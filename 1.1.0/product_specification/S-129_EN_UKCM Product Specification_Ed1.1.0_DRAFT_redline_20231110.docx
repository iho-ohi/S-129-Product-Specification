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Default="00997DC0" w:rsidP="000753E8">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Under Keel Clearance Management Information Product Specification</w:t>
                              </w:r>
                            </w:p>
                            <w:p w14:paraId="13252905"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13A36F00"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FE5FF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59093A2" w14:textId="09109752" w:rsidR="00997DC0" w:rsidRPr="00FD27EE" w:rsidRDefault="00997DC0" w:rsidP="000753E8">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3-02-24T10:02:00Z">
                                <w:r w:rsidDel="001628FB">
                                  <w:rPr>
                                    <w:rFonts w:ascii="Arial" w:hAnsi="Arial" w:cs="HelveticaNeueLT Std Med"/>
                                    <w:b/>
                                    <w:color w:val="00004C"/>
                                    <w:sz w:val="28"/>
                                    <w:szCs w:val="28"/>
                                  </w:rPr>
                                  <w:delText>0</w:delText>
                                </w:r>
                              </w:del>
                              <w:ins w:id="3" w:author="Jason Rhee" w:date="2023-02-24T10:02:00Z">
                                <w:r>
                                  <w:rPr>
                                    <w:rFonts w:ascii="Arial" w:hAnsi="Arial" w:cs="HelveticaNeueLT Std Med"/>
                                    <w:b/>
                                    <w:color w:val="00004C"/>
                                    <w:sz w:val="28"/>
                                    <w:szCs w:val="28"/>
                                  </w:rPr>
                                  <w:t>1</w:t>
                                </w:r>
                              </w:ins>
                              <w:r>
                                <w:rPr>
                                  <w:rFonts w:ascii="Arial" w:hAnsi="Arial" w:cs="HelveticaNeueLT Std Med"/>
                                  <w:b/>
                                  <w:color w:val="00004C"/>
                                  <w:sz w:val="28"/>
                                  <w:szCs w:val="28"/>
                                </w:rPr>
                                <w:t xml:space="preserve">.0 – </w:t>
                              </w:r>
                              <w:del w:id="4" w:author="Jason Rhee" w:date="2023-02-24T10:02:00Z">
                                <w:r w:rsidDel="001628FB">
                                  <w:rPr>
                                    <w:rFonts w:ascii="Arial" w:hAnsi="Arial" w:cs="HelveticaNeueLT Std Med"/>
                                    <w:b/>
                                    <w:color w:val="00004C"/>
                                    <w:sz w:val="28"/>
                                    <w:szCs w:val="28"/>
                                  </w:rPr>
                                  <w:delText xml:space="preserve">June </w:delText>
                                </w:r>
                              </w:del>
                              <w:ins w:id="5" w:author="Jason Rhee" w:date="2023-11-06T15:46:00Z">
                                <w:r w:rsidR="004B00B0">
                                  <w:rPr>
                                    <w:rFonts w:ascii="Arial" w:hAnsi="Arial" w:cs="HelveticaNeueLT Std Med"/>
                                    <w:b/>
                                    <w:color w:val="00004C"/>
                                    <w:sz w:val="28"/>
                                    <w:szCs w:val="28"/>
                                  </w:rPr>
                                  <w:t>November</w:t>
                                </w:r>
                              </w:ins>
                              <w:ins w:id="6" w:author="Jason Rhee" w:date="2023-02-24T10:02:00Z">
                                <w:r>
                                  <w:rPr>
                                    <w:rFonts w:ascii="Arial" w:hAnsi="Arial" w:cs="HelveticaNeueLT Std Med"/>
                                    <w:b/>
                                    <w:color w:val="00004C"/>
                                    <w:sz w:val="28"/>
                                    <w:szCs w:val="28"/>
                                  </w:rPr>
                                  <w:t xml:space="preserve"> </w:t>
                                </w:r>
                              </w:ins>
                              <w:r>
                                <w:rPr>
                                  <w:rFonts w:ascii="Arial" w:hAnsi="Arial" w:cs="HelveticaNeueLT Std Med"/>
                                  <w:b/>
                                  <w:color w:val="00004C"/>
                                  <w:sz w:val="28"/>
                                  <w:szCs w:val="28"/>
                                </w:rPr>
                                <w:t>20</w:t>
                              </w:r>
                              <w:ins w:id="7" w:author="Jason Rhee" w:date="2023-02-24T10:02:00Z">
                                <w:r>
                                  <w:rPr>
                                    <w:rFonts w:ascii="Arial" w:hAnsi="Arial" w:cs="HelveticaNeueLT Std Med"/>
                                    <w:b/>
                                    <w:color w:val="00004C"/>
                                    <w:sz w:val="28"/>
                                    <w:szCs w:val="28"/>
                                  </w:rPr>
                                  <w:t>23</w:t>
                                </w:r>
                              </w:ins>
                              <w:del w:id="8" w:author="Jason Rhee" w:date="2023-02-24T10:02:00Z">
                                <w:r w:rsidDel="001628FB">
                                  <w:rPr>
                                    <w:rFonts w:ascii="Arial" w:hAnsi="Arial" w:cs="HelveticaNeueLT Std Med"/>
                                    <w:b/>
                                    <w:color w:val="00004C"/>
                                    <w:sz w:val="28"/>
                                    <w:szCs w:val="28"/>
                                  </w:rPr>
                                  <w:delText>19</w:delText>
                                </w:r>
                              </w:del>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Default="00997DC0" w:rsidP="000753E8">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Under Keel Clearance Management Information Product Specification</w:t>
                        </w:r>
                      </w:p>
                      <w:p w14:paraId="13252905"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13A36F00"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FE5FF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59093A2" w14:textId="09109752" w:rsidR="00997DC0" w:rsidRPr="00FD27EE" w:rsidRDefault="00997DC0" w:rsidP="000753E8">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Edition 1.</w:t>
                        </w:r>
                        <w:del w:id="9" w:author="Jason Rhee" w:date="2023-02-24T10:02:00Z">
                          <w:r w:rsidDel="001628FB">
                            <w:rPr>
                              <w:rFonts w:ascii="Arial" w:hAnsi="Arial" w:cs="HelveticaNeueLT Std Med"/>
                              <w:b/>
                              <w:color w:val="00004C"/>
                              <w:sz w:val="28"/>
                              <w:szCs w:val="28"/>
                            </w:rPr>
                            <w:delText>0</w:delText>
                          </w:r>
                        </w:del>
                        <w:ins w:id="10" w:author="Jason Rhee" w:date="2023-02-24T10:02:00Z">
                          <w:r>
                            <w:rPr>
                              <w:rFonts w:ascii="Arial" w:hAnsi="Arial" w:cs="HelveticaNeueLT Std Med"/>
                              <w:b/>
                              <w:color w:val="00004C"/>
                              <w:sz w:val="28"/>
                              <w:szCs w:val="28"/>
                            </w:rPr>
                            <w:t>1</w:t>
                          </w:r>
                        </w:ins>
                        <w:r>
                          <w:rPr>
                            <w:rFonts w:ascii="Arial" w:hAnsi="Arial" w:cs="HelveticaNeueLT Std Med"/>
                            <w:b/>
                            <w:color w:val="00004C"/>
                            <w:sz w:val="28"/>
                            <w:szCs w:val="28"/>
                          </w:rPr>
                          <w:t xml:space="preserve">.0 – </w:t>
                        </w:r>
                        <w:del w:id="11" w:author="Jason Rhee" w:date="2023-02-24T10:02:00Z">
                          <w:r w:rsidDel="001628FB">
                            <w:rPr>
                              <w:rFonts w:ascii="Arial" w:hAnsi="Arial" w:cs="HelveticaNeueLT Std Med"/>
                              <w:b/>
                              <w:color w:val="00004C"/>
                              <w:sz w:val="28"/>
                              <w:szCs w:val="28"/>
                            </w:rPr>
                            <w:delText xml:space="preserve">June </w:delText>
                          </w:r>
                        </w:del>
                        <w:ins w:id="12" w:author="Jason Rhee" w:date="2023-11-06T15:46:00Z">
                          <w:r w:rsidR="004B00B0">
                            <w:rPr>
                              <w:rFonts w:ascii="Arial" w:hAnsi="Arial" w:cs="HelveticaNeueLT Std Med"/>
                              <w:b/>
                              <w:color w:val="00004C"/>
                              <w:sz w:val="28"/>
                              <w:szCs w:val="28"/>
                            </w:rPr>
                            <w:t>November</w:t>
                          </w:r>
                        </w:ins>
                        <w:ins w:id="13" w:author="Jason Rhee" w:date="2023-02-24T10:02:00Z">
                          <w:r>
                            <w:rPr>
                              <w:rFonts w:ascii="Arial" w:hAnsi="Arial" w:cs="HelveticaNeueLT Std Med"/>
                              <w:b/>
                              <w:color w:val="00004C"/>
                              <w:sz w:val="28"/>
                              <w:szCs w:val="28"/>
                            </w:rPr>
                            <w:t xml:space="preserve"> </w:t>
                          </w:r>
                        </w:ins>
                        <w:r>
                          <w:rPr>
                            <w:rFonts w:ascii="Arial" w:hAnsi="Arial" w:cs="HelveticaNeueLT Std Med"/>
                            <w:b/>
                            <w:color w:val="00004C"/>
                            <w:sz w:val="28"/>
                            <w:szCs w:val="28"/>
                          </w:rPr>
                          <w:t>20</w:t>
                        </w:r>
                        <w:ins w:id="14" w:author="Jason Rhee" w:date="2023-02-24T10:02:00Z">
                          <w:r>
                            <w:rPr>
                              <w:rFonts w:ascii="Arial" w:hAnsi="Arial" w:cs="HelveticaNeueLT Std Med"/>
                              <w:b/>
                              <w:color w:val="00004C"/>
                              <w:sz w:val="28"/>
                              <w:szCs w:val="28"/>
                            </w:rPr>
                            <w:t>23</w:t>
                          </w:r>
                        </w:ins>
                        <w:del w:id="15" w:author="Jason Rhee" w:date="2023-02-24T10:02:00Z">
                          <w:r w:rsidDel="001628FB">
                            <w:rPr>
                              <w:rFonts w:ascii="Arial" w:hAnsi="Arial" w:cs="HelveticaNeueLT Std Med"/>
                              <w:b/>
                              <w:color w:val="00004C"/>
                              <w:sz w:val="28"/>
                              <w:szCs w:val="28"/>
                            </w:rPr>
                            <w:delText>19</w:delText>
                          </w:r>
                        </w:del>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 xml:space="preserve">This document or partial material from this document may be translated, </w:t>
            </w:r>
            <w:proofErr w:type="gramStart"/>
            <w:r w:rsidRPr="00D95E2A">
              <w:t>reproduced</w:t>
            </w:r>
            <w:proofErr w:type="gramEnd"/>
            <w:r w:rsidRPr="00D95E2A">
              <w:t xml:space="preserve">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proofErr w:type="gramStart"/>
            <w:r w:rsidRPr="00DC6E9A">
              <w:t>In the event that</w:t>
            </w:r>
            <w:proofErr w:type="gramEnd"/>
            <w:r w:rsidRPr="00DC6E9A">
              <w:t xml:space="preserve">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“Material from IHO publication [reference to extract: Title, Edition] is reproduced with the permission of the International Hydrographic Bureau (IHB) (Permission No …</w:t>
            </w:r>
            <w:proofErr w:type="gramStart"/>
            <w:r w:rsidRPr="00AB5811">
              <w:t>…./</w:t>
            </w:r>
            <w:proofErr w:type="gramEnd"/>
            <w:r w:rsidRPr="00AB5811">
              <w:t xml:space="preserve">…)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w:t>
            </w:r>
            <w:proofErr w:type="spellStart"/>
            <w:r w:rsidR="000753E8">
              <w:t>n</w:t>
            </w:r>
            <w:r w:rsidRPr="00DC6E9A">
              <w:t>n</w:t>
            </w:r>
            <w:proofErr w:type="spellEnd"/>
            <w:r w:rsidRPr="00DC6E9A">
              <w:t xml:space="preserve">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748676C6"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16" w:name="_Toc3206115"/>
            <w:r w:rsidRPr="002F4B80">
              <w:rPr>
                <w:rFonts w:ascii="Helvetica" w:hAnsi="Helvetica" w:cs="Helvetica"/>
                <w:sz w:val="22"/>
                <w:szCs w:val="22"/>
              </w:rPr>
              <w:lastRenderedPageBreak/>
              <w:t xml:space="preserve">© </w:t>
            </w:r>
            <w:r w:rsidRPr="002F4B80">
              <w:rPr>
                <w:rFonts w:ascii="Helvetica" w:hAnsi="Helvetica"/>
                <w:sz w:val="22"/>
                <w:szCs w:val="22"/>
              </w:rPr>
              <w:t>Copyright International Hydrographic Organization 201</w:t>
            </w:r>
            <w:r w:rsidR="0000393C">
              <w:rPr>
                <w:rFonts w:ascii="Helvetica" w:hAnsi="Helvetica"/>
                <w:sz w:val="22"/>
                <w:szCs w:val="22"/>
              </w:rPr>
              <w:t>9</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w:t>
            </w:r>
            <w:proofErr w:type="gramStart"/>
            <w:r w:rsidRPr="002F4B80">
              <w:rPr>
                <w:color w:val="auto"/>
                <w:sz w:val="20"/>
                <w:szCs w:val="20"/>
                <w:lang w:val="en-AU"/>
              </w:rPr>
              <w:t>reproduced</w:t>
            </w:r>
            <w:proofErr w:type="gramEnd"/>
            <w:r w:rsidRPr="002F4B80">
              <w:rPr>
                <w:color w:val="auto"/>
                <w:sz w:val="20"/>
                <w:szCs w:val="20"/>
                <w:lang w:val="en-AU"/>
              </w:rPr>
              <w:t xml:space="preserve">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proofErr w:type="gramStart"/>
            <w:r w:rsidRPr="002F4B80">
              <w:rPr>
                <w:rFonts w:cs="Arial"/>
              </w:rPr>
              <w:t>In the event that</w:t>
            </w:r>
            <w:proofErr w:type="gramEnd"/>
            <w:r w:rsidRPr="002F4B80">
              <w:rPr>
                <w:rFonts w:cs="Arial"/>
              </w:rPr>
              <w:t xml:space="preserve">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riat (Permission No …</w:t>
            </w:r>
            <w:proofErr w:type="gramStart"/>
            <w:r w:rsidRPr="007F6DC7">
              <w:rPr>
                <w:rFonts w:ascii="Calibri" w:hAnsi="Calibri" w:cs="Arial"/>
                <w:i/>
              </w:rPr>
              <w:t>…./</w:t>
            </w:r>
            <w:proofErr w:type="gramEnd"/>
            <w:r w:rsidRPr="007F6DC7">
              <w:rPr>
                <w:rFonts w:ascii="Calibri" w:hAnsi="Calibri" w:cs="Arial"/>
                <w:i/>
              </w:rPr>
              <w:t xml:space="preserve">…)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17" w:name="_Toc127463809"/>
      <w:bookmarkStart w:id="18" w:name="_Toc128125435"/>
      <w:bookmarkStart w:id="19" w:name="_Toc141176160"/>
      <w:bookmarkStart w:id="20" w:name="_Toc141176315"/>
      <w:bookmarkStart w:id="21" w:name="_Toc141176946"/>
      <w:bookmarkStart w:id="22" w:name="_Toc150177831"/>
      <w:r>
        <w:lastRenderedPageBreak/>
        <w:t>Document Control</w:t>
      </w:r>
      <w:bookmarkEnd w:id="16"/>
      <w:bookmarkEnd w:id="17"/>
      <w:bookmarkEnd w:id="18"/>
      <w:bookmarkEnd w:id="19"/>
      <w:bookmarkEnd w:id="20"/>
      <w:bookmarkEnd w:id="21"/>
      <w:bookmarkEnd w:id="22"/>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ins w:id="23" w:author="Jason Rhee" w:date="2023-02-17T10:49:00Z">
              <w:r>
                <w:rPr>
                  <w:rFonts w:cs="Arial"/>
                  <w:szCs w:val="20"/>
                </w:rPr>
                <w:t>1.1.0</w:t>
              </w:r>
            </w:ins>
          </w:p>
        </w:tc>
        <w:tc>
          <w:tcPr>
            <w:tcW w:w="1170" w:type="dxa"/>
          </w:tcPr>
          <w:p w14:paraId="37BE9380" w14:textId="24F633DE" w:rsidR="004844E1" w:rsidRPr="00D129DC" w:rsidRDefault="00E117CD" w:rsidP="004844E1">
            <w:pPr>
              <w:spacing w:after="120"/>
              <w:ind w:left="-1" w:firstLine="1"/>
              <w:rPr>
                <w:rFonts w:cs="Arial"/>
                <w:szCs w:val="20"/>
              </w:rPr>
            </w:pPr>
            <w:ins w:id="24" w:author="Jason Rhee" w:date="2023-07-25T11:06:00Z">
              <w:r>
                <w:rPr>
                  <w:rFonts w:cs="Arial"/>
                  <w:szCs w:val="20"/>
                </w:rPr>
                <w:t>Jul</w:t>
              </w:r>
            </w:ins>
            <w:ins w:id="25" w:author="Jason Rhee" w:date="2023-02-17T10:51:00Z">
              <w:r w:rsidR="00F5749D">
                <w:rPr>
                  <w:rFonts w:cs="Arial"/>
                  <w:szCs w:val="20"/>
                </w:rPr>
                <w:t xml:space="preserve"> 2023</w:t>
              </w:r>
            </w:ins>
          </w:p>
        </w:tc>
        <w:tc>
          <w:tcPr>
            <w:tcW w:w="1545" w:type="dxa"/>
          </w:tcPr>
          <w:p w14:paraId="252D569E" w14:textId="038371EC" w:rsidR="004844E1" w:rsidRPr="00D129DC" w:rsidRDefault="00F5749D" w:rsidP="004844E1">
            <w:pPr>
              <w:spacing w:after="120"/>
              <w:ind w:firstLine="21"/>
              <w:rPr>
                <w:rFonts w:cs="Arial"/>
                <w:szCs w:val="20"/>
              </w:rPr>
            </w:pPr>
            <w:ins w:id="26" w:author="Jason Rhee" w:date="2023-02-17T10:49:00Z">
              <w:r>
                <w:rPr>
                  <w:rFonts w:cs="Arial"/>
                  <w:szCs w:val="20"/>
                </w:rPr>
                <w:t>S-129 PT</w:t>
              </w:r>
            </w:ins>
          </w:p>
        </w:tc>
        <w:tc>
          <w:tcPr>
            <w:tcW w:w="3855" w:type="dxa"/>
          </w:tcPr>
          <w:p w14:paraId="5760A46B" w14:textId="7BAE4206" w:rsidR="004844E1" w:rsidRPr="00D129DC" w:rsidRDefault="00F5749D" w:rsidP="003402F8">
            <w:pPr>
              <w:spacing w:after="120"/>
              <w:rPr>
                <w:rFonts w:cs="Arial"/>
                <w:szCs w:val="20"/>
              </w:rPr>
            </w:pPr>
            <w:ins w:id="27" w:author="Jason Rhee" w:date="2023-02-17T10:50:00Z">
              <w:r>
                <w:rPr>
                  <w:rFonts w:cs="Arial"/>
                  <w:szCs w:val="20"/>
                </w:rPr>
                <w:t xml:space="preserve">Revision based on </w:t>
              </w:r>
            </w:ins>
            <w:ins w:id="28" w:author="Jason Rhee" w:date="2023-07-25T11:06:00Z">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ins>
            <w:ins w:id="29" w:author="Jason Rhee" w:date="2023-02-17T10:52:00Z">
              <w:r w:rsidR="003671D5">
                <w:rPr>
                  <w:rFonts w:cs="Arial"/>
                  <w:szCs w:val="20"/>
                </w:rPr>
                <w:t xml:space="preserve">S-129 PT meeting outcomes and </w:t>
              </w:r>
            </w:ins>
            <w:ins w:id="30" w:author="Jason Rhee" w:date="2023-02-17T10:51:00Z">
              <w:r>
                <w:rPr>
                  <w:rFonts w:cs="Arial"/>
                  <w:szCs w:val="20"/>
                </w:rPr>
                <w:t xml:space="preserve">PS validation in </w:t>
              </w:r>
              <w:proofErr w:type="spellStart"/>
              <w:r>
                <w:rPr>
                  <w:rFonts w:cs="Arial"/>
                  <w:szCs w:val="20"/>
                </w:rPr>
                <w:t>Tjeldsundet</w:t>
              </w:r>
              <w:proofErr w:type="spellEnd"/>
              <w:r>
                <w:rPr>
                  <w:rFonts w:cs="Arial"/>
                  <w:szCs w:val="20"/>
                </w:rPr>
                <w:t xml:space="preserve"> S-129 Operational Test</w:t>
              </w:r>
            </w:ins>
            <w:ins w:id="31" w:author="Jason Rhee" w:date="2023-11-06T15:39:00Z">
              <w:r w:rsidR="0023231F">
                <w:rPr>
                  <w:rFonts w:cs="Arial"/>
                  <w:szCs w:val="20"/>
                </w:rPr>
                <w:t>. Other identified corrections also applied.</w:t>
              </w:r>
            </w:ins>
          </w:p>
        </w:tc>
      </w:tr>
      <w:tr w:rsidR="004844E1" w:rsidRPr="00D129DC" w14:paraId="53BAF76C" w14:textId="77777777">
        <w:tc>
          <w:tcPr>
            <w:tcW w:w="1710" w:type="dxa"/>
          </w:tcPr>
          <w:p w14:paraId="0F7746A9" w14:textId="77777777" w:rsidR="004844E1" w:rsidRPr="00D129DC" w:rsidRDefault="004844E1" w:rsidP="004844E1">
            <w:pPr>
              <w:spacing w:after="120"/>
              <w:rPr>
                <w:rFonts w:cs="Arial"/>
                <w:szCs w:val="20"/>
              </w:rPr>
            </w:pPr>
          </w:p>
        </w:tc>
        <w:tc>
          <w:tcPr>
            <w:tcW w:w="1170" w:type="dxa"/>
          </w:tcPr>
          <w:p w14:paraId="6DDE84FA" w14:textId="77777777" w:rsidR="004844E1" w:rsidRPr="00D129DC" w:rsidRDefault="004844E1" w:rsidP="004844E1">
            <w:pPr>
              <w:spacing w:after="120"/>
              <w:ind w:left="-1" w:firstLine="1"/>
              <w:rPr>
                <w:rFonts w:cs="Arial"/>
                <w:szCs w:val="20"/>
              </w:rPr>
            </w:pPr>
          </w:p>
        </w:tc>
        <w:tc>
          <w:tcPr>
            <w:tcW w:w="1545" w:type="dxa"/>
          </w:tcPr>
          <w:p w14:paraId="0CA064E2" w14:textId="77777777" w:rsidR="004844E1" w:rsidRPr="00D129DC" w:rsidRDefault="004844E1" w:rsidP="004844E1">
            <w:pPr>
              <w:spacing w:after="120"/>
              <w:ind w:firstLine="21"/>
              <w:rPr>
                <w:rFonts w:cs="Arial"/>
                <w:szCs w:val="20"/>
              </w:rPr>
            </w:pPr>
          </w:p>
        </w:tc>
        <w:tc>
          <w:tcPr>
            <w:tcW w:w="3855" w:type="dxa"/>
          </w:tcPr>
          <w:p w14:paraId="004AE189" w14:textId="77777777" w:rsidR="004844E1" w:rsidRPr="00D129DC" w:rsidRDefault="004844E1" w:rsidP="004844E1">
            <w:pPr>
              <w:spacing w:after="120"/>
              <w:ind w:left="44" w:firstLine="43"/>
              <w:rPr>
                <w:rFonts w:cs="Arial"/>
                <w:szCs w:val="20"/>
              </w:rPr>
            </w:pPr>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3F361D2F" w:rsidR="00811447" w:rsidRDefault="00E17BD6">
          <w:pPr>
            <w:pStyle w:val="TOC1"/>
            <w:rPr>
              <w:ins w:id="32" w:author="Jason Rhee" w:date="2023-11-06T15:41:00Z"/>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ins w:id="33" w:author="Jason Rhee" w:date="2023-11-06T15:41:00Z">
            <w:r w:rsidR="00811447" w:rsidRPr="00355285">
              <w:rPr>
                <w:rStyle w:val="Hyperlink"/>
                <w:noProof/>
              </w:rPr>
              <w:fldChar w:fldCharType="begin"/>
            </w:r>
            <w:r w:rsidR="00811447" w:rsidRPr="00355285">
              <w:rPr>
                <w:rStyle w:val="Hyperlink"/>
                <w:noProof/>
              </w:rPr>
              <w:instrText xml:space="preserve"> </w:instrText>
            </w:r>
            <w:r w:rsidR="00811447">
              <w:rPr>
                <w:noProof/>
              </w:rPr>
              <w:instrText>HYPERLINK \l "_Toc150177831"</w:instrText>
            </w:r>
            <w:r w:rsidR="00811447" w:rsidRPr="00355285">
              <w:rPr>
                <w:rStyle w:val="Hyperlink"/>
                <w:noProof/>
              </w:rPr>
              <w:instrText xml:space="preserve"> </w:instrText>
            </w:r>
            <w:r w:rsidR="00811447" w:rsidRPr="00355285">
              <w:rPr>
                <w:rStyle w:val="Hyperlink"/>
                <w:noProof/>
              </w:rPr>
            </w:r>
            <w:r w:rsidR="00811447" w:rsidRPr="00355285">
              <w:rPr>
                <w:rStyle w:val="Hyperlink"/>
                <w:noProof/>
              </w:rPr>
              <w:fldChar w:fldCharType="separate"/>
            </w:r>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ins>
          <w:r w:rsidR="00811447">
            <w:rPr>
              <w:noProof/>
              <w:webHidden/>
            </w:rPr>
          </w:r>
          <w:r w:rsidR="00811447">
            <w:rPr>
              <w:noProof/>
              <w:webHidden/>
            </w:rPr>
            <w:fldChar w:fldCharType="separate"/>
          </w:r>
          <w:ins w:id="34" w:author="Jason Rhee" w:date="2023-11-06T15:41:00Z">
            <w:r w:rsidR="00811447">
              <w:rPr>
                <w:noProof/>
                <w:webHidden/>
              </w:rPr>
              <w:t>iii</w:t>
            </w:r>
            <w:r w:rsidR="00811447">
              <w:rPr>
                <w:noProof/>
                <w:webHidden/>
              </w:rPr>
              <w:fldChar w:fldCharType="end"/>
            </w:r>
            <w:r w:rsidR="00811447" w:rsidRPr="00355285">
              <w:rPr>
                <w:rStyle w:val="Hyperlink"/>
                <w:noProof/>
              </w:rPr>
              <w:fldChar w:fldCharType="end"/>
            </w:r>
          </w:ins>
        </w:p>
        <w:p w14:paraId="20637A97" w14:textId="11431134" w:rsidR="00811447" w:rsidRDefault="00811447">
          <w:pPr>
            <w:pStyle w:val="TOC1"/>
            <w:rPr>
              <w:ins w:id="35" w:author="Jason Rhee" w:date="2023-11-06T15:41:00Z"/>
              <w:rFonts w:asciiTheme="minorHAnsi" w:eastAsiaTheme="minorEastAsia" w:hAnsiTheme="minorHAnsi" w:cstheme="minorBidi"/>
              <w:b w:val="0"/>
              <w:noProof/>
              <w:kern w:val="2"/>
              <w:sz w:val="22"/>
              <w:szCs w:val="22"/>
              <w:lang w:val="en-AU" w:eastAsia="ko-KR"/>
              <w14:ligatures w14:val="standardContextual"/>
            </w:rPr>
          </w:pPr>
          <w:ins w:id="3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Overview</w:t>
            </w:r>
            <w:r>
              <w:rPr>
                <w:noProof/>
                <w:webHidden/>
              </w:rPr>
              <w:tab/>
            </w:r>
            <w:r>
              <w:rPr>
                <w:noProof/>
                <w:webHidden/>
              </w:rPr>
              <w:fldChar w:fldCharType="begin"/>
            </w:r>
            <w:r>
              <w:rPr>
                <w:noProof/>
                <w:webHidden/>
              </w:rPr>
              <w:instrText xml:space="preserve"> PAGEREF _Toc150177832 \h </w:instrText>
            </w:r>
          </w:ins>
          <w:r>
            <w:rPr>
              <w:noProof/>
              <w:webHidden/>
            </w:rPr>
          </w:r>
          <w:r>
            <w:rPr>
              <w:noProof/>
              <w:webHidden/>
            </w:rPr>
            <w:fldChar w:fldCharType="separate"/>
          </w:r>
          <w:ins w:id="37" w:author="Jason Rhee" w:date="2023-11-06T15:41:00Z">
            <w:r>
              <w:rPr>
                <w:noProof/>
                <w:webHidden/>
              </w:rPr>
              <w:t>1</w:t>
            </w:r>
            <w:r>
              <w:rPr>
                <w:noProof/>
                <w:webHidden/>
              </w:rPr>
              <w:fldChar w:fldCharType="end"/>
            </w:r>
            <w:r w:rsidRPr="00355285">
              <w:rPr>
                <w:rStyle w:val="Hyperlink"/>
                <w:noProof/>
              </w:rPr>
              <w:fldChar w:fldCharType="end"/>
            </w:r>
          </w:ins>
        </w:p>
        <w:p w14:paraId="2362AD9A" w14:textId="055606AE" w:rsidR="00811447" w:rsidRDefault="00811447">
          <w:pPr>
            <w:pStyle w:val="TOC2"/>
            <w:rPr>
              <w:ins w:id="38" w:author="Jason Rhee" w:date="2023-11-06T15:41:00Z"/>
              <w:rFonts w:asciiTheme="minorHAnsi" w:eastAsiaTheme="minorEastAsia" w:hAnsiTheme="minorHAnsi" w:cstheme="minorBidi"/>
              <w:b w:val="0"/>
              <w:noProof/>
              <w:kern w:val="2"/>
              <w:sz w:val="22"/>
              <w:szCs w:val="22"/>
              <w:lang w:val="en-AU" w:eastAsia="ko-KR"/>
              <w14:ligatures w14:val="standardContextual"/>
            </w:rPr>
          </w:pPr>
          <w:ins w:id="3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_Toc150177833 \h </w:instrText>
            </w:r>
          </w:ins>
          <w:r>
            <w:rPr>
              <w:noProof/>
              <w:webHidden/>
            </w:rPr>
          </w:r>
          <w:r>
            <w:rPr>
              <w:noProof/>
              <w:webHidden/>
            </w:rPr>
            <w:fldChar w:fldCharType="separate"/>
          </w:r>
          <w:ins w:id="40" w:author="Jason Rhee" w:date="2023-11-06T15:41:00Z">
            <w:r>
              <w:rPr>
                <w:noProof/>
                <w:webHidden/>
              </w:rPr>
              <w:t>1</w:t>
            </w:r>
            <w:r>
              <w:rPr>
                <w:noProof/>
                <w:webHidden/>
              </w:rPr>
              <w:fldChar w:fldCharType="end"/>
            </w:r>
            <w:r w:rsidRPr="00355285">
              <w:rPr>
                <w:rStyle w:val="Hyperlink"/>
                <w:noProof/>
              </w:rPr>
              <w:fldChar w:fldCharType="end"/>
            </w:r>
          </w:ins>
        </w:p>
        <w:p w14:paraId="1BAAB002" w14:textId="26D1E905" w:rsidR="00811447" w:rsidRDefault="00811447">
          <w:pPr>
            <w:pStyle w:val="TOC2"/>
            <w:rPr>
              <w:ins w:id="41" w:author="Jason Rhee" w:date="2023-11-06T15:41:00Z"/>
              <w:rFonts w:asciiTheme="minorHAnsi" w:eastAsiaTheme="minorEastAsia" w:hAnsiTheme="minorHAnsi" w:cstheme="minorBidi"/>
              <w:b w:val="0"/>
              <w:noProof/>
              <w:kern w:val="2"/>
              <w:sz w:val="22"/>
              <w:szCs w:val="22"/>
              <w:lang w:val="en-AU" w:eastAsia="ko-KR"/>
              <w14:ligatures w14:val="standardContextual"/>
            </w:rPr>
          </w:pPr>
          <w:ins w:id="4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Initial voyage planning to navigate through a UKC operational area</w:t>
            </w:r>
            <w:r>
              <w:rPr>
                <w:noProof/>
                <w:webHidden/>
              </w:rPr>
              <w:tab/>
            </w:r>
            <w:r>
              <w:rPr>
                <w:noProof/>
                <w:webHidden/>
              </w:rPr>
              <w:fldChar w:fldCharType="begin"/>
            </w:r>
            <w:r>
              <w:rPr>
                <w:noProof/>
                <w:webHidden/>
              </w:rPr>
              <w:instrText xml:space="preserve"> PAGEREF _Toc150177834 \h </w:instrText>
            </w:r>
          </w:ins>
          <w:r>
            <w:rPr>
              <w:noProof/>
              <w:webHidden/>
            </w:rPr>
          </w:r>
          <w:r>
            <w:rPr>
              <w:noProof/>
              <w:webHidden/>
            </w:rPr>
            <w:fldChar w:fldCharType="separate"/>
          </w:r>
          <w:ins w:id="43" w:author="Jason Rhee" w:date="2023-11-06T15:41:00Z">
            <w:r>
              <w:rPr>
                <w:noProof/>
                <w:webHidden/>
              </w:rPr>
              <w:t>1</w:t>
            </w:r>
            <w:r>
              <w:rPr>
                <w:noProof/>
                <w:webHidden/>
              </w:rPr>
              <w:fldChar w:fldCharType="end"/>
            </w:r>
            <w:r w:rsidRPr="00355285">
              <w:rPr>
                <w:rStyle w:val="Hyperlink"/>
                <w:noProof/>
              </w:rPr>
              <w:fldChar w:fldCharType="end"/>
            </w:r>
          </w:ins>
        </w:p>
        <w:p w14:paraId="7E2F0601" w14:textId="34D9677B" w:rsidR="00811447" w:rsidRDefault="00811447">
          <w:pPr>
            <w:pStyle w:val="TOC2"/>
            <w:rPr>
              <w:ins w:id="44" w:author="Jason Rhee" w:date="2023-11-06T15:41:00Z"/>
              <w:rFonts w:asciiTheme="minorHAnsi" w:eastAsiaTheme="minorEastAsia" w:hAnsiTheme="minorHAnsi" w:cstheme="minorBidi"/>
              <w:b w:val="0"/>
              <w:noProof/>
              <w:kern w:val="2"/>
              <w:sz w:val="22"/>
              <w:szCs w:val="22"/>
              <w:lang w:val="en-AU" w:eastAsia="ko-KR"/>
              <w14:ligatures w14:val="standardContextual"/>
            </w:rPr>
          </w:pPr>
          <w:ins w:id="4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Refined voyage planning to navigate through a UKC operational area</w:t>
            </w:r>
            <w:r>
              <w:rPr>
                <w:noProof/>
                <w:webHidden/>
              </w:rPr>
              <w:tab/>
            </w:r>
            <w:r>
              <w:rPr>
                <w:noProof/>
                <w:webHidden/>
              </w:rPr>
              <w:fldChar w:fldCharType="begin"/>
            </w:r>
            <w:r>
              <w:rPr>
                <w:noProof/>
                <w:webHidden/>
              </w:rPr>
              <w:instrText xml:space="preserve"> PAGEREF _Toc150177835 \h </w:instrText>
            </w:r>
          </w:ins>
          <w:r>
            <w:rPr>
              <w:noProof/>
              <w:webHidden/>
            </w:rPr>
          </w:r>
          <w:r>
            <w:rPr>
              <w:noProof/>
              <w:webHidden/>
            </w:rPr>
            <w:fldChar w:fldCharType="separate"/>
          </w:r>
          <w:ins w:id="46" w:author="Jason Rhee" w:date="2023-11-06T15:41:00Z">
            <w:r>
              <w:rPr>
                <w:noProof/>
                <w:webHidden/>
              </w:rPr>
              <w:t>1</w:t>
            </w:r>
            <w:r>
              <w:rPr>
                <w:noProof/>
                <w:webHidden/>
              </w:rPr>
              <w:fldChar w:fldCharType="end"/>
            </w:r>
            <w:r w:rsidRPr="00355285">
              <w:rPr>
                <w:rStyle w:val="Hyperlink"/>
                <w:noProof/>
              </w:rPr>
              <w:fldChar w:fldCharType="end"/>
            </w:r>
          </w:ins>
        </w:p>
        <w:p w14:paraId="6D0646ED" w14:textId="12405DA2" w:rsidR="00811447" w:rsidRDefault="00811447">
          <w:pPr>
            <w:pStyle w:val="TOC2"/>
            <w:rPr>
              <w:ins w:id="47" w:author="Jason Rhee" w:date="2023-11-06T15:41:00Z"/>
              <w:rFonts w:asciiTheme="minorHAnsi" w:eastAsiaTheme="minorEastAsia" w:hAnsiTheme="minorHAnsi" w:cstheme="minorBidi"/>
              <w:b w:val="0"/>
              <w:noProof/>
              <w:kern w:val="2"/>
              <w:sz w:val="22"/>
              <w:szCs w:val="22"/>
              <w:lang w:val="en-AU" w:eastAsia="ko-KR"/>
              <w14:ligatures w14:val="standardContextual"/>
            </w:rPr>
          </w:pPr>
          <w:ins w:id="4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Voyage monitoring</w:t>
            </w:r>
            <w:r>
              <w:rPr>
                <w:noProof/>
                <w:webHidden/>
              </w:rPr>
              <w:tab/>
            </w:r>
            <w:r>
              <w:rPr>
                <w:noProof/>
                <w:webHidden/>
              </w:rPr>
              <w:fldChar w:fldCharType="begin"/>
            </w:r>
            <w:r>
              <w:rPr>
                <w:noProof/>
                <w:webHidden/>
              </w:rPr>
              <w:instrText xml:space="preserve"> PAGEREF _Toc150177836 \h </w:instrText>
            </w:r>
          </w:ins>
          <w:r>
            <w:rPr>
              <w:noProof/>
              <w:webHidden/>
            </w:rPr>
          </w:r>
          <w:r>
            <w:rPr>
              <w:noProof/>
              <w:webHidden/>
            </w:rPr>
            <w:fldChar w:fldCharType="separate"/>
          </w:r>
          <w:ins w:id="49" w:author="Jason Rhee" w:date="2023-11-06T15:41:00Z">
            <w:r>
              <w:rPr>
                <w:noProof/>
                <w:webHidden/>
              </w:rPr>
              <w:t>2</w:t>
            </w:r>
            <w:r>
              <w:rPr>
                <w:noProof/>
                <w:webHidden/>
              </w:rPr>
              <w:fldChar w:fldCharType="end"/>
            </w:r>
            <w:r w:rsidRPr="00355285">
              <w:rPr>
                <w:rStyle w:val="Hyperlink"/>
                <w:noProof/>
              </w:rPr>
              <w:fldChar w:fldCharType="end"/>
            </w:r>
          </w:ins>
        </w:p>
        <w:p w14:paraId="24DBE7F6" w14:textId="29944187" w:rsidR="00811447" w:rsidRDefault="00811447">
          <w:pPr>
            <w:pStyle w:val="TOC1"/>
            <w:rPr>
              <w:ins w:id="50" w:author="Jason Rhee" w:date="2023-11-06T15:41:00Z"/>
              <w:rFonts w:asciiTheme="minorHAnsi" w:eastAsiaTheme="minorEastAsia" w:hAnsiTheme="minorHAnsi" w:cstheme="minorBidi"/>
              <w:b w:val="0"/>
              <w:noProof/>
              <w:kern w:val="2"/>
              <w:sz w:val="22"/>
              <w:szCs w:val="22"/>
              <w:lang w:val="en-AU" w:eastAsia="ko-KR"/>
              <w14:ligatures w14:val="standardContextual"/>
            </w:rPr>
          </w:pPr>
          <w:ins w:id="5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References</w:t>
            </w:r>
            <w:r>
              <w:rPr>
                <w:noProof/>
                <w:webHidden/>
              </w:rPr>
              <w:tab/>
            </w:r>
            <w:r>
              <w:rPr>
                <w:noProof/>
                <w:webHidden/>
              </w:rPr>
              <w:fldChar w:fldCharType="begin"/>
            </w:r>
            <w:r>
              <w:rPr>
                <w:noProof/>
                <w:webHidden/>
              </w:rPr>
              <w:instrText xml:space="preserve"> PAGEREF _Toc150177837 \h </w:instrText>
            </w:r>
          </w:ins>
          <w:r>
            <w:rPr>
              <w:noProof/>
              <w:webHidden/>
            </w:rPr>
          </w:r>
          <w:r>
            <w:rPr>
              <w:noProof/>
              <w:webHidden/>
            </w:rPr>
            <w:fldChar w:fldCharType="separate"/>
          </w:r>
          <w:ins w:id="52" w:author="Jason Rhee" w:date="2023-11-06T15:41:00Z">
            <w:r>
              <w:rPr>
                <w:noProof/>
                <w:webHidden/>
              </w:rPr>
              <w:t>3</w:t>
            </w:r>
            <w:r>
              <w:rPr>
                <w:noProof/>
                <w:webHidden/>
              </w:rPr>
              <w:fldChar w:fldCharType="end"/>
            </w:r>
            <w:r w:rsidRPr="00355285">
              <w:rPr>
                <w:rStyle w:val="Hyperlink"/>
                <w:noProof/>
              </w:rPr>
              <w:fldChar w:fldCharType="end"/>
            </w:r>
          </w:ins>
        </w:p>
        <w:p w14:paraId="235E9792" w14:textId="68FD3EB5" w:rsidR="00811447" w:rsidRDefault="00811447">
          <w:pPr>
            <w:pStyle w:val="TOC2"/>
            <w:rPr>
              <w:ins w:id="53" w:author="Jason Rhee" w:date="2023-11-06T15:41:00Z"/>
              <w:rFonts w:asciiTheme="minorHAnsi" w:eastAsiaTheme="minorEastAsia" w:hAnsiTheme="minorHAnsi" w:cstheme="minorBidi"/>
              <w:b w:val="0"/>
              <w:noProof/>
              <w:kern w:val="2"/>
              <w:sz w:val="22"/>
              <w:szCs w:val="22"/>
              <w:lang w:val="en-AU" w:eastAsia="ko-KR"/>
              <w14:ligatures w14:val="standardContextual"/>
            </w:rPr>
          </w:pPr>
          <w:ins w:id="5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2.1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Normative</w:t>
            </w:r>
            <w:r>
              <w:rPr>
                <w:noProof/>
                <w:webHidden/>
              </w:rPr>
              <w:tab/>
            </w:r>
            <w:r>
              <w:rPr>
                <w:noProof/>
                <w:webHidden/>
              </w:rPr>
              <w:fldChar w:fldCharType="begin"/>
            </w:r>
            <w:r>
              <w:rPr>
                <w:noProof/>
                <w:webHidden/>
              </w:rPr>
              <w:instrText xml:space="preserve"> PAGEREF _Toc150177838 \h </w:instrText>
            </w:r>
          </w:ins>
          <w:r>
            <w:rPr>
              <w:noProof/>
              <w:webHidden/>
            </w:rPr>
          </w:r>
          <w:r>
            <w:rPr>
              <w:noProof/>
              <w:webHidden/>
            </w:rPr>
            <w:fldChar w:fldCharType="separate"/>
          </w:r>
          <w:ins w:id="55" w:author="Jason Rhee" w:date="2023-11-06T15:41:00Z">
            <w:r>
              <w:rPr>
                <w:noProof/>
                <w:webHidden/>
              </w:rPr>
              <w:t>3</w:t>
            </w:r>
            <w:r>
              <w:rPr>
                <w:noProof/>
                <w:webHidden/>
              </w:rPr>
              <w:fldChar w:fldCharType="end"/>
            </w:r>
            <w:r w:rsidRPr="00355285">
              <w:rPr>
                <w:rStyle w:val="Hyperlink"/>
                <w:noProof/>
              </w:rPr>
              <w:fldChar w:fldCharType="end"/>
            </w:r>
          </w:ins>
        </w:p>
        <w:p w14:paraId="7EE96F49" w14:textId="3B6354EA" w:rsidR="00811447" w:rsidRDefault="00811447">
          <w:pPr>
            <w:pStyle w:val="TOC1"/>
            <w:rPr>
              <w:ins w:id="56" w:author="Jason Rhee" w:date="2023-11-06T15:41:00Z"/>
              <w:rFonts w:asciiTheme="minorHAnsi" w:eastAsiaTheme="minorEastAsia" w:hAnsiTheme="minorHAnsi" w:cstheme="minorBidi"/>
              <w:b w:val="0"/>
              <w:noProof/>
              <w:kern w:val="2"/>
              <w:sz w:val="22"/>
              <w:szCs w:val="22"/>
              <w:lang w:val="en-AU" w:eastAsia="ko-KR"/>
              <w14:ligatures w14:val="standardContextual"/>
            </w:rPr>
          </w:pPr>
          <w:ins w:id="5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Terms, Definitions and Abbreviations</w:t>
            </w:r>
            <w:r>
              <w:rPr>
                <w:noProof/>
                <w:webHidden/>
              </w:rPr>
              <w:tab/>
            </w:r>
            <w:r>
              <w:rPr>
                <w:noProof/>
                <w:webHidden/>
              </w:rPr>
              <w:fldChar w:fldCharType="begin"/>
            </w:r>
            <w:r>
              <w:rPr>
                <w:noProof/>
                <w:webHidden/>
              </w:rPr>
              <w:instrText xml:space="preserve"> PAGEREF _Toc150177839 \h </w:instrText>
            </w:r>
          </w:ins>
          <w:r>
            <w:rPr>
              <w:noProof/>
              <w:webHidden/>
            </w:rPr>
          </w:r>
          <w:r>
            <w:rPr>
              <w:noProof/>
              <w:webHidden/>
            </w:rPr>
            <w:fldChar w:fldCharType="separate"/>
          </w:r>
          <w:ins w:id="58" w:author="Jason Rhee" w:date="2023-11-06T15:41:00Z">
            <w:r>
              <w:rPr>
                <w:noProof/>
                <w:webHidden/>
              </w:rPr>
              <w:t>4</w:t>
            </w:r>
            <w:r>
              <w:rPr>
                <w:noProof/>
                <w:webHidden/>
              </w:rPr>
              <w:fldChar w:fldCharType="end"/>
            </w:r>
            <w:r w:rsidRPr="00355285">
              <w:rPr>
                <w:rStyle w:val="Hyperlink"/>
                <w:noProof/>
              </w:rPr>
              <w:fldChar w:fldCharType="end"/>
            </w:r>
          </w:ins>
        </w:p>
        <w:p w14:paraId="5C5F4D03" w14:textId="049205B7" w:rsidR="00811447" w:rsidRDefault="00811447">
          <w:pPr>
            <w:pStyle w:val="TOC2"/>
            <w:rPr>
              <w:ins w:id="59" w:author="Jason Rhee" w:date="2023-11-06T15:41:00Z"/>
              <w:rFonts w:asciiTheme="minorHAnsi" w:eastAsiaTheme="minorEastAsia" w:hAnsiTheme="minorHAnsi" w:cstheme="minorBidi"/>
              <w:b w:val="0"/>
              <w:noProof/>
              <w:kern w:val="2"/>
              <w:sz w:val="22"/>
              <w:szCs w:val="22"/>
              <w:lang w:val="en-AU" w:eastAsia="ko-KR"/>
              <w14:ligatures w14:val="standardContextual"/>
            </w:rPr>
          </w:pPr>
          <w:ins w:id="6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3.1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Use of Language</w:t>
            </w:r>
            <w:r>
              <w:rPr>
                <w:noProof/>
                <w:webHidden/>
              </w:rPr>
              <w:tab/>
            </w:r>
            <w:r>
              <w:rPr>
                <w:noProof/>
                <w:webHidden/>
              </w:rPr>
              <w:fldChar w:fldCharType="begin"/>
            </w:r>
            <w:r>
              <w:rPr>
                <w:noProof/>
                <w:webHidden/>
              </w:rPr>
              <w:instrText xml:space="preserve"> PAGEREF _Toc150177840 \h </w:instrText>
            </w:r>
          </w:ins>
          <w:r>
            <w:rPr>
              <w:noProof/>
              <w:webHidden/>
            </w:rPr>
          </w:r>
          <w:r>
            <w:rPr>
              <w:noProof/>
              <w:webHidden/>
            </w:rPr>
            <w:fldChar w:fldCharType="separate"/>
          </w:r>
          <w:ins w:id="61" w:author="Jason Rhee" w:date="2023-11-06T15:41:00Z">
            <w:r>
              <w:rPr>
                <w:noProof/>
                <w:webHidden/>
              </w:rPr>
              <w:t>4</w:t>
            </w:r>
            <w:r>
              <w:rPr>
                <w:noProof/>
                <w:webHidden/>
              </w:rPr>
              <w:fldChar w:fldCharType="end"/>
            </w:r>
            <w:r w:rsidRPr="00355285">
              <w:rPr>
                <w:rStyle w:val="Hyperlink"/>
                <w:noProof/>
              </w:rPr>
              <w:fldChar w:fldCharType="end"/>
            </w:r>
          </w:ins>
        </w:p>
        <w:p w14:paraId="4F1A51EB" w14:textId="2269B20E" w:rsidR="00811447" w:rsidRDefault="00811447">
          <w:pPr>
            <w:pStyle w:val="TOC2"/>
            <w:rPr>
              <w:ins w:id="62" w:author="Jason Rhee" w:date="2023-11-06T15:41:00Z"/>
              <w:rFonts w:asciiTheme="minorHAnsi" w:eastAsiaTheme="minorEastAsia" w:hAnsiTheme="minorHAnsi" w:cstheme="minorBidi"/>
              <w:b w:val="0"/>
              <w:noProof/>
              <w:kern w:val="2"/>
              <w:sz w:val="22"/>
              <w:szCs w:val="22"/>
              <w:lang w:val="en-AU" w:eastAsia="ko-KR"/>
              <w14:ligatures w14:val="standardContextual"/>
            </w:rPr>
          </w:pPr>
          <w:ins w:id="6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3.2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Terms and Definitions</w:t>
            </w:r>
            <w:r>
              <w:rPr>
                <w:noProof/>
                <w:webHidden/>
              </w:rPr>
              <w:tab/>
            </w:r>
            <w:r>
              <w:rPr>
                <w:noProof/>
                <w:webHidden/>
              </w:rPr>
              <w:fldChar w:fldCharType="begin"/>
            </w:r>
            <w:r>
              <w:rPr>
                <w:noProof/>
                <w:webHidden/>
              </w:rPr>
              <w:instrText xml:space="preserve"> PAGEREF _Toc150177841 \h </w:instrText>
            </w:r>
          </w:ins>
          <w:r>
            <w:rPr>
              <w:noProof/>
              <w:webHidden/>
            </w:rPr>
          </w:r>
          <w:r>
            <w:rPr>
              <w:noProof/>
              <w:webHidden/>
            </w:rPr>
            <w:fldChar w:fldCharType="separate"/>
          </w:r>
          <w:ins w:id="64" w:author="Jason Rhee" w:date="2023-11-06T15:41:00Z">
            <w:r>
              <w:rPr>
                <w:noProof/>
                <w:webHidden/>
              </w:rPr>
              <w:t>4</w:t>
            </w:r>
            <w:r>
              <w:rPr>
                <w:noProof/>
                <w:webHidden/>
              </w:rPr>
              <w:fldChar w:fldCharType="end"/>
            </w:r>
            <w:r w:rsidRPr="00355285">
              <w:rPr>
                <w:rStyle w:val="Hyperlink"/>
                <w:noProof/>
              </w:rPr>
              <w:fldChar w:fldCharType="end"/>
            </w:r>
          </w:ins>
        </w:p>
        <w:p w14:paraId="3FC57871" w14:textId="53D3E966" w:rsidR="00811447" w:rsidRDefault="00811447">
          <w:pPr>
            <w:pStyle w:val="TOC2"/>
            <w:rPr>
              <w:ins w:id="65" w:author="Jason Rhee" w:date="2023-11-06T15:41:00Z"/>
              <w:rFonts w:asciiTheme="minorHAnsi" w:eastAsiaTheme="minorEastAsia" w:hAnsiTheme="minorHAnsi" w:cstheme="minorBidi"/>
              <w:b w:val="0"/>
              <w:noProof/>
              <w:kern w:val="2"/>
              <w:sz w:val="22"/>
              <w:szCs w:val="22"/>
              <w:lang w:val="en-AU" w:eastAsia="ko-KR"/>
              <w14:ligatures w14:val="standardContextual"/>
            </w:rPr>
          </w:pPr>
          <w:ins w:id="6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3.3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Abbreviations</w:t>
            </w:r>
            <w:r>
              <w:rPr>
                <w:noProof/>
                <w:webHidden/>
              </w:rPr>
              <w:tab/>
            </w:r>
            <w:r>
              <w:rPr>
                <w:noProof/>
                <w:webHidden/>
              </w:rPr>
              <w:fldChar w:fldCharType="begin"/>
            </w:r>
            <w:r>
              <w:rPr>
                <w:noProof/>
                <w:webHidden/>
              </w:rPr>
              <w:instrText xml:space="preserve"> PAGEREF _Toc150177842 \h </w:instrText>
            </w:r>
          </w:ins>
          <w:r>
            <w:rPr>
              <w:noProof/>
              <w:webHidden/>
            </w:rPr>
          </w:r>
          <w:r>
            <w:rPr>
              <w:noProof/>
              <w:webHidden/>
            </w:rPr>
            <w:fldChar w:fldCharType="separate"/>
          </w:r>
          <w:ins w:id="67" w:author="Jason Rhee" w:date="2023-11-06T15:41:00Z">
            <w:r>
              <w:rPr>
                <w:noProof/>
                <w:webHidden/>
              </w:rPr>
              <w:t>6</w:t>
            </w:r>
            <w:r>
              <w:rPr>
                <w:noProof/>
                <w:webHidden/>
              </w:rPr>
              <w:fldChar w:fldCharType="end"/>
            </w:r>
            <w:r w:rsidRPr="00355285">
              <w:rPr>
                <w:rStyle w:val="Hyperlink"/>
                <w:noProof/>
              </w:rPr>
              <w:fldChar w:fldCharType="end"/>
            </w:r>
          </w:ins>
        </w:p>
        <w:p w14:paraId="15AA5940" w14:textId="6B859611" w:rsidR="00811447" w:rsidRDefault="00811447">
          <w:pPr>
            <w:pStyle w:val="TOC1"/>
            <w:rPr>
              <w:ins w:id="68" w:author="Jason Rhee" w:date="2023-11-06T15:41:00Z"/>
              <w:rFonts w:asciiTheme="minorHAnsi" w:eastAsiaTheme="minorEastAsia" w:hAnsiTheme="minorHAnsi" w:cstheme="minorBidi"/>
              <w:b w:val="0"/>
              <w:noProof/>
              <w:kern w:val="2"/>
              <w:sz w:val="22"/>
              <w:szCs w:val="22"/>
              <w:lang w:val="en-AU" w:eastAsia="ko-KR"/>
              <w14:ligatures w14:val="standardContextual"/>
            </w:rPr>
          </w:pPr>
          <w:ins w:id="6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Specification Description</w:t>
            </w:r>
            <w:r>
              <w:rPr>
                <w:noProof/>
                <w:webHidden/>
              </w:rPr>
              <w:tab/>
            </w:r>
            <w:r>
              <w:rPr>
                <w:noProof/>
                <w:webHidden/>
              </w:rPr>
              <w:fldChar w:fldCharType="begin"/>
            </w:r>
            <w:r>
              <w:rPr>
                <w:noProof/>
                <w:webHidden/>
              </w:rPr>
              <w:instrText xml:space="preserve"> PAGEREF _Toc150177843 \h </w:instrText>
            </w:r>
          </w:ins>
          <w:r>
            <w:rPr>
              <w:noProof/>
              <w:webHidden/>
            </w:rPr>
          </w:r>
          <w:r>
            <w:rPr>
              <w:noProof/>
              <w:webHidden/>
            </w:rPr>
            <w:fldChar w:fldCharType="separate"/>
          </w:r>
          <w:ins w:id="70" w:author="Jason Rhee" w:date="2023-11-06T15:41:00Z">
            <w:r>
              <w:rPr>
                <w:noProof/>
                <w:webHidden/>
              </w:rPr>
              <w:t>6</w:t>
            </w:r>
            <w:r>
              <w:rPr>
                <w:noProof/>
                <w:webHidden/>
              </w:rPr>
              <w:fldChar w:fldCharType="end"/>
            </w:r>
            <w:r w:rsidRPr="00355285">
              <w:rPr>
                <w:rStyle w:val="Hyperlink"/>
                <w:noProof/>
              </w:rPr>
              <w:fldChar w:fldCharType="end"/>
            </w:r>
          </w:ins>
        </w:p>
        <w:p w14:paraId="432EA9B1" w14:textId="01AC64E3" w:rsidR="00811447" w:rsidRDefault="00811447">
          <w:pPr>
            <w:pStyle w:val="TOC2"/>
            <w:rPr>
              <w:ins w:id="71" w:author="Jason Rhee" w:date="2023-11-06T15:41:00Z"/>
              <w:rFonts w:asciiTheme="minorHAnsi" w:eastAsiaTheme="minorEastAsia" w:hAnsiTheme="minorHAnsi" w:cstheme="minorBidi"/>
              <w:b w:val="0"/>
              <w:noProof/>
              <w:kern w:val="2"/>
              <w:sz w:val="22"/>
              <w:szCs w:val="22"/>
              <w:lang w:val="en-AU" w:eastAsia="ko-KR"/>
              <w14:ligatures w14:val="standardContextual"/>
            </w:rPr>
          </w:pPr>
          <w:ins w:id="7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4.1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S-129 General Data Product Description</w:t>
            </w:r>
            <w:r>
              <w:rPr>
                <w:noProof/>
                <w:webHidden/>
              </w:rPr>
              <w:tab/>
            </w:r>
            <w:r>
              <w:rPr>
                <w:noProof/>
                <w:webHidden/>
              </w:rPr>
              <w:fldChar w:fldCharType="begin"/>
            </w:r>
            <w:r>
              <w:rPr>
                <w:noProof/>
                <w:webHidden/>
              </w:rPr>
              <w:instrText xml:space="preserve"> PAGEREF _Toc150177844 \h </w:instrText>
            </w:r>
          </w:ins>
          <w:r>
            <w:rPr>
              <w:noProof/>
              <w:webHidden/>
            </w:rPr>
          </w:r>
          <w:r>
            <w:rPr>
              <w:noProof/>
              <w:webHidden/>
            </w:rPr>
            <w:fldChar w:fldCharType="separate"/>
          </w:r>
          <w:ins w:id="73" w:author="Jason Rhee" w:date="2023-11-06T15:41:00Z">
            <w:r>
              <w:rPr>
                <w:noProof/>
                <w:webHidden/>
              </w:rPr>
              <w:t>6</w:t>
            </w:r>
            <w:r>
              <w:rPr>
                <w:noProof/>
                <w:webHidden/>
              </w:rPr>
              <w:fldChar w:fldCharType="end"/>
            </w:r>
            <w:r w:rsidRPr="00355285">
              <w:rPr>
                <w:rStyle w:val="Hyperlink"/>
                <w:noProof/>
              </w:rPr>
              <w:fldChar w:fldCharType="end"/>
            </w:r>
          </w:ins>
        </w:p>
        <w:p w14:paraId="7030C30A" w14:textId="72A49526" w:rsidR="00811447" w:rsidRDefault="00811447">
          <w:pPr>
            <w:pStyle w:val="TOC2"/>
            <w:rPr>
              <w:ins w:id="74" w:author="Jason Rhee" w:date="2023-11-06T15:41:00Z"/>
              <w:rFonts w:asciiTheme="minorHAnsi" w:eastAsiaTheme="minorEastAsia" w:hAnsiTheme="minorHAnsi" w:cstheme="minorBidi"/>
              <w:b w:val="0"/>
              <w:noProof/>
              <w:kern w:val="2"/>
              <w:sz w:val="22"/>
              <w:szCs w:val="22"/>
              <w:lang w:val="en-AU" w:eastAsia="ko-KR"/>
              <w14:ligatures w14:val="standardContextual"/>
            </w:rPr>
          </w:pPr>
          <w:ins w:id="7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4.2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Product Specification Metadata</w:t>
            </w:r>
            <w:r>
              <w:rPr>
                <w:noProof/>
                <w:webHidden/>
              </w:rPr>
              <w:tab/>
            </w:r>
            <w:r>
              <w:rPr>
                <w:noProof/>
                <w:webHidden/>
              </w:rPr>
              <w:fldChar w:fldCharType="begin"/>
            </w:r>
            <w:r>
              <w:rPr>
                <w:noProof/>
                <w:webHidden/>
              </w:rPr>
              <w:instrText xml:space="preserve"> PAGEREF _Toc150177845 \h </w:instrText>
            </w:r>
          </w:ins>
          <w:r>
            <w:rPr>
              <w:noProof/>
              <w:webHidden/>
            </w:rPr>
          </w:r>
          <w:r>
            <w:rPr>
              <w:noProof/>
              <w:webHidden/>
            </w:rPr>
            <w:fldChar w:fldCharType="separate"/>
          </w:r>
          <w:ins w:id="76" w:author="Jason Rhee" w:date="2023-11-06T15:41:00Z">
            <w:r>
              <w:rPr>
                <w:noProof/>
                <w:webHidden/>
              </w:rPr>
              <w:t>6</w:t>
            </w:r>
            <w:r>
              <w:rPr>
                <w:noProof/>
                <w:webHidden/>
              </w:rPr>
              <w:fldChar w:fldCharType="end"/>
            </w:r>
            <w:r w:rsidRPr="00355285">
              <w:rPr>
                <w:rStyle w:val="Hyperlink"/>
                <w:noProof/>
              </w:rPr>
              <w:fldChar w:fldCharType="end"/>
            </w:r>
          </w:ins>
        </w:p>
        <w:p w14:paraId="19B74B60" w14:textId="6D78B598" w:rsidR="00811447" w:rsidRDefault="00811447">
          <w:pPr>
            <w:pStyle w:val="TOC2"/>
            <w:rPr>
              <w:ins w:id="77" w:author="Jason Rhee" w:date="2023-11-06T15:41:00Z"/>
              <w:rFonts w:asciiTheme="minorHAnsi" w:eastAsiaTheme="minorEastAsia" w:hAnsiTheme="minorHAnsi" w:cstheme="minorBidi"/>
              <w:b w:val="0"/>
              <w:noProof/>
              <w:kern w:val="2"/>
              <w:sz w:val="22"/>
              <w:szCs w:val="22"/>
              <w:lang w:val="en-AU" w:eastAsia="ko-KR"/>
              <w14:ligatures w14:val="standardContextual"/>
            </w:rPr>
          </w:pPr>
          <w:ins w:id="7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4.3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IHO Product Specification Maintenance</w:t>
            </w:r>
            <w:r>
              <w:rPr>
                <w:noProof/>
                <w:webHidden/>
              </w:rPr>
              <w:tab/>
            </w:r>
            <w:r>
              <w:rPr>
                <w:noProof/>
                <w:webHidden/>
              </w:rPr>
              <w:fldChar w:fldCharType="begin"/>
            </w:r>
            <w:r>
              <w:rPr>
                <w:noProof/>
                <w:webHidden/>
              </w:rPr>
              <w:instrText xml:space="preserve"> PAGEREF _Toc150177846 \h </w:instrText>
            </w:r>
          </w:ins>
          <w:r>
            <w:rPr>
              <w:noProof/>
              <w:webHidden/>
            </w:rPr>
          </w:r>
          <w:r>
            <w:rPr>
              <w:noProof/>
              <w:webHidden/>
            </w:rPr>
            <w:fldChar w:fldCharType="separate"/>
          </w:r>
          <w:ins w:id="79" w:author="Jason Rhee" w:date="2023-11-06T15:41:00Z">
            <w:r>
              <w:rPr>
                <w:noProof/>
                <w:webHidden/>
              </w:rPr>
              <w:t>7</w:t>
            </w:r>
            <w:r>
              <w:rPr>
                <w:noProof/>
                <w:webHidden/>
              </w:rPr>
              <w:fldChar w:fldCharType="end"/>
            </w:r>
            <w:r w:rsidRPr="00355285">
              <w:rPr>
                <w:rStyle w:val="Hyperlink"/>
                <w:noProof/>
              </w:rPr>
              <w:fldChar w:fldCharType="end"/>
            </w:r>
          </w:ins>
        </w:p>
        <w:p w14:paraId="27D3555A" w14:textId="5C224C9E" w:rsidR="00811447" w:rsidRDefault="00811447">
          <w:pPr>
            <w:pStyle w:val="TOC1"/>
            <w:rPr>
              <w:ins w:id="80" w:author="Jason Rhee" w:date="2023-11-06T15:41:00Z"/>
              <w:rFonts w:asciiTheme="minorHAnsi" w:eastAsiaTheme="minorEastAsia" w:hAnsiTheme="minorHAnsi" w:cstheme="minorBidi"/>
              <w:b w:val="0"/>
              <w:noProof/>
              <w:kern w:val="2"/>
              <w:sz w:val="22"/>
              <w:szCs w:val="22"/>
              <w:lang w:val="en-AU" w:eastAsia="ko-KR"/>
              <w14:ligatures w14:val="standardContextual"/>
            </w:rPr>
          </w:pPr>
          <w:ins w:id="8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Specification Scope</w:t>
            </w:r>
            <w:r>
              <w:rPr>
                <w:noProof/>
                <w:webHidden/>
              </w:rPr>
              <w:tab/>
            </w:r>
            <w:r>
              <w:rPr>
                <w:noProof/>
                <w:webHidden/>
              </w:rPr>
              <w:fldChar w:fldCharType="begin"/>
            </w:r>
            <w:r>
              <w:rPr>
                <w:noProof/>
                <w:webHidden/>
              </w:rPr>
              <w:instrText xml:space="preserve"> PAGEREF _Toc150177847 \h </w:instrText>
            </w:r>
          </w:ins>
          <w:r>
            <w:rPr>
              <w:noProof/>
              <w:webHidden/>
            </w:rPr>
          </w:r>
          <w:r>
            <w:rPr>
              <w:noProof/>
              <w:webHidden/>
            </w:rPr>
            <w:fldChar w:fldCharType="separate"/>
          </w:r>
          <w:ins w:id="82" w:author="Jason Rhee" w:date="2023-11-06T15:41:00Z">
            <w:r>
              <w:rPr>
                <w:noProof/>
                <w:webHidden/>
              </w:rPr>
              <w:t>8</w:t>
            </w:r>
            <w:r>
              <w:rPr>
                <w:noProof/>
                <w:webHidden/>
              </w:rPr>
              <w:fldChar w:fldCharType="end"/>
            </w:r>
            <w:r w:rsidRPr="00355285">
              <w:rPr>
                <w:rStyle w:val="Hyperlink"/>
                <w:noProof/>
              </w:rPr>
              <w:fldChar w:fldCharType="end"/>
            </w:r>
          </w:ins>
        </w:p>
        <w:p w14:paraId="717E2F5D" w14:textId="216E6F39" w:rsidR="00811447" w:rsidRDefault="00811447">
          <w:pPr>
            <w:pStyle w:val="TOC1"/>
            <w:rPr>
              <w:ins w:id="83" w:author="Jason Rhee" w:date="2023-11-06T15:41:00Z"/>
              <w:rFonts w:asciiTheme="minorHAnsi" w:eastAsiaTheme="minorEastAsia" w:hAnsiTheme="minorHAnsi" w:cstheme="minorBidi"/>
              <w:b w:val="0"/>
              <w:noProof/>
              <w:kern w:val="2"/>
              <w:sz w:val="22"/>
              <w:szCs w:val="22"/>
              <w:lang w:val="en-AU" w:eastAsia="ko-KR"/>
              <w14:ligatures w14:val="standardContextual"/>
            </w:rPr>
          </w:pPr>
          <w:ins w:id="8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Identification</w:t>
            </w:r>
            <w:r>
              <w:rPr>
                <w:noProof/>
                <w:webHidden/>
              </w:rPr>
              <w:tab/>
            </w:r>
            <w:r>
              <w:rPr>
                <w:noProof/>
                <w:webHidden/>
              </w:rPr>
              <w:fldChar w:fldCharType="begin"/>
            </w:r>
            <w:r>
              <w:rPr>
                <w:noProof/>
                <w:webHidden/>
              </w:rPr>
              <w:instrText xml:space="preserve"> PAGEREF _Toc150177848 \h </w:instrText>
            </w:r>
          </w:ins>
          <w:r>
            <w:rPr>
              <w:noProof/>
              <w:webHidden/>
            </w:rPr>
          </w:r>
          <w:r>
            <w:rPr>
              <w:noProof/>
              <w:webHidden/>
            </w:rPr>
            <w:fldChar w:fldCharType="separate"/>
          </w:r>
          <w:ins w:id="85" w:author="Jason Rhee" w:date="2023-11-06T15:41:00Z">
            <w:r>
              <w:rPr>
                <w:noProof/>
                <w:webHidden/>
              </w:rPr>
              <w:t>8</w:t>
            </w:r>
            <w:r>
              <w:rPr>
                <w:noProof/>
                <w:webHidden/>
              </w:rPr>
              <w:fldChar w:fldCharType="end"/>
            </w:r>
            <w:r w:rsidRPr="00355285">
              <w:rPr>
                <w:rStyle w:val="Hyperlink"/>
                <w:noProof/>
              </w:rPr>
              <w:fldChar w:fldCharType="end"/>
            </w:r>
          </w:ins>
        </w:p>
        <w:p w14:paraId="10EC028B" w14:textId="0AD8B0EE" w:rsidR="00811447" w:rsidRDefault="00811447">
          <w:pPr>
            <w:pStyle w:val="TOC1"/>
            <w:rPr>
              <w:ins w:id="86" w:author="Jason Rhee" w:date="2023-11-06T15:41:00Z"/>
              <w:rFonts w:asciiTheme="minorHAnsi" w:eastAsiaTheme="minorEastAsia" w:hAnsiTheme="minorHAnsi" w:cstheme="minorBidi"/>
              <w:b w:val="0"/>
              <w:noProof/>
              <w:kern w:val="2"/>
              <w:sz w:val="22"/>
              <w:szCs w:val="22"/>
              <w:lang w:val="en-AU" w:eastAsia="ko-KR"/>
              <w14:ligatures w14:val="standardContextual"/>
            </w:rPr>
          </w:pPr>
          <w:ins w:id="8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Content and Structure</w:t>
            </w:r>
            <w:r>
              <w:rPr>
                <w:noProof/>
                <w:webHidden/>
              </w:rPr>
              <w:tab/>
            </w:r>
            <w:r>
              <w:rPr>
                <w:noProof/>
                <w:webHidden/>
              </w:rPr>
              <w:fldChar w:fldCharType="begin"/>
            </w:r>
            <w:r>
              <w:rPr>
                <w:noProof/>
                <w:webHidden/>
              </w:rPr>
              <w:instrText xml:space="preserve"> PAGEREF _Toc150177849 \h </w:instrText>
            </w:r>
          </w:ins>
          <w:r>
            <w:rPr>
              <w:noProof/>
              <w:webHidden/>
            </w:rPr>
          </w:r>
          <w:r>
            <w:rPr>
              <w:noProof/>
              <w:webHidden/>
            </w:rPr>
            <w:fldChar w:fldCharType="separate"/>
          </w:r>
          <w:ins w:id="88" w:author="Jason Rhee" w:date="2023-11-06T15:41:00Z">
            <w:r>
              <w:rPr>
                <w:noProof/>
                <w:webHidden/>
              </w:rPr>
              <w:t>9</w:t>
            </w:r>
            <w:r>
              <w:rPr>
                <w:noProof/>
                <w:webHidden/>
              </w:rPr>
              <w:fldChar w:fldCharType="end"/>
            </w:r>
            <w:r w:rsidRPr="00355285">
              <w:rPr>
                <w:rStyle w:val="Hyperlink"/>
                <w:noProof/>
              </w:rPr>
              <w:fldChar w:fldCharType="end"/>
            </w:r>
          </w:ins>
        </w:p>
        <w:p w14:paraId="492A366F" w14:textId="011880F7" w:rsidR="00811447" w:rsidRDefault="00811447">
          <w:pPr>
            <w:pStyle w:val="TOC2"/>
            <w:rPr>
              <w:ins w:id="89" w:author="Jason Rhee" w:date="2023-11-06T15:41:00Z"/>
              <w:rFonts w:asciiTheme="minorHAnsi" w:eastAsiaTheme="minorEastAsia" w:hAnsiTheme="minorHAnsi" w:cstheme="minorBidi"/>
              <w:b w:val="0"/>
              <w:noProof/>
              <w:kern w:val="2"/>
              <w:sz w:val="22"/>
              <w:szCs w:val="22"/>
              <w:lang w:val="en-AU" w:eastAsia="ko-KR"/>
              <w14:ligatures w14:val="standardContextual"/>
            </w:rPr>
          </w:pPr>
          <w:ins w:id="9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7.1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_Toc150177850 \h </w:instrText>
            </w:r>
          </w:ins>
          <w:r>
            <w:rPr>
              <w:noProof/>
              <w:webHidden/>
            </w:rPr>
          </w:r>
          <w:r>
            <w:rPr>
              <w:noProof/>
              <w:webHidden/>
            </w:rPr>
            <w:fldChar w:fldCharType="separate"/>
          </w:r>
          <w:ins w:id="91" w:author="Jason Rhee" w:date="2023-11-06T15:41:00Z">
            <w:r>
              <w:rPr>
                <w:noProof/>
                <w:webHidden/>
              </w:rPr>
              <w:t>9</w:t>
            </w:r>
            <w:r>
              <w:rPr>
                <w:noProof/>
                <w:webHidden/>
              </w:rPr>
              <w:fldChar w:fldCharType="end"/>
            </w:r>
            <w:r w:rsidRPr="00355285">
              <w:rPr>
                <w:rStyle w:val="Hyperlink"/>
                <w:noProof/>
              </w:rPr>
              <w:fldChar w:fldCharType="end"/>
            </w:r>
          </w:ins>
        </w:p>
        <w:p w14:paraId="7377130B" w14:textId="6E27CC1E" w:rsidR="00811447" w:rsidRDefault="00811447">
          <w:pPr>
            <w:pStyle w:val="TOC2"/>
            <w:rPr>
              <w:ins w:id="92" w:author="Jason Rhee" w:date="2023-11-06T15:41:00Z"/>
              <w:rFonts w:asciiTheme="minorHAnsi" w:eastAsiaTheme="minorEastAsia" w:hAnsiTheme="minorHAnsi" w:cstheme="minorBidi"/>
              <w:b w:val="0"/>
              <w:noProof/>
              <w:kern w:val="2"/>
              <w:sz w:val="22"/>
              <w:szCs w:val="22"/>
              <w:lang w:val="en-AU" w:eastAsia="ko-KR"/>
              <w14:ligatures w14:val="standardContextual"/>
            </w:rPr>
          </w:pPr>
          <w:ins w:id="9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7.2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Application Schema</w:t>
            </w:r>
            <w:r>
              <w:rPr>
                <w:noProof/>
                <w:webHidden/>
              </w:rPr>
              <w:tab/>
            </w:r>
            <w:r>
              <w:rPr>
                <w:noProof/>
                <w:webHidden/>
              </w:rPr>
              <w:fldChar w:fldCharType="begin"/>
            </w:r>
            <w:r>
              <w:rPr>
                <w:noProof/>
                <w:webHidden/>
              </w:rPr>
              <w:instrText xml:space="preserve"> PAGEREF _Toc150177851 \h </w:instrText>
            </w:r>
          </w:ins>
          <w:r>
            <w:rPr>
              <w:noProof/>
              <w:webHidden/>
            </w:rPr>
          </w:r>
          <w:r>
            <w:rPr>
              <w:noProof/>
              <w:webHidden/>
            </w:rPr>
            <w:fldChar w:fldCharType="separate"/>
          </w:r>
          <w:ins w:id="94" w:author="Jason Rhee" w:date="2023-11-06T15:41:00Z">
            <w:r>
              <w:rPr>
                <w:noProof/>
                <w:webHidden/>
              </w:rPr>
              <w:t>11</w:t>
            </w:r>
            <w:r>
              <w:rPr>
                <w:noProof/>
                <w:webHidden/>
              </w:rPr>
              <w:fldChar w:fldCharType="end"/>
            </w:r>
            <w:r w:rsidRPr="00355285">
              <w:rPr>
                <w:rStyle w:val="Hyperlink"/>
                <w:noProof/>
              </w:rPr>
              <w:fldChar w:fldCharType="end"/>
            </w:r>
          </w:ins>
        </w:p>
        <w:p w14:paraId="3A227B37" w14:textId="0CA18E6F" w:rsidR="00811447" w:rsidRDefault="00811447">
          <w:pPr>
            <w:pStyle w:val="TOC1"/>
            <w:rPr>
              <w:ins w:id="95" w:author="Jason Rhee" w:date="2023-11-06T15:41:00Z"/>
              <w:rFonts w:asciiTheme="minorHAnsi" w:eastAsiaTheme="minorEastAsia" w:hAnsiTheme="minorHAnsi" w:cstheme="minorBidi"/>
              <w:b w:val="0"/>
              <w:noProof/>
              <w:kern w:val="2"/>
              <w:sz w:val="22"/>
              <w:szCs w:val="22"/>
              <w:lang w:val="en-AU" w:eastAsia="ko-KR"/>
              <w14:ligatures w14:val="standardContextual"/>
            </w:rPr>
          </w:pPr>
          <w:ins w:id="9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Feature Catalogue</w:t>
            </w:r>
            <w:r>
              <w:rPr>
                <w:noProof/>
                <w:webHidden/>
              </w:rPr>
              <w:tab/>
            </w:r>
            <w:r>
              <w:rPr>
                <w:noProof/>
                <w:webHidden/>
              </w:rPr>
              <w:fldChar w:fldCharType="begin"/>
            </w:r>
            <w:r>
              <w:rPr>
                <w:noProof/>
                <w:webHidden/>
              </w:rPr>
              <w:instrText xml:space="preserve"> PAGEREF _Toc150177852 \h </w:instrText>
            </w:r>
          </w:ins>
          <w:r>
            <w:rPr>
              <w:noProof/>
              <w:webHidden/>
            </w:rPr>
          </w:r>
          <w:r>
            <w:rPr>
              <w:noProof/>
              <w:webHidden/>
            </w:rPr>
            <w:fldChar w:fldCharType="separate"/>
          </w:r>
          <w:ins w:id="97" w:author="Jason Rhee" w:date="2023-11-06T15:41:00Z">
            <w:r>
              <w:rPr>
                <w:noProof/>
                <w:webHidden/>
              </w:rPr>
              <w:t>15</w:t>
            </w:r>
            <w:r>
              <w:rPr>
                <w:noProof/>
                <w:webHidden/>
              </w:rPr>
              <w:fldChar w:fldCharType="end"/>
            </w:r>
            <w:r w:rsidRPr="00355285">
              <w:rPr>
                <w:rStyle w:val="Hyperlink"/>
                <w:noProof/>
              </w:rPr>
              <w:fldChar w:fldCharType="end"/>
            </w:r>
          </w:ins>
        </w:p>
        <w:p w14:paraId="57DDCE50" w14:textId="25FF157D" w:rsidR="00811447" w:rsidRDefault="00811447">
          <w:pPr>
            <w:pStyle w:val="TOC2"/>
            <w:rPr>
              <w:ins w:id="98" w:author="Jason Rhee" w:date="2023-11-06T15:41:00Z"/>
              <w:rFonts w:asciiTheme="minorHAnsi" w:eastAsiaTheme="minorEastAsia" w:hAnsiTheme="minorHAnsi" w:cstheme="minorBidi"/>
              <w:b w:val="0"/>
              <w:noProof/>
              <w:kern w:val="2"/>
              <w:sz w:val="22"/>
              <w:szCs w:val="22"/>
              <w:lang w:val="en-AU" w:eastAsia="ko-KR"/>
              <w14:ligatures w14:val="standardContextual"/>
            </w:rPr>
          </w:pPr>
          <w:ins w:id="9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8.1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_Toc150177853 \h </w:instrText>
            </w:r>
          </w:ins>
          <w:r>
            <w:rPr>
              <w:noProof/>
              <w:webHidden/>
            </w:rPr>
          </w:r>
          <w:r>
            <w:rPr>
              <w:noProof/>
              <w:webHidden/>
            </w:rPr>
            <w:fldChar w:fldCharType="separate"/>
          </w:r>
          <w:ins w:id="100" w:author="Jason Rhee" w:date="2023-11-06T15:41:00Z">
            <w:r>
              <w:rPr>
                <w:noProof/>
                <w:webHidden/>
              </w:rPr>
              <w:t>15</w:t>
            </w:r>
            <w:r>
              <w:rPr>
                <w:noProof/>
                <w:webHidden/>
              </w:rPr>
              <w:fldChar w:fldCharType="end"/>
            </w:r>
            <w:r w:rsidRPr="00355285">
              <w:rPr>
                <w:rStyle w:val="Hyperlink"/>
                <w:noProof/>
              </w:rPr>
              <w:fldChar w:fldCharType="end"/>
            </w:r>
          </w:ins>
        </w:p>
        <w:p w14:paraId="7340AB07" w14:textId="4853EC3B" w:rsidR="00811447" w:rsidRDefault="00811447">
          <w:pPr>
            <w:pStyle w:val="TOC2"/>
            <w:rPr>
              <w:ins w:id="10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0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8.2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Feature Types</w:t>
            </w:r>
            <w:r>
              <w:rPr>
                <w:noProof/>
                <w:webHidden/>
              </w:rPr>
              <w:tab/>
            </w:r>
            <w:r>
              <w:rPr>
                <w:noProof/>
                <w:webHidden/>
              </w:rPr>
              <w:fldChar w:fldCharType="begin"/>
            </w:r>
            <w:r>
              <w:rPr>
                <w:noProof/>
                <w:webHidden/>
              </w:rPr>
              <w:instrText xml:space="preserve"> PAGEREF _Toc150177854 \h </w:instrText>
            </w:r>
          </w:ins>
          <w:r>
            <w:rPr>
              <w:noProof/>
              <w:webHidden/>
            </w:rPr>
          </w:r>
          <w:r>
            <w:rPr>
              <w:noProof/>
              <w:webHidden/>
            </w:rPr>
            <w:fldChar w:fldCharType="separate"/>
          </w:r>
          <w:ins w:id="103" w:author="Jason Rhee" w:date="2023-11-06T15:41:00Z">
            <w:r>
              <w:rPr>
                <w:noProof/>
                <w:webHidden/>
              </w:rPr>
              <w:t>16</w:t>
            </w:r>
            <w:r>
              <w:rPr>
                <w:noProof/>
                <w:webHidden/>
              </w:rPr>
              <w:fldChar w:fldCharType="end"/>
            </w:r>
            <w:r w:rsidRPr="00355285">
              <w:rPr>
                <w:rStyle w:val="Hyperlink"/>
                <w:noProof/>
              </w:rPr>
              <w:fldChar w:fldCharType="end"/>
            </w:r>
          </w:ins>
        </w:p>
        <w:p w14:paraId="12EE0ED3" w14:textId="219FDF4D" w:rsidR="00811447" w:rsidRDefault="00811447">
          <w:pPr>
            <w:pStyle w:val="TOC2"/>
            <w:rPr>
              <w:ins w:id="10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0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8.3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Units of measure</w:t>
            </w:r>
            <w:r>
              <w:rPr>
                <w:noProof/>
                <w:webHidden/>
              </w:rPr>
              <w:tab/>
            </w:r>
            <w:r>
              <w:rPr>
                <w:noProof/>
                <w:webHidden/>
              </w:rPr>
              <w:fldChar w:fldCharType="begin"/>
            </w:r>
            <w:r>
              <w:rPr>
                <w:noProof/>
                <w:webHidden/>
              </w:rPr>
              <w:instrText xml:space="preserve"> PAGEREF _Toc150177855 \h </w:instrText>
            </w:r>
          </w:ins>
          <w:r>
            <w:rPr>
              <w:noProof/>
              <w:webHidden/>
            </w:rPr>
          </w:r>
          <w:r>
            <w:rPr>
              <w:noProof/>
              <w:webHidden/>
            </w:rPr>
            <w:fldChar w:fldCharType="separate"/>
          </w:r>
          <w:ins w:id="106" w:author="Jason Rhee" w:date="2023-11-06T15:41:00Z">
            <w:r>
              <w:rPr>
                <w:noProof/>
                <w:webHidden/>
              </w:rPr>
              <w:t>17</w:t>
            </w:r>
            <w:r>
              <w:rPr>
                <w:noProof/>
                <w:webHidden/>
              </w:rPr>
              <w:fldChar w:fldCharType="end"/>
            </w:r>
            <w:r w:rsidRPr="00355285">
              <w:rPr>
                <w:rStyle w:val="Hyperlink"/>
                <w:noProof/>
              </w:rPr>
              <w:fldChar w:fldCharType="end"/>
            </w:r>
          </w:ins>
        </w:p>
        <w:p w14:paraId="51BB820D" w14:textId="2EE3255E" w:rsidR="00811447" w:rsidRDefault="00811447">
          <w:pPr>
            <w:pStyle w:val="TOC1"/>
            <w:rPr>
              <w:ins w:id="10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0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Types</w:t>
            </w:r>
            <w:r>
              <w:rPr>
                <w:noProof/>
                <w:webHidden/>
              </w:rPr>
              <w:tab/>
            </w:r>
            <w:r>
              <w:rPr>
                <w:noProof/>
                <w:webHidden/>
              </w:rPr>
              <w:fldChar w:fldCharType="begin"/>
            </w:r>
            <w:r>
              <w:rPr>
                <w:noProof/>
                <w:webHidden/>
              </w:rPr>
              <w:instrText xml:space="preserve"> PAGEREF _Toc150177856 \h </w:instrText>
            </w:r>
          </w:ins>
          <w:r>
            <w:rPr>
              <w:noProof/>
              <w:webHidden/>
            </w:rPr>
          </w:r>
          <w:r>
            <w:rPr>
              <w:noProof/>
              <w:webHidden/>
            </w:rPr>
            <w:fldChar w:fldCharType="separate"/>
          </w:r>
          <w:ins w:id="109" w:author="Jason Rhee" w:date="2023-11-06T15:41:00Z">
            <w:r>
              <w:rPr>
                <w:noProof/>
                <w:webHidden/>
              </w:rPr>
              <w:t>17</w:t>
            </w:r>
            <w:r>
              <w:rPr>
                <w:noProof/>
                <w:webHidden/>
              </w:rPr>
              <w:fldChar w:fldCharType="end"/>
            </w:r>
            <w:r w:rsidRPr="00355285">
              <w:rPr>
                <w:rStyle w:val="Hyperlink"/>
                <w:noProof/>
              </w:rPr>
              <w:fldChar w:fldCharType="end"/>
            </w:r>
          </w:ins>
        </w:p>
        <w:p w14:paraId="21791EEA" w14:textId="17BA7B68" w:rsidR="00811447" w:rsidRDefault="00811447">
          <w:pPr>
            <w:pStyle w:val="TOC1"/>
            <w:rPr>
              <w:ins w:id="11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Loading and Unloading</w:t>
            </w:r>
            <w:r>
              <w:rPr>
                <w:noProof/>
                <w:webHidden/>
              </w:rPr>
              <w:tab/>
            </w:r>
            <w:r>
              <w:rPr>
                <w:noProof/>
                <w:webHidden/>
              </w:rPr>
              <w:fldChar w:fldCharType="begin"/>
            </w:r>
            <w:r>
              <w:rPr>
                <w:noProof/>
                <w:webHidden/>
              </w:rPr>
              <w:instrText xml:space="preserve"> PAGEREF _Toc150177857 \h </w:instrText>
            </w:r>
          </w:ins>
          <w:r>
            <w:rPr>
              <w:noProof/>
              <w:webHidden/>
            </w:rPr>
          </w:r>
          <w:r>
            <w:rPr>
              <w:noProof/>
              <w:webHidden/>
            </w:rPr>
            <w:fldChar w:fldCharType="separate"/>
          </w:r>
          <w:ins w:id="112" w:author="Jason Rhee" w:date="2023-11-06T15:41:00Z">
            <w:r>
              <w:rPr>
                <w:noProof/>
                <w:webHidden/>
              </w:rPr>
              <w:t>17</w:t>
            </w:r>
            <w:r>
              <w:rPr>
                <w:noProof/>
                <w:webHidden/>
              </w:rPr>
              <w:fldChar w:fldCharType="end"/>
            </w:r>
            <w:r w:rsidRPr="00355285">
              <w:rPr>
                <w:rStyle w:val="Hyperlink"/>
                <w:noProof/>
              </w:rPr>
              <w:fldChar w:fldCharType="end"/>
            </w:r>
          </w:ins>
        </w:p>
        <w:p w14:paraId="3EA3C9F4" w14:textId="6F72A018" w:rsidR="00811447" w:rsidRDefault="00811447">
          <w:pPr>
            <w:pStyle w:val="TOC1"/>
            <w:rPr>
              <w:ins w:id="11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Geometry</w:t>
            </w:r>
            <w:r>
              <w:rPr>
                <w:noProof/>
                <w:webHidden/>
              </w:rPr>
              <w:tab/>
            </w:r>
            <w:r>
              <w:rPr>
                <w:noProof/>
                <w:webHidden/>
              </w:rPr>
              <w:fldChar w:fldCharType="begin"/>
            </w:r>
            <w:r>
              <w:rPr>
                <w:noProof/>
                <w:webHidden/>
              </w:rPr>
              <w:instrText xml:space="preserve"> PAGEREF _Toc150177858 \h </w:instrText>
            </w:r>
          </w:ins>
          <w:r>
            <w:rPr>
              <w:noProof/>
              <w:webHidden/>
            </w:rPr>
          </w:r>
          <w:r>
            <w:rPr>
              <w:noProof/>
              <w:webHidden/>
            </w:rPr>
            <w:fldChar w:fldCharType="separate"/>
          </w:r>
          <w:ins w:id="115" w:author="Jason Rhee" w:date="2023-11-06T15:41:00Z">
            <w:r>
              <w:rPr>
                <w:noProof/>
                <w:webHidden/>
              </w:rPr>
              <w:t>17</w:t>
            </w:r>
            <w:r>
              <w:rPr>
                <w:noProof/>
                <w:webHidden/>
              </w:rPr>
              <w:fldChar w:fldCharType="end"/>
            </w:r>
            <w:r w:rsidRPr="00355285">
              <w:rPr>
                <w:rStyle w:val="Hyperlink"/>
                <w:noProof/>
              </w:rPr>
              <w:fldChar w:fldCharType="end"/>
            </w:r>
          </w:ins>
        </w:p>
        <w:p w14:paraId="2C877267" w14:textId="330587E5" w:rsidR="00811447" w:rsidRDefault="00811447">
          <w:pPr>
            <w:pStyle w:val="TOC1"/>
            <w:rPr>
              <w:ins w:id="11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Coordinate Reference Systems (CRS)</w:t>
            </w:r>
            <w:r>
              <w:rPr>
                <w:noProof/>
                <w:webHidden/>
              </w:rPr>
              <w:tab/>
            </w:r>
            <w:r>
              <w:rPr>
                <w:noProof/>
                <w:webHidden/>
              </w:rPr>
              <w:fldChar w:fldCharType="begin"/>
            </w:r>
            <w:r>
              <w:rPr>
                <w:noProof/>
                <w:webHidden/>
              </w:rPr>
              <w:instrText xml:space="preserve"> PAGEREF _Toc150177859 \h </w:instrText>
            </w:r>
          </w:ins>
          <w:r>
            <w:rPr>
              <w:noProof/>
              <w:webHidden/>
            </w:rPr>
          </w:r>
          <w:r>
            <w:rPr>
              <w:noProof/>
              <w:webHidden/>
            </w:rPr>
            <w:fldChar w:fldCharType="separate"/>
          </w:r>
          <w:ins w:id="118" w:author="Jason Rhee" w:date="2023-11-06T15:41:00Z">
            <w:r>
              <w:rPr>
                <w:noProof/>
                <w:webHidden/>
              </w:rPr>
              <w:t>18</w:t>
            </w:r>
            <w:r>
              <w:rPr>
                <w:noProof/>
                <w:webHidden/>
              </w:rPr>
              <w:fldChar w:fldCharType="end"/>
            </w:r>
            <w:r w:rsidRPr="00355285">
              <w:rPr>
                <w:rStyle w:val="Hyperlink"/>
                <w:noProof/>
              </w:rPr>
              <w:fldChar w:fldCharType="end"/>
            </w:r>
          </w:ins>
        </w:p>
        <w:p w14:paraId="633CAE4F" w14:textId="04B91210" w:rsidR="00811447" w:rsidRDefault="00811447">
          <w:pPr>
            <w:pStyle w:val="TOC2"/>
            <w:rPr>
              <w:ins w:id="119"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0" w:author="Jason Rhee" w:date="2023-11-06T15:41:00Z">
            <w:r w:rsidRPr="00355285">
              <w:rPr>
                <w:rStyle w:val="Hyperlink"/>
                <w:noProof/>
              </w:rPr>
              <w:lastRenderedPageBreak/>
              <w:fldChar w:fldCharType="begin"/>
            </w:r>
            <w:r w:rsidRPr="00355285">
              <w:rPr>
                <w:rStyle w:val="Hyperlink"/>
                <w:noProof/>
              </w:rPr>
              <w:instrText xml:space="preserve"> </w:instrText>
            </w:r>
            <w:r>
              <w:rPr>
                <w:noProof/>
              </w:rPr>
              <w:instrText>HYPERLINK \l "_Toc150177860"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_Toc150177860 \h </w:instrText>
            </w:r>
          </w:ins>
          <w:r>
            <w:rPr>
              <w:noProof/>
              <w:webHidden/>
            </w:rPr>
          </w:r>
          <w:r>
            <w:rPr>
              <w:noProof/>
              <w:webHidden/>
            </w:rPr>
            <w:fldChar w:fldCharType="separate"/>
          </w:r>
          <w:ins w:id="121" w:author="Jason Rhee" w:date="2023-11-06T15:41:00Z">
            <w:r>
              <w:rPr>
                <w:noProof/>
                <w:webHidden/>
              </w:rPr>
              <w:t>18</w:t>
            </w:r>
            <w:r>
              <w:rPr>
                <w:noProof/>
                <w:webHidden/>
              </w:rPr>
              <w:fldChar w:fldCharType="end"/>
            </w:r>
            <w:r w:rsidRPr="00355285">
              <w:rPr>
                <w:rStyle w:val="Hyperlink"/>
                <w:noProof/>
              </w:rPr>
              <w:fldChar w:fldCharType="end"/>
            </w:r>
          </w:ins>
        </w:p>
        <w:p w14:paraId="29F80530" w14:textId="30280374" w:rsidR="00811447" w:rsidRDefault="00811447">
          <w:pPr>
            <w:pStyle w:val="TOC2"/>
            <w:rPr>
              <w:ins w:id="122"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Horizontal Reference System</w:t>
            </w:r>
            <w:r>
              <w:rPr>
                <w:noProof/>
                <w:webHidden/>
              </w:rPr>
              <w:tab/>
            </w:r>
            <w:r>
              <w:rPr>
                <w:noProof/>
                <w:webHidden/>
              </w:rPr>
              <w:fldChar w:fldCharType="begin"/>
            </w:r>
            <w:r>
              <w:rPr>
                <w:noProof/>
                <w:webHidden/>
              </w:rPr>
              <w:instrText xml:space="preserve"> PAGEREF _Toc150177861 \h </w:instrText>
            </w:r>
          </w:ins>
          <w:r>
            <w:rPr>
              <w:noProof/>
              <w:webHidden/>
            </w:rPr>
          </w:r>
          <w:r>
            <w:rPr>
              <w:noProof/>
              <w:webHidden/>
            </w:rPr>
            <w:fldChar w:fldCharType="separate"/>
          </w:r>
          <w:ins w:id="124" w:author="Jason Rhee" w:date="2023-11-06T15:41:00Z">
            <w:r>
              <w:rPr>
                <w:noProof/>
                <w:webHidden/>
              </w:rPr>
              <w:t>18</w:t>
            </w:r>
            <w:r>
              <w:rPr>
                <w:noProof/>
                <w:webHidden/>
              </w:rPr>
              <w:fldChar w:fldCharType="end"/>
            </w:r>
            <w:r w:rsidRPr="00355285">
              <w:rPr>
                <w:rStyle w:val="Hyperlink"/>
                <w:noProof/>
              </w:rPr>
              <w:fldChar w:fldCharType="end"/>
            </w:r>
          </w:ins>
        </w:p>
        <w:p w14:paraId="2AEBB8E9" w14:textId="44D49350" w:rsidR="00811447" w:rsidRDefault="00811447">
          <w:pPr>
            <w:pStyle w:val="TOC2"/>
            <w:rPr>
              <w:ins w:id="125"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Vertical Reference System</w:t>
            </w:r>
            <w:r>
              <w:rPr>
                <w:noProof/>
                <w:webHidden/>
              </w:rPr>
              <w:tab/>
            </w:r>
            <w:r>
              <w:rPr>
                <w:noProof/>
                <w:webHidden/>
              </w:rPr>
              <w:fldChar w:fldCharType="begin"/>
            </w:r>
            <w:r>
              <w:rPr>
                <w:noProof/>
                <w:webHidden/>
              </w:rPr>
              <w:instrText xml:space="preserve"> PAGEREF _Toc150177862 \h </w:instrText>
            </w:r>
          </w:ins>
          <w:r>
            <w:rPr>
              <w:noProof/>
              <w:webHidden/>
            </w:rPr>
          </w:r>
          <w:r>
            <w:rPr>
              <w:noProof/>
              <w:webHidden/>
            </w:rPr>
            <w:fldChar w:fldCharType="separate"/>
          </w:r>
          <w:ins w:id="127" w:author="Jason Rhee" w:date="2023-11-06T15:41:00Z">
            <w:r>
              <w:rPr>
                <w:noProof/>
                <w:webHidden/>
              </w:rPr>
              <w:t>18</w:t>
            </w:r>
            <w:r>
              <w:rPr>
                <w:noProof/>
                <w:webHidden/>
              </w:rPr>
              <w:fldChar w:fldCharType="end"/>
            </w:r>
            <w:r w:rsidRPr="00355285">
              <w:rPr>
                <w:rStyle w:val="Hyperlink"/>
                <w:noProof/>
              </w:rPr>
              <w:fldChar w:fldCharType="end"/>
            </w:r>
          </w:ins>
        </w:p>
        <w:p w14:paraId="30219E82" w14:textId="3B1ABF12" w:rsidR="00811447" w:rsidRDefault="00811447">
          <w:pPr>
            <w:pStyle w:val="TOC2"/>
            <w:rPr>
              <w:ins w:id="128"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Temporal Reference System</w:t>
            </w:r>
            <w:r>
              <w:rPr>
                <w:noProof/>
                <w:webHidden/>
              </w:rPr>
              <w:tab/>
            </w:r>
            <w:r>
              <w:rPr>
                <w:noProof/>
                <w:webHidden/>
              </w:rPr>
              <w:fldChar w:fldCharType="begin"/>
            </w:r>
            <w:r>
              <w:rPr>
                <w:noProof/>
                <w:webHidden/>
              </w:rPr>
              <w:instrText xml:space="preserve"> PAGEREF _Toc150177863 \h </w:instrText>
            </w:r>
          </w:ins>
          <w:r>
            <w:rPr>
              <w:noProof/>
              <w:webHidden/>
            </w:rPr>
          </w:r>
          <w:r>
            <w:rPr>
              <w:noProof/>
              <w:webHidden/>
            </w:rPr>
            <w:fldChar w:fldCharType="separate"/>
          </w:r>
          <w:ins w:id="130" w:author="Jason Rhee" w:date="2023-11-06T15:41:00Z">
            <w:r>
              <w:rPr>
                <w:noProof/>
                <w:webHidden/>
              </w:rPr>
              <w:t>18</w:t>
            </w:r>
            <w:r>
              <w:rPr>
                <w:noProof/>
                <w:webHidden/>
              </w:rPr>
              <w:fldChar w:fldCharType="end"/>
            </w:r>
            <w:r w:rsidRPr="00355285">
              <w:rPr>
                <w:rStyle w:val="Hyperlink"/>
                <w:noProof/>
              </w:rPr>
              <w:fldChar w:fldCharType="end"/>
            </w:r>
          </w:ins>
        </w:p>
        <w:p w14:paraId="14CAAF3B" w14:textId="38D50820" w:rsidR="00811447" w:rsidRDefault="00811447">
          <w:pPr>
            <w:pStyle w:val="TOC1"/>
            <w:rPr>
              <w:ins w:id="13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3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Quality</w:t>
            </w:r>
            <w:r>
              <w:rPr>
                <w:noProof/>
                <w:webHidden/>
              </w:rPr>
              <w:tab/>
            </w:r>
            <w:r>
              <w:rPr>
                <w:noProof/>
                <w:webHidden/>
              </w:rPr>
              <w:fldChar w:fldCharType="begin"/>
            </w:r>
            <w:r>
              <w:rPr>
                <w:noProof/>
                <w:webHidden/>
              </w:rPr>
              <w:instrText xml:space="preserve"> PAGEREF _Toc150177864 \h </w:instrText>
            </w:r>
          </w:ins>
          <w:r>
            <w:rPr>
              <w:noProof/>
              <w:webHidden/>
            </w:rPr>
          </w:r>
          <w:r>
            <w:rPr>
              <w:noProof/>
              <w:webHidden/>
            </w:rPr>
            <w:fldChar w:fldCharType="separate"/>
          </w:r>
          <w:ins w:id="133" w:author="Jason Rhee" w:date="2023-11-06T15:41:00Z">
            <w:r>
              <w:rPr>
                <w:noProof/>
                <w:webHidden/>
              </w:rPr>
              <w:t>18</w:t>
            </w:r>
            <w:r>
              <w:rPr>
                <w:noProof/>
                <w:webHidden/>
              </w:rPr>
              <w:fldChar w:fldCharType="end"/>
            </w:r>
            <w:r w:rsidRPr="00355285">
              <w:rPr>
                <w:rStyle w:val="Hyperlink"/>
                <w:noProof/>
              </w:rPr>
              <w:fldChar w:fldCharType="end"/>
            </w:r>
          </w:ins>
        </w:p>
        <w:p w14:paraId="3EB12148" w14:textId="1572BCB8" w:rsidR="00811447" w:rsidRDefault="00811447">
          <w:pPr>
            <w:pStyle w:val="TOC2"/>
            <w:rPr>
              <w:ins w:id="13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3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13.1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_Toc150177865 \h </w:instrText>
            </w:r>
          </w:ins>
          <w:r>
            <w:rPr>
              <w:noProof/>
              <w:webHidden/>
            </w:rPr>
          </w:r>
          <w:r>
            <w:rPr>
              <w:noProof/>
              <w:webHidden/>
            </w:rPr>
            <w:fldChar w:fldCharType="separate"/>
          </w:r>
          <w:ins w:id="136" w:author="Jason Rhee" w:date="2023-11-06T15:41:00Z">
            <w:r>
              <w:rPr>
                <w:noProof/>
                <w:webHidden/>
              </w:rPr>
              <w:t>18</w:t>
            </w:r>
            <w:r>
              <w:rPr>
                <w:noProof/>
                <w:webHidden/>
              </w:rPr>
              <w:fldChar w:fldCharType="end"/>
            </w:r>
            <w:r w:rsidRPr="00355285">
              <w:rPr>
                <w:rStyle w:val="Hyperlink"/>
                <w:noProof/>
              </w:rPr>
              <w:fldChar w:fldCharType="end"/>
            </w:r>
          </w:ins>
        </w:p>
        <w:p w14:paraId="2C569F80" w14:textId="2E60487B" w:rsidR="00811447" w:rsidRDefault="00811447">
          <w:pPr>
            <w:pStyle w:val="TOC1"/>
            <w:rPr>
              <w:ins w:id="13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3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Capture and Classification</w:t>
            </w:r>
            <w:r>
              <w:rPr>
                <w:noProof/>
                <w:webHidden/>
              </w:rPr>
              <w:tab/>
            </w:r>
            <w:r>
              <w:rPr>
                <w:noProof/>
                <w:webHidden/>
              </w:rPr>
              <w:fldChar w:fldCharType="begin"/>
            </w:r>
            <w:r>
              <w:rPr>
                <w:noProof/>
                <w:webHidden/>
              </w:rPr>
              <w:instrText xml:space="preserve"> PAGEREF _Toc150177866 \h </w:instrText>
            </w:r>
          </w:ins>
          <w:r>
            <w:rPr>
              <w:noProof/>
              <w:webHidden/>
            </w:rPr>
          </w:r>
          <w:r>
            <w:rPr>
              <w:noProof/>
              <w:webHidden/>
            </w:rPr>
            <w:fldChar w:fldCharType="separate"/>
          </w:r>
          <w:ins w:id="139" w:author="Jason Rhee" w:date="2023-11-06T15:41:00Z">
            <w:r>
              <w:rPr>
                <w:noProof/>
                <w:webHidden/>
              </w:rPr>
              <w:t>19</w:t>
            </w:r>
            <w:r>
              <w:rPr>
                <w:noProof/>
                <w:webHidden/>
              </w:rPr>
              <w:fldChar w:fldCharType="end"/>
            </w:r>
            <w:r w:rsidRPr="00355285">
              <w:rPr>
                <w:rStyle w:val="Hyperlink"/>
                <w:noProof/>
              </w:rPr>
              <w:fldChar w:fldCharType="end"/>
            </w:r>
          </w:ins>
        </w:p>
        <w:p w14:paraId="1231AAE6" w14:textId="31A5D9FE" w:rsidR="00811447" w:rsidRDefault="00811447">
          <w:pPr>
            <w:pStyle w:val="TOC1"/>
            <w:rPr>
              <w:ins w:id="14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Maintenance</w:t>
            </w:r>
            <w:r>
              <w:rPr>
                <w:noProof/>
                <w:webHidden/>
              </w:rPr>
              <w:tab/>
            </w:r>
            <w:r>
              <w:rPr>
                <w:noProof/>
                <w:webHidden/>
              </w:rPr>
              <w:fldChar w:fldCharType="begin"/>
            </w:r>
            <w:r>
              <w:rPr>
                <w:noProof/>
                <w:webHidden/>
              </w:rPr>
              <w:instrText xml:space="preserve"> PAGEREF _Toc150177867 \h </w:instrText>
            </w:r>
          </w:ins>
          <w:r>
            <w:rPr>
              <w:noProof/>
              <w:webHidden/>
            </w:rPr>
          </w:r>
          <w:r>
            <w:rPr>
              <w:noProof/>
              <w:webHidden/>
            </w:rPr>
            <w:fldChar w:fldCharType="separate"/>
          </w:r>
          <w:ins w:id="142" w:author="Jason Rhee" w:date="2023-11-06T15:41:00Z">
            <w:r>
              <w:rPr>
                <w:noProof/>
                <w:webHidden/>
              </w:rPr>
              <w:t>19</w:t>
            </w:r>
            <w:r>
              <w:rPr>
                <w:noProof/>
                <w:webHidden/>
              </w:rPr>
              <w:fldChar w:fldCharType="end"/>
            </w:r>
            <w:r w:rsidRPr="00355285">
              <w:rPr>
                <w:rStyle w:val="Hyperlink"/>
                <w:noProof/>
              </w:rPr>
              <w:fldChar w:fldCharType="end"/>
            </w:r>
          </w:ins>
        </w:p>
        <w:p w14:paraId="1675F247" w14:textId="33C22436" w:rsidR="00811447" w:rsidRDefault="00811447">
          <w:pPr>
            <w:pStyle w:val="TOC2"/>
            <w:rPr>
              <w:ins w:id="14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15.1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Maintenance and Update Frequency</w:t>
            </w:r>
            <w:r>
              <w:rPr>
                <w:noProof/>
                <w:webHidden/>
              </w:rPr>
              <w:tab/>
            </w:r>
            <w:r>
              <w:rPr>
                <w:noProof/>
                <w:webHidden/>
              </w:rPr>
              <w:fldChar w:fldCharType="begin"/>
            </w:r>
            <w:r>
              <w:rPr>
                <w:noProof/>
                <w:webHidden/>
              </w:rPr>
              <w:instrText xml:space="preserve"> PAGEREF _Toc150177868 \h </w:instrText>
            </w:r>
          </w:ins>
          <w:r>
            <w:rPr>
              <w:noProof/>
              <w:webHidden/>
            </w:rPr>
          </w:r>
          <w:r>
            <w:rPr>
              <w:noProof/>
              <w:webHidden/>
            </w:rPr>
            <w:fldChar w:fldCharType="separate"/>
          </w:r>
          <w:ins w:id="145" w:author="Jason Rhee" w:date="2023-11-06T15:41:00Z">
            <w:r>
              <w:rPr>
                <w:noProof/>
                <w:webHidden/>
              </w:rPr>
              <w:t>19</w:t>
            </w:r>
            <w:r>
              <w:rPr>
                <w:noProof/>
                <w:webHidden/>
              </w:rPr>
              <w:fldChar w:fldCharType="end"/>
            </w:r>
            <w:r w:rsidRPr="00355285">
              <w:rPr>
                <w:rStyle w:val="Hyperlink"/>
                <w:noProof/>
              </w:rPr>
              <w:fldChar w:fldCharType="end"/>
            </w:r>
          </w:ins>
        </w:p>
        <w:p w14:paraId="45DC5486" w14:textId="7DCDF47D" w:rsidR="00811447" w:rsidRDefault="00811447">
          <w:pPr>
            <w:pStyle w:val="TOC2"/>
            <w:rPr>
              <w:ins w:id="14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15.2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Source</w:t>
            </w:r>
            <w:r>
              <w:rPr>
                <w:noProof/>
                <w:webHidden/>
              </w:rPr>
              <w:tab/>
            </w:r>
            <w:r>
              <w:rPr>
                <w:noProof/>
                <w:webHidden/>
              </w:rPr>
              <w:fldChar w:fldCharType="begin"/>
            </w:r>
            <w:r>
              <w:rPr>
                <w:noProof/>
                <w:webHidden/>
              </w:rPr>
              <w:instrText xml:space="preserve"> PAGEREF _Toc150177869 \h </w:instrText>
            </w:r>
          </w:ins>
          <w:r>
            <w:rPr>
              <w:noProof/>
              <w:webHidden/>
            </w:rPr>
          </w:r>
          <w:r>
            <w:rPr>
              <w:noProof/>
              <w:webHidden/>
            </w:rPr>
            <w:fldChar w:fldCharType="separate"/>
          </w:r>
          <w:ins w:id="148" w:author="Jason Rhee" w:date="2023-11-06T15:41:00Z">
            <w:r>
              <w:rPr>
                <w:noProof/>
                <w:webHidden/>
              </w:rPr>
              <w:t>19</w:t>
            </w:r>
            <w:r>
              <w:rPr>
                <w:noProof/>
                <w:webHidden/>
              </w:rPr>
              <w:fldChar w:fldCharType="end"/>
            </w:r>
            <w:r w:rsidRPr="00355285">
              <w:rPr>
                <w:rStyle w:val="Hyperlink"/>
                <w:noProof/>
              </w:rPr>
              <w:fldChar w:fldCharType="end"/>
            </w:r>
          </w:ins>
        </w:p>
        <w:p w14:paraId="30A38481" w14:textId="283057CA" w:rsidR="00811447" w:rsidRDefault="00811447">
          <w:pPr>
            <w:pStyle w:val="TOC2"/>
            <w:rPr>
              <w:ins w:id="149"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15.3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Production Process</w:t>
            </w:r>
            <w:r>
              <w:rPr>
                <w:noProof/>
                <w:webHidden/>
              </w:rPr>
              <w:tab/>
            </w:r>
            <w:r>
              <w:rPr>
                <w:noProof/>
                <w:webHidden/>
              </w:rPr>
              <w:fldChar w:fldCharType="begin"/>
            </w:r>
            <w:r>
              <w:rPr>
                <w:noProof/>
                <w:webHidden/>
              </w:rPr>
              <w:instrText xml:space="preserve"> PAGEREF _Toc150177870 \h </w:instrText>
            </w:r>
          </w:ins>
          <w:r>
            <w:rPr>
              <w:noProof/>
              <w:webHidden/>
            </w:rPr>
          </w:r>
          <w:r>
            <w:rPr>
              <w:noProof/>
              <w:webHidden/>
            </w:rPr>
            <w:fldChar w:fldCharType="separate"/>
          </w:r>
          <w:ins w:id="151" w:author="Jason Rhee" w:date="2023-11-06T15:41:00Z">
            <w:r>
              <w:rPr>
                <w:noProof/>
                <w:webHidden/>
              </w:rPr>
              <w:t>19</w:t>
            </w:r>
            <w:r>
              <w:rPr>
                <w:noProof/>
                <w:webHidden/>
              </w:rPr>
              <w:fldChar w:fldCharType="end"/>
            </w:r>
            <w:r w:rsidRPr="00355285">
              <w:rPr>
                <w:rStyle w:val="Hyperlink"/>
                <w:noProof/>
              </w:rPr>
              <w:fldChar w:fldCharType="end"/>
            </w:r>
          </w:ins>
        </w:p>
        <w:p w14:paraId="0C1F0AF4" w14:textId="3DC13A7C" w:rsidR="00811447" w:rsidRDefault="00811447">
          <w:pPr>
            <w:pStyle w:val="TOC1"/>
            <w:rPr>
              <w:ins w:id="152"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Portrayal</w:t>
            </w:r>
            <w:r>
              <w:rPr>
                <w:noProof/>
                <w:webHidden/>
              </w:rPr>
              <w:tab/>
            </w:r>
            <w:r>
              <w:rPr>
                <w:noProof/>
                <w:webHidden/>
              </w:rPr>
              <w:fldChar w:fldCharType="begin"/>
            </w:r>
            <w:r>
              <w:rPr>
                <w:noProof/>
                <w:webHidden/>
              </w:rPr>
              <w:instrText xml:space="preserve"> PAGEREF _Toc150177871 \h </w:instrText>
            </w:r>
          </w:ins>
          <w:r>
            <w:rPr>
              <w:noProof/>
              <w:webHidden/>
            </w:rPr>
          </w:r>
          <w:r>
            <w:rPr>
              <w:noProof/>
              <w:webHidden/>
            </w:rPr>
            <w:fldChar w:fldCharType="separate"/>
          </w:r>
          <w:ins w:id="154" w:author="Jason Rhee" w:date="2023-11-06T15:41:00Z">
            <w:r>
              <w:rPr>
                <w:noProof/>
                <w:webHidden/>
              </w:rPr>
              <w:t>19</w:t>
            </w:r>
            <w:r>
              <w:rPr>
                <w:noProof/>
                <w:webHidden/>
              </w:rPr>
              <w:fldChar w:fldCharType="end"/>
            </w:r>
            <w:r w:rsidRPr="00355285">
              <w:rPr>
                <w:rStyle w:val="Hyperlink"/>
                <w:noProof/>
              </w:rPr>
              <w:fldChar w:fldCharType="end"/>
            </w:r>
          </w:ins>
        </w:p>
        <w:p w14:paraId="1DF3EE10" w14:textId="54A782BC" w:rsidR="00811447" w:rsidRDefault="00811447">
          <w:pPr>
            <w:pStyle w:val="TOC1"/>
            <w:rPr>
              <w:ins w:id="155"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Product Format (Encoding)</w:t>
            </w:r>
            <w:r>
              <w:rPr>
                <w:noProof/>
                <w:webHidden/>
              </w:rPr>
              <w:tab/>
            </w:r>
            <w:r>
              <w:rPr>
                <w:noProof/>
                <w:webHidden/>
              </w:rPr>
              <w:fldChar w:fldCharType="begin"/>
            </w:r>
            <w:r>
              <w:rPr>
                <w:noProof/>
                <w:webHidden/>
              </w:rPr>
              <w:instrText xml:space="preserve"> PAGEREF _Toc150177872 \h </w:instrText>
            </w:r>
          </w:ins>
          <w:r>
            <w:rPr>
              <w:noProof/>
              <w:webHidden/>
            </w:rPr>
          </w:r>
          <w:r>
            <w:rPr>
              <w:noProof/>
              <w:webHidden/>
            </w:rPr>
            <w:fldChar w:fldCharType="separate"/>
          </w:r>
          <w:ins w:id="157" w:author="Jason Rhee" w:date="2023-11-06T15:41:00Z">
            <w:r>
              <w:rPr>
                <w:noProof/>
                <w:webHidden/>
              </w:rPr>
              <w:t>20</w:t>
            </w:r>
            <w:r>
              <w:rPr>
                <w:noProof/>
                <w:webHidden/>
              </w:rPr>
              <w:fldChar w:fldCharType="end"/>
            </w:r>
            <w:r w:rsidRPr="00355285">
              <w:rPr>
                <w:rStyle w:val="Hyperlink"/>
                <w:noProof/>
              </w:rPr>
              <w:fldChar w:fldCharType="end"/>
            </w:r>
          </w:ins>
        </w:p>
        <w:p w14:paraId="320090DD" w14:textId="05FDECBF" w:rsidR="00811447" w:rsidRDefault="00811447">
          <w:pPr>
            <w:pStyle w:val="TOC2"/>
            <w:rPr>
              <w:ins w:id="158"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Encoding of Latitude and Longitude</w:t>
            </w:r>
            <w:r>
              <w:rPr>
                <w:noProof/>
                <w:webHidden/>
              </w:rPr>
              <w:tab/>
            </w:r>
            <w:r>
              <w:rPr>
                <w:noProof/>
                <w:webHidden/>
              </w:rPr>
              <w:fldChar w:fldCharType="begin"/>
            </w:r>
            <w:r>
              <w:rPr>
                <w:noProof/>
                <w:webHidden/>
              </w:rPr>
              <w:instrText xml:space="preserve"> PAGEREF _Toc150177873 \h </w:instrText>
            </w:r>
          </w:ins>
          <w:r>
            <w:rPr>
              <w:noProof/>
              <w:webHidden/>
            </w:rPr>
          </w:r>
          <w:r>
            <w:rPr>
              <w:noProof/>
              <w:webHidden/>
            </w:rPr>
            <w:fldChar w:fldCharType="separate"/>
          </w:r>
          <w:ins w:id="160" w:author="Jason Rhee" w:date="2023-11-06T15:41:00Z">
            <w:r>
              <w:rPr>
                <w:noProof/>
                <w:webHidden/>
              </w:rPr>
              <w:t>20</w:t>
            </w:r>
            <w:r>
              <w:rPr>
                <w:noProof/>
                <w:webHidden/>
              </w:rPr>
              <w:fldChar w:fldCharType="end"/>
            </w:r>
            <w:r w:rsidRPr="00355285">
              <w:rPr>
                <w:rStyle w:val="Hyperlink"/>
                <w:noProof/>
              </w:rPr>
              <w:fldChar w:fldCharType="end"/>
            </w:r>
          </w:ins>
        </w:p>
        <w:p w14:paraId="5AC238D6" w14:textId="553BEF4E" w:rsidR="00811447" w:rsidRDefault="00811447">
          <w:pPr>
            <w:pStyle w:val="TOC2"/>
            <w:rPr>
              <w:ins w:id="16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6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Numeric Attribute Encoding</w:t>
            </w:r>
            <w:r>
              <w:rPr>
                <w:noProof/>
                <w:webHidden/>
              </w:rPr>
              <w:tab/>
            </w:r>
            <w:r>
              <w:rPr>
                <w:noProof/>
                <w:webHidden/>
              </w:rPr>
              <w:fldChar w:fldCharType="begin"/>
            </w:r>
            <w:r>
              <w:rPr>
                <w:noProof/>
                <w:webHidden/>
              </w:rPr>
              <w:instrText xml:space="preserve"> PAGEREF _Toc150177874 \h </w:instrText>
            </w:r>
          </w:ins>
          <w:r>
            <w:rPr>
              <w:noProof/>
              <w:webHidden/>
            </w:rPr>
          </w:r>
          <w:r>
            <w:rPr>
              <w:noProof/>
              <w:webHidden/>
            </w:rPr>
            <w:fldChar w:fldCharType="separate"/>
          </w:r>
          <w:ins w:id="163" w:author="Jason Rhee" w:date="2023-11-06T15:41:00Z">
            <w:r>
              <w:rPr>
                <w:noProof/>
                <w:webHidden/>
              </w:rPr>
              <w:t>20</w:t>
            </w:r>
            <w:r>
              <w:rPr>
                <w:noProof/>
                <w:webHidden/>
              </w:rPr>
              <w:fldChar w:fldCharType="end"/>
            </w:r>
            <w:r w:rsidRPr="00355285">
              <w:rPr>
                <w:rStyle w:val="Hyperlink"/>
                <w:noProof/>
              </w:rPr>
              <w:fldChar w:fldCharType="end"/>
            </w:r>
          </w:ins>
        </w:p>
        <w:p w14:paraId="680B5FAD" w14:textId="6CEACEC7" w:rsidR="00811447" w:rsidRDefault="00811447">
          <w:pPr>
            <w:pStyle w:val="TOC2"/>
            <w:rPr>
              <w:ins w:id="16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6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Text Attribute Values</w:t>
            </w:r>
            <w:r>
              <w:rPr>
                <w:noProof/>
                <w:webHidden/>
              </w:rPr>
              <w:tab/>
            </w:r>
            <w:r>
              <w:rPr>
                <w:noProof/>
                <w:webHidden/>
              </w:rPr>
              <w:fldChar w:fldCharType="begin"/>
            </w:r>
            <w:r>
              <w:rPr>
                <w:noProof/>
                <w:webHidden/>
              </w:rPr>
              <w:instrText xml:space="preserve"> PAGEREF _Toc150177875 \h </w:instrText>
            </w:r>
          </w:ins>
          <w:r>
            <w:rPr>
              <w:noProof/>
              <w:webHidden/>
            </w:rPr>
          </w:r>
          <w:r>
            <w:rPr>
              <w:noProof/>
              <w:webHidden/>
            </w:rPr>
            <w:fldChar w:fldCharType="separate"/>
          </w:r>
          <w:ins w:id="166" w:author="Jason Rhee" w:date="2023-11-06T15:41:00Z">
            <w:r>
              <w:rPr>
                <w:noProof/>
                <w:webHidden/>
              </w:rPr>
              <w:t>20</w:t>
            </w:r>
            <w:r>
              <w:rPr>
                <w:noProof/>
                <w:webHidden/>
              </w:rPr>
              <w:fldChar w:fldCharType="end"/>
            </w:r>
            <w:r w:rsidRPr="00355285">
              <w:rPr>
                <w:rStyle w:val="Hyperlink"/>
                <w:noProof/>
              </w:rPr>
              <w:fldChar w:fldCharType="end"/>
            </w:r>
          </w:ins>
        </w:p>
        <w:p w14:paraId="17626C4E" w14:textId="047D38C8" w:rsidR="00811447" w:rsidRDefault="00811447">
          <w:pPr>
            <w:pStyle w:val="TOC2"/>
            <w:rPr>
              <w:ins w:id="16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6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Mandatory Attribute Values</w:t>
            </w:r>
            <w:r>
              <w:rPr>
                <w:noProof/>
                <w:webHidden/>
              </w:rPr>
              <w:tab/>
            </w:r>
            <w:r>
              <w:rPr>
                <w:noProof/>
                <w:webHidden/>
              </w:rPr>
              <w:fldChar w:fldCharType="begin"/>
            </w:r>
            <w:r>
              <w:rPr>
                <w:noProof/>
                <w:webHidden/>
              </w:rPr>
              <w:instrText xml:space="preserve"> PAGEREF _Toc150177876 \h </w:instrText>
            </w:r>
          </w:ins>
          <w:r>
            <w:rPr>
              <w:noProof/>
              <w:webHidden/>
            </w:rPr>
          </w:r>
          <w:r>
            <w:rPr>
              <w:noProof/>
              <w:webHidden/>
            </w:rPr>
            <w:fldChar w:fldCharType="separate"/>
          </w:r>
          <w:ins w:id="169" w:author="Jason Rhee" w:date="2023-11-06T15:41:00Z">
            <w:r>
              <w:rPr>
                <w:noProof/>
                <w:webHidden/>
              </w:rPr>
              <w:t>20</w:t>
            </w:r>
            <w:r>
              <w:rPr>
                <w:noProof/>
                <w:webHidden/>
              </w:rPr>
              <w:fldChar w:fldCharType="end"/>
            </w:r>
            <w:r w:rsidRPr="00355285">
              <w:rPr>
                <w:rStyle w:val="Hyperlink"/>
                <w:noProof/>
              </w:rPr>
              <w:fldChar w:fldCharType="end"/>
            </w:r>
          </w:ins>
        </w:p>
        <w:p w14:paraId="35E1BADD" w14:textId="026CFA8A" w:rsidR="00811447" w:rsidRDefault="00811447">
          <w:pPr>
            <w:pStyle w:val="TOC2"/>
            <w:rPr>
              <w:ins w:id="17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Unknown Attribute Values</w:t>
            </w:r>
            <w:r>
              <w:rPr>
                <w:noProof/>
                <w:webHidden/>
              </w:rPr>
              <w:tab/>
            </w:r>
            <w:r>
              <w:rPr>
                <w:noProof/>
                <w:webHidden/>
              </w:rPr>
              <w:fldChar w:fldCharType="begin"/>
            </w:r>
            <w:r>
              <w:rPr>
                <w:noProof/>
                <w:webHidden/>
              </w:rPr>
              <w:instrText xml:space="preserve"> PAGEREF _Toc150177877 \h </w:instrText>
            </w:r>
          </w:ins>
          <w:r>
            <w:rPr>
              <w:noProof/>
              <w:webHidden/>
            </w:rPr>
          </w:r>
          <w:r>
            <w:rPr>
              <w:noProof/>
              <w:webHidden/>
            </w:rPr>
            <w:fldChar w:fldCharType="separate"/>
          </w:r>
          <w:ins w:id="172" w:author="Jason Rhee" w:date="2023-11-06T15:41:00Z">
            <w:r>
              <w:rPr>
                <w:noProof/>
                <w:webHidden/>
              </w:rPr>
              <w:t>21</w:t>
            </w:r>
            <w:r>
              <w:rPr>
                <w:noProof/>
                <w:webHidden/>
              </w:rPr>
              <w:fldChar w:fldCharType="end"/>
            </w:r>
            <w:r w:rsidRPr="00355285">
              <w:rPr>
                <w:rStyle w:val="Hyperlink"/>
                <w:noProof/>
              </w:rPr>
              <w:fldChar w:fldCharType="end"/>
            </w:r>
          </w:ins>
        </w:p>
        <w:p w14:paraId="2FCA718D" w14:textId="105B6929" w:rsidR="00811447" w:rsidRDefault="00811447">
          <w:pPr>
            <w:pStyle w:val="TOC2"/>
            <w:rPr>
              <w:ins w:id="17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Structure of dataset files</w:t>
            </w:r>
            <w:r>
              <w:rPr>
                <w:noProof/>
                <w:webHidden/>
              </w:rPr>
              <w:tab/>
            </w:r>
            <w:r>
              <w:rPr>
                <w:noProof/>
                <w:webHidden/>
              </w:rPr>
              <w:fldChar w:fldCharType="begin"/>
            </w:r>
            <w:r>
              <w:rPr>
                <w:noProof/>
                <w:webHidden/>
              </w:rPr>
              <w:instrText xml:space="preserve"> PAGEREF _Toc150177878 \h </w:instrText>
            </w:r>
          </w:ins>
          <w:r>
            <w:rPr>
              <w:noProof/>
              <w:webHidden/>
            </w:rPr>
          </w:r>
          <w:r>
            <w:rPr>
              <w:noProof/>
              <w:webHidden/>
            </w:rPr>
            <w:fldChar w:fldCharType="separate"/>
          </w:r>
          <w:ins w:id="175" w:author="Jason Rhee" w:date="2023-11-06T15:41:00Z">
            <w:r>
              <w:rPr>
                <w:noProof/>
                <w:webHidden/>
              </w:rPr>
              <w:t>21</w:t>
            </w:r>
            <w:r>
              <w:rPr>
                <w:noProof/>
                <w:webHidden/>
              </w:rPr>
              <w:fldChar w:fldCharType="end"/>
            </w:r>
            <w:r w:rsidRPr="00355285">
              <w:rPr>
                <w:rStyle w:val="Hyperlink"/>
                <w:noProof/>
              </w:rPr>
              <w:fldChar w:fldCharType="end"/>
            </w:r>
          </w:ins>
        </w:p>
        <w:p w14:paraId="0472E9B8" w14:textId="1416A0A3" w:rsidR="00811447" w:rsidRDefault="00811447">
          <w:pPr>
            <w:pStyle w:val="TOC2"/>
            <w:rPr>
              <w:ins w:id="17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Object identifiers</w:t>
            </w:r>
            <w:r>
              <w:rPr>
                <w:noProof/>
                <w:webHidden/>
              </w:rPr>
              <w:tab/>
            </w:r>
            <w:r>
              <w:rPr>
                <w:noProof/>
                <w:webHidden/>
              </w:rPr>
              <w:fldChar w:fldCharType="begin"/>
            </w:r>
            <w:r>
              <w:rPr>
                <w:noProof/>
                <w:webHidden/>
              </w:rPr>
              <w:instrText xml:space="preserve"> PAGEREF _Toc150177879 \h </w:instrText>
            </w:r>
          </w:ins>
          <w:r>
            <w:rPr>
              <w:noProof/>
              <w:webHidden/>
            </w:rPr>
          </w:r>
          <w:r>
            <w:rPr>
              <w:noProof/>
              <w:webHidden/>
            </w:rPr>
            <w:fldChar w:fldCharType="separate"/>
          </w:r>
          <w:ins w:id="178" w:author="Jason Rhee" w:date="2023-11-06T15:41:00Z">
            <w:r>
              <w:rPr>
                <w:noProof/>
                <w:webHidden/>
              </w:rPr>
              <w:t>21</w:t>
            </w:r>
            <w:r>
              <w:rPr>
                <w:noProof/>
                <w:webHidden/>
              </w:rPr>
              <w:fldChar w:fldCharType="end"/>
            </w:r>
            <w:r w:rsidRPr="00355285">
              <w:rPr>
                <w:rStyle w:val="Hyperlink"/>
                <w:noProof/>
              </w:rPr>
              <w:fldChar w:fldCharType="end"/>
            </w:r>
          </w:ins>
        </w:p>
        <w:p w14:paraId="477CF3DC" w14:textId="2BEDB5AB" w:rsidR="00811447" w:rsidRDefault="00811447">
          <w:pPr>
            <w:pStyle w:val="TOC2"/>
            <w:rPr>
              <w:ins w:id="179"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validation</w:t>
            </w:r>
            <w:r>
              <w:rPr>
                <w:noProof/>
                <w:webHidden/>
              </w:rPr>
              <w:tab/>
            </w:r>
            <w:r>
              <w:rPr>
                <w:noProof/>
                <w:webHidden/>
              </w:rPr>
              <w:fldChar w:fldCharType="begin"/>
            </w:r>
            <w:r>
              <w:rPr>
                <w:noProof/>
                <w:webHidden/>
              </w:rPr>
              <w:instrText xml:space="preserve"> PAGEREF _Toc150177880 \h </w:instrText>
            </w:r>
          </w:ins>
          <w:r>
            <w:rPr>
              <w:noProof/>
              <w:webHidden/>
            </w:rPr>
          </w:r>
          <w:r>
            <w:rPr>
              <w:noProof/>
              <w:webHidden/>
            </w:rPr>
            <w:fldChar w:fldCharType="separate"/>
          </w:r>
          <w:ins w:id="181" w:author="Jason Rhee" w:date="2023-11-06T15:41:00Z">
            <w:r>
              <w:rPr>
                <w:noProof/>
                <w:webHidden/>
              </w:rPr>
              <w:t>21</w:t>
            </w:r>
            <w:r>
              <w:rPr>
                <w:noProof/>
                <w:webHidden/>
              </w:rPr>
              <w:fldChar w:fldCharType="end"/>
            </w:r>
            <w:r w:rsidRPr="00355285">
              <w:rPr>
                <w:rStyle w:val="Hyperlink"/>
                <w:noProof/>
              </w:rPr>
              <w:fldChar w:fldCharType="end"/>
            </w:r>
          </w:ins>
        </w:p>
        <w:p w14:paraId="1FA42BB8" w14:textId="58F03D08" w:rsidR="00811447" w:rsidRDefault="00811447">
          <w:pPr>
            <w:pStyle w:val="TOC2"/>
            <w:rPr>
              <w:ins w:id="182"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overlap</w:t>
            </w:r>
            <w:r>
              <w:rPr>
                <w:noProof/>
                <w:webHidden/>
              </w:rPr>
              <w:tab/>
            </w:r>
            <w:r>
              <w:rPr>
                <w:noProof/>
                <w:webHidden/>
              </w:rPr>
              <w:fldChar w:fldCharType="begin"/>
            </w:r>
            <w:r>
              <w:rPr>
                <w:noProof/>
                <w:webHidden/>
              </w:rPr>
              <w:instrText xml:space="preserve"> PAGEREF _Toc150177881 \h </w:instrText>
            </w:r>
          </w:ins>
          <w:r>
            <w:rPr>
              <w:noProof/>
              <w:webHidden/>
            </w:rPr>
          </w:r>
          <w:r>
            <w:rPr>
              <w:noProof/>
              <w:webHidden/>
            </w:rPr>
            <w:fldChar w:fldCharType="separate"/>
          </w:r>
          <w:ins w:id="184" w:author="Jason Rhee" w:date="2023-11-06T15:41:00Z">
            <w:r>
              <w:rPr>
                <w:noProof/>
                <w:webHidden/>
              </w:rPr>
              <w:t>22</w:t>
            </w:r>
            <w:r>
              <w:rPr>
                <w:noProof/>
                <w:webHidden/>
              </w:rPr>
              <w:fldChar w:fldCharType="end"/>
            </w:r>
            <w:r w:rsidRPr="00355285">
              <w:rPr>
                <w:rStyle w:val="Hyperlink"/>
                <w:noProof/>
              </w:rPr>
              <w:fldChar w:fldCharType="end"/>
            </w:r>
          </w:ins>
        </w:p>
        <w:p w14:paraId="782E01CA" w14:textId="6B7D18E1" w:rsidR="00811447" w:rsidRDefault="00811447">
          <w:pPr>
            <w:pStyle w:val="TOC2"/>
            <w:rPr>
              <w:ins w:id="185"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17.10</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quality</w:t>
            </w:r>
            <w:r>
              <w:rPr>
                <w:noProof/>
                <w:webHidden/>
              </w:rPr>
              <w:tab/>
            </w:r>
            <w:r>
              <w:rPr>
                <w:noProof/>
                <w:webHidden/>
              </w:rPr>
              <w:fldChar w:fldCharType="begin"/>
            </w:r>
            <w:r>
              <w:rPr>
                <w:noProof/>
                <w:webHidden/>
              </w:rPr>
              <w:instrText xml:space="preserve"> PAGEREF _Toc150177882 \h </w:instrText>
            </w:r>
          </w:ins>
          <w:r>
            <w:rPr>
              <w:noProof/>
              <w:webHidden/>
            </w:rPr>
          </w:r>
          <w:r>
            <w:rPr>
              <w:noProof/>
              <w:webHidden/>
            </w:rPr>
            <w:fldChar w:fldCharType="separate"/>
          </w:r>
          <w:ins w:id="187" w:author="Jason Rhee" w:date="2023-11-06T15:41:00Z">
            <w:r>
              <w:rPr>
                <w:noProof/>
                <w:webHidden/>
              </w:rPr>
              <w:t>22</w:t>
            </w:r>
            <w:r>
              <w:rPr>
                <w:noProof/>
                <w:webHidden/>
              </w:rPr>
              <w:fldChar w:fldCharType="end"/>
            </w:r>
            <w:r w:rsidRPr="00355285">
              <w:rPr>
                <w:rStyle w:val="Hyperlink"/>
                <w:noProof/>
              </w:rPr>
              <w:fldChar w:fldCharType="end"/>
            </w:r>
          </w:ins>
        </w:p>
        <w:p w14:paraId="18079B52" w14:textId="730B56EF" w:rsidR="00811447" w:rsidRDefault="00811447">
          <w:pPr>
            <w:pStyle w:val="TOC1"/>
            <w:rPr>
              <w:ins w:id="188"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Product Delivery</w:t>
            </w:r>
            <w:r>
              <w:rPr>
                <w:noProof/>
                <w:webHidden/>
              </w:rPr>
              <w:tab/>
            </w:r>
            <w:r>
              <w:rPr>
                <w:noProof/>
                <w:webHidden/>
              </w:rPr>
              <w:fldChar w:fldCharType="begin"/>
            </w:r>
            <w:r>
              <w:rPr>
                <w:noProof/>
                <w:webHidden/>
              </w:rPr>
              <w:instrText xml:space="preserve"> PAGEREF _Toc150177883 \h </w:instrText>
            </w:r>
          </w:ins>
          <w:r>
            <w:rPr>
              <w:noProof/>
              <w:webHidden/>
            </w:rPr>
          </w:r>
          <w:r>
            <w:rPr>
              <w:noProof/>
              <w:webHidden/>
            </w:rPr>
            <w:fldChar w:fldCharType="separate"/>
          </w:r>
          <w:ins w:id="190" w:author="Jason Rhee" w:date="2023-11-06T15:41:00Z">
            <w:r>
              <w:rPr>
                <w:noProof/>
                <w:webHidden/>
              </w:rPr>
              <w:t>22</w:t>
            </w:r>
            <w:r>
              <w:rPr>
                <w:noProof/>
                <w:webHidden/>
              </w:rPr>
              <w:fldChar w:fldCharType="end"/>
            </w:r>
            <w:r w:rsidRPr="00355285">
              <w:rPr>
                <w:rStyle w:val="Hyperlink"/>
                <w:noProof/>
              </w:rPr>
              <w:fldChar w:fldCharType="end"/>
            </w:r>
          </w:ins>
        </w:p>
        <w:p w14:paraId="76DE52DB" w14:textId="6D413CC2" w:rsidR="00811447" w:rsidRDefault="00811447">
          <w:pPr>
            <w:pStyle w:val="TOC2"/>
            <w:rPr>
              <w:ins w:id="19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9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_Toc150177884 \h </w:instrText>
            </w:r>
          </w:ins>
          <w:r>
            <w:rPr>
              <w:noProof/>
              <w:webHidden/>
            </w:rPr>
          </w:r>
          <w:r>
            <w:rPr>
              <w:noProof/>
              <w:webHidden/>
            </w:rPr>
            <w:fldChar w:fldCharType="separate"/>
          </w:r>
          <w:ins w:id="193" w:author="Jason Rhee" w:date="2023-11-06T15:41:00Z">
            <w:r>
              <w:rPr>
                <w:noProof/>
                <w:webHidden/>
              </w:rPr>
              <w:t>22</w:t>
            </w:r>
            <w:r>
              <w:rPr>
                <w:noProof/>
                <w:webHidden/>
              </w:rPr>
              <w:fldChar w:fldCharType="end"/>
            </w:r>
            <w:r w:rsidRPr="00355285">
              <w:rPr>
                <w:rStyle w:val="Hyperlink"/>
                <w:noProof/>
              </w:rPr>
              <w:fldChar w:fldCharType="end"/>
            </w:r>
          </w:ins>
        </w:p>
        <w:p w14:paraId="4A1D92FE" w14:textId="6E046F0C" w:rsidR="00811447" w:rsidRDefault="00811447">
          <w:pPr>
            <w:pStyle w:val="TOC2"/>
            <w:rPr>
              <w:ins w:id="19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9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w:t>
            </w:r>
            <w:r>
              <w:rPr>
                <w:noProof/>
                <w:webHidden/>
              </w:rPr>
              <w:tab/>
            </w:r>
            <w:r>
              <w:rPr>
                <w:noProof/>
                <w:webHidden/>
              </w:rPr>
              <w:fldChar w:fldCharType="begin"/>
            </w:r>
            <w:r>
              <w:rPr>
                <w:noProof/>
                <w:webHidden/>
              </w:rPr>
              <w:instrText xml:space="preserve"> PAGEREF _Toc150177885 \h </w:instrText>
            </w:r>
          </w:ins>
          <w:r>
            <w:rPr>
              <w:noProof/>
              <w:webHidden/>
            </w:rPr>
          </w:r>
          <w:r>
            <w:rPr>
              <w:noProof/>
              <w:webHidden/>
            </w:rPr>
            <w:fldChar w:fldCharType="separate"/>
          </w:r>
          <w:ins w:id="196" w:author="Jason Rhee" w:date="2023-11-06T15:41:00Z">
            <w:r>
              <w:rPr>
                <w:noProof/>
                <w:webHidden/>
              </w:rPr>
              <w:t>23</w:t>
            </w:r>
            <w:r>
              <w:rPr>
                <w:noProof/>
                <w:webHidden/>
              </w:rPr>
              <w:fldChar w:fldCharType="end"/>
            </w:r>
            <w:r w:rsidRPr="00355285">
              <w:rPr>
                <w:rStyle w:val="Hyperlink"/>
                <w:noProof/>
              </w:rPr>
              <w:fldChar w:fldCharType="end"/>
            </w:r>
          </w:ins>
        </w:p>
        <w:p w14:paraId="6B9D08CA" w14:textId="61F2E396" w:rsidR="00811447" w:rsidRDefault="00811447">
          <w:pPr>
            <w:pStyle w:val="TOC2"/>
            <w:rPr>
              <w:ins w:id="19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9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Integrity</w:t>
            </w:r>
            <w:r>
              <w:rPr>
                <w:noProof/>
                <w:webHidden/>
              </w:rPr>
              <w:tab/>
            </w:r>
            <w:r>
              <w:rPr>
                <w:noProof/>
                <w:webHidden/>
              </w:rPr>
              <w:fldChar w:fldCharType="begin"/>
            </w:r>
            <w:r>
              <w:rPr>
                <w:noProof/>
                <w:webHidden/>
              </w:rPr>
              <w:instrText xml:space="preserve"> PAGEREF _Toc150177886 \h </w:instrText>
            </w:r>
          </w:ins>
          <w:r>
            <w:rPr>
              <w:noProof/>
              <w:webHidden/>
            </w:rPr>
          </w:r>
          <w:r>
            <w:rPr>
              <w:noProof/>
              <w:webHidden/>
            </w:rPr>
            <w:fldChar w:fldCharType="separate"/>
          </w:r>
          <w:ins w:id="199" w:author="Jason Rhee" w:date="2023-11-06T15:41:00Z">
            <w:r>
              <w:rPr>
                <w:noProof/>
                <w:webHidden/>
              </w:rPr>
              <w:t>24</w:t>
            </w:r>
            <w:r>
              <w:rPr>
                <w:noProof/>
                <w:webHidden/>
              </w:rPr>
              <w:fldChar w:fldCharType="end"/>
            </w:r>
            <w:r w:rsidRPr="00355285">
              <w:rPr>
                <w:rStyle w:val="Hyperlink"/>
                <w:noProof/>
              </w:rPr>
              <w:fldChar w:fldCharType="end"/>
            </w:r>
          </w:ins>
        </w:p>
        <w:p w14:paraId="02672A84" w14:textId="52CCF137" w:rsidR="00811447" w:rsidRDefault="00811447">
          <w:pPr>
            <w:pStyle w:val="TOC2"/>
            <w:rPr>
              <w:ins w:id="200"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Support Files</w:t>
            </w:r>
            <w:r>
              <w:rPr>
                <w:noProof/>
                <w:webHidden/>
              </w:rPr>
              <w:tab/>
            </w:r>
            <w:r>
              <w:rPr>
                <w:noProof/>
                <w:webHidden/>
              </w:rPr>
              <w:fldChar w:fldCharType="begin"/>
            </w:r>
            <w:r>
              <w:rPr>
                <w:noProof/>
                <w:webHidden/>
              </w:rPr>
              <w:instrText xml:space="preserve"> PAGEREF _Toc150177887 \h </w:instrText>
            </w:r>
          </w:ins>
          <w:r>
            <w:rPr>
              <w:noProof/>
              <w:webHidden/>
            </w:rPr>
          </w:r>
          <w:r>
            <w:rPr>
              <w:noProof/>
              <w:webHidden/>
            </w:rPr>
            <w:fldChar w:fldCharType="separate"/>
          </w:r>
          <w:ins w:id="202" w:author="Jason Rhee" w:date="2023-11-06T15:41:00Z">
            <w:r>
              <w:rPr>
                <w:noProof/>
                <w:webHidden/>
              </w:rPr>
              <w:t>24</w:t>
            </w:r>
            <w:r>
              <w:rPr>
                <w:noProof/>
                <w:webHidden/>
              </w:rPr>
              <w:fldChar w:fldCharType="end"/>
            </w:r>
            <w:r w:rsidRPr="00355285">
              <w:rPr>
                <w:rStyle w:val="Hyperlink"/>
                <w:noProof/>
              </w:rPr>
              <w:fldChar w:fldCharType="end"/>
            </w:r>
          </w:ins>
        </w:p>
        <w:p w14:paraId="4AD6CA9E" w14:textId="4CFA46B0" w:rsidR="00811447" w:rsidRDefault="00811447">
          <w:pPr>
            <w:pStyle w:val="TOC1"/>
            <w:rPr>
              <w:ins w:id="203"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Metadata</w:t>
            </w:r>
            <w:r>
              <w:rPr>
                <w:noProof/>
                <w:webHidden/>
              </w:rPr>
              <w:tab/>
            </w:r>
            <w:r>
              <w:rPr>
                <w:noProof/>
                <w:webHidden/>
              </w:rPr>
              <w:fldChar w:fldCharType="begin"/>
            </w:r>
            <w:r>
              <w:rPr>
                <w:noProof/>
                <w:webHidden/>
              </w:rPr>
              <w:instrText xml:space="preserve"> PAGEREF _Toc150177888 \h </w:instrText>
            </w:r>
          </w:ins>
          <w:r>
            <w:rPr>
              <w:noProof/>
              <w:webHidden/>
            </w:rPr>
          </w:r>
          <w:r>
            <w:rPr>
              <w:noProof/>
              <w:webHidden/>
            </w:rPr>
            <w:fldChar w:fldCharType="separate"/>
          </w:r>
          <w:ins w:id="205" w:author="Jason Rhee" w:date="2023-11-06T15:41:00Z">
            <w:r>
              <w:rPr>
                <w:noProof/>
                <w:webHidden/>
              </w:rPr>
              <w:t>25</w:t>
            </w:r>
            <w:r>
              <w:rPr>
                <w:noProof/>
                <w:webHidden/>
              </w:rPr>
              <w:fldChar w:fldCharType="end"/>
            </w:r>
            <w:r w:rsidRPr="00355285">
              <w:rPr>
                <w:rStyle w:val="Hyperlink"/>
                <w:noProof/>
              </w:rPr>
              <w:fldChar w:fldCharType="end"/>
            </w:r>
          </w:ins>
        </w:p>
        <w:p w14:paraId="2D27DFE0" w14:textId="6B39E8AD" w:rsidR="00811447" w:rsidRDefault="00811447">
          <w:pPr>
            <w:pStyle w:val="TOC2"/>
            <w:rPr>
              <w:ins w:id="20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_Toc150177889 \h </w:instrText>
            </w:r>
          </w:ins>
          <w:r>
            <w:rPr>
              <w:noProof/>
              <w:webHidden/>
            </w:rPr>
          </w:r>
          <w:r>
            <w:rPr>
              <w:noProof/>
              <w:webHidden/>
            </w:rPr>
            <w:fldChar w:fldCharType="separate"/>
          </w:r>
          <w:ins w:id="208" w:author="Jason Rhee" w:date="2023-11-06T15:41:00Z">
            <w:r>
              <w:rPr>
                <w:noProof/>
                <w:webHidden/>
              </w:rPr>
              <w:t>25</w:t>
            </w:r>
            <w:r>
              <w:rPr>
                <w:noProof/>
                <w:webHidden/>
              </w:rPr>
              <w:fldChar w:fldCharType="end"/>
            </w:r>
            <w:r w:rsidRPr="00355285">
              <w:rPr>
                <w:rStyle w:val="Hyperlink"/>
                <w:noProof/>
              </w:rPr>
              <w:fldChar w:fldCharType="end"/>
            </w:r>
          </w:ins>
        </w:p>
        <w:p w14:paraId="6DC46200" w14:textId="452503D6" w:rsidR="00811447" w:rsidRDefault="00811447">
          <w:pPr>
            <w:pStyle w:val="TOC2"/>
            <w:rPr>
              <w:ins w:id="209"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0" w:author="Jason Rhee" w:date="2023-11-06T15:41:00Z">
            <w:r w:rsidRPr="00355285">
              <w:rPr>
                <w:rStyle w:val="Hyperlink"/>
                <w:noProof/>
              </w:rPr>
              <w:lastRenderedPageBreak/>
              <w:fldChar w:fldCharType="begin"/>
            </w:r>
            <w:r w:rsidRPr="00355285">
              <w:rPr>
                <w:rStyle w:val="Hyperlink"/>
                <w:noProof/>
              </w:rPr>
              <w:instrText xml:space="preserve"> </w:instrText>
            </w:r>
            <w:r>
              <w:rPr>
                <w:noProof/>
              </w:rPr>
              <w:instrText>HYPERLINK \l "_Toc150177890"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Use of S-421 to provide routes in UKC plans</w:t>
            </w:r>
            <w:r>
              <w:rPr>
                <w:noProof/>
                <w:webHidden/>
              </w:rPr>
              <w:tab/>
            </w:r>
            <w:r>
              <w:rPr>
                <w:noProof/>
                <w:webHidden/>
              </w:rPr>
              <w:fldChar w:fldCharType="begin"/>
            </w:r>
            <w:r>
              <w:rPr>
                <w:noProof/>
                <w:webHidden/>
              </w:rPr>
              <w:instrText xml:space="preserve"> PAGEREF _Toc150177890 \h </w:instrText>
            </w:r>
          </w:ins>
          <w:r>
            <w:rPr>
              <w:noProof/>
              <w:webHidden/>
            </w:rPr>
          </w:r>
          <w:r>
            <w:rPr>
              <w:noProof/>
              <w:webHidden/>
            </w:rPr>
            <w:fldChar w:fldCharType="separate"/>
          </w:r>
          <w:ins w:id="211" w:author="Jason Rhee" w:date="2023-11-06T15:41:00Z">
            <w:r>
              <w:rPr>
                <w:noProof/>
                <w:webHidden/>
              </w:rPr>
              <w:t>26</w:t>
            </w:r>
            <w:r>
              <w:rPr>
                <w:noProof/>
                <w:webHidden/>
              </w:rPr>
              <w:fldChar w:fldCharType="end"/>
            </w:r>
            <w:r w:rsidRPr="00355285">
              <w:rPr>
                <w:rStyle w:val="Hyperlink"/>
                <w:noProof/>
              </w:rPr>
              <w:fldChar w:fldCharType="end"/>
            </w:r>
          </w:ins>
        </w:p>
        <w:p w14:paraId="21F07ABC" w14:textId="2E69E1A6" w:rsidR="00811447" w:rsidRDefault="00811447">
          <w:pPr>
            <w:pStyle w:val="TOC2"/>
            <w:rPr>
              <w:ins w:id="212"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"_Toc150177891"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Language</w:t>
            </w:r>
            <w:r>
              <w:rPr>
                <w:noProof/>
                <w:webHidden/>
              </w:rPr>
              <w:tab/>
            </w:r>
            <w:r>
              <w:rPr>
                <w:noProof/>
                <w:webHidden/>
              </w:rPr>
              <w:fldChar w:fldCharType="begin"/>
            </w:r>
            <w:r>
              <w:rPr>
                <w:noProof/>
                <w:webHidden/>
              </w:rPr>
              <w:instrText xml:space="preserve"> PAGEREF _Toc150177891 \h </w:instrText>
            </w:r>
          </w:ins>
          <w:r>
            <w:rPr>
              <w:noProof/>
              <w:webHidden/>
            </w:rPr>
          </w:r>
          <w:r>
            <w:rPr>
              <w:noProof/>
              <w:webHidden/>
            </w:rPr>
            <w:fldChar w:fldCharType="separate"/>
          </w:r>
          <w:ins w:id="214" w:author="Jason Rhee" w:date="2023-11-06T15:41:00Z">
            <w:r>
              <w:rPr>
                <w:noProof/>
                <w:webHidden/>
              </w:rPr>
              <w:t>26</w:t>
            </w:r>
            <w:r>
              <w:rPr>
                <w:noProof/>
                <w:webHidden/>
              </w:rPr>
              <w:fldChar w:fldCharType="end"/>
            </w:r>
            <w:r w:rsidRPr="00355285">
              <w:rPr>
                <w:rStyle w:val="Hyperlink"/>
                <w:noProof/>
              </w:rPr>
              <w:fldChar w:fldCharType="end"/>
            </w:r>
          </w:ins>
        </w:p>
        <w:p w14:paraId="21A144F5" w14:textId="05CBEBF2" w:rsidR="00811447" w:rsidRDefault="00811447">
          <w:pPr>
            <w:pStyle w:val="TOC2"/>
            <w:rPr>
              <w:ins w:id="215"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"_Toc150177892"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metadata</w:t>
            </w:r>
            <w:r>
              <w:rPr>
                <w:noProof/>
                <w:webHidden/>
              </w:rPr>
              <w:tab/>
            </w:r>
            <w:r>
              <w:rPr>
                <w:noProof/>
                <w:webHidden/>
              </w:rPr>
              <w:fldChar w:fldCharType="begin"/>
            </w:r>
            <w:r>
              <w:rPr>
                <w:noProof/>
                <w:webHidden/>
              </w:rPr>
              <w:instrText xml:space="preserve"> PAGEREF _Toc150177892 \h </w:instrText>
            </w:r>
          </w:ins>
          <w:r>
            <w:rPr>
              <w:noProof/>
              <w:webHidden/>
            </w:rPr>
          </w:r>
          <w:r>
            <w:rPr>
              <w:noProof/>
              <w:webHidden/>
            </w:rPr>
            <w:fldChar w:fldCharType="separate"/>
          </w:r>
          <w:ins w:id="217" w:author="Jason Rhee" w:date="2023-11-06T15:41:00Z">
            <w:r>
              <w:rPr>
                <w:noProof/>
                <w:webHidden/>
              </w:rPr>
              <w:t>26</w:t>
            </w:r>
            <w:r>
              <w:rPr>
                <w:noProof/>
                <w:webHidden/>
              </w:rPr>
              <w:fldChar w:fldCharType="end"/>
            </w:r>
            <w:r w:rsidRPr="00355285">
              <w:rPr>
                <w:rStyle w:val="Hyperlink"/>
                <w:noProof/>
              </w:rPr>
              <w:fldChar w:fldCharType="end"/>
            </w:r>
          </w:ins>
        </w:p>
        <w:p w14:paraId="42DF297F" w14:textId="3C4CE1C9" w:rsidR="00811447" w:rsidRDefault="00811447">
          <w:pPr>
            <w:pStyle w:val="TOC2"/>
            <w:rPr>
              <w:ins w:id="218"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"_Toc150177893"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S100_ExchangeCatalogue</w:t>
            </w:r>
            <w:r>
              <w:rPr>
                <w:noProof/>
                <w:webHidden/>
              </w:rPr>
              <w:tab/>
            </w:r>
            <w:r>
              <w:rPr>
                <w:noProof/>
                <w:webHidden/>
              </w:rPr>
              <w:fldChar w:fldCharType="begin"/>
            </w:r>
            <w:r>
              <w:rPr>
                <w:noProof/>
                <w:webHidden/>
              </w:rPr>
              <w:instrText xml:space="preserve"> PAGEREF _Toc150177893 \h </w:instrText>
            </w:r>
          </w:ins>
          <w:r>
            <w:rPr>
              <w:noProof/>
              <w:webHidden/>
            </w:rPr>
          </w:r>
          <w:r>
            <w:rPr>
              <w:noProof/>
              <w:webHidden/>
            </w:rPr>
            <w:fldChar w:fldCharType="separate"/>
          </w:r>
          <w:ins w:id="220" w:author="Jason Rhee" w:date="2023-11-06T15:41:00Z">
            <w:r>
              <w:rPr>
                <w:noProof/>
                <w:webHidden/>
              </w:rPr>
              <w:t>29</w:t>
            </w:r>
            <w:r>
              <w:rPr>
                <w:noProof/>
                <w:webHidden/>
              </w:rPr>
              <w:fldChar w:fldCharType="end"/>
            </w:r>
            <w:r w:rsidRPr="00355285">
              <w:rPr>
                <w:rStyle w:val="Hyperlink"/>
                <w:noProof/>
              </w:rPr>
              <w:fldChar w:fldCharType="end"/>
            </w:r>
          </w:ins>
        </w:p>
        <w:p w14:paraId="0647B359" w14:textId="3A0BBA8B" w:rsidR="00811447" w:rsidRDefault="00811447">
          <w:pPr>
            <w:pStyle w:val="TOC2"/>
            <w:rPr>
              <w:ins w:id="221" w:author="Jason Rhee" w:date="2023-11-06T15:41:00Z"/>
              <w:rFonts w:asciiTheme="minorHAnsi" w:eastAsiaTheme="minorEastAsia" w:hAnsiTheme="minorHAnsi" w:cstheme="minorBidi"/>
              <w:b w:val="0"/>
              <w:noProof/>
              <w:kern w:val="2"/>
              <w:sz w:val="22"/>
              <w:szCs w:val="22"/>
              <w:lang w:val="en-AU" w:eastAsia="ko-KR"/>
              <w14:ligatures w14:val="standardContextual"/>
            </w:rPr>
          </w:pPr>
          <w:ins w:id="22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S100_DatasetDiscoveryMetadata</w:t>
            </w:r>
            <w:r>
              <w:rPr>
                <w:noProof/>
                <w:webHidden/>
              </w:rPr>
              <w:tab/>
            </w:r>
            <w:r>
              <w:rPr>
                <w:noProof/>
                <w:webHidden/>
              </w:rPr>
              <w:fldChar w:fldCharType="begin"/>
            </w:r>
            <w:r>
              <w:rPr>
                <w:noProof/>
                <w:webHidden/>
              </w:rPr>
              <w:instrText xml:space="preserve"> PAGEREF _Toc150177951 \h </w:instrText>
            </w:r>
          </w:ins>
          <w:r>
            <w:rPr>
              <w:noProof/>
              <w:webHidden/>
            </w:rPr>
          </w:r>
          <w:r>
            <w:rPr>
              <w:noProof/>
              <w:webHidden/>
            </w:rPr>
            <w:fldChar w:fldCharType="separate"/>
          </w:r>
          <w:ins w:id="223" w:author="Jason Rhee" w:date="2023-11-06T15:41:00Z">
            <w:r>
              <w:rPr>
                <w:noProof/>
                <w:webHidden/>
              </w:rPr>
              <w:t>33</w:t>
            </w:r>
            <w:r>
              <w:rPr>
                <w:noProof/>
                <w:webHidden/>
              </w:rPr>
              <w:fldChar w:fldCharType="end"/>
            </w:r>
            <w:r w:rsidRPr="00355285">
              <w:rPr>
                <w:rStyle w:val="Hyperlink"/>
                <w:noProof/>
              </w:rPr>
              <w:fldChar w:fldCharType="end"/>
            </w:r>
          </w:ins>
        </w:p>
        <w:p w14:paraId="07B81861" w14:textId="0841C08C" w:rsidR="00811447" w:rsidRDefault="00811447">
          <w:pPr>
            <w:pStyle w:val="TOC2"/>
            <w:rPr>
              <w:ins w:id="224" w:author="Jason Rhee" w:date="2023-11-06T15:41:00Z"/>
              <w:rFonts w:asciiTheme="minorHAnsi" w:eastAsiaTheme="minorEastAsia" w:hAnsiTheme="minorHAnsi" w:cstheme="minorBidi"/>
              <w:b w:val="0"/>
              <w:noProof/>
              <w:kern w:val="2"/>
              <w:sz w:val="22"/>
              <w:szCs w:val="22"/>
              <w:lang w:val="en-AU" w:eastAsia="ko-KR"/>
              <w14:ligatures w14:val="standardContextual"/>
            </w:rPr>
          </w:pPr>
          <w:ins w:id="22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S100_SupportFileDiscoveryMetadata</w:t>
            </w:r>
            <w:r>
              <w:rPr>
                <w:noProof/>
                <w:webHidden/>
              </w:rPr>
              <w:tab/>
            </w:r>
            <w:r>
              <w:rPr>
                <w:noProof/>
                <w:webHidden/>
              </w:rPr>
              <w:fldChar w:fldCharType="begin"/>
            </w:r>
            <w:r>
              <w:rPr>
                <w:noProof/>
                <w:webHidden/>
              </w:rPr>
              <w:instrText xml:space="preserve"> PAGEREF _Toc150177952 \h </w:instrText>
            </w:r>
          </w:ins>
          <w:r>
            <w:rPr>
              <w:noProof/>
              <w:webHidden/>
            </w:rPr>
          </w:r>
          <w:r>
            <w:rPr>
              <w:noProof/>
              <w:webHidden/>
            </w:rPr>
            <w:fldChar w:fldCharType="separate"/>
          </w:r>
          <w:ins w:id="226" w:author="Jason Rhee" w:date="2023-11-06T15:41:00Z">
            <w:r>
              <w:rPr>
                <w:noProof/>
                <w:webHidden/>
              </w:rPr>
              <w:t>43</w:t>
            </w:r>
            <w:r>
              <w:rPr>
                <w:noProof/>
                <w:webHidden/>
              </w:rPr>
              <w:fldChar w:fldCharType="end"/>
            </w:r>
            <w:r w:rsidRPr="00355285">
              <w:rPr>
                <w:rStyle w:val="Hyperlink"/>
                <w:noProof/>
              </w:rPr>
              <w:fldChar w:fldCharType="end"/>
            </w:r>
          </w:ins>
        </w:p>
        <w:p w14:paraId="3C8BF9CF" w14:textId="3F24FB78" w:rsidR="00811447" w:rsidRDefault="00811447">
          <w:pPr>
            <w:pStyle w:val="TOC2"/>
            <w:rPr>
              <w:ins w:id="227" w:author="Jason Rhee" w:date="2023-11-06T15:41:00Z"/>
              <w:rFonts w:asciiTheme="minorHAnsi" w:eastAsiaTheme="minorEastAsia" w:hAnsiTheme="minorHAnsi" w:cstheme="minorBidi"/>
              <w:b w:val="0"/>
              <w:noProof/>
              <w:kern w:val="2"/>
              <w:sz w:val="22"/>
              <w:szCs w:val="22"/>
              <w:lang w:val="en-AU" w:eastAsia="ko-KR"/>
              <w14:ligatures w14:val="standardContextual"/>
            </w:rPr>
          </w:pPr>
          <w:ins w:id="22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S100_CatalogueDiscoveryMetadata</w:t>
            </w:r>
            <w:r>
              <w:rPr>
                <w:noProof/>
                <w:webHidden/>
              </w:rPr>
              <w:tab/>
            </w:r>
            <w:r>
              <w:rPr>
                <w:noProof/>
                <w:webHidden/>
              </w:rPr>
              <w:fldChar w:fldCharType="begin"/>
            </w:r>
            <w:r>
              <w:rPr>
                <w:noProof/>
                <w:webHidden/>
              </w:rPr>
              <w:instrText xml:space="preserve"> PAGEREF _Toc150177953 \h </w:instrText>
            </w:r>
          </w:ins>
          <w:r>
            <w:rPr>
              <w:noProof/>
              <w:webHidden/>
            </w:rPr>
          </w:r>
          <w:r>
            <w:rPr>
              <w:noProof/>
              <w:webHidden/>
            </w:rPr>
            <w:fldChar w:fldCharType="separate"/>
          </w:r>
          <w:ins w:id="229" w:author="Jason Rhee" w:date="2023-11-06T15:41:00Z">
            <w:r>
              <w:rPr>
                <w:noProof/>
                <w:webHidden/>
              </w:rPr>
              <w:t>45</w:t>
            </w:r>
            <w:r>
              <w:rPr>
                <w:noProof/>
                <w:webHidden/>
              </w:rPr>
              <w:fldChar w:fldCharType="end"/>
            </w:r>
            <w:r w:rsidRPr="00355285">
              <w:rPr>
                <w:rStyle w:val="Hyperlink"/>
                <w:noProof/>
              </w:rPr>
              <w:fldChar w:fldCharType="end"/>
            </w:r>
          </w:ins>
        </w:p>
        <w:p w14:paraId="60FB595B" w14:textId="386FB47A" w:rsidR="00811447" w:rsidRDefault="00811447">
          <w:pPr>
            <w:pStyle w:val="TOC1"/>
            <w:tabs>
              <w:tab w:val="left" w:pos="10580"/>
            </w:tabs>
            <w:jc w:val="left"/>
            <w:rPr>
              <w:ins w:id="230" w:author="Jason Rhee" w:date="2023-11-06T15:41:00Z"/>
              <w:rFonts w:asciiTheme="minorHAnsi" w:eastAsiaTheme="minorEastAsia" w:hAnsiTheme="minorHAnsi" w:cstheme="minorBidi"/>
              <w:b w:val="0"/>
              <w:noProof/>
              <w:kern w:val="2"/>
              <w:sz w:val="22"/>
              <w:szCs w:val="22"/>
              <w:lang w:val="en-AU" w:eastAsia="ko-KR"/>
              <w14:ligatures w14:val="standardContextual"/>
            </w:rPr>
            <w:pPrChange w:id="231" w:author="Jason Rhee" w:date="2023-11-06T15:44:00Z">
              <w:pPr>
                <w:pStyle w:val="TOC1"/>
                <w:tabs>
                  <w:tab w:val="left" w:pos="10580"/>
                </w:tabs>
              </w:pPr>
            </w:pPrChange>
          </w:pPr>
          <w:ins w:id="23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A.</w:t>
            </w:r>
          </w:ins>
          <w:ins w:id="233" w:author="Jason Rhee" w:date="2023-11-06T15:44:00Z">
            <w:r w:rsidR="003C0A06">
              <w:rPr>
                <w:rStyle w:val="Hyperlink"/>
                <w:noProof/>
                <w14:scene3d>
                  <w14:camera w14:prst="orthographicFront"/>
                  <w14:lightRig w14:rig="threePt" w14:dir="t">
                    <w14:rot w14:lat="0" w14:lon="0" w14:rev="0"/>
                  </w14:lightRig>
                </w14:scene3d>
              </w:rPr>
              <w:t xml:space="preserve"> </w:t>
            </w:r>
          </w:ins>
          <w:ins w:id="234" w:author="Jason Rhee" w:date="2023-11-06T15:41:00Z">
            <w:r w:rsidRPr="00355285">
              <w:rPr>
                <w:rStyle w:val="Hyperlink"/>
                <w:noProof/>
              </w:rPr>
              <w:t>Data Classification and Encoding Guide</w:t>
            </w:r>
            <w:r>
              <w:rPr>
                <w:noProof/>
                <w:webHidden/>
              </w:rPr>
              <w:tab/>
            </w:r>
            <w:r>
              <w:rPr>
                <w:noProof/>
                <w:webHidden/>
              </w:rPr>
              <w:fldChar w:fldCharType="begin"/>
            </w:r>
            <w:r>
              <w:rPr>
                <w:noProof/>
                <w:webHidden/>
              </w:rPr>
              <w:instrText xml:space="preserve"> PAGEREF _Toc150177954 \h </w:instrText>
            </w:r>
          </w:ins>
          <w:r>
            <w:rPr>
              <w:noProof/>
              <w:webHidden/>
            </w:rPr>
          </w:r>
          <w:r>
            <w:rPr>
              <w:noProof/>
              <w:webHidden/>
            </w:rPr>
            <w:fldChar w:fldCharType="separate"/>
          </w:r>
          <w:ins w:id="235" w:author="Jason Rhee" w:date="2023-11-06T15:41:00Z">
            <w:r>
              <w:rPr>
                <w:noProof/>
                <w:webHidden/>
              </w:rPr>
              <w:t>49</w:t>
            </w:r>
            <w:r>
              <w:rPr>
                <w:noProof/>
                <w:webHidden/>
              </w:rPr>
              <w:fldChar w:fldCharType="end"/>
            </w:r>
            <w:r w:rsidRPr="00355285">
              <w:rPr>
                <w:rStyle w:val="Hyperlink"/>
                <w:noProof/>
              </w:rPr>
              <w:fldChar w:fldCharType="end"/>
            </w:r>
          </w:ins>
        </w:p>
        <w:p w14:paraId="259FEC20" w14:textId="740F6DE0" w:rsidR="00811447" w:rsidRDefault="00811447">
          <w:pPr>
            <w:pStyle w:val="TOC2"/>
            <w:rPr>
              <w:ins w:id="23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3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UnderKeelClearancePlan</w:t>
            </w:r>
            <w:r>
              <w:rPr>
                <w:noProof/>
                <w:webHidden/>
              </w:rPr>
              <w:tab/>
            </w:r>
            <w:r>
              <w:rPr>
                <w:noProof/>
                <w:webHidden/>
              </w:rPr>
              <w:fldChar w:fldCharType="begin"/>
            </w:r>
            <w:r>
              <w:rPr>
                <w:noProof/>
                <w:webHidden/>
              </w:rPr>
              <w:instrText xml:space="preserve"> PAGEREF _Toc150177955 \h </w:instrText>
            </w:r>
          </w:ins>
          <w:r>
            <w:rPr>
              <w:noProof/>
              <w:webHidden/>
            </w:rPr>
          </w:r>
          <w:r>
            <w:rPr>
              <w:noProof/>
              <w:webHidden/>
            </w:rPr>
            <w:fldChar w:fldCharType="separate"/>
          </w:r>
          <w:ins w:id="238" w:author="Jason Rhee" w:date="2023-11-06T15:41:00Z">
            <w:r>
              <w:rPr>
                <w:noProof/>
                <w:webHidden/>
              </w:rPr>
              <w:t>49</w:t>
            </w:r>
            <w:r>
              <w:rPr>
                <w:noProof/>
                <w:webHidden/>
              </w:rPr>
              <w:fldChar w:fldCharType="end"/>
            </w:r>
            <w:r w:rsidRPr="00355285">
              <w:rPr>
                <w:rStyle w:val="Hyperlink"/>
                <w:noProof/>
              </w:rPr>
              <w:fldChar w:fldCharType="end"/>
            </w:r>
          </w:ins>
        </w:p>
        <w:p w14:paraId="033248F7" w14:textId="3AAA0303" w:rsidR="00811447" w:rsidRDefault="00811447">
          <w:pPr>
            <w:pStyle w:val="TOC2"/>
            <w:rPr>
              <w:ins w:id="239"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UnderKeelClearanceNonNavigableArea</w:t>
            </w:r>
            <w:r>
              <w:rPr>
                <w:noProof/>
                <w:webHidden/>
              </w:rPr>
              <w:tab/>
            </w:r>
            <w:r>
              <w:rPr>
                <w:noProof/>
                <w:webHidden/>
              </w:rPr>
              <w:fldChar w:fldCharType="begin"/>
            </w:r>
            <w:r>
              <w:rPr>
                <w:noProof/>
                <w:webHidden/>
              </w:rPr>
              <w:instrText xml:space="preserve"> PAGEREF _Toc150177956 \h </w:instrText>
            </w:r>
          </w:ins>
          <w:r>
            <w:rPr>
              <w:noProof/>
              <w:webHidden/>
            </w:rPr>
          </w:r>
          <w:r>
            <w:rPr>
              <w:noProof/>
              <w:webHidden/>
            </w:rPr>
            <w:fldChar w:fldCharType="separate"/>
          </w:r>
          <w:ins w:id="241" w:author="Jason Rhee" w:date="2023-11-06T15:41:00Z">
            <w:r>
              <w:rPr>
                <w:noProof/>
                <w:webHidden/>
              </w:rPr>
              <w:t>50</w:t>
            </w:r>
            <w:r>
              <w:rPr>
                <w:noProof/>
                <w:webHidden/>
              </w:rPr>
              <w:fldChar w:fldCharType="end"/>
            </w:r>
            <w:r w:rsidRPr="00355285">
              <w:rPr>
                <w:rStyle w:val="Hyperlink"/>
                <w:noProof/>
              </w:rPr>
              <w:fldChar w:fldCharType="end"/>
            </w:r>
          </w:ins>
        </w:p>
        <w:p w14:paraId="3B25EE31" w14:textId="750D5005" w:rsidR="00811447" w:rsidRDefault="00811447">
          <w:pPr>
            <w:pStyle w:val="TOC2"/>
            <w:rPr>
              <w:ins w:id="242"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UnderKeelClearanceAlmostNonNavigableArea</w:t>
            </w:r>
            <w:r>
              <w:rPr>
                <w:noProof/>
                <w:webHidden/>
              </w:rPr>
              <w:tab/>
            </w:r>
            <w:r>
              <w:rPr>
                <w:noProof/>
                <w:webHidden/>
              </w:rPr>
              <w:fldChar w:fldCharType="begin"/>
            </w:r>
            <w:r>
              <w:rPr>
                <w:noProof/>
                <w:webHidden/>
              </w:rPr>
              <w:instrText xml:space="preserve"> PAGEREF _Toc150177957 \h </w:instrText>
            </w:r>
          </w:ins>
          <w:r>
            <w:rPr>
              <w:noProof/>
              <w:webHidden/>
            </w:rPr>
          </w:r>
          <w:r>
            <w:rPr>
              <w:noProof/>
              <w:webHidden/>
            </w:rPr>
            <w:fldChar w:fldCharType="separate"/>
          </w:r>
          <w:ins w:id="244" w:author="Jason Rhee" w:date="2023-11-06T15:41:00Z">
            <w:r>
              <w:rPr>
                <w:noProof/>
                <w:webHidden/>
              </w:rPr>
              <w:t>50</w:t>
            </w:r>
            <w:r>
              <w:rPr>
                <w:noProof/>
                <w:webHidden/>
              </w:rPr>
              <w:fldChar w:fldCharType="end"/>
            </w:r>
            <w:r w:rsidRPr="00355285">
              <w:rPr>
                <w:rStyle w:val="Hyperlink"/>
                <w:noProof/>
              </w:rPr>
              <w:fldChar w:fldCharType="end"/>
            </w:r>
          </w:ins>
        </w:p>
        <w:p w14:paraId="392FAC10" w14:textId="550328E3" w:rsidR="00811447" w:rsidRDefault="00811447">
          <w:pPr>
            <w:pStyle w:val="TOC2"/>
            <w:rPr>
              <w:ins w:id="245"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UnderKeelClearanceControlPoint</w:t>
            </w:r>
            <w:r>
              <w:rPr>
                <w:noProof/>
                <w:webHidden/>
              </w:rPr>
              <w:tab/>
            </w:r>
            <w:r>
              <w:rPr>
                <w:noProof/>
                <w:webHidden/>
              </w:rPr>
              <w:fldChar w:fldCharType="begin"/>
            </w:r>
            <w:r>
              <w:rPr>
                <w:noProof/>
                <w:webHidden/>
              </w:rPr>
              <w:instrText xml:space="preserve"> PAGEREF _Toc150177958 \h </w:instrText>
            </w:r>
          </w:ins>
          <w:r>
            <w:rPr>
              <w:noProof/>
              <w:webHidden/>
            </w:rPr>
          </w:r>
          <w:r>
            <w:rPr>
              <w:noProof/>
              <w:webHidden/>
            </w:rPr>
            <w:fldChar w:fldCharType="separate"/>
          </w:r>
          <w:ins w:id="247" w:author="Jason Rhee" w:date="2023-11-06T15:41:00Z">
            <w:r>
              <w:rPr>
                <w:noProof/>
                <w:webHidden/>
              </w:rPr>
              <w:t>50</w:t>
            </w:r>
            <w:r>
              <w:rPr>
                <w:noProof/>
                <w:webHidden/>
              </w:rPr>
              <w:fldChar w:fldCharType="end"/>
            </w:r>
            <w:r w:rsidRPr="00355285">
              <w:rPr>
                <w:rStyle w:val="Hyperlink"/>
                <w:noProof/>
              </w:rPr>
              <w:fldChar w:fldCharType="end"/>
            </w:r>
          </w:ins>
        </w:p>
        <w:p w14:paraId="74E8BF9F" w14:textId="65392DE8" w:rsidR="00811447" w:rsidRDefault="00811447">
          <w:pPr>
            <w:pStyle w:val="TOC2"/>
            <w:rPr>
              <w:ins w:id="248"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Associations/Aggregations/Compositions</w:t>
            </w:r>
            <w:r>
              <w:rPr>
                <w:noProof/>
                <w:webHidden/>
              </w:rPr>
              <w:tab/>
            </w:r>
            <w:r>
              <w:rPr>
                <w:noProof/>
                <w:webHidden/>
              </w:rPr>
              <w:fldChar w:fldCharType="begin"/>
            </w:r>
            <w:r>
              <w:rPr>
                <w:noProof/>
                <w:webHidden/>
              </w:rPr>
              <w:instrText xml:space="preserve"> PAGEREF _Toc150177959 \h </w:instrText>
            </w:r>
          </w:ins>
          <w:r>
            <w:rPr>
              <w:noProof/>
              <w:webHidden/>
            </w:rPr>
          </w:r>
          <w:r>
            <w:rPr>
              <w:noProof/>
              <w:webHidden/>
            </w:rPr>
            <w:fldChar w:fldCharType="separate"/>
          </w:r>
          <w:ins w:id="250" w:author="Jason Rhee" w:date="2023-11-06T15:41:00Z">
            <w:r>
              <w:rPr>
                <w:noProof/>
                <w:webHidden/>
              </w:rPr>
              <w:t>51</w:t>
            </w:r>
            <w:r>
              <w:rPr>
                <w:noProof/>
                <w:webHidden/>
              </w:rPr>
              <w:fldChar w:fldCharType="end"/>
            </w:r>
            <w:r w:rsidRPr="00355285">
              <w:rPr>
                <w:rStyle w:val="Hyperlink"/>
                <w:noProof/>
              </w:rPr>
              <w:fldChar w:fldCharType="end"/>
            </w:r>
          </w:ins>
        </w:p>
        <w:p w14:paraId="200C207D" w14:textId="4AA4BE19" w:rsidR="00811447" w:rsidRDefault="00811447">
          <w:pPr>
            <w:pStyle w:val="TOC1"/>
            <w:tabs>
              <w:tab w:val="left" w:pos="10580"/>
            </w:tabs>
            <w:jc w:val="left"/>
            <w:rPr>
              <w:ins w:id="251" w:author="Jason Rhee" w:date="2023-11-06T15:41:00Z"/>
              <w:rFonts w:asciiTheme="minorHAnsi" w:eastAsiaTheme="minorEastAsia" w:hAnsiTheme="minorHAnsi" w:cstheme="minorBidi"/>
              <w:b w:val="0"/>
              <w:noProof/>
              <w:kern w:val="2"/>
              <w:sz w:val="22"/>
              <w:szCs w:val="22"/>
              <w:lang w:val="en-AU" w:eastAsia="ko-KR"/>
              <w14:ligatures w14:val="standardContextual"/>
            </w:rPr>
            <w:pPrChange w:id="252" w:author="Jason Rhee" w:date="2023-11-06T15:44:00Z">
              <w:pPr>
                <w:pStyle w:val="TOC1"/>
                <w:tabs>
                  <w:tab w:val="left" w:pos="10580"/>
                </w:tabs>
              </w:pPr>
            </w:pPrChange>
          </w:pPr>
          <w:ins w:id="25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B.</w:t>
            </w:r>
          </w:ins>
          <w:ins w:id="254" w:author="Jason Rhee" w:date="2023-11-06T15:44:00Z">
            <w:r w:rsidR="003C0A06">
              <w:rPr>
                <w:rFonts w:asciiTheme="minorHAnsi" w:eastAsiaTheme="minorEastAsia" w:hAnsiTheme="minorHAnsi" w:cstheme="minorBidi"/>
                <w:b w:val="0"/>
                <w:noProof/>
                <w:kern w:val="2"/>
                <w:sz w:val="22"/>
                <w:szCs w:val="22"/>
                <w:lang w:val="en-AU" w:eastAsia="ko-KR"/>
                <w14:ligatures w14:val="standardContextual"/>
              </w:rPr>
              <w:t xml:space="preserve"> </w:t>
            </w:r>
          </w:ins>
          <w:ins w:id="255" w:author="Jason Rhee" w:date="2023-11-06T15:41:00Z">
            <w:r w:rsidRPr="00355285">
              <w:rPr>
                <w:rStyle w:val="Hyperlink"/>
                <w:noProof/>
              </w:rPr>
              <w:t>Schema documentation for S129.xsd</w:t>
            </w:r>
            <w:r>
              <w:rPr>
                <w:noProof/>
                <w:webHidden/>
              </w:rPr>
              <w:tab/>
            </w:r>
            <w:r>
              <w:rPr>
                <w:noProof/>
                <w:webHidden/>
              </w:rPr>
              <w:fldChar w:fldCharType="begin"/>
            </w:r>
            <w:r>
              <w:rPr>
                <w:noProof/>
                <w:webHidden/>
              </w:rPr>
              <w:instrText xml:space="preserve"> PAGEREF _Toc150177960 \h </w:instrText>
            </w:r>
          </w:ins>
          <w:r>
            <w:rPr>
              <w:noProof/>
              <w:webHidden/>
            </w:rPr>
          </w:r>
          <w:r>
            <w:rPr>
              <w:noProof/>
              <w:webHidden/>
            </w:rPr>
            <w:fldChar w:fldCharType="separate"/>
          </w:r>
          <w:ins w:id="256" w:author="Jason Rhee" w:date="2023-11-06T15:41:00Z">
            <w:r>
              <w:rPr>
                <w:noProof/>
                <w:webHidden/>
              </w:rPr>
              <w:t>52</w:t>
            </w:r>
            <w:r>
              <w:rPr>
                <w:noProof/>
                <w:webHidden/>
              </w:rPr>
              <w:fldChar w:fldCharType="end"/>
            </w:r>
            <w:r w:rsidRPr="00355285">
              <w:rPr>
                <w:rStyle w:val="Hyperlink"/>
                <w:noProof/>
              </w:rPr>
              <w:fldChar w:fldCharType="end"/>
            </w:r>
          </w:ins>
        </w:p>
        <w:p w14:paraId="0C471A47" w14:textId="75216330" w:rsidR="00811447" w:rsidRDefault="00811447">
          <w:pPr>
            <w:pStyle w:val="TOC2"/>
            <w:rPr>
              <w:ins w:id="257" w:author="Jason Rhee" w:date="2023-11-06T15:41:00Z"/>
              <w:rFonts w:asciiTheme="minorHAnsi" w:eastAsiaTheme="minorEastAsia" w:hAnsiTheme="minorHAnsi" w:cstheme="minorBidi"/>
              <w:b w:val="0"/>
              <w:noProof/>
              <w:kern w:val="2"/>
              <w:sz w:val="22"/>
              <w:szCs w:val="22"/>
              <w:lang w:val="en-AU" w:eastAsia="ko-KR"/>
              <w14:ligatures w14:val="standardContextual"/>
            </w:rPr>
          </w:pPr>
          <w:ins w:id="25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B.1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Schema(s)</w:t>
            </w:r>
            <w:r>
              <w:rPr>
                <w:noProof/>
                <w:webHidden/>
              </w:rPr>
              <w:tab/>
            </w:r>
            <w:r>
              <w:rPr>
                <w:noProof/>
                <w:webHidden/>
              </w:rPr>
              <w:fldChar w:fldCharType="begin"/>
            </w:r>
            <w:r>
              <w:rPr>
                <w:noProof/>
                <w:webHidden/>
              </w:rPr>
              <w:instrText xml:space="preserve"> PAGEREF _Toc150177961 \h </w:instrText>
            </w:r>
          </w:ins>
          <w:r>
            <w:rPr>
              <w:noProof/>
              <w:webHidden/>
            </w:rPr>
          </w:r>
          <w:r>
            <w:rPr>
              <w:noProof/>
              <w:webHidden/>
            </w:rPr>
            <w:fldChar w:fldCharType="separate"/>
          </w:r>
          <w:ins w:id="259" w:author="Jason Rhee" w:date="2023-11-06T15:41:00Z">
            <w:r>
              <w:rPr>
                <w:noProof/>
                <w:webHidden/>
              </w:rPr>
              <w:t>52</w:t>
            </w:r>
            <w:r>
              <w:rPr>
                <w:noProof/>
                <w:webHidden/>
              </w:rPr>
              <w:fldChar w:fldCharType="end"/>
            </w:r>
            <w:r w:rsidRPr="00355285">
              <w:rPr>
                <w:rStyle w:val="Hyperlink"/>
                <w:noProof/>
              </w:rPr>
              <w:fldChar w:fldCharType="end"/>
            </w:r>
          </w:ins>
        </w:p>
        <w:p w14:paraId="1EC7D87B" w14:textId="13BCB1B9" w:rsidR="00811447" w:rsidRDefault="00811447">
          <w:pPr>
            <w:pStyle w:val="TOC2"/>
            <w:rPr>
              <w:ins w:id="260" w:author="Jason Rhee" w:date="2023-11-06T15:41:00Z"/>
              <w:rFonts w:asciiTheme="minorHAnsi" w:eastAsiaTheme="minorEastAsia" w:hAnsiTheme="minorHAnsi" w:cstheme="minorBidi"/>
              <w:b w:val="0"/>
              <w:noProof/>
              <w:kern w:val="2"/>
              <w:sz w:val="22"/>
              <w:szCs w:val="22"/>
              <w:lang w:val="en-AU" w:eastAsia="ko-KR"/>
              <w14:ligatures w14:val="standardContextual"/>
            </w:rPr>
          </w:pPr>
          <w:ins w:id="26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B.2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Complex</w:t>
            </w:r>
            <w:r w:rsidRPr="00355285">
              <w:rPr>
                <w:rStyle w:val="Hyperlink"/>
                <w:noProof/>
                <w:spacing w:val="-8"/>
              </w:rPr>
              <w:t xml:space="preserve"> </w:t>
            </w:r>
            <w:r w:rsidRPr="00355285">
              <w:rPr>
                <w:rStyle w:val="Hyperlink"/>
                <w:noProof/>
                <w:spacing w:val="-3"/>
              </w:rPr>
              <w:t>Type(s)</w:t>
            </w:r>
            <w:r>
              <w:rPr>
                <w:noProof/>
                <w:webHidden/>
              </w:rPr>
              <w:tab/>
            </w:r>
            <w:r>
              <w:rPr>
                <w:noProof/>
                <w:webHidden/>
              </w:rPr>
              <w:fldChar w:fldCharType="begin"/>
            </w:r>
            <w:r>
              <w:rPr>
                <w:noProof/>
                <w:webHidden/>
              </w:rPr>
              <w:instrText xml:space="preserve"> PAGEREF _Toc150177962 \h </w:instrText>
            </w:r>
          </w:ins>
          <w:r>
            <w:rPr>
              <w:noProof/>
              <w:webHidden/>
            </w:rPr>
          </w:r>
          <w:r>
            <w:rPr>
              <w:noProof/>
              <w:webHidden/>
            </w:rPr>
            <w:fldChar w:fldCharType="separate"/>
          </w:r>
          <w:ins w:id="262" w:author="Jason Rhee" w:date="2023-11-06T15:41:00Z">
            <w:r>
              <w:rPr>
                <w:noProof/>
                <w:webHidden/>
              </w:rPr>
              <w:t>52</w:t>
            </w:r>
            <w:r>
              <w:rPr>
                <w:noProof/>
                <w:webHidden/>
              </w:rPr>
              <w:fldChar w:fldCharType="end"/>
            </w:r>
            <w:r w:rsidRPr="00355285">
              <w:rPr>
                <w:rStyle w:val="Hyperlink"/>
                <w:noProof/>
              </w:rPr>
              <w:fldChar w:fldCharType="end"/>
            </w:r>
          </w:ins>
        </w:p>
        <w:p w14:paraId="73C8B37B" w14:textId="343E6E57" w:rsidR="00811447" w:rsidRDefault="00811447">
          <w:pPr>
            <w:pStyle w:val="TOC2"/>
            <w:rPr>
              <w:ins w:id="263" w:author="Jason Rhee" w:date="2023-11-06T15:41:00Z"/>
              <w:rFonts w:asciiTheme="minorHAnsi" w:eastAsiaTheme="minorEastAsia" w:hAnsiTheme="minorHAnsi" w:cstheme="minorBidi"/>
              <w:b w:val="0"/>
              <w:noProof/>
              <w:kern w:val="2"/>
              <w:sz w:val="22"/>
              <w:szCs w:val="22"/>
              <w:lang w:val="en-AU" w:eastAsia="ko-KR"/>
              <w14:ligatures w14:val="standardContextual"/>
            </w:rPr>
          </w:pPr>
          <w:ins w:id="26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B.3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Simple Type(s</w:t>
            </w:r>
            <w:r w:rsidRPr="00355285">
              <w:rPr>
                <w:rStyle w:val="Hyperlink"/>
                <w:noProof/>
                <w:spacing w:val="-3"/>
              </w:rPr>
              <w:t>)</w:t>
            </w:r>
            <w:r>
              <w:rPr>
                <w:noProof/>
                <w:webHidden/>
              </w:rPr>
              <w:tab/>
            </w:r>
            <w:r>
              <w:rPr>
                <w:noProof/>
                <w:webHidden/>
              </w:rPr>
              <w:fldChar w:fldCharType="begin"/>
            </w:r>
            <w:r>
              <w:rPr>
                <w:noProof/>
                <w:webHidden/>
              </w:rPr>
              <w:instrText xml:space="preserve"> PAGEREF _Toc150177963 \h </w:instrText>
            </w:r>
          </w:ins>
          <w:r>
            <w:rPr>
              <w:noProof/>
              <w:webHidden/>
            </w:rPr>
          </w:r>
          <w:r>
            <w:rPr>
              <w:noProof/>
              <w:webHidden/>
            </w:rPr>
            <w:fldChar w:fldCharType="separate"/>
          </w:r>
          <w:ins w:id="265" w:author="Jason Rhee" w:date="2023-11-06T15:41:00Z">
            <w:r>
              <w:rPr>
                <w:noProof/>
                <w:webHidden/>
              </w:rPr>
              <w:t>66</w:t>
            </w:r>
            <w:r>
              <w:rPr>
                <w:noProof/>
                <w:webHidden/>
              </w:rPr>
              <w:fldChar w:fldCharType="end"/>
            </w:r>
            <w:r w:rsidRPr="00355285">
              <w:rPr>
                <w:rStyle w:val="Hyperlink"/>
                <w:noProof/>
              </w:rPr>
              <w:fldChar w:fldCharType="end"/>
            </w:r>
          </w:ins>
        </w:p>
        <w:p w14:paraId="759A7CDA" w14:textId="0EE1174E" w:rsidR="00811447" w:rsidRDefault="00811447">
          <w:pPr>
            <w:pStyle w:val="TOC1"/>
            <w:tabs>
              <w:tab w:val="left" w:pos="10580"/>
            </w:tabs>
            <w:rPr>
              <w:ins w:id="26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6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C.</w:t>
            </w:r>
          </w:ins>
          <w:ins w:id="268" w:author="Jason Rhee" w:date="2023-11-06T15:44:00Z">
            <w:r w:rsidR="003C0A06">
              <w:rPr>
                <w:rStyle w:val="Hyperlink"/>
                <w:noProof/>
                <w14:scene3d>
                  <w14:camera w14:prst="orthographicFront"/>
                  <w14:lightRig w14:rig="threePt" w14:dir="t">
                    <w14:rot w14:lat="0" w14:lon="0" w14:rev="0"/>
                  </w14:lightRig>
                </w14:scene3d>
              </w:rPr>
              <w:t xml:space="preserve"> </w:t>
            </w:r>
          </w:ins>
          <w:ins w:id="269" w:author="Jason Rhee" w:date="2023-11-06T15:41:00Z">
            <w:r w:rsidRPr="00355285">
              <w:rPr>
                <w:rStyle w:val="Hyperlink"/>
                <w:noProof/>
              </w:rPr>
              <w:t>Feature Catalogue</w:t>
            </w:r>
            <w:r>
              <w:rPr>
                <w:noProof/>
                <w:webHidden/>
              </w:rPr>
              <w:tab/>
            </w:r>
            <w:r>
              <w:rPr>
                <w:noProof/>
                <w:webHidden/>
              </w:rPr>
              <w:fldChar w:fldCharType="begin"/>
            </w:r>
            <w:r>
              <w:rPr>
                <w:noProof/>
                <w:webHidden/>
              </w:rPr>
              <w:instrText xml:space="preserve"> PAGEREF _Toc150177964 \h </w:instrText>
            </w:r>
          </w:ins>
          <w:r>
            <w:rPr>
              <w:noProof/>
              <w:webHidden/>
            </w:rPr>
          </w:r>
          <w:r>
            <w:rPr>
              <w:noProof/>
              <w:webHidden/>
            </w:rPr>
            <w:fldChar w:fldCharType="separate"/>
          </w:r>
          <w:ins w:id="270" w:author="Jason Rhee" w:date="2023-11-06T15:41:00Z">
            <w:r>
              <w:rPr>
                <w:noProof/>
                <w:webHidden/>
              </w:rPr>
              <w:t>67</w:t>
            </w:r>
            <w:r>
              <w:rPr>
                <w:noProof/>
                <w:webHidden/>
              </w:rPr>
              <w:fldChar w:fldCharType="end"/>
            </w:r>
            <w:r w:rsidRPr="00355285">
              <w:rPr>
                <w:rStyle w:val="Hyperlink"/>
                <w:noProof/>
              </w:rPr>
              <w:fldChar w:fldCharType="end"/>
            </w:r>
          </w:ins>
        </w:p>
        <w:p w14:paraId="42B4AB1C" w14:textId="68D957FC" w:rsidR="00811447" w:rsidRDefault="00811447">
          <w:pPr>
            <w:pStyle w:val="TOC2"/>
            <w:rPr>
              <w:ins w:id="271" w:author="Jason Rhee" w:date="2023-11-06T15:41:00Z"/>
              <w:rFonts w:asciiTheme="minorHAnsi" w:eastAsiaTheme="minorEastAsia" w:hAnsiTheme="minorHAnsi" w:cstheme="minorBidi"/>
              <w:b w:val="0"/>
              <w:noProof/>
              <w:kern w:val="2"/>
              <w:sz w:val="22"/>
              <w:szCs w:val="22"/>
              <w:lang w:val="en-AU" w:eastAsia="ko-KR"/>
              <w14:ligatures w14:val="standardContextual"/>
            </w:rPr>
          </w:pPr>
          <w:ins w:id="27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Catalogue header information</w:t>
            </w:r>
            <w:r>
              <w:rPr>
                <w:noProof/>
                <w:webHidden/>
              </w:rPr>
              <w:tab/>
            </w:r>
            <w:r>
              <w:rPr>
                <w:noProof/>
                <w:webHidden/>
              </w:rPr>
              <w:fldChar w:fldCharType="begin"/>
            </w:r>
            <w:r>
              <w:rPr>
                <w:noProof/>
                <w:webHidden/>
              </w:rPr>
              <w:instrText xml:space="preserve"> PAGEREF _Toc150177965 \h </w:instrText>
            </w:r>
          </w:ins>
          <w:r>
            <w:rPr>
              <w:noProof/>
              <w:webHidden/>
            </w:rPr>
          </w:r>
          <w:r>
            <w:rPr>
              <w:noProof/>
              <w:webHidden/>
            </w:rPr>
            <w:fldChar w:fldCharType="separate"/>
          </w:r>
          <w:ins w:id="273" w:author="Jason Rhee" w:date="2023-11-06T15:41:00Z">
            <w:r>
              <w:rPr>
                <w:noProof/>
                <w:webHidden/>
              </w:rPr>
              <w:t>67</w:t>
            </w:r>
            <w:r>
              <w:rPr>
                <w:noProof/>
                <w:webHidden/>
              </w:rPr>
              <w:fldChar w:fldCharType="end"/>
            </w:r>
            <w:r w:rsidRPr="00355285">
              <w:rPr>
                <w:rStyle w:val="Hyperlink"/>
                <w:noProof/>
              </w:rPr>
              <w:fldChar w:fldCharType="end"/>
            </w:r>
          </w:ins>
        </w:p>
        <w:p w14:paraId="28152B03" w14:textId="7187ABF3" w:rsidR="00811447" w:rsidRDefault="00811447">
          <w:pPr>
            <w:pStyle w:val="TOC2"/>
            <w:rPr>
              <w:ins w:id="274" w:author="Jason Rhee" w:date="2023-11-06T15:41:00Z"/>
              <w:rFonts w:asciiTheme="minorHAnsi" w:eastAsiaTheme="minorEastAsia" w:hAnsiTheme="minorHAnsi" w:cstheme="minorBidi"/>
              <w:b w:val="0"/>
              <w:noProof/>
              <w:kern w:val="2"/>
              <w:sz w:val="22"/>
              <w:szCs w:val="22"/>
              <w:lang w:val="en-AU" w:eastAsia="ko-KR"/>
              <w14:ligatures w14:val="standardContextual"/>
            </w:rPr>
          </w:pPr>
          <w:ins w:id="27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Definition Sources</w:t>
            </w:r>
            <w:r>
              <w:rPr>
                <w:noProof/>
                <w:webHidden/>
              </w:rPr>
              <w:tab/>
            </w:r>
            <w:r>
              <w:rPr>
                <w:noProof/>
                <w:webHidden/>
              </w:rPr>
              <w:fldChar w:fldCharType="begin"/>
            </w:r>
            <w:r>
              <w:rPr>
                <w:noProof/>
                <w:webHidden/>
              </w:rPr>
              <w:instrText xml:space="preserve"> PAGEREF _Toc150177966 \h </w:instrText>
            </w:r>
          </w:ins>
          <w:r>
            <w:rPr>
              <w:noProof/>
              <w:webHidden/>
            </w:rPr>
          </w:r>
          <w:r>
            <w:rPr>
              <w:noProof/>
              <w:webHidden/>
            </w:rPr>
            <w:fldChar w:fldCharType="separate"/>
          </w:r>
          <w:ins w:id="276" w:author="Jason Rhee" w:date="2023-11-06T15:41:00Z">
            <w:r>
              <w:rPr>
                <w:noProof/>
                <w:webHidden/>
              </w:rPr>
              <w:t>68</w:t>
            </w:r>
            <w:r>
              <w:rPr>
                <w:noProof/>
                <w:webHidden/>
              </w:rPr>
              <w:fldChar w:fldCharType="end"/>
            </w:r>
            <w:r w:rsidRPr="00355285">
              <w:rPr>
                <w:rStyle w:val="Hyperlink"/>
                <w:noProof/>
              </w:rPr>
              <w:fldChar w:fldCharType="end"/>
            </w:r>
          </w:ins>
        </w:p>
        <w:p w14:paraId="4F1FE3C3" w14:textId="3C00A360" w:rsidR="00811447" w:rsidRDefault="00811447">
          <w:pPr>
            <w:pStyle w:val="TOC2"/>
            <w:rPr>
              <w:ins w:id="277" w:author="Jason Rhee" w:date="2023-11-06T15:41:00Z"/>
              <w:rFonts w:asciiTheme="minorHAnsi" w:eastAsiaTheme="minorEastAsia" w:hAnsiTheme="minorHAnsi" w:cstheme="minorBidi"/>
              <w:b w:val="0"/>
              <w:noProof/>
              <w:kern w:val="2"/>
              <w:sz w:val="22"/>
              <w:szCs w:val="22"/>
              <w:lang w:val="en-AU" w:eastAsia="ko-KR"/>
              <w14:ligatures w14:val="standardContextual"/>
            </w:rPr>
          </w:pPr>
          <w:ins w:id="27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Simple Attributes</w:t>
            </w:r>
            <w:r>
              <w:rPr>
                <w:noProof/>
                <w:webHidden/>
              </w:rPr>
              <w:tab/>
            </w:r>
            <w:r>
              <w:rPr>
                <w:noProof/>
                <w:webHidden/>
              </w:rPr>
              <w:fldChar w:fldCharType="begin"/>
            </w:r>
            <w:r>
              <w:rPr>
                <w:noProof/>
                <w:webHidden/>
              </w:rPr>
              <w:instrText xml:space="preserve"> PAGEREF _Toc150177967 \h </w:instrText>
            </w:r>
          </w:ins>
          <w:r>
            <w:rPr>
              <w:noProof/>
              <w:webHidden/>
            </w:rPr>
          </w:r>
          <w:r>
            <w:rPr>
              <w:noProof/>
              <w:webHidden/>
            </w:rPr>
            <w:fldChar w:fldCharType="separate"/>
          </w:r>
          <w:ins w:id="279" w:author="Jason Rhee" w:date="2023-11-06T15:41:00Z">
            <w:r>
              <w:rPr>
                <w:noProof/>
                <w:webHidden/>
              </w:rPr>
              <w:t>69</w:t>
            </w:r>
            <w:r>
              <w:rPr>
                <w:noProof/>
                <w:webHidden/>
              </w:rPr>
              <w:fldChar w:fldCharType="end"/>
            </w:r>
            <w:r w:rsidRPr="00355285">
              <w:rPr>
                <w:rStyle w:val="Hyperlink"/>
                <w:noProof/>
              </w:rPr>
              <w:fldChar w:fldCharType="end"/>
            </w:r>
          </w:ins>
        </w:p>
        <w:p w14:paraId="1571893B" w14:textId="5F3F4BFC" w:rsidR="00811447" w:rsidRDefault="00811447">
          <w:pPr>
            <w:pStyle w:val="TOC2"/>
            <w:rPr>
              <w:ins w:id="280"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Enumerations</w:t>
            </w:r>
            <w:r>
              <w:rPr>
                <w:noProof/>
                <w:webHidden/>
              </w:rPr>
              <w:tab/>
            </w:r>
            <w:r>
              <w:rPr>
                <w:noProof/>
                <w:webHidden/>
              </w:rPr>
              <w:fldChar w:fldCharType="begin"/>
            </w:r>
            <w:r>
              <w:rPr>
                <w:noProof/>
                <w:webHidden/>
              </w:rPr>
              <w:instrText xml:space="preserve"> PAGEREF _Toc150177968 \h </w:instrText>
            </w:r>
          </w:ins>
          <w:r>
            <w:rPr>
              <w:noProof/>
              <w:webHidden/>
            </w:rPr>
          </w:r>
          <w:r>
            <w:rPr>
              <w:noProof/>
              <w:webHidden/>
            </w:rPr>
            <w:fldChar w:fldCharType="separate"/>
          </w:r>
          <w:ins w:id="282" w:author="Jason Rhee" w:date="2023-11-06T15:41:00Z">
            <w:r>
              <w:rPr>
                <w:noProof/>
                <w:webHidden/>
              </w:rPr>
              <w:t>72</w:t>
            </w:r>
            <w:r>
              <w:rPr>
                <w:noProof/>
                <w:webHidden/>
              </w:rPr>
              <w:fldChar w:fldCharType="end"/>
            </w:r>
            <w:r w:rsidRPr="00355285">
              <w:rPr>
                <w:rStyle w:val="Hyperlink"/>
                <w:noProof/>
              </w:rPr>
              <w:fldChar w:fldCharType="end"/>
            </w:r>
          </w:ins>
        </w:p>
        <w:p w14:paraId="3FAA6AA9" w14:textId="35A38730" w:rsidR="00811447" w:rsidRDefault="00811447">
          <w:pPr>
            <w:pStyle w:val="TOC2"/>
            <w:rPr>
              <w:ins w:id="283"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Complex Attributes</w:t>
            </w:r>
            <w:r>
              <w:rPr>
                <w:noProof/>
                <w:webHidden/>
              </w:rPr>
              <w:tab/>
            </w:r>
            <w:r>
              <w:rPr>
                <w:noProof/>
                <w:webHidden/>
              </w:rPr>
              <w:fldChar w:fldCharType="begin"/>
            </w:r>
            <w:r>
              <w:rPr>
                <w:noProof/>
                <w:webHidden/>
              </w:rPr>
              <w:instrText xml:space="preserve"> PAGEREF _Toc150177969 \h </w:instrText>
            </w:r>
          </w:ins>
          <w:r>
            <w:rPr>
              <w:noProof/>
              <w:webHidden/>
            </w:rPr>
          </w:r>
          <w:r>
            <w:rPr>
              <w:noProof/>
              <w:webHidden/>
            </w:rPr>
            <w:fldChar w:fldCharType="separate"/>
          </w:r>
          <w:ins w:id="285" w:author="Jason Rhee" w:date="2023-11-06T15:41:00Z">
            <w:r>
              <w:rPr>
                <w:noProof/>
                <w:webHidden/>
              </w:rPr>
              <w:t>74</w:t>
            </w:r>
            <w:r>
              <w:rPr>
                <w:noProof/>
                <w:webHidden/>
              </w:rPr>
              <w:fldChar w:fldCharType="end"/>
            </w:r>
            <w:r w:rsidRPr="00355285">
              <w:rPr>
                <w:rStyle w:val="Hyperlink"/>
                <w:noProof/>
              </w:rPr>
              <w:fldChar w:fldCharType="end"/>
            </w:r>
          </w:ins>
        </w:p>
        <w:p w14:paraId="07CAA127" w14:textId="2783A43C" w:rsidR="00811447" w:rsidRDefault="00811447">
          <w:pPr>
            <w:pStyle w:val="TOC2"/>
            <w:rPr>
              <w:ins w:id="28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Roles</w:t>
            </w:r>
            <w:r>
              <w:rPr>
                <w:noProof/>
                <w:webHidden/>
              </w:rPr>
              <w:tab/>
            </w:r>
            <w:r>
              <w:rPr>
                <w:noProof/>
                <w:webHidden/>
              </w:rPr>
              <w:fldChar w:fldCharType="begin"/>
            </w:r>
            <w:r>
              <w:rPr>
                <w:noProof/>
                <w:webHidden/>
              </w:rPr>
              <w:instrText xml:space="preserve"> PAGEREF _Toc150177970 \h </w:instrText>
            </w:r>
          </w:ins>
          <w:r>
            <w:rPr>
              <w:noProof/>
              <w:webHidden/>
            </w:rPr>
          </w:r>
          <w:r>
            <w:rPr>
              <w:noProof/>
              <w:webHidden/>
            </w:rPr>
            <w:fldChar w:fldCharType="separate"/>
          </w:r>
          <w:ins w:id="288" w:author="Jason Rhee" w:date="2023-11-06T15:41:00Z">
            <w:r>
              <w:rPr>
                <w:noProof/>
                <w:webHidden/>
              </w:rPr>
              <w:t>75</w:t>
            </w:r>
            <w:r>
              <w:rPr>
                <w:noProof/>
                <w:webHidden/>
              </w:rPr>
              <w:fldChar w:fldCharType="end"/>
            </w:r>
            <w:r w:rsidRPr="00355285">
              <w:rPr>
                <w:rStyle w:val="Hyperlink"/>
                <w:noProof/>
              </w:rPr>
              <w:fldChar w:fldCharType="end"/>
            </w:r>
          </w:ins>
        </w:p>
        <w:p w14:paraId="0394FAC9" w14:textId="5489F4D3" w:rsidR="00811447" w:rsidRDefault="00811447">
          <w:pPr>
            <w:pStyle w:val="TOC2"/>
            <w:rPr>
              <w:ins w:id="289" w:author="Jason Rhee" w:date="2023-11-06T15:41:00Z"/>
              <w:rFonts w:asciiTheme="minorHAnsi" w:eastAsiaTheme="minorEastAsia" w:hAnsiTheme="minorHAnsi" w:cstheme="minorBidi"/>
              <w:b w:val="0"/>
              <w:noProof/>
              <w:kern w:val="2"/>
              <w:sz w:val="22"/>
              <w:szCs w:val="22"/>
              <w:lang w:val="en-AU" w:eastAsia="ko-KR"/>
              <w14:ligatures w14:val="standardContextual"/>
            </w:rPr>
          </w:pPr>
          <w:ins w:id="29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Feature Types</w:t>
            </w:r>
            <w:r>
              <w:rPr>
                <w:noProof/>
                <w:webHidden/>
              </w:rPr>
              <w:tab/>
            </w:r>
            <w:r>
              <w:rPr>
                <w:noProof/>
                <w:webHidden/>
              </w:rPr>
              <w:fldChar w:fldCharType="begin"/>
            </w:r>
            <w:r>
              <w:rPr>
                <w:noProof/>
                <w:webHidden/>
              </w:rPr>
              <w:instrText xml:space="preserve"> PAGEREF _Toc150177971 \h </w:instrText>
            </w:r>
          </w:ins>
          <w:r>
            <w:rPr>
              <w:noProof/>
              <w:webHidden/>
            </w:rPr>
          </w:r>
          <w:r>
            <w:rPr>
              <w:noProof/>
              <w:webHidden/>
            </w:rPr>
            <w:fldChar w:fldCharType="separate"/>
          </w:r>
          <w:ins w:id="291" w:author="Jason Rhee" w:date="2023-11-06T15:41:00Z">
            <w:r>
              <w:rPr>
                <w:noProof/>
                <w:webHidden/>
              </w:rPr>
              <w:t>77</w:t>
            </w:r>
            <w:r>
              <w:rPr>
                <w:noProof/>
                <w:webHidden/>
              </w:rPr>
              <w:fldChar w:fldCharType="end"/>
            </w:r>
            <w:r w:rsidRPr="00355285">
              <w:rPr>
                <w:rStyle w:val="Hyperlink"/>
                <w:noProof/>
              </w:rPr>
              <w:fldChar w:fldCharType="end"/>
            </w:r>
          </w:ins>
        </w:p>
        <w:p w14:paraId="0565AB8B" w14:textId="7474E286" w:rsidR="00811447" w:rsidRDefault="00811447">
          <w:pPr>
            <w:pStyle w:val="TOC1"/>
            <w:tabs>
              <w:tab w:val="left" w:pos="10580"/>
            </w:tabs>
            <w:rPr>
              <w:ins w:id="292" w:author="Jason Rhee" w:date="2023-11-06T15:41:00Z"/>
              <w:rFonts w:asciiTheme="minorHAnsi" w:eastAsiaTheme="minorEastAsia" w:hAnsiTheme="minorHAnsi" w:cstheme="minorBidi"/>
              <w:b w:val="0"/>
              <w:noProof/>
              <w:kern w:val="2"/>
              <w:sz w:val="22"/>
              <w:szCs w:val="22"/>
              <w:lang w:val="en-AU" w:eastAsia="ko-KR"/>
              <w14:ligatures w14:val="standardContextual"/>
            </w:rPr>
          </w:pPr>
          <w:ins w:id="29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D.</w:t>
            </w:r>
          </w:ins>
          <w:ins w:id="294" w:author="Jason Rhee" w:date="2023-11-06T15:44:00Z">
            <w:r w:rsidR="003C0A06">
              <w:rPr>
                <w:rStyle w:val="Hyperlink"/>
                <w:noProof/>
                <w14:scene3d>
                  <w14:camera w14:prst="orthographicFront"/>
                  <w14:lightRig w14:rig="threePt" w14:dir="t">
                    <w14:rot w14:lat="0" w14:lon="0" w14:rev="0"/>
                  </w14:lightRig>
                </w14:scene3d>
              </w:rPr>
              <w:t xml:space="preserve"> </w:t>
            </w:r>
          </w:ins>
          <w:ins w:id="295" w:author="Jason Rhee" w:date="2023-11-06T15:41:00Z">
            <w:r w:rsidRPr="00355285">
              <w:rPr>
                <w:rStyle w:val="Hyperlink"/>
                <w:noProof/>
              </w:rPr>
              <w:t>Portrayal Catalogue</w:t>
            </w:r>
            <w:r>
              <w:rPr>
                <w:noProof/>
                <w:webHidden/>
              </w:rPr>
              <w:tab/>
            </w:r>
            <w:r>
              <w:rPr>
                <w:noProof/>
                <w:webHidden/>
              </w:rPr>
              <w:fldChar w:fldCharType="begin"/>
            </w:r>
            <w:r>
              <w:rPr>
                <w:noProof/>
                <w:webHidden/>
              </w:rPr>
              <w:instrText xml:space="preserve"> PAGEREF _Toc150177972 \h </w:instrText>
            </w:r>
          </w:ins>
          <w:r>
            <w:rPr>
              <w:noProof/>
              <w:webHidden/>
            </w:rPr>
          </w:r>
          <w:r>
            <w:rPr>
              <w:noProof/>
              <w:webHidden/>
            </w:rPr>
            <w:fldChar w:fldCharType="separate"/>
          </w:r>
          <w:ins w:id="296" w:author="Jason Rhee" w:date="2023-11-06T15:41:00Z">
            <w:r>
              <w:rPr>
                <w:noProof/>
                <w:webHidden/>
              </w:rPr>
              <w:t>81</w:t>
            </w:r>
            <w:r>
              <w:rPr>
                <w:noProof/>
                <w:webHidden/>
              </w:rPr>
              <w:fldChar w:fldCharType="end"/>
            </w:r>
            <w:r w:rsidRPr="00355285">
              <w:rPr>
                <w:rStyle w:val="Hyperlink"/>
                <w:noProof/>
              </w:rPr>
              <w:fldChar w:fldCharType="end"/>
            </w:r>
          </w:ins>
        </w:p>
        <w:p w14:paraId="2872A1A7" w14:textId="3035039D" w:rsidR="00811447" w:rsidRDefault="00811447">
          <w:pPr>
            <w:pStyle w:val="TOC2"/>
            <w:rPr>
              <w:ins w:id="297" w:author="Jason Rhee" w:date="2023-11-06T15:41:00Z"/>
              <w:rFonts w:asciiTheme="minorHAnsi" w:eastAsiaTheme="minorEastAsia" w:hAnsiTheme="minorHAnsi" w:cstheme="minorBidi"/>
              <w:b w:val="0"/>
              <w:noProof/>
              <w:kern w:val="2"/>
              <w:sz w:val="22"/>
              <w:szCs w:val="22"/>
              <w:lang w:val="en-AU" w:eastAsia="ko-KR"/>
              <w14:ligatures w14:val="standardContextual"/>
            </w:rPr>
          </w:pPr>
          <w:ins w:id="29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Catalogue header information</w:t>
            </w:r>
            <w:r>
              <w:rPr>
                <w:noProof/>
                <w:webHidden/>
              </w:rPr>
              <w:tab/>
            </w:r>
            <w:r>
              <w:rPr>
                <w:noProof/>
                <w:webHidden/>
              </w:rPr>
              <w:fldChar w:fldCharType="begin"/>
            </w:r>
            <w:r>
              <w:rPr>
                <w:noProof/>
                <w:webHidden/>
              </w:rPr>
              <w:instrText xml:space="preserve"> PAGEREF _Toc150177973 \h </w:instrText>
            </w:r>
          </w:ins>
          <w:r>
            <w:rPr>
              <w:noProof/>
              <w:webHidden/>
            </w:rPr>
          </w:r>
          <w:r>
            <w:rPr>
              <w:noProof/>
              <w:webHidden/>
            </w:rPr>
            <w:fldChar w:fldCharType="separate"/>
          </w:r>
          <w:ins w:id="299" w:author="Jason Rhee" w:date="2023-11-06T15:41:00Z">
            <w:r>
              <w:rPr>
                <w:noProof/>
                <w:webHidden/>
              </w:rPr>
              <w:t>81</w:t>
            </w:r>
            <w:r>
              <w:rPr>
                <w:noProof/>
                <w:webHidden/>
              </w:rPr>
              <w:fldChar w:fldCharType="end"/>
            </w:r>
            <w:r w:rsidRPr="00355285">
              <w:rPr>
                <w:rStyle w:val="Hyperlink"/>
                <w:noProof/>
              </w:rPr>
              <w:fldChar w:fldCharType="end"/>
            </w:r>
          </w:ins>
        </w:p>
        <w:p w14:paraId="50B0594F" w14:textId="517B6C75" w:rsidR="00811447" w:rsidRDefault="00811447">
          <w:pPr>
            <w:pStyle w:val="TOC2"/>
            <w:rPr>
              <w:ins w:id="300"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Definition Sources</w:t>
            </w:r>
            <w:r>
              <w:rPr>
                <w:noProof/>
                <w:webHidden/>
              </w:rPr>
              <w:tab/>
            </w:r>
            <w:r>
              <w:rPr>
                <w:noProof/>
                <w:webHidden/>
              </w:rPr>
              <w:fldChar w:fldCharType="begin"/>
            </w:r>
            <w:r>
              <w:rPr>
                <w:noProof/>
                <w:webHidden/>
              </w:rPr>
              <w:instrText xml:space="preserve"> PAGEREF _Toc150177974 \h </w:instrText>
            </w:r>
          </w:ins>
          <w:r>
            <w:rPr>
              <w:noProof/>
              <w:webHidden/>
            </w:rPr>
          </w:r>
          <w:r>
            <w:rPr>
              <w:noProof/>
              <w:webHidden/>
            </w:rPr>
            <w:fldChar w:fldCharType="separate"/>
          </w:r>
          <w:ins w:id="302" w:author="Jason Rhee" w:date="2023-11-06T15:41:00Z">
            <w:r>
              <w:rPr>
                <w:noProof/>
                <w:webHidden/>
              </w:rPr>
              <w:t>82</w:t>
            </w:r>
            <w:r>
              <w:rPr>
                <w:noProof/>
                <w:webHidden/>
              </w:rPr>
              <w:fldChar w:fldCharType="end"/>
            </w:r>
            <w:r w:rsidRPr="00355285">
              <w:rPr>
                <w:rStyle w:val="Hyperlink"/>
                <w:noProof/>
              </w:rPr>
              <w:fldChar w:fldCharType="end"/>
            </w:r>
          </w:ins>
        </w:p>
        <w:p w14:paraId="185F1D25" w14:textId="3CA7A5F3" w:rsidR="00811447" w:rsidRDefault="00811447">
          <w:pPr>
            <w:pStyle w:val="TOC2"/>
            <w:rPr>
              <w:ins w:id="303"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Color Profiles</w:t>
            </w:r>
            <w:r>
              <w:rPr>
                <w:noProof/>
                <w:webHidden/>
              </w:rPr>
              <w:tab/>
            </w:r>
            <w:r>
              <w:rPr>
                <w:noProof/>
                <w:webHidden/>
              </w:rPr>
              <w:fldChar w:fldCharType="begin"/>
            </w:r>
            <w:r>
              <w:rPr>
                <w:noProof/>
                <w:webHidden/>
              </w:rPr>
              <w:instrText xml:space="preserve"> PAGEREF _Toc150177975 \h </w:instrText>
            </w:r>
          </w:ins>
          <w:r>
            <w:rPr>
              <w:noProof/>
              <w:webHidden/>
            </w:rPr>
          </w:r>
          <w:r>
            <w:rPr>
              <w:noProof/>
              <w:webHidden/>
            </w:rPr>
            <w:fldChar w:fldCharType="separate"/>
          </w:r>
          <w:ins w:id="305" w:author="Jason Rhee" w:date="2023-11-06T15:41:00Z">
            <w:r>
              <w:rPr>
                <w:noProof/>
                <w:webHidden/>
              </w:rPr>
              <w:t>83</w:t>
            </w:r>
            <w:r>
              <w:rPr>
                <w:noProof/>
                <w:webHidden/>
              </w:rPr>
              <w:fldChar w:fldCharType="end"/>
            </w:r>
            <w:r w:rsidRPr="00355285">
              <w:rPr>
                <w:rStyle w:val="Hyperlink"/>
                <w:noProof/>
              </w:rPr>
              <w:fldChar w:fldCharType="end"/>
            </w:r>
          </w:ins>
        </w:p>
        <w:p w14:paraId="13EDC812" w14:textId="2C2A184E" w:rsidR="00811447" w:rsidRDefault="00811447">
          <w:pPr>
            <w:pStyle w:val="TOC2"/>
            <w:rPr>
              <w:ins w:id="306"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Symbols</w:t>
            </w:r>
            <w:r>
              <w:rPr>
                <w:noProof/>
                <w:webHidden/>
              </w:rPr>
              <w:tab/>
            </w:r>
            <w:r>
              <w:rPr>
                <w:noProof/>
                <w:webHidden/>
              </w:rPr>
              <w:fldChar w:fldCharType="begin"/>
            </w:r>
            <w:r>
              <w:rPr>
                <w:noProof/>
                <w:webHidden/>
              </w:rPr>
              <w:instrText xml:space="preserve"> PAGEREF _Toc150177976 \h </w:instrText>
            </w:r>
          </w:ins>
          <w:r>
            <w:rPr>
              <w:noProof/>
              <w:webHidden/>
            </w:rPr>
          </w:r>
          <w:r>
            <w:rPr>
              <w:noProof/>
              <w:webHidden/>
            </w:rPr>
            <w:fldChar w:fldCharType="separate"/>
          </w:r>
          <w:ins w:id="308" w:author="Jason Rhee" w:date="2023-11-06T15:41:00Z">
            <w:r>
              <w:rPr>
                <w:noProof/>
                <w:webHidden/>
              </w:rPr>
              <w:t>84</w:t>
            </w:r>
            <w:r>
              <w:rPr>
                <w:noProof/>
                <w:webHidden/>
              </w:rPr>
              <w:fldChar w:fldCharType="end"/>
            </w:r>
            <w:r w:rsidRPr="00355285">
              <w:rPr>
                <w:rStyle w:val="Hyperlink"/>
                <w:noProof/>
              </w:rPr>
              <w:fldChar w:fldCharType="end"/>
            </w:r>
          </w:ins>
        </w:p>
        <w:p w14:paraId="242113C9" w14:textId="3A9F1287" w:rsidR="00811447" w:rsidRDefault="00811447">
          <w:pPr>
            <w:pStyle w:val="TOC2"/>
            <w:rPr>
              <w:ins w:id="309"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0" w:author="Jason Rhee" w:date="2023-11-06T15:41:00Z">
            <w:r w:rsidRPr="00355285">
              <w:rPr>
                <w:rStyle w:val="Hyperlink"/>
                <w:noProof/>
              </w:rPr>
              <w:lastRenderedPageBreak/>
              <w:fldChar w:fldCharType="begin"/>
            </w:r>
            <w:r w:rsidRPr="00355285">
              <w:rPr>
                <w:rStyle w:val="Hyperlink"/>
                <w:noProof/>
              </w:rPr>
              <w:instrText xml:space="preserve"> </w:instrText>
            </w:r>
            <w:r>
              <w:rPr>
                <w:noProof/>
              </w:rPr>
              <w:instrText>HYPERLINK \l "_Toc150177977"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Line styles</w:t>
            </w:r>
            <w:r>
              <w:rPr>
                <w:noProof/>
                <w:webHidden/>
              </w:rPr>
              <w:tab/>
            </w:r>
            <w:r>
              <w:rPr>
                <w:noProof/>
                <w:webHidden/>
              </w:rPr>
              <w:fldChar w:fldCharType="begin"/>
            </w:r>
            <w:r>
              <w:rPr>
                <w:noProof/>
                <w:webHidden/>
              </w:rPr>
              <w:instrText xml:space="preserve"> PAGEREF _Toc150177977 \h </w:instrText>
            </w:r>
          </w:ins>
          <w:r>
            <w:rPr>
              <w:noProof/>
              <w:webHidden/>
            </w:rPr>
          </w:r>
          <w:r>
            <w:rPr>
              <w:noProof/>
              <w:webHidden/>
            </w:rPr>
            <w:fldChar w:fldCharType="separate"/>
          </w:r>
          <w:ins w:id="311" w:author="Jason Rhee" w:date="2023-11-06T15:41:00Z">
            <w:r>
              <w:rPr>
                <w:noProof/>
                <w:webHidden/>
              </w:rPr>
              <w:t>85</w:t>
            </w:r>
            <w:r>
              <w:rPr>
                <w:noProof/>
                <w:webHidden/>
              </w:rPr>
              <w:fldChar w:fldCharType="end"/>
            </w:r>
            <w:r w:rsidRPr="00355285">
              <w:rPr>
                <w:rStyle w:val="Hyperlink"/>
                <w:noProof/>
              </w:rPr>
              <w:fldChar w:fldCharType="end"/>
            </w:r>
          </w:ins>
        </w:p>
        <w:p w14:paraId="2400D72B" w14:textId="25DA4DE9" w:rsidR="00811447" w:rsidRDefault="00811447">
          <w:pPr>
            <w:pStyle w:val="TOC2"/>
            <w:rPr>
              <w:ins w:id="312"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Area Fills</w:t>
            </w:r>
            <w:r>
              <w:rPr>
                <w:noProof/>
                <w:webHidden/>
              </w:rPr>
              <w:tab/>
            </w:r>
            <w:r>
              <w:rPr>
                <w:noProof/>
                <w:webHidden/>
              </w:rPr>
              <w:fldChar w:fldCharType="begin"/>
            </w:r>
            <w:r>
              <w:rPr>
                <w:noProof/>
                <w:webHidden/>
              </w:rPr>
              <w:instrText xml:space="preserve"> PAGEREF _Toc150177978 \h </w:instrText>
            </w:r>
          </w:ins>
          <w:r>
            <w:rPr>
              <w:noProof/>
              <w:webHidden/>
            </w:rPr>
          </w:r>
          <w:r>
            <w:rPr>
              <w:noProof/>
              <w:webHidden/>
            </w:rPr>
            <w:fldChar w:fldCharType="separate"/>
          </w:r>
          <w:ins w:id="314" w:author="Jason Rhee" w:date="2023-11-06T15:41:00Z">
            <w:r>
              <w:rPr>
                <w:noProof/>
                <w:webHidden/>
              </w:rPr>
              <w:t>86</w:t>
            </w:r>
            <w:r>
              <w:rPr>
                <w:noProof/>
                <w:webHidden/>
              </w:rPr>
              <w:fldChar w:fldCharType="end"/>
            </w:r>
            <w:r w:rsidRPr="00355285">
              <w:rPr>
                <w:rStyle w:val="Hyperlink"/>
                <w:noProof/>
              </w:rPr>
              <w:fldChar w:fldCharType="end"/>
            </w:r>
          </w:ins>
        </w:p>
        <w:p w14:paraId="4F4B5B98" w14:textId="31BF5026" w:rsidR="00811447" w:rsidRDefault="00811447">
          <w:pPr>
            <w:pStyle w:val="TOC2"/>
            <w:rPr>
              <w:ins w:id="315"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Fonts</w:t>
            </w:r>
            <w:r>
              <w:rPr>
                <w:noProof/>
                <w:webHidden/>
              </w:rPr>
              <w:tab/>
            </w:r>
            <w:r>
              <w:rPr>
                <w:noProof/>
                <w:webHidden/>
              </w:rPr>
              <w:fldChar w:fldCharType="begin"/>
            </w:r>
            <w:r>
              <w:rPr>
                <w:noProof/>
                <w:webHidden/>
              </w:rPr>
              <w:instrText xml:space="preserve"> PAGEREF _Toc150177979 \h </w:instrText>
            </w:r>
          </w:ins>
          <w:r>
            <w:rPr>
              <w:noProof/>
              <w:webHidden/>
            </w:rPr>
          </w:r>
          <w:r>
            <w:rPr>
              <w:noProof/>
              <w:webHidden/>
            </w:rPr>
            <w:fldChar w:fldCharType="separate"/>
          </w:r>
          <w:ins w:id="317" w:author="Jason Rhee" w:date="2023-11-06T15:41:00Z">
            <w:r>
              <w:rPr>
                <w:noProof/>
                <w:webHidden/>
              </w:rPr>
              <w:t>87</w:t>
            </w:r>
            <w:r>
              <w:rPr>
                <w:noProof/>
                <w:webHidden/>
              </w:rPr>
              <w:fldChar w:fldCharType="end"/>
            </w:r>
            <w:r w:rsidRPr="00355285">
              <w:rPr>
                <w:rStyle w:val="Hyperlink"/>
                <w:noProof/>
              </w:rPr>
              <w:fldChar w:fldCharType="end"/>
            </w:r>
          </w:ins>
        </w:p>
        <w:p w14:paraId="1905C14B" w14:textId="49EE39FD" w:rsidR="00811447" w:rsidRDefault="00811447">
          <w:pPr>
            <w:pStyle w:val="TOC2"/>
            <w:rPr>
              <w:ins w:id="318"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Viewing Group</w:t>
            </w:r>
            <w:r>
              <w:rPr>
                <w:noProof/>
                <w:webHidden/>
              </w:rPr>
              <w:tab/>
            </w:r>
            <w:r>
              <w:rPr>
                <w:noProof/>
                <w:webHidden/>
              </w:rPr>
              <w:fldChar w:fldCharType="begin"/>
            </w:r>
            <w:r>
              <w:rPr>
                <w:noProof/>
                <w:webHidden/>
              </w:rPr>
              <w:instrText xml:space="preserve"> PAGEREF _Toc150177980 \h </w:instrText>
            </w:r>
          </w:ins>
          <w:r>
            <w:rPr>
              <w:noProof/>
              <w:webHidden/>
            </w:rPr>
          </w:r>
          <w:r>
            <w:rPr>
              <w:noProof/>
              <w:webHidden/>
            </w:rPr>
            <w:fldChar w:fldCharType="separate"/>
          </w:r>
          <w:ins w:id="320" w:author="Jason Rhee" w:date="2023-11-06T15:41:00Z">
            <w:r>
              <w:rPr>
                <w:noProof/>
                <w:webHidden/>
              </w:rPr>
              <w:t>88</w:t>
            </w:r>
            <w:r>
              <w:rPr>
                <w:noProof/>
                <w:webHidden/>
              </w:rPr>
              <w:fldChar w:fldCharType="end"/>
            </w:r>
            <w:r w:rsidRPr="00355285">
              <w:rPr>
                <w:rStyle w:val="Hyperlink"/>
                <w:noProof/>
              </w:rPr>
              <w:fldChar w:fldCharType="end"/>
            </w:r>
          </w:ins>
        </w:p>
        <w:p w14:paraId="0CD52361" w14:textId="59824462" w:rsidR="00811447" w:rsidRDefault="00811447">
          <w:pPr>
            <w:pStyle w:val="TOC2"/>
            <w:rPr>
              <w:ins w:id="321" w:author="Jason Rhee" w:date="2023-11-06T15:41:00Z"/>
              <w:rFonts w:asciiTheme="minorHAnsi" w:eastAsiaTheme="minorEastAsia" w:hAnsiTheme="minorHAnsi" w:cstheme="minorBidi"/>
              <w:b w:val="0"/>
              <w:noProof/>
              <w:kern w:val="2"/>
              <w:sz w:val="22"/>
              <w:szCs w:val="22"/>
              <w:lang w:val="en-AU" w:eastAsia="ko-KR"/>
              <w14:ligatures w14:val="standardContextual"/>
            </w:rPr>
          </w:pPr>
          <w:ins w:id="32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Rules</w:t>
            </w:r>
            <w:r>
              <w:rPr>
                <w:noProof/>
                <w:webHidden/>
              </w:rPr>
              <w:tab/>
            </w:r>
            <w:r>
              <w:rPr>
                <w:noProof/>
                <w:webHidden/>
              </w:rPr>
              <w:fldChar w:fldCharType="begin"/>
            </w:r>
            <w:r>
              <w:rPr>
                <w:noProof/>
                <w:webHidden/>
              </w:rPr>
              <w:instrText xml:space="preserve"> PAGEREF _Toc150177981 \h </w:instrText>
            </w:r>
          </w:ins>
          <w:r>
            <w:rPr>
              <w:noProof/>
              <w:webHidden/>
            </w:rPr>
          </w:r>
          <w:r>
            <w:rPr>
              <w:noProof/>
              <w:webHidden/>
            </w:rPr>
            <w:fldChar w:fldCharType="separate"/>
          </w:r>
          <w:ins w:id="323" w:author="Jason Rhee" w:date="2023-11-06T15:41:00Z">
            <w:r>
              <w:rPr>
                <w:noProof/>
                <w:webHidden/>
              </w:rPr>
              <w:t>89</w:t>
            </w:r>
            <w:r>
              <w:rPr>
                <w:noProof/>
                <w:webHidden/>
              </w:rPr>
              <w:fldChar w:fldCharType="end"/>
            </w:r>
            <w:r w:rsidRPr="00355285">
              <w:rPr>
                <w:rStyle w:val="Hyperlink"/>
                <w:noProof/>
              </w:rPr>
              <w:fldChar w:fldCharType="end"/>
            </w:r>
          </w:ins>
        </w:p>
        <w:p w14:paraId="67BAFE80" w14:textId="58424383" w:rsidR="00811447" w:rsidRDefault="00811447">
          <w:pPr>
            <w:pStyle w:val="TOC1"/>
            <w:tabs>
              <w:tab w:val="left" w:pos="10580"/>
            </w:tabs>
            <w:jc w:val="left"/>
            <w:rPr>
              <w:ins w:id="324" w:author="Jason Rhee" w:date="2023-11-06T15:41:00Z"/>
              <w:rFonts w:asciiTheme="minorHAnsi" w:eastAsiaTheme="minorEastAsia" w:hAnsiTheme="minorHAnsi" w:cstheme="minorBidi"/>
              <w:b w:val="0"/>
              <w:noProof/>
              <w:kern w:val="2"/>
              <w:sz w:val="22"/>
              <w:szCs w:val="22"/>
              <w:lang w:val="en-AU" w:eastAsia="ko-KR"/>
              <w14:ligatures w14:val="standardContextual"/>
            </w:rPr>
            <w:pPrChange w:id="325" w:author="Jason Rhee" w:date="2023-11-06T15:43:00Z">
              <w:pPr>
                <w:pStyle w:val="TOC1"/>
                <w:tabs>
                  <w:tab w:val="left" w:pos="10580"/>
                </w:tabs>
              </w:pPr>
            </w:pPrChange>
          </w:pPr>
          <w:ins w:id="32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E.</w:t>
            </w:r>
          </w:ins>
          <w:ins w:id="327" w:author="Jason Rhee" w:date="2023-11-06T15:43:00Z">
            <w:r w:rsidR="003C0A06">
              <w:rPr>
                <w:rStyle w:val="Hyperlink"/>
                <w:noProof/>
                <w14:scene3d>
                  <w14:camera w14:prst="orthographicFront"/>
                  <w14:lightRig w14:rig="threePt" w14:dir="t">
                    <w14:rot w14:lat="0" w14:lon="0" w14:rev="0"/>
                  </w14:lightRig>
                </w14:scene3d>
              </w:rPr>
              <w:t xml:space="preserve"> </w:t>
            </w:r>
          </w:ins>
          <w:ins w:id="328" w:author="Jason Rhee" w:date="2023-11-06T15:41:00Z">
            <w:r w:rsidRPr="00355285">
              <w:rPr>
                <w:rStyle w:val="Hyperlink"/>
                <w:noProof/>
              </w:rPr>
              <w:t>Data Validation Checks</w:t>
            </w:r>
            <w:r>
              <w:rPr>
                <w:noProof/>
                <w:webHidden/>
              </w:rPr>
              <w:tab/>
            </w:r>
            <w:r>
              <w:rPr>
                <w:noProof/>
                <w:webHidden/>
              </w:rPr>
              <w:fldChar w:fldCharType="begin"/>
            </w:r>
            <w:r>
              <w:rPr>
                <w:noProof/>
                <w:webHidden/>
              </w:rPr>
              <w:instrText xml:space="preserve"> PAGEREF _Toc150177982 \h </w:instrText>
            </w:r>
          </w:ins>
          <w:r>
            <w:rPr>
              <w:noProof/>
              <w:webHidden/>
            </w:rPr>
          </w:r>
          <w:r>
            <w:rPr>
              <w:noProof/>
              <w:webHidden/>
            </w:rPr>
            <w:fldChar w:fldCharType="separate"/>
          </w:r>
          <w:ins w:id="329" w:author="Jason Rhee" w:date="2023-11-06T15:41:00Z">
            <w:r>
              <w:rPr>
                <w:noProof/>
                <w:webHidden/>
              </w:rPr>
              <w:t>91</w:t>
            </w:r>
            <w:r>
              <w:rPr>
                <w:noProof/>
                <w:webHidden/>
              </w:rPr>
              <w:fldChar w:fldCharType="end"/>
            </w:r>
            <w:r w:rsidRPr="00355285">
              <w:rPr>
                <w:rStyle w:val="Hyperlink"/>
                <w:noProof/>
              </w:rPr>
              <w:fldChar w:fldCharType="end"/>
            </w:r>
          </w:ins>
        </w:p>
        <w:p w14:paraId="0BC27288" w14:textId="43F7AD2E" w:rsidR="00811447" w:rsidRDefault="00811447">
          <w:pPr>
            <w:pStyle w:val="TOC1"/>
            <w:tabs>
              <w:tab w:val="left" w:pos="10580"/>
            </w:tabs>
            <w:rPr>
              <w:ins w:id="330" w:author="Jason Rhee" w:date="2023-11-06T15:41:00Z"/>
              <w:rFonts w:asciiTheme="minorHAnsi" w:eastAsiaTheme="minorEastAsia" w:hAnsiTheme="minorHAnsi" w:cstheme="minorBidi"/>
              <w:b w:val="0"/>
              <w:noProof/>
              <w:kern w:val="2"/>
              <w:sz w:val="22"/>
              <w:szCs w:val="22"/>
              <w:lang w:val="en-AU" w:eastAsia="ko-KR"/>
              <w14:ligatures w14:val="standardContextual"/>
            </w:rPr>
          </w:pPr>
          <w:ins w:id="33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F.</w:t>
            </w:r>
          </w:ins>
          <w:ins w:id="332" w:author="Jason Rhee" w:date="2023-11-06T15:43:00Z">
            <w:r w:rsidR="003C0A06">
              <w:rPr>
                <w:rStyle w:val="Hyperlink"/>
                <w:noProof/>
                <w14:scene3d>
                  <w14:camera w14:prst="orthographicFront"/>
                  <w14:lightRig w14:rig="threePt" w14:dir="t">
                    <w14:rot w14:lat="0" w14:lon="0" w14:rev="0"/>
                  </w14:lightRig>
                </w14:scene3d>
              </w:rPr>
              <w:t xml:space="preserve"> </w:t>
            </w:r>
          </w:ins>
          <w:ins w:id="333" w:author="Jason Rhee" w:date="2023-11-06T15:41:00Z">
            <w:r w:rsidRPr="00355285">
              <w:rPr>
                <w:rStyle w:val="Hyperlink"/>
                <w:noProof/>
              </w:rPr>
              <w:t>Geometry</w:t>
            </w:r>
            <w:r>
              <w:rPr>
                <w:noProof/>
                <w:webHidden/>
              </w:rPr>
              <w:tab/>
            </w:r>
            <w:r>
              <w:rPr>
                <w:noProof/>
                <w:webHidden/>
              </w:rPr>
              <w:fldChar w:fldCharType="begin"/>
            </w:r>
            <w:r>
              <w:rPr>
                <w:noProof/>
                <w:webHidden/>
              </w:rPr>
              <w:instrText xml:space="preserve"> PAGEREF _Toc150177983 \h </w:instrText>
            </w:r>
          </w:ins>
          <w:r>
            <w:rPr>
              <w:noProof/>
              <w:webHidden/>
            </w:rPr>
          </w:r>
          <w:r>
            <w:rPr>
              <w:noProof/>
              <w:webHidden/>
            </w:rPr>
            <w:fldChar w:fldCharType="separate"/>
          </w:r>
          <w:ins w:id="334" w:author="Jason Rhee" w:date="2023-11-06T15:41:00Z">
            <w:r>
              <w:rPr>
                <w:noProof/>
                <w:webHidden/>
              </w:rPr>
              <w:t>97</w:t>
            </w:r>
            <w:r>
              <w:rPr>
                <w:noProof/>
                <w:webHidden/>
              </w:rPr>
              <w:fldChar w:fldCharType="end"/>
            </w:r>
            <w:r w:rsidRPr="00355285">
              <w:rPr>
                <w:rStyle w:val="Hyperlink"/>
                <w:noProof/>
              </w:rPr>
              <w:fldChar w:fldCharType="end"/>
            </w:r>
          </w:ins>
        </w:p>
        <w:p w14:paraId="3DB092D0" w14:textId="472D8174" w:rsidR="00811447" w:rsidRDefault="00811447">
          <w:pPr>
            <w:pStyle w:val="TOC2"/>
            <w:rPr>
              <w:ins w:id="335" w:author="Jason Rhee" w:date="2023-11-06T15:41:00Z"/>
              <w:rFonts w:asciiTheme="minorHAnsi" w:eastAsiaTheme="minorEastAsia" w:hAnsiTheme="minorHAnsi" w:cstheme="minorBidi"/>
              <w:b w:val="0"/>
              <w:noProof/>
              <w:kern w:val="2"/>
              <w:sz w:val="22"/>
              <w:szCs w:val="22"/>
              <w:lang w:val="en-AU" w:eastAsia="ko-KR"/>
              <w14:ligatures w14:val="standardContextual"/>
            </w:rPr>
          </w:pPr>
          <w:ins w:id="33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F.1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_Toc150177984 \h </w:instrText>
            </w:r>
          </w:ins>
          <w:r>
            <w:rPr>
              <w:noProof/>
              <w:webHidden/>
            </w:rPr>
          </w:r>
          <w:r>
            <w:rPr>
              <w:noProof/>
              <w:webHidden/>
            </w:rPr>
            <w:fldChar w:fldCharType="separate"/>
          </w:r>
          <w:ins w:id="337" w:author="Jason Rhee" w:date="2023-11-06T15:41:00Z">
            <w:r>
              <w:rPr>
                <w:noProof/>
                <w:webHidden/>
              </w:rPr>
              <w:t>97</w:t>
            </w:r>
            <w:r>
              <w:rPr>
                <w:noProof/>
                <w:webHidden/>
              </w:rPr>
              <w:fldChar w:fldCharType="end"/>
            </w:r>
            <w:r w:rsidRPr="00355285">
              <w:rPr>
                <w:rStyle w:val="Hyperlink"/>
                <w:noProof/>
              </w:rPr>
              <w:fldChar w:fldCharType="end"/>
            </w:r>
          </w:ins>
        </w:p>
        <w:p w14:paraId="39FD1360" w14:textId="2CE7F32D" w:rsidR="00811447" w:rsidRDefault="00811447">
          <w:pPr>
            <w:pStyle w:val="TOC2"/>
            <w:rPr>
              <w:ins w:id="338" w:author="Jason Rhee" w:date="2023-11-06T15:41:00Z"/>
              <w:rFonts w:asciiTheme="minorHAnsi" w:eastAsiaTheme="minorEastAsia" w:hAnsiTheme="minorHAnsi" w:cstheme="minorBidi"/>
              <w:b w:val="0"/>
              <w:noProof/>
              <w:kern w:val="2"/>
              <w:sz w:val="22"/>
              <w:szCs w:val="22"/>
              <w:lang w:val="en-AU" w:eastAsia="ko-KR"/>
              <w14:ligatures w14:val="standardContextual"/>
            </w:rPr>
          </w:pPr>
          <w:ins w:id="33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F.2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Geometric Operator Definitions</w:t>
            </w:r>
            <w:r>
              <w:rPr>
                <w:noProof/>
                <w:webHidden/>
              </w:rPr>
              <w:tab/>
            </w:r>
            <w:r>
              <w:rPr>
                <w:noProof/>
                <w:webHidden/>
              </w:rPr>
              <w:fldChar w:fldCharType="begin"/>
            </w:r>
            <w:r>
              <w:rPr>
                <w:noProof/>
                <w:webHidden/>
              </w:rPr>
              <w:instrText xml:space="preserve"> PAGEREF _Toc150177985 \h </w:instrText>
            </w:r>
          </w:ins>
          <w:r>
            <w:rPr>
              <w:noProof/>
              <w:webHidden/>
            </w:rPr>
          </w:r>
          <w:r>
            <w:rPr>
              <w:noProof/>
              <w:webHidden/>
            </w:rPr>
            <w:fldChar w:fldCharType="separate"/>
          </w:r>
          <w:ins w:id="340" w:author="Jason Rhee" w:date="2023-11-06T15:41:00Z">
            <w:r>
              <w:rPr>
                <w:noProof/>
                <w:webHidden/>
              </w:rPr>
              <w:t>99</w:t>
            </w:r>
            <w:r>
              <w:rPr>
                <w:noProof/>
                <w:webHidden/>
              </w:rPr>
              <w:fldChar w:fldCharType="end"/>
            </w:r>
            <w:r w:rsidRPr="00355285">
              <w:rPr>
                <w:rStyle w:val="Hyperlink"/>
                <w:noProof/>
              </w:rPr>
              <w:fldChar w:fldCharType="end"/>
            </w:r>
          </w:ins>
        </w:p>
        <w:p w14:paraId="2FDF1F45" w14:textId="3CDD0D3C" w:rsidR="00A8274E" w:rsidRPr="00A8274E" w:rsidDel="00811447" w:rsidRDefault="00A8274E" w:rsidP="00B602E0">
          <w:pPr>
            <w:pStyle w:val="TOC1"/>
            <w:spacing w:before="0" w:after="0"/>
            <w:rPr>
              <w:del w:id="341" w:author="Jason Rhee" w:date="2023-11-06T15:41:00Z"/>
              <w:rFonts w:eastAsiaTheme="minorEastAsia" w:cs="Arial"/>
              <w:b w:val="0"/>
              <w:noProof/>
              <w:lang w:val="fr-FR" w:eastAsia="fr-FR"/>
            </w:rPr>
          </w:pPr>
          <w:del w:id="342" w:author="Jason Rhee" w:date="2023-11-06T15:41:00Z">
            <w:r w:rsidRPr="00B602E0" w:rsidDel="00811447">
              <w:rPr>
                <w:rPrChange w:id="343" w:author="Jason Rhee" w:date="2023-02-16T18:07:00Z">
                  <w:rPr>
                    <w:rStyle w:val="Hyperlink"/>
                    <w:rFonts w:cs="Arial"/>
                    <w:b w:val="0"/>
                    <w:noProof/>
                    <w14:scene3d>
                      <w14:camera w14:prst="orthographicFront"/>
                      <w14:lightRig w14:rig="threePt" w14:dir="t">
                        <w14:rot w14:lat="0" w14:lon="0" w14:rev="0"/>
                      </w14:lightRig>
                    </w14:scene3d>
                  </w:rPr>
                </w:rPrChange>
              </w:rPr>
              <w:delText>1</w:delText>
            </w:r>
            <w:r w:rsidRPr="00A8274E" w:rsidDel="00811447">
              <w:rPr>
                <w:rFonts w:eastAsiaTheme="minorEastAsia" w:cs="Arial"/>
                <w:b w:val="0"/>
                <w:noProof/>
                <w:lang w:val="fr-FR" w:eastAsia="fr-FR"/>
              </w:rPr>
              <w:tab/>
            </w:r>
            <w:r w:rsidRPr="00B602E0" w:rsidDel="00811447">
              <w:rPr>
                <w:rPrChange w:id="344" w:author="Jason Rhee" w:date="2023-02-16T18:07:00Z">
                  <w:rPr>
                    <w:rStyle w:val="Hyperlink"/>
                    <w:rFonts w:cs="Arial"/>
                    <w:b w:val="0"/>
                    <w:noProof/>
                  </w:rPr>
                </w:rPrChange>
              </w:rPr>
              <w:delText>Overview</w:delText>
            </w:r>
            <w:r w:rsidRPr="00A8274E" w:rsidDel="00811447">
              <w:rPr>
                <w:rFonts w:cs="Arial"/>
                <w:b w:val="0"/>
                <w:noProof/>
                <w:webHidden/>
              </w:rPr>
              <w:tab/>
            </w:r>
            <w:r w:rsidR="00AF6513" w:rsidDel="00811447">
              <w:rPr>
                <w:rFonts w:cs="Arial"/>
                <w:b w:val="0"/>
                <w:noProof/>
                <w:webHidden/>
              </w:rPr>
              <w:delText>1</w:delText>
            </w:r>
          </w:del>
        </w:p>
        <w:p w14:paraId="1DBF7016" w14:textId="2FF4B83A" w:rsidR="00A8274E" w:rsidRPr="00A8274E" w:rsidDel="00811447" w:rsidRDefault="00A8274E" w:rsidP="00B602E0">
          <w:pPr>
            <w:pStyle w:val="TOC2"/>
            <w:spacing w:after="0"/>
            <w:rPr>
              <w:del w:id="345" w:author="Jason Rhee" w:date="2023-11-06T15:41:00Z"/>
              <w:rFonts w:eastAsiaTheme="minorEastAsia" w:cs="Arial"/>
              <w:b w:val="0"/>
              <w:noProof/>
              <w:lang w:val="fr-FR" w:eastAsia="fr-FR"/>
            </w:rPr>
          </w:pPr>
          <w:del w:id="346" w:author="Jason Rhee" w:date="2023-11-06T15:41:00Z">
            <w:r w:rsidRPr="00B602E0" w:rsidDel="00811447">
              <w:rPr>
                <w:rPrChange w:id="347" w:author="Jason Rhee" w:date="2023-02-16T18:07:00Z">
                  <w:rPr>
                    <w:rStyle w:val="Hyperlink"/>
                    <w:rFonts w:cs="Arial"/>
                    <w:b w:val="0"/>
                    <w:noProof/>
                  </w:rPr>
                </w:rPrChange>
              </w:rPr>
              <w:delText>1.1</w:delText>
            </w:r>
            <w:r w:rsidRPr="00A8274E" w:rsidDel="00811447">
              <w:rPr>
                <w:rFonts w:eastAsiaTheme="minorEastAsia" w:cs="Arial"/>
                <w:b w:val="0"/>
                <w:noProof/>
                <w:lang w:val="fr-FR" w:eastAsia="fr-FR"/>
              </w:rPr>
              <w:tab/>
            </w:r>
            <w:r w:rsidRPr="00B602E0" w:rsidDel="00811447">
              <w:rPr>
                <w:rPrChange w:id="348"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w:delText>
            </w:r>
          </w:del>
        </w:p>
        <w:p w14:paraId="543BC38C" w14:textId="7F4AD675" w:rsidR="00A8274E" w:rsidRPr="00A8274E" w:rsidDel="00811447" w:rsidRDefault="00A8274E" w:rsidP="00B602E0">
          <w:pPr>
            <w:pStyle w:val="TOC2"/>
            <w:spacing w:after="0"/>
            <w:rPr>
              <w:del w:id="349" w:author="Jason Rhee" w:date="2023-11-06T15:41:00Z"/>
              <w:rFonts w:eastAsiaTheme="minorEastAsia" w:cs="Arial"/>
              <w:b w:val="0"/>
              <w:noProof/>
              <w:lang w:val="fr-FR" w:eastAsia="fr-FR"/>
            </w:rPr>
          </w:pPr>
          <w:del w:id="350" w:author="Jason Rhee" w:date="2023-11-06T15:41:00Z">
            <w:r w:rsidRPr="00B602E0" w:rsidDel="00811447">
              <w:rPr>
                <w:rPrChange w:id="351" w:author="Jason Rhee" w:date="2023-02-16T18:07:00Z">
                  <w:rPr>
                    <w:rStyle w:val="Hyperlink"/>
                    <w:rFonts w:cs="Arial"/>
                    <w:b w:val="0"/>
                    <w:noProof/>
                  </w:rPr>
                </w:rPrChange>
              </w:rPr>
              <w:delText>1.2</w:delText>
            </w:r>
            <w:r w:rsidRPr="00A8274E" w:rsidDel="00811447">
              <w:rPr>
                <w:rFonts w:eastAsiaTheme="minorEastAsia" w:cs="Arial"/>
                <w:b w:val="0"/>
                <w:noProof/>
                <w:lang w:val="fr-FR" w:eastAsia="fr-FR"/>
              </w:rPr>
              <w:tab/>
            </w:r>
            <w:r w:rsidRPr="00B602E0" w:rsidDel="00811447">
              <w:rPr>
                <w:rPrChange w:id="352" w:author="Jason Rhee" w:date="2023-02-16T18:07:00Z">
                  <w:rPr>
                    <w:rStyle w:val="Hyperlink"/>
                    <w:rFonts w:cs="Arial"/>
                    <w:b w:val="0"/>
                    <w:noProof/>
                  </w:rPr>
                </w:rPrChange>
              </w:rPr>
              <w:delText>Initial voyage planning to navigate through a UKC operational area</w:delText>
            </w:r>
            <w:r w:rsidRPr="00A8274E" w:rsidDel="00811447">
              <w:rPr>
                <w:rFonts w:cs="Arial"/>
                <w:b w:val="0"/>
                <w:noProof/>
                <w:webHidden/>
              </w:rPr>
              <w:tab/>
            </w:r>
            <w:r w:rsidR="00AF6513" w:rsidDel="00811447">
              <w:rPr>
                <w:rFonts w:cs="Arial"/>
                <w:b w:val="0"/>
                <w:noProof/>
                <w:webHidden/>
              </w:rPr>
              <w:delText>1</w:delText>
            </w:r>
          </w:del>
        </w:p>
        <w:p w14:paraId="13C9BD9C" w14:textId="2D110726" w:rsidR="00A8274E" w:rsidRPr="00A8274E" w:rsidDel="00811447" w:rsidRDefault="00A8274E" w:rsidP="00B602E0">
          <w:pPr>
            <w:pStyle w:val="TOC2"/>
            <w:spacing w:after="0"/>
            <w:rPr>
              <w:del w:id="353" w:author="Jason Rhee" w:date="2023-11-06T15:41:00Z"/>
              <w:rFonts w:eastAsiaTheme="minorEastAsia" w:cs="Arial"/>
              <w:b w:val="0"/>
              <w:noProof/>
              <w:lang w:val="fr-FR" w:eastAsia="fr-FR"/>
            </w:rPr>
          </w:pPr>
          <w:del w:id="354" w:author="Jason Rhee" w:date="2023-11-06T15:41:00Z">
            <w:r w:rsidRPr="00B602E0" w:rsidDel="00811447">
              <w:rPr>
                <w:rPrChange w:id="355" w:author="Jason Rhee" w:date="2023-02-16T18:07:00Z">
                  <w:rPr>
                    <w:rStyle w:val="Hyperlink"/>
                    <w:rFonts w:cs="Arial"/>
                    <w:b w:val="0"/>
                    <w:noProof/>
                  </w:rPr>
                </w:rPrChange>
              </w:rPr>
              <w:delText>1.3</w:delText>
            </w:r>
            <w:r w:rsidRPr="00A8274E" w:rsidDel="00811447">
              <w:rPr>
                <w:rFonts w:eastAsiaTheme="minorEastAsia" w:cs="Arial"/>
                <w:b w:val="0"/>
                <w:noProof/>
                <w:lang w:val="fr-FR" w:eastAsia="fr-FR"/>
              </w:rPr>
              <w:tab/>
            </w:r>
            <w:r w:rsidRPr="00B602E0" w:rsidDel="00811447">
              <w:rPr>
                <w:rPrChange w:id="356" w:author="Jason Rhee" w:date="2023-02-16T18:07:00Z">
                  <w:rPr>
                    <w:rStyle w:val="Hyperlink"/>
                    <w:rFonts w:cs="Arial"/>
                    <w:b w:val="0"/>
                    <w:noProof/>
                  </w:rPr>
                </w:rPrChange>
              </w:rPr>
              <w:delText>Refined voyage planning to navigate through a UKC operational area</w:delText>
            </w:r>
            <w:r w:rsidRPr="00A8274E" w:rsidDel="00811447">
              <w:rPr>
                <w:rFonts w:cs="Arial"/>
                <w:b w:val="0"/>
                <w:noProof/>
                <w:webHidden/>
              </w:rPr>
              <w:tab/>
            </w:r>
            <w:r w:rsidR="00AF6513" w:rsidDel="00811447">
              <w:rPr>
                <w:rFonts w:cs="Arial"/>
                <w:b w:val="0"/>
                <w:noProof/>
                <w:webHidden/>
              </w:rPr>
              <w:delText>1</w:delText>
            </w:r>
          </w:del>
        </w:p>
        <w:p w14:paraId="3D7BC4CA" w14:textId="69520519" w:rsidR="00A8274E" w:rsidRPr="00A8274E" w:rsidDel="00811447" w:rsidRDefault="00A8274E" w:rsidP="00B602E0">
          <w:pPr>
            <w:pStyle w:val="TOC2"/>
            <w:spacing w:after="0"/>
            <w:rPr>
              <w:del w:id="357" w:author="Jason Rhee" w:date="2023-11-06T15:41:00Z"/>
              <w:rFonts w:eastAsiaTheme="minorEastAsia" w:cs="Arial"/>
              <w:b w:val="0"/>
              <w:noProof/>
              <w:lang w:val="fr-FR" w:eastAsia="fr-FR"/>
            </w:rPr>
          </w:pPr>
          <w:del w:id="358" w:author="Jason Rhee" w:date="2023-11-06T15:41:00Z">
            <w:r w:rsidRPr="00B602E0" w:rsidDel="00811447">
              <w:rPr>
                <w:rPrChange w:id="359" w:author="Jason Rhee" w:date="2023-02-16T18:07:00Z">
                  <w:rPr>
                    <w:rStyle w:val="Hyperlink"/>
                    <w:rFonts w:cs="Arial"/>
                    <w:b w:val="0"/>
                    <w:noProof/>
                  </w:rPr>
                </w:rPrChange>
              </w:rPr>
              <w:delText>1.4</w:delText>
            </w:r>
            <w:r w:rsidRPr="00A8274E" w:rsidDel="00811447">
              <w:rPr>
                <w:rFonts w:eastAsiaTheme="minorEastAsia" w:cs="Arial"/>
                <w:b w:val="0"/>
                <w:noProof/>
                <w:lang w:val="fr-FR" w:eastAsia="fr-FR"/>
              </w:rPr>
              <w:tab/>
            </w:r>
            <w:r w:rsidRPr="00B602E0" w:rsidDel="00811447">
              <w:rPr>
                <w:rPrChange w:id="360" w:author="Jason Rhee" w:date="2023-02-16T18:07:00Z">
                  <w:rPr>
                    <w:rStyle w:val="Hyperlink"/>
                    <w:rFonts w:cs="Arial"/>
                    <w:b w:val="0"/>
                    <w:noProof/>
                  </w:rPr>
                </w:rPrChange>
              </w:rPr>
              <w:delText>Voyage monitoring</w:delText>
            </w:r>
            <w:r w:rsidRPr="00A8274E" w:rsidDel="00811447">
              <w:rPr>
                <w:rFonts w:cs="Arial"/>
                <w:b w:val="0"/>
                <w:noProof/>
                <w:webHidden/>
              </w:rPr>
              <w:tab/>
            </w:r>
            <w:r w:rsidR="00AF6513" w:rsidDel="00811447">
              <w:rPr>
                <w:rFonts w:cs="Arial"/>
                <w:b w:val="0"/>
                <w:noProof/>
                <w:webHidden/>
              </w:rPr>
              <w:delText>2</w:delText>
            </w:r>
          </w:del>
        </w:p>
        <w:p w14:paraId="50395F49" w14:textId="29E63CB5" w:rsidR="00A8274E" w:rsidRPr="00A8274E" w:rsidDel="00811447" w:rsidRDefault="00A8274E" w:rsidP="00B602E0">
          <w:pPr>
            <w:pStyle w:val="TOC1"/>
            <w:spacing w:before="0" w:after="0"/>
            <w:rPr>
              <w:del w:id="361" w:author="Jason Rhee" w:date="2023-11-06T15:41:00Z"/>
              <w:rFonts w:eastAsiaTheme="minorEastAsia" w:cs="Arial"/>
              <w:b w:val="0"/>
              <w:noProof/>
              <w:lang w:val="fr-FR" w:eastAsia="fr-FR"/>
            </w:rPr>
          </w:pPr>
          <w:del w:id="362" w:author="Jason Rhee" w:date="2023-11-06T15:41:00Z">
            <w:r w:rsidRPr="00B602E0" w:rsidDel="00811447">
              <w:rPr>
                <w:rPrChange w:id="363" w:author="Jason Rhee" w:date="2023-02-16T18:07:00Z">
                  <w:rPr>
                    <w:rStyle w:val="Hyperlink"/>
                    <w:rFonts w:cs="Arial"/>
                    <w:b w:val="0"/>
                    <w:noProof/>
                    <w14:scene3d>
                      <w14:camera w14:prst="orthographicFront"/>
                      <w14:lightRig w14:rig="threePt" w14:dir="t">
                        <w14:rot w14:lat="0" w14:lon="0" w14:rev="0"/>
                      </w14:lightRig>
                    </w14:scene3d>
                  </w:rPr>
                </w:rPrChange>
              </w:rPr>
              <w:delText>2</w:delText>
            </w:r>
            <w:r w:rsidRPr="00A8274E" w:rsidDel="00811447">
              <w:rPr>
                <w:rFonts w:eastAsiaTheme="minorEastAsia" w:cs="Arial"/>
                <w:b w:val="0"/>
                <w:noProof/>
                <w:lang w:val="fr-FR" w:eastAsia="fr-FR"/>
              </w:rPr>
              <w:tab/>
            </w:r>
            <w:r w:rsidRPr="00B602E0" w:rsidDel="00811447">
              <w:rPr>
                <w:rPrChange w:id="364" w:author="Jason Rhee" w:date="2023-02-16T18:07:00Z">
                  <w:rPr>
                    <w:rStyle w:val="Hyperlink"/>
                    <w:rFonts w:cs="Arial"/>
                    <w:b w:val="0"/>
                    <w:noProof/>
                  </w:rPr>
                </w:rPrChange>
              </w:rPr>
              <w:delText>References</w:delText>
            </w:r>
            <w:r w:rsidRPr="00A8274E" w:rsidDel="00811447">
              <w:rPr>
                <w:rFonts w:cs="Arial"/>
                <w:b w:val="0"/>
                <w:noProof/>
                <w:webHidden/>
              </w:rPr>
              <w:tab/>
            </w:r>
            <w:r w:rsidR="00AF6513" w:rsidDel="00811447">
              <w:rPr>
                <w:rFonts w:cs="Arial"/>
                <w:b w:val="0"/>
                <w:noProof/>
                <w:webHidden/>
              </w:rPr>
              <w:delText>3</w:delText>
            </w:r>
          </w:del>
        </w:p>
        <w:p w14:paraId="44094E8F" w14:textId="06A57226" w:rsidR="00A8274E" w:rsidRPr="00A8274E" w:rsidDel="00811447" w:rsidRDefault="00A8274E" w:rsidP="00B602E0">
          <w:pPr>
            <w:pStyle w:val="TOC2"/>
            <w:spacing w:after="0"/>
            <w:rPr>
              <w:del w:id="365" w:author="Jason Rhee" w:date="2023-11-06T15:41:00Z"/>
              <w:rFonts w:eastAsiaTheme="minorEastAsia" w:cs="Arial"/>
              <w:b w:val="0"/>
              <w:noProof/>
              <w:lang w:val="fr-FR" w:eastAsia="fr-FR"/>
            </w:rPr>
          </w:pPr>
          <w:del w:id="366" w:author="Jason Rhee" w:date="2023-11-06T15:41:00Z">
            <w:r w:rsidRPr="00B602E0" w:rsidDel="00811447">
              <w:rPr>
                <w:rPrChange w:id="367" w:author="Jason Rhee" w:date="2023-02-16T18:07:00Z">
                  <w:rPr>
                    <w:rStyle w:val="Hyperlink"/>
                    <w:rFonts w:cs="Arial"/>
                    <w:b w:val="0"/>
                    <w:noProof/>
                  </w:rPr>
                </w:rPrChange>
              </w:rPr>
              <w:delText>2.1</w:delText>
            </w:r>
            <w:r w:rsidRPr="00A8274E" w:rsidDel="00811447">
              <w:rPr>
                <w:rFonts w:eastAsiaTheme="minorEastAsia" w:cs="Arial"/>
                <w:b w:val="0"/>
                <w:noProof/>
                <w:lang w:val="fr-FR" w:eastAsia="fr-FR"/>
              </w:rPr>
              <w:tab/>
            </w:r>
            <w:r w:rsidRPr="00B602E0" w:rsidDel="00811447">
              <w:rPr>
                <w:rPrChange w:id="368" w:author="Jason Rhee" w:date="2023-02-16T18:07:00Z">
                  <w:rPr>
                    <w:rStyle w:val="Hyperlink"/>
                    <w:rFonts w:cs="Arial"/>
                    <w:b w:val="0"/>
                    <w:noProof/>
                  </w:rPr>
                </w:rPrChange>
              </w:rPr>
              <w:delText>Normative</w:delText>
            </w:r>
            <w:r w:rsidRPr="00A8274E" w:rsidDel="00811447">
              <w:rPr>
                <w:rFonts w:cs="Arial"/>
                <w:b w:val="0"/>
                <w:noProof/>
                <w:webHidden/>
              </w:rPr>
              <w:tab/>
            </w:r>
            <w:r w:rsidR="00AF6513" w:rsidDel="00811447">
              <w:rPr>
                <w:rFonts w:cs="Arial"/>
                <w:b w:val="0"/>
                <w:noProof/>
                <w:webHidden/>
              </w:rPr>
              <w:delText>3</w:delText>
            </w:r>
          </w:del>
        </w:p>
        <w:p w14:paraId="34179207" w14:textId="277C8B84" w:rsidR="00A8274E" w:rsidRPr="00A8274E" w:rsidDel="00811447" w:rsidRDefault="00A8274E" w:rsidP="00B602E0">
          <w:pPr>
            <w:pStyle w:val="TOC1"/>
            <w:spacing w:before="0" w:after="0"/>
            <w:rPr>
              <w:del w:id="369" w:author="Jason Rhee" w:date="2023-11-06T15:41:00Z"/>
              <w:rFonts w:eastAsiaTheme="minorEastAsia" w:cs="Arial"/>
              <w:b w:val="0"/>
              <w:noProof/>
              <w:lang w:val="fr-FR" w:eastAsia="fr-FR"/>
            </w:rPr>
          </w:pPr>
          <w:del w:id="370" w:author="Jason Rhee" w:date="2023-11-06T15:41:00Z">
            <w:r w:rsidRPr="00B602E0" w:rsidDel="00811447">
              <w:rPr>
                <w:rPrChange w:id="371" w:author="Jason Rhee" w:date="2023-02-16T18:07:00Z">
                  <w:rPr>
                    <w:rStyle w:val="Hyperlink"/>
                    <w:rFonts w:cs="Arial"/>
                    <w:b w:val="0"/>
                    <w:noProof/>
                    <w14:scene3d>
                      <w14:camera w14:prst="orthographicFront"/>
                      <w14:lightRig w14:rig="threePt" w14:dir="t">
                        <w14:rot w14:lat="0" w14:lon="0" w14:rev="0"/>
                      </w14:lightRig>
                    </w14:scene3d>
                  </w:rPr>
                </w:rPrChange>
              </w:rPr>
              <w:delText>3</w:delText>
            </w:r>
            <w:r w:rsidRPr="00A8274E" w:rsidDel="00811447">
              <w:rPr>
                <w:rFonts w:eastAsiaTheme="minorEastAsia" w:cs="Arial"/>
                <w:b w:val="0"/>
                <w:noProof/>
                <w:lang w:val="fr-FR" w:eastAsia="fr-FR"/>
              </w:rPr>
              <w:tab/>
            </w:r>
            <w:r w:rsidRPr="00B602E0" w:rsidDel="00811447">
              <w:rPr>
                <w:rPrChange w:id="372" w:author="Jason Rhee" w:date="2023-02-16T18:07:00Z">
                  <w:rPr>
                    <w:rStyle w:val="Hyperlink"/>
                    <w:rFonts w:cs="Arial"/>
                    <w:b w:val="0"/>
                    <w:noProof/>
                  </w:rPr>
                </w:rPrChange>
              </w:rPr>
              <w:delText>Terms, Definitions and Abbreviations</w:delText>
            </w:r>
            <w:r w:rsidRPr="00A8274E" w:rsidDel="00811447">
              <w:rPr>
                <w:rFonts w:cs="Arial"/>
                <w:b w:val="0"/>
                <w:noProof/>
                <w:webHidden/>
              </w:rPr>
              <w:tab/>
            </w:r>
            <w:r w:rsidR="00AF6513" w:rsidDel="00811447">
              <w:rPr>
                <w:rFonts w:cs="Arial"/>
                <w:b w:val="0"/>
                <w:noProof/>
                <w:webHidden/>
              </w:rPr>
              <w:delText>4</w:delText>
            </w:r>
          </w:del>
        </w:p>
        <w:p w14:paraId="0749D45D" w14:textId="1AED3D95" w:rsidR="00A8274E" w:rsidRPr="00A8274E" w:rsidDel="00811447" w:rsidRDefault="00A8274E" w:rsidP="00B602E0">
          <w:pPr>
            <w:pStyle w:val="TOC2"/>
            <w:spacing w:after="0"/>
            <w:rPr>
              <w:del w:id="373" w:author="Jason Rhee" w:date="2023-11-06T15:41:00Z"/>
              <w:rFonts w:eastAsiaTheme="minorEastAsia" w:cs="Arial"/>
              <w:b w:val="0"/>
              <w:noProof/>
              <w:lang w:val="fr-FR" w:eastAsia="fr-FR"/>
            </w:rPr>
          </w:pPr>
          <w:del w:id="374" w:author="Jason Rhee" w:date="2023-11-06T15:41:00Z">
            <w:r w:rsidRPr="00B602E0" w:rsidDel="00811447">
              <w:rPr>
                <w:rPrChange w:id="375" w:author="Jason Rhee" w:date="2023-02-16T18:07:00Z">
                  <w:rPr>
                    <w:rStyle w:val="Hyperlink"/>
                    <w:rFonts w:cs="Arial"/>
                    <w:b w:val="0"/>
                    <w:noProof/>
                  </w:rPr>
                </w:rPrChange>
              </w:rPr>
              <w:delText>3.1</w:delText>
            </w:r>
            <w:r w:rsidRPr="00A8274E" w:rsidDel="00811447">
              <w:rPr>
                <w:rFonts w:eastAsiaTheme="minorEastAsia" w:cs="Arial"/>
                <w:b w:val="0"/>
                <w:noProof/>
                <w:lang w:val="fr-FR" w:eastAsia="fr-FR"/>
              </w:rPr>
              <w:tab/>
            </w:r>
            <w:r w:rsidRPr="00B602E0" w:rsidDel="00811447">
              <w:rPr>
                <w:rPrChange w:id="376" w:author="Jason Rhee" w:date="2023-02-16T18:07:00Z">
                  <w:rPr>
                    <w:rStyle w:val="Hyperlink"/>
                    <w:rFonts w:cs="Arial"/>
                    <w:b w:val="0"/>
                    <w:noProof/>
                  </w:rPr>
                </w:rPrChange>
              </w:rPr>
              <w:delText>Use of Language</w:delText>
            </w:r>
            <w:r w:rsidRPr="00A8274E" w:rsidDel="00811447">
              <w:rPr>
                <w:rFonts w:cs="Arial"/>
                <w:b w:val="0"/>
                <w:noProof/>
                <w:webHidden/>
              </w:rPr>
              <w:tab/>
            </w:r>
            <w:r w:rsidR="00AF6513" w:rsidDel="00811447">
              <w:rPr>
                <w:rFonts w:cs="Arial"/>
                <w:b w:val="0"/>
                <w:noProof/>
                <w:webHidden/>
              </w:rPr>
              <w:delText>4</w:delText>
            </w:r>
          </w:del>
        </w:p>
        <w:p w14:paraId="3664A1A4" w14:textId="190FC7BD" w:rsidR="00A8274E" w:rsidRPr="00A8274E" w:rsidDel="00811447" w:rsidRDefault="00A8274E" w:rsidP="00B602E0">
          <w:pPr>
            <w:pStyle w:val="TOC2"/>
            <w:spacing w:after="0"/>
            <w:rPr>
              <w:del w:id="377" w:author="Jason Rhee" w:date="2023-11-06T15:41:00Z"/>
              <w:rFonts w:eastAsiaTheme="minorEastAsia" w:cs="Arial"/>
              <w:b w:val="0"/>
              <w:noProof/>
              <w:lang w:val="fr-FR" w:eastAsia="fr-FR"/>
            </w:rPr>
          </w:pPr>
          <w:del w:id="378" w:author="Jason Rhee" w:date="2023-11-06T15:41:00Z">
            <w:r w:rsidRPr="00B602E0" w:rsidDel="00811447">
              <w:rPr>
                <w:rPrChange w:id="379" w:author="Jason Rhee" w:date="2023-02-16T18:07:00Z">
                  <w:rPr>
                    <w:rStyle w:val="Hyperlink"/>
                    <w:rFonts w:cs="Arial"/>
                    <w:b w:val="0"/>
                    <w:noProof/>
                  </w:rPr>
                </w:rPrChange>
              </w:rPr>
              <w:delText>3.2</w:delText>
            </w:r>
            <w:r w:rsidRPr="00A8274E" w:rsidDel="00811447">
              <w:rPr>
                <w:rFonts w:eastAsiaTheme="minorEastAsia" w:cs="Arial"/>
                <w:b w:val="0"/>
                <w:noProof/>
                <w:lang w:val="fr-FR" w:eastAsia="fr-FR"/>
              </w:rPr>
              <w:tab/>
            </w:r>
            <w:r w:rsidRPr="00B602E0" w:rsidDel="00811447">
              <w:rPr>
                <w:rPrChange w:id="380" w:author="Jason Rhee" w:date="2023-02-16T18:07:00Z">
                  <w:rPr>
                    <w:rStyle w:val="Hyperlink"/>
                    <w:rFonts w:cs="Arial"/>
                    <w:b w:val="0"/>
                    <w:noProof/>
                  </w:rPr>
                </w:rPrChange>
              </w:rPr>
              <w:delText>Terms and Definitions</w:delText>
            </w:r>
            <w:r w:rsidRPr="00A8274E" w:rsidDel="00811447">
              <w:rPr>
                <w:rFonts w:cs="Arial"/>
                <w:b w:val="0"/>
                <w:noProof/>
                <w:webHidden/>
              </w:rPr>
              <w:tab/>
            </w:r>
            <w:r w:rsidR="00AF6513" w:rsidDel="00811447">
              <w:rPr>
                <w:rFonts w:cs="Arial"/>
                <w:b w:val="0"/>
                <w:noProof/>
                <w:webHidden/>
              </w:rPr>
              <w:delText>4</w:delText>
            </w:r>
          </w:del>
        </w:p>
        <w:p w14:paraId="4D99F0B6" w14:textId="2C251DAD" w:rsidR="00A8274E" w:rsidRPr="00A8274E" w:rsidDel="00811447" w:rsidRDefault="00A8274E" w:rsidP="00B602E0">
          <w:pPr>
            <w:pStyle w:val="TOC2"/>
            <w:spacing w:after="0"/>
            <w:rPr>
              <w:del w:id="381" w:author="Jason Rhee" w:date="2023-11-06T15:41:00Z"/>
              <w:rFonts w:eastAsiaTheme="minorEastAsia" w:cs="Arial"/>
              <w:b w:val="0"/>
              <w:noProof/>
              <w:lang w:val="fr-FR" w:eastAsia="fr-FR"/>
            </w:rPr>
          </w:pPr>
          <w:del w:id="382" w:author="Jason Rhee" w:date="2023-11-06T15:41:00Z">
            <w:r w:rsidRPr="00B602E0" w:rsidDel="00811447">
              <w:rPr>
                <w:rPrChange w:id="383" w:author="Jason Rhee" w:date="2023-02-16T18:07:00Z">
                  <w:rPr>
                    <w:rStyle w:val="Hyperlink"/>
                    <w:rFonts w:cs="Arial"/>
                    <w:b w:val="0"/>
                    <w:noProof/>
                  </w:rPr>
                </w:rPrChange>
              </w:rPr>
              <w:delText>3.3</w:delText>
            </w:r>
            <w:r w:rsidRPr="00A8274E" w:rsidDel="00811447">
              <w:rPr>
                <w:rFonts w:eastAsiaTheme="minorEastAsia" w:cs="Arial"/>
                <w:b w:val="0"/>
                <w:noProof/>
                <w:lang w:val="fr-FR" w:eastAsia="fr-FR"/>
              </w:rPr>
              <w:tab/>
            </w:r>
            <w:r w:rsidRPr="00B602E0" w:rsidDel="00811447">
              <w:rPr>
                <w:rPrChange w:id="384" w:author="Jason Rhee" w:date="2023-02-16T18:07:00Z">
                  <w:rPr>
                    <w:rStyle w:val="Hyperlink"/>
                    <w:rFonts w:cs="Arial"/>
                    <w:b w:val="0"/>
                    <w:noProof/>
                  </w:rPr>
                </w:rPrChange>
              </w:rPr>
              <w:delText>Abbreviations</w:delText>
            </w:r>
            <w:r w:rsidRPr="00A8274E" w:rsidDel="00811447">
              <w:rPr>
                <w:rFonts w:cs="Arial"/>
                <w:b w:val="0"/>
                <w:noProof/>
                <w:webHidden/>
              </w:rPr>
              <w:tab/>
            </w:r>
            <w:r w:rsidR="00AF6513" w:rsidDel="00811447">
              <w:rPr>
                <w:rFonts w:cs="Arial"/>
                <w:b w:val="0"/>
                <w:noProof/>
                <w:webHidden/>
              </w:rPr>
              <w:delText>6</w:delText>
            </w:r>
          </w:del>
        </w:p>
        <w:p w14:paraId="25B451AE" w14:textId="6F6862D2" w:rsidR="00A8274E" w:rsidRPr="00A8274E" w:rsidDel="00811447" w:rsidRDefault="00A8274E" w:rsidP="00B602E0">
          <w:pPr>
            <w:pStyle w:val="TOC1"/>
            <w:spacing w:before="0" w:after="0"/>
            <w:rPr>
              <w:del w:id="385" w:author="Jason Rhee" w:date="2023-11-06T15:41:00Z"/>
              <w:rFonts w:eastAsiaTheme="minorEastAsia" w:cs="Arial"/>
              <w:b w:val="0"/>
              <w:noProof/>
              <w:lang w:val="fr-FR" w:eastAsia="fr-FR"/>
            </w:rPr>
          </w:pPr>
          <w:del w:id="386" w:author="Jason Rhee" w:date="2023-11-06T15:41:00Z">
            <w:r w:rsidRPr="00B602E0" w:rsidDel="00811447">
              <w:rPr>
                <w:rPrChange w:id="387" w:author="Jason Rhee" w:date="2023-02-16T18:07:00Z">
                  <w:rPr>
                    <w:rStyle w:val="Hyperlink"/>
                    <w:rFonts w:cs="Arial"/>
                    <w:b w:val="0"/>
                    <w:noProof/>
                    <w14:scene3d>
                      <w14:camera w14:prst="orthographicFront"/>
                      <w14:lightRig w14:rig="threePt" w14:dir="t">
                        <w14:rot w14:lat="0" w14:lon="0" w14:rev="0"/>
                      </w14:lightRig>
                    </w14:scene3d>
                  </w:rPr>
                </w:rPrChange>
              </w:rPr>
              <w:delText>4</w:delText>
            </w:r>
            <w:r w:rsidRPr="00A8274E" w:rsidDel="00811447">
              <w:rPr>
                <w:rFonts w:eastAsiaTheme="minorEastAsia" w:cs="Arial"/>
                <w:b w:val="0"/>
                <w:noProof/>
                <w:lang w:val="fr-FR" w:eastAsia="fr-FR"/>
              </w:rPr>
              <w:tab/>
            </w:r>
            <w:r w:rsidRPr="00B602E0" w:rsidDel="00811447">
              <w:rPr>
                <w:rPrChange w:id="388" w:author="Jason Rhee" w:date="2023-02-16T18:07:00Z">
                  <w:rPr>
                    <w:rStyle w:val="Hyperlink"/>
                    <w:rFonts w:cs="Arial"/>
                    <w:b w:val="0"/>
                    <w:noProof/>
                  </w:rPr>
                </w:rPrChange>
              </w:rPr>
              <w:delText>Specification Description</w:delText>
            </w:r>
            <w:r w:rsidRPr="00A8274E" w:rsidDel="00811447">
              <w:rPr>
                <w:rFonts w:cs="Arial"/>
                <w:b w:val="0"/>
                <w:noProof/>
                <w:webHidden/>
              </w:rPr>
              <w:tab/>
            </w:r>
            <w:r w:rsidR="00AF6513" w:rsidDel="00811447">
              <w:rPr>
                <w:rFonts w:cs="Arial"/>
                <w:b w:val="0"/>
                <w:noProof/>
                <w:webHidden/>
              </w:rPr>
              <w:delText>6</w:delText>
            </w:r>
          </w:del>
        </w:p>
        <w:p w14:paraId="11AE58B4" w14:textId="6041071A" w:rsidR="00A8274E" w:rsidRPr="00A8274E" w:rsidDel="00811447" w:rsidRDefault="00A8274E" w:rsidP="00B602E0">
          <w:pPr>
            <w:pStyle w:val="TOC2"/>
            <w:spacing w:after="0"/>
            <w:rPr>
              <w:del w:id="389" w:author="Jason Rhee" w:date="2023-11-06T15:41:00Z"/>
              <w:rFonts w:eastAsiaTheme="minorEastAsia" w:cs="Arial"/>
              <w:b w:val="0"/>
              <w:noProof/>
              <w:lang w:val="fr-FR" w:eastAsia="fr-FR"/>
            </w:rPr>
          </w:pPr>
          <w:del w:id="390" w:author="Jason Rhee" w:date="2023-11-06T15:41:00Z">
            <w:r w:rsidRPr="00B602E0" w:rsidDel="00811447">
              <w:rPr>
                <w:rPrChange w:id="391" w:author="Jason Rhee" w:date="2023-02-16T18:07:00Z">
                  <w:rPr>
                    <w:rStyle w:val="Hyperlink"/>
                    <w:rFonts w:cs="Arial"/>
                    <w:b w:val="0"/>
                    <w:noProof/>
                  </w:rPr>
                </w:rPrChange>
              </w:rPr>
              <w:delText>4.1</w:delText>
            </w:r>
            <w:r w:rsidRPr="00A8274E" w:rsidDel="00811447">
              <w:rPr>
                <w:rFonts w:eastAsiaTheme="minorEastAsia" w:cs="Arial"/>
                <w:b w:val="0"/>
                <w:noProof/>
                <w:lang w:val="fr-FR" w:eastAsia="fr-FR"/>
              </w:rPr>
              <w:tab/>
            </w:r>
            <w:r w:rsidRPr="00B602E0" w:rsidDel="00811447">
              <w:rPr>
                <w:rPrChange w:id="392" w:author="Jason Rhee" w:date="2023-02-16T18:07:00Z">
                  <w:rPr>
                    <w:rStyle w:val="Hyperlink"/>
                    <w:rFonts w:cs="Arial"/>
                    <w:b w:val="0"/>
                    <w:noProof/>
                  </w:rPr>
                </w:rPrChange>
              </w:rPr>
              <w:delText>S-129 General Data Product Description</w:delText>
            </w:r>
            <w:r w:rsidRPr="00A8274E" w:rsidDel="00811447">
              <w:rPr>
                <w:rFonts w:cs="Arial"/>
                <w:b w:val="0"/>
                <w:noProof/>
                <w:webHidden/>
              </w:rPr>
              <w:tab/>
            </w:r>
            <w:r w:rsidR="00AF6513" w:rsidDel="00811447">
              <w:rPr>
                <w:rFonts w:cs="Arial"/>
                <w:b w:val="0"/>
                <w:noProof/>
                <w:webHidden/>
              </w:rPr>
              <w:delText>6</w:delText>
            </w:r>
          </w:del>
        </w:p>
        <w:p w14:paraId="688DB8B8" w14:textId="64787FC1" w:rsidR="00A8274E" w:rsidRPr="00A8274E" w:rsidDel="00811447" w:rsidRDefault="00A8274E" w:rsidP="00B602E0">
          <w:pPr>
            <w:pStyle w:val="TOC2"/>
            <w:spacing w:after="0"/>
            <w:rPr>
              <w:del w:id="393" w:author="Jason Rhee" w:date="2023-11-06T15:41:00Z"/>
              <w:rFonts w:eastAsiaTheme="minorEastAsia" w:cs="Arial"/>
              <w:b w:val="0"/>
              <w:noProof/>
              <w:lang w:val="fr-FR" w:eastAsia="fr-FR"/>
            </w:rPr>
          </w:pPr>
          <w:del w:id="394" w:author="Jason Rhee" w:date="2023-11-06T15:41:00Z">
            <w:r w:rsidRPr="00B602E0" w:rsidDel="00811447">
              <w:rPr>
                <w:rPrChange w:id="395" w:author="Jason Rhee" w:date="2023-02-16T18:07:00Z">
                  <w:rPr>
                    <w:rStyle w:val="Hyperlink"/>
                    <w:rFonts w:cs="Arial"/>
                    <w:b w:val="0"/>
                    <w:noProof/>
                  </w:rPr>
                </w:rPrChange>
              </w:rPr>
              <w:delText>4.2</w:delText>
            </w:r>
            <w:r w:rsidRPr="00A8274E" w:rsidDel="00811447">
              <w:rPr>
                <w:rFonts w:eastAsiaTheme="minorEastAsia" w:cs="Arial"/>
                <w:b w:val="0"/>
                <w:noProof/>
                <w:lang w:val="fr-FR" w:eastAsia="fr-FR"/>
              </w:rPr>
              <w:tab/>
            </w:r>
            <w:r w:rsidRPr="00B602E0" w:rsidDel="00811447">
              <w:rPr>
                <w:rPrChange w:id="396" w:author="Jason Rhee" w:date="2023-02-16T18:07:00Z">
                  <w:rPr>
                    <w:rStyle w:val="Hyperlink"/>
                    <w:rFonts w:cs="Arial"/>
                    <w:b w:val="0"/>
                    <w:noProof/>
                  </w:rPr>
                </w:rPrChange>
              </w:rPr>
              <w:delText>Data Product Specification Metadata</w:delText>
            </w:r>
            <w:r w:rsidRPr="00A8274E" w:rsidDel="00811447">
              <w:rPr>
                <w:rFonts w:cs="Arial"/>
                <w:b w:val="0"/>
                <w:noProof/>
                <w:webHidden/>
              </w:rPr>
              <w:tab/>
            </w:r>
            <w:r w:rsidR="00AF6513" w:rsidDel="00811447">
              <w:rPr>
                <w:rFonts w:cs="Arial"/>
                <w:b w:val="0"/>
                <w:noProof/>
                <w:webHidden/>
              </w:rPr>
              <w:delText>6</w:delText>
            </w:r>
          </w:del>
        </w:p>
        <w:p w14:paraId="1FF4680D" w14:textId="1E80986C" w:rsidR="00A8274E" w:rsidRPr="00A8274E" w:rsidDel="00811447" w:rsidRDefault="00A8274E" w:rsidP="00B602E0">
          <w:pPr>
            <w:pStyle w:val="TOC2"/>
            <w:spacing w:after="0"/>
            <w:rPr>
              <w:del w:id="397" w:author="Jason Rhee" w:date="2023-11-06T15:41:00Z"/>
              <w:rFonts w:eastAsiaTheme="minorEastAsia" w:cs="Arial"/>
              <w:b w:val="0"/>
              <w:noProof/>
              <w:lang w:val="fr-FR" w:eastAsia="fr-FR"/>
            </w:rPr>
          </w:pPr>
          <w:del w:id="398" w:author="Jason Rhee" w:date="2023-11-06T15:41:00Z">
            <w:r w:rsidRPr="00B602E0" w:rsidDel="00811447">
              <w:rPr>
                <w:rPrChange w:id="399" w:author="Jason Rhee" w:date="2023-02-16T18:07:00Z">
                  <w:rPr>
                    <w:rStyle w:val="Hyperlink"/>
                    <w:rFonts w:cs="Arial"/>
                    <w:b w:val="0"/>
                    <w:noProof/>
                  </w:rPr>
                </w:rPrChange>
              </w:rPr>
              <w:delText>4.3</w:delText>
            </w:r>
            <w:r w:rsidRPr="00A8274E" w:rsidDel="00811447">
              <w:rPr>
                <w:rFonts w:eastAsiaTheme="minorEastAsia" w:cs="Arial"/>
                <w:b w:val="0"/>
                <w:noProof/>
                <w:lang w:val="fr-FR" w:eastAsia="fr-FR"/>
              </w:rPr>
              <w:tab/>
            </w:r>
            <w:r w:rsidRPr="00B602E0" w:rsidDel="00811447">
              <w:rPr>
                <w:rPrChange w:id="400" w:author="Jason Rhee" w:date="2023-02-16T18:07:00Z">
                  <w:rPr>
                    <w:rStyle w:val="Hyperlink"/>
                    <w:rFonts w:cs="Arial"/>
                    <w:b w:val="0"/>
                    <w:noProof/>
                  </w:rPr>
                </w:rPrChange>
              </w:rPr>
              <w:delText>IHO Product Specification Maintenance</w:delText>
            </w:r>
            <w:r w:rsidRPr="00A8274E" w:rsidDel="00811447">
              <w:rPr>
                <w:rFonts w:cs="Arial"/>
                <w:b w:val="0"/>
                <w:noProof/>
                <w:webHidden/>
              </w:rPr>
              <w:tab/>
            </w:r>
            <w:r w:rsidR="00AF6513" w:rsidDel="00811447">
              <w:rPr>
                <w:rFonts w:cs="Arial"/>
                <w:b w:val="0"/>
                <w:noProof/>
                <w:webHidden/>
              </w:rPr>
              <w:delText>7</w:delText>
            </w:r>
          </w:del>
        </w:p>
        <w:p w14:paraId="7E488233" w14:textId="7D46D92D" w:rsidR="00A8274E" w:rsidRPr="00A8274E" w:rsidDel="00811447" w:rsidRDefault="00A8274E" w:rsidP="00B602E0">
          <w:pPr>
            <w:pStyle w:val="TOC1"/>
            <w:spacing w:before="0" w:after="0"/>
            <w:rPr>
              <w:del w:id="401" w:author="Jason Rhee" w:date="2023-11-06T15:41:00Z"/>
              <w:rFonts w:eastAsiaTheme="minorEastAsia" w:cs="Arial"/>
              <w:b w:val="0"/>
              <w:noProof/>
              <w:lang w:val="fr-FR" w:eastAsia="fr-FR"/>
            </w:rPr>
          </w:pPr>
          <w:del w:id="402" w:author="Jason Rhee" w:date="2023-11-06T15:41:00Z">
            <w:r w:rsidRPr="00B602E0" w:rsidDel="00811447">
              <w:rPr>
                <w:rPrChange w:id="403" w:author="Jason Rhee" w:date="2023-02-16T18:07:00Z">
                  <w:rPr>
                    <w:rStyle w:val="Hyperlink"/>
                    <w:rFonts w:cs="Arial"/>
                    <w:b w:val="0"/>
                    <w:noProof/>
                    <w14:scene3d>
                      <w14:camera w14:prst="orthographicFront"/>
                      <w14:lightRig w14:rig="threePt" w14:dir="t">
                        <w14:rot w14:lat="0" w14:lon="0" w14:rev="0"/>
                      </w14:lightRig>
                    </w14:scene3d>
                  </w:rPr>
                </w:rPrChange>
              </w:rPr>
              <w:delText>5</w:delText>
            </w:r>
            <w:r w:rsidRPr="00A8274E" w:rsidDel="00811447">
              <w:rPr>
                <w:rFonts w:eastAsiaTheme="minorEastAsia" w:cs="Arial"/>
                <w:b w:val="0"/>
                <w:noProof/>
                <w:lang w:val="fr-FR" w:eastAsia="fr-FR"/>
              </w:rPr>
              <w:tab/>
            </w:r>
            <w:r w:rsidRPr="00B602E0" w:rsidDel="00811447">
              <w:rPr>
                <w:rPrChange w:id="404" w:author="Jason Rhee" w:date="2023-02-16T18:07:00Z">
                  <w:rPr>
                    <w:rStyle w:val="Hyperlink"/>
                    <w:rFonts w:cs="Arial"/>
                    <w:b w:val="0"/>
                    <w:noProof/>
                  </w:rPr>
                </w:rPrChange>
              </w:rPr>
              <w:delText>Specification Scope</w:delText>
            </w:r>
            <w:r w:rsidRPr="00A8274E" w:rsidDel="00811447">
              <w:rPr>
                <w:rFonts w:cs="Arial"/>
                <w:b w:val="0"/>
                <w:noProof/>
                <w:webHidden/>
              </w:rPr>
              <w:tab/>
            </w:r>
            <w:r w:rsidR="00AF6513" w:rsidDel="00811447">
              <w:rPr>
                <w:rFonts w:cs="Arial"/>
                <w:b w:val="0"/>
                <w:noProof/>
                <w:webHidden/>
              </w:rPr>
              <w:delText>8</w:delText>
            </w:r>
          </w:del>
        </w:p>
        <w:p w14:paraId="3EB7E9AB" w14:textId="6AB5CDE4" w:rsidR="00A8274E" w:rsidRPr="00A8274E" w:rsidDel="00811447" w:rsidRDefault="00A8274E" w:rsidP="00B602E0">
          <w:pPr>
            <w:pStyle w:val="TOC1"/>
            <w:spacing w:before="0" w:after="0"/>
            <w:rPr>
              <w:del w:id="405" w:author="Jason Rhee" w:date="2023-11-06T15:41:00Z"/>
              <w:rFonts w:eastAsiaTheme="minorEastAsia" w:cs="Arial"/>
              <w:b w:val="0"/>
              <w:noProof/>
              <w:lang w:val="fr-FR" w:eastAsia="fr-FR"/>
            </w:rPr>
          </w:pPr>
          <w:del w:id="406" w:author="Jason Rhee" w:date="2023-11-06T15:41:00Z">
            <w:r w:rsidRPr="00B602E0" w:rsidDel="00811447">
              <w:rPr>
                <w:rPrChange w:id="407" w:author="Jason Rhee" w:date="2023-02-16T18:07:00Z">
                  <w:rPr>
                    <w:rStyle w:val="Hyperlink"/>
                    <w:rFonts w:cs="Arial"/>
                    <w:b w:val="0"/>
                    <w:noProof/>
                    <w14:scene3d>
                      <w14:camera w14:prst="orthographicFront"/>
                      <w14:lightRig w14:rig="threePt" w14:dir="t">
                        <w14:rot w14:lat="0" w14:lon="0" w14:rev="0"/>
                      </w14:lightRig>
                    </w14:scene3d>
                  </w:rPr>
                </w:rPrChange>
              </w:rPr>
              <w:delText>6</w:delText>
            </w:r>
            <w:r w:rsidRPr="00A8274E" w:rsidDel="00811447">
              <w:rPr>
                <w:rFonts w:eastAsiaTheme="minorEastAsia" w:cs="Arial"/>
                <w:b w:val="0"/>
                <w:noProof/>
                <w:lang w:val="fr-FR" w:eastAsia="fr-FR"/>
              </w:rPr>
              <w:tab/>
            </w:r>
            <w:r w:rsidRPr="00B602E0" w:rsidDel="00811447">
              <w:rPr>
                <w:rPrChange w:id="408" w:author="Jason Rhee" w:date="2023-02-16T18:07:00Z">
                  <w:rPr>
                    <w:rStyle w:val="Hyperlink"/>
                    <w:rFonts w:cs="Arial"/>
                    <w:b w:val="0"/>
                    <w:noProof/>
                  </w:rPr>
                </w:rPrChange>
              </w:rPr>
              <w:delText>Dataset Identification</w:delText>
            </w:r>
            <w:r w:rsidRPr="00A8274E" w:rsidDel="00811447">
              <w:rPr>
                <w:rFonts w:cs="Arial"/>
                <w:b w:val="0"/>
                <w:noProof/>
                <w:webHidden/>
              </w:rPr>
              <w:tab/>
            </w:r>
            <w:r w:rsidR="00AF6513" w:rsidDel="00811447">
              <w:rPr>
                <w:rFonts w:cs="Arial"/>
                <w:b w:val="0"/>
                <w:noProof/>
                <w:webHidden/>
              </w:rPr>
              <w:delText>8</w:delText>
            </w:r>
          </w:del>
        </w:p>
        <w:p w14:paraId="308C2ACD" w14:textId="3C8CFFBC" w:rsidR="00A8274E" w:rsidRPr="00A8274E" w:rsidDel="00811447" w:rsidRDefault="00A8274E" w:rsidP="00B602E0">
          <w:pPr>
            <w:pStyle w:val="TOC1"/>
            <w:spacing w:before="0" w:after="0"/>
            <w:rPr>
              <w:del w:id="409" w:author="Jason Rhee" w:date="2023-11-06T15:41:00Z"/>
              <w:rFonts w:eastAsiaTheme="minorEastAsia" w:cs="Arial"/>
              <w:b w:val="0"/>
              <w:noProof/>
              <w:lang w:val="fr-FR" w:eastAsia="fr-FR"/>
            </w:rPr>
          </w:pPr>
          <w:del w:id="410" w:author="Jason Rhee" w:date="2023-11-06T15:41:00Z">
            <w:r w:rsidRPr="00B602E0" w:rsidDel="00811447">
              <w:rPr>
                <w:rPrChange w:id="411" w:author="Jason Rhee" w:date="2023-02-16T18:07:00Z">
                  <w:rPr>
                    <w:rStyle w:val="Hyperlink"/>
                    <w:rFonts w:cs="Arial"/>
                    <w:b w:val="0"/>
                    <w:noProof/>
                    <w14:scene3d>
                      <w14:camera w14:prst="orthographicFront"/>
                      <w14:lightRig w14:rig="threePt" w14:dir="t">
                        <w14:rot w14:lat="0" w14:lon="0" w14:rev="0"/>
                      </w14:lightRig>
                    </w14:scene3d>
                  </w:rPr>
                </w:rPrChange>
              </w:rPr>
              <w:delText>7</w:delText>
            </w:r>
            <w:r w:rsidRPr="00A8274E" w:rsidDel="00811447">
              <w:rPr>
                <w:rFonts w:eastAsiaTheme="minorEastAsia" w:cs="Arial"/>
                <w:b w:val="0"/>
                <w:noProof/>
                <w:lang w:val="fr-FR" w:eastAsia="fr-FR"/>
              </w:rPr>
              <w:tab/>
            </w:r>
            <w:r w:rsidRPr="00B602E0" w:rsidDel="00811447">
              <w:rPr>
                <w:rPrChange w:id="412" w:author="Jason Rhee" w:date="2023-02-16T18:07:00Z">
                  <w:rPr>
                    <w:rStyle w:val="Hyperlink"/>
                    <w:rFonts w:cs="Arial"/>
                    <w:b w:val="0"/>
                    <w:noProof/>
                  </w:rPr>
                </w:rPrChange>
              </w:rPr>
              <w:delText>Data Content and Structure</w:delText>
            </w:r>
            <w:r w:rsidRPr="00A8274E" w:rsidDel="00811447">
              <w:rPr>
                <w:rFonts w:cs="Arial"/>
                <w:b w:val="0"/>
                <w:noProof/>
                <w:webHidden/>
              </w:rPr>
              <w:tab/>
            </w:r>
            <w:r w:rsidR="00AF6513" w:rsidDel="00811447">
              <w:rPr>
                <w:rFonts w:cs="Arial"/>
                <w:b w:val="0"/>
                <w:noProof/>
                <w:webHidden/>
              </w:rPr>
              <w:delText>9</w:delText>
            </w:r>
          </w:del>
        </w:p>
        <w:p w14:paraId="0C52C09C" w14:textId="2BA5CF56" w:rsidR="00A8274E" w:rsidRPr="00A8274E" w:rsidDel="00811447" w:rsidRDefault="00A8274E" w:rsidP="00B602E0">
          <w:pPr>
            <w:pStyle w:val="TOC2"/>
            <w:spacing w:after="0"/>
            <w:rPr>
              <w:del w:id="413" w:author="Jason Rhee" w:date="2023-11-06T15:41:00Z"/>
              <w:rFonts w:eastAsiaTheme="minorEastAsia" w:cs="Arial"/>
              <w:b w:val="0"/>
              <w:noProof/>
              <w:lang w:val="fr-FR" w:eastAsia="fr-FR"/>
            </w:rPr>
          </w:pPr>
          <w:del w:id="414" w:author="Jason Rhee" w:date="2023-11-06T15:41:00Z">
            <w:r w:rsidRPr="00B602E0" w:rsidDel="00811447">
              <w:rPr>
                <w:rPrChange w:id="415" w:author="Jason Rhee" w:date="2023-02-16T18:07:00Z">
                  <w:rPr>
                    <w:rStyle w:val="Hyperlink"/>
                    <w:rFonts w:cs="Arial"/>
                    <w:b w:val="0"/>
                    <w:noProof/>
                  </w:rPr>
                </w:rPrChange>
              </w:rPr>
              <w:delText>7.1</w:delText>
            </w:r>
            <w:r w:rsidRPr="00A8274E" w:rsidDel="00811447">
              <w:rPr>
                <w:rFonts w:eastAsiaTheme="minorEastAsia" w:cs="Arial"/>
                <w:b w:val="0"/>
                <w:noProof/>
                <w:lang w:val="fr-FR" w:eastAsia="fr-FR"/>
              </w:rPr>
              <w:tab/>
            </w:r>
            <w:r w:rsidRPr="00B602E0" w:rsidDel="00811447">
              <w:rPr>
                <w:rPrChange w:id="416"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9</w:delText>
            </w:r>
          </w:del>
        </w:p>
        <w:p w14:paraId="5DB3D4BF" w14:textId="1FE13F2E" w:rsidR="00A8274E" w:rsidRPr="00A8274E" w:rsidDel="00811447" w:rsidRDefault="00A8274E" w:rsidP="00B602E0">
          <w:pPr>
            <w:pStyle w:val="TOC2"/>
            <w:spacing w:after="0"/>
            <w:rPr>
              <w:del w:id="417" w:author="Jason Rhee" w:date="2023-11-06T15:41:00Z"/>
              <w:rFonts w:eastAsiaTheme="minorEastAsia" w:cs="Arial"/>
              <w:b w:val="0"/>
              <w:noProof/>
              <w:lang w:val="fr-FR" w:eastAsia="fr-FR"/>
            </w:rPr>
          </w:pPr>
          <w:del w:id="418" w:author="Jason Rhee" w:date="2023-11-06T15:41:00Z">
            <w:r w:rsidRPr="00B602E0" w:rsidDel="00811447">
              <w:rPr>
                <w:rPrChange w:id="419" w:author="Jason Rhee" w:date="2023-02-16T18:07:00Z">
                  <w:rPr>
                    <w:rStyle w:val="Hyperlink"/>
                    <w:rFonts w:cs="Arial"/>
                    <w:b w:val="0"/>
                    <w:noProof/>
                  </w:rPr>
                </w:rPrChange>
              </w:rPr>
              <w:delText>7.2</w:delText>
            </w:r>
            <w:r w:rsidRPr="00A8274E" w:rsidDel="00811447">
              <w:rPr>
                <w:rFonts w:eastAsiaTheme="minorEastAsia" w:cs="Arial"/>
                <w:b w:val="0"/>
                <w:noProof/>
                <w:lang w:val="fr-FR" w:eastAsia="fr-FR"/>
              </w:rPr>
              <w:tab/>
            </w:r>
            <w:r w:rsidRPr="00B602E0" w:rsidDel="00811447">
              <w:rPr>
                <w:rPrChange w:id="420" w:author="Jason Rhee" w:date="2023-02-16T18:07:00Z">
                  <w:rPr>
                    <w:rStyle w:val="Hyperlink"/>
                    <w:rFonts w:cs="Arial"/>
                    <w:b w:val="0"/>
                    <w:noProof/>
                  </w:rPr>
                </w:rPrChange>
              </w:rPr>
              <w:delText>Application Schema</w:delText>
            </w:r>
            <w:r w:rsidRPr="00A8274E" w:rsidDel="00811447">
              <w:rPr>
                <w:rFonts w:cs="Arial"/>
                <w:b w:val="0"/>
                <w:noProof/>
                <w:webHidden/>
              </w:rPr>
              <w:tab/>
            </w:r>
            <w:r w:rsidR="00AF6513" w:rsidDel="00811447">
              <w:rPr>
                <w:rFonts w:cs="Arial"/>
                <w:b w:val="0"/>
                <w:noProof/>
                <w:webHidden/>
              </w:rPr>
              <w:delText>11</w:delText>
            </w:r>
          </w:del>
        </w:p>
        <w:p w14:paraId="56F58671" w14:textId="42C9BA71" w:rsidR="00A8274E" w:rsidRPr="00A8274E" w:rsidDel="00811447" w:rsidRDefault="00A8274E" w:rsidP="00B602E0">
          <w:pPr>
            <w:pStyle w:val="TOC1"/>
            <w:spacing w:before="0" w:after="0"/>
            <w:rPr>
              <w:del w:id="421" w:author="Jason Rhee" w:date="2023-11-06T15:41:00Z"/>
              <w:rFonts w:eastAsiaTheme="minorEastAsia" w:cs="Arial"/>
              <w:b w:val="0"/>
              <w:noProof/>
              <w:lang w:val="fr-FR" w:eastAsia="fr-FR"/>
            </w:rPr>
          </w:pPr>
          <w:del w:id="422" w:author="Jason Rhee" w:date="2023-11-06T15:41:00Z">
            <w:r w:rsidRPr="00B602E0" w:rsidDel="00811447">
              <w:rPr>
                <w:rPrChange w:id="423" w:author="Jason Rhee" w:date="2023-02-16T18:07:00Z">
                  <w:rPr>
                    <w:rStyle w:val="Hyperlink"/>
                    <w:rFonts w:cs="Arial"/>
                    <w:b w:val="0"/>
                    <w:noProof/>
                    <w14:scene3d>
                      <w14:camera w14:prst="orthographicFront"/>
                      <w14:lightRig w14:rig="threePt" w14:dir="t">
                        <w14:rot w14:lat="0" w14:lon="0" w14:rev="0"/>
                      </w14:lightRig>
                    </w14:scene3d>
                  </w:rPr>
                </w:rPrChange>
              </w:rPr>
              <w:delText>8</w:delText>
            </w:r>
            <w:r w:rsidRPr="00A8274E" w:rsidDel="00811447">
              <w:rPr>
                <w:rFonts w:eastAsiaTheme="minorEastAsia" w:cs="Arial"/>
                <w:b w:val="0"/>
                <w:noProof/>
                <w:lang w:val="fr-FR" w:eastAsia="fr-FR"/>
              </w:rPr>
              <w:tab/>
            </w:r>
            <w:r w:rsidRPr="00B602E0" w:rsidDel="00811447">
              <w:rPr>
                <w:rPrChange w:id="424" w:author="Jason Rhee" w:date="2023-02-16T18:07:00Z">
                  <w:rPr>
                    <w:rStyle w:val="Hyperlink"/>
                    <w:rFonts w:cs="Arial"/>
                    <w:b w:val="0"/>
                    <w:noProof/>
                  </w:rPr>
                </w:rPrChange>
              </w:rPr>
              <w:delText>Feature Catalogue</w:delText>
            </w:r>
            <w:r w:rsidRPr="00A8274E" w:rsidDel="00811447">
              <w:rPr>
                <w:rFonts w:cs="Arial"/>
                <w:b w:val="0"/>
                <w:noProof/>
                <w:webHidden/>
              </w:rPr>
              <w:tab/>
            </w:r>
            <w:r w:rsidR="00AF6513" w:rsidDel="00811447">
              <w:rPr>
                <w:rFonts w:cs="Arial"/>
                <w:b w:val="0"/>
                <w:noProof/>
                <w:webHidden/>
              </w:rPr>
              <w:delText>14</w:delText>
            </w:r>
          </w:del>
        </w:p>
        <w:p w14:paraId="24337BD6" w14:textId="435152EE" w:rsidR="00A8274E" w:rsidRPr="00A8274E" w:rsidDel="00811447" w:rsidRDefault="00A8274E" w:rsidP="00B602E0">
          <w:pPr>
            <w:pStyle w:val="TOC2"/>
            <w:spacing w:after="0"/>
            <w:rPr>
              <w:del w:id="425" w:author="Jason Rhee" w:date="2023-11-06T15:41:00Z"/>
              <w:rFonts w:eastAsiaTheme="minorEastAsia" w:cs="Arial"/>
              <w:b w:val="0"/>
              <w:noProof/>
              <w:lang w:val="fr-FR" w:eastAsia="fr-FR"/>
            </w:rPr>
          </w:pPr>
          <w:del w:id="426" w:author="Jason Rhee" w:date="2023-11-06T15:41:00Z">
            <w:r w:rsidRPr="00B602E0" w:rsidDel="00811447">
              <w:rPr>
                <w:rPrChange w:id="427" w:author="Jason Rhee" w:date="2023-02-16T18:07:00Z">
                  <w:rPr>
                    <w:rStyle w:val="Hyperlink"/>
                    <w:rFonts w:cs="Arial"/>
                    <w:b w:val="0"/>
                    <w:noProof/>
                  </w:rPr>
                </w:rPrChange>
              </w:rPr>
              <w:delText>8.1</w:delText>
            </w:r>
            <w:r w:rsidRPr="00A8274E" w:rsidDel="00811447">
              <w:rPr>
                <w:rFonts w:eastAsiaTheme="minorEastAsia" w:cs="Arial"/>
                <w:b w:val="0"/>
                <w:noProof/>
                <w:lang w:val="fr-FR" w:eastAsia="fr-FR"/>
              </w:rPr>
              <w:tab/>
            </w:r>
            <w:r w:rsidRPr="00B602E0" w:rsidDel="00811447">
              <w:rPr>
                <w:rPrChange w:id="428"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14</w:delText>
            </w:r>
          </w:del>
        </w:p>
        <w:p w14:paraId="662291F6" w14:textId="2076119C" w:rsidR="00A8274E" w:rsidRPr="00A8274E" w:rsidDel="00811447" w:rsidRDefault="00A8274E" w:rsidP="00B602E0">
          <w:pPr>
            <w:pStyle w:val="TOC2"/>
            <w:spacing w:after="0"/>
            <w:rPr>
              <w:del w:id="429" w:author="Jason Rhee" w:date="2023-11-06T15:41:00Z"/>
              <w:rFonts w:eastAsiaTheme="minorEastAsia" w:cs="Arial"/>
              <w:b w:val="0"/>
              <w:noProof/>
              <w:lang w:val="fr-FR" w:eastAsia="fr-FR"/>
            </w:rPr>
          </w:pPr>
          <w:del w:id="430" w:author="Jason Rhee" w:date="2023-11-06T15:41:00Z">
            <w:r w:rsidRPr="00B602E0" w:rsidDel="00811447">
              <w:rPr>
                <w:rPrChange w:id="431" w:author="Jason Rhee" w:date="2023-02-16T18:07:00Z">
                  <w:rPr>
                    <w:rStyle w:val="Hyperlink"/>
                    <w:rFonts w:cs="Arial"/>
                    <w:b w:val="0"/>
                    <w:noProof/>
                  </w:rPr>
                </w:rPrChange>
              </w:rPr>
              <w:delText>8.2</w:delText>
            </w:r>
            <w:r w:rsidRPr="00A8274E" w:rsidDel="00811447">
              <w:rPr>
                <w:rFonts w:eastAsiaTheme="minorEastAsia" w:cs="Arial"/>
                <w:b w:val="0"/>
                <w:noProof/>
                <w:lang w:val="fr-FR" w:eastAsia="fr-FR"/>
              </w:rPr>
              <w:tab/>
            </w:r>
            <w:r w:rsidRPr="00B602E0" w:rsidDel="00811447">
              <w:rPr>
                <w:rPrChange w:id="432" w:author="Jason Rhee" w:date="2023-02-16T18:07:00Z">
                  <w:rPr>
                    <w:rStyle w:val="Hyperlink"/>
                    <w:rFonts w:cs="Arial"/>
                    <w:b w:val="0"/>
                    <w:noProof/>
                  </w:rPr>
                </w:rPrChange>
              </w:rPr>
              <w:delText>Feature Types</w:delText>
            </w:r>
            <w:r w:rsidRPr="00A8274E" w:rsidDel="00811447">
              <w:rPr>
                <w:rFonts w:cs="Arial"/>
                <w:b w:val="0"/>
                <w:noProof/>
                <w:webHidden/>
              </w:rPr>
              <w:tab/>
            </w:r>
            <w:r w:rsidR="00AF6513" w:rsidDel="00811447">
              <w:rPr>
                <w:rFonts w:cs="Arial"/>
                <w:b w:val="0"/>
                <w:noProof/>
                <w:webHidden/>
              </w:rPr>
              <w:delText>15</w:delText>
            </w:r>
          </w:del>
        </w:p>
        <w:p w14:paraId="574686AC" w14:textId="79D994B6" w:rsidR="00A8274E" w:rsidRPr="00A8274E" w:rsidDel="00811447" w:rsidRDefault="00A8274E" w:rsidP="00B602E0">
          <w:pPr>
            <w:pStyle w:val="TOC2"/>
            <w:spacing w:after="0"/>
            <w:rPr>
              <w:del w:id="433" w:author="Jason Rhee" w:date="2023-11-06T15:41:00Z"/>
              <w:rFonts w:eastAsiaTheme="minorEastAsia" w:cs="Arial"/>
              <w:b w:val="0"/>
              <w:noProof/>
              <w:lang w:val="fr-FR" w:eastAsia="fr-FR"/>
            </w:rPr>
          </w:pPr>
          <w:del w:id="434" w:author="Jason Rhee" w:date="2023-11-06T15:41:00Z">
            <w:r w:rsidRPr="00B602E0" w:rsidDel="00811447">
              <w:rPr>
                <w:rPrChange w:id="435" w:author="Jason Rhee" w:date="2023-02-16T18:07:00Z">
                  <w:rPr>
                    <w:rStyle w:val="Hyperlink"/>
                    <w:rFonts w:cs="Arial"/>
                    <w:b w:val="0"/>
                    <w:noProof/>
                  </w:rPr>
                </w:rPrChange>
              </w:rPr>
              <w:delText>8.3</w:delText>
            </w:r>
            <w:r w:rsidRPr="00A8274E" w:rsidDel="00811447">
              <w:rPr>
                <w:rFonts w:eastAsiaTheme="minorEastAsia" w:cs="Arial"/>
                <w:b w:val="0"/>
                <w:noProof/>
                <w:lang w:val="fr-FR" w:eastAsia="fr-FR"/>
              </w:rPr>
              <w:tab/>
            </w:r>
            <w:r w:rsidRPr="00B602E0" w:rsidDel="00811447">
              <w:rPr>
                <w:rPrChange w:id="436" w:author="Jason Rhee" w:date="2023-02-16T18:07:00Z">
                  <w:rPr>
                    <w:rStyle w:val="Hyperlink"/>
                    <w:rFonts w:cs="Arial"/>
                    <w:b w:val="0"/>
                    <w:noProof/>
                  </w:rPr>
                </w:rPrChange>
              </w:rPr>
              <w:delText>Units of measure</w:delText>
            </w:r>
            <w:r w:rsidRPr="00A8274E" w:rsidDel="00811447">
              <w:rPr>
                <w:rFonts w:cs="Arial"/>
                <w:b w:val="0"/>
                <w:noProof/>
                <w:webHidden/>
              </w:rPr>
              <w:tab/>
            </w:r>
            <w:r w:rsidR="00AF6513" w:rsidDel="00811447">
              <w:rPr>
                <w:rFonts w:cs="Arial"/>
                <w:b w:val="0"/>
                <w:noProof/>
                <w:webHidden/>
              </w:rPr>
              <w:delText>16</w:delText>
            </w:r>
          </w:del>
        </w:p>
        <w:p w14:paraId="47A95B70" w14:textId="28E18857" w:rsidR="00A8274E" w:rsidRPr="00A8274E" w:rsidDel="00811447" w:rsidRDefault="00A8274E" w:rsidP="00B602E0">
          <w:pPr>
            <w:pStyle w:val="TOC1"/>
            <w:spacing w:before="0" w:after="0"/>
            <w:rPr>
              <w:del w:id="437" w:author="Jason Rhee" w:date="2023-11-06T15:41:00Z"/>
              <w:rFonts w:eastAsiaTheme="minorEastAsia" w:cs="Arial"/>
              <w:b w:val="0"/>
              <w:noProof/>
              <w:lang w:val="fr-FR" w:eastAsia="fr-FR"/>
            </w:rPr>
          </w:pPr>
          <w:del w:id="438" w:author="Jason Rhee" w:date="2023-11-06T15:41:00Z">
            <w:r w:rsidRPr="00B602E0" w:rsidDel="00811447">
              <w:rPr>
                <w:rPrChange w:id="439" w:author="Jason Rhee" w:date="2023-02-16T18:07:00Z">
                  <w:rPr>
                    <w:rStyle w:val="Hyperlink"/>
                    <w:rFonts w:cs="Arial"/>
                    <w:b w:val="0"/>
                    <w:noProof/>
                    <w14:scene3d>
                      <w14:camera w14:prst="orthographicFront"/>
                      <w14:lightRig w14:rig="threePt" w14:dir="t">
                        <w14:rot w14:lat="0" w14:lon="0" w14:rev="0"/>
                      </w14:lightRig>
                    </w14:scene3d>
                  </w:rPr>
                </w:rPrChange>
              </w:rPr>
              <w:delText>9</w:delText>
            </w:r>
            <w:r w:rsidRPr="00A8274E" w:rsidDel="00811447">
              <w:rPr>
                <w:rFonts w:eastAsiaTheme="minorEastAsia" w:cs="Arial"/>
                <w:b w:val="0"/>
                <w:noProof/>
                <w:lang w:val="fr-FR" w:eastAsia="fr-FR"/>
              </w:rPr>
              <w:tab/>
            </w:r>
            <w:r w:rsidRPr="00B602E0" w:rsidDel="00811447">
              <w:rPr>
                <w:rPrChange w:id="440" w:author="Jason Rhee" w:date="2023-02-16T18:07:00Z">
                  <w:rPr>
                    <w:rStyle w:val="Hyperlink"/>
                    <w:rFonts w:cs="Arial"/>
                    <w:b w:val="0"/>
                    <w:noProof/>
                  </w:rPr>
                </w:rPrChange>
              </w:rPr>
              <w:delText>Dataset Types</w:delText>
            </w:r>
            <w:r w:rsidRPr="00A8274E" w:rsidDel="00811447">
              <w:rPr>
                <w:rFonts w:cs="Arial"/>
                <w:b w:val="0"/>
                <w:noProof/>
                <w:webHidden/>
              </w:rPr>
              <w:tab/>
            </w:r>
            <w:r w:rsidR="00AF6513" w:rsidDel="00811447">
              <w:rPr>
                <w:rFonts w:cs="Arial"/>
                <w:b w:val="0"/>
                <w:noProof/>
                <w:webHidden/>
              </w:rPr>
              <w:delText>16</w:delText>
            </w:r>
          </w:del>
        </w:p>
        <w:p w14:paraId="4725A131" w14:textId="059717CE" w:rsidR="00A8274E" w:rsidRPr="00A8274E" w:rsidDel="00811447" w:rsidRDefault="00A8274E" w:rsidP="00B602E0">
          <w:pPr>
            <w:pStyle w:val="TOC1"/>
            <w:spacing w:before="0" w:after="0"/>
            <w:rPr>
              <w:del w:id="441" w:author="Jason Rhee" w:date="2023-11-06T15:41:00Z"/>
              <w:rFonts w:eastAsiaTheme="minorEastAsia" w:cs="Arial"/>
              <w:b w:val="0"/>
              <w:noProof/>
              <w:lang w:val="fr-FR" w:eastAsia="fr-FR"/>
            </w:rPr>
          </w:pPr>
          <w:del w:id="442" w:author="Jason Rhee" w:date="2023-11-06T15:41:00Z">
            <w:r w:rsidRPr="00B602E0" w:rsidDel="00811447">
              <w:rPr>
                <w:rPrChange w:id="443" w:author="Jason Rhee" w:date="2023-02-16T18:07:00Z">
                  <w:rPr>
                    <w:rStyle w:val="Hyperlink"/>
                    <w:rFonts w:cs="Arial"/>
                    <w:b w:val="0"/>
                    <w:noProof/>
                    <w14:scene3d>
                      <w14:camera w14:prst="orthographicFront"/>
                      <w14:lightRig w14:rig="threePt" w14:dir="t">
                        <w14:rot w14:lat="0" w14:lon="0" w14:rev="0"/>
                      </w14:lightRig>
                    </w14:scene3d>
                  </w:rPr>
                </w:rPrChange>
              </w:rPr>
              <w:delText>10</w:delText>
            </w:r>
            <w:r w:rsidRPr="00A8274E" w:rsidDel="00811447">
              <w:rPr>
                <w:rFonts w:eastAsiaTheme="minorEastAsia" w:cs="Arial"/>
                <w:b w:val="0"/>
                <w:noProof/>
                <w:lang w:val="fr-FR" w:eastAsia="fr-FR"/>
              </w:rPr>
              <w:tab/>
            </w:r>
            <w:r w:rsidRPr="00B602E0" w:rsidDel="00811447">
              <w:rPr>
                <w:rPrChange w:id="444" w:author="Jason Rhee" w:date="2023-02-16T18:07:00Z">
                  <w:rPr>
                    <w:rStyle w:val="Hyperlink"/>
                    <w:rFonts w:cs="Arial"/>
                    <w:b w:val="0"/>
                    <w:noProof/>
                  </w:rPr>
                </w:rPrChange>
              </w:rPr>
              <w:delText>Dataset Loading and Unloading</w:delText>
            </w:r>
            <w:r w:rsidRPr="00A8274E" w:rsidDel="00811447">
              <w:rPr>
                <w:rFonts w:cs="Arial"/>
                <w:b w:val="0"/>
                <w:noProof/>
                <w:webHidden/>
              </w:rPr>
              <w:tab/>
            </w:r>
            <w:r w:rsidR="00AF6513" w:rsidDel="00811447">
              <w:rPr>
                <w:rFonts w:cs="Arial"/>
                <w:b w:val="0"/>
                <w:noProof/>
                <w:webHidden/>
              </w:rPr>
              <w:delText>16</w:delText>
            </w:r>
          </w:del>
        </w:p>
        <w:p w14:paraId="09A5B5E9" w14:textId="7E780F6F" w:rsidR="00A8274E" w:rsidRPr="00A8274E" w:rsidDel="00811447" w:rsidRDefault="00A8274E" w:rsidP="00B602E0">
          <w:pPr>
            <w:pStyle w:val="TOC1"/>
            <w:spacing w:before="0" w:after="0"/>
            <w:rPr>
              <w:del w:id="445" w:author="Jason Rhee" w:date="2023-11-06T15:41:00Z"/>
              <w:rFonts w:eastAsiaTheme="minorEastAsia" w:cs="Arial"/>
              <w:b w:val="0"/>
              <w:noProof/>
              <w:lang w:val="fr-FR" w:eastAsia="fr-FR"/>
            </w:rPr>
          </w:pPr>
          <w:del w:id="446" w:author="Jason Rhee" w:date="2023-11-06T15:41:00Z">
            <w:r w:rsidRPr="00B602E0" w:rsidDel="00811447">
              <w:rPr>
                <w:rPrChange w:id="447" w:author="Jason Rhee" w:date="2023-02-16T18:07:00Z">
                  <w:rPr>
                    <w:rStyle w:val="Hyperlink"/>
                    <w:rFonts w:cs="Arial"/>
                    <w:b w:val="0"/>
                    <w:noProof/>
                    <w14:scene3d>
                      <w14:camera w14:prst="orthographicFront"/>
                      <w14:lightRig w14:rig="threePt" w14:dir="t">
                        <w14:rot w14:lat="0" w14:lon="0" w14:rev="0"/>
                      </w14:lightRig>
                    </w14:scene3d>
                  </w:rPr>
                </w:rPrChange>
              </w:rPr>
              <w:delText>11</w:delText>
            </w:r>
            <w:r w:rsidRPr="00A8274E" w:rsidDel="00811447">
              <w:rPr>
                <w:rFonts w:eastAsiaTheme="minorEastAsia" w:cs="Arial"/>
                <w:b w:val="0"/>
                <w:noProof/>
                <w:lang w:val="fr-FR" w:eastAsia="fr-FR"/>
              </w:rPr>
              <w:tab/>
            </w:r>
            <w:r w:rsidRPr="00B602E0" w:rsidDel="00811447">
              <w:rPr>
                <w:rPrChange w:id="448" w:author="Jason Rhee" w:date="2023-02-16T18:07:00Z">
                  <w:rPr>
                    <w:rStyle w:val="Hyperlink"/>
                    <w:rFonts w:cs="Arial"/>
                    <w:b w:val="0"/>
                    <w:noProof/>
                  </w:rPr>
                </w:rPrChange>
              </w:rPr>
              <w:delText>Geometry</w:delText>
            </w:r>
            <w:r w:rsidRPr="00A8274E" w:rsidDel="00811447">
              <w:rPr>
                <w:rFonts w:cs="Arial"/>
                <w:b w:val="0"/>
                <w:noProof/>
                <w:webHidden/>
              </w:rPr>
              <w:tab/>
            </w:r>
            <w:r w:rsidR="00AF6513" w:rsidDel="00811447">
              <w:rPr>
                <w:rFonts w:cs="Arial"/>
                <w:b w:val="0"/>
                <w:noProof/>
                <w:webHidden/>
              </w:rPr>
              <w:delText>16</w:delText>
            </w:r>
          </w:del>
        </w:p>
        <w:p w14:paraId="35406EB5" w14:textId="526CCF51" w:rsidR="00A8274E" w:rsidRPr="00A8274E" w:rsidDel="00811447" w:rsidRDefault="00A8274E" w:rsidP="00B602E0">
          <w:pPr>
            <w:pStyle w:val="TOC1"/>
            <w:spacing w:before="0" w:after="0"/>
            <w:rPr>
              <w:del w:id="449" w:author="Jason Rhee" w:date="2023-11-06T15:41:00Z"/>
              <w:rFonts w:eastAsiaTheme="minorEastAsia" w:cs="Arial"/>
              <w:b w:val="0"/>
              <w:noProof/>
              <w:lang w:val="fr-FR" w:eastAsia="fr-FR"/>
            </w:rPr>
          </w:pPr>
          <w:del w:id="450" w:author="Jason Rhee" w:date="2023-11-06T15:41:00Z">
            <w:r w:rsidRPr="00B602E0" w:rsidDel="00811447">
              <w:rPr>
                <w:rPrChange w:id="451" w:author="Jason Rhee" w:date="2023-02-16T18:07:00Z">
                  <w:rPr>
                    <w:rStyle w:val="Hyperlink"/>
                    <w:rFonts w:cs="Arial"/>
                    <w:b w:val="0"/>
                    <w:noProof/>
                    <w14:scene3d>
                      <w14:camera w14:prst="orthographicFront"/>
                      <w14:lightRig w14:rig="threePt" w14:dir="t">
                        <w14:rot w14:lat="0" w14:lon="0" w14:rev="0"/>
                      </w14:lightRig>
                    </w14:scene3d>
                  </w:rPr>
                </w:rPrChange>
              </w:rPr>
              <w:delText>12</w:delText>
            </w:r>
            <w:r w:rsidRPr="00A8274E" w:rsidDel="00811447">
              <w:rPr>
                <w:rFonts w:eastAsiaTheme="minorEastAsia" w:cs="Arial"/>
                <w:b w:val="0"/>
                <w:noProof/>
                <w:lang w:val="fr-FR" w:eastAsia="fr-FR"/>
              </w:rPr>
              <w:tab/>
            </w:r>
            <w:r w:rsidRPr="00B602E0" w:rsidDel="00811447">
              <w:rPr>
                <w:rPrChange w:id="452" w:author="Jason Rhee" w:date="2023-02-16T18:07:00Z">
                  <w:rPr>
                    <w:rStyle w:val="Hyperlink"/>
                    <w:rFonts w:cs="Arial"/>
                    <w:b w:val="0"/>
                    <w:noProof/>
                  </w:rPr>
                </w:rPrChange>
              </w:rPr>
              <w:delText>Coordinate Reference Systems (CRS)</w:delText>
            </w:r>
            <w:r w:rsidRPr="00A8274E" w:rsidDel="00811447">
              <w:rPr>
                <w:rFonts w:cs="Arial"/>
                <w:b w:val="0"/>
                <w:noProof/>
                <w:webHidden/>
              </w:rPr>
              <w:tab/>
            </w:r>
            <w:r w:rsidR="00AF6513" w:rsidDel="00811447">
              <w:rPr>
                <w:rFonts w:cs="Arial"/>
                <w:b w:val="0"/>
                <w:noProof/>
                <w:webHidden/>
              </w:rPr>
              <w:delText>17</w:delText>
            </w:r>
          </w:del>
        </w:p>
        <w:p w14:paraId="03E3DF0A" w14:textId="64C06F17" w:rsidR="00A8274E" w:rsidRPr="00A8274E" w:rsidDel="00811447" w:rsidRDefault="00A8274E" w:rsidP="00B602E0">
          <w:pPr>
            <w:pStyle w:val="TOC2"/>
            <w:spacing w:after="0"/>
            <w:rPr>
              <w:del w:id="453" w:author="Jason Rhee" w:date="2023-11-06T15:41:00Z"/>
              <w:rFonts w:eastAsiaTheme="minorEastAsia" w:cs="Arial"/>
              <w:b w:val="0"/>
              <w:noProof/>
              <w:lang w:val="fr-FR" w:eastAsia="fr-FR"/>
            </w:rPr>
          </w:pPr>
          <w:del w:id="454" w:author="Jason Rhee" w:date="2023-11-06T15:41:00Z">
            <w:r w:rsidRPr="00B602E0" w:rsidDel="00811447">
              <w:rPr>
                <w:rPrChange w:id="455" w:author="Jason Rhee" w:date="2023-02-16T18:07:00Z">
                  <w:rPr>
                    <w:rStyle w:val="Hyperlink"/>
                    <w:rFonts w:cs="Arial"/>
                    <w:b w:val="0"/>
                    <w:noProof/>
                  </w:rPr>
                </w:rPrChange>
              </w:rPr>
              <w:delText>12.1</w:delText>
            </w:r>
            <w:r w:rsidRPr="00A8274E" w:rsidDel="00811447">
              <w:rPr>
                <w:rFonts w:eastAsiaTheme="minorEastAsia" w:cs="Arial"/>
                <w:b w:val="0"/>
                <w:noProof/>
                <w:lang w:val="fr-FR" w:eastAsia="fr-FR"/>
              </w:rPr>
              <w:tab/>
            </w:r>
            <w:r w:rsidRPr="00B602E0" w:rsidDel="00811447">
              <w:rPr>
                <w:rPrChange w:id="456"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17</w:delText>
            </w:r>
          </w:del>
        </w:p>
        <w:p w14:paraId="57F02878" w14:textId="0F5ECF10" w:rsidR="00A8274E" w:rsidRPr="00A8274E" w:rsidDel="00811447" w:rsidRDefault="00A8274E" w:rsidP="00B602E0">
          <w:pPr>
            <w:pStyle w:val="TOC2"/>
            <w:spacing w:after="0"/>
            <w:rPr>
              <w:del w:id="457" w:author="Jason Rhee" w:date="2023-11-06T15:41:00Z"/>
              <w:rFonts w:eastAsiaTheme="minorEastAsia" w:cs="Arial"/>
              <w:b w:val="0"/>
              <w:noProof/>
              <w:lang w:val="fr-FR" w:eastAsia="fr-FR"/>
            </w:rPr>
          </w:pPr>
          <w:del w:id="458" w:author="Jason Rhee" w:date="2023-11-06T15:41:00Z">
            <w:r w:rsidRPr="00B602E0" w:rsidDel="00811447">
              <w:rPr>
                <w:rPrChange w:id="459" w:author="Jason Rhee" w:date="2023-02-16T18:07:00Z">
                  <w:rPr>
                    <w:rStyle w:val="Hyperlink"/>
                    <w:rFonts w:cs="Arial"/>
                    <w:b w:val="0"/>
                    <w:noProof/>
                  </w:rPr>
                </w:rPrChange>
              </w:rPr>
              <w:delText>12.2</w:delText>
            </w:r>
            <w:r w:rsidRPr="00A8274E" w:rsidDel="00811447">
              <w:rPr>
                <w:rFonts w:eastAsiaTheme="minorEastAsia" w:cs="Arial"/>
                <w:b w:val="0"/>
                <w:noProof/>
                <w:lang w:val="fr-FR" w:eastAsia="fr-FR"/>
              </w:rPr>
              <w:tab/>
            </w:r>
            <w:r w:rsidRPr="00B602E0" w:rsidDel="00811447">
              <w:rPr>
                <w:rPrChange w:id="460" w:author="Jason Rhee" w:date="2023-02-16T18:07:00Z">
                  <w:rPr>
                    <w:rStyle w:val="Hyperlink"/>
                    <w:rFonts w:cs="Arial"/>
                    <w:b w:val="0"/>
                    <w:noProof/>
                  </w:rPr>
                </w:rPrChange>
              </w:rPr>
              <w:delText>Horizontal Reference System</w:delText>
            </w:r>
            <w:r w:rsidRPr="00A8274E" w:rsidDel="00811447">
              <w:rPr>
                <w:rFonts w:cs="Arial"/>
                <w:b w:val="0"/>
                <w:noProof/>
                <w:webHidden/>
              </w:rPr>
              <w:tab/>
            </w:r>
            <w:r w:rsidR="00AF6513" w:rsidDel="00811447">
              <w:rPr>
                <w:rFonts w:cs="Arial"/>
                <w:b w:val="0"/>
                <w:noProof/>
                <w:webHidden/>
              </w:rPr>
              <w:delText>17</w:delText>
            </w:r>
          </w:del>
        </w:p>
        <w:p w14:paraId="334D7962" w14:textId="71952BB5" w:rsidR="00A8274E" w:rsidRPr="00A8274E" w:rsidDel="00811447" w:rsidRDefault="00A8274E" w:rsidP="00B602E0">
          <w:pPr>
            <w:pStyle w:val="TOC2"/>
            <w:spacing w:after="0"/>
            <w:rPr>
              <w:del w:id="461" w:author="Jason Rhee" w:date="2023-11-06T15:41:00Z"/>
              <w:rFonts w:eastAsiaTheme="minorEastAsia" w:cs="Arial"/>
              <w:b w:val="0"/>
              <w:noProof/>
              <w:lang w:val="fr-FR" w:eastAsia="fr-FR"/>
            </w:rPr>
          </w:pPr>
          <w:del w:id="462" w:author="Jason Rhee" w:date="2023-11-06T15:41:00Z">
            <w:r w:rsidRPr="00B602E0" w:rsidDel="00811447">
              <w:rPr>
                <w:rPrChange w:id="463" w:author="Jason Rhee" w:date="2023-02-16T18:07:00Z">
                  <w:rPr>
                    <w:rStyle w:val="Hyperlink"/>
                    <w:rFonts w:cs="Arial"/>
                    <w:b w:val="0"/>
                    <w:noProof/>
                  </w:rPr>
                </w:rPrChange>
              </w:rPr>
              <w:delText>12.3</w:delText>
            </w:r>
            <w:r w:rsidRPr="00A8274E" w:rsidDel="00811447">
              <w:rPr>
                <w:rFonts w:eastAsiaTheme="minorEastAsia" w:cs="Arial"/>
                <w:b w:val="0"/>
                <w:noProof/>
                <w:lang w:val="fr-FR" w:eastAsia="fr-FR"/>
              </w:rPr>
              <w:tab/>
            </w:r>
            <w:r w:rsidRPr="00B602E0" w:rsidDel="00811447">
              <w:rPr>
                <w:rPrChange w:id="464" w:author="Jason Rhee" w:date="2023-02-16T18:07:00Z">
                  <w:rPr>
                    <w:rStyle w:val="Hyperlink"/>
                    <w:rFonts w:cs="Arial"/>
                    <w:b w:val="0"/>
                    <w:noProof/>
                  </w:rPr>
                </w:rPrChange>
              </w:rPr>
              <w:delText>Vertical Reference System</w:delText>
            </w:r>
            <w:r w:rsidRPr="00A8274E" w:rsidDel="00811447">
              <w:rPr>
                <w:rFonts w:cs="Arial"/>
                <w:b w:val="0"/>
                <w:noProof/>
                <w:webHidden/>
              </w:rPr>
              <w:tab/>
            </w:r>
            <w:r w:rsidR="00AF6513" w:rsidDel="00811447">
              <w:rPr>
                <w:rFonts w:cs="Arial"/>
                <w:b w:val="0"/>
                <w:noProof/>
                <w:webHidden/>
              </w:rPr>
              <w:delText>17</w:delText>
            </w:r>
          </w:del>
        </w:p>
        <w:p w14:paraId="3E366CC2" w14:textId="55156B68" w:rsidR="00A8274E" w:rsidRPr="00A8274E" w:rsidDel="00811447" w:rsidRDefault="00A8274E" w:rsidP="00B602E0">
          <w:pPr>
            <w:pStyle w:val="TOC2"/>
            <w:spacing w:after="0"/>
            <w:rPr>
              <w:del w:id="465" w:author="Jason Rhee" w:date="2023-11-06T15:41:00Z"/>
              <w:rFonts w:eastAsiaTheme="minorEastAsia" w:cs="Arial"/>
              <w:b w:val="0"/>
              <w:noProof/>
              <w:lang w:val="fr-FR" w:eastAsia="fr-FR"/>
            </w:rPr>
          </w:pPr>
          <w:del w:id="466" w:author="Jason Rhee" w:date="2023-11-06T15:41:00Z">
            <w:r w:rsidRPr="00B602E0" w:rsidDel="00811447">
              <w:rPr>
                <w:rPrChange w:id="467" w:author="Jason Rhee" w:date="2023-02-16T18:07:00Z">
                  <w:rPr>
                    <w:rStyle w:val="Hyperlink"/>
                    <w:rFonts w:cs="Arial"/>
                    <w:b w:val="0"/>
                    <w:noProof/>
                  </w:rPr>
                </w:rPrChange>
              </w:rPr>
              <w:delText>12.4</w:delText>
            </w:r>
            <w:r w:rsidRPr="00A8274E" w:rsidDel="00811447">
              <w:rPr>
                <w:rFonts w:eastAsiaTheme="minorEastAsia" w:cs="Arial"/>
                <w:b w:val="0"/>
                <w:noProof/>
                <w:lang w:val="fr-FR" w:eastAsia="fr-FR"/>
              </w:rPr>
              <w:tab/>
            </w:r>
            <w:r w:rsidRPr="00B602E0" w:rsidDel="00811447">
              <w:rPr>
                <w:rPrChange w:id="468" w:author="Jason Rhee" w:date="2023-02-16T18:07:00Z">
                  <w:rPr>
                    <w:rStyle w:val="Hyperlink"/>
                    <w:rFonts w:cs="Arial"/>
                    <w:b w:val="0"/>
                    <w:noProof/>
                  </w:rPr>
                </w:rPrChange>
              </w:rPr>
              <w:delText>Temporal Reference System</w:delText>
            </w:r>
            <w:r w:rsidRPr="00A8274E" w:rsidDel="00811447">
              <w:rPr>
                <w:rFonts w:cs="Arial"/>
                <w:b w:val="0"/>
                <w:noProof/>
                <w:webHidden/>
              </w:rPr>
              <w:tab/>
            </w:r>
            <w:r w:rsidR="00AF6513" w:rsidDel="00811447">
              <w:rPr>
                <w:rFonts w:cs="Arial"/>
                <w:b w:val="0"/>
                <w:noProof/>
                <w:webHidden/>
              </w:rPr>
              <w:delText>17</w:delText>
            </w:r>
          </w:del>
        </w:p>
        <w:p w14:paraId="48F7253E" w14:textId="042DF138" w:rsidR="00A8274E" w:rsidRPr="00A8274E" w:rsidDel="00811447" w:rsidRDefault="00A8274E" w:rsidP="00B602E0">
          <w:pPr>
            <w:pStyle w:val="TOC1"/>
            <w:spacing w:before="0" w:after="0"/>
            <w:rPr>
              <w:del w:id="469" w:author="Jason Rhee" w:date="2023-11-06T15:41:00Z"/>
              <w:rFonts w:eastAsiaTheme="minorEastAsia" w:cs="Arial"/>
              <w:b w:val="0"/>
              <w:noProof/>
              <w:lang w:val="fr-FR" w:eastAsia="fr-FR"/>
            </w:rPr>
          </w:pPr>
          <w:del w:id="470" w:author="Jason Rhee" w:date="2023-11-06T15:41:00Z">
            <w:r w:rsidRPr="00B602E0" w:rsidDel="00811447">
              <w:rPr>
                <w:rPrChange w:id="471" w:author="Jason Rhee" w:date="2023-02-16T18:07:00Z">
                  <w:rPr>
                    <w:rStyle w:val="Hyperlink"/>
                    <w:rFonts w:cs="Arial"/>
                    <w:b w:val="0"/>
                    <w:noProof/>
                    <w14:scene3d>
                      <w14:camera w14:prst="orthographicFront"/>
                      <w14:lightRig w14:rig="threePt" w14:dir="t">
                        <w14:rot w14:lat="0" w14:lon="0" w14:rev="0"/>
                      </w14:lightRig>
                    </w14:scene3d>
                  </w:rPr>
                </w:rPrChange>
              </w:rPr>
              <w:delText>13</w:delText>
            </w:r>
            <w:r w:rsidRPr="00A8274E" w:rsidDel="00811447">
              <w:rPr>
                <w:rFonts w:eastAsiaTheme="minorEastAsia" w:cs="Arial"/>
                <w:b w:val="0"/>
                <w:noProof/>
                <w:lang w:val="fr-FR" w:eastAsia="fr-FR"/>
              </w:rPr>
              <w:tab/>
            </w:r>
            <w:r w:rsidRPr="00B602E0" w:rsidDel="00811447">
              <w:rPr>
                <w:rPrChange w:id="472" w:author="Jason Rhee" w:date="2023-02-16T18:07:00Z">
                  <w:rPr>
                    <w:rStyle w:val="Hyperlink"/>
                    <w:rFonts w:cs="Arial"/>
                    <w:b w:val="0"/>
                    <w:noProof/>
                  </w:rPr>
                </w:rPrChange>
              </w:rPr>
              <w:delText>Data Quality</w:delText>
            </w:r>
            <w:r w:rsidRPr="00A8274E" w:rsidDel="00811447">
              <w:rPr>
                <w:rFonts w:cs="Arial"/>
                <w:b w:val="0"/>
                <w:noProof/>
                <w:webHidden/>
              </w:rPr>
              <w:tab/>
            </w:r>
            <w:r w:rsidR="00AF6513" w:rsidDel="00811447">
              <w:rPr>
                <w:rFonts w:cs="Arial"/>
                <w:b w:val="0"/>
                <w:noProof/>
                <w:webHidden/>
              </w:rPr>
              <w:delText>17</w:delText>
            </w:r>
          </w:del>
        </w:p>
        <w:p w14:paraId="4C5CA266" w14:textId="502D43AA" w:rsidR="00A8274E" w:rsidRPr="00A8274E" w:rsidDel="00811447" w:rsidRDefault="00A8274E" w:rsidP="00B602E0">
          <w:pPr>
            <w:pStyle w:val="TOC2"/>
            <w:spacing w:after="0"/>
            <w:rPr>
              <w:del w:id="473" w:author="Jason Rhee" w:date="2023-11-06T15:41:00Z"/>
              <w:rFonts w:eastAsiaTheme="minorEastAsia" w:cs="Arial"/>
              <w:b w:val="0"/>
              <w:noProof/>
              <w:lang w:val="fr-FR" w:eastAsia="fr-FR"/>
            </w:rPr>
          </w:pPr>
          <w:del w:id="474" w:author="Jason Rhee" w:date="2023-11-06T15:41:00Z">
            <w:r w:rsidRPr="00B602E0" w:rsidDel="00811447">
              <w:rPr>
                <w:rPrChange w:id="475" w:author="Jason Rhee" w:date="2023-02-16T18:07:00Z">
                  <w:rPr>
                    <w:rStyle w:val="Hyperlink"/>
                    <w:rFonts w:cs="Arial"/>
                    <w:b w:val="0"/>
                    <w:noProof/>
                  </w:rPr>
                </w:rPrChange>
              </w:rPr>
              <w:delText>13.1</w:delText>
            </w:r>
            <w:r w:rsidRPr="00A8274E" w:rsidDel="00811447">
              <w:rPr>
                <w:rFonts w:eastAsiaTheme="minorEastAsia" w:cs="Arial"/>
                <w:b w:val="0"/>
                <w:noProof/>
                <w:lang w:val="fr-FR" w:eastAsia="fr-FR"/>
              </w:rPr>
              <w:tab/>
            </w:r>
            <w:r w:rsidRPr="00B602E0" w:rsidDel="00811447">
              <w:rPr>
                <w:rPrChange w:id="476"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17</w:delText>
            </w:r>
          </w:del>
        </w:p>
        <w:p w14:paraId="18CF0BF5" w14:textId="3DB18A7D" w:rsidR="00A8274E" w:rsidRPr="00A8274E" w:rsidDel="00811447" w:rsidRDefault="00A8274E" w:rsidP="00B602E0">
          <w:pPr>
            <w:pStyle w:val="TOC1"/>
            <w:spacing w:before="0" w:after="0"/>
            <w:rPr>
              <w:del w:id="477" w:author="Jason Rhee" w:date="2023-11-06T15:41:00Z"/>
              <w:rFonts w:eastAsiaTheme="minorEastAsia" w:cs="Arial"/>
              <w:b w:val="0"/>
              <w:noProof/>
              <w:lang w:val="fr-FR" w:eastAsia="fr-FR"/>
            </w:rPr>
          </w:pPr>
          <w:del w:id="478" w:author="Jason Rhee" w:date="2023-11-06T15:41:00Z">
            <w:r w:rsidRPr="00B602E0" w:rsidDel="00811447">
              <w:rPr>
                <w:rPrChange w:id="479" w:author="Jason Rhee" w:date="2023-02-16T18:07:00Z">
                  <w:rPr>
                    <w:rStyle w:val="Hyperlink"/>
                    <w:rFonts w:cs="Arial"/>
                    <w:b w:val="0"/>
                    <w:noProof/>
                    <w14:scene3d>
                      <w14:camera w14:prst="orthographicFront"/>
                      <w14:lightRig w14:rig="threePt" w14:dir="t">
                        <w14:rot w14:lat="0" w14:lon="0" w14:rev="0"/>
                      </w14:lightRig>
                    </w14:scene3d>
                  </w:rPr>
                </w:rPrChange>
              </w:rPr>
              <w:delText>14</w:delText>
            </w:r>
            <w:r w:rsidRPr="00A8274E" w:rsidDel="00811447">
              <w:rPr>
                <w:rFonts w:eastAsiaTheme="minorEastAsia" w:cs="Arial"/>
                <w:b w:val="0"/>
                <w:noProof/>
                <w:lang w:val="fr-FR" w:eastAsia="fr-FR"/>
              </w:rPr>
              <w:tab/>
            </w:r>
            <w:r w:rsidRPr="00B602E0" w:rsidDel="00811447">
              <w:rPr>
                <w:rPrChange w:id="480" w:author="Jason Rhee" w:date="2023-02-16T18:07:00Z">
                  <w:rPr>
                    <w:rStyle w:val="Hyperlink"/>
                    <w:rFonts w:cs="Arial"/>
                    <w:b w:val="0"/>
                    <w:noProof/>
                  </w:rPr>
                </w:rPrChange>
              </w:rPr>
              <w:delText>Data Capture and Classification</w:delText>
            </w:r>
            <w:r w:rsidRPr="00A8274E" w:rsidDel="00811447">
              <w:rPr>
                <w:rFonts w:cs="Arial"/>
                <w:b w:val="0"/>
                <w:noProof/>
                <w:webHidden/>
              </w:rPr>
              <w:tab/>
            </w:r>
            <w:r w:rsidR="00AF6513" w:rsidDel="00811447">
              <w:rPr>
                <w:rFonts w:cs="Arial"/>
                <w:b w:val="0"/>
                <w:noProof/>
                <w:webHidden/>
              </w:rPr>
              <w:delText>18</w:delText>
            </w:r>
          </w:del>
        </w:p>
        <w:p w14:paraId="5A0A74DE" w14:textId="780EB705" w:rsidR="00A8274E" w:rsidRPr="00A8274E" w:rsidDel="00811447" w:rsidRDefault="00A8274E" w:rsidP="00B602E0">
          <w:pPr>
            <w:pStyle w:val="TOC1"/>
            <w:spacing w:before="0" w:after="0"/>
            <w:rPr>
              <w:del w:id="481" w:author="Jason Rhee" w:date="2023-11-06T15:41:00Z"/>
              <w:rFonts w:eastAsiaTheme="minorEastAsia" w:cs="Arial"/>
              <w:b w:val="0"/>
              <w:noProof/>
              <w:lang w:val="fr-FR" w:eastAsia="fr-FR"/>
            </w:rPr>
          </w:pPr>
          <w:del w:id="482" w:author="Jason Rhee" w:date="2023-11-06T15:41:00Z">
            <w:r w:rsidRPr="00B602E0" w:rsidDel="00811447">
              <w:rPr>
                <w:rPrChange w:id="483" w:author="Jason Rhee" w:date="2023-02-16T18:07:00Z">
                  <w:rPr>
                    <w:rStyle w:val="Hyperlink"/>
                    <w:rFonts w:cs="Arial"/>
                    <w:b w:val="0"/>
                    <w:noProof/>
                    <w14:scene3d>
                      <w14:camera w14:prst="orthographicFront"/>
                      <w14:lightRig w14:rig="threePt" w14:dir="t">
                        <w14:rot w14:lat="0" w14:lon="0" w14:rev="0"/>
                      </w14:lightRig>
                    </w14:scene3d>
                  </w:rPr>
                </w:rPrChange>
              </w:rPr>
              <w:delText>15</w:delText>
            </w:r>
            <w:r w:rsidRPr="00A8274E" w:rsidDel="00811447">
              <w:rPr>
                <w:rFonts w:eastAsiaTheme="minorEastAsia" w:cs="Arial"/>
                <w:b w:val="0"/>
                <w:noProof/>
                <w:lang w:val="fr-FR" w:eastAsia="fr-FR"/>
              </w:rPr>
              <w:tab/>
            </w:r>
            <w:r w:rsidRPr="00B602E0" w:rsidDel="00811447">
              <w:rPr>
                <w:rPrChange w:id="484" w:author="Jason Rhee" w:date="2023-02-16T18:07:00Z">
                  <w:rPr>
                    <w:rStyle w:val="Hyperlink"/>
                    <w:rFonts w:cs="Arial"/>
                    <w:b w:val="0"/>
                    <w:noProof/>
                  </w:rPr>
                </w:rPrChange>
              </w:rPr>
              <w:delText>Maintenance</w:delText>
            </w:r>
            <w:r w:rsidRPr="00A8274E" w:rsidDel="00811447">
              <w:rPr>
                <w:rFonts w:cs="Arial"/>
                <w:b w:val="0"/>
                <w:noProof/>
                <w:webHidden/>
              </w:rPr>
              <w:tab/>
            </w:r>
            <w:r w:rsidR="00AF6513" w:rsidDel="00811447">
              <w:rPr>
                <w:rFonts w:cs="Arial"/>
                <w:b w:val="0"/>
                <w:noProof/>
                <w:webHidden/>
              </w:rPr>
              <w:delText>18</w:delText>
            </w:r>
          </w:del>
        </w:p>
        <w:p w14:paraId="5E3251B2" w14:textId="164EFE4F" w:rsidR="00A8274E" w:rsidRPr="00A8274E" w:rsidDel="00811447" w:rsidRDefault="00A8274E" w:rsidP="00B602E0">
          <w:pPr>
            <w:pStyle w:val="TOC2"/>
            <w:spacing w:after="0"/>
            <w:rPr>
              <w:del w:id="485" w:author="Jason Rhee" w:date="2023-11-06T15:41:00Z"/>
              <w:rFonts w:eastAsiaTheme="minorEastAsia" w:cs="Arial"/>
              <w:b w:val="0"/>
              <w:noProof/>
              <w:lang w:val="fr-FR" w:eastAsia="fr-FR"/>
            </w:rPr>
          </w:pPr>
          <w:del w:id="486" w:author="Jason Rhee" w:date="2023-11-06T15:41:00Z">
            <w:r w:rsidRPr="00B602E0" w:rsidDel="00811447">
              <w:rPr>
                <w:rPrChange w:id="487" w:author="Jason Rhee" w:date="2023-02-16T18:07:00Z">
                  <w:rPr>
                    <w:rStyle w:val="Hyperlink"/>
                    <w:rFonts w:cs="Arial"/>
                    <w:b w:val="0"/>
                    <w:noProof/>
                  </w:rPr>
                </w:rPrChange>
              </w:rPr>
              <w:delText>15.1</w:delText>
            </w:r>
            <w:r w:rsidRPr="00A8274E" w:rsidDel="00811447">
              <w:rPr>
                <w:rFonts w:eastAsiaTheme="minorEastAsia" w:cs="Arial"/>
                <w:b w:val="0"/>
                <w:noProof/>
                <w:lang w:val="fr-FR" w:eastAsia="fr-FR"/>
              </w:rPr>
              <w:tab/>
            </w:r>
            <w:r w:rsidRPr="00B602E0" w:rsidDel="00811447">
              <w:rPr>
                <w:rPrChange w:id="488" w:author="Jason Rhee" w:date="2023-02-16T18:07:00Z">
                  <w:rPr>
                    <w:rStyle w:val="Hyperlink"/>
                    <w:rFonts w:cs="Arial"/>
                    <w:b w:val="0"/>
                    <w:noProof/>
                  </w:rPr>
                </w:rPrChange>
              </w:rPr>
              <w:delText>Maintenance and Update Frequency</w:delText>
            </w:r>
            <w:r w:rsidRPr="00A8274E" w:rsidDel="00811447">
              <w:rPr>
                <w:rFonts w:cs="Arial"/>
                <w:b w:val="0"/>
                <w:noProof/>
                <w:webHidden/>
              </w:rPr>
              <w:tab/>
            </w:r>
            <w:r w:rsidR="00AF6513" w:rsidDel="00811447">
              <w:rPr>
                <w:rFonts w:cs="Arial"/>
                <w:b w:val="0"/>
                <w:noProof/>
                <w:webHidden/>
              </w:rPr>
              <w:delText>18</w:delText>
            </w:r>
          </w:del>
        </w:p>
        <w:p w14:paraId="4B750CD4" w14:textId="06907477" w:rsidR="00A8274E" w:rsidRPr="00A8274E" w:rsidDel="00811447" w:rsidRDefault="00A8274E" w:rsidP="00B602E0">
          <w:pPr>
            <w:pStyle w:val="TOC2"/>
            <w:spacing w:after="0"/>
            <w:rPr>
              <w:del w:id="489" w:author="Jason Rhee" w:date="2023-11-06T15:41:00Z"/>
              <w:rFonts w:eastAsiaTheme="minorEastAsia" w:cs="Arial"/>
              <w:b w:val="0"/>
              <w:noProof/>
              <w:lang w:val="fr-FR" w:eastAsia="fr-FR"/>
            </w:rPr>
          </w:pPr>
          <w:del w:id="490" w:author="Jason Rhee" w:date="2023-11-06T15:41:00Z">
            <w:r w:rsidRPr="00B602E0" w:rsidDel="00811447">
              <w:rPr>
                <w:rPrChange w:id="491" w:author="Jason Rhee" w:date="2023-02-16T18:07:00Z">
                  <w:rPr>
                    <w:rStyle w:val="Hyperlink"/>
                    <w:rFonts w:cs="Arial"/>
                    <w:b w:val="0"/>
                    <w:noProof/>
                  </w:rPr>
                </w:rPrChange>
              </w:rPr>
              <w:delText>15.2</w:delText>
            </w:r>
            <w:r w:rsidRPr="00A8274E" w:rsidDel="00811447">
              <w:rPr>
                <w:rFonts w:eastAsiaTheme="minorEastAsia" w:cs="Arial"/>
                <w:b w:val="0"/>
                <w:noProof/>
                <w:lang w:val="fr-FR" w:eastAsia="fr-FR"/>
              </w:rPr>
              <w:tab/>
            </w:r>
            <w:r w:rsidRPr="00B602E0" w:rsidDel="00811447">
              <w:rPr>
                <w:rPrChange w:id="492" w:author="Jason Rhee" w:date="2023-02-16T18:07:00Z">
                  <w:rPr>
                    <w:rStyle w:val="Hyperlink"/>
                    <w:rFonts w:cs="Arial"/>
                    <w:b w:val="0"/>
                    <w:noProof/>
                  </w:rPr>
                </w:rPrChange>
              </w:rPr>
              <w:delText>Data Source</w:delText>
            </w:r>
            <w:r w:rsidRPr="00A8274E" w:rsidDel="00811447">
              <w:rPr>
                <w:rFonts w:cs="Arial"/>
                <w:b w:val="0"/>
                <w:noProof/>
                <w:webHidden/>
              </w:rPr>
              <w:tab/>
            </w:r>
            <w:r w:rsidR="00AF6513" w:rsidDel="00811447">
              <w:rPr>
                <w:rFonts w:cs="Arial"/>
                <w:b w:val="0"/>
                <w:noProof/>
                <w:webHidden/>
              </w:rPr>
              <w:delText>18</w:delText>
            </w:r>
          </w:del>
        </w:p>
        <w:p w14:paraId="647A01D2" w14:textId="697CF0F2" w:rsidR="00A8274E" w:rsidRPr="00A8274E" w:rsidDel="00811447" w:rsidRDefault="00A8274E" w:rsidP="00B602E0">
          <w:pPr>
            <w:pStyle w:val="TOC2"/>
            <w:spacing w:after="0"/>
            <w:rPr>
              <w:del w:id="493" w:author="Jason Rhee" w:date="2023-11-06T15:41:00Z"/>
              <w:rFonts w:eastAsiaTheme="minorEastAsia" w:cs="Arial"/>
              <w:b w:val="0"/>
              <w:noProof/>
              <w:lang w:val="fr-FR" w:eastAsia="fr-FR"/>
            </w:rPr>
          </w:pPr>
          <w:del w:id="494" w:author="Jason Rhee" w:date="2023-11-06T15:41:00Z">
            <w:r w:rsidRPr="00B602E0" w:rsidDel="00811447">
              <w:rPr>
                <w:rPrChange w:id="495" w:author="Jason Rhee" w:date="2023-02-16T18:07:00Z">
                  <w:rPr>
                    <w:rStyle w:val="Hyperlink"/>
                    <w:rFonts w:cs="Arial"/>
                    <w:b w:val="0"/>
                    <w:noProof/>
                  </w:rPr>
                </w:rPrChange>
              </w:rPr>
              <w:delText>15.3</w:delText>
            </w:r>
            <w:r w:rsidRPr="00A8274E" w:rsidDel="00811447">
              <w:rPr>
                <w:rFonts w:eastAsiaTheme="minorEastAsia" w:cs="Arial"/>
                <w:b w:val="0"/>
                <w:noProof/>
                <w:lang w:val="fr-FR" w:eastAsia="fr-FR"/>
              </w:rPr>
              <w:tab/>
            </w:r>
            <w:r w:rsidRPr="00B602E0" w:rsidDel="00811447">
              <w:rPr>
                <w:rPrChange w:id="496" w:author="Jason Rhee" w:date="2023-02-16T18:07:00Z">
                  <w:rPr>
                    <w:rStyle w:val="Hyperlink"/>
                    <w:rFonts w:cs="Arial"/>
                    <w:b w:val="0"/>
                    <w:noProof/>
                  </w:rPr>
                </w:rPrChange>
              </w:rPr>
              <w:delText>Production Process</w:delText>
            </w:r>
            <w:r w:rsidRPr="00A8274E" w:rsidDel="00811447">
              <w:rPr>
                <w:rFonts w:cs="Arial"/>
                <w:b w:val="0"/>
                <w:noProof/>
                <w:webHidden/>
              </w:rPr>
              <w:tab/>
            </w:r>
            <w:r w:rsidR="00AF6513" w:rsidDel="00811447">
              <w:rPr>
                <w:rFonts w:cs="Arial"/>
                <w:b w:val="0"/>
                <w:noProof/>
                <w:webHidden/>
              </w:rPr>
              <w:delText>18</w:delText>
            </w:r>
          </w:del>
        </w:p>
        <w:p w14:paraId="37A4C934" w14:textId="4BCE1C7E" w:rsidR="00A8274E" w:rsidRPr="00A8274E" w:rsidDel="00811447" w:rsidRDefault="00A8274E" w:rsidP="00B602E0">
          <w:pPr>
            <w:pStyle w:val="TOC1"/>
            <w:spacing w:before="0" w:after="0"/>
            <w:rPr>
              <w:del w:id="497" w:author="Jason Rhee" w:date="2023-11-06T15:41:00Z"/>
              <w:rFonts w:eastAsiaTheme="minorEastAsia" w:cs="Arial"/>
              <w:b w:val="0"/>
              <w:noProof/>
              <w:lang w:val="fr-FR" w:eastAsia="fr-FR"/>
            </w:rPr>
          </w:pPr>
          <w:del w:id="498" w:author="Jason Rhee" w:date="2023-11-06T15:41:00Z">
            <w:r w:rsidRPr="00B602E0" w:rsidDel="00811447">
              <w:rPr>
                <w:rPrChange w:id="499" w:author="Jason Rhee" w:date="2023-02-16T18:07:00Z">
                  <w:rPr>
                    <w:rStyle w:val="Hyperlink"/>
                    <w:rFonts w:cs="Arial"/>
                    <w:b w:val="0"/>
                    <w:noProof/>
                    <w14:scene3d>
                      <w14:camera w14:prst="orthographicFront"/>
                      <w14:lightRig w14:rig="threePt" w14:dir="t">
                        <w14:rot w14:lat="0" w14:lon="0" w14:rev="0"/>
                      </w14:lightRig>
                    </w14:scene3d>
                  </w:rPr>
                </w:rPrChange>
              </w:rPr>
              <w:delText>16</w:delText>
            </w:r>
            <w:r w:rsidRPr="00A8274E" w:rsidDel="00811447">
              <w:rPr>
                <w:rFonts w:eastAsiaTheme="minorEastAsia" w:cs="Arial"/>
                <w:b w:val="0"/>
                <w:noProof/>
                <w:lang w:val="fr-FR" w:eastAsia="fr-FR"/>
              </w:rPr>
              <w:tab/>
            </w:r>
            <w:r w:rsidRPr="00B602E0" w:rsidDel="00811447">
              <w:rPr>
                <w:rPrChange w:id="500" w:author="Jason Rhee" w:date="2023-02-16T18:07:00Z">
                  <w:rPr>
                    <w:rStyle w:val="Hyperlink"/>
                    <w:rFonts w:cs="Arial"/>
                    <w:b w:val="0"/>
                    <w:noProof/>
                  </w:rPr>
                </w:rPrChange>
              </w:rPr>
              <w:delText>Portrayal</w:delText>
            </w:r>
            <w:r w:rsidRPr="00A8274E" w:rsidDel="00811447">
              <w:rPr>
                <w:rFonts w:cs="Arial"/>
                <w:b w:val="0"/>
                <w:noProof/>
                <w:webHidden/>
              </w:rPr>
              <w:tab/>
            </w:r>
            <w:r w:rsidR="00AF6513" w:rsidDel="00811447">
              <w:rPr>
                <w:rFonts w:cs="Arial"/>
                <w:b w:val="0"/>
                <w:noProof/>
                <w:webHidden/>
              </w:rPr>
              <w:delText>18</w:delText>
            </w:r>
          </w:del>
        </w:p>
        <w:p w14:paraId="47C7A9A8" w14:textId="40168A5F" w:rsidR="00A8274E" w:rsidRPr="00A8274E" w:rsidDel="00811447" w:rsidRDefault="00A8274E" w:rsidP="00B602E0">
          <w:pPr>
            <w:pStyle w:val="TOC1"/>
            <w:spacing w:before="0" w:after="0"/>
            <w:rPr>
              <w:del w:id="501" w:author="Jason Rhee" w:date="2023-11-06T15:41:00Z"/>
              <w:rFonts w:eastAsiaTheme="minorEastAsia" w:cs="Arial"/>
              <w:b w:val="0"/>
              <w:noProof/>
              <w:lang w:val="fr-FR" w:eastAsia="fr-FR"/>
            </w:rPr>
          </w:pPr>
          <w:del w:id="502" w:author="Jason Rhee" w:date="2023-11-06T15:41:00Z">
            <w:r w:rsidRPr="00B602E0" w:rsidDel="00811447">
              <w:rPr>
                <w:rPrChange w:id="503" w:author="Jason Rhee" w:date="2023-02-16T18:07:00Z">
                  <w:rPr>
                    <w:rStyle w:val="Hyperlink"/>
                    <w:rFonts w:cs="Arial"/>
                    <w:b w:val="0"/>
                    <w:noProof/>
                    <w14:scene3d>
                      <w14:camera w14:prst="orthographicFront"/>
                      <w14:lightRig w14:rig="threePt" w14:dir="t">
                        <w14:rot w14:lat="0" w14:lon="0" w14:rev="0"/>
                      </w14:lightRig>
                    </w14:scene3d>
                  </w:rPr>
                </w:rPrChange>
              </w:rPr>
              <w:delText>17</w:delText>
            </w:r>
            <w:r w:rsidRPr="00A8274E" w:rsidDel="00811447">
              <w:rPr>
                <w:rFonts w:eastAsiaTheme="minorEastAsia" w:cs="Arial"/>
                <w:b w:val="0"/>
                <w:noProof/>
                <w:lang w:val="fr-FR" w:eastAsia="fr-FR"/>
              </w:rPr>
              <w:tab/>
            </w:r>
            <w:r w:rsidRPr="00B602E0" w:rsidDel="00811447">
              <w:rPr>
                <w:rPrChange w:id="504" w:author="Jason Rhee" w:date="2023-02-16T18:07:00Z">
                  <w:rPr>
                    <w:rStyle w:val="Hyperlink"/>
                    <w:rFonts w:cs="Arial"/>
                    <w:b w:val="0"/>
                    <w:noProof/>
                  </w:rPr>
                </w:rPrChange>
              </w:rPr>
              <w:delText xml:space="preserve">Data Product </w:delText>
            </w:r>
            <w:r w:rsidR="00587922" w:rsidRPr="00B602E0" w:rsidDel="00811447">
              <w:rPr>
                <w:rPrChange w:id="505" w:author="Jason Rhee" w:date="2023-02-16T18:07:00Z">
                  <w:rPr>
                    <w:rStyle w:val="Hyperlink"/>
                    <w:rFonts w:cs="Arial"/>
                    <w:b w:val="0"/>
                    <w:noProof/>
                  </w:rPr>
                </w:rPrChange>
              </w:rPr>
              <w:delText>F</w:delText>
            </w:r>
            <w:r w:rsidRPr="00B602E0" w:rsidDel="00811447">
              <w:rPr>
                <w:rPrChange w:id="506" w:author="Jason Rhee" w:date="2023-02-16T18:07:00Z">
                  <w:rPr>
                    <w:rStyle w:val="Hyperlink"/>
                    <w:rFonts w:cs="Arial"/>
                    <w:b w:val="0"/>
                    <w:noProof/>
                  </w:rPr>
                </w:rPrChange>
              </w:rPr>
              <w:delText>ormat (</w:delText>
            </w:r>
            <w:r w:rsidR="00587922" w:rsidRPr="00B602E0" w:rsidDel="00811447">
              <w:rPr>
                <w:rPrChange w:id="507" w:author="Jason Rhee" w:date="2023-02-16T18:07:00Z">
                  <w:rPr>
                    <w:rStyle w:val="Hyperlink"/>
                    <w:rFonts w:cs="Arial"/>
                    <w:b w:val="0"/>
                    <w:noProof/>
                  </w:rPr>
                </w:rPrChange>
              </w:rPr>
              <w:delText>E</w:delText>
            </w:r>
            <w:r w:rsidRPr="00B602E0" w:rsidDel="00811447">
              <w:rPr>
                <w:rPrChange w:id="508" w:author="Jason Rhee" w:date="2023-02-16T18:07:00Z">
                  <w:rPr>
                    <w:rStyle w:val="Hyperlink"/>
                    <w:rFonts w:cs="Arial"/>
                    <w:b w:val="0"/>
                    <w:noProof/>
                  </w:rPr>
                </w:rPrChange>
              </w:rPr>
              <w:delText>ncoding)</w:delText>
            </w:r>
            <w:r w:rsidRPr="00A8274E" w:rsidDel="00811447">
              <w:rPr>
                <w:rFonts w:cs="Arial"/>
                <w:b w:val="0"/>
                <w:noProof/>
                <w:webHidden/>
              </w:rPr>
              <w:tab/>
            </w:r>
            <w:r w:rsidR="00AF6513" w:rsidDel="00811447">
              <w:rPr>
                <w:rFonts w:cs="Arial"/>
                <w:b w:val="0"/>
                <w:noProof/>
                <w:webHidden/>
              </w:rPr>
              <w:delText>19</w:delText>
            </w:r>
          </w:del>
        </w:p>
        <w:p w14:paraId="51C45CBC" w14:textId="7AA859ED" w:rsidR="00A8274E" w:rsidRPr="00A8274E" w:rsidDel="00811447" w:rsidRDefault="00A8274E" w:rsidP="00B602E0">
          <w:pPr>
            <w:pStyle w:val="TOC2"/>
            <w:spacing w:after="0"/>
            <w:rPr>
              <w:del w:id="509" w:author="Jason Rhee" w:date="2023-11-06T15:41:00Z"/>
              <w:rFonts w:eastAsiaTheme="minorEastAsia" w:cs="Arial"/>
              <w:b w:val="0"/>
              <w:noProof/>
              <w:lang w:val="fr-FR" w:eastAsia="fr-FR"/>
            </w:rPr>
          </w:pPr>
          <w:del w:id="510" w:author="Jason Rhee" w:date="2023-11-06T15:41:00Z">
            <w:r w:rsidRPr="00B602E0" w:rsidDel="00811447">
              <w:rPr>
                <w:rPrChange w:id="511" w:author="Jason Rhee" w:date="2023-02-16T18:07:00Z">
                  <w:rPr>
                    <w:rStyle w:val="Hyperlink"/>
                    <w:rFonts w:cs="Arial"/>
                    <w:b w:val="0"/>
                    <w:noProof/>
                  </w:rPr>
                </w:rPrChange>
              </w:rPr>
              <w:delText>17.1</w:delText>
            </w:r>
            <w:r w:rsidRPr="00A8274E" w:rsidDel="00811447">
              <w:rPr>
                <w:rFonts w:eastAsiaTheme="minorEastAsia" w:cs="Arial"/>
                <w:b w:val="0"/>
                <w:noProof/>
                <w:lang w:val="fr-FR" w:eastAsia="fr-FR"/>
              </w:rPr>
              <w:tab/>
            </w:r>
            <w:r w:rsidRPr="00B602E0" w:rsidDel="00811447">
              <w:rPr>
                <w:rPrChange w:id="512" w:author="Jason Rhee" w:date="2023-02-16T18:07:00Z">
                  <w:rPr>
                    <w:rStyle w:val="Hyperlink"/>
                    <w:rFonts w:cs="Arial"/>
                    <w:b w:val="0"/>
                    <w:noProof/>
                  </w:rPr>
                </w:rPrChange>
              </w:rPr>
              <w:delText>Encoding of Latitude and Longitude</w:delText>
            </w:r>
            <w:r w:rsidRPr="00A8274E" w:rsidDel="00811447">
              <w:rPr>
                <w:rFonts w:cs="Arial"/>
                <w:b w:val="0"/>
                <w:noProof/>
                <w:webHidden/>
              </w:rPr>
              <w:tab/>
            </w:r>
            <w:r w:rsidR="00AF6513" w:rsidDel="00811447">
              <w:rPr>
                <w:rFonts w:cs="Arial"/>
                <w:b w:val="0"/>
                <w:noProof/>
                <w:webHidden/>
              </w:rPr>
              <w:delText>19</w:delText>
            </w:r>
          </w:del>
        </w:p>
        <w:p w14:paraId="752675CE" w14:textId="432E76DC" w:rsidR="00A8274E" w:rsidRPr="00A8274E" w:rsidDel="00811447" w:rsidRDefault="00A8274E" w:rsidP="00B602E0">
          <w:pPr>
            <w:pStyle w:val="TOC2"/>
            <w:spacing w:after="0"/>
            <w:rPr>
              <w:del w:id="513" w:author="Jason Rhee" w:date="2023-11-06T15:41:00Z"/>
              <w:rFonts w:eastAsiaTheme="minorEastAsia" w:cs="Arial"/>
              <w:b w:val="0"/>
              <w:noProof/>
              <w:lang w:val="fr-FR" w:eastAsia="fr-FR"/>
            </w:rPr>
          </w:pPr>
          <w:del w:id="514" w:author="Jason Rhee" w:date="2023-11-06T15:41:00Z">
            <w:r w:rsidRPr="00B602E0" w:rsidDel="00811447">
              <w:rPr>
                <w:rPrChange w:id="515" w:author="Jason Rhee" w:date="2023-02-16T18:07:00Z">
                  <w:rPr>
                    <w:rStyle w:val="Hyperlink"/>
                    <w:rFonts w:cs="Arial"/>
                    <w:b w:val="0"/>
                    <w:noProof/>
                  </w:rPr>
                </w:rPrChange>
              </w:rPr>
              <w:lastRenderedPageBreak/>
              <w:delText>17.2</w:delText>
            </w:r>
            <w:r w:rsidRPr="00A8274E" w:rsidDel="00811447">
              <w:rPr>
                <w:rFonts w:eastAsiaTheme="minorEastAsia" w:cs="Arial"/>
                <w:b w:val="0"/>
                <w:noProof/>
                <w:lang w:val="fr-FR" w:eastAsia="fr-FR"/>
              </w:rPr>
              <w:tab/>
            </w:r>
            <w:r w:rsidRPr="00B602E0" w:rsidDel="00811447">
              <w:rPr>
                <w:rPrChange w:id="516" w:author="Jason Rhee" w:date="2023-02-16T18:07:00Z">
                  <w:rPr>
                    <w:rStyle w:val="Hyperlink"/>
                    <w:rFonts w:cs="Arial"/>
                    <w:b w:val="0"/>
                    <w:noProof/>
                  </w:rPr>
                </w:rPrChange>
              </w:rPr>
              <w:delText>Numeric Attribute Encoding</w:delText>
            </w:r>
            <w:r w:rsidRPr="00A8274E" w:rsidDel="00811447">
              <w:rPr>
                <w:rFonts w:cs="Arial"/>
                <w:b w:val="0"/>
                <w:noProof/>
                <w:webHidden/>
              </w:rPr>
              <w:tab/>
            </w:r>
            <w:r w:rsidR="00AF6513" w:rsidDel="00811447">
              <w:rPr>
                <w:rFonts w:cs="Arial"/>
                <w:b w:val="0"/>
                <w:noProof/>
                <w:webHidden/>
              </w:rPr>
              <w:delText>19</w:delText>
            </w:r>
          </w:del>
        </w:p>
        <w:p w14:paraId="5F82540C" w14:textId="670A1C14" w:rsidR="00A8274E" w:rsidRPr="00A8274E" w:rsidDel="00811447" w:rsidRDefault="00A8274E" w:rsidP="00B602E0">
          <w:pPr>
            <w:pStyle w:val="TOC2"/>
            <w:spacing w:after="0"/>
            <w:rPr>
              <w:del w:id="517" w:author="Jason Rhee" w:date="2023-11-06T15:41:00Z"/>
              <w:rFonts w:eastAsiaTheme="minorEastAsia" w:cs="Arial"/>
              <w:b w:val="0"/>
              <w:noProof/>
              <w:lang w:val="fr-FR" w:eastAsia="fr-FR"/>
            </w:rPr>
          </w:pPr>
          <w:del w:id="518" w:author="Jason Rhee" w:date="2023-11-06T15:41:00Z">
            <w:r w:rsidRPr="00B602E0" w:rsidDel="00811447">
              <w:rPr>
                <w:rPrChange w:id="519" w:author="Jason Rhee" w:date="2023-02-16T18:07:00Z">
                  <w:rPr>
                    <w:rStyle w:val="Hyperlink"/>
                    <w:rFonts w:cs="Arial"/>
                    <w:b w:val="0"/>
                    <w:noProof/>
                  </w:rPr>
                </w:rPrChange>
              </w:rPr>
              <w:delText>17.3</w:delText>
            </w:r>
            <w:r w:rsidRPr="00A8274E" w:rsidDel="00811447">
              <w:rPr>
                <w:rFonts w:eastAsiaTheme="minorEastAsia" w:cs="Arial"/>
                <w:b w:val="0"/>
                <w:noProof/>
                <w:lang w:val="fr-FR" w:eastAsia="fr-FR"/>
              </w:rPr>
              <w:tab/>
            </w:r>
            <w:r w:rsidRPr="00B602E0" w:rsidDel="00811447">
              <w:rPr>
                <w:rPrChange w:id="520" w:author="Jason Rhee" w:date="2023-02-16T18:07:00Z">
                  <w:rPr>
                    <w:rStyle w:val="Hyperlink"/>
                    <w:rFonts w:cs="Arial"/>
                    <w:b w:val="0"/>
                    <w:noProof/>
                  </w:rPr>
                </w:rPrChange>
              </w:rPr>
              <w:delText>Text Attribute Values</w:delText>
            </w:r>
            <w:r w:rsidRPr="00A8274E" w:rsidDel="00811447">
              <w:rPr>
                <w:rFonts w:cs="Arial"/>
                <w:b w:val="0"/>
                <w:noProof/>
                <w:webHidden/>
              </w:rPr>
              <w:tab/>
            </w:r>
            <w:r w:rsidR="00AF6513" w:rsidDel="00811447">
              <w:rPr>
                <w:rFonts w:cs="Arial"/>
                <w:b w:val="0"/>
                <w:noProof/>
                <w:webHidden/>
              </w:rPr>
              <w:delText>19</w:delText>
            </w:r>
          </w:del>
        </w:p>
        <w:p w14:paraId="25DF4613" w14:textId="18E10304" w:rsidR="00A8274E" w:rsidRPr="00A8274E" w:rsidDel="00811447" w:rsidRDefault="00A8274E" w:rsidP="00B602E0">
          <w:pPr>
            <w:pStyle w:val="TOC2"/>
            <w:spacing w:after="0"/>
            <w:rPr>
              <w:del w:id="521" w:author="Jason Rhee" w:date="2023-11-06T15:41:00Z"/>
              <w:rFonts w:eastAsiaTheme="minorEastAsia" w:cs="Arial"/>
              <w:b w:val="0"/>
              <w:noProof/>
              <w:lang w:val="fr-FR" w:eastAsia="fr-FR"/>
            </w:rPr>
          </w:pPr>
          <w:del w:id="522" w:author="Jason Rhee" w:date="2023-11-06T15:41:00Z">
            <w:r w:rsidRPr="00B602E0" w:rsidDel="00811447">
              <w:rPr>
                <w:rPrChange w:id="523" w:author="Jason Rhee" w:date="2023-02-16T18:07:00Z">
                  <w:rPr>
                    <w:rStyle w:val="Hyperlink"/>
                    <w:rFonts w:cs="Arial"/>
                    <w:b w:val="0"/>
                    <w:noProof/>
                  </w:rPr>
                </w:rPrChange>
              </w:rPr>
              <w:delText>17.4</w:delText>
            </w:r>
            <w:r w:rsidRPr="00A8274E" w:rsidDel="00811447">
              <w:rPr>
                <w:rFonts w:eastAsiaTheme="minorEastAsia" w:cs="Arial"/>
                <w:b w:val="0"/>
                <w:noProof/>
                <w:lang w:val="fr-FR" w:eastAsia="fr-FR"/>
              </w:rPr>
              <w:tab/>
            </w:r>
            <w:r w:rsidRPr="00B602E0" w:rsidDel="00811447">
              <w:rPr>
                <w:rPrChange w:id="524" w:author="Jason Rhee" w:date="2023-02-16T18:07:00Z">
                  <w:rPr>
                    <w:rStyle w:val="Hyperlink"/>
                    <w:rFonts w:cs="Arial"/>
                    <w:b w:val="0"/>
                    <w:noProof/>
                  </w:rPr>
                </w:rPrChange>
              </w:rPr>
              <w:delText>Mandatory Attribute Values</w:delText>
            </w:r>
            <w:r w:rsidRPr="00A8274E" w:rsidDel="00811447">
              <w:rPr>
                <w:rFonts w:cs="Arial"/>
                <w:b w:val="0"/>
                <w:noProof/>
                <w:webHidden/>
              </w:rPr>
              <w:tab/>
            </w:r>
            <w:r w:rsidR="00AF6513" w:rsidDel="00811447">
              <w:rPr>
                <w:rFonts w:cs="Arial"/>
                <w:b w:val="0"/>
                <w:noProof/>
                <w:webHidden/>
              </w:rPr>
              <w:delText>19</w:delText>
            </w:r>
          </w:del>
        </w:p>
        <w:p w14:paraId="01900818" w14:textId="3B607468" w:rsidR="00A8274E" w:rsidRPr="00A8274E" w:rsidDel="00811447" w:rsidRDefault="00A8274E" w:rsidP="00B602E0">
          <w:pPr>
            <w:pStyle w:val="TOC2"/>
            <w:spacing w:after="0"/>
            <w:rPr>
              <w:del w:id="525" w:author="Jason Rhee" w:date="2023-11-06T15:41:00Z"/>
              <w:rFonts w:eastAsiaTheme="minorEastAsia" w:cs="Arial"/>
              <w:b w:val="0"/>
              <w:noProof/>
              <w:lang w:val="fr-FR" w:eastAsia="fr-FR"/>
            </w:rPr>
          </w:pPr>
          <w:del w:id="526" w:author="Jason Rhee" w:date="2023-11-06T15:41:00Z">
            <w:r w:rsidRPr="00B602E0" w:rsidDel="00811447">
              <w:rPr>
                <w:rPrChange w:id="527" w:author="Jason Rhee" w:date="2023-02-16T18:07:00Z">
                  <w:rPr>
                    <w:rStyle w:val="Hyperlink"/>
                    <w:rFonts w:cs="Arial"/>
                    <w:b w:val="0"/>
                    <w:noProof/>
                  </w:rPr>
                </w:rPrChange>
              </w:rPr>
              <w:delText>17.5</w:delText>
            </w:r>
            <w:r w:rsidRPr="00A8274E" w:rsidDel="00811447">
              <w:rPr>
                <w:rFonts w:eastAsiaTheme="minorEastAsia" w:cs="Arial"/>
                <w:b w:val="0"/>
                <w:noProof/>
                <w:lang w:val="fr-FR" w:eastAsia="fr-FR"/>
              </w:rPr>
              <w:tab/>
            </w:r>
            <w:r w:rsidRPr="00B602E0" w:rsidDel="00811447">
              <w:rPr>
                <w:rPrChange w:id="528" w:author="Jason Rhee" w:date="2023-02-16T18:07:00Z">
                  <w:rPr>
                    <w:rStyle w:val="Hyperlink"/>
                    <w:rFonts w:cs="Arial"/>
                    <w:b w:val="0"/>
                    <w:noProof/>
                  </w:rPr>
                </w:rPrChange>
              </w:rPr>
              <w:delText>Unknown Attribute Values</w:delText>
            </w:r>
            <w:r w:rsidRPr="00A8274E" w:rsidDel="00811447">
              <w:rPr>
                <w:rFonts w:cs="Arial"/>
                <w:b w:val="0"/>
                <w:noProof/>
                <w:webHidden/>
              </w:rPr>
              <w:tab/>
            </w:r>
            <w:r w:rsidR="00AF6513" w:rsidDel="00811447">
              <w:rPr>
                <w:rFonts w:cs="Arial"/>
                <w:b w:val="0"/>
                <w:noProof/>
                <w:webHidden/>
              </w:rPr>
              <w:delText>20</w:delText>
            </w:r>
          </w:del>
        </w:p>
        <w:p w14:paraId="0D93353F" w14:textId="1EBF90D7" w:rsidR="00A8274E" w:rsidRPr="00A8274E" w:rsidDel="00811447" w:rsidRDefault="00A8274E" w:rsidP="00B602E0">
          <w:pPr>
            <w:pStyle w:val="TOC2"/>
            <w:spacing w:after="0"/>
            <w:rPr>
              <w:del w:id="529" w:author="Jason Rhee" w:date="2023-11-06T15:41:00Z"/>
              <w:rFonts w:eastAsiaTheme="minorEastAsia" w:cs="Arial"/>
              <w:b w:val="0"/>
              <w:noProof/>
              <w:lang w:val="fr-FR" w:eastAsia="fr-FR"/>
            </w:rPr>
          </w:pPr>
          <w:del w:id="530" w:author="Jason Rhee" w:date="2023-11-06T15:41:00Z">
            <w:r w:rsidRPr="00B602E0" w:rsidDel="00811447">
              <w:rPr>
                <w:rPrChange w:id="531" w:author="Jason Rhee" w:date="2023-02-16T18:07:00Z">
                  <w:rPr>
                    <w:rStyle w:val="Hyperlink"/>
                    <w:rFonts w:cs="Arial"/>
                    <w:b w:val="0"/>
                    <w:noProof/>
                  </w:rPr>
                </w:rPrChange>
              </w:rPr>
              <w:delText>17.6</w:delText>
            </w:r>
            <w:r w:rsidRPr="00A8274E" w:rsidDel="00811447">
              <w:rPr>
                <w:rFonts w:eastAsiaTheme="minorEastAsia" w:cs="Arial"/>
                <w:b w:val="0"/>
                <w:noProof/>
                <w:lang w:val="fr-FR" w:eastAsia="fr-FR"/>
              </w:rPr>
              <w:tab/>
            </w:r>
            <w:r w:rsidRPr="00B602E0" w:rsidDel="00811447">
              <w:rPr>
                <w:rPrChange w:id="532" w:author="Jason Rhee" w:date="2023-02-16T18:07:00Z">
                  <w:rPr>
                    <w:rStyle w:val="Hyperlink"/>
                    <w:rFonts w:cs="Arial"/>
                    <w:b w:val="0"/>
                    <w:noProof/>
                  </w:rPr>
                </w:rPrChange>
              </w:rPr>
              <w:delText>Structure of dataset files</w:delText>
            </w:r>
            <w:r w:rsidRPr="00A8274E" w:rsidDel="00811447">
              <w:rPr>
                <w:rFonts w:cs="Arial"/>
                <w:b w:val="0"/>
                <w:noProof/>
                <w:webHidden/>
              </w:rPr>
              <w:tab/>
            </w:r>
            <w:r w:rsidR="00AF6513" w:rsidDel="00811447">
              <w:rPr>
                <w:rFonts w:cs="Arial"/>
                <w:b w:val="0"/>
                <w:noProof/>
                <w:webHidden/>
              </w:rPr>
              <w:delText>20</w:delText>
            </w:r>
          </w:del>
        </w:p>
        <w:p w14:paraId="636E7206" w14:textId="3FB129BE" w:rsidR="00A8274E" w:rsidRPr="00A8274E" w:rsidDel="00811447" w:rsidRDefault="00A8274E" w:rsidP="00B602E0">
          <w:pPr>
            <w:pStyle w:val="TOC2"/>
            <w:spacing w:after="0"/>
            <w:rPr>
              <w:del w:id="533" w:author="Jason Rhee" w:date="2023-11-06T15:41:00Z"/>
              <w:rFonts w:eastAsiaTheme="minorEastAsia" w:cs="Arial"/>
              <w:b w:val="0"/>
              <w:noProof/>
              <w:lang w:val="fr-FR" w:eastAsia="fr-FR"/>
            </w:rPr>
          </w:pPr>
          <w:del w:id="534" w:author="Jason Rhee" w:date="2023-11-06T15:41:00Z">
            <w:r w:rsidRPr="00B602E0" w:rsidDel="00811447">
              <w:rPr>
                <w:rPrChange w:id="535" w:author="Jason Rhee" w:date="2023-02-16T18:07:00Z">
                  <w:rPr>
                    <w:rStyle w:val="Hyperlink"/>
                    <w:rFonts w:cs="Arial"/>
                    <w:b w:val="0"/>
                    <w:noProof/>
                  </w:rPr>
                </w:rPrChange>
              </w:rPr>
              <w:delText>17.7</w:delText>
            </w:r>
            <w:r w:rsidRPr="00A8274E" w:rsidDel="00811447">
              <w:rPr>
                <w:rFonts w:eastAsiaTheme="minorEastAsia" w:cs="Arial"/>
                <w:b w:val="0"/>
                <w:noProof/>
                <w:lang w:val="fr-FR" w:eastAsia="fr-FR"/>
              </w:rPr>
              <w:tab/>
            </w:r>
            <w:r w:rsidRPr="00B602E0" w:rsidDel="00811447">
              <w:rPr>
                <w:rPrChange w:id="536" w:author="Jason Rhee" w:date="2023-02-16T18:07:00Z">
                  <w:rPr>
                    <w:rStyle w:val="Hyperlink"/>
                    <w:rFonts w:cs="Arial"/>
                    <w:b w:val="0"/>
                    <w:noProof/>
                  </w:rPr>
                </w:rPrChange>
              </w:rPr>
              <w:delText>Object identifiers</w:delText>
            </w:r>
            <w:r w:rsidRPr="00A8274E" w:rsidDel="00811447">
              <w:rPr>
                <w:rFonts w:cs="Arial"/>
                <w:b w:val="0"/>
                <w:noProof/>
                <w:webHidden/>
              </w:rPr>
              <w:tab/>
            </w:r>
            <w:r w:rsidR="00AF6513" w:rsidDel="00811447">
              <w:rPr>
                <w:rFonts w:cs="Arial"/>
                <w:b w:val="0"/>
                <w:noProof/>
                <w:webHidden/>
              </w:rPr>
              <w:delText>20</w:delText>
            </w:r>
          </w:del>
        </w:p>
        <w:p w14:paraId="1F19481B" w14:textId="28F1D119" w:rsidR="00A8274E" w:rsidRPr="00A8274E" w:rsidDel="00811447" w:rsidRDefault="00A8274E" w:rsidP="00B602E0">
          <w:pPr>
            <w:pStyle w:val="TOC2"/>
            <w:spacing w:after="0"/>
            <w:rPr>
              <w:del w:id="537" w:author="Jason Rhee" w:date="2023-11-06T15:41:00Z"/>
              <w:rFonts w:eastAsiaTheme="minorEastAsia" w:cs="Arial"/>
              <w:b w:val="0"/>
              <w:noProof/>
              <w:lang w:val="fr-FR" w:eastAsia="fr-FR"/>
            </w:rPr>
          </w:pPr>
          <w:del w:id="538" w:author="Jason Rhee" w:date="2023-11-06T15:41:00Z">
            <w:r w:rsidRPr="00B602E0" w:rsidDel="00811447">
              <w:rPr>
                <w:rPrChange w:id="539" w:author="Jason Rhee" w:date="2023-02-16T18:07:00Z">
                  <w:rPr>
                    <w:rStyle w:val="Hyperlink"/>
                    <w:rFonts w:cs="Arial"/>
                    <w:b w:val="0"/>
                    <w:noProof/>
                  </w:rPr>
                </w:rPrChange>
              </w:rPr>
              <w:delText>17.8</w:delText>
            </w:r>
            <w:r w:rsidRPr="00A8274E" w:rsidDel="00811447">
              <w:rPr>
                <w:rFonts w:eastAsiaTheme="minorEastAsia" w:cs="Arial"/>
                <w:b w:val="0"/>
                <w:noProof/>
                <w:lang w:val="fr-FR" w:eastAsia="fr-FR"/>
              </w:rPr>
              <w:tab/>
            </w:r>
            <w:r w:rsidRPr="00B602E0" w:rsidDel="00811447">
              <w:rPr>
                <w:rPrChange w:id="540" w:author="Jason Rhee" w:date="2023-02-16T18:07:00Z">
                  <w:rPr>
                    <w:rStyle w:val="Hyperlink"/>
                    <w:rFonts w:cs="Arial"/>
                    <w:b w:val="0"/>
                    <w:noProof/>
                  </w:rPr>
                </w:rPrChange>
              </w:rPr>
              <w:delText>Dataset validation</w:delText>
            </w:r>
            <w:r w:rsidRPr="00A8274E" w:rsidDel="00811447">
              <w:rPr>
                <w:rFonts w:cs="Arial"/>
                <w:b w:val="0"/>
                <w:noProof/>
                <w:webHidden/>
              </w:rPr>
              <w:tab/>
            </w:r>
            <w:r w:rsidR="00AF6513" w:rsidDel="00811447">
              <w:rPr>
                <w:rFonts w:cs="Arial"/>
                <w:b w:val="0"/>
                <w:noProof/>
                <w:webHidden/>
              </w:rPr>
              <w:delText>20</w:delText>
            </w:r>
          </w:del>
        </w:p>
        <w:p w14:paraId="27EFEF9A" w14:textId="2959673A" w:rsidR="00A8274E" w:rsidRPr="00A8274E" w:rsidDel="00811447" w:rsidRDefault="00A8274E" w:rsidP="00B602E0">
          <w:pPr>
            <w:pStyle w:val="TOC2"/>
            <w:spacing w:after="0"/>
            <w:rPr>
              <w:del w:id="541" w:author="Jason Rhee" w:date="2023-11-06T15:41:00Z"/>
              <w:rFonts w:eastAsiaTheme="minorEastAsia" w:cs="Arial"/>
              <w:b w:val="0"/>
              <w:noProof/>
              <w:lang w:val="fr-FR" w:eastAsia="fr-FR"/>
            </w:rPr>
          </w:pPr>
          <w:del w:id="542" w:author="Jason Rhee" w:date="2023-11-06T15:41:00Z">
            <w:r w:rsidRPr="00B602E0" w:rsidDel="00811447">
              <w:rPr>
                <w:rPrChange w:id="543" w:author="Jason Rhee" w:date="2023-02-16T18:07:00Z">
                  <w:rPr>
                    <w:rStyle w:val="Hyperlink"/>
                    <w:rFonts w:cs="Arial"/>
                    <w:b w:val="0"/>
                    <w:noProof/>
                  </w:rPr>
                </w:rPrChange>
              </w:rPr>
              <w:delText>17.9</w:delText>
            </w:r>
            <w:r w:rsidRPr="00A8274E" w:rsidDel="00811447">
              <w:rPr>
                <w:rFonts w:eastAsiaTheme="minorEastAsia" w:cs="Arial"/>
                <w:b w:val="0"/>
                <w:noProof/>
                <w:lang w:val="fr-FR" w:eastAsia="fr-FR"/>
              </w:rPr>
              <w:tab/>
            </w:r>
            <w:r w:rsidRPr="00B602E0" w:rsidDel="00811447">
              <w:rPr>
                <w:rPrChange w:id="544" w:author="Jason Rhee" w:date="2023-02-16T18:07:00Z">
                  <w:rPr>
                    <w:rStyle w:val="Hyperlink"/>
                    <w:rFonts w:cs="Arial"/>
                    <w:b w:val="0"/>
                    <w:noProof/>
                  </w:rPr>
                </w:rPrChange>
              </w:rPr>
              <w:delText>Data overlap</w:delText>
            </w:r>
            <w:r w:rsidRPr="00A8274E" w:rsidDel="00811447">
              <w:rPr>
                <w:rFonts w:cs="Arial"/>
                <w:b w:val="0"/>
                <w:noProof/>
                <w:webHidden/>
              </w:rPr>
              <w:tab/>
            </w:r>
            <w:r w:rsidR="00AF6513" w:rsidDel="00811447">
              <w:rPr>
                <w:rFonts w:cs="Arial"/>
                <w:b w:val="0"/>
                <w:noProof/>
                <w:webHidden/>
              </w:rPr>
              <w:delText>21</w:delText>
            </w:r>
          </w:del>
        </w:p>
        <w:p w14:paraId="3AC7BED6" w14:textId="7A0D21A8" w:rsidR="00A8274E" w:rsidRPr="00A8274E" w:rsidDel="00811447" w:rsidRDefault="00A8274E" w:rsidP="00B602E0">
          <w:pPr>
            <w:pStyle w:val="TOC2"/>
            <w:spacing w:after="0"/>
            <w:rPr>
              <w:del w:id="545" w:author="Jason Rhee" w:date="2023-11-06T15:41:00Z"/>
              <w:rFonts w:eastAsiaTheme="minorEastAsia" w:cs="Arial"/>
              <w:b w:val="0"/>
              <w:noProof/>
              <w:lang w:val="fr-FR" w:eastAsia="fr-FR"/>
            </w:rPr>
          </w:pPr>
          <w:del w:id="546" w:author="Jason Rhee" w:date="2023-11-06T15:41:00Z">
            <w:r w:rsidRPr="00B602E0" w:rsidDel="00811447">
              <w:rPr>
                <w:rPrChange w:id="547" w:author="Jason Rhee" w:date="2023-02-16T18:07:00Z">
                  <w:rPr>
                    <w:rStyle w:val="Hyperlink"/>
                    <w:rFonts w:cs="Arial"/>
                    <w:b w:val="0"/>
                    <w:noProof/>
                  </w:rPr>
                </w:rPrChange>
              </w:rPr>
              <w:delText>17.10</w:delText>
            </w:r>
            <w:r w:rsidRPr="00A8274E" w:rsidDel="00811447">
              <w:rPr>
                <w:rFonts w:eastAsiaTheme="minorEastAsia" w:cs="Arial"/>
                <w:b w:val="0"/>
                <w:noProof/>
                <w:lang w:val="fr-FR" w:eastAsia="fr-FR"/>
              </w:rPr>
              <w:tab/>
            </w:r>
            <w:r w:rsidRPr="00B602E0" w:rsidDel="00811447">
              <w:rPr>
                <w:rPrChange w:id="548" w:author="Jason Rhee" w:date="2023-02-16T18:07:00Z">
                  <w:rPr>
                    <w:rStyle w:val="Hyperlink"/>
                    <w:rFonts w:cs="Arial"/>
                    <w:b w:val="0"/>
                    <w:noProof/>
                  </w:rPr>
                </w:rPrChange>
              </w:rPr>
              <w:delText>Data quality</w:delText>
            </w:r>
            <w:r w:rsidRPr="00A8274E" w:rsidDel="00811447">
              <w:rPr>
                <w:rFonts w:cs="Arial"/>
                <w:b w:val="0"/>
                <w:noProof/>
                <w:webHidden/>
              </w:rPr>
              <w:tab/>
            </w:r>
            <w:r w:rsidR="00AF6513" w:rsidDel="00811447">
              <w:rPr>
                <w:rFonts w:cs="Arial"/>
                <w:b w:val="0"/>
                <w:noProof/>
                <w:webHidden/>
              </w:rPr>
              <w:delText>21</w:delText>
            </w:r>
          </w:del>
        </w:p>
        <w:p w14:paraId="1BF0F40E" w14:textId="0BB45B4A" w:rsidR="00A8274E" w:rsidRPr="00A8274E" w:rsidDel="00811447" w:rsidRDefault="00A8274E" w:rsidP="00B602E0">
          <w:pPr>
            <w:pStyle w:val="TOC1"/>
            <w:spacing w:before="0" w:after="0"/>
            <w:rPr>
              <w:del w:id="549" w:author="Jason Rhee" w:date="2023-11-06T15:41:00Z"/>
              <w:rFonts w:eastAsiaTheme="minorEastAsia" w:cs="Arial"/>
              <w:b w:val="0"/>
              <w:noProof/>
              <w:lang w:val="fr-FR" w:eastAsia="fr-FR"/>
            </w:rPr>
          </w:pPr>
          <w:del w:id="550" w:author="Jason Rhee" w:date="2023-11-06T15:41:00Z">
            <w:r w:rsidRPr="00B602E0" w:rsidDel="00811447">
              <w:rPr>
                <w:rPrChange w:id="551" w:author="Jason Rhee" w:date="2023-02-16T18:07:00Z">
                  <w:rPr>
                    <w:rStyle w:val="Hyperlink"/>
                    <w:rFonts w:cs="Arial"/>
                    <w:b w:val="0"/>
                    <w:noProof/>
                    <w14:scene3d>
                      <w14:camera w14:prst="orthographicFront"/>
                      <w14:lightRig w14:rig="threePt" w14:dir="t">
                        <w14:rot w14:lat="0" w14:lon="0" w14:rev="0"/>
                      </w14:lightRig>
                    </w14:scene3d>
                  </w:rPr>
                </w:rPrChange>
              </w:rPr>
              <w:delText>18</w:delText>
            </w:r>
            <w:r w:rsidRPr="00A8274E" w:rsidDel="00811447">
              <w:rPr>
                <w:rFonts w:eastAsiaTheme="minorEastAsia" w:cs="Arial"/>
                <w:b w:val="0"/>
                <w:noProof/>
                <w:lang w:val="fr-FR" w:eastAsia="fr-FR"/>
              </w:rPr>
              <w:tab/>
            </w:r>
            <w:r w:rsidRPr="00B602E0" w:rsidDel="00811447">
              <w:rPr>
                <w:rPrChange w:id="552" w:author="Jason Rhee" w:date="2023-02-16T18:07:00Z">
                  <w:rPr>
                    <w:rStyle w:val="Hyperlink"/>
                    <w:rFonts w:cs="Arial"/>
                    <w:b w:val="0"/>
                    <w:noProof/>
                  </w:rPr>
                </w:rPrChange>
              </w:rPr>
              <w:delText>Data Product Delivery</w:delText>
            </w:r>
            <w:r w:rsidRPr="00A8274E" w:rsidDel="00811447">
              <w:rPr>
                <w:rFonts w:cs="Arial"/>
                <w:b w:val="0"/>
                <w:noProof/>
                <w:webHidden/>
              </w:rPr>
              <w:tab/>
            </w:r>
            <w:r w:rsidR="00AF6513" w:rsidDel="00811447">
              <w:rPr>
                <w:rFonts w:cs="Arial"/>
                <w:b w:val="0"/>
                <w:noProof/>
                <w:webHidden/>
              </w:rPr>
              <w:delText>21</w:delText>
            </w:r>
          </w:del>
        </w:p>
        <w:p w14:paraId="05CF8E89" w14:textId="2FF8AC47" w:rsidR="00A8274E" w:rsidRPr="00A8274E" w:rsidDel="00811447" w:rsidRDefault="00A8274E" w:rsidP="00B602E0">
          <w:pPr>
            <w:pStyle w:val="TOC2"/>
            <w:spacing w:after="0"/>
            <w:rPr>
              <w:del w:id="553" w:author="Jason Rhee" w:date="2023-11-06T15:41:00Z"/>
              <w:rFonts w:eastAsiaTheme="minorEastAsia" w:cs="Arial"/>
              <w:b w:val="0"/>
              <w:noProof/>
              <w:lang w:val="fr-FR" w:eastAsia="fr-FR"/>
            </w:rPr>
          </w:pPr>
          <w:del w:id="554" w:author="Jason Rhee" w:date="2023-11-06T15:41:00Z">
            <w:r w:rsidRPr="00B602E0" w:rsidDel="00811447">
              <w:rPr>
                <w:rPrChange w:id="555" w:author="Jason Rhee" w:date="2023-02-16T18:07:00Z">
                  <w:rPr>
                    <w:rStyle w:val="Hyperlink"/>
                    <w:rFonts w:cs="Arial"/>
                    <w:b w:val="0"/>
                    <w:noProof/>
                  </w:rPr>
                </w:rPrChange>
              </w:rPr>
              <w:delText>18.1</w:delText>
            </w:r>
            <w:r w:rsidRPr="00A8274E" w:rsidDel="00811447">
              <w:rPr>
                <w:rFonts w:eastAsiaTheme="minorEastAsia" w:cs="Arial"/>
                <w:b w:val="0"/>
                <w:noProof/>
                <w:lang w:val="fr-FR" w:eastAsia="fr-FR"/>
              </w:rPr>
              <w:tab/>
            </w:r>
            <w:r w:rsidRPr="00B602E0" w:rsidDel="00811447">
              <w:rPr>
                <w:rPrChange w:id="556"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21</w:delText>
            </w:r>
          </w:del>
        </w:p>
        <w:p w14:paraId="069BE242" w14:textId="151F5E05" w:rsidR="00A8274E" w:rsidRPr="00A8274E" w:rsidDel="00811447" w:rsidRDefault="00A8274E" w:rsidP="00B602E0">
          <w:pPr>
            <w:pStyle w:val="TOC2"/>
            <w:spacing w:after="0"/>
            <w:rPr>
              <w:del w:id="557" w:author="Jason Rhee" w:date="2023-11-06T15:41:00Z"/>
              <w:rFonts w:eastAsiaTheme="minorEastAsia" w:cs="Arial"/>
              <w:b w:val="0"/>
              <w:noProof/>
              <w:lang w:val="fr-FR" w:eastAsia="fr-FR"/>
            </w:rPr>
          </w:pPr>
          <w:del w:id="558" w:author="Jason Rhee" w:date="2023-11-06T15:41:00Z">
            <w:r w:rsidRPr="00B602E0" w:rsidDel="00811447">
              <w:rPr>
                <w:rPrChange w:id="559" w:author="Jason Rhee" w:date="2023-02-16T18:07:00Z">
                  <w:rPr>
                    <w:rStyle w:val="Hyperlink"/>
                    <w:rFonts w:cs="Arial"/>
                    <w:b w:val="0"/>
                    <w:noProof/>
                  </w:rPr>
                </w:rPrChange>
              </w:rPr>
              <w:delText>18.2</w:delText>
            </w:r>
            <w:r w:rsidRPr="00A8274E" w:rsidDel="00811447">
              <w:rPr>
                <w:rFonts w:eastAsiaTheme="minorEastAsia" w:cs="Arial"/>
                <w:b w:val="0"/>
                <w:noProof/>
                <w:lang w:val="fr-FR" w:eastAsia="fr-FR"/>
              </w:rPr>
              <w:tab/>
            </w:r>
            <w:r w:rsidRPr="00B602E0" w:rsidDel="00811447">
              <w:rPr>
                <w:rPrChange w:id="560" w:author="Jason Rhee" w:date="2023-02-16T18:07:00Z">
                  <w:rPr>
                    <w:rStyle w:val="Hyperlink"/>
                    <w:rFonts w:cs="Arial"/>
                    <w:b w:val="0"/>
                    <w:noProof/>
                  </w:rPr>
                </w:rPrChange>
              </w:rPr>
              <w:delText>Dataset</w:delText>
            </w:r>
            <w:r w:rsidRPr="00A8274E" w:rsidDel="00811447">
              <w:rPr>
                <w:rFonts w:cs="Arial"/>
                <w:b w:val="0"/>
                <w:noProof/>
                <w:webHidden/>
              </w:rPr>
              <w:tab/>
            </w:r>
            <w:r w:rsidR="00AF6513" w:rsidDel="00811447">
              <w:rPr>
                <w:rFonts w:cs="Arial"/>
                <w:b w:val="0"/>
                <w:noProof/>
                <w:webHidden/>
              </w:rPr>
              <w:delText>22</w:delText>
            </w:r>
          </w:del>
        </w:p>
        <w:p w14:paraId="2543B234" w14:textId="202116EE" w:rsidR="00A8274E" w:rsidRPr="00A8274E" w:rsidDel="00811447" w:rsidRDefault="00A8274E" w:rsidP="00B602E0">
          <w:pPr>
            <w:pStyle w:val="TOC2"/>
            <w:spacing w:after="0"/>
            <w:rPr>
              <w:del w:id="561" w:author="Jason Rhee" w:date="2023-11-06T15:41:00Z"/>
              <w:rFonts w:eastAsiaTheme="minorEastAsia" w:cs="Arial"/>
              <w:b w:val="0"/>
              <w:noProof/>
              <w:lang w:val="fr-FR" w:eastAsia="fr-FR"/>
            </w:rPr>
          </w:pPr>
          <w:del w:id="562" w:author="Jason Rhee" w:date="2023-11-06T15:41:00Z">
            <w:r w:rsidRPr="00B602E0" w:rsidDel="00811447">
              <w:rPr>
                <w:rPrChange w:id="563" w:author="Jason Rhee" w:date="2023-02-16T18:07:00Z">
                  <w:rPr>
                    <w:rStyle w:val="Hyperlink"/>
                    <w:rFonts w:cs="Arial"/>
                    <w:b w:val="0"/>
                    <w:noProof/>
                  </w:rPr>
                </w:rPrChange>
              </w:rPr>
              <w:delText>18.3</w:delText>
            </w:r>
            <w:r w:rsidRPr="00A8274E" w:rsidDel="00811447">
              <w:rPr>
                <w:rFonts w:eastAsiaTheme="minorEastAsia" w:cs="Arial"/>
                <w:b w:val="0"/>
                <w:noProof/>
                <w:lang w:val="fr-FR" w:eastAsia="fr-FR"/>
              </w:rPr>
              <w:tab/>
            </w:r>
            <w:r w:rsidRPr="00B602E0" w:rsidDel="00811447">
              <w:rPr>
                <w:rPrChange w:id="564" w:author="Jason Rhee" w:date="2023-02-16T18:07:00Z">
                  <w:rPr>
                    <w:rStyle w:val="Hyperlink"/>
                    <w:rFonts w:cs="Arial"/>
                    <w:b w:val="0"/>
                    <w:noProof/>
                  </w:rPr>
                </w:rPrChange>
              </w:rPr>
              <w:delText>Support Files</w:delText>
            </w:r>
            <w:r w:rsidRPr="00A8274E" w:rsidDel="00811447">
              <w:rPr>
                <w:rFonts w:cs="Arial"/>
                <w:b w:val="0"/>
                <w:noProof/>
                <w:webHidden/>
              </w:rPr>
              <w:tab/>
            </w:r>
            <w:r w:rsidR="00AF6513" w:rsidDel="00811447">
              <w:rPr>
                <w:rFonts w:cs="Arial"/>
                <w:b w:val="0"/>
                <w:noProof/>
                <w:webHidden/>
              </w:rPr>
              <w:delText>23</w:delText>
            </w:r>
          </w:del>
        </w:p>
        <w:p w14:paraId="31183F85" w14:textId="30F91CBA" w:rsidR="00A8274E" w:rsidRPr="00A8274E" w:rsidDel="00811447" w:rsidRDefault="00A8274E" w:rsidP="00B602E0">
          <w:pPr>
            <w:pStyle w:val="TOC1"/>
            <w:spacing w:before="0" w:after="0"/>
            <w:rPr>
              <w:del w:id="565" w:author="Jason Rhee" w:date="2023-11-06T15:41:00Z"/>
              <w:rFonts w:eastAsiaTheme="minorEastAsia" w:cs="Arial"/>
              <w:b w:val="0"/>
              <w:noProof/>
              <w:lang w:val="fr-FR" w:eastAsia="fr-FR"/>
            </w:rPr>
          </w:pPr>
          <w:del w:id="566" w:author="Jason Rhee" w:date="2023-11-06T15:41:00Z">
            <w:r w:rsidRPr="00B602E0" w:rsidDel="00811447">
              <w:rPr>
                <w:rPrChange w:id="567" w:author="Jason Rhee" w:date="2023-02-16T18:07:00Z">
                  <w:rPr>
                    <w:rStyle w:val="Hyperlink"/>
                    <w:rFonts w:cs="Arial"/>
                    <w:b w:val="0"/>
                    <w:noProof/>
                    <w14:scene3d>
                      <w14:camera w14:prst="orthographicFront"/>
                      <w14:lightRig w14:rig="threePt" w14:dir="t">
                        <w14:rot w14:lat="0" w14:lon="0" w14:rev="0"/>
                      </w14:lightRig>
                    </w14:scene3d>
                  </w:rPr>
                </w:rPrChange>
              </w:rPr>
              <w:delText>19</w:delText>
            </w:r>
            <w:r w:rsidRPr="00A8274E" w:rsidDel="00811447">
              <w:rPr>
                <w:rFonts w:eastAsiaTheme="minorEastAsia" w:cs="Arial"/>
                <w:b w:val="0"/>
                <w:noProof/>
                <w:lang w:val="fr-FR" w:eastAsia="fr-FR"/>
              </w:rPr>
              <w:tab/>
            </w:r>
            <w:r w:rsidRPr="00B602E0" w:rsidDel="00811447">
              <w:rPr>
                <w:rPrChange w:id="568" w:author="Jason Rhee" w:date="2023-02-16T18:07:00Z">
                  <w:rPr>
                    <w:rStyle w:val="Hyperlink"/>
                    <w:rFonts w:cs="Arial"/>
                    <w:b w:val="0"/>
                    <w:noProof/>
                  </w:rPr>
                </w:rPrChange>
              </w:rPr>
              <w:delText>Metadata</w:delText>
            </w:r>
            <w:r w:rsidRPr="00A8274E" w:rsidDel="00811447">
              <w:rPr>
                <w:rFonts w:cs="Arial"/>
                <w:b w:val="0"/>
                <w:noProof/>
                <w:webHidden/>
              </w:rPr>
              <w:tab/>
            </w:r>
            <w:r w:rsidR="00AF6513" w:rsidDel="00811447">
              <w:rPr>
                <w:rFonts w:cs="Arial"/>
                <w:b w:val="0"/>
                <w:noProof/>
                <w:webHidden/>
              </w:rPr>
              <w:delText>24</w:delText>
            </w:r>
          </w:del>
        </w:p>
        <w:p w14:paraId="0A49A7DD" w14:textId="17F31720" w:rsidR="00A8274E" w:rsidRPr="00A8274E" w:rsidDel="00811447" w:rsidRDefault="00A8274E" w:rsidP="00B602E0">
          <w:pPr>
            <w:pStyle w:val="TOC2"/>
            <w:spacing w:after="0"/>
            <w:rPr>
              <w:del w:id="569" w:author="Jason Rhee" w:date="2023-11-06T15:41:00Z"/>
              <w:rFonts w:eastAsiaTheme="minorEastAsia" w:cs="Arial"/>
              <w:b w:val="0"/>
              <w:noProof/>
              <w:lang w:val="fr-FR" w:eastAsia="fr-FR"/>
            </w:rPr>
          </w:pPr>
          <w:del w:id="570" w:author="Jason Rhee" w:date="2023-11-06T15:41:00Z">
            <w:r w:rsidRPr="00B602E0" w:rsidDel="00811447">
              <w:rPr>
                <w:rPrChange w:id="571" w:author="Jason Rhee" w:date="2023-02-16T18:07:00Z">
                  <w:rPr>
                    <w:rStyle w:val="Hyperlink"/>
                    <w:rFonts w:cs="Arial"/>
                    <w:b w:val="0"/>
                    <w:noProof/>
                  </w:rPr>
                </w:rPrChange>
              </w:rPr>
              <w:delText>19.1</w:delText>
            </w:r>
            <w:r w:rsidRPr="00A8274E" w:rsidDel="00811447">
              <w:rPr>
                <w:rFonts w:eastAsiaTheme="minorEastAsia" w:cs="Arial"/>
                <w:b w:val="0"/>
                <w:noProof/>
                <w:lang w:val="fr-FR" w:eastAsia="fr-FR"/>
              </w:rPr>
              <w:tab/>
            </w:r>
            <w:r w:rsidRPr="00B602E0" w:rsidDel="00811447">
              <w:rPr>
                <w:rPrChange w:id="572"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24</w:delText>
            </w:r>
          </w:del>
        </w:p>
        <w:p w14:paraId="46B974E5" w14:textId="52CE9511" w:rsidR="00A8274E" w:rsidRPr="00A8274E" w:rsidDel="00811447" w:rsidRDefault="00A8274E" w:rsidP="00B602E0">
          <w:pPr>
            <w:pStyle w:val="TOC2"/>
            <w:spacing w:after="0"/>
            <w:rPr>
              <w:del w:id="573" w:author="Jason Rhee" w:date="2023-11-06T15:41:00Z"/>
              <w:rFonts w:eastAsiaTheme="minorEastAsia" w:cs="Arial"/>
              <w:b w:val="0"/>
              <w:noProof/>
              <w:lang w:val="fr-FR" w:eastAsia="fr-FR"/>
            </w:rPr>
          </w:pPr>
          <w:del w:id="574" w:author="Jason Rhee" w:date="2023-11-06T15:41:00Z">
            <w:r w:rsidRPr="00B602E0" w:rsidDel="00811447">
              <w:rPr>
                <w:rPrChange w:id="575" w:author="Jason Rhee" w:date="2023-02-16T18:07:00Z">
                  <w:rPr>
                    <w:rStyle w:val="Hyperlink"/>
                    <w:rFonts w:cs="Arial"/>
                    <w:b w:val="0"/>
                    <w:noProof/>
                  </w:rPr>
                </w:rPrChange>
              </w:rPr>
              <w:delText>19.2</w:delText>
            </w:r>
            <w:r w:rsidRPr="00A8274E" w:rsidDel="00811447">
              <w:rPr>
                <w:rFonts w:eastAsiaTheme="minorEastAsia" w:cs="Arial"/>
                <w:b w:val="0"/>
                <w:noProof/>
                <w:lang w:val="fr-FR" w:eastAsia="fr-FR"/>
              </w:rPr>
              <w:tab/>
            </w:r>
            <w:r w:rsidRPr="00B602E0" w:rsidDel="00811447">
              <w:rPr>
                <w:rPrChange w:id="576" w:author="Jason Rhee" w:date="2023-02-16T18:07:00Z">
                  <w:rPr>
                    <w:rStyle w:val="Hyperlink"/>
                    <w:rFonts w:cs="Arial"/>
                    <w:b w:val="0"/>
                    <w:noProof/>
                  </w:rPr>
                </w:rPrChange>
              </w:rPr>
              <w:delText>Use of S-421 to provide routes in UKC plans</w:delText>
            </w:r>
            <w:r w:rsidRPr="00A8274E" w:rsidDel="00811447">
              <w:rPr>
                <w:rFonts w:cs="Arial"/>
                <w:b w:val="0"/>
                <w:noProof/>
                <w:webHidden/>
              </w:rPr>
              <w:tab/>
            </w:r>
            <w:r w:rsidR="00AF6513" w:rsidDel="00811447">
              <w:rPr>
                <w:rFonts w:cs="Arial"/>
                <w:b w:val="0"/>
                <w:noProof/>
                <w:webHidden/>
              </w:rPr>
              <w:delText>25</w:delText>
            </w:r>
          </w:del>
        </w:p>
        <w:p w14:paraId="53C64417" w14:textId="472FB5EA" w:rsidR="00A8274E" w:rsidRPr="00A8274E" w:rsidDel="00811447" w:rsidRDefault="00A8274E" w:rsidP="00B602E0">
          <w:pPr>
            <w:pStyle w:val="TOC2"/>
            <w:spacing w:after="0"/>
            <w:rPr>
              <w:del w:id="577" w:author="Jason Rhee" w:date="2023-11-06T15:41:00Z"/>
              <w:rFonts w:eastAsiaTheme="minorEastAsia" w:cs="Arial"/>
              <w:b w:val="0"/>
              <w:noProof/>
              <w:lang w:val="fr-FR" w:eastAsia="fr-FR"/>
            </w:rPr>
          </w:pPr>
          <w:del w:id="578" w:author="Jason Rhee" w:date="2023-11-06T15:41:00Z">
            <w:r w:rsidRPr="00B602E0" w:rsidDel="00811447">
              <w:rPr>
                <w:rPrChange w:id="579" w:author="Jason Rhee" w:date="2023-02-16T18:07:00Z">
                  <w:rPr>
                    <w:rStyle w:val="Hyperlink"/>
                    <w:rFonts w:cs="Arial"/>
                    <w:b w:val="0"/>
                    <w:noProof/>
                  </w:rPr>
                </w:rPrChange>
              </w:rPr>
              <w:delText>19.3</w:delText>
            </w:r>
            <w:r w:rsidRPr="00A8274E" w:rsidDel="00811447">
              <w:rPr>
                <w:rFonts w:eastAsiaTheme="minorEastAsia" w:cs="Arial"/>
                <w:b w:val="0"/>
                <w:noProof/>
                <w:lang w:val="fr-FR" w:eastAsia="fr-FR"/>
              </w:rPr>
              <w:tab/>
            </w:r>
            <w:r w:rsidRPr="00B602E0" w:rsidDel="00811447">
              <w:rPr>
                <w:rPrChange w:id="580" w:author="Jason Rhee" w:date="2023-02-16T18:07:00Z">
                  <w:rPr>
                    <w:rStyle w:val="Hyperlink"/>
                    <w:rFonts w:cs="Arial"/>
                    <w:b w:val="0"/>
                    <w:noProof/>
                  </w:rPr>
                </w:rPrChange>
              </w:rPr>
              <w:delText>Language</w:delText>
            </w:r>
            <w:r w:rsidRPr="00A8274E" w:rsidDel="00811447">
              <w:rPr>
                <w:rFonts w:cs="Arial"/>
                <w:b w:val="0"/>
                <w:noProof/>
                <w:webHidden/>
              </w:rPr>
              <w:tab/>
            </w:r>
            <w:r w:rsidR="00AF6513" w:rsidDel="00811447">
              <w:rPr>
                <w:rFonts w:cs="Arial"/>
                <w:b w:val="0"/>
                <w:noProof/>
                <w:webHidden/>
              </w:rPr>
              <w:delText>25</w:delText>
            </w:r>
          </w:del>
        </w:p>
        <w:p w14:paraId="782F0A75" w14:textId="61C185B2" w:rsidR="00A8274E" w:rsidRPr="00A8274E" w:rsidDel="00811447" w:rsidRDefault="00A8274E" w:rsidP="00B602E0">
          <w:pPr>
            <w:pStyle w:val="TOC2"/>
            <w:spacing w:after="0"/>
            <w:rPr>
              <w:del w:id="581" w:author="Jason Rhee" w:date="2023-11-06T15:41:00Z"/>
              <w:rFonts w:eastAsiaTheme="minorEastAsia" w:cs="Arial"/>
              <w:b w:val="0"/>
              <w:noProof/>
              <w:lang w:val="fr-FR" w:eastAsia="fr-FR"/>
            </w:rPr>
          </w:pPr>
          <w:del w:id="582" w:author="Jason Rhee" w:date="2023-11-06T15:41:00Z">
            <w:r w:rsidRPr="00B602E0" w:rsidDel="00811447">
              <w:rPr>
                <w:rPrChange w:id="583" w:author="Jason Rhee" w:date="2023-02-16T18:07:00Z">
                  <w:rPr>
                    <w:rStyle w:val="Hyperlink"/>
                    <w:rFonts w:cs="Arial"/>
                    <w:b w:val="0"/>
                    <w:noProof/>
                  </w:rPr>
                </w:rPrChange>
              </w:rPr>
              <w:delText>19.4</w:delText>
            </w:r>
            <w:r w:rsidRPr="00A8274E" w:rsidDel="00811447">
              <w:rPr>
                <w:rFonts w:eastAsiaTheme="minorEastAsia" w:cs="Arial"/>
                <w:b w:val="0"/>
                <w:noProof/>
                <w:lang w:val="fr-FR" w:eastAsia="fr-FR"/>
              </w:rPr>
              <w:tab/>
            </w:r>
            <w:r w:rsidRPr="00B602E0" w:rsidDel="00811447">
              <w:rPr>
                <w:rPrChange w:id="584" w:author="Jason Rhee" w:date="2023-02-16T18:07:00Z">
                  <w:rPr>
                    <w:rStyle w:val="Hyperlink"/>
                    <w:rFonts w:cs="Arial"/>
                    <w:b w:val="0"/>
                    <w:noProof/>
                  </w:rPr>
                </w:rPrChange>
              </w:rPr>
              <w:delText>Dataset metadata</w:delText>
            </w:r>
            <w:r w:rsidRPr="00A8274E" w:rsidDel="00811447">
              <w:rPr>
                <w:rFonts w:cs="Arial"/>
                <w:b w:val="0"/>
                <w:noProof/>
                <w:webHidden/>
              </w:rPr>
              <w:tab/>
            </w:r>
            <w:r w:rsidR="00AF6513" w:rsidDel="00811447">
              <w:rPr>
                <w:rFonts w:cs="Arial"/>
                <w:b w:val="0"/>
                <w:noProof/>
                <w:webHidden/>
              </w:rPr>
              <w:delText>25</w:delText>
            </w:r>
          </w:del>
        </w:p>
        <w:p w14:paraId="3FB11E1E" w14:textId="71B964D5" w:rsidR="00A8274E" w:rsidRPr="00A8274E" w:rsidDel="00811447" w:rsidRDefault="00A8274E" w:rsidP="00B602E0">
          <w:pPr>
            <w:pStyle w:val="TOC2"/>
            <w:spacing w:after="0"/>
            <w:rPr>
              <w:del w:id="585" w:author="Jason Rhee" w:date="2023-11-06T15:41:00Z"/>
              <w:rFonts w:eastAsiaTheme="minorEastAsia" w:cs="Arial"/>
              <w:b w:val="0"/>
              <w:noProof/>
              <w:lang w:val="fr-FR" w:eastAsia="fr-FR"/>
            </w:rPr>
          </w:pPr>
          <w:del w:id="586" w:author="Jason Rhee" w:date="2023-11-06T15:41:00Z">
            <w:r w:rsidRPr="00B602E0" w:rsidDel="00811447">
              <w:rPr>
                <w:rPrChange w:id="587" w:author="Jason Rhee" w:date="2023-02-16T18:07:00Z">
                  <w:rPr>
                    <w:rStyle w:val="Hyperlink"/>
                    <w:rFonts w:cs="Arial"/>
                    <w:b w:val="0"/>
                    <w:noProof/>
                  </w:rPr>
                </w:rPrChange>
              </w:rPr>
              <w:delText>19.5</w:delText>
            </w:r>
            <w:r w:rsidRPr="00A8274E" w:rsidDel="00811447">
              <w:rPr>
                <w:rFonts w:eastAsiaTheme="minorEastAsia" w:cs="Arial"/>
                <w:b w:val="0"/>
                <w:noProof/>
                <w:lang w:val="fr-FR" w:eastAsia="fr-FR"/>
              </w:rPr>
              <w:tab/>
            </w:r>
            <w:r w:rsidRPr="00B602E0" w:rsidDel="00811447">
              <w:rPr>
                <w:rPrChange w:id="588" w:author="Jason Rhee" w:date="2023-02-16T18:07:00Z">
                  <w:rPr>
                    <w:rStyle w:val="Hyperlink"/>
                    <w:rFonts w:cs="Arial"/>
                    <w:b w:val="0"/>
                    <w:noProof/>
                  </w:rPr>
                </w:rPrChange>
              </w:rPr>
              <w:delText>S100_ExchangeCatalogue</w:delText>
            </w:r>
            <w:r w:rsidRPr="00A8274E" w:rsidDel="00811447">
              <w:rPr>
                <w:rFonts w:cs="Arial"/>
                <w:b w:val="0"/>
                <w:noProof/>
                <w:webHidden/>
              </w:rPr>
              <w:tab/>
            </w:r>
            <w:r w:rsidR="00AF6513" w:rsidDel="00811447">
              <w:rPr>
                <w:rFonts w:cs="Arial"/>
                <w:b w:val="0"/>
                <w:noProof/>
                <w:webHidden/>
              </w:rPr>
              <w:delText>27</w:delText>
            </w:r>
          </w:del>
        </w:p>
        <w:p w14:paraId="08DD493B" w14:textId="39A639A2" w:rsidR="00A8274E" w:rsidRPr="00A8274E" w:rsidDel="00811447" w:rsidRDefault="00A8274E" w:rsidP="00B602E0">
          <w:pPr>
            <w:pStyle w:val="TOC2"/>
            <w:spacing w:after="0"/>
            <w:rPr>
              <w:del w:id="589" w:author="Jason Rhee" w:date="2023-11-06T15:41:00Z"/>
              <w:rFonts w:eastAsiaTheme="minorEastAsia" w:cs="Arial"/>
              <w:b w:val="0"/>
              <w:noProof/>
              <w:lang w:val="fr-FR" w:eastAsia="fr-FR"/>
            </w:rPr>
          </w:pPr>
          <w:del w:id="590" w:author="Jason Rhee" w:date="2023-11-06T15:41:00Z">
            <w:r w:rsidRPr="00B602E0" w:rsidDel="00811447">
              <w:rPr>
                <w:rPrChange w:id="591" w:author="Jason Rhee" w:date="2023-02-16T18:07:00Z">
                  <w:rPr>
                    <w:rStyle w:val="Hyperlink"/>
                    <w:rFonts w:cs="Arial"/>
                    <w:b w:val="0"/>
                    <w:noProof/>
                  </w:rPr>
                </w:rPrChange>
              </w:rPr>
              <w:delText>19.6</w:delText>
            </w:r>
            <w:r w:rsidRPr="00A8274E" w:rsidDel="00811447">
              <w:rPr>
                <w:rFonts w:eastAsiaTheme="minorEastAsia" w:cs="Arial"/>
                <w:b w:val="0"/>
                <w:noProof/>
                <w:lang w:val="fr-FR" w:eastAsia="fr-FR"/>
              </w:rPr>
              <w:tab/>
            </w:r>
            <w:r w:rsidRPr="00B602E0" w:rsidDel="00811447">
              <w:rPr>
                <w:rPrChange w:id="592" w:author="Jason Rhee" w:date="2023-02-16T18:07:00Z">
                  <w:rPr>
                    <w:rStyle w:val="Hyperlink"/>
                    <w:rFonts w:cs="Arial"/>
                    <w:b w:val="0"/>
                    <w:noProof/>
                  </w:rPr>
                </w:rPrChange>
              </w:rPr>
              <w:delText>S100_DatasetDiscoveryMetaData</w:delText>
            </w:r>
            <w:r w:rsidRPr="00A8274E" w:rsidDel="00811447">
              <w:rPr>
                <w:rFonts w:cs="Arial"/>
                <w:b w:val="0"/>
                <w:noProof/>
                <w:webHidden/>
              </w:rPr>
              <w:tab/>
            </w:r>
            <w:r w:rsidR="00AF6513" w:rsidDel="00811447">
              <w:rPr>
                <w:rFonts w:cs="Arial"/>
                <w:b w:val="0"/>
                <w:noProof/>
                <w:webHidden/>
              </w:rPr>
              <w:delText>30</w:delText>
            </w:r>
          </w:del>
        </w:p>
        <w:p w14:paraId="2C4F183A" w14:textId="24E9E9AD" w:rsidR="00A8274E" w:rsidRPr="00A8274E" w:rsidDel="00811447" w:rsidRDefault="00A8274E" w:rsidP="00B602E0">
          <w:pPr>
            <w:pStyle w:val="TOC2"/>
            <w:spacing w:after="0"/>
            <w:rPr>
              <w:del w:id="593" w:author="Jason Rhee" w:date="2023-11-06T15:41:00Z"/>
              <w:rFonts w:eastAsiaTheme="minorEastAsia" w:cs="Arial"/>
              <w:b w:val="0"/>
              <w:noProof/>
              <w:lang w:val="fr-FR" w:eastAsia="fr-FR"/>
            </w:rPr>
          </w:pPr>
          <w:del w:id="594" w:author="Jason Rhee" w:date="2023-11-06T15:41:00Z">
            <w:r w:rsidRPr="00B602E0" w:rsidDel="00811447">
              <w:rPr>
                <w:rPrChange w:id="595" w:author="Jason Rhee" w:date="2023-02-16T18:07:00Z">
                  <w:rPr>
                    <w:rStyle w:val="Hyperlink"/>
                    <w:rFonts w:cs="Arial"/>
                    <w:b w:val="0"/>
                    <w:noProof/>
                  </w:rPr>
                </w:rPrChange>
              </w:rPr>
              <w:delText>19.7</w:delText>
            </w:r>
            <w:r w:rsidRPr="00A8274E" w:rsidDel="00811447">
              <w:rPr>
                <w:rFonts w:eastAsiaTheme="minorEastAsia" w:cs="Arial"/>
                <w:b w:val="0"/>
                <w:noProof/>
                <w:lang w:val="fr-FR" w:eastAsia="fr-FR"/>
              </w:rPr>
              <w:tab/>
            </w:r>
            <w:r w:rsidRPr="00B602E0" w:rsidDel="00811447">
              <w:rPr>
                <w:rPrChange w:id="596" w:author="Jason Rhee" w:date="2023-02-16T18:07:00Z">
                  <w:rPr>
                    <w:rStyle w:val="Hyperlink"/>
                    <w:rFonts w:cs="Arial"/>
                    <w:b w:val="0"/>
                    <w:noProof/>
                  </w:rPr>
                </w:rPrChange>
              </w:rPr>
              <w:delText>S100_SupportFileDiscoveryMetadata</w:delText>
            </w:r>
            <w:r w:rsidRPr="00A8274E" w:rsidDel="00811447">
              <w:rPr>
                <w:rFonts w:cs="Arial"/>
                <w:b w:val="0"/>
                <w:noProof/>
                <w:webHidden/>
              </w:rPr>
              <w:tab/>
            </w:r>
            <w:r w:rsidR="00AF6513" w:rsidDel="00811447">
              <w:rPr>
                <w:rFonts w:cs="Arial"/>
                <w:b w:val="0"/>
                <w:noProof/>
                <w:webHidden/>
              </w:rPr>
              <w:delText>35</w:delText>
            </w:r>
          </w:del>
        </w:p>
        <w:p w14:paraId="716140F5" w14:textId="49A5F35A" w:rsidR="00A8274E" w:rsidRPr="00A8274E" w:rsidDel="00811447" w:rsidRDefault="00A8274E" w:rsidP="00B602E0">
          <w:pPr>
            <w:pStyle w:val="TOC2"/>
            <w:spacing w:after="0"/>
            <w:rPr>
              <w:del w:id="597" w:author="Jason Rhee" w:date="2023-11-06T15:41:00Z"/>
              <w:rFonts w:eastAsiaTheme="minorEastAsia" w:cs="Arial"/>
              <w:b w:val="0"/>
              <w:noProof/>
              <w:lang w:val="fr-FR" w:eastAsia="fr-FR"/>
            </w:rPr>
          </w:pPr>
          <w:del w:id="598" w:author="Jason Rhee" w:date="2023-11-06T15:41:00Z">
            <w:r w:rsidRPr="00B602E0" w:rsidDel="00811447">
              <w:rPr>
                <w:rPrChange w:id="599" w:author="Jason Rhee" w:date="2023-02-16T18:07:00Z">
                  <w:rPr>
                    <w:rStyle w:val="Hyperlink"/>
                    <w:rFonts w:cs="Arial"/>
                    <w:b w:val="0"/>
                    <w:noProof/>
                  </w:rPr>
                </w:rPrChange>
              </w:rPr>
              <w:delText>19.8</w:delText>
            </w:r>
            <w:r w:rsidRPr="00A8274E" w:rsidDel="00811447">
              <w:rPr>
                <w:rFonts w:eastAsiaTheme="minorEastAsia" w:cs="Arial"/>
                <w:b w:val="0"/>
                <w:noProof/>
                <w:lang w:val="fr-FR" w:eastAsia="fr-FR"/>
              </w:rPr>
              <w:tab/>
            </w:r>
            <w:r w:rsidRPr="00B602E0" w:rsidDel="00811447">
              <w:rPr>
                <w:rPrChange w:id="600" w:author="Jason Rhee" w:date="2023-02-16T18:07:00Z">
                  <w:rPr>
                    <w:rStyle w:val="Hyperlink"/>
                    <w:rFonts w:cs="Arial"/>
                    <w:b w:val="0"/>
                    <w:noProof/>
                  </w:rPr>
                </w:rPrChange>
              </w:rPr>
              <w:delText>S100_CatalogueMetadata</w:delText>
            </w:r>
            <w:r w:rsidRPr="00A8274E" w:rsidDel="00811447">
              <w:rPr>
                <w:rFonts w:cs="Arial"/>
                <w:b w:val="0"/>
                <w:noProof/>
                <w:webHidden/>
              </w:rPr>
              <w:tab/>
            </w:r>
            <w:r w:rsidR="00AF6513" w:rsidDel="00811447">
              <w:rPr>
                <w:rFonts w:cs="Arial"/>
                <w:b w:val="0"/>
                <w:noProof/>
                <w:webHidden/>
              </w:rPr>
              <w:delText>37</w:delText>
            </w:r>
          </w:del>
        </w:p>
        <w:p w14:paraId="3B05F9AE" w14:textId="39BAA664" w:rsidR="00A8274E" w:rsidRPr="00A8274E" w:rsidDel="00811447" w:rsidRDefault="00A8274E" w:rsidP="00B602E0">
          <w:pPr>
            <w:pStyle w:val="TOC1"/>
            <w:tabs>
              <w:tab w:val="left" w:pos="10580"/>
            </w:tabs>
            <w:spacing w:before="0" w:after="0"/>
            <w:rPr>
              <w:del w:id="601" w:author="Jason Rhee" w:date="2023-11-06T15:41:00Z"/>
              <w:rFonts w:eastAsiaTheme="minorEastAsia" w:cs="Arial"/>
              <w:b w:val="0"/>
              <w:noProof/>
              <w:lang w:val="fr-FR" w:eastAsia="fr-FR"/>
            </w:rPr>
          </w:pPr>
          <w:del w:id="602" w:author="Jason Rhee" w:date="2023-11-06T15:41:00Z">
            <w:r w:rsidRPr="00B602E0" w:rsidDel="00811447">
              <w:rPr>
                <w:rPrChange w:id="603" w:author="Jason Rhee" w:date="2023-02-16T18:07:00Z">
                  <w:rPr>
                    <w:rStyle w:val="Hyperlink"/>
                    <w:rFonts w:cs="Arial"/>
                    <w:b w:val="0"/>
                    <w:noProof/>
                    <w14:scene3d>
                      <w14:camera w14:prst="orthographicFront"/>
                      <w14:lightRig w14:rig="threePt" w14:dir="t">
                        <w14:rot w14:lat="0" w14:lon="0" w14:rev="0"/>
                      </w14:lightRig>
                    </w14:scene3d>
                  </w:rPr>
                </w:rPrChange>
              </w:rPr>
              <w:delText xml:space="preserve">Annex A.  </w:delText>
            </w:r>
            <w:r w:rsidRPr="00B602E0" w:rsidDel="00811447">
              <w:rPr>
                <w:rPrChange w:id="604" w:author="Jason Rhee" w:date="2023-02-16T18:07:00Z">
                  <w:rPr>
                    <w:rStyle w:val="Hyperlink"/>
                    <w:rFonts w:cs="Arial"/>
                    <w:b w:val="0"/>
                    <w:noProof/>
                  </w:rPr>
                </w:rPrChange>
              </w:rPr>
              <w:delText>Data Classification and Encoding Guide</w:delText>
            </w:r>
            <w:r w:rsidRPr="00A8274E" w:rsidDel="00811447">
              <w:rPr>
                <w:rFonts w:cs="Arial"/>
                <w:b w:val="0"/>
                <w:noProof/>
                <w:webHidden/>
              </w:rPr>
              <w:tab/>
            </w:r>
            <w:r w:rsidR="00AF6513" w:rsidDel="00811447">
              <w:rPr>
                <w:rFonts w:cs="Arial"/>
                <w:b w:val="0"/>
                <w:noProof/>
                <w:webHidden/>
              </w:rPr>
              <w:delText>39</w:delText>
            </w:r>
          </w:del>
        </w:p>
        <w:p w14:paraId="6F4859A8" w14:textId="4B11D039" w:rsidR="00A8274E" w:rsidRPr="00A8274E" w:rsidDel="00811447" w:rsidRDefault="00A8274E" w:rsidP="00B602E0">
          <w:pPr>
            <w:pStyle w:val="TOC2"/>
            <w:spacing w:after="0"/>
            <w:rPr>
              <w:del w:id="605" w:author="Jason Rhee" w:date="2023-11-06T15:41:00Z"/>
              <w:rFonts w:eastAsiaTheme="minorEastAsia" w:cs="Arial"/>
              <w:b w:val="0"/>
              <w:noProof/>
              <w:lang w:val="fr-FR" w:eastAsia="fr-FR"/>
            </w:rPr>
          </w:pPr>
          <w:del w:id="606" w:author="Jason Rhee" w:date="2023-11-06T15:41:00Z">
            <w:r w:rsidRPr="00B602E0" w:rsidDel="00811447">
              <w:rPr>
                <w:rPrChange w:id="607" w:author="Jason Rhee" w:date="2023-02-16T18:07:00Z">
                  <w:rPr>
                    <w:rStyle w:val="Hyperlink"/>
                    <w:rFonts w:cs="Arial"/>
                    <w:b w:val="0"/>
                    <w:noProof/>
                  </w:rPr>
                </w:rPrChange>
              </w:rPr>
              <w:delText>A.1</w:delText>
            </w:r>
            <w:r w:rsidRPr="00A8274E" w:rsidDel="00811447">
              <w:rPr>
                <w:rFonts w:eastAsiaTheme="minorEastAsia" w:cs="Arial"/>
                <w:b w:val="0"/>
                <w:noProof/>
                <w:lang w:val="fr-FR" w:eastAsia="fr-FR"/>
              </w:rPr>
              <w:tab/>
            </w:r>
            <w:r w:rsidRPr="00B602E0" w:rsidDel="00811447">
              <w:rPr>
                <w:rPrChange w:id="608" w:author="Jason Rhee" w:date="2023-02-16T18:07:00Z">
                  <w:rPr>
                    <w:rStyle w:val="Hyperlink"/>
                    <w:rFonts w:cs="Arial"/>
                    <w:b w:val="0"/>
                    <w:noProof/>
                  </w:rPr>
                </w:rPrChange>
              </w:rPr>
              <w:delText>UnderKeelClearancePlan</w:delText>
            </w:r>
            <w:r w:rsidRPr="00A8274E" w:rsidDel="00811447">
              <w:rPr>
                <w:rFonts w:cs="Arial"/>
                <w:b w:val="0"/>
                <w:noProof/>
                <w:webHidden/>
              </w:rPr>
              <w:tab/>
            </w:r>
            <w:r w:rsidR="00AF6513" w:rsidDel="00811447">
              <w:rPr>
                <w:rFonts w:cs="Arial"/>
                <w:b w:val="0"/>
                <w:noProof/>
                <w:webHidden/>
              </w:rPr>
              <w:delText>39</w:delText>
            </w:r>
          </w:del>
        </w:p>
        <w:p w14:paraId="45A46CE1" w14:textId="11BB04A9" w:rsidR="00A8274E" w:rsidRPr="00A8274E" w:rsidDel="00811447" w:rsidRDefault="00A8274E" w:rsidP="00B602E0">
          <w:pPr>
            <w:pStyle w:val="TOC2"/>
            <w:spacing w:after="0"/>
            <w:rPr>
              <w:del w:id="609" w:author="Jason Rhee" w:date="2023-11-06T15:41:00Z"/>
              <w:rFonts w:eastAsiaTheme="minorEastAsia" w:cs="Arial"/>
              <w:b w:val="0"/>
              <w:noProof/>
              <w:lang w:val="fr-FR" w:eastAsia="fr-FR"/>
            </w:rPr>
          </w:pPr>
          <w:del w:id="610" w:author="Jason Rhee" w:date="2023-11-06T15:41:00Z">
            <w:r w:rsidRPr="00B602E0" w:rsidDel="00811447">
              <w:rPr>
                <w:rPrChange w:id="611" w:author="Jason Rhee" w:date="2023-02-16T18:07:00Z">
                  <w:rPr>
                    <w:rStyle w:val="Hyperlink"/>
                    <w:rFonts w:cs="Arial"/>
                    <w:b w:val="0"/>
                    <w:noProof/>
                  </w:rPr>
                </w:rPrChange>
              </w:rPr>
              <w:delText>A.2</w:delText>
            </w:r>
            <w:r w:rsidRPr="00A8274E" w:rsidDel="00811447">
              <w:rPr>
                <w:rFonts w:eastAsiaTheme="minorEastAsia" w:cs="Arial"/>
                <w:b w:val="0"/>
                <w:noProof/>
                <w:lang w:val="fr-FR" w:eastAsia="fr-FR"/>
              </w:rPr>
              <w:tab/>
            </w:r>
            <w:r w:rsidRPr="00B602E0" w:rsidDel="00811447">
              <w:rPr>
                <w:rPrChange w:id="612" w:author="Jason Rhee" w:date="2023-02-16T18:07:00Z">
                  <w:rPr>
                    <w:rStyle w:val="Hyperlink"/>
                    <w:rFonts w:cs="Arial"/>
                    <w:b w:val="0"/>
                    <w:noProof/>
                  </w:rPr>
                </w:rPrChange>
              </w:rPr>
              <w:delText>UnderKeelClearanceNonNavigableArea</w:delText>
            </w:r>
            <w:r w:rsidRPr="00A8274E" w:rsidDel="00811447">
              <w:rPr>
                <w:rFonts w:cs="Arial"/>
                <w:b w:val="0"/>
                <w:noProof/>
                <w:webHidden/>
              </w:rPr>
              <w:tab/>
            </w:r>
            <w:r w:rsidR="00AF6513" w:rsidDel="00811447">
              <w:rPr>
                <w:rFonts w:cs="Arial"/>
                <w:b w:val="0"/>
                <w:noProof/>
                <w:webHidden/>
              </w:rPr>
              <w:delText>40</w:delText>
            </w:r>
          </w:del>
        </w:p>
        <w:p w14:paraId="4FF1CE7A" w14:textId="52179DE1" w:rsidR="00A8274E" w:rsidRPr="00A8274E" w:rsidDel="00811447" w:rsidRDefault="00A8274E" w:rsidP="00B602E0">
          <w:pPr>
            <w:pStyle w:val="TOC2"/>
            <w:spacing w:after="0"/>
            <w:rPr>
              <w:del w:id="613" w:author="Jason Rhee" w:date="2023-11-06T15:41:00Z"/>
              <w:rFonts w:eastAsiaTheme="minorEastAsia" w:cs="Arial"/>
              <w:b w:val="0"/>
              <w:noProof/>
              <w:lang w:val="fr-FR" w:eastAsia="fr-FR"/>
            </w:rPr>
          </w:pPr>
          <w:del w:id="614" w:author="Jason Rhee" w:date="2023-11-06T15:41:00Z">
            <w:r w:rsidRPr="00B602E0" w:rsidDel="00811447">
              <w:rPr>
                <w:rPrChange w:id="615" w:author="Jason Rhee" w:date="2023-02-16T18:07:00Z">
                  <w:rPr>
                    <w:rStyle w:val="Hyperlink"/>
                    <w:rFonts w:cs="Arial"/>
                    <w:b w:val="0"/>
                    <w:noProof/>
                  </w:rPr>
                </w:rPrChange>
              </w:rPr>
              <w:delText>A.3</w:delText>
            </w:r>
            <w:r w:rsidRPr="00A8274E" w:rsidDel="00811447">
              <w:rPr>
                <w:rFonts w:eastAsiaTheme="minorEastAsia" w:cs="Arial"/>
                <w:b w:val="0"/>
                <w:noProof/>
                <w:lang w:val="fr-FR" w:eastAsia="fr-FR"/>
              </w:rPr>
              <w:tab/>
            </w:r>
            <w:r w:rsidRPr="00B602E0" w:rsidDel="00811447">
              <w:rPr>
                <w:rPrChange w:id="616" w:author="Jason Rhee" w:date="2023-02-16T18:07:00Z">
                  <w:rPr>
                    <w:rStyle w:val="Hyperlink"/>
                    <w:rFonts w:cs="Arial"/>
                    <w:b w:val="0"/>
                    <w:noProof/>
                  </w:rPr>
                </w:rPrChange>
              </w:rPr>
              <w:delText>UnderKeelClearanceAlmostNonNavigableArea</w:delText>
            </w:r>
            <w:r w:rsidRPr="00A8274E" w:rsidDel="00811447">
              <w:rPr>
                <w:rFonts w:cs="Arial"/>
                <w:b w:val="0"/>
                <w:noProof/>
                <w:webHidden/>
              </w:rPr>
              <w:tab/>
            </w:r>
            <w:r w:rsidR="00AF6513" w:rsidDel="00811447">
              <w:rPr>
                <w:rFonts w:cs="Arial"/>
                <w:b w:val="0"/>
                <w:noProof/>
                <w:webHidden/>
              </w:rPr>
              <w:delText>40</w:delText>
            </w:r>
          </w:del>
        </w:p>
        <w:p w14:paraId="0A8AF6E4" w14:textId="32928713" w:rsidR="00A8274E" w:rsidRPr="00A8274E" w:rsidDel="00811447" w:rsidRDefault="00A8274E" w:rsidP="00B602E0">
          <w:pPr>
            <w:pStyle w:val="TOC2"/>
            <w:spacing w:after="0"/>
            <w:rPr>
              <w:del w:id="617" w:author="Jason Rhee" w:date="2023-11-06T15:41:00Z"/>
              <w:rFonts w:eastAsiaTheme="minorEastAsia" w:cs="Arial"/>
              <w:b w:val="0"/>
              <w:noProof/>
              <w:lang w:val="fr-FR" w:eastAsia="fr-FR"/>
            </w:rPr>
          </w:pPr>
          <w:del w:id="618" w:author="Jason Rhee" w:date="2023-11-06T15:41:00Z">
            <w:r w:rsidRPr="00B602E0" w:rsidDel="00811447">
              <w:rPr>
                <w:rPrChange w:id="619" w:author="Jason Rhee" w:date="2023-02-16T18:07:00Z">
                  <w:rPr>
                    <w:rStyle w:val="Hyperlink"/>
                    <w:rFonts w:cs="Arial"/>
                    <w:b w:val="0"/>
                    <w:noProof/>
                  </w:rPr>
                </w:rPrChange>
              </w:rPr>
              <w:delText>A.4</w:delText>
            </w:r>
            <w:r w:rsidRPr="00A8274E" w:rsidDel="00811447">
              <w:rPr>
                <w:rFonts w:eastAsiaTheme="minorEastAsia" w:cs="Arial"/>
                <w:b w:val="0"/>
                <w:noProof/>
                <w:lang w:val="fr-FR" w:eastAsia="fr-FR"/>
              </w:rPr>
              <w:tab/>
            </w:r>
            <w:r w:rsidRPr="00B602E0" w:rsidDel="00811447">
              <w:rPr>
                <w:rPrChange w:id="620" w:author="Jason Rhee" w:date="2023-02-16T18:07:00Z">
                  <w:rPr>
                    <w:rStyle w:val="Hyperlink"/>
                    <w:rFonts w:cs="Arial"/>
                    <w:b w:val="0"/>
                    <w:noProof/>
                  </w:rPr>
                </w:rPrChange>
              </w:rPr>
              <w:delText>UnderKeelClearanceControlPoint</w:delText>
            </w:r>
            <w:r w:rsidRPr="00A8274E" w:rsidDel="00811447">
              <w:rPr>
                <w:rFonts w:cs="Arial"/>
                <w:b w:val="0"/>
                <w:noProof/>
                <w:webHidden/>
              </w:rPr>
              <w:tab/>
            </w:r>
            <w:r w:rsidR="00AF6513" w:rsidDel="00811447">
              <w:rPr>
                <w:rFonts w:cs="Arial"/>
                <w:b w:val="0"/>
                <w:noProof/>
                <w:webHidden/>
              </w:rPr>
              <w:delText>41</w:delText>
            </w:r>
          </w:del>
        </w:p>
        <w:p w14:paraId="102E30C5" w14:textId="09B6C950" w:rsidR="00A8274E" w:rsidRPr="00A8274E" w:rsidDel="00811447" w:rsidRDefault="00A8274E" w:rsidP="00B602E0">
          <w:pPr>
            <w:pStyle w:val="TOC2"/>
            <w:spacing w:after="0"/>
            <w:rPr>
              <w:del w:id="621" w:author="Jason Rhee" w:date="2023-11-06T15:41:00Z"/>
              <w:rFonts w:eastAsiaTheme="minorEastAsia" w:cs="Arial"/>
              <w:b w:val="0"/>
              <w:noProof/>
              <w:lang w:val="fr-FR" w:eastAsia="fr-FR"/>
            </w:rPr>
          </w:pPr>
          <w:del w:id="622" w:author="Jason Rhee" w:date="2023-11-06T15:41:00Z">
            <w:r w:rsidRPr="00B602E0" w:rsidDel="00811447">
              <w:rPr>
                <w:rPrChange w:id="623" w:author="Jason Rhee" w:date="2023-02-16T18:07:00Z">
                  <w:rPr>
                    <w:rStyle w:val="Hyperlink"/>
                    <w:rFonts w:cs="Arial"/>
                    <w:b w:val="0"/>
                    <w:noProof/>
                  </w:rPr>
                </w:rPrChange>
              </w:rPr>
              <w:delText>A.5</w:delText>
            </w:r>
            <w:r w:rsidRPr="00A8274E" w:rsidDel="00811447">
              <w:rPr>
                <w:rFonts w:eastAsiaTheme="minorEastAsia" w:cs="Arial"/>
                <w:b w:val="0"/>
                <w:noProof/>
                <w:lang w:val="fr-FR" w:eastAsia="fr-FR"/>
              </w:rPr>
              <w:tab/>
            </w:r>
            <w:r w:rsidRPr="00B602E0" w:rsidDel="00811447">
              <w:rPr>
                <w:rPrChange w:id="624" w:author="Jason Rhee" w:date="2023-02-16T18:07:00Z">
                  <w:rPr>
                    <w:rStyle w:val="Hyperlink"/>
                    <w:rFonts w:cs="Arial"/>
                    <w:b w:val="0"/>
                    <w:noProof/>
                  </w:rPr>
                </w:rPrChange>
              </w:rPr>
              <w:delText>Associations/Aggregations/Compositions</w:delText>
            </w:r>
            <w:r w:rsidRPr="00A8274E" w:rsidDel="00811447">
              <w:rPr>
                <w:rFonts w:cs="Arial"/>
                <w:b w:val="0"/>
                <w:noProof/>
                <w:webHidden/>
              </w:rPr>
              <w:tab/>
            </w:r>
            <w:r w:rsidR="00AF6513" w:rsidDel="00811447">
              <w:rPr>
                <w:rFonts w:cs="Arial"/>
                <w:b w:val="0"/>
                <w:noProof/>
                <w:webHidden/>
              </w:rPr>
              <w:delText>42</w:delText>
            </w:r>
          </w:del>
        </w:p>
        <w:p w14:paraId="5711A1EC" w14:textId="612E0202" w:rsidR="00A8274E" w:rsidRPr="00A8274E" w:rsidDel="00811447" w:rsidRDefault="00A8274E" w:rsidP="00B602E0">
          <w:pPr>
            <w:pStyle w:val="TOC1"/>
            <w:tabs>
              <w:tab w:val="left" w:pos="10580"/>
            </w:tabs>
            <w:spacing w:before="0" w:after="0"/>
            <w:rPr>
              <w:del w:id="625" w:author="Jason Rhee" w:date="2023-11-06T15:41:00Z"/>
              <w:rFonts w:eastAsiaTheme="minorEastAsia" w:cs="Arial"/>
              <w:b w:val="0"/>
              <w:noProof/>
              <w:lang w:val="fr-FR" w:eastAsia="fr-FR"/>
            </w:rPr>
          </w:pPr>
          <w:del w:id="626" w:author="Jason Rhee" w:date="2023-11-06T15:41:00Z">
            <w:r w:rsidRPr="00B602E0" w:rsidDel="00811447">
              <w:rPr>
                <w:rPrChange w:id="627" w:author="Jason Rhee" w:date="2023-02-16T18:07:00Z">
                  <w:rPr>
                    <w:rStyle w:val="Hyperlink"/>
                    <w:rFonts w:cs="Arial"/>
                    <w:b w:val="0"/>
                    <w:noProof/>
                    <w14:scene3d>
                      <w14:camera w14:prst="orthographicFront"/>
                      <w14:lightRig w14:rig="threePt" w14:dir="t">
                        <w14:rot w14:lat="0" w14:lon="0" w14:rev="0"/>
                      </w14:lightRig>
                    </w14:scene3d>
                  </w:rPr>
                </w:rPrChange>
              </w:rPr>
              <w:delText>Annex B.</w:delText>
            </w:r>
            <w:r w:rsidDel="00811447">
              <w:rPr>
                <w:rFonts w:eastAsiaTheme="minorEastAsia" w:cs="Arial"/>
                <w:b w:val="0"/>
                <w:noProof/>
                <w:lang w:val="fr-FR" w:eastAsia="fr-FR"/>
              </w:rPr>
              <w:delText xml:space="preserve">  </w:delText>
            </w:r>
            <w:r w:rsidRPr="00B602E0" w:rsidDel="00811447">
              <w:rPr>
                <w:rPrChange w:id="628" w:author="Jason Rhee" w:date="2023-02-16T18:07:00Z">
                  <w:rPr>
                    <w:rStyle w:val="Hyperlink"/>
                    <w:rFonts w:cs="Arial"/>
                    <w:b w:val="0"/>
                    <w:noProof/>
                  </w:rPr>
                </w:rPrChange>
              </w:rPr>
              <w:delText>Schema documentation for S129.xsd</w:delText>
            </w:r>
            <w:r w:rsidRPr="00A8274E" w:rsidDel="00811447">
              <w:rPr>
                <w:rFonts w:cs="Arial"/>
                <w:b w:val="0"/>
                <w:noProof/>
                <w:webHidden/>
              </w:rPr>
              <w:tab/>
            </w:r>
            <w:r w:rsidR="00AF6513" w:rsidDel="00811447">
              <w:rPr>
                <w:rFonts w:cs="Arial"/>
                <w:b w:val="0"/>
                <w:noProof/>
                <w:webHidden/>
              </w:rPr>
              <w:delText>43</w:delText>
            </w:r>
          </w:del>
        </w:p>
        <w:p w14:paraId="5A7DC8F4" w14:textId="73DEAEA3" w:rsidR="00A8274E" w:rsidRPr="00A8274E" w:rsidDel="00811447" w:rsidRDefault="00A8274E" w:rsidP="00B602E0">
          <w:pPr>
            <w:pStyle w:val="TOC2"/>
            <w:spacing w:after="0"/>
            <w:rPr>
              <w:del w:id="629" w:author="Jason Rhee" w:date="2023-11-06T15:41:00Z"/>
              <w:rFonts w:eastAsiaTheme="minorEastAsia" w:cs="Arial"/>
              <w:b w:val="0"/>
              <w:noProof/>
              <w:lang w:val="fr-FR" w:eastAsia="fr-FR"/>
            </w:rPr>
          </w:pPr>
          <w:del w:id="630" w:author="Jason Rhee" w:date="2023-11-06T15:41:00Z">
            <w:r w:rsidRPr="00B602E0" w:rsidDel="00811447">
              <w:rPr>
                <w:rPrChange w:id="631" w:author="Jason Rhee" w:date="2023-02-16T18:07:00Z">
                  <w:rPr>
                    <w:rStyle w:val="Hyperlink"/>
                    <w:rFonts w:cs="Arial"/>
                    <w:b w:val="0"/>
                    <w:noProof/>
                  </w:rPr>
                </w:rPrChange>
              </w:rPr>
              <w:delText>B.1</w:delText>
            </w:r>
            <w:r w:rsidRPr="00A8274E" w:rsidDel="00811447">
              <w:rPr>
                <w:rFonts w:eastAsiaTheme="minorEastAsia" w:cs="Arial"/>
                <w:b w:val="0"/>
                <w:noProof/>
                <w:lang w:val="fr-FR" w:eastAsia="fr-FR"/>
              </w:rPr>
              <w:tab/>
            </w:r>
            <w:r w:rsidRPr="00B602E0" w:rsidDel="00811447">
              <w:rPr>
                <w:rPrChange w:id="632" w:author="Jason Rhee" w:date="2023-02-16T18:07:00Z">
                  <w:rPr>
                    <w:rStyle w:val="Hyperlink"/>
                    <w:rFonts w:cs="Arial"/>
                    <w:b w:val="0"/>
                    <w:noProof/>
                  </w:rPr>
                </w:rPrChange>
              </w:rPr>
              <w:delText>Schema(s)</w:delText>
            </w:r>
            <w:r w:rsidRPr="00A8274E" w:rsidDel="00811447">
              <w:rPr>
                <w:rFonts w:cs="Arial"/>
                <w:b w:val="0"/>
                <w:noProof/>
                <w:webHidden/>
              </w:rPr>
              <w:tab/>
            </w:r>
            <w:r w:rsidR="00AF6513" w:rsidDel="00811447">
              <w:rPr>
                <w:rFonts w:cs="Arial"/>
                <w:b w:val="0"/>
                <w:noProof/>
                <w:webHidden/>
              </w:rPr>
              <w:delText>43</w:delText>
            </w:r>
          </w:del>
        </w:p>
        <w:p w14:paraId="269319E6" w14:textId="0DFA4798" w:rsidR="00A8274E" w:rsidRPr="00A8274E" w:rsidDel="00811447" w:rsidRDefault="00A8274E" w:rsidP="00B602E0">
          <w:pPr>
            <w:pStyle w:val="TOC2"/>
            <w:spacing w:after="0"/>
            <w:rPr>
              <w:del w:id="633" w:author="Jason Rhee" w:date="2023-11-06T15:41:00Z"/>
              <w:rFonts w:eastAsiaTheme="minorEastAsia" w:cs="Arial"/>
              <w:b w:val="0"/>
              <w:noProof/>
              <w:lang w:val="fr-FR" w:eastAsia="fr-FR"/>
            </w:rPr>
          </w:pPr>
          <w:del w:id="634" w:author="Jason Rhee" w:date="2023-11-06T15:41:00Z">
            <w:r w:rsidRPr="00B602E0" w:rsidDel="00811447">
              <w:rPr>
                <w:rPrChange w:id="635" w:author="Jason Rhee" w:date="2023-02-16T18:07:00Z">
                  <w:rPr>
                    <w:rStyle w:val="Hyperlink"/>
                    <w:rFonts w:cs="Arial"/>
                    <w:b w:val="0"/>
                    <w:noProof/>
                  </w:rPr>
                </w:rPrChange>
              </w:rPr>
              <w:delText>B.2</w:delText>
            </w:r>
            <w:r w:rsidRPr="00A8274E" w:rsidDel="00811447">
              <w:rPr>
                <w:rFonts w:eastAsiaTheme="minorEastAsia" w:cs="Arial"/>
                <w:b w:val="0"/>
                <w:noProof/>
                <w:lang w:val="fr-FR" w:eastAsia="fr-FR"/>
              </w:rPr>
              <w:tab/>
            </w:r>
            <w:r w:rsidRPr="00B602E0" w:rsidDel="00811447">
              <w:rPr>
                <w:rPrChange w:id="636" w:author="Jason Rhee" w:date="2023-02-16T18:07:00Z">
                  <w:rPr>
                    <w:rStyle w:val="Hyperlink"/>
                    <w:rFonts w:cs="Arial"/>
                    <w:b w:val="0"/>
                    <w:noProof/>
                  </w:rPr>
                </w:rPrChange>
              </w:rPr>
              <w:delText>Complex</w:delText>
            </w:r>
            <w:r w:rsidRPr="00B602E0" w:rsidDel="00811447">
              <w:rPr>
                <w:rPrChange w:id="637" w:author="Jason Rhee" w:date="2023-02-16T18:07:00Z">
                  <w:rPr>
                    <w:rStyle w:val="Hyperlink"/>
                    <w:rFonts w:cs="Arial"/>
                    <w:b w:val="0"/>
                    <w:noProof/>
                    <w:spacing w:val="-8"/>
                  </w:rPr>
                </w:rPrChange>
              </w:rPr>
              <w:delText xml:space="preserve"> </w:delText>
            </w:r>
            <w:r w:rsidRPr="00B602E0" w:rsidDel="00811447">
              <w:rPr>
                <w:rPrChange w:id="638" w:author="Jason Rhee" w:date="2023-02-16T18:07:00Z">
                  <w:rPr>
                    <w:rStyle w:val="Hyperlink"/>
                    <w:rFonts w:cs="Arial"/>
                    <w:b w:val="0"/>
                    <w:noProof/>
                    <w:spacing w:val="-3"/>
                  </w:rPr>
                </w:rPrChange>
              </w:rPr>
              <w:delText>Type(s)</w:delText>
            </w:r>
            <w:r w:rsidRPr="00A8274E" w:rsidDel="00811447">
              <w:rPr>
                <w:rFonts w:cs="Arial"/>
                <w:b w:val="0"/>
                <w:noProof/>
                <w:webHidden/>
              </w:rPr>
              <w:tab/>
            </w:r>
            <w:r w:rsidR="00AF6513" w:rsidDel="00811447">
              <w:rPr>
                <w:rFonts w:cs="Arial"/>
                <w:b w:val="0"/>
                <w:noProof/>
                <w:webHidden/>
              </w:rPr>
              <w:delText>43</w:delText>
            </w:r>
          </w:del>
        </w:p>
        <w:p w14:paraId="74555D8D" w14:textId="481EAF8D" w:rsidR="00A8274E" w:rsidRPr="00A8274E" w:rsidDel="00811447" w:rsidRDefault="00A8274E" w:rsidP="00B602E0">
          <w:pPr>
            <w:pStyle w:val="TOC2"/>
            <w:spacing w:after="0"/>
            <w:rPr>
              <w:del w:id="639" w:author="Jason Rhee" w:date="2023-11-06T15:41:00Z"/>
              <w:rFonts w:eastAsiaTheme="minorEastAsia" w:cs="Arial"/>
              <w:b w:val="0"/>
              <w:noProof/>
              <w:lang w:val="fr-FR" w:eastAsia="fr-FR"/>
            </w:rPr>
          </w:pPr>
          <w:del w:id="640" w:author="Jason Rhee" w:date="2023-11-06T15:41:00Z">
            <w:r w:rsidRPr="00B602E0" w:rsidDel="00811447">
              <w:rPr>
                <w:rPrChange w:id="641" w:author="Jason Rhee" w:date="2023-02-16T18:07:00Z">
                  <w:rPr>
                    <w:rStyle w:val="Hyperlink"/>
                    <w:rFonts w:cs="Arial"/>
                    <w:b w:val="0"/>
                    <w:noProof/>
                  </w:rPr>
                </w:rPrChange>
              </w:rPr>
              <w:delText>B.3</w:delText>
            </w:r>
            <w:r w:rsidRPr="00A8274E" w:rsidDel="00811447">
              <w:rPr>
                <w:rFonts w:eastAsiaTheme="minorEastAsia" w:cs="Arial"/>
                <w:b w:val="0"/>
                <w:noProof/>
                <w:lang w:val="fr-FR" w:eastAsia="fr-FR"/>
              </w:rPr>
              <w:tab/>
            </w:r>
            <w:r w:rsidRPr="00B602E0" w:rsidDel="00811447">
              <w:rPr>
                <w:rPrChange w:id="642" w:author="Jason Rhee" w:date="2023-02-16T18:07:00Z">
                  <w:rPr>
                    <w:rStyle w:val="Hyperlink"/>
                    <w:rFonts w:cs="Arial"/>
                    <w:b w:val="0"/>
                    <w:noProof/>
                  </w:rPr>
                </w:rPrChange>
              </w:rPr>
              <w:delText>Simple Type(s</w:delText>
            </w:r>
            <w:r w:rsidRPr="00B602E0" w:rsidDel="00811447">
              <w:rPr>
                <w:rPrChange w:id="643" w:author="Jason Rhee" w:date="2023-02-16T18:07:00Z">
                  <w:rPr>
                    <w:rStyle w:val="Hyperlink"/>
                    <w:rFonts w:cs="Arial"/>
                    <w:b w:val="0"/>
                    <w:noProof/>
                    <w:spacing w:val="-3"/>
                  </w:rPr>
                </w:rPrChange>
              </w:rPr>
              <w:delText>)</w:delText>
            </w:r>
            <w:r w:rsidRPr="00A8274E" w:rsidDel="00811447">
              <w:rPr>
                <w:rFonts w:cs="Arial"/>
                <w:b w:val="0"/>
                <w:noProof/>
                <w:webHidden/>
              </w:rPr>
              <w:tab/>
            </w:r>
            <w:r w:rsidR="00AF6513" w:rsidDel="00811447">
              <w:rPr>
                <w:rFonts w:cs="Arial"/>
                <w:b w:val="0"/>
                <w:noProof/>
                <w:webHidden/>
              </w:rPr>
              <w:delText>56</w:delText>
            </w:r>
          </w:del>
        </w:p>
        <w:p w14:paraId="09F2D1A1" w14:textId="5177D78A" w:rsidR="00A8274E" w:rsidRPr="00A8274E" w:rsidDel="00811447" w:rsidRDefault="00A8274E" w:rsidP="00B602E0">
          <w:pPr>
            <w:pStyle w:val="TOC1"/>
            <w:tabs>
              <w:tab w:val="left" w:pos="10580"/>
            </w:tabs>
            <w:spacing w:before="0" w:after="0"/>
            <w:rPr>
              <w:del w:id="644" w:author="Jason Rhee" w:date="2023-11-06T15:41:00Z"/>
              <w:rFonts w:eastAsiaTheme="minorEastAsia" w:cs="Arial"/>
              <w:b w:val="0"/>
              <w:noProof/>
              <w:lang w:val="fr-FR" w:eastAsia="fr-FR"/>
            </w:rPr>
          </w:pPr>
          <w:del w:id="645" w:author="Jason Rhee" w:date="2023-11-06T15:41:00Z">
            <w:r w:rsidRPr="00B602E0" w:rsidDel="00811447">
              <w:rPr>
                <w:rPrChange w:id="646" w:author="Jason Rhee" w:date="2023-02-16T18:07:00Z">
                  <w:rPr>
                    <w:rStyle w:val="Hyperlink"/>
                    <w:rFonts w:cs="Arial"/>
                    <w:b w:val="0"/>
                    <w:noProof/>
                    <w14:scene3d>
                      <w14:camera w14:prst="orthographicFront"/>
                      <w14:lightRig w14:rig="threePt" w14:dir="t">
                        <w14:rot w14:lat="0" w14:lon="0" w14:rev="0"/>
                      </w14:lightRig>
                    </w14:scene3d>
                  </w:rPr>
                </w:rPrChange>
              </w:rPr>
              <w:delText>Annex C.</w:delText>
            </w:r>
            <w:r w:rsidDel="00811447">
              <w:rPr>
                <w:rFonts w:eastAsiaTheme="minorEastAsia" w:cs="Arial"/>
                <w:b w:val="0"/>
                <w:noProof/>
                <w:lang w:val="fr-FR" w:eastAsia="fr-FR"/>
              </w:rPr>
              <w:delText xml:space="preserve">  </w:delText>
            </w:r>
            <w:r w:rsidRPr="00B602E0" w:rsidDel="00811447">
              <w:rPr>
                <w:rPrChange w:id="647" w:author="Jason Rhee" w:date="2023-02-16T18:07:00Z">
                  <w:rPr>
                    <w:rStyle w:val="Hyperlink"/>
                    <w:rFonts w:cs="Arial"/>
                    <w:b w:val="0"/>
                    <w:noProof/>
                  </w:rPr>
                </w:rPrChange>
              </w:rPr>
              <w:delText>Feature Catalogue</w:delText>
            </w:r>
            <w:r w:rsidRPr="00A8274E" w:rsidDel="00811447">
              <w:rPr>
                <w:rFonts w:cs="Arial"/>
                <w:b w:val="0"/>
                <w:noProof/>
                <w:webHidden/>
              </w:rPr>
              <w:tab/>
            </w:r>
            <w:r w:rsidR="00AF6513" w:rsidDel="00811447">
              <w:rPr>
                <w:rFonts w:cs="Arial"/>
                <w:b w:val="0"/>
                <w:noProof/>
                <w:webHidden/>
              </w:rPr>
              <w:delText>57</w:delText>
            </w:r>
          </w:del>
        </w:p>
        <w:p w14:paraId="4360B414" w14:textId="046CDCDB" w:rsidR="00A8274E" w:rsidRPr="00A8274E" w:rsidDel="00811447" w:rsidRDefault="00A8274E" w:rsidP="00B602E0">
          <w:pPr>
            <w:pStyle w:val="TOC2"/>
            <w:spacing w:after="0"/>
            <w:rPr>
              <w:del w:id="648" w:author="Jason Rhee" w:date="2023-11-06T15:41:00Z"/>
              <w:rFonts w:eastAsiaTheme="minorEastAsia" w:cs="Arial"/>
              <w:b w:val="0"/>
              <w:noProof/>
              <w:lang w:val="fr-FR" w:eastAsia="fr-FR"/>
            </w:rPr>
          </w:pPr>
          <w:del w:id="649" w:author="Jason Rhee" w:date="2023-11-06T15:41:00Z">
            <w:r w:rsidRPr="00B602E0" w:rsidDel="00811447">
              <w:rPr>
                <w:rPrChange w:id="650" w:author="Jason Rhee" w:date="2023-02-16T18:07:00Z">
                  <w:rPr>
                    <w:rStyle w:val="Hyperlink"/>
                    <w:rFonts w:cs="Arial"/>
                    <w:b w:val="0"/>
                    <w:noProof/>
                  </w:rPr>
                </w:rPrChange>
              </w:rPr>
              <w:delText>C.1</w:delText>
            </w:r>
            <w:r w:rsidRPr="00A8274E" w:rsidDel="00811447">
              <w:rPr>
                <w:rFonts w:eastAsiaTheme="minorEastAsia" w:cs="Arial"/>
                <w:b w:val="0"/>
                <w:noProof/>
                <w:lang w:val="fr-FR" w:eastAsia="fr-FR"/>
              </w:rPr>
              <w:tab/>
            </w:r>
            <w:r w:rsidRPr="00B602E0" w:rsidDel="00811447">
              <w:rPr>
                <w:rPrChange w:id="651" w:author="Jason Rhee" w:date="2023-02-16T18:07:00Z">
                  <w:rPr>
                    <w:rStyle w:val="Hyperlink"/>
                    <w:rFonts w:cs="Arial"/>
                    <w:b w:val="0"/>
                    <w:noProof/>
                  </w:rPr>
                </w:rPrChange>
              </w:rPr>
              <w:delText>Catalogue header information</w:delText>
            </w:r>
            <w:r w:rsidRPr="00A8274E" w:rsidDel="00811447">
              <w:rPr>
                <w:rFonts w:cs="Arial"/>
                <w:b w:val="0"/>
                <w:noProof/>
                <w:webHidden/>
              </w:rPr>
              <w:tab/>
            </w:r>
            <w:r w:rsidR="00AF6513" w:rsidDel="00811447">
              <w:rPr>
                <w:rFonts w:cs="Arial"/>
                <w:b w:val="0"/>
                <w:noProof/>
                <w:webHidden/>
              </w:rPr>
              <w:delText>57</w:delText>
            </w:r>
          </w:del>
        </w:p>
        <w:p w14:paraId="6FE92BA5" w14:textId="7E2B4162" w:rsidR="00A8274E" w:rsidRPr="00A8274E" w:rsidDel="00811447" w:rsidRDefault="00A8274E" w:rsidP="00B602E0">
          <w:pPr>
            <w:pStyle w:val="TOC2"/>
            <w:spacing w:after="0"/>
            <w:rPr>
              <w:del w:id="652" w:author="Jason Rhee" w:date="2023-11-06T15:41:00Z"/>
              <w:rFonts w:eastAsiaTheme="minorEastAsia" w:cs="Arial"/>
              <w:b w:val="0"/>
              <w:noProof/>
              <w:lang w:val="fr-FR" w:eastAsia="fr-FR"/>
            </w:rPr>
          </w:pPr>
          <w:del w:id="653" w:author="Jason Rhee" w:date="2023-11-06T15:41:00Z">
            <w:r w:rsidRPr="00B602E0" w:rsidDel="00811447">
              <w:rPr>
                <w:rPrChange w:id="654" w:author="Jason Rhee" w:date="2023-02-16T18:07:00Z">
                  <w:rPr>
                    <w:rStyle w:val="Hyperlink"/>
                    <w:rFonts w:cs="Arial"/>
                    <w:b w:val="0"/>
                    <w:noProof/>
                  </w:rPr>
                </w:rPrChange>
              </w:rPr>
              <w:delText>C.2</w:delText>
            </w:r>
            <w:r w:rsidRPr="00A8274E" w:rsidDel="00811447">
              <w:rPr>
                <w:rFonts w:eastAsiaTheme="minorEastAsia" w:cs="Arial"/>
                <w:b w:val="0"/>
                <w:noProof/>
                <w:lang w:val="fr-FR" w:eastAsia="fr-FR"/>
              </w:rPr>
              <w:tab/>
            </w:r>
            <w:r w:rsidRPr="00B602E0" w:rsidDel="00811447">
              <w:rPr>
                <w:rPrChange w:id="655" w:author="Jason Rhee" w:date="2023-02-16T18:07:00Z">
                  <w:rPr>
                    <w:rStyle w:val="Hyperlink"/>
                    <w:rFonts w:cs="Arial"/>
                    <w:b w:val="0"/>
                    <w:noProof/>
                  </w:rPr>
                </w:rPrChange>
              </w:rPr>
              <w:delText>Definition Sources</w:delText>
            </w:r>
            <w:r w:rsidRPr="00A8274E" w:rsidDel="00811447">
              <w:rPr>
                <w:rFonts w:cs="Arial"/>
                <w:b w:val="0"/>
                <w:noProof/>
                <w:webHidden/>
              </w:rPr>
              <w:tab/>
            </w:r>
            <w:r w:rsidR="00AF6513" w:rsidDel="00811447">
              <w:rPr>
                <w:rFonts w:cs="Arial"/>
                <w:b w:val="0"/>
                <w:noProof/>
                <w:webHidden/>
              </w:rPr>
              <w:delText>58</w:delText>
            </w:r>
          </w:del>
        </w:p>
        <w:p w14:paraId="5F3C449D" w14:textId="0ADA8AD4" w:rsidR="00A8274E" w:rsidRPr="00A8274E" w:rsidDel="00811447" w:rsidRDefault="00A8274E" w:rsidP="00B602E0">
          <w:pPr>
            <w:pStyle w:val="TOC2"/>
            <w:spacing w:after="0"/>
            <w:rPr>
              <w:del w:id="656" w:author="Jason Rhee" w:date="2023-11-06T15:41:00Z"/>
              <w:rFonts w:eastAsiaTheme="minorEastAsia" w:cs="Arial"/>
              <w:b w:val="0"/>
              <w:noProof/>
              <w:lang w:val="fr-FR" w:eastAsia="fr-FR"/>
            </w:rPr>
          </w:pPr>
          <w:del w:id="657" w:author="Jason Rhee" w:date="2023-11-06T15:41:00Z">
            <w:r w:rsidRPr="00B602E0" w:rsidDel="00811447">
              <w:rPr>
                <w:rPrChange w:id="658" w:author="Jason Rhee" w:date="2023-02-16T18:07:00Z">
                  <w:rPr>
                    <w:rStyle w:val="Hyperlink"/>
                    <w:rFonts w:cs="Arial"/>
                    <w:b w:val="0"/>
                    <w:noProof/>
                  </w:rPr>
                </w:rPrChange>
              </w:rPr>
              <w:delText>C.3</w:delText>
            </w:r>
            <w:r w:rsidRPr="00A8274E" w:rsidDel="00811447">
              <w:rPr>
                <w:rFonts w:eastAsiaTheme="minorEastAsia" w:cs="Arial"/>
                <w:b w:val="0"/>
                <w:noProof/>
                <w:lang w:val="fr-FR" w:eastAsia="fr-FR"/>
              </w:rPr>
              <w:tab/>
            </w:r>
            <w:r w:rsidRPr="00B602E0" w:rsidDel="00811447">
              <w:rPr>
                <w:rPrChange w:id="659" w:author="Jason Rhee" w:date="2023-02-16T18:07:00Z">
                  <w:rPr>
                    <w:rStyle w:val="Hyperlink"/>
                    <w:rFonts w:cs="Arial"/>
                    <w:b w:val="0"/>
                    <w:noProof/>
                  </w:rPr>
                </w:rPrChange>
              </w:rPr>
              <w:delText>Simple Attributes</w:delText>
            </w:r>
            <w:r w:rsidRPr="00A8274E" w:rsidDel="00811447">
              <w:rPr>
                <w:rFonts w:cs="Arial"/>
                <w:b w:val="0"/>
                <w:noProof/>
                <w:webHidden/>
              </w:rPr>
              <w:tab/>
            </w:r>
            <w:r w:rsidR="00AF6513" w:rsidDel="00811447">
              <w:rPr>
                <w:rFonts w:cs="Arial"/>
                <w:b w:val="0"/>
                <w:noProof/>
                <w:webHidden/>
              </w:rPr>
              <w:delText>59</w:delText>
            </w:r>
          </w:del>
        </w:p>
        <w:p w14:paraId="262115A0" w14:textId="6AAD6971" w:rsidR="00A8274E" w:rsidRPr="00A8274E" w:rsidDel="00811447" w:rsidRDefault="00A8274E" w:rsidP="00B602E0">
          <w:pPr>
            <w:pStyle w:val="TOC2"/>
            <w:spacing w:after="0"/>
            <w:rPr>
              <w:del w:id="660" w:author="Jason Rhee" w:date="2023-11-06T15:41:00Z"/>
              <w:rFonts w:eastAsiaTheme="minorEastAsia" w:cs="Arial"/>
              <w:b w:val="0"/>
              <w:noProof/>
              <w:lang w:val="fr-FR" w:eastAsia="fr-FR"/>
            </w:rPr>
          </w:pPr>
          <w:del w:id="661" w:author="Jason Rhee" w:date="2023-11-06T15:41:00Z">
            <w:r w:rsidRPr="00B602E0" w:rsidDel="00811447">
              <w:rPr>
                <w:rPrChange w:id="662" w:author="Jason Rhee" w:date="2023-02-16T18:07:00Z">
                  <w:rPr>
                    <w:rStyle w:val="Hyperlink"/>
                    <w:rFonts w:cs="Arial"/>
                    <w:b w:val="0"/>
                    <w:noProof/>
                  </w:rPr>
                </w:rPrChange>
              </w:rPr>
              <w:delText>C.4</w:delText>
            </w:r>
            <w:r w:rsidRPr="00A8274E" w:rsidDel="00811447">
              <w:rPr>
                <w:rFonts w:eastAsiaTheme="minorEastAsia" w:cs="Arial"/>
                <w:b w:val="0"/>
                <w:noProof/>
                <w:lang w:val="fr-FR" w:eastAsia="fr-FR"/>
              </w:rPr>
              <w:tab/>
            </w:r>
            <w:r w:rsidRPr="00B602E0" w:rsidDel="00811447">
              <w:rPr>
                <w:rPrChange w:id="663" w:author="Jason Rhee" w:date="2023-02-16T18:07:00Z">
                  <w:rPr>
                    <w:rStyle w:val="Hyperlink"/>
                    <w:rFonts w:cs="Arial"/>
                    <w:b w:val="0"/>
                    <w:noProof/>
                  </w:rPr>
                </w:rPrChange>
              </w:rPr>
              <w:delText>Enumerations</w:delText>
            </w:r>
            <w:r w:rsidRPr="00A8274E" w:rsidDel="00811447">
              <w:rPr>
                <w:rFonts w:cs="Arial"/>
                <w:b w:val="0"/>
                <w:noProof/>
                <w:webHidden/>
              </w:rPr>
              <w:tab/>
            </w:r>
            <w:r w:rsidR="00AF6513" w:rsidDel="00811447">
              <w:rPr>
                <w:rFonts w:cs="Arial"/>
                <w:b w:val="0"/>
                <w:noProof/>
                <w:webHidden/>
              </w:rPr>
              <w:delText>62</w:delText>
            </w:r>
          </w:del>
        </w:p>
        <w:p w14:paraId="5E4765C1" w14:textId="330444DF" w:rsidR="00A8274E" w:rsidRPr="00A8274E" w:rsidDel="00811447" w:rsidRDefault="00A8274E" w:rsidP="00B602E0">
          <w:pPr>
            <w:pStyle w:val="TOC2"/>
            <w:spacing w:after="0"/>
            <w:rPr>
              <w:del w:id="664" w:author="Jason Rhee" w:date="2023-11-06T15:41:00Z"/>
              <w:rFonts w:eastAsiaTheme="minorEastAsia" w:cs="Arial"/>
              <w:b w:val="0"/>
              <w:noProof/>
              <w:lang w:val="fr-FR" w:eastAsia="fr-FR"/>
            </w:rPr>
          </w:pPr>
          <w:del w:id="665" w:author="Jason Rhee" w:date="2023-11-06T15:41:00Z">
            <w:r w:rsidRPr="00B602E0" w:rsidDel="00811447">
              <w:rPr>
                <w:rPrChange w:id="666" w:author="Jason Rhee" w:date="2023-02-16T18:07:00Z">
                  <w:rPr>
                    <w:rStyle w:val="Hyperlink"/>
                    <w:rFonts w:cs="Arial"/>
                    <w:b w:val="0"/>
                    <w:noProof/>
                  </w:rPr>
                </w:rPrChange>
              </w:rPr>
              <w:delText>C.5</w:delText>
            </w:r>
            <w:r w:rsidRPr="00A8274E" w:rsidDel="00811447">
              <w:rPr>
                <w:rFonts w:eastAsiaTheme="minorEastAsia" w:cs="Arial"/>
                <w:b w:val="0"/>
                <w:noProof/>
                <w:lang w:val="fr-FR" w:eastAsia="fr-FR"/>
              </w:rPr>
              <w:tab/>
            </w:r>
            <w:r w:rsidRPr="00B602E0" w:rsidDel="00811447">
              <w:rPr>
                <w:rPrChange w:id="667" w:author="Jason Rhee" w:date="2023-02-16T18:07:00Z">
                  <w:rPr>
                    <w:rStyle w:val="Hyperlink"/>
                    <w:rFonts w:cs="Arial"/>
                    <w:b w:val="0"/>
                    <w:noProof/>
                  </w:rPr>
                </w:rPrChange>
              </w:rPr>
              <w:delText>Complex Attributes</w:delText>
            </w:r>
            <w:r w:rsidRPr="00A8274E" w:rsidDel="00811447">
              <w:rPr>
                <w:rFonts w:cs="Arial"/>
                <w:b w:val="0"/>
                <w:noProof/>
                <w:webHidden/>
              </w:rPr>
              <w:tab/>
            </w:r>
            <w:r w:rsidR="00AF6513" w:rsidDel="00811447">
              <w:rPr>
                <w:rFonts w:cs="Arial"/>
                <w:b w:val="0"/>
                <w:noProof/>
                <w:webHidden/>
              </w:rPr>
              <w:delText>64</w:delText>
            </w:r>
          </w:del>
        </w:p>
        <w:p w14:paraId="741773A7" w14:textId="71D360F1" w:rsidR="00A8274E" w:rsidRPr="00A8274E" w:rsidDel="00811447" w:rsidRDefault="00A8274E" w:rsidP="00B602E0">
          <w:pPr>
            <w:pStyle w:val="TOC2"/>
            <w:spacing w:after="0"/>
            <w:rPr>
              <w:del w:id="668" w:author="Jason Rhee" w:date="2023-11-06T15:41:00Z"/>
              <w:rFonts w:eastAsiaTheme="minorEastAsia" w:cs="Arial"/>
              <w:b w:val="0"/>
              <w:noProof/>
              <w:lang w:val="fr-FR" w:eastAsia="fr-FR"/>
            </w:rPr>
          </w:pPr>
          <w:del w:id="669" w:author="Jason Rhee" w:date="2023-11-06T15:41:00Z">
            <w:r w:rsidRPr="00B602E0" w:rsidDel="00811447">
              <w:rPr>
                <w:rPrChange w:id="670" w:author="Jason Rhee" w:date="2023-02-16T18:06:00Z">
                  <w:rPr>
                    <w:rStyle w:val="Hyperlink"/>
                    <w:rFonts w:cs="Arial"/>
                    <w:b w:val="0"/>
                    <w:noProof/>
                  </w:rPr>
                </w:rPrChange>
              </w:rPr>
              <w:delText>C.6</w:delText>
            </w:r>
            <w:r w:rsidRPr="00A8274E" w:rsidDel="00811447">
              <w:rPr>
                <w:rFonts w:eastAsiaTheme="minorEastAsia" w:cs="Arial"/>
                <w:b w:val="0"/>
                <w:noProof/>
                <w:lang w:val="fr-FR" w:eastAsia="fr-FR"/>
              </w:rPr>
              <w:tab/>
            </w:r>
            <w:r w:rsidRPr="00B602E0" w:rsidDel="00811447">
              <w:rPr>
                <w:rPrChange w:id="671" w:author="Jason Rhee" w:date="2023-02-16T18:06:00Z">
                  <w:rPr>
                    <w:rStyle w:val="Hyperlink"/>
                    <w:rFonts w:cs="Arial"/>
                    <w:b w:val="0"/>
                    <w:noProof/>
                  </w:rPr>
                </w:rPrChange>
              </w:rPr>
              <w:delText>Roles</w:delText>
            </w:r>
            <w:r w:rsidRPr="00A8274E" w:rsidDel="00811447">
              <w:rPr>
                <w:rFonts w:cs="Arial"/>
                <w:b w:val="0"/>
                <w:noProof/>
                <w:webHidden/>
              </w:rPr>
              <w:tab/>
            </w:r>
            <w:r w:rsidR="00AF6513" w:rsidDel="00811447">
              <w:rPr>
                <w:rFonts w:cs="Arial"/>
                <w:b w:val="0"/>
                <w:noProof/>
                <w:webHidden/>
              </w:rPr>
              <w:delText>65</w:delText>
            </w:r>
          </w:del>
        </w:p>
        <w:p w14:paraId="42BCC601" w14:textId="6648E736" w:rsidR="00A8274E" w:rsidRPr="00A8274E" w:rsidDel="00811447" w:rsidRDefault="00A8274E" w:rsidP="00B602E0">
          <w:pPr>
            <w:pStyle w:val="TOC2"/>
            <w:spacing w:after="0"/>
            <w:rPr>
              <w:del w:id="672" w:author="Jason Rhee" w:date="2023-11-06T15:41:00Z"/>
              <w:rFonts w:eastAsiaTheme="minorEastAsia" w:cs="Arial"/>
              <w:b w:val="0"/>
              <w:noProof/>
              <w:lang w:val="fr-FR" w:eastAsia="fr-FR"/>
            </w:rPr>
          </w:pPr>
          <w:del w:id="673" w:author="Jason Rhee" w:date="2023-11-06T15:41:00Z">
            <w:r w:rsidRPr="00B602E0" w:rsidDel="00811447">
              <w:rPr>
                <w:rPrChange w:id="674" w:author="Jason Rhee" w:date="2023-02-16T18:06:00Z">
                  <w:rPr>
                    <w:rStyle w:val="Hyperlink"/>
                    <w:rFonts w:cs="Arial"/>
                    <w:b w:val="0"/>
                    <w:noProof/>
                  </w:rPr>
                </w:rPrChange>
              </w:rPr>
              <w:delText>C.7</w:delText>
            </w:r>
            <w:r w:rsidRPr="00A8274E" w:rsidDel="00811447">
              <w:rPr>
                <w:rFonts w:eastAsiaTheme="minorEastAsia" w:cs="Arial"/>
                <w:b w:val="0"/>
                <w:noProof/>
                <w:lang w:val="fr-FR" w:eastAsia="fr-FR"/>
              </w:rPr>
              <w:tab/>
            </w:r>
            <w:r w:rsidRPr="00B602E0" w:rsidDel="00811447">
              <w:rPr>
                <w:rPrChange w:id="675" w:author="Jason Rhee" w:date="2023-02-16T18:06:00Z">
                  <w:rPr>
                    <w:rStyle w:val="Hyperlink"/>
                    <w:rFonts w:cs="Arial"/>
                    <w:b w:val="0"/>
                    <w:noProof/>
                  </w:rPr>
                </w:rPrChange>
              </w:rPr>
              <w:delText>Feature Types</w:delText>
            </w:r>
            <w:r w:rsidRPr="00A8274E" w:rsidDel="00811447">
              <w:rPr>
                <w:rFonts w:cs="Arial"/>
                <w:b w:val="0"/>
                <w:noProof/>
                <w:webHidden/>
              </w:rPr>
              <w:tab/>
            </w:r>
            <w:r w:rsidR="00AF6513" w:rsidDel="00811447">
              <w:rPr>
                <w:rFonts w:cs="Arial"/>
                <w:b w:val="0"/>
                <w:noProof/>
                <w:webHidden/>
              </w:rPr>
              <w:delText>67</w:delText>
            </w:r>
          </w:del>
        </w:p>
        <w:p w14:paraId="5F04E369" w14:textId="4D96DABA" w:rsidR="00A8274E" w:rsidRPr="00A8274E" w:rsidDel="00811447" w:rsidRDefault="00A8274E" w:rsidP="00B602E0">
          <w:pPr>
            <w:pStyle w:val="TOC1"/>
            <w:tabs>
              <w:tab w:val="left" w:pos="10580"/>
            </w:tabs>
            <w:spacing w:before="0" w:after="0"/>
            <w:rPr>
              <w:del w:id="676" w:author="Jason Rhee" w:date="2023-11-06T15:41:00Z"/>
              <w:rFonts w:eastAsiaTheme="minorEastAsia" w:cs="Arial"/>
              <w:b w:val="0"/>
              <w:noProof/>
              <w:lang w:val="fr-FR" w:eastAsia="fr-FR"/>
            </w:rPr>
          </w:pPr>
          <w:del w:id="677" w:author="Jason Rhee" w:date="2023-11-06T15:41:00Z">
            <w:r w:rsidRPr="00B602E0" w:rsidDel="00811447">
              <w:rPr>
                <w:rPrChange w:id="678" w:author="Jason Rhee" w:date="2023-02-16T18:06:00Z">
                  <w:rPr>
                    <w:rStyle w:val="Hyperlink"/>
                    <w:rFonts w:cs="Arial"/>
                    <w:b w:val="0"/>
                    <w:noProof/>
                    <w14:scene3d>
                      <w14:camera w14:prst="orthographicFront"/>
                      <w14:lightRig w14:rig="threePt" w14:dir="t">
                        <w14:rot w14:lat="0" w14:lon="0" w14:rev="0"/>
                      </w14:lightRig>
                    </w14:scene3d>
                  </w:rPr>
                </w:rPrChange>
              </w:rPr>
              <w:delText>Annex D.</w:delText>
            </w:r>
            <w:r w:rsidDel="00811447">
              <w:rPr>
                <w:rFonts w:eastAsiaTheme="minorEastAsia" w:cs="Arial"/>
                <w:b w:val="0"/>
                <w:noProof/>
                <w:lang w:val="fr-FR" w:eastAsia="fr-FR"/>
              </w:rPr>
              <w:delText xml:space="preserve">  </w:delText>
            </w:r>
            <w:r w:rsidRPr="00B602E0" w:rsidDel="00811447">
              <w:rPr>
                <w:rPrChange w:id="679" w:author="Jason Rhee" w:date="2023-02-16T18:06:00Z">
                  <w:rPr>
                    <w:rStyle w:val="Hyperlink"/>
                    <w:rFonts w:cs="Arial"/>
                    <w:b w:val="0"/>
                    <w:noProof/>
                  </w:rPr>
                </w:rPrChange>
              </w:rPr>
              <w:delText>Portrayal Catalogue</w:delText>
            </w:r>
            <w:r w:rsidRPr="00A8274E" w:rsidDel="00811447">
              <w:rPr>
                <w:rFonts w:cs="Arial"/>
                <w:b w:val="0"/>
                <w:noProof/>
                <w:webHidden/>
              </w:rPr>
              <w:tab/>
            </w:r>
            <w:r w:rsidR="00AF6513" w:rsidDel="00811447">
              <w:rPr>
                <w:rFonts w:cs="Arial"/>
                <w:b w:val="0"/>
                <w:noProof/>
                <w:webHidden/>
              </w:rPr>
              <w:delText>71</w:delText>
            </w:r>
          </w:del>
        </w:p>
        <w:p w14:paraId="5995252F" w14:textId="51C01073" w:rsidR="00A8274E" w:rsidRPr="00A8274E" w:rsidDel="00811447" w:rsidRDefault="00A8274E" w:rsidP="00B602E0">
          <w:pPr>
            <w:pStyle w:val="TOC2"/>
            <w:spacing w:after="0"/>
            <w:rPr>
              <w:del w:id="680" w:author="Jason Rhee" w:date="2023-11-06T15:41:00Z"/>
              <w:rFonts w:eastAsiaTheme="minorEastAsia" w:cs="Arial"/>
              <w:b w:val="0"/>
              <w:noProof/>
              <w:lang w:val="fr-FR" w:eastAsia="fr-FR"/>
            </w:rPr>
          </w:pPr>
          <w:del w:id="681" w:author="Jason Rhee" w:date="2023-11-06T15:41:00Z">
            <w:r w:rsidRPr="00B602E0" w:rsidDel="00811447">
              <w:rPr>
                <w:rPrChange w:id="682" w:author="Jason Rhee" w:date="2023-02-16T18:06:00Z">
                  <w:rPr>
                    <w:rStyle w:val="Hyperlink"/>
                    <w:rFonts w:cs="Arial"/>
                    <w:b w:val="0"/>
                    <w:noProof/>
                  </w:rPr>
                </w:rPrChange>
              </w:rPr>
              <w:delText>D.1</w:delText>
            </w:r>
            <w:r w:rsidRPr="00A8274E" w:rsidDel="00811447">
              <w:rPr>
                <w:rFonts w:eastAsiaTheme="minorEastAsia" w:cs="Arial"/>
                <w:b w:val="0"/>
                <w:noProof/>
                <w:lang w:val="fr-FR" w:eastAsia="fr-FR"/>
              </w:rPr>
              <w:tab/>
            </w:r>
            <w:r w:rsidRPr="00B602E0" w:rsidDel="00811447">
              <w:rPr>
                <w:rPrChange w:id="683" w:author="Jason Rhee" w:date="2023-02-16T18:06:00Z">
                  <w:rPr>
                    <w:rStyle w:val="Hyperlink"/>
                    <w:rFonts w:cs="Arial"/>
                    <w:b w:val="0"/>
                    <w:noProof/>
                  </w:rPr>
                </w:rPrChange>
              </w:rPr>
              <w:delText>Catalogue header information</w:delText>
            </w:r>
            <w:r w:rsidRPr="00A8274E" w:rsidDel="00811447">
              <w:rPr>
                <w:rFonts w:cs="Arial"/>
                <w:b w:val="0"/>
                <w:noProof/>
                <w:webHidden/>
              </w:rPr>
              <w:tab/>
            </w:r>
            <w:r w:rsidR="00AF6513" w:rsidDel="00811447">
              <w:rPr>
                <w:rFonts w:cs="Arial"/>
                <w:b w:val="0"/>
                <w:noProof/>
                <w:webHidden/>
              </w:rPr>
              <w:delText>71</w:delText>
            </w:r>
          </w:del>
        </w:p>
        <w:p w14:paraId="49C06772" w14:textId="5301B1F6" w:rsidR="00A8274E" w:rsidRPr="00A8274E" w:rsidDel="00811447" w:rsidRDefault="00A8274E" w:rsidP="00B602E0">
          <w:pPr>
            <w:pStyle w:val="TOC2"/>
            <w:spacing w:after="0"/>
            <w:rPr>
              <w:del w:id="684" w:author="Jason Rhee" w:date="2023-11-06T15:41:00Z"/>
              <w:rFonts w:eastAsiaTheme="minorEastAsia" w:cs="Arial"/>
              <w:b w:val="0"/>
              <w:noProof/>
              <w:lang w:val="fr-FR" w:eastAsia="fr-FR"/>
            </w:rPr>
          </w:pPr>
          <w:del w:id="685" w:author="Jason Rhee" w:date="2023-11-06T15:41:00Z">
            <w:r w:rsidRPr="00B602E0" w:rsidDel="00811447">
              <w:rPr>
                <w:rPrChange w:id="686" w:author="Jason Rhee" w:date="2023-02-16T18:06:00Z">
                  <w:rPr>
                    <w:rStyle w:val="Hyperlink"/>
                    <w:rFonts w:cs="Arial"/>
                    <w:b w:val="0"/>
                    <w:noProof/>
                  </w:rPr>
                </w:rPrChange>
              </w:rPr>
              <w:delText>D.2</w:delText>
            </w:r>
            <w:r w:rsidRPr="00A8274E" w:rsidDel="00811447">
              <w:rPr>
                <w:rFonts w:eastAsiaTheme="minorEastAsia" w:cs="Arial"/>
                <w:b w:val="0"/>
                <w:noProof/>
                <w:lang w:val="fr-FR" w:eastAsia="fr-FR"/>
              </w:rPr>
              <w:tab/>
            </w:r>
            <w:r w:rsidRPr="00B602E0" w:rsidDel="00811447">
              <w:rPr>
                <w:rPrChange w:id="687" w:author="Jason Rhee" w:date="2023-02-16T18:06:00Z">
                  <w:rPr>
                    <w:rStyle w:val="Hyperlink"/>
                    <w:rFonts w:cs="Arial"/>
                    <w:b w:val="0"/>
                    <w:noProof/>
                  </w:rPr>
                </w:rPrChange>
              </w:rPr>
              <w:delText>Definition Sources</w:delText>
            </w:r>
            <w:r w:rsidRPr="00A8274E" w:rsidDel="00811447">
              <w:rPr>
                <w:rFonts w:cs="Arial"/>
                <w:b w:val="0"/>
                <w:noProof/>
                <w:webHidden/>
              </w:rPr>
              <w:tab/>
            </w:r>
            <w:r w:rsidR="00AF6513" w:rsidDel="00811447">
              <w:rPr>
                <w:rFonts w:cs="Arial"/>
                <w:b w:val="0"/>
                <w:noProof/>
                <w:webHidden/>
              </w:rPr>
              <w:delText>72</w:delText>
            </w:r>
          </w:del>
        </w:p>
        <w:p w14:paraId="754D656A" w14:textId="1740EC4C" w:rsidR="00A8274E" w:rsidRPr="00A8274E" w:rsidDel="00811447" w:rsidRDefault="00A8274E" w:rsidP="00B602E0">
          <w:pPr>
            <w:pStyle w:val="TOC2"/>
            <w:spacing w:after="0"/>
            <w:rPr>
              <w:del w:id="688" w:author="Jason Rhee" w:date="2023-11-06T15:41:00Z"/>
              <w:rFonts w:eastAsiaTheme="minorEastAsia" w:cs="Arial"/>
              <w:b w:val="0"/>
              <w:noProof/>
              <w:lang w:val="fr-FR" w:eastAsia="fr-FR"/>
            </w:rPr>
          </w:pPr>
          <w:del w:id="689" w:author="Jason Rhee" w:date="2023-11-06T15:41:00Z">
            <w:r w:rsidRPr="00B602E0" w:rsidDel="00811447">
              <w:rPr>
                <w:rPrChange w:id="690" w:author="Jason Rhee" w:date="2023-02-16T18:06:00Z">
                  <w:rPr>
                    <w:rStyle w:val="Hyperlink"/>
                    <w:rFonts w:cs="Arial"/>
                    <w:b w:val="0"/>
                    <w:noProof/>
                  </w:rPr>
                </w:rPrChange>
              </w:rPr>
              <w:delText>D.3</w:delText>
            </w:r>
            <w:r w:rsidRPr="00A8274E" w:rsidDel="00811447">
              <w:rPr>
                <w:rFonts w:eastAsiaTheme="minorEastAsia" w:cs="Arial"/>
                <w:b w:val="0"/>
                <w:noProof/>
                <w:lang w:val="fr-FR" w:eastAsia="fr-FR"/>
              </w:rPr>
              <w:tab/>
            </w:r>
            <w:r w:rsidRPr="00B602E0" w:rsidDel="00811447">
              <w:rPr>
                <w:rPrChange w:id="691" w:author="Jason Rhee" w:date="2023-02-16T18:06:00Z">
                  <w:rPr>
                    <w:rStyle w:val="Hyperlink"/>
                    <w:rFonts w:cs="Arial"/>
                    <w:b w:val="0"/>
                    <w:noProof/>
                  </w:rPr>
                </w:rPrChange>
              </w:rPr>
              <w:delText>Color Profiles</w:delText>
            </w:r>
            <w:r w:rsidRPr="00A8274E" w:rsidDel="00811447">
              <w:rPr>
                <w:rFonts w:cs="Arial"/>
                <w:b w:val="0"/>
                <w:noProof/>
                <w:webHidden/>
              </w:rPr>
              <w:tab/>
            </w:r>
            <w:r w:rsidR="00AF6513" w:rsidDel="00811447">
              <w:rPr>
                <w:rFonts w:cs="Arial"/>
                <w:b w:val="0"/>
                <w:noProof/>
                <w:webHidden/>
              </w:rPr>
              <w:delText>73</w:delText>
            </w:r>
          </w:del>
        </w:p>
        <w:p w14:paraId="35388E04" w14:textId="5B2E3360" w:rsidR="00A8274E" w:rsidRPr="00A8274E" w:rsidDel="00811447" w:rsidRDefault="00A8274E" w:rsidP="00B602E0">
          <w:pPr>
            <w:pStyle w:val="TOC2"/>
            <w:spacing w:after="0"/>
            <w:rPr>
              <w:del w:id="692" w:author="Jason Rhee" w:date="2023-11-06T15:41:00Z"/>
              <w:rFonts w:eastAsiaTheme="minorEastAsia" w:cs="Arial"/>
              <w:b w:val="0"/>
              <w:noProof/>
              <w:lang w:val="fr-FR" w:eastAsia="fr-FR"/>
            </w:rPr>
          </w:pPr>
          <w:del w:id="693" w:author="Jason Rhee" w:date="2023-11-06T15:41:00Z">
            <w:r w:rsidRPr="00B602E0" w:rsidDel="00811447">
              <w:rPr>
                <w:rPrChange w:id="694" w:author="Jason Rhee" w:date="2023-02-16T18:06:00Z">
                  <w:rPr>
                    <w:rStyle w:val="Hyperlink"/>
                    <w:rFonts w:cs="Arial"/>
                    <w:b w:val="0"/>
                    <w:noProof/>
                  </w:rPr>
                </w:rPrChange>
              </w:rPr>
              <w:delText>D.4</w:delText>
            </w:r>
            <w:r w:rsidRPr="00A8274E" w:rsidDel="00811447">
              <w:rPr>
                <w:rFonts w:eastAsiaTheme="minorEastAsia" w:cs="Arial"/>
                <w:b w:val="0"/>
                <w:noProof/>
                <w:lang w:val="fr-FR" w:eastAsia="fr-FR"/>
              </w:rPr>
              <w:tab/>
            </w:r>
            <w:r w:rsidRPr="00B602E0" w:rsidDel="00811447">
              <w:rPr>
                <w:rPrChange w:id="695" w:author="Jason Rhee" w:date="2023-02-16T18:06:00Z">
                  <w:rPr>
                    <w:rStyle w:val="Hyperlink"/>
                    <w:rFonts w:cs="Arial"/>
                    <w:b w:val="0"/>
                    <w:noProof/>
                  </w:rPr>
                </w:rPrChange>
              </w:rPr>
              <w:delText>Symbols</w:delText>
            </w:r>
            <w:r w:rsidRPr="00A8274E" w:rsidDel="00811447">
              <w:rPr>
                <w:rFonts w:cs="Arial"/>
                <w:b w:val="0"/>
                <w:noProof/>
                <w:webHidden/>
              </w:rPr>
              <w:tab/>
            </w:r>
            <w:r w:rsidR="00AF6513" w:rsidDel="00811447">
              <w:rPr>
                <w:rFonts w:cs="Arial"/>
                <w:b w:val="0"/>
                <w:noProof/>
                <w:webHidden/>
              </w:rPr>
              <w:delText>74</w:delText>
            </w:r>
          </w:del>
        </w:p>
        <w:p w14:paraId="55AD08B1" w14:textId="3AD2EB1B" w:rsidR="00A8274E" w:rsidRPr="00A8274E" w:rsidDel="00811447" w:rsidRDefault="00A8274E" w:rsidP="00B602E0">
          <w:pPr>
            <w:pStyle w:val="TOC2"/>
            <w:spacing w:after="0"/>
            <w:rPr>
              <w:del w:id="696" w:author="Jason Rhee" w:date="2023-11-06T15:41:00Z"/>
              <w:rFonts w:eastAsiaTheme="minorEastAsia" w:cs="Arial"/>
              <w:b w:val="0"/>
              <w:noProof/>
              <w:lang w:val="fr-FR" w:eastAsia="fr-FR"/>
            </w:rPr>
          </w:pPr>
          <w:del w:id="697" w:author="Jason Rhee" w:date="2023-11-06T15:41:00Z">
            <w:r w:rsidRPr="00B602E0" w:rsidDel="00811447">
              <w:rPr>
                <w:rPrChange w:id="698" w:author="Jason Rhee" w:date="2023-02-16T18:06:00Z">
                  <w:rPr>
                    <w:rStyle w:val="Hyperlink"/>
                    <w:rFonts w:cs="Arial"/>
                    <w:b w:val="0"/>
                    <w:noProof/>
                  </w:rPr>
                </w:rPrChange>
              </w:rPr>
              <w:delText>D.5</w:delText>
            </w:r>
            <w:r w:rsidRPr="00A8274E" w:rsidDel="00811447">
              <w:rPr>
                <w:rFonts w:eastAsiaTheme="minorEastAsia" w:cs="Arial"/>
                <w:b w:val="0"/>
                <w:noProof/>
                <w:lang w:val="fr-FR" w:eastAsia="fr-FR"/>
              </w:rPr>
              <w:tab/>
            </w:r>
            <w:r w:rsidRPr="00B602E0" w:rsidDel="00811447">
              <w:rPr>
                <w:rPrChange w:id="699" w:author="Jason Rhee" w:date="2023-02-16T18:06:00Z">
                  <w:rPr>
                    <w:rStyle w:val="Hyperlink"/>
                    <w:rFonts w:cs="Arial"/>
                    <w:b w:val="0"/>
                    <w:noProof/>
                  </w:rPr>
                </w:rPrChange>
              </w:rPr>
              <w:delText>Line styles</w:delText>
            </w:r>
            <w:r w:rsidRPr="00A8274E" w:rsidDel="00811447">
              <w:rPr>
                <w:rFonts w:cs="Arial"/>
                <w:b w:val="0"/>
                <w:noProof/>
                <w:webHidden/>
              </w:rPr>
              <w:tab/>
            </w:r>
            <w:r w:rsidR="00AF6513" w:rsidDel="00811447">
              <w:rPr>
                <w:rFonts w:cs="Arial"/>
                <w:b w:val="0"/>
                <w:noProof/>
                <w:webHidden/>
              </w:rPr>
              <w:delText>75</w:delText>
            </w:r>
          </w:del>
        </w:p>
        <w:p w14:paraId="6A3354F3" w14:textId="7B8612AC" w:rsidR="00A8274E" w:rsidRPr="00A8274E" w:rsidDel="00811447" w:rsidRDefault="00A8274E" w:rsidP="00B602E0">
          <w:pPr>
            <w:pStyle w:val="TOC2"/>
            <w:spacing w:after="0"/>
            <w:rPr>
              <w:del w:id="700" w:author="Jason Rhee" w:date="2023-11-06T15:41:00Z"/>
              <w:rFonts w:eastAsiaTheme="minorEastAsia" w:cs="Arial"/>
              <w:b w:val="0"/>
              <w:noProof/>
              <w:lang w:val="fr-FR" w:eastAsia="fr-FR"/>
            </w:rPr>
          </w:pPr>
          <w:del w:id="701" w:author="Jason Rhee" w:date="2023-11-06T15:41:00Z">
            <w:r w:rsidRPr="00B602E0" w:rsidDel="00811447">
              <w:rPr>
                <w:rPrChange w:id="702" w:author="Jason Rhee" w:date="2023-02-16T18:06:00Z">
                  <w:rPr>
                    <w:rStyle w:val="Hyperlink"/>
                    <w:rFonts w:cs="Arial"/>
                    <w:b w:val="0"/>
                    <w:noProof/>
                  </w:rPr>
                </w:rPrChange>
              </w:rPr>
              <w:delText>D.6</w:delText>
            </w:r>
            <w:r w:rsidRPr="00A8274E" w:rsidDel="00811447">
              <w:rPr>
                <w:rFonts w:eastAsiaTheme="minorEastAsia" w:cs="Arial"/>
                <w:b w:val="0"/>
                <w:noProof/>
                <w:lang w:val="fr-FR" w:eastAsia="fr-FR"/>
              </w:rPr>
              <w:tab/>
            </w:r>
            <w:r w:rsidRPr="00B602E0" w:rsidDel="00811447">
              <w:rPr>
                <w:rPrChange w:id="703" w:author="Jason Rhee" w:date="2023-02-16T18:06:00Z">
                  <w:rPr>
                    <w:rStyle w:val="Hyperlink"/>
                    <w:rFonts w:cs="Arial"/>
                    <w:b w:val="0"/>
                    <w:noProof/>
                  </w:rPr>
                </w:rPrChange>
              </w:rPr>
              <w:delText>Area Fills</w:delText>
            </w:r>
            <w:r w:rsidRPr="00A8274E" w:rsidDel="00811447">
              <w:rPr>
                <w:rFonts w:cs="Arial"/>
                <w:b w:val="0"/>
                <w:noProof/>
                <w:webHidden/>
              </w:rPr>
              <w:tab/>
            </w:r>
            <w:r w:rsidR="00AF6513" w:rsidDel="00811447">
              <w:rPr>
                <w:rFonts w:cs="Arial"/>
                <w:b w:val="0"/>
                <w:noProof/>
                <w:webHidden/>
              </w:rPr>
              <w:delText>76</w:delText>
            </w:r>
          </w:del>
        </w:p>
        <w:p w14:paraId="4E4EE8A2" w14:textId="18E1D8DA" w:rsidR="00A8274E" w:rsidRPr="00A8274E" w:rsidDel="00811447" w:rsidRDefault="00A8274E" w:rsidP="00B602E0">
          <w:pPr>
            <w:pStyle w:val="TOC2"/>
            <w:spacing w:after="0"/>
            <w:rPr>
              <w:del w:id="704" w:author="Jason Rhee" w:date="2023-11-06T15:41:00Z"/>
              <w:rFonts w:eastAsiaTheme="minorEastAsia" w:cs="Arial"/>
              <w:b w:val="0"/>
              <w:noProof/>
              <w:lang w:val="fr-FR" w:eastAsia="fr-FR"/>
            </w:rPr>
          </w:pPr>
          <w:del w:id="705" w:author="Jason Rhee" w:date="2023-11-06T15:41:00Z">
            <w:r w:rsidRPr="00B602E0" w:rsidDel="00811447">
              <w:rPr>
                <w:rPrChange w:id="706" w:author="Jason Rhee" w:date="2023-02-16T18:06:00Z">
                  <w:rPr>
                    <w:rStyle w:val="Hyperlink"/>
                    <w:rFonts w:cs="Arial"/>
                    <w:b w:val="0"/>
                    <w:noProof/>
                  </w:rPr>
                </w:rPrChange>
              </w:rPr>
              <w:delText>D.7</w:delText>
            </w:r>
            <w:r w:rsidRPr="00A8274E" w:rsidDel="00811447">
              <w:rPr>
                <w:rFonts w:eastAsiaTheme="minorEastAsia" w:cs="Arial"/>
                <w:b w:val="0"/>
                <w:noProof/>
                <w:lang w:val="fr-FR" w:eastAsia="fr-FR"/>
              </w:rPr>
              <w:tab/>
            </w:r>
            <w:r w:rsidRPr="00B602E0" w:rsidDel="00811447">
              <w:rPr>
                <w:rPrChange w:id="707" w:author="Jason Rhee" w:date="2023-02-16T18:06:00Z">
                  <w:rPr>
                    <w:rStyle w:val="Hyperlink"/>
                    <w:rFonts w:cs="Arial"/>
                    <w:b w:val="0"/>
                    <w:noProof/>
                  </w:rPr>
                </w:rPrChange>
              </w:rPr>
              <w:delText>Fonts</w:delText>
            </w:r>
            <w:r w:rsidRPr="00A8274E" w:rsidDel="00811447">
              <w:rPr>
                <w:rFonts w:cs="Arial"/>
                <w:b w:val="0"/>
                <w:noProof/>
                <w:webHidden/>
              </w:rPr>
              <w:tab/>
            </w:r>
            <w:r w:rsidR="00AF6513" w:rsidDel="00811447">
              <w:rPr>
                <w:rFonts w:cs="Arial"/>
                <w:b w:val="0"/>
                <w:noProof/>
                <w:webHidden/>
              </w:rPr>
              <w:delText>77</w:delText>
            </w:r>
          </w:del>
        </w:p>
        <w:p w14:paraId="443F8071" w14:textId="2DB443AF" w:rsidR="00A8274E" w:rsidRPr="00A8274E" w:rsidDel="00811447" w:rsidRDefault="00A8274E" w:rsidP="00B602E0">
          <w:pPr>
            <w:pStyle w:val="TOC2"/>
            <w:spacing w:after="0"/>
            <w:rPr>
              <w:del w:id="708" w:author="Jason Rhee" w:date="2023-11-06T15:41:00Z"/>
              <w:rFonts w:eastAsiaTheme="minorEastAsia" w:cs="Arial"/>
              <w:b w:val="0"/>
              <w:noProof/>
              <w:lang w:val="fr-FR" w:eastAsia="fr-FR"/>
            </w:rPr>
          </w:pPr>
          <w:del w:id="709" w:author="Jason Rhee" w:date="2023-11-06T15:41:00Z">
            <w:r w:rsidRPr="00B602E0" w:rsidDel="00811447">
              <w:rPr>
                <w:rPrChange w:id="710" w:author="Jason Rhee" w:date="2023-02-16T18:06:00Z">
                  <w:rPr>
                    <w:rStyle w:val="Hyperlink"/>
                    <w:rFonts w:cs="Arial"/>
                    <w:b w:val="0"/>
                    <w:noProof/>
                  </w:rPr>
                </w:rPrChange>
              </w:rPr>
              <w:delText>D.8</w:delText>
            </w:r>
            <w:r w:rsidRPr="00A8274E" w:rsidDel="00811447">
              <w:rPr>
                <w:rFonts w:eastAsiaTheme="minorEastAsia" w:cs="Arial"/>
                <w:b w:val="0"/>
                <w:noProof/>
                <w:lang w:val="fr-FR" w:eastAsia="fr-FR"/>
              </w:rPr>
              <w:tab/>
            </w:r>
            <w:r w:rsidRPr="00B602E0" w:rsidDel="00811447">
              <w:rPr>
                <w:rPrChange w:id="711" w:author="Jason Rhee" w:date="2023-02-16T18:06:00Z">
                  <w:rPr>
                    <w:rStyle w:val="Hyperlink"/>
                    <w:rFonts w:cs="Arial"/>
                    <w:b w:val="0"/>
                    <w:noProof/>
                  </w:rPr>
                </w:rPrChange>
              </w:rPr>
              <w:delText>Viewing Group</w:delText>
            </w:r>
            <w:r w:rsidRPr="00A8274E" w:rsidDel="00811447">
              <w:rPr>
                <w:rFonts w:cs="Arial"/>
                <w:b w:val="0"/>
                <w:noProof/>
                <w:webHidden/>
              </w:rPr>
              <w:tab/>
            </w:r>
            <w:r w:rsidR="00AF6513" w:rsidDel="00811447">
              <w:rPr>
                <w:rFonts w:cs="Arial"/>
                <w:b w:val="0"/>
                <w:noProof/>
                <w:webHidden/>
              </w:rPr>
              <w:delText>78</w:delText>
            </w:r>
          </w:del>
        </w:p>
        <w:p w14:paraId="532F56FA" w14:textId="310311E3" w:rsidR="00A8274E" w:rsidRPr="00A8274E" w:rsidDel="00811447" w:rsidRDefault="00A8274E" w:rsidP="00B602E0">
          <w:pPr>
            <w:pStyle w:val="TOC2"/>
            <w:spacing w:after="0"/>
            <w:rPr>
              <w:del w:id="712" w:author="Jason Rhee" w:date="2023-11-06T15:41:00Z"/>
              <w:rFonts w:eastAsiaTheme="minorEastAsia" w:cs="Arial"/>
              <w:b w:val="0"/>
              <w:noProof/>
              <w:lang w:val="fr-FR" w:eastAsia="fr-FR"/>
            </w:rPr>
          </w:pPr>
          <w:del w:id="713" w:author="Jason Rhee" w:date="2023-11-06T15:41:00Z">
            <w:r w:rsidRPr="00B602E0" w:rsidDel="00811447">
              <w:rPr>
                <w:rPrChange w:id="714" w:author="Jason Rhee" w:date="2023-02-16T18:06:00Z">
                  <w:rPr>
                    <w:rStyle w:val="Hyperlink"/>
                    <w:rFonts w:cs="Arial"/>
                    <w:b w:val="0"/>
                    <w:noProof/>
                  </w:rPr>
                </w:rPrChange>
              </w:rPr>
              <w:delText>D.9</w:delText>
            </w:r>
            <w:r w:rsidRPr="00A8274E" w:rsidDel="00811447">
              <w:rPr>
                <w:rFonts w:eastAsiaTheme="minorEastAsia" w:cs="Arial"/>
                <w:b w:val="0"/>
                <w:noProof/>
                <w:lang w:val="fr-FR" w:eastAsia="fr-FR"/>
              </w:rPr>
              <w:tab/>
            </w:r>
            <w:r w:rsidRPr="00B602E0" w:rsidDel="00811447">
              <w:rPr>
                <w:rPrChange w:id="715" w:author="Jason Rhee" w:date="2023-02-16T18:06:00Z">
                  <w:rPr>
                    <w:rStyle w:val="Hyperlink"/>
                    <w:rFonts w:cs="Arial"/>
                    <w:b w:val="0"/>
                    <w:noProof/>
                  </w:rPr>
                </w:rPrChange>
              </w:rPr>
              <w:delText>Rules</w:delText>
            </w:r>
            <w:r w:rsidRPr="00A8274E" w:rsidDel="00811447">
              <w:rPr>
                <w:rFonts w:cs="Arial"/>
                <w:b w:val="0"/>
                <w:noProof/>
                <w:webHidden/>
              </w:rPr>
              <w:tab/>
            </w:r>
            <w:r w:rsidR="00AF6513" w:rsidDel="00811447">
              <w:rPr>
                <w:rFonts w:cs="Arial"/>
                <w:b w:val="0"/>
                <w:noProof/>
                <w:webHidden/>
              </w:rPr>
              <w:delText>79</w:delText>
            </w:r>
          </w:del>
        </w:p>
        <w:p w14:paraId="5A288C2F" w14:textId="0F5235A8" w:rsidR="00A8274E" w:rsidRPr="00A8274E" w:rsidDel="00811447" w:rsidRDefault="00A8274E" w:rsidP="00B602E0">
          <w:pPr>
            <w:pStyle w:val="TOC1"/>
            <w:tabs>
              <w:tab w:val="left" w:pos="10580"/>
            </w:tabs>
            <w:spacing w:before="0" w:after="0"/>
            <w:rPr>
              <w:del w:id="716" w:author="Jason Rhee" w:date="2023-11-06T15:41:00Z"/>
              <w:rFonts w:eastAsiaTheme="minorEastAsia" w:cs="Arial"/>
              <w:b w:val="0"/>
              <w:noProof/>
              <w:lang w:val="fr-FR" w:eastAsia="fr-FR"/>
            </w:rPr>
          </w:pPr>
          <w:del w:id="717" w:author="Jason Rhee" w:date="2023-11-06T15:41:00Z">
            <w:r w:rsidRPr="00B602E0" w:rsidDel="00811447">
              <w:rPr>
                <w:rPrChange w:id="718" w:author="Jason Rhee" w:date="2023-02-16T18:06:00Z">
                  <w:rPr>
                    <w:rStyle w:val="Hyperlink"/>
                    <w:rFonts w:cs="Arial"/>
                    <w:b w:val="0"/>
                    <w:noProof/>
                    <w14:scene3d>
                      <w14:camera w14:prst="orthographicFront"/>
                      <w14:lightRig w14:rig="threePt" w14:dir="t">
                        <w14:rot w14:lat="0" w14:lon="0" w14:rev="0"/>
                      </w14:lightRig>
                    </w14:scene3d>
                  </w:rPr>
                </w:rPrChange>
              </w:rPr>
              <w:delText>Annex E.</w:delText>
            </w:r>
            <w:r w:rsidDel="00811447">
              <w:rPr>
                <w:rFonts w:eastAsiaTheme="minorEastAsia" w:cs="Arial"/>
                <w:b w:val="0"/>
                <w:noProof/>
                <w:lang w:val="fr-FR" w:eastAsia="fr-FR"/>
              </w:rPr>
              <w:delText xml:space="preserve">  </w:delText>
            </w:r>
            <w:r w:rsidRPr="00B602E0" w:rsidDel="00811447">
              <w:rPr>
                <w:rPrChange w:id="719" w:author="Jason Rhee" w:date="2023-02-16T18:06:00Z">
                  <w:rPr>
                    <w:rStyle w:val="Hyperlink"/>
                    <w:rFonts w:cs="Arial"/>
                    <w:b w:val="0"/>
                    <w:noProof/>
                  </w:rPr>
                </w:rPrChange>
              </w:rPr>
              <w:delText>Data Validation Checks</w:delText>
            </w:r>
            <w:r w:rsidRPr="00A8274E" w:rsidDel="00811447">
              <w:rPr>
                <w:rFonts w:cs="Arial"/>
                <w:b w:val="0"/>
                <w:noProof/>
                <w:webHidden/>
              </w:rPr>
              <w:tab/>
            </w:r>
            <w:r w:rsidR="00AF6513" w:rsidDel="00811447">
              <w:rPr>
                <w:rFonts w:cs="Arial"/>
                <w:b w:val="0"/>
                <w:noProof/>
                <w:webHidden/>
              </w:rPr>
              <w:delText>81</w:delText>
            </w:r>
          </w:del>
        </w:p>
        <w:p w14:paraId="6096DF55" w14:textId="4B120837" w:rsidR="00A8274E" w:rsidRPr="00A8274E" w:rsidDel="00811447" w:rsidRDefault="00A8274E" w:rsidP="00B602E0">
          <w:pPr>
            <w:pStyle w:val="TOC1"/>
            <w:tabs>
              <w:tab w:val="left" w:pos="10580"/>
            </w:tabs>
            <w:spacing w:before="0" w:after="0"/>
            <w:rPr>
              <w:del w:id="720" w:author="Jason Rhee" w:date="2023-11-06T15:41:00Z"/>
              <w:rFonts w:eastAsiaTheme="minorEastAsia" w:cs="Arial"/>
              <w:b w:val="0"/>
              <w:noProof/>
              <w:lang w:val="fr-FR" w:eastAsia="fr-FR"/>
            </w:rPr>
          </w:pPr>
          <w:del w:id="721" w:author="Jason Rhee" w:date="2023-11-06T15:41:00Z">
            <w:r w:rsidRPr="00B602E0" w:rsidDel="00811447">
              <w:rPr>
                <w:rPrChange w:id="722" w:author="Jason Rhee" w:date="2023-02-16T18:06:00Z">
                  <w:rPr>
                    <w:rStyle w:val="Hyperlink"/>
                    <w:rFonts w:cs="Arial"/>
                    <w:b w:val="0"/>
                    <w:noProof/>
                    <w14:scene3d>
                      <w14:camera w14:prst="orthographicFront"/>
                      <w14:lightRig w14:rig="threePt" w14:dir="t">
                        <w14:rot w14:lat="0" w14:lon="0" w14:rev="0"/>
                      </w14:lightRig>
                    </w14:scene3d>
                  </w:rPr>
                </w:rPrChange>
              </w:rPr>
              <w:delText>Annex F.</w:delText>
            </w:r>
            <w:r w:rsidDel="00811447">
              <w:rPr>
                <w:rFonts w:eastAsiaTheme="minorEastAsia" w:cs="Arial"/>
                <w:b w:val="0"/>
                <w:noProof/>
                <w:lang w:val="fr-FR" w:eastAsia="fr-FR"/>
              </w:rPr>
              <w:delText xml:space="preserve">  </w:delText>
            </w:r>
            <w:r w:rsidRPr="00B602E0" w:rsidDel="00811447">
              <w:rPr>
                <w:rPrChange w:id="723" w:author="Jason Rhee" w:date="2023-02-16T18:06:00Z">
                  <w:rPr>
                    <w:rStyle w:val="Hyperlink"/>
                    <w:rFonts w:cs="Arial"/>
                    <w:b w:val="0"/>
                    <w:noProof/>
                  </w:rPr>
                </w:rPrChange>
              </w:rPr>
              <w:delText>Geometry</w:delText>
            </w:r>
            <w:r w:rsidRPr="00A8274E" w:rsidDel="00811447">
              <w:rPr>
                <w:rFonts w:cs="Arial"/>
                <w:b w:val="0"/>
                <w:noProof/>
                <w:webHidden/>
              </w:rPr>
              <w:tab/>
            </w:r>
            <w:r w:rsidR="00AF6513" w:rsidDel="00811447">
              <w:rPr>
                <w:rFonts w:cs="Arial"/>
                <w:b w:val="0"/>
                <w:noProof/>
                <w:webHidden/>
              </w:rPr>
              <w:delText>87</w:delText>
            </w:r>
          </w:del>
        </w:p>
        <w:p w14:paraId="1702AE2D" w14:textId="328852AA" w:rsidR="00A8274E" w:rsidRPr="00A8274E" w:rsidDel="00811447" w:rsidRDefault="00A8274E" w:rsidP="00B602E0">
          <w:pPr>
            <w:pStyle w:val="TOC2"/>
            <w:spacing w:after="0"/>
            <w:rPr>
              <w:del w:id="724" w:author="Jason Rhee" w:date="2023-11-06T15:41:00Z"/>
              <w:rFonts w:eastAsiaTheme="minorEastAsia" w:cs="Arial"/>
              <w:b w:val="0"/>
              <w:noProof/>
              <w:lang w:val="fr-FR" w:eastAsia="fr-FR"/>
            </w:rPr>
          </w:pPr>
          <w:del w:id="725" w:author="Jason Rhee" w:date="2023-11-06T15:41:00Z">
            <w:r w:rsidRPr="00B602E0" w:rsidDel="00811447">
              <w:rPr>
                <w:rPrChange w:id="726" w:author="Jason Rhee" w:date="2023-02-16T18:06:00Z">
                  <w:rPr>
                    <w:rStyle w:val="Hyperlink"/>
                    <w:rFonts w:cs="Arial"/>
                    <w:b w:val="0"/>
                    <w:noProof/>
                  </w:rPr>
                </w:rPrChange>
              </w:rPr>
              <w:delText>F.1</w:delText>
            </w:r>
            <w:r w:rsidRPr="00A8274E" w:rsidDel="00811447">
              <w:rPr>
                <w:rFonts w:eastAsiaTheme="minorEastAsia" w:cs="Arial"/>
                <w:b w:val="0"/>
                <w:noProof/>
                <w:lang w:val="fr-FR" w:eastAsia="fr-FR"/>
              </w:rPr>
              <w:tab/>
            </w:r>
            <w:r w:rsidRPr="00B602E0" w:rsidDel="00811447">
              <w:rPr>
                <w:rPrChange w:id="727" w:author="Jason Rhee" w:date="2023-02-16T18:06: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87</w:delText>
            </w:r>
          </w:del>
        </w:p>
        <w:p w14:paraId="5CE0B635" w14:textId="1E22241E" w:rsidR="00A8274E" w:rsidRPr="00A8274E" w:rsidDel="00811447" w:rsidRDefault="00A8274E" w:rsidP="00B602E0">
          <w:pPr>
            <w:pStyle w:val="TOC2"/>
            <w:spacing w:after="0"/>
            <w:rPr>
              <w:del w:id="728" w:author="Jason Rhee" w:date="2023-11-06T15:41:00Z"/>
              <w:rFonts w:eastAsiaTheme="minorEastAsia" w:cs="Arial"/>
              <w:b w:val="0"/>
              <w:noProof/>
              <w:lang w:val="fr-FR" w:eastAsia="fr-FR"/>
            </w:rPr>
          </w:pPr>
          <w:del w:id="729" w:author="Jason Rhee" w:date="2023-11-06T15:41:00Z">
            <w:r w:rsidRPr="00B602E0" w:rsidDel="00811447">
              <w:rPr>
                <w:rPrChange w:id="730" w:author="Jason Rhee" w:date="2023-02-16T18:06:00Z">
                  <w:rPr>
                    <w:rStyle w:val="Hyperlink"/>
                    <w:rFonts w:cs="Arial"/>
                    <w:b w:val="0"/>
                    <w:noProof/>
                  </w:rPr>
                </w:rPrChange>
              </w:rPr>
              <w:delText>F.2</w:delText>
            </w:r>
            <w:r w:rsidRPr="00A8274E" w:rsidDel="00811447">
              <w:rPr>
                <w:rFonts w:eastAsiaTheme="minorEastAsia" w:cs="Arial"/>
                <w:b w:val="0"/>
                <w:noProof/>
                <w:lang w:val="fr-FR" w:eastAsia="fr-FR"/>
              </w:rPr>
              <w:tab/>
            </w:r>
            <w:r w:rsidRPr="00B602E0" w:rsidDel="00811447">
              <w:rPr>
                <w:rPrChange w:id="731" w:author="Jason Rhee" w:date="2023-02-16T18:06:00Z">
                  <w:rPr>
                    <w:rStyle w:val="Hyperlink"/>
                    <w:rFonts w:cs="Arial"/>
                    <w:b w:val="0"/>
                    <w:noProof/>
                  </w:rPr>
                </w:rPrChange>
              </w:rPr>
              <w:delText>Geometric Operator Definitions</w:delText>
            </w:r>
            <w:r w:rsidRPr="00A8274E" w:rsidDel="00811447">
              <w:rPr>
                <w:rFonts w:cs="Arial"/>
                <w:b w:val="0"/>
                <w:noProof/>
                <w:webHidden/>
              </w:rPr>
              <w:tab/>
            </w:r>
            <w:r w:rsidR="00AF6513" w:rsidDel="00811447">
              <w:rPr>
                <w:rFonts w:cs="Arial"/>
                <w:b w:val="0"/>
                <w:noProof/>
                <w:webHidden/>
              </w:rPr>
              <w:delText>89</w:delText>
            </w:r>
          </w:del>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0B6A0F">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32AFF677" w14:textId="572E3A7D" w:rsidR="004F0E38" w:rsidRPr="0031303F" w:rsidRDefault="00A0577E" w:rsidP="002721B0">
      <w:pPr>
        <w:pStyle w:val="Heading1"/>
      </w:pPr>
      <w:bookmarkStart w:id="744" w:name="_Toc225648272"/>
      <w:bookmarkStart w:id="745" w:name="_Toc225065129"/>
      <w:bookmarkStart w:id="746" w:name="_Toc127463810"/>
      <w:bookmarkStart w:id="747" w:name="_Toc128125436"/>
      <w:bookmarkStart w:id="748" w:name="_Toc141176161"/>
      <w:bookmarkStart w:id="749" w:name="_Toc141176316"/>
      <w:bookmarkStart w:id="750" w:name="_Toc141176947"/>
      <w:bookmarkStart w:id="751" w:name="_Toc150177832"/>
      <w:r w:rsidRPr="0031303F">
        <w:lastRenderedPageBreak/>
        <w:t>Overview</w:t>
      </w:r>
      <w:bookmarkEnd w:id="744"/>
      <w:bookmarkEnd w:id="745"/>
      <w:bookmarkEnd w:id="746"/>
      <w:bookmarkEnd w:id="747"/>
      <w:bookmarkEnd w:id="748"/>
      <w:bookmarkEnd w:id="749"/>
      <w:bookmarkEnd w:id="750"/>
      <w:bookmarkEnd w:id="751"/>
    </w:p>
    <w:p w14:paraId="238F0C79" w14:textId="13E5D1F3" w:rsidR="00063DA7" w:rsidRPr="0031303F" w:rsidRDefault="00063DA7" w:rsidP="00B11B94">
      <w:pPr>
        <w:pStyle w:val="Heading2"/>
      </w:pPr>
      <w:bookmarkStart w:id="752" w:name="_Toc127463811"/>
      <w:bookmarkStart w:id="753" w:name="_Toc128125437"/>
      <w:bookmarkStart w:id="754" w:name="_Toc141176162"/>
      <w:bookmarkStart w:id="755" w:name="_Toc141176317"/>
      <w:bookmarkStart w:id="756" w:name="_Toc141176948"/>
      <w:bookmarkStart w:id="757" w:name="_Toc150177833"/>
      <w:r w:rsidRPr="0031303F">
        <w:t>Introduction</w:t>
      </w:r>
      <w:bookmarkEnd w:id="752"/>
      <w:bookmarkEnd w:id="753"/>
      <w:bookmarkEnd w:id="754"/>
      <w:bookmarkEnd w:id="755"/>
      <w:bookmarkEnd w:id="756"/>
      <w:bookmarkEnd w:id="757"/>
    </w:p>
    <w:p w14:paraId="41DE3E3F" w14:textId="2DCAAD85" w:rsidR="004F0E38" w:rsidRDefault="00B31EED" w:rsidP="009D72AB">
      <w:pPr>
        <w:spacing w:before="0"/>
      </w:pPr>
      <w:ins w:id="758" w:author="Perryman, Lindsay" w:date="2023-11-08T08:14:00Z">
        <w:r>
          <w:t xml:space="preserve">The </w:t>
        </w:r>
      </w:ins>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ins w:id="759" w:author="Perryman, Lindsay" w:date="2023-11-08T08:15:00Z">
        <w:r>
          <w:t>’s</w:t>
        </w:r>
      </w:ins>
      <w:r w:rsidR="00F44CFC">
        <w:t xml:space="preserve"> S-100 framework specification and the ISO 19100 series of standards.</w:t>
      </w:r>
    </w:p>
    <w:p w14:paraId="0606CAE3" w14:textId="13D3F4C6" w:rsidR="007648A0" w:rsidRDefault="009D72AB" w:rsidP="009D72AB">
      <w:pPr>
        <w:spacing w:before="0"/>
      </w:pPr>
      <w:r>
        <w:t>S-129</w:t>
      </w:r>
      <w:r w:rsidR="00F44CFC">
        <w:t xml:space="preserve"> is a vector </w:t>
      </w:r>
      <w:r w:rsidR="0066549D">
        <w:t>Product Specification</w:t>
      </w:r>
      <w:r w:rsidR="00F44CFC">
        <w:t xml:space="preserve"> intended for encoding the extent and nature of </w:t>
      </w:r>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0074" cy="4026503"/>
                    </a:xfrm>
                    <a:prstGeom prst="rect">
                      <a:avLst/>
                    </a:prstGeom>
                  </pic:spPr>
                </pic:pic>
              </a:graphicData>
            </a:graphic>
          </wp:inline>
        </w:drawing>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ins w:id="760" w:author="Jason Rhee" w:date="2023-11-10T17:15:00Z">
        <w:r w:rsidR="00B34E4D">
          <w:rPr>
            <w:rFonts w:eastAsia="MS Mincho"/>
            <w:b/>
            <w:i/>
            <w:sz w:val="18"/>
            <w:szCs w:val="18"/>
            <w:lang w:val="en-GB" w:eastAsia="ja-JP"/>
          </w:rPr>
          <w:t xml:space="preserve">information </w:t>
        </w:r>
      </w:ins>
      <w:r w:rsidRPr="00B8612C">
        <w:rPr>
          <w:rFonts w:eastAsia="MS Mincho"/>
          <w:b/>
          <w:i/>
          <w:sz w:val="18"/>
          <w:szCs w:val="18"/>
          <w:lang w:val="en-GB" w:eastAsia="ja-JP"/>
        </w:rPr>
        <w:t>depiction</w:t>
      </w:r>
    </w:p>
    <w:p w14:paraId="7C37667F" w14:textId="5E110A7D" w:rsidR="0061048F" w:rsidRPr="0031303F" w:rsidRDefault="000715BE" w:rsidP="0069011F">
      <w:r w:rsidRPr="00D129DC">
        <w:t xml:space="preserve">A </w:t>
      </w:r>
      <w:commentRangeStart w:id="761"/>
      <w:commentRangeStart w:id="762"/>
      <w:del w:id="763" w:author="Perryman, Lindsay" w:date="2023-11-08T08:01:00Z">
        <w:r w:rsidRPr="00D129DC" w:rsidDel="0024702D">
          <w:delText>S</w:delText>
        </w:r>
      </w:del>
      <w:ins w:id="764" w:author="Perryman, Lindsay" w:date="2023-11-08T08:01:00Z">
        <w:r w:rsidR="0024702D">
          <w:t>s</w:t>
        </w:r>
      </w:ins>
      <w:r w:rsidRPr="00D129DC">
        <w:t>hip’s</w:t>
      </w:r>
      <w:commentRangeEnd w:id="761"/>
      <w:r w:rsidR="0024702D">
        <w:rPr>
          <w:rStyle w:val="CommentReference"/>
          <w:rFonts w:eastAsia="MS Mincho"/>
          <w:szCs w:val="20"/>
          <w:lang w:eastAsia="ja-JP"/>
        </w:rPr>
        <w:commentReference w:id="761"/>
      </w:r>
      <w:commentRangeEnd w:id="762"/>
      <w:r w:rsidR="00731056">
        <w:rPr>
          <w:rStyle w:val="CommentReference"/>
          <w:rFonts w:eastAsia="MS Mincho"/>
          <w:szCs w:val="20"/>
          <w:lang w:eastAsia="ja-JP"/>
        </w:rPr>
        <w:commentReference w:id="762"/>
      </w:r>
      <w:r w:rsidRPr="00D129DC">
        <w:t xml:space="preserve">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commentRangeStart w:id="765"/>
      <w:commentRangeStart w:id="766"/>
      <w:del w:id="767" w:author="Jason Rhee" w:date="2023-11-10T17:17:00Z">
        <w:r w:rsidR="00CF6B8E" w:rsidRPr="00D129DC" w:rsidDel="00731056">
          <w:delText xml:space="preserve">passage </w:delText>
        </w:r>
      </w:del>
      <w:commentRangeEnd w:id="765"/>
      <w:commentRangeEnd w:id="766"/>
      <w:ins w:id="768" w:author="Jason Rhee" w:date="2023-11-10T17:17:00Z">
        <w:r w:rsidR="00731056">
          <w:t>voyage</w:t>
        </w:r>
        <w:r w:rsidR="00731056" w:rsidRPr="00D129DC">
          <w:t xml:space="preserve"> </w:t>
        </w:r>
      </w:ins>
      <w:r w:rsidR="0024702D">
        <w:rPr>
          <w:rStyle w:val="CommentReference"/>
          <w:rFonts w:eastAsia="MS Mincho"/>
          <w:szCs w:val="20"/>
          <w:lang w:eastAsia="ja-JP"/>
        </w:rPr>
        <w:commentReference w:id="765"/>
      </w:r>
      <w:r w:rsidR="00D16DE2">
        <w:rPr>
          <w:rStyle w:val="CommentReference"/>
          <w:rFonts w:eastAsia="MS Mincho"/>
          <w:szCs w:val="20"/>
          <w:lang w:eastAsia="ja-JP"/>
        </w:rPr>
        <w:commentReference w:id="766"/>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UKCM service</w:t>
      </w:r>
      <w:r w:rsidR="00C45ECD" w:rsidRPr="0031303F">
        <w:t>.</w:t>
      </w:r>
    </w:p>
    <w:p w14:paraId="7463FE5C" w14:textId="1FC0127A" w:rsidR="00AD71E7" w:rsidRPr="00D129DC" w:rsidRDefault="004F5C1F" w:rsidP="00B11B94">
      <w:pPr>
        <w:pStyle w:val="Heading2"/>
      </w:pPr>
      <w:bookmarkStart w:id="769" w:name="_Toc127463812"/>
      <w:bookmarkStart w:id="770" w:name="_Toc128125438"/>
      <w:bookmarkStart w:id="771" w:name="_Toc141176163"/>
      <w:bookmarkStart w:id="772" w:name="_Toc141176318"/>
      <w:bookmarkStart w:id="773" w:name="_Toc141176949"/>
      <w:bookmarkStart w:id="774" w:name="_Toc150177834"/>
      <w:r>
        <w:t>Initial v</w:t>
      </w:r>
      <w:r w:rsidR="00AD71E7" w:rsidRPr="00D129DC">
        <w:t>oyage planning</w:t>
      </w:r>
      <w:r>
        <w:t xml:space="preserve"> to navigate through a </w:t>
      </w:r>
      <w:commentRangeStart w:id="775"/>
      <w:commentRangeStart w:id="776"/>
      <w:del w:id="777" w:author="Jason Rhee" w:date="2023-11-10T17:34:00Z">
        <w:r w:rsidDel="00E855CB">
          <w:delText>UKC operational area</w:delText>
        </w:r>
      </w:del>
      <w:bookmarkEnd w:id="769"/>
      <w:bookmarkEnd w:id="770"/>
      <w:bookmarkEnd w:id="771"/>
      <w:bookmarkEnd w:id="772"/>
      <w:bookmarkEnd w:id="773"/>
      <w:bookmarkEnd w:id="774"/>
      <w:commentRangeEnd w:id="775"/>
      <w:ins w:id="778" w:author="Jason Rhee" w:date="2023-11-10T17:34:00Z">
        <w:r w:rsidR="00E855CB">
          <w:t>UKCM Operational Area</w:t>
        </w:r>
      </w:ins>
      <w:r w:rsidR="0024702D">
        <w:rPr>
          <w:rStyle w:val="CommentReference"/>
          <w:rFonts w:cs="Times New Roman"/>
          <w:b w:val="0"/>
          <w:bCs w:val="0"/>
          <w:color w:val="auto"/>
        </w:rPr>
        <w:commentReference w:id="775"/>
      </w:r>
      <w:commentRangeEnd w:id="776"/>
      <w:r w:rsidR="00D16DE2">
        <w:rPr>
          <w:rStyle w:val="CommentReference"/>
          <w:rFonts w:cs="Times New Roman"/>
          <w:b w:val="0"/>
          <w:bCs w:val="0"/>
          <w:color w:val="auto"/>
        </w:rPr>
        <w:commentReference w:id="776"/>
      </w:r>
    </w:p>
    <w:p w14:paraId="3B2202BD" w14:textId="2691905D"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commentRangeStart w:id="779"/>
      <w:commentRangeStart w:id="780"/>
      <w:r w:rsidR="00F44CFC" w:rsidRPr="00B128D2">
        <w:rPr>
          <w:lang w:eastAsia="en-SG"/>
        </w:rPr>
        <w:t xml:space="preserve">voyage </w:t>
      </w:r>
      <w:commentRangeEnd w:id="779"/>
      <w:r w:rsidR="00B31EED">
        <w:rPr>
          <w:rStyle w:val="CommentReference"/>
          <w:rFonts w:eastAsia="MS Mincho"/>
          <w:szCs w:val="20"/>
          <w:lang w:eastAsia="ja-JP"/>
        </w:rPr>
        <w:commentReference w:id="779"/>
      </w:r>
      <w:commentRangeEnd w:id="780"/>
      <w:r w:rsidR="00D16DE2">
        <w:rPr>
          <w:rStyle w:val="CommentReference"/>
          <w:rFonts w:eastAsia="MS Mincho"/>
          <w:szCs w:val="20"/>
          <w:lang w:eastAsia="ja-JP"/>
        </w:rPr>
        <w:commentReference w:id="780"/>
      </w:r>
      <w:r w:rsidR="00F44CFC" w:rsidRPr="00B128D2">
        <w:rPr>
          <w:lang w:eastAsia="en-SG"/>
        </w:rPr>
        <w:t>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del w:id="781" w:author="Jason Rhee" w:date="2023-11-10T17:34:00Z">
        <w:r w:rsidR="001D6395" w:rsidRPr="00B128D2" w:rsidDel="00E855CB">
          <w:rPr>
            <w:lang w:eastAsia="en-SG"/>
          </w:rPr>
          <w:delText>UKCM operational area</w:delText>
        </w:r>
      </w:del>
      <w:ins w:id="782" w:author="Jason Rhee" w:date="2023-11-10T17:34:00Z">
        <w:r w:rsidR="00E855CB">
          <w:rPr>
            <w:lang w:eastAsia="en-SG"/>
          </w:rPr>
          <w:t>UKCM Operational Area</w:t>
        </w:r>
      </w:ins>
      <w:r w:rsidR="001D6395" w:rsidRPr="00B128D2">
        <w:rPr>
          <w:lang w:eastAsia="en-SG"/>
        </w:rPr>
        <w:t xml:space="preserve">. </w:t>
      </w:r>
      <w:r w:rsidR="0008064F" w:rsidRPr="00B128D2">
        <w:rPr>
          <w:lang w:eastAsia="en-SG"/>
        </w:rPr>
        <w:t xml:space="preserve">A </w:t>
      </w:r>
      <w:r w:rsidR="00F44CFC" w:rsidRPr="00B128D2">
        <w:rPr>
          <w:lang w:eastAsia="en-SG"/>
        </w:rPr>
        <w:t xml:space="preserve">UKCM </w:t>
      </w:r>
      <w:r w:rsidR="00AF3DD4" w:rsidRPr="00B128D2">
        <w:rPr>
          <w:lang w:eastAsia="en-SG"/>
        </w:rPr>
        <w:t xml:space="preserve">service </w:t>
      </w:r>
      <w:r w:rsidR="002F1220" w:rsidRPr="00B128D2">
        <w:rPr>
          <w:lang w:eastAsia="en-SG"/>
        </w:rPr>
        <w:t xml:space="preserve">provider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pre-plan, which contains </w:t>
      </w:r>
      <w:proofErr w:type="gramStart"/>
      <w:r w:rsidR="001D6395" w:rsidRPr="00B128D2">
        <w:rPr>
          <w:lang w:eastAsia="en-SG"/>
        </w:rPr>
        <w:t xml:space="preserve">one or more </w:t>
      </w:r>
      <w:r w:rsidR="004574E5" w:rsidRPr="00B128D2">
        <w:rPr>
          <w:lang w:eastAsia="en-SG"/>
        </w:rPr>
        <w:t>time</w:t>
      </w:r>
      <w:proofErr w:type="gramEnd"/>
      <w:r w:rsidR="004574E5" w:rsidRPr="00B128D2">
        <w:rPr>
          <w:lang w:eastAsia="en-SG"/>
        </w:rPr>
        <w:t xml:space="preserve"> windows</w:t>
      </w:r>
      <w:r w:rsidR="00CE2E2D">
        <w:rPr>
          <w:lang w:eastAsia="en-SG"/>
        </w:rPr>
        <w:t xml:space="preserve"> for a specified draught</w:t>
      </w:r>
      <w:r w:rsidR="004574E5" w:rsidRPr="00B128D2">
        <w:rPr>
          <w:lang w:eastAsia="en-SG"/>
        </w:rPr>
        <w:t xml:space="preserve"> that </w:t>
      </w:r>
      <w:r w:rsidR="001D6395" w:rsidRPr="00B128D2">
        <w:rPr>
          <w:lang w:eastAsia="en-SG"/>
        </w:rPr>
        <w:t>a ship</w:t>
      </w:r>
      <w:r w:rsidR="002F1220" w:rsidRPr="00B128D2">
        <w:rPr>
          <w:lang w:eastAsia="en-SG"/>
        </w:rPr>
        <w:t>’s master</w:t>
      </w:r>
      <w:r w:rsidR="001D6395" w:rsidRPr="00B128D2">
        <w:rPr>
          <w:lang w:eastAsia="en-SG"/>
        </w:rPr>
        <w:t xml:space="preserve"> can choose from</w:t>
      </w:r>
      <w:r w:rsidR="0066549D">
        <w:rPr>
          <w:lang w:eastAsia="en-SG"/>
        </w:rPr>
        <w:t>.</w:t>
      </w:r>
      <w:r w:rsidR="004E1105">
        <w:rPr>
          <w:lang w:eastAsia="en-SG"/>
        </w:rPr>
        <w:t xml:space="preserve"> </w:t>
      </w:r>
    </w:p>
    <w:p w14:paraId="22CFD51E" w14:textId="19DA88A2" w:rsidR="00F44CFC" w:rsidRDefault="00F44CFC" w:rsidP="00B11B94">
      <w:pPr>
        <w:pStyle w:val="Heading2"/>
      </w:pPr>
      <w:bookmarkStart w:id="783" w:name="_Toc127463813"/>
      <w:bookmarkStart w:id="784" w:name="_Toc128125439"/>
      <w:bookmarkStart w:id="785" w:name="_Toc141176164"/>
      <w:bookmarkStart w:id="786" w:name="_Toc141176319"/>
      <w:bookmarkStart w:id="787" w:name="_Toc141176950"/>
      <w:bookmarkStart w:id="788" w:name="_Toc150177835"/>
      <w:r w:rsidRPr="004112DA">
        <w:lastRenderedPageBreak/>
        <w:t>Refined voyage planning</w:t>
      </w:r>
      <w:r w:rsidR="004F5C1F">
        <w:t xml:space="preserve"> to navigate through a </w:t>
      </w:r>
      <w:commentRangeStart w:id="789"/>
      <w:commentRangeStart w:id="790"/>
      <w:del w:id="791" w:author="Jason Rhee" w:date="2023-11-10T17:34:00Z">
        <w:r w:rsidR="004F5C1F" w:rsidDel="00E855CB">
          <w:delText>UKC operational area</w:delText>
        </w:r>
      </w:del>
      <w:bookmarkEnd w:id="783"/>
      <w:bookmarkEnd w:id="784"/>
      <w:bookmarkEnd w:id="785"/>
      <w:bookmarkEnd w:id="786"/>
      <w:bookmarkEnd w:id="787"/>
      <w:bookmarkEnd w:id="788"/>
      <w:commentRangeEnd w:id="789"/>
      <w:ins w:id="792" w:author="Jason Rhee" w:date="2023-11-10T17:34:00Z">
        <w:r w:rsidR="00E855CB">
          <w:t>UKCM Operational Area</w:t>
        </w:r>
      </w:ins>
      <w:r w:rsidR="001C0863">
        <w:rPr>
          <w:rStyle w:val="CommentReference"/>
          <w:rFonts w:cs="Times New Roman"/>
          <w:b w:val="0"/>
          <w:bCs w:val="0"/>
          <w:color w:val="auto"/>
        </w:rPr>
        <w:commentReference w:id="789"/>
      </w:r>
      <w:commentRangeEnd w:id="790"/>
      <w:r w:rsidR="00B11B94">
        <w:rPr>
          <w:rStyle w:val="CommentReference"/>
          <w:rFonts w:cs="Times New Roman"/>
          <w:b w:val="0"/>
          <w:bCs w:val="0"/>
          <w:color w:val="auto"/>
        </w:rPr>
        <w:commentReference w:id="790"/>
      </w:r>
    </w:p>
    <w:p w14:paraId="1A2FAC2E" w14:textId="6FB8652C"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del w:id="793" w:author="Jason Rhee" w:date="2023-11-10T17:34:00Z">
        <w:r w:rsidR="001D6395" w:rsidRPr="00B128D2" w:rsidDel="00E855CB">
          <w:rPr>
            <w:lang w:eastAsia="en-SG"/>
          </w:rPr>
          <w:delText xml:space="preserve">UKCM operational </w:delText>
        </w:r>
        <w:r w:rsidRPr="00B128D2" w:rsidDel="00E855CB">
          <w:rPr>
            <w:lang w:eastAsia="en-SG"/>
          </w:rPr>
          <w:delText>area</w:delText>
        </w:r>
      </w:del>
      <w:ins w:id="794" w:author="Jason Rhee" w:date="2023-11-10T17:34:00Z">
        <w:r w:rsidR="00E855CB">
          <w:rPr>
            <w:lang w:eastAsia="en-SG"/>
          </w:rPr>
          <w:t>UKCM Operational Area</w:t>
        </w:r>
      </w:ins>
      <w:r w:rsidRPr="00B128D2">
        <w:rPr>
          <w:lang w:eastAsia="en-SG"/>
        </w:rPr>
        <w:t xml:space="preserve"> </w:t>
      </w:r>
      <w:r w:rsidR="001D6395" w:rsidRPr="00B128D2">
        <w:rPr>
          <w:lang w:eastAsia="en-SG"/>
        </w:rPr>
        <w:t>and advises the UKCM service provider</w:t>
      </w:r>
      <w:r w:rsidRPr="00B128D2">
        <w:rPr>
          <w:lang w:eastAsia="en-SG"/>
        </w:rPr>
        <w:t xml:space="preserve">. A ship also </w:t>
      </w:r>
      <w:r w:rsidR="004F5C1F" w:rsidRPr="00B128D2">
        <w:rPr>
          <w:lang w:eastAsia="en-SG"/>
        </w:rPr>
        <w:t xml:space="preserve">sends </w:t>
      </w:r>
      <w:r w:rsidRPr="00B128D2">
        <w:rPr>
          <w:lang w:eastAsia="en-SG"/>
        </w:rPr>
        <w:t xml:space="preserve">the UKCM service provider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r w:rsidR="00F44CFC" w:rsidRPr="00B128D2">
        <w:t xml:space="preserve">UKCM </w:t>
      </w:r>
      <w:r w:rsidR="006D09B8" w:rsidRPr="00B128D2">
        <w:t xml:space="preserve">service </w:t>
      </w:r>
      <w:r w:rsidRPr="00B128D2">
        <w:t xml:space="preserve">provider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ins w:id="795" w:author="Perryman, Lindsay" w:date="2023-11-08T08:26:00Z">
        <w:r w:rsidR="00091D11">
          <w:t>-</w:t>
        </w:r>
      </w:ins>
      <w:del w:id="796" w:author="Perryman, Lindsay" w:date="2023-11-08T08:26:00Z">
        <w:r w:rsidR="00602170" w:rsidRPr="00B128D2" w:rsidDel="00091D11">
          <w:delText xml:space="preserve"> </w:delText>
        </w:r>
      </w:del>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n actual plan</w:t>
      </w:r>
      <w:r w:rsidR="00602170" w:rsidRPr="00B128D2">
        <w:rPr>
          <w:lang w:eastAsia="en-SG"/>
        </w:rPr>
        <w:t xml:space="preserve"> for a ship</w:t>
      </w:r>
      <w:r w:rsidR="0066549D" w:rsidRPr="00B128D2">
        <w:rPr>
          <w:lang w:eastAsia="en-SG"/>
        </w:rPr>
        <w:t>.</w:t>
      </w:r>
    </w:p>
    <w:p w14:paraId="31ED10BE" w14:textId="0D517CAD" w:rsidR="004F5C1F" w:rsidRPr="00B128D2" w:rsidRDefault="004D18AB">
      <w:pPr>
        <w:rPr>
          <w:lang w:eastAsia="en-SG"/>
        </w:rPr>
      </w:pPr>
      <w:commentRangeStart w:id="797"/>
      <w:commentRangeStart w:id="798"/>
      <w:r w:rsidRPr="00B128D2">
        <w:rPr>
          <w:lang w:eastAsia="en-SG"/>
        </w:rPr>
        <w:t>A</w:t>
      </w:r>
      <w:r w:rsidR="004574E5" w:rsidRPr="00B128D2">
        <w:rPr>
          <w:lang w:eastAsia="en-SG"/>
        </w:rPr>
        <w:t>n</w:t>
      </w:r>
      <w:r w:rsidRPr="00B128D2">
        <w:rPr>
          <w:lang w:eastAsia="en-SG"/>
        </w:rPr>
        <w:t xml:space="preserve"> </w:t>
      </w:r>
      <w:r w:rsidR="004574E5" w:rsidRPr="00B128D2">
        <w:rPr>
          <w:lang w:eastAsia="en-SG"/>
        </w:rPr>
        <w:t xml:space="preserve">actual plan </w:t>
      </w:r>
      <w:r w:rsidRPr="00B128D2">
        <w:rPr>
          <w:lang w:eastAsia="en-SG"/>
        </w:rPr>
        <w:t xml:space="preserve">contains a route for the ship to take </w:t>
      </w:r>
      <w:r w:rsidR="00602170" w:rsidRPr="00B128D2">
        <w:rPr>
          <w:lang w:eastAsia="en-SG"/>
        </w:rPr>
        <w:t xml:space="preserve">through the </w:t>
      </w:r>
      <w:del w:id="799" w:author="Jason Rhee" w:date="2023-11-10T17:34:00Z">
        <w:r w:rsidR="00602170" w:rsidRPr="00B128D2" w:rsidDel="00E855CB">
          <w:rPr>
            <w:lang w:eastAsia="en-SG"/>
          </w:rPr>
          <w:delText>UKCM operational area</w:delText>
        </w:r>
      </w:del>
      <w:ins w:id="800" w:author="Jason Rhee" w:date="2023-11-10T17:34:00Z">
        <w:r w:rsidR="00E855CB">
          <w:rPr>
            <w:lang w:eastAsia="en-SG"/>
          </w:rPr>
          <w:t>UKCM Operational Area</w:t>
        </w:r>
      </w:ins>
      <w:r w:rsidR="00602170" w:rsidRPr="00B128D2">
        <w:rPr>
          <w:lang w:eastAsia="en-SG"/>
        </w:rPr>
        <w:t xml:space="preserve"> and one or more control points. Control points are</w:t>
      </w:r>
      <w:ins w:id="801" w:author="Perryman, Lindsay" w:date="2023-11-08T08:05:00Z">
        <w:r w:rsidR="001C0863">
          <w:rPr>
            <w:lang w:eastAsia="en-SG"/>
          </w:rPr>
          <w:t>,</w:t>
        </w:r>
      </w:ins>
      <w:r w:rsidR="00602170" w:rsidRPr="00B128D2">
        <w:rPr>
          <w:lang w:eastAsia="en-SG"/>
        </w:rPr>
        <w:t xml:space="preserve"> </w:t>
      </w:r>
      <w:r w:rsidR="004574E5" w:rsidRPr="00B128D2">
        <w:rPr>
          <w:lang w:eastAsia="en-SG"/>
        </w:rPr>
        <w:t>in effect</w:t>
      </w:r>
      <w:ins w:id="802" w:author="Perryman, Lindsay" w:date="2023-11-08T08:05:00Z">
        <w:r w:rsidR="001C0863">
          <w:rPr>
            <w:lang w:eastAsia="en-SG"/>
          </w:rPr>
          <w:t>,</w:t>
        </w:r>
      </w:ins>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n actual plan</w:t>
      </w:r>
      <w:r w:rsidR="00F44CFC" w:rsidRPr="00B128D2">
        <w:rPr>
          <w:lang w:eastAsia="en-SG"/>
        </w:rPr>
        <w:t xml:space="preserve"> provides the ship with the necessary navigation information to safely pass through the </w:t>
      </w:r>
      <w:del w:id="803" w:author="Jason Rhee" w:date="2023-11-10T17:34:00Z">
        <w:r w:rsidR="00F44CFC" w:rsidRPr="00B128D2" w:rsidDel="00E855CB">
          <w:rPr>
            <w:lang w:eastAsia="en-SG"/>
          </w:rPr>
          <w:delText>UKCM operational area</w:delText>
        </w:r>
      </w:del>
      <w:ins w:id="804" w:author="Jason Rhee" w:date="2023-11-10T17:34:00Z">
        <w:r w:rsidR="00E855CB">
          <w:rPr>
            <w:lang w:eastAsia="en-SG"/>
          </w:rPr>
          <w:t>UKCM Operational Area</w:t>
        </w:r>
      </w:ins>
      <w:r w:rsidR="004574E5" w:rsidRPr="00B128D2">
        <w:rPr>
          <w:lang w:eastAsia="en-SG"/>
        </w:rPr>
        <w:t xml:space="preserve"> at a given time.</w:t>
      </w:r>
      <w:commentRangeEnd w:id="797"/>
      <w:commentRangeEnd w:id="798"/>
      <w:ins w:id="805" w:author="Jason Rhee" w:date="2023-11-10T17:26:00Z">
        <w:r w:rsidR="00B11B94">
          <w:rPr>
            <w:lang w:eastAsia="en-SG"/>
          </w:rPr>
          <w:t xml:space="preserve"> </w:t>
        </w:r>
      </w:ins>
      <w:r w:rsidR="00450754">
        <w:rPr>
          <w:rStyle w:val="CommentReference"/>
          <w:rFonts w:eastAsia="MS Mincho"/>
          <w:szCs w:val="20"/>
          <w:lang w:eastAsia="ja-JP"/>
        </w:rPr>
        <w:commentReference w:id="797"/>
      </w:r>
      <w:r w:rsidR="00966C1A">
        <w:rPr>
          <w:rStyle w:val="CommentReference"/>
          <w:rFonts w:eastAsia="MS Mincho"/>
          <w:szCs w:val="20"/>
          <w:lang w:eastAsia="ja-JP"/>
        </w:rPr>
        <w:commentReference w:id="798"/>
      </w:r>
      <w:ins w:id="806" w:author="Jason Rhee" w:date="2023-11-10T17:26:00Z">
        <w:r w:rsidR="00B11B94" w:rsidRPr="00B128D2">
          <w:rPr>
            <w:lang w:eastAsia="en-SG"/>
          </w:rPr>
          <w:t xml:space="preserve">The </w:t>
        </w:r>
        <w:r w:rsidR="00B11B94" w:rsidRPr="007732B3">
          <w:rPr>
            <w:highlight w:val="yellow"/>
            <w:lang w:eastAsia="en-SG"/>
          </w:rPr>
          <w:t xml:space="preserve">actual plan </w:t>
        </w:r>
        <w:r w:rsidR="00B11B94" w:rsidRPr="00B128D2">
          <w:rPr>
            <w:lang w:eastAsia="en-SG"/>
          </w:rPr>
          <w:t>also includes any relevant non-navigable areas and almost non-navigable areas</w:t>
        </w:r>
      </w:ins>
      <w:ins w:id="807" w:author="Jason Rhee" w:date="2023-11-10T17:27:00Z">
        <w:r w:rsidR="00A853BB">
          <w:rPr>
            <w:lang w:eastAsia="en-SG"/>
          </w:rPr>
          <w:t>.</w:t>
        </w:r>
      </w:ins>
    </w:p>
    <w:p w14:paraId="6EA80D0E" w14:textId="0AB47DEF" w:rsidR="00542BB7" w:rsidRPr="00B128D2" w:rsidRDefault="00602170">
      <w:pPr>
        <w:rPr>
          <w:lang w:eastAsia="en-SG"/>
        </w:rPr>
      </w:pPr>
      <w:r w:rsidRPr="00B128D2">
        <w:rPr>
          <w:lang w:eastAsia="en-SG"/>
        </w:rPr>
        <w:t>To facilitate logistics planning</w:t>
      </w:r>
      <w:ins w:id="808" w:author="Perryman, Lindsay" w:date="2023-11-08T08:26:00Z">
        <w:r w:rsidR="00091D11">
          <w:rPr>
            <w:lang w:eastAsia="en-SG"/>
          </w:rPr>
          <w:t>,</w:t>
        </w:r>
      </w:ins>
      <w:r w:rsidRPr="00B128D2">
        <w:rPr>
          <w:lang w:eastAsia="en-SG"/>
        </w:rPr>
        <w:t xml:space="preserve"> t</w:t>
      </w:r>
      <w:r w:rsidR="00F44CFC" w:rsidRPr="00B128D2">
        <w:rPr>
          <w:lang w:eastAsia="en-SG"/>
        </w:rPr>
        <w:t xml:space="preserve">he </w:t>
      </w:r>
      <w:r w:rsidR="004574E5" w:rsidRPr="00B128D2">
        <w:rPr>
          <w:lang w:eastAsia="en-SG"/>
        </w:rPr>
        <w:t>actual plan</w:t>
      </w:r>
      <w:r w:rsidR="00F44CFC" w:rsidRPr="00B128D2">
        <w:rPr>
          <w:lang w:eastAsia="en-SG"/>
        </w:rPr>
        <w:t xml:space="preserve"> can be shared with other parties, such as the ship’s owners, management company, charterers, or the ship’s agent at the relevant port.</w:t>
      </w:r>
      <w:r w:rsidR="001C7DF5" w:rsidRPr="00B128D2">
        <w:rPr>
          <w:lang w:eastAsia="en-SG"/>
        </w:rPr>
        <w:t xml:space="preserve"> The ship’s agent may contact relevant waterway authorities to make the necessary bookings, such as for a pilot or for a berth.</w:t>
      </w:r>
    </w:p>
    <w:p w14:paraId="4009CF97" w14:textId="55CC594C" w:rsidR="00542BB7" w:rsidRPr="00B128D2" w:rsidRDefault="00542BB7" w:rsidP="00DC3F81">
      <w:pPr>
        <w:rPr>
          <w:lang w:eastAsia="en-SG"/>
        </w:rPr>
      </w:pPr>
      <w:r w:rsidRPr="00B128D2">
        <w:rPr>
          <w:lang w:eastAsia="en-SG"/>
        </w:rPr>
        <w:t xml:space="preserve">As the ship </w:t>
      </w:r>
      <w:r w:rsidR="004574E5" w:rsidRPr="00B128D2">
        <w:rPr>
          <w:lang w:eastAsia="en-SG"/>
        </w:rPr>
        <w:t xml:space="preserve">nears </w:t>
      </w:r>
      <w:r w:rsidRPr="00B128D2">
        <w:rPr>
          <w:lang w:eastAsia="en-SG"/>
        </w:rPr>
        <w:t xml:space="preserve">the </w:t>
      </w:r>
      <w:del w:id="809" w:author="Jason Rhee" w:date="2023-11-10T17:34:00Z">
        <w:r w:rsidRPr="00B128D2" w:rsidDel="00E855CB">
          <w:rPr>
            <w:lang w:eastAsia="en-SG"/>
          </w:rPr>
          <w:delText>UKCM operational area</w:delText>
        </w:r>
      </w:del>
      <w:ins w:id="810" w:author="Jason Rhee" w:date="2023-11-10T17:34:00Z">
        <w:r w:rsidR="00E855CB">
          <w:rPr>
            <w:lang w:eastAsia="en-SG"/>
          </w:rPr>
          <w:t>UKCM Operational Area</w:t>
        </w:r>
      </w:ins>
      <w:r w:rsidRPr="00B128D2">
        <w:rPr>
          <w:lang w:eastAsia="en-SG"/>
        </w:rPr>
        <w:t xml:space="preserve">, the UKCM </w:t>
      </w:r>
      <w:r w:rsidR="006D09B8" w:rsidRPr="00B128D2">
        <w:rPr>
          <w:lang w:eastAsia="en-SG"/>
        </w:rPr>
        <w:t xml:space="preserve">service </w:t>
      </w:r>
      <w:r w:rsidR="001C7DF5" w:rsidRPr="00B128D2">
        <w:rPr>
          <w:lang w:eastAsia="en-SG"/>
        </w:rPr>
        <w:t xml:space="preserve">provider </w:t>
      </w:r>
      <w:r w:rsidRPr="00B128D2">
        <w:rPr>
          <w:lang w:eastAsia="en-SG"/>
        </w:rPr>
        <w:t xml:space="preserve">checks the prevailing environmental conditions within the </w:t>
      </w:r>
      <w:del w:id="811" w:author="Jason Rhee" w:date="2023-11-10T17:34:00Z">
        <w:r w:rsidRPr="00B128D2" w:rsidDel="00E855CB">
          <w:rPr>
            <w:lang w:eastAsia="en-SG"/>
          </w:rPr>
          <w:delText>UKCM operational area</w:delText>
        </w:r>
      </w:del>
      <w:ins w:id="812" w:author="Jason Rhee" w:date="2023-11-10T17:34:00Z">
        <w:r w:rsidR="00E855CB">
          <w:rPr>
            <w:lang w:eastAsia="en-SG"/>
          </w:rPr>
          <w:t>UKCM Operational Area</w:t>
        </w:r>
      </w:ins>
      <w:r w:rsidRPr="00B128D2">
        <w:rPr>
          <w:lang w:eastAsia="en-SG"/>
        </w:rPr>
        <w:t xml:space="preserve"> and confirms the v</w:t>
      </w:r>
      <w:r w:rsidR="00DD0A33" w:rsidRPr="00B128D2">
        <w:rPr>
          <w:lang w:eastAsia="en-SG"/>
        </w:rPr>
        <w:t xml:space="preserve">alidity of the </w:t>
      </w:r>
      <w:r w:rsidR="004574E5" w:rsidRPr="00B128D2">
        <w:rPr>
          <w:lang w:eastAsia="en-SG"/>
        </w:rPr>
        <w:t xml:space="preserve">actual </w:t>
      </w:r>
      <w:r w:rsidR="00DD0A33" w:rsidRPr="00B128D2">
        <w:rPr>
          <w:lang w:eastAsia="en-SG"/>
        </w:rPr>
        <w:t>plan</w:t>
      </w:r>
      <w:r w:rsidR="0066549D" w:rsidRPr="00B128D2">
        <w:rPr>
          <w:lang w:eastAsia="en-SG"/>
        </w:rPr>
        <w:t>.</w:t>
      </w:r>
      <w:r w:rsidR="004E1105" w:rsidRPr="00B128D2">
        <w:rPr>
          <w:lang w:eastAsia="en-SG"/>
        </w:rPr>
        <w:t xml:space="preserve"> </w:t>
      </w:r>
      <w:r w:rsidRPr="00B128D2">
        <w:rPr>
          <w:lang w:eastAsia="en-SG"/>
        </w:rPr>
        <w:t xml:space="preserve">The </w:t>
      </w:r>
      <w:r w:rsidR="004574E5" w:rsidRPr="00B128D2">
        <w:rPr>
          <w:lang w:eastAsia="en-SG"/>
        </w:rPr>
        <w:t>actual plan</w:t>
      </w:r>
      <w:r w:rsidRPr="00B128D2">
        <w:rPr>
          <w:lang w:eastAsia="en-SG"/>
        </w:rPr>
        <w:t xml:space="preserve"> may </w:t>
      </w:r>
      <w:r w:rsidR="004772BA">
        <w:rPr>
          <w:lang w:eastAsia="en-SG"/>
        </w:rPr>
        <w:t>alter</w:t>
      </w:r>
      <w:r w:rsidRPr="00B128D2">
        <w:rPr>
          <w:lang w:eastAsia="en-SG"/>
        </w:rPr>
        <w:t xml:space="preserve"> due to changes in predicted weather forecasts, heights of tide, or the ship’s particulars</w:t>
      </w:r>
      <w:r w:rsidR="0066549D" w:rsidRPr="00B128D2">
        <w:rPr>
          <w:lang w:eastAsia="en-SG"/>
        </w:rPr>
        <w:t>.</w:t>
      </w:r>
      <w:r w:rsidR="004E1105" w:rsidRPr="00B128D2">
        <w:rPr>
          <w:lang w:eastAsia="en-SG"/>
        </w:rPr>
        <w:t xml:space="preserve"> </w:t>
      </w:r>
      <w:r w:rsidR="001C7DF5" w:rsidRPr="00B128D2">
        <w:rPr>
          <w:lang w:eastAsia="en-SG"/>
        </w:rPr>
        <w:t xml:space="preserve">The </w:t>
      </w:r>
      <w:r w:rsidR="004574E5" w:rsidRPr="00B128D2">
        <w:rPr>
          <w:lang w:eastAsia="en-SG"/>
        </w:rPr>
        <w:t xml:space="preserve">actual </w:t>
      </w:r>
      <w:r w:rsidR="001C7DF5" w:rsidRPr="00B128D2">
        <w:rPr>
          <w:lang w:eastAsia="en-SG"/>
        </w:rPr>
        <w:t xml:space="preserve">plan might be cancelled through replacement </w:t>
      </w:r>
      <w:ins w:id="813" w:author="Perryman, Lindsay" w:date="2023-11-08T08:28:00Z">
        <w:r w:rsidR="00091D11">
          <w:rPr>
            <w:lang w:eastAsia="en-SG"/>
          </w:rPr>
          <w:t>(</w:t>
        </w:r>
      </w:ins>
      <w:r w:rsidR="004574E5" w:rsidRPr="00B128D2">
        <w:rPr>
          <w:lang w:eastAsia="en-SG"/>
        </w:rPr>
        <w:t>using a</w:t>
      </w:r>
      <w:r w:rsidR="006C46FF">
        <w:rPr>
          <w:lang w:eastAsia="en-SG"/>
        </w:rPr>
        <w:t>n</w:t>
      </w:r>
      <w:r w:rsidR="004574E5" w:rsidRPr="00B128D2">
        <w:rPr>
          <w:lang w:eastAsia="en-SG"/>
        </w:rPr>
        <w:t xml:space="preserve"> </w:t>
      </w:r>
      <w:r w:rsidR="004574E5" w:rsidRPr="00450754">
        <w:rPr>
          <w:highlight w:val="yellow"/>
          <w:lang w:eastAsia="en-SG"/>
          <w:rPrChange w:id="814" w:author="Perryman, Lindsay" w:date="2023-11-08T09:17:00Z">
            <w:rPr>
              <w:lang w:eastAsia="en-SG"/>
            </w:rPr>
          </w:rPrChange>
        </w:rPr>
        <w:t xml:space="preserve">actual </w:t>
      </w:r>
      <w:ins w:id="815" w:author="Perryman, Lindsay" w:date="2023-11-08T09:16:00Z">
        <w:r w:rsidR="00450754" w:rsidRPr="00450754">
          <w:rPr>
            <w:highlight w:val="yellow"/>
            <w:lang w:eastAsia="en-SG"/>
            <w:rPrChange w:id="816" w:author="Perryman, Lindsay" w:date="2023-11-08T09:17:00Z">
              <w:rPr>
                <w:lang w:eastAsia="en-SG"/>
              </w:rPr>
            </w:rPrChange>
          </w:rPr>
          <w:t xml:space="preserve">plan </w:t>
        </w:r>
      </w:ins>
      <w:r w:rsidR="004574E5" w:rsidRPr="00450754">
        <w:rPr>
          <w:highlight w:val="yellow"/>
          <w:lang w:eastAsia="en-SG"/>
          <w:rPrChange w:id="817" w:author="Perryman, Lindsay" w:date="2023-11-08T09:17:00Z">
            <w:rPr>
              <w:lang w:eastAsia="en-SG"/>
            </w:rPr>
          </w:rPrChange>
        </w:rPr>
        <w:t>update</w:t>
      </w:r>
      <w:ins w:id="818" w:author="Perryman, Lindsay" w:date="2023-11-08T08:28:00Z">
        <w:r w:rsidR="00091D11">
          <w:rPr>
            <w:lang w:eastAsia="en-SG"/>
          </w:rPr>
          <w:t>)</w:t>
        </w:r>
      </w:ins>
      <w:r w:rsidR="004574E5" w:rsidRPr="00B128D2">
        <w:rPr>
          <w:lang w:eastAsia="en-SG"/>
        </w:rPr>
        <w:t xml:space="preserve"> </w:t>
      </w:r>
      <w:r w:rsidR="006C46FF">
        <w:rPr>
          <w:lang w:eastAsia="en-SG"/>
        </w:rPr>
        <w:t>when changes are required</w:t>
      </w:r>
      <w:r w:rsidR="001C7DF5" w:rsidRPr="00B128D2">
        <w:rPr>
          <w:lang w:eastAsia="en-SG"/>
        </w:rPr>
        <w:t xml:space="preserve">. </w:t>
      </w:r>
      <w:r w:rsidRPr="00B128D2">
        <w:rPr>
          <w:lang w:eastAsia="en-SG"/>
        </w:rPr>
        <w:t xml:space="preserve">This checking process allows the ship to manage its speed to meet the </w:t>
      </w:r>
      <w:r w:rsidR="001C7DF5" w:rsidRPr="00B128D2">
        <w:rPr>
          <w:lang w:eastAsia="en-SG"/>
        </w:rPr>
        <w:t xml:space="preserve">required </w:t>
      </w:r>
      <w:r w:rsidRPr="00B128D2">
        <w:rPr>
          <w:lang w:eastAsia="en-SG"/>
        </w:rPr>
        <w:t>t</w:t>
      </w:r>
      <w:r w:rsidR="004574E5" w:rsidRPr="007648A0">
        <w:rPr>
          <w:lang w:eastAsia="en-SG"/>
        </w:rPr>
        <w:t xml:space="preserve">ime </w:t>
      </w:r>
      <w:r w:rsidR="004F5C1F" w:rsidRPr="00B128D2">
        <w:rPr>
          <w:lang w:eastAsia="en-SG"/>
        </w:rPr>
        <w:t xml:space="preserve">window </w:t>
      </w:r>
      <w:r w:rsidRPr="00B128D2">
        <w:rPr>
          <w:lang w:eastAsia="en-SG"/>
        </w:rPr>
        <w:t>to execute the</w:t>
      </w:r>
      <w:r w:rsidR="004574E5" w:rsidRPr="00B128D2">
        <w:rPr>
          <w:lang w:eastAsia="en-SG"/>
        </w:rPr>
        <w:t xml:space="preserve"> actual plan.</w:t>
      </w:r>
    </w:p>
    <w:p w14:paraId="536DB749" w14:textId="57CF8B6C" w:rsidR="001C7DF5" w:rsidRDefault="00542BB7" w:rsidP="007648A0">
      <w:pPr>
        <w:rPr>
          <w:lang w:eastAsia="en-SG"/>
        </w:rPr>
      </w:pPr>
      <w:r w:rsidRPr="00B128D2">
        <w:rPr>
          <w:lang w:eastAsia="en-SG"/>
        </w:rPr>
        <w:t xml:space="preserve">The </w:t>
      </w:r>
      <w:r w:rsidR="004574E5" w:rsidRPr="00450754">
        <w:rPr>
          <w:highlight w:val="yellow"/>
          <w:lang w:eastAsia="en-SG"/>
          <w:rPrChange w:id="819" w:author="Perryman, Lindsay" w:date="2023-11-08T09:19:00Z">
            <w:rPr>
              <w:lang w:eastAsia="en-SG"/>
            </w:rPr>
          </w:rPrChange>
        </w:rPr>
        <w:t>actual plan update</w:t>
      </w:r>
      <w:r w:rsidRPr="00B128D2">
        <w:rPr>
          <w:lang w:eastAsia="en-SG"/>
        </w:rPr>
        <w:t xml:space="preserve"> contains details of the earliest and latest times at which the ship can safely commence navigating shallow areas </w:t>
      </w:r>
      <w:r w:rsidR="004F5C1F" w:rsidRPr="00B128D2">
        <w:rPr>
          <w:lang w:eastAsia="en-SG"/>
        </w:rPr>
        <w:t xml:space="preserve">in the </w:t>
      </w:r>
      <w:del w:id="820" w:author="Jason Rhee" w:date="2023-11-10T17:34:00Z">
        <w:r w:rsidR="004F5C1F" w:rsidRPr="00B128D2" w:rsidDel="00E855CB">
          <w:rPr>
            <w:lang w:eastAsia="en-SG"/>
          </w:rPr>
          <w:delText>UKCM operational area</w:delText>
        </w:r>
      </w:del>
      <w:ins w:id="821" w:author="Jason Rhee" w:date="2023-11-10T17:46:00Z">
        <w:r w:rsidR="00AE6692">
          <w:rPr>
            <w:lang w:eastAsia="en-SG"/>
          </w:rPr>
          <w:t>UKCM Operational Area</w:t>
        </w:r>
      </w:ins>
      <w:r w:rsidR="004F5C1F" w:rsidRPr="00B128D2">
        <w:rPr>
          <w:lang w:eastAsia="en-SG"/>
        </w:rPr>
        <w:t xml:space="preserve"> </w:t>
      </w:r>
      <w:r w:rsidRPr="00B128D2">
        <w:rPr>
          <w:lang w:eastAsia="en-SG"/>
        </w:rPr>
        <w:t>while maintaining the required UKC</w:t>
      </w:r>
      <w:r w:rsidR="006D09B8" w:rsidRPr="00B128D2">
        <w:rPr>
          <w:lang w:eastAsia="en-SG"/>
        </w:rPr>
        <w:t xml:space="preserve"> (note that waterway authorities specify</w:t>
      </w:r>
      <w:del w:id="822" w:author="Perryman, Lindsay" w:date="2023-11-08T09:24:00Z">
        <w:r w:rsidR="006D09B8" w:rsidRPr="00B128D2" w:rsidDel="00450754">
          <w:rPr>
            <w:lang w:eastAsia="en-SG"/>
          </w:rPr>
          <w:delText xml:space="preserve"> a</w:delText>
        </w:r>
      </w:del>
      <w:r w:rsidR="006D09B8" w:rsidRPr="00B128D2">
        <w:rPr>
          <w:lang w:eastAsia="en-SG"/>
        </w:rPr>
        <w:t xml:space="preserve"> minimum UKC requirement</w:t>
      </w:r>
      <w:ins w:id="823" w:author="Perryman, Lindsay" w:date="2023-11-08T09:24:00Z">
        <w:r w:rsidR="00450754">
          <w:rPr>
            <w:lang w:eastAsia="en-SG"/>
          </w:rPr>
          <w:t>s</w:t>
        </w:r>
      </w:ins>
      <w:r w:rsidR="004F5C1F" w:rsidRPr="00B128D2">
        <w:rPr>
          <w:lang w:eastAsia="en-SG"/>
        </w:rPr>
        <w:t xml:space="preserve"> for ships operating within a </w:t>
      </w:r>
      <w:del w:id="824" w:author="Jason Rhee" w:date="2023-11-10T17:34:00Z">
        <w:r w:rsidR="004F5C1F" w:rsidRPr="00B128D2" w:rsidDel="00E855CB">
          <w:rPr>
            <w:lang w:eastAsia="en-SG"/>
          </w:rPr>
          <w:delText>UKCM operational area</w:delText>
        </w:r>
      </w:del>
      <w:ins w:id="825" w:author="Jason Rhee" w:date="2023-11-10T17:45:00Z">
        <w:r w:rsidR="00AE6692">
          <w:rPr>
            <w:lang w:eastAsia="en-SG"/>
          </w:rPr>
          <w:t>UKCM Operational Area</w:t>
        </w:r>
      </w:ins>
      <w:r w:rsidR="006D09B8" w:rsidRPr="00B128D2">
        <w:rPr>
          <w:lang w:eastAsia="en-SG"/>
        </w:rPr>
        <w:t>)</w:t>
      </w:r>
      <w:r w:rsidR="0066549D" w:rsidRPr="00B128D2">
        <w:rPr>
          <w:lang w:eastAsia="en-SG"/>
        </w:rPr>
        <w:t>.</w:t>
      </w:r>
      <w:r w:rsidR="004574E5" w:rsidRPr="00B128D2">
        <w:rPr>
          <w:lang w:eastAsia="en-SG"/>
        </w:rPr>
        <w:t xml:space="preserve"> The </w:t>
      </w:r>
      <w:r w:rsidR="004574E5" w:rsidRPr="00450754">
        <w:rPr>
          <w:highlight w:val="yellow"/>
          <w:lang w:eastAsia="en-SG"/>
          <w:rPrChange w:id="826" w:author="Perryman, Lindsay" w:date="2023-11-08T09:19:00Z">
            <w:rPr>
              <w:lang w:eastAsia="en-SG"/>
            </w:rPr>
          </w:rPrChange>
        </w:rPr>
        <w:t>actual plan update</w:t>
      </w:r>
      <w:r w:rsidR="004574E5" w:rsidRPr="00B128D2">
        <w:rPr>
          <w:lang w:eastAsia="en-SG"/>
        </w:rPr>
        <w:t xml:space="preserve"> also includes any relevant non-navigable areas and almost non-navigable areas.</w:t>
      </w:r>
    </w:p>
    <w:p w14:paraId="331D46C9" w14:textId="660B3834" w:rsidR="00542BB7" w:rsidRPr="00EB5805" w:rsidRDefault="00542BB7" w:rsidP="00B11B94">
      <w:pPr>
        <w:pStyle w:val="Heading2"/>
      </w:pPr>
      <w:bookmarkStart w:id="827" w:name="_Toc127463814"/>
      <w:bookmarkStart w:id="828" w:name="_Toc128125440"/>
      <w:bookmarkStart w:id="829" w:name="_Toc141176165"/>
      <w:bookmarkStart w:id="830" w:name="_Toc141176320"/>
      <w:bookmarkStart w:id="831" w:name="_Toc141176951"/>
      <w:bookmarkStart w:id="832" w:name="_Toc150177836"/>
      <w:r w:rsidRPr="00EB5805">
        <w:t>Voyage monitoring</w:t>
      </w:r>
      <w:bookmarkEnd w:id="827"/>
      <w:bookmarkEnd w:id="828"/>
      <w:bookmarkEnd w:id="829"/>
      <w:bookmarkEnd w:id="830"/>
      <w:bookmarkEnd w:id="831"/>
      <w:bookmarkEnd w:id="832"/>
    </w:p>
    <w:p w14:paraId="053149A4" w14:textId="5E3C39C0" w:rsidR="000F7029" w:rsidRPr="00B128D2" w:rsidRDefault="00542BB7">
      <w:pPr>
        <w:rPr>
          <w:lang w:eastAsia="en-SG"/>
        </w:rPr>
      </w:pPr>
      <w:r>
        <w:rPr>
          <w:lang w:eastAsia="en-SG"/>
        </w:rPr>
        <w:t>When t</w:t>
      </w:r>
      <w:r w:rsidRPr="00D129DC">
        <w:rPr>
          <w:lang w:eastAsia="en-SG"/>
        </w:rPr>
        <w:t xml:space="preserve">he ship </w:t>
      </w:r>
      <w:del w:id="833" w:author="Perryman, Lindsay" w:date="2023-11-08T09:26:00Z">
        <w:r w:rsidDel="00E5710F">
          <w:rPr>
            <w:lang w:eastAsia="en-SG"/>
          </w:rPr>
          <w:delText>embarks</w:delText>
        </w:r>
        <w:r w:rsidRPr="00D129DC" w:rsidDel="00E5710F">
          <w:rPr>
            <w:lang w:eastAsia="en-SG"/>
          </w:rPr>
          <w:delText xml:space="preserve"> its pilot </w:delText>
        </w:r>
        <w:r w:rsidR="006D09B8" w:rsidDel="00E5710F">
          <w:rPr>
            <w:lang w:eastAsia="en-SG"/>
          </w:rPr>
          <w:delText xml:space="preserve">(if applicable) </w:delText>
        </w:r>
        <w:r w:rsidRPr="00D129DC" w:rsidDel="00E5710F">
          <w:rPr>
            <w:lang w:eastAsia="en-SG"/>
          </w:rPr>
          <w:delText xml:space="preserve">and </w:delText>
        </w:r>
      </w:del>
      <w:r w:rsidRPr="00D129DC">
        <w:rPr>
          <w:lang w:eastAsia="en-SG"/>
        </w:rPr>
        <w:t xml:space="preserve">enters the </w:t>
      </w:r>
      <w:del w:id="834" w:author="Jason Rhee" w:date="2023-11-10T17:34:00Z">
        <w:r w:rsidRPr="00D129DC" w:rsidDel="00E855CB">
          <w:rPr>
            <w:lang w:eastAsia="en-SG"/>
          </w:rPr>
          <w:delText>UKC</w:delText>
        </w:r>
        <w:r w:rsidR="00831B08" w:rsidDel="00E855CB">
          <w:rPr>
            <w:lang w:eastAsia="en-SG"/>
          </w:rPr>
          <w:delText>M</w:delText>
        </w:r>
        <w:r w:rsidRPr="00D129DC" w:rsidDel="00E855CB">
          <w:rPr>
            <w:lang w:eastAsia="en-SG"/>
          </w:rPr>
          <w:delText xml:space="preserve"> operational area</w:delText>
        </w:r>
      </w:del>
      <w:ins w:id="835" w:author="Jason Rhee" w:date="2023-11-10T17:46:00Z">
        <w:r w:rsidR="00AE6692">
          <w:rPr>
            <w:lang w:eastAsia="en-SG"/>
          </w:rPr>
          <w:t>UKCM Operational Area</w:t>
        </w:r>
      </w:ins>
      <w:r>
        <w:rPr>
          <w:lang w:eastAsia="en-SG"/>
        </w:rPr>
        <w:t>,</w:t>
      </w:r>
      <w:r w:rsidRPr="00D129DC">
        <w:rPr>
          <w:lang w:eastAsia="en-SG"/>
        </w:rPr>
        <w:t xml:space="preserve"> the </w:t>
      </w:r>
      <w:r w:rsidR="004574E5">
        <w:rPr>
          <w:lang w:eastAsia="en-SG"/>
        </w:rPr>
        <w:t xml:space="preserve">actual update </w:t>
      </w:r>
      <w:proofErr w:type="gramStart"/>
      <w:r w:rsidR="004574E5" w:rsidRPr="00B128D2">
        <w:rPr>
          <w:lang w:eastAsia="en-SG"/>
        </w:rPr>
        <w:t>i</w:t>
      </w:r>
      <w:r w:rsidR="002F31A6" w:rsidRPr="00B128D2">
        <w:rPr>
          <w:lang w:eastAsia="en-SG"/>
        </w:rPr>
        <w:t xml:space="preserve">s </w:t>
      </w:r>
      <w:r w:rsidR="004574E5" w:rsidRPr="00B128D2">
        <w:rPr>
          <w:lang w:eastAsia="en-SG"/>
        </w:rPr>
        <w:t>able to</w:t>
      </w:r>
      <w:proofErr w:type="gramEnd"/>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ins w:id="836" w:author="Perryman, Lindsay" w:date="2023-11-08T09:26:00Z">
        <w:r w:rsidR="00E5710F">
          <w:rPr>
            <w:lang w:eastAsia="en-SG"/>
          </w:rPr>
          <w:t xml:space="preserve"> When a pilot is embarked, they will</w:t>
        </w:r>
      </w:ins>
      <w:ins w:id="837" w:author="Perryman, Lindsay" w:date="2023-11-08T09:27:00Z">
        <w:r w:rsidR="00E5710F">
          <w:rPr>
            <w:lang w:eastAsia="en-SG"/>
          </w:rPr>
          <w:t>, generally, be using a Portable Pilot Unit (PPU) that also shows the ship’s UKC plan</w:t>
        </w:r>
      </w:ins>
      <w:ins w:id="838" w:author="Perryman, Lindsay" w:date="2023-11-08T09:30:00Z">
        <w:r w:rsidR="00E5710F">
          <w:rPr>
            <w:lang w:eastAsia="en-SG"/>
          </w:rPr>
          <w:t xml:space="preserve"> (as this is also provided to the pilot by the UKCM</w:t>
        </w:r>
      </w:ins>
      <w:ins w:id="839" w:author="Perryman, Lindsay" w:date="2023-11-08T09:31:00Z">
        <w:r w:rsidR="00E5710F">
          <w:rPr>
            <w:lang w:eastAsia="en-SG"/>
          </w:rPr>
          <w:t xml:space="preserve"> service</w:t>
        </w:r>
      </w:ins>
      <w:ins w:id="840" w:author="Perryman, Lindsay" w:date="2023-11-08T09:30:00Z">
        <w:r w:rsidR="00E5710F">
          <w:rPr>
            <w:lang w:eastAsia="en-SG"/>
          </w:rPr>
          <w:t xml:space="preserve"> provider)</w:t>
        </w:r>
      </w:ins>
      <w:ins w:id="841" w:author="Perryman, Lindsay" w:date="2023-11-08T09:27:00Z">
        <w:r w:rsidR="00E5710F">
          <w:rPr>
            <w:lang w:eastAsia="en-SG"/>
          </w:rPr>
          <w:t>.</w:t>
        </w:r>
      </w:ins>
      <w:ins w:id="842" w:author="Perryman, Lindsay" w:date="2023-11-08T09:28:00Z">
        <w:r w:rsidR="00E5710F">
          <w:rPr>
            <w:lang w:eastAsia="en-SG"/>
          </w:rPr>
          <w:t xml:space="preserve"> Having the same information displayed on both the ship’s navigation system and the pilot’s PPU helps a ship’s crew support the pilot </w:t>
        </w:r>
      </w:ins>
      <w:ins w:id="843" w:author="Perryman, Lindsay" w:date="2023-11-08T09:29:00Z">
        <w:r w:rsidR="00E5710F">
          <w:rPr>
            <w:lang w:eastAsia="en-SG"/>
          </w:rPr>
          <w:t xml:space="preserve">navigating the ship through a </w:t>
        </w:r>
        <w:del w:id="844" w:author="Jason Rhee" w:date="2023-11-10T17:34:00Z">
          <w:r w:rsidR="00E5710F" w:rsidDel="00E855CB">
            <w:rPr>
              <w:lang w:eastAsia="en-SG"/>
            </w:rPr>
            <w:delText>UKCM operational area</w:delText>
          </w:r>
        </w:del>
      </w:ins>
      <w:ins w:id="845" w:author="Jason Rhee" w:date="2023-11-10T17:34:00Z">
        <w:r w:rsidR="00E855CB">
          <w:rPr>
            <w:lang w:eastAsia="en-SG"/>
          </w:rPr>
          <w:t>UKCM Operational Area</w:t>
        </w:r>
      </w:ins>
      <w:ins w:id="846" w:author="Perryman, Lindsay" w:date="2023-11-08T09:29:00Z">
        <w:r w:rsidR="00E5710F">
          <w:rPr>
            <w:lang w:eastAsia="en-SG"/>
          </w:rPr>
          <w:t>, while maintaining the required UKC.</w:t>
        </w:r>
      </w:ins>
    </w:p>
    <w:p w14:paraId="4EE2CA08" w14:textId="23EC4642" w:rsidR="00542BB7" w:rsidRPr="00B128D2" w:rsidDel="00E5710F" w:rsidRDefault="00542BB7">
      <w:pPr>
        <w:rPr>
          <w:del w:id="847" w:author="Perryman, Lindsay" w:date="2023-11-08T09:29:00Z"/>
          <w:lang w:eastAsia="en-SG"/>
        </w:rPr>
      </w:pPr>
      <w:del w:id="848" w:author="Perryman, Lindsay" w:date="2023-11-08T09:29:00Z">
        <w:r w:rsidRPr="00B128D2" w:rsidDel="00E5710F">
          <w:rPr>
            <w:lang w:eastAsia="en-SG"/>
          </w:rPr>
          <w:delText xml:space="preserve">The pilot </w:delText>
        </w:r>
        <w:r w:rsidR="006D09B8" w:rsidRPr="00B128D2" w:rsidDel="00E5710F">
          <w:rPr>
            <w:lang w:eastAsia="en-SG"/>
          </w:rPr>
          <w:delText>(if applicable) will generally be using</w:delText>
        </w:r>
        <w:r w:rsidR="00BD77B0" w:rsidRPr="00B128D2" w:rsidDel="00E5710F">
          <w:rPr>
            <w:lang w:eastAsia="en-SG"/>
          </w:rPr>
          <w:delText xml:space="preserve"> a</w:delText>
        </w:r>
        <w:r w:rsidRPr="00B128D2" w:rsidDel="00E5710F">
          <w:rPr>
            <w:lang w:eastAsia="en-SG"/>
          </w:rPr>
          <w:delText xml:space="preserve"> </w:delText>
        </w:r>
        <w:r w:rsidR="00B925D1" w:rsidDel="00E5710F">
          <w:rPr>
            <w:lang w:eastAsia="en-SG"/>
          </w:rPr>
          <w:delText>P</w:delText>
        </w:r>
        <w:r w:rsidRPr="00B128D2" w:rsidDel="00E5710F">
          <w:rPr>
            <w:lang w:eastAsia="en-SG"/>
          </w:rPr>
          <w:delText xml:space="preserve">ortable </w:delText>
        </w:r>
        <w:r w:rsidR="00B925D1" w:rsidDel="00E5710F">
          <w:rPr>
            <w:lang w:eastAsia="en-SG"/>
          </w:rPr>
          <w:delText>P</w:delText>
        </w:r>
        <w:r w:rsidRPr="00B128D2" w:rsidDel="00E5710F">
          <w:rPr>
            <w:lang w:eastAsia="en-SG"/>
          </w:rPr>
          <w:delText xml:space="preserve">ilot </w:delText>
        </w:r>
        <w:r w:rsidR="00B925D1" w:rsidDel="00E5710F">
          <w:rPr>
            <w:lang w:eastAsia="en-SG"/>
          </w:rPr>
          <w:delText>U</w:delText>
        </w:r>
        <w:r w:rsidRPr="00B128D2" w:rsidDel="00E5710F">
          <w:rPr>
            <w:lang w:eastAsia="en-SG"/>
          </w:rPr>
          <w:delText>nit (PPU) that also shows the ship’s UKC plan</w:delText>
        </w:r>
        <w:r w:rsidR="00C64FE3" w:rsidRPr="00B128D2" w:rsidDel="00E5710F">
          <w:rPr>
            <w:lang w:eastAsia="en-SG"/>
          </w:rPr>
          <w:delText xml:space="preserve">, including </w:delText>
        </w:r>
        <w:r w:rsidR="002F31A6" w:rsidRPr="00B128D2" w:rsidDel="00E5710F">
          <w:rPr>
            <w:lang w:eastAsia="en-SG"/>
          </w:rPr>
          <w:delText>non-navigable and almost non-navigable areas</w:delText>
        </w:r>
      </w:del>
      <w:ins w:id="849" w:author="Jason Rhee" w:date="2023-05-15T11:58:00Z">
        <w:del w:id="850" w:author="Perryman, Lindsay" w:date="2023-11-08T09:29:00Z">
          <w:r w:rsidR="002B72E5" w:rsidDel="00E5710F">
            <w:rPr>
              <w:lang w:eastAsia="en-SG"/>
            </w:rPr>
            <w:delText>,</w:delText>
          </w:r>
        </w:del>
      </w:ins>
      <w:del w:id="851" w:author="Perryman, Lindsay" w:date="2023-11-08T09:29:00Z">
        <w:r w:rsidR="002F31A6" w:rsidRPr="00B128D2" w:rsidDel="00E5710F">
          <w:rPr>
            <w:lang w:eastAsia="en-SG"/>
          </w:rPr>
          <w:delText xml:space="preserve"> </w:delText>
        </w:r>
        <w:r w:rsidR="00C64FE3" w:rsidRPr="00B128D2" w:rsidDel="00E5710F">
          <w:rPr>
            <w:lang w:eastAsia="en-SG"/>
          </w:rPr>
          <w:delText xml:space="preserve">which are </w:delText>
        </w:r>
        <w:r w:rsidR="002F31A6" w:rsidRPr="00B128D2" w:rsidDel="00E5710F">
          <w:rPr>
            <w:lang w:eastAsia="en-SG"/>
          </w:rPr>
          <w:delText>also p</w:delText>
        </w:r>
        <w:r w:rsidR="001C7DF5" w:rsidRPr="00B128D2" w:rsidDel="00E5710F">
          <w:rPr>
            <w:lang w:eastAsia="en-SG"/>
          </w:rPr>
          <w:delText>rovided by the UKCM service provider</w:delText>
        </w:r>
        <w:r w:rsidR="0066549D" w:rsidRPr="00B128D2" w:rsidDel="00E5710F">
          <w:rPr>
            <w:lang w:eastAsia="en-SG"/>
          </w:rPr>
          <w:delText>.</w:delText>
        </w:r>
        <w:r w:rsidR="004E1105" w:rsidRPr="00B128D2" w:rsidDel="00E5710F">
          <w:rPr>
            <w:lang w:eastAsia="en-SG"/>
          </w:rPr>
          <w:delText xml:space="preserve"> </w:delText>
        </w:r>
        <w:r w:rsidR="000F7029" w:rsidRPr="00B128D2" w:rsidDel="00E5710F">
          <w:rPr>
            <w:lang w:eastAsia="en-SG"/>
          </w:rPr>
          <w:delText xml:space="preserve">This same information displayed on a ship’s navigation system </w:delText>
        </w:r>
        <w:r w:rsidR="001C7DF5" w:rsidRPr="00B128D2" w:rsidDel="00E5710F">
          <w:rPr>
            <w:lang w:eastAsia="en-SG"/>
          </w:rPr>
          <w:delText xml:space="preserve">helps </w:delText>
        </w:r>
        <w:r w:rsidR="00BD77B0" w:rsidRPr="00B128D2" w:rsidDel="00E5710F">
          <w:rPr>
            <w:lang w:eastAsia="en-SG"/>
          </w:rPr>
          <w:delText>a</w:delText>
        </w:r>
        <w:r w:rsidR="001C7DF5" w:rsidRPr="00B128D2" w:rsidDel="00E5710F">
          <w:rPr>
            <w:lang w:eastAsia="en-SG"/>
          </w:rPr>
          <w:delText xml:space="preserve"> ship</w:delText>
        </w:r>
        <w:r w:rsidR="002F1220" w:rsidRPr="00B128D2" w:rsidDel="00E5710F">
          <w:rPr>
            <w:lang w:eastAsia="en-SG"/>
          </w:rPr>
          <w:delText>’</w:delText>
        </w:r>
        <w:r w:rsidR="001C7DF5" w:rsidRPr="00B128D2" w:rsidDel="00E5710F">
          <w:rPr>
            <w:lang w:eastAsia="en-SG"/>
          </w:rPr>
          <w:delText xml:space="preserve">s crew support </w:delText>
        </w:r>
        <w:r w:rsidR="00BD77B0" w:rsidRPr="00B128D2" w:rsidDel="00E5710F">
          <w:rPr>
            <w:lang w:eastAsia="en-SG"/>
          </w:rPr>
          <w:delText>a</w:delText>
        </w:r>
        <w:r w:rsidR="001C7DF5" w:rsidRPr="00B128D2" w:rsidDel="00E5710F">
          <w:rPr>
            <w:lang w:eastAsia="en-SG"/>
          </w:rPr>
          <w:delText xml:space="preserve"> pilot </w:delText>
        </w:r>
        <w:r w:rsidR="00B925D1" w:rsidDel="00E5710F">
          <w:rPr>
            <w:lang w:eastAsia="en-SG"/>
          </w:rPr>
          <w:delText xml:space="preserve">to </w:delText>
        </w:r>
        <w:r w:rsidRPr="00B128D2" w:rsidDel="00E5710F">
          <w:rPr>
            <w:lang w:eastAsia="en-SG"/>
          </w:rPr>
          <w:delText xml:space="preserve">navigate </w:delText>
        </w:r>
        <w:r w:rsidR="00B925D1" w:rsidDel="00E5710F">
          <w:rPr>
            <w:lang w:eastAsia="en-SG"/>
          </w:rPr>
          <w:delText>the</w:delText>
        </w:r>
        <w:r w:rsidR="00B925D1" w:rsidRPr="00B128D2" w:rsidDel="00E5710F">
          <w:rPr>
            <w:lang w:eastAsia="en-SG"/>
          </w:rPr>
          <w:delText xml:space="preserve"> </w:delText>
        </w:r>
        <w:r w:rsidR="001C7DF5" w:rsidRPr="00B128D2" w:rsidDel="00E5710F">
          <w:rPr>
            <w:lang w:eastAsia="en-SG"/>
          </w:rPr>
          <w:delText>ship</w:delText>
        </w:r>
        <w:r w:rsidRPr="00B128D2" w:rsidDel="00E5710F">
          <w:rPr>
            <w:lang w:eastAsia="en-SG"/>
          </w:rPr>
          <w:delText xml:space="preserve"> </w:delText>
        </w:r>
        <w:r w:rsidR="001C7DF5" w:rsidRPr="00B128D2" w:rsidDel="00E5710F">
          <w:rPr>
            <w:lang w:eastAsia="en-SG"/>
          </w:rPr>
          <w:delText xml:space="preserve">through </w:delText>
        </w:r>
        <w:r w:rsidR="00BD77B0" w:rsidRPr="00B128D2" w:rsidDel="00E5710F">
          <w:rPr>
            <w:lang w:eastAsia="en-SG"/>
          </w:rPr>
          <w:delText>a</w:delText>
        </w:r>
        <w:r w:rsidR="001C7DF5" w:rsidRPr="00B128D2" w:rsidDel="00E5710F">
          <w:rPr>
            <w:lang w:eastAsia="en-SG"/>
          </w:rPr>
          <w:delText xml:space="preserve"> </w:delText>
        </w:r>
      </w:del>
      <w:del w:id="852" w:author="Jason Rhee" w:date="2023-11-10T17:34:00Z">
        <w:r w:rsidRPr="00B128D2" w:rsidDel="00E855CB">
          <w:rPr>
            <w:lang w:eastAsia="en-SG"/>
          </w:rPr>
          <w:delText>UKC</w:delText>
        </w:r>
        <w:r w:rsidR="00831B08" w:rsidRPr="00B128D2" w:rsidDel="00E855CB">
          <w:rPr>
            <w:lang w:eastAsia="en-SG"/>
          </w:rPr>
          <w:delText>M</w:delText>
        </w:r>
        <w:r w:rsidRPr="00B128D2" w:rsidDel="00E855CB">
          <w:rPr>
            <w:lang w:eastAsia="en-SG"/>
          </w:rPr>
          <w:delText xml:space="preserve"> operational area</w:delText>
        </w:r>
      </w:del>
      <w:del w:id="853" w:author="Perryman, Lindsay" w:date="2023-11-08T09:29:00Z">
        <w:r w:rsidRPr="00B128D2" w:rsidDel="00E5710F">
          <w:rPr>
            <w:lang w:eastAsia="en-SG"/>
          </w:rPr>
          <w:delText xml:space="preserve"> </w:delText>
        </w:r>
        <w:r w:rsidR="001C7DF5" w:rsidRPr="00B128D2" w:rsidDel="00E5710F">
          <w:rPr>
            <w:lang w:eastAsia="en-SG"/>
          </w:rPr>
          <w:delText xml:space="preserve">while </w:delText>
        </w:r>
        <w:r w:rsidRPr="00B128D2" w:rsidDel="00E5710F">
          <w:rPr>
            <w:lang w:eastAsia="en-SG"/>
          </w:rPr>
          <w:delText xml:space="preserve">maintaining </w:delText>
        </w:r>
        <w:r w:rsidR="001C7DF5" w:rsidRPr="00B128D2" w:rsidDel="00E5710F">
          <w:rPr>
            <w:lang w:eastAsia="en-SG"/>
          </w:rPr>
          <w:delText xml:space="preserve">at least the </w:delText>
        </w:r>
        <w:r w:rsidRPr="00B128D2" w:rsidDel="00E5710F">
          <w:rPr>
            <w:lang w:eastAsia="en-SG"/>
          </w:rPr>
          <w:delText>required UKC</w:delText>
        </w:r>
        <w:r w:rsidR="0066549D" w:rsidRPr="00B128D2" w:rsidDel="00E5710F">
          <w:rPr>
            <w:lang w:eastAsia="en-SG"/>
          </w:rPr>
          <w:delText>.</w:delText>
        </w:r>
      </w:del>
    </w:p>
    <w:p w14:paraId="6D6D6A3F" w14:textId="64A400D3" w:rsidR="00542BB7" w:rsidRPr="00B128D2" w:rsidRDefault="00542BB7" w:rsidP="00DC3F81">
      <w:pPr>
        <w:rPr>
          <w:lang w:eastAsia="en-SG"/>
        </w:rPr>
      </w:pPr>
      <w:r w:rsidRPr="00B128D2">
        <w:rPr>
          <w:lang w:eastAsia="en-SG"/>
        </w:rPr>
        <w:t xml:space="preserve">The UKCM service </w:t>
      </w:r>
      <w:r w:rsidR="002F31A6" w:rsidRPr="00B128D2">
        <w:rPr>
          <w:lang w:eastAsia="en-SG"/>
        </w:rPr>
        <w:t xml:space="preserve">provider </w:t>
      </w:r>
      <w:r w:rsidR="00F243B7">
        <w:rPr>
          <w:lang w:eastAsia="en-SG"/>
        </w:rPr>
        <w:t>receives transmitted ship AIS data which allows them to send actual update datasets</w:t>
      </w:r>
      <w:r w:rsidR="000F7029" w:rsidRPr="00B128D2">
        <w:rPr>
          <w:lang w:eastAsia="en-SG"/>
        </w:rPr>
        <w:t xml:space="preserve"> that contain </w:t>
      </w:r>
      <w:ins w:id="854" w:author="Jason Rhee" w:date="2023-05-15T14:37:00Z">
        <w:r w:rsidR="007659FA">
          <w:rPr>
            <w:lang w:eastAsia="en-SG"/>
          </w:rPr>
          <w:t xml:space="preserve">the </w:t>
        </w:r>
      </w:ins>
      <w:r w:rsidR="000F7029" w:rsidRPr="00B128D2">
        <w:rPr>
          <w:lang w:eastAsia="en-SG"/>
        </w:rPr>
        <w:t xml:space="preserve">updated </w:t>
      </w:r>
      <w:ins w:id="855" w:author="Jason Rhee" w:date="2023-05-15T12:18:00Z">
        <w:r w:rsidR="00F9599B">
          <w:rPr>
            <w:lang w:eastAsia="en-SG"/>
          </w:rPr>
          <w:t xml:space="preserve">UKC plan </w:t>
        </w:r>
      </w:ins>
      <w:ins w:id="856" w:author="Jason Rhee" w:date="2023-05-15T14:46:00Z">
        <w:r w:rsidR="005E3DDA">
          <w:rPr>
            <w:lang w:eastAsia="en-SG"/>
          </w:rPr>
          <w:t xml:space="preserve">metadata </w:t>
        </w:r>
      </w:ins>
      <w:ins w:id="857" w:author="Jason Rhee" w:date="2023-05-15T12:18:00Z">
        <w:r w:rsidR="00F9599B">
          <w:rPr>
            <w:lang w:eastAsia="en-SG"/>
          </w:rPr>
          <w:t xml:space="preserve">(including </w:t>
        </w:r>
      </w:ins>
      <w:ins w:id="858" w:author="Jason Rhee" w:date="2023-05-15T14:37:00Z">
        <w:r w:rsidR="007659FA">
          <w:rPr>
            <w:lang w:eastAsia="en-SG"/>
          </w:rPr>
          <w:t xml:space="preserve">the </w:t>
        </w:r>
      </w:ins>
      <w:ins w:id="859" w:author="Jason Rhee" w:date="2023-05-15T11:59:00Z">
        <w:r w:rsidR="00A7714F">
          <w:rPr>
            <w:lang w:eastAsia="en-SG"/>
          </w:rPr>
          <w:t>UKC</w:t>
        </w:r>
      </w:ins>
      <w:ins w:id="860" w:author="Jason Rhee" w:date="2023-05-23T15:45:00Z">
        <w:r w:rsidR="00D467E5">
          <w:rPr>
            <w:lang w:eastAsia="en-SG"/>
          </w:rPr>
          <w:t>M</w:t>
        </w:r>
      </w:ins>
      <w:ins w:id="861" w:author="Jason Rhee" w:date="2023-05-15T11:59:00Z">
        <w:r w:rsidR="00A7714F">
          <w:rPr>
            <w:lang w:eastAsia="en-SG"/>
          </w:rPr>
          <w:t xml:space="preserve"> area</w:t>
        </w:r>
      </w:ins>
      <w:ins w:id="862" w:author="Jason Rhee" w:date="2023-05-15T12:13:00Z">
        <w:r w:rsidR="0016384A">
          <w:rPr>
            <w:lang w:eastAsia="en-SG"/>
          </w:rPr>
          <w:t xml:space="preserve"> boundaries</w:t>
        </w:r>
      </w:ins>
      <w:ins w:id="863" w:author="Jason Rhee" w:date="2023-05-15T12:18:00Z">
        <w:r w:rsidR="00F9599B">
          <w:rPr>
            <w:lang w:eastAsia="en-SG"/>
          </w:rPr>
          <w:t>)</w:t>
        </w:r>
      </w:ins>
      <w:ins w:id="864" w:author="Jason Rhee" w:date="2023-05-15T11:59:00Z">
        <w:r w:rsidR="00A7714F">
          <w:rPr>
            <w:lang w:eastAsia="en-SG"/>
          </w:rPr>
          <w:t xml:space="preserve">, </w:t>
        </w:r>
      </w:ins>
      <w:r w:rsidR="002F31A6" w:rsidRPr="00B128D2">
        <w:rPr>
          <w:lang w:eastAsia="en-SG"/>
        </w:rPr>
        <w:t xml:space="preserve">non-navigable </w:t>
      </w:r>
      <w:ins w:id="865" w:author="Jason Rhee" w:date="2023-05-15T11:59:00Z">
        <w:r w:rsidR="00A7714F">
          <w:rPr>
            <w:lang w:eastAsia="en-SG"/>
          </w:rPr>
          <w:t>areas</w:t>
        </w:r>
      </w:ins>
      <w:ins w:id="866" w:author="Jason Rhee" w:date="2023-05-15T12:00:00Z">
        <w:r w:rsidR="00A7714F">
          <w:rPr>
            <w:lang w:eastAsia="en-SG"/>
          </w:rPr>
          <w:t xml:space="preserve">, </w:t>
        </w:r>
      </w:ins>
      <w:del w:id="867" w:author="Jason Rhee" w:date="2023-05-15T12:00:00Z">
        <w:r w:rsidR="002F31A6" w:rsidRPr="00B128D2" w:rsidDel="00A7714F">
          <w:rPr>
            <w:lang w:eastAsia="en-SG"/>
          </w:rPr>
          <w:delText xml:space="preserve">and </w:delText>
        </w:r>
      </w:del>
      <w:r w:rsidR="002F31A6" w:rsidRPr="00B128D2">
        <w:rPr>
          <w:lang w:eastAsia="en-SG"/>
        </w:rPr>
        <w:t>almost non-navigable areas</w:t>
      </w:r>
      <w:ins w:id="868" w:author="Jason Rhee" w:date="2023-05-15T12:00:00Z">
        <w:r w:rsidR="00A7714F">
          <w:rPr>
            <w:lang w:eastAsia="en-SG"/>
          </w:rPr>
          <w:t>,</w:t>
        </w:r>
      </w:ins>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del w:id="869" w:author="Perryman, Lindsay" w:date="2023-11-08T09:32:00Z">
        <w:r w:rsidRPr="00B128D2" w:rsidDel="00E5710F">
          <w:rPr>
            <w:lang w:eastAsia="en-SG"/>
          </w:rPr>
          <w:delText>weather, tide and other met-ocean</w:delText>
        </w:r>
      </w:del>
      <w:ins w:id="870" w:author="Perryman, Lindsay" w:date="2023-11-08T09:32:00Z">
        <w:r w:rsidR="00E5710F">
          <w:rPr>
            <w:lang w:eastAsia="en-SG"/>
          </w:rPr>
          <w:t>environmental</w:t>
        </w:r>
      </w:ins>
      <w:r w:rsidRPr="00B128D2">
        <w:rPr>
          <w:lang w:eastAsia="en-SG"/>
        </w:rPr>
        <w:t xml:space="preserve"> conditions</w:t>
      </w:r>
      <w:r w:rsidR="0066549D" w:rsidRPr="00B128D2">
        <w:rPr>
          <w:lang w:eastAsia="en-SG"/>
        </w:rPr>
        <w:t>.</w:t>
      </w:r>
    </w:p>
    <w:p w14:paraId="1991EED2" w14:textId="2F0EBA82"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del w:id="871" w:author="Perryman, Lindsay" w:date="2023-11-08T09:33:00Z">
        <w:r w:rsidR="002F31A6" w:rsidRPr="00B128D2" w:rsidDel="00E5710F">
          <w:rPr>
            <w:lang w:eastAsia="en-SG"/>
          </w:rPr>
          <w:delText xml:space="preserve">if </w:delText>
        </w:r>
      </w:del>
      <w:ins w:id="872" w:author="Perryman, Lindsay" w:date="2023-11-08T09:33:00Z">
        <w:r w:rsidR="00E5710F">
          <w:rPr>
            <w:lang w:eastAsia="en-SG"/>
          </w:rPr>
          <w:t>when</w:t>
        </w:r>
        <w:r w:rsidR="00E5710F" w:rsidRPr="00B128D2">
          <w:rPr>
            <w:lang w:eastAsia="en-SG"/>
          </w:rPr>
          <w:t xml:space="preserve"> </w:t>
        </w:r>
      </w:ins>
      <w:del w:id="873" w:author="Perryman, Lindsay" w:date="2023-11-08T09:33:00Z">
        <w:r w:rsidR="002F31A6" w:rsidRPr="00B128D2" w:rsidDel="00E5710F">
          <w:rPr>
            <w:lang w:eastAsia="en-SG"/>
          </w:rPr>
          <w:delText>applicable</w:delText>
        </w:r>
      </w:del>
      <w:ins w:id="874" w:author="Perryman, Lindsay" w:date="2023-11-08T09:33:00Z">
        <w:r w:rsidR="00E5710F">
          <w:rPr>
            <w:lang w:eastAsia="en-SG"/>
          </w:rPr>
          <w:t>embarked</w:t>
        </w:r>
      </w:ins>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proofErr w:type="gramStart"/>
      <w:r w:rsidRPr="00B128D2">
        <w:rPr>
          <w:lang w:eastAsia="en-SG"/>
        </w:rPr>
        <w:t>on board</w:t>
      </w:r>
      <w:proofErr w:type="gramEnd"/>
      <w:r w:rsidRPr="00B128D2">
        <w:rPr>
          <w:lang w:eastAsia="en-SG"/>
        </w:rPr>
        <w:t xml:space="preserve">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w:t>
      </w:r>
      <w:r w:rsidRPr="00B128D2">
        <w:rPr>
          <w:lang w:eastAsia="en-SG"/>
        </w:rPr>
        <w:lastRenderedPageBreak/>
        <w:t xml:space="preserve">the pilot </w:t>
      </w:r>
      <w:r w:rsidR="004F5C1F" w:rsidRPr="00B128D2">
        <w:rPr>
          <w:lang w:eastAsia="en-SG"/>
        </w:rPr>
        <w:t>(</w:t>
      </w:r>
      <w:ins w:id="875" w:author="Perryman, Lindsay" w:date="2023-11-08T09:33:00Z">
        <w:r w:rsidR="00E5710F">
          <w:rPr>
            <w:lang w:eastAsia="en-SG"/>
          </w:rPr>
          <w:t>when embarked</w:t>
        </w:r>
      </w:ins>
      <w:del w:id="876" w:author="Perryman, Lindsay" w:date="2023-11-08T09:33:00Z">
        <w:r w:rsidR="004F5C1F" w:rsidRPr="00B128D2" w:rsidDel="00E5710F">
          <w:rPr>
            <w:lang w:eastAsia="en-SG"/>
          </w:rPr>
          <w:delText>if applicable</w:delText>
        </w:r>
      </w:del>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4535F73B" w:rsidR="00542BB7" w:rsidRPr="00B128D2" w:rsidRDefault="00542BB7" w:rsidP="00DC3F81">
      <w:pPr>
        <w:rPr>
          <w:lang w:eastAsia="en-SG"/>
        </w:rPr>
      </w:pPr>
      <w:r w:rsidRPr="00B128D2">
        <w:rPr>
          <w:lang w:eastAsia="en-SG"/>
        </w:rPr>
        <w:t xml:space="preserve">If a </w:t>
      </w:r>
      <w:r w:rsidR="00D031E9" w:rsidRPr="00B128D2">
        <w:rPr>
          <w:lang w:eastAsia="en-SG"/>
        </w:rPr>
        <w:t xml:space="preserve">Vessel </w:t>
      </w:r>
      <w:r w:rsidRPr="00B128D2">
        <w:rPr>
          <w:lang w:eastAsia="en-SG"/>
        </w:rPr>
        <w:t xml:space="preserve">Traffic Service (VTS) </w:t>
      </w:r>
      <w:del w:id="877" w:author="Perryman, Lindsay" w:date="2023-11-08T09:34:00Z">
        <w:r w:rsidRPr="00B128D2" w:rsidDel="00E5710F">
          <w:rPr>
            <w:lang w:eastAsia="en-SG"/>
          </w:rPr>
          <w:delText>exists</w:delText>
        </w:r>
      </w:del>
      <w:ins w:id="878" w:author="Perryman, Lindsay" w:date="2023-11-08T09:34:00Z">
        <w:r w:rsidR="00E5710F">
          <w:rPr>
            <w:lang w:eastAsia="en-SG"/>
          </w:rPr>
          <w:t xml:space="preserve">is in operation for the UKCM </w:t>
        </w:r>
        <w:del w:id="879" w:author="Jason Rhee" w:date="2023-11-10T17:33:00Z">
          <w:r w:rsidR="00E5710F" w:rsidDel="00E855CB">
            <w:rPr>
              <w:lang w:eastAsia="en-SG"/>
            </w:rPr>
            <w:delText>o</w:delText>
          </w:r>
        </w:del>
      </w:ins>
      <w:ins w:id="880" w:author="Jason Rhee" w:date="2023-11-10T17:33:00Z">
        <w:r w:rsidR="00E855CB">
          <w:rPr>
            <w:lang w:eastAsia="en-SG"/>
          </w:rPr>
          <w:t>O</w:t>
        </w:r>
      </w:ins>
      <w:ins w:id="881" w:author="Perryman, Lindsay" w:date="2023-11-08T09:34:00Z">
        <w:r w:rsidR="00E5710F">
          <w:rPr>
            <w:lang w:eastAsia="en-SG"/>
          </w:rPr>
          <w:t xml:space="preserve">perational </w:t>
        </w:r>
        <w:del w:id="882" w:author="Jason Rhee" w:date="2023-11-10T17:33:00Z">
          <w:r w:rsidR="00E5710F" w:rsidDel="00E855CB">
            <w:rPr>
              <w:lang w:eastAsia="en-SG"/>
            </w:rPr>
            <w:delText>a</w:delText>
          </w:r>
        </w:del>
      </w:ins>
      <w:ins w:id="883" w:author="Jason Rhee" w:date="2023-11-10T17:33:00Z">
        <w:r w:rsidR="00E855CB">
          <w:rPr>
            <w:lang w:eastAsia="en-SG"/>
          </w:rPr>
          <w:t>A</w:t>
        </w:r>
      </w:ins>
      <w:ins w:id="884" w:author="Perryman, Lindsay" w:date="2023-11-08T09:34:00Z">
        <w:r w:rsidR="00E5710F">
          <w:rPr>
            <w:lang w:eastAsia="en-SG"/>
          </w:rPr>
          <w:t>rea</w:t>
        </w:r>
      </w:ins>
      <w:r w:rsidRPr="00B128D2">
        <w:rPr>
          <w:lang w:eastAsia="en-SG"/>
        </w:rPr>
        <w:t xml:space="preserve">, it </w:t>
      </w:r>
      <w:proofErr w:type="gramStart"/>
      <w:r w:rsidRPr="00B128D2">
        <w:rPr>
          <w:lang w:eastAsia="en-SG"/>
        </w:rPr>
        <w:t>is able to</w:t>
      </w:r>
      <w:proofErr w:type="gramEnd"/>
      <w:r w:rsidRPr="00B128D2">
        <w:rPr>
          <w:lang w:eastAsia="en-SG"/>
        </w:rPr>
        <w:t xml:space="preserve"> monitor the ship’s transit and support navigation in accordance with the</w:t>
      </w:r>
      <w:r w:rsidR="000F7029" w:rsidRPr="00B128D2">
        <w:rPr>
          <w:lang w:eastAsia="en-SG"/>
        </w:rPr>
        <w:t xml:space="preserve"> actual plan and/or actual </w:t>
      </w:r>
      <w:ins w:id="885" w:author="Jason Rhee" w:date="2023-11-10T17:36:00Z">
        <w:r w:rsidR="00454236">
          <w:rPr>
            <w:lang w:eastAsia="en-SG"/>
          </w:rPr>
          <w:t xml:space="preserve">plan </w:t>
        </w:r>
      </w:ins>
      <w:r w:rsidR="000F7029" w:rsidRPr="00B128D2">
        <w:rPr>
          <w:lang w:eastAsia="en-SG"/>
        </w:rPr>
        <w:t>update.</w:t>
      </w:r>
    </w:p>
    <w:p w14:paraId="6D6590E7" w14:textId="1089F90E" w:rsidR="00542BB7" w:rsidRDefault="008D4EB2" w:rsidP="00DC3F81">
      <w:pPr>
        <w:rPr>
          <w:lang w:eastAsia="en-SG"/>
        </w:rPr>
      </w:pPr>
      <w:ins w:id="886" w:author="Perryman, Lindsay" w:date="2023-11-08T09:55:00Z">
        <w:r>
          <w:rPr>
            <w:lang w:eastAsia="en-SG"/>
          </w:rPr>
          <w:t>In port settings, a</w:t>
        </w:r>
      </w:ins>
      <w:del w:id="887" w:author="Perryman, Lindsay" w:date="2023-11-08T09:55:00Z">
        <w:r w:rsidR="00542BB7" w:rsidRPr="00B128D2" w:rsidDel="008D4EB2">
          <w:rPr>
            <w:lang w:eastAsia="en-SG"/>
          </w:rPr>
          <w:delText>A</w:delText>
        </w:r>
      </w:del>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UKCM </w:t>
      </w:r>
      <w:r w:rsidR="006D09B8">
        <w:rPr>
          <w:lang w:eastAsia="en-SG"/>
        </w:rPr>
        <w:t>service</w:t>
      </w:r>
      <w:r w:rsidR="002F31A6">
        <w:rPr>
          <w:lang w:eastAsia="en-SG"/>
        </w:rPr>
        <w:t xml:space="preserve"> provider would</w:t>
      </w:r>
      <w:ins w:id="888" w:author="Perryman, Lindsay" w:date="2023-11-08T09:55:00Z">
        <w:r>
          <w:rPr>
            <w:lang w:eastAsia="en-SG"/>
          </w:rPr>
          <w:t>,</w:t>
        </w:r>
      </w:ins>
      <w:r w:rsidR="002F31A6">
        <w:rPr>
          <w:lang w:eastAsia="en-SG"/>
        </w:rPr>
        <w:t xml:space="preserve"> s</w:t>
      </w:r>
      <w:r w:rsidR="005E6D36">
        <w:rPr>
          <w:lang w:eastAsia="en-SG"/>
        </w:rPr>
        <w:t>imilarly</w:t>
      </w:r>
      <w:ins w:id="889" w:author="Perryman, Lindsay" w:date="2023-11-08T09:55:00Z">
        <w:r>
          <w:rPr>
            <w:lang w:eastAsia="en-SG"/>
          </w:rPr>
          <w:t>,</w:t>
        </w:r>
      </w:ins>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del w:id="890" w:author="Jason Rhee" w:date="2023-11-10T17:34:00Z">
        <w:r w:rsidR="00542BB7" w:rsidRPr="00D129DC" w:rsidDel="00E855CB">
          <w:rPr>
            <w:lang w:eastAsia="en-SG"/>
          </w:rPr>
          <w:delText>UKCM operational area</w:delText>
        </w:r>
      </w:del>
      <w:ins w:id="891" w:author="Jason Rhee" w:date="2023-11-10T17:34:00Z">
        <w:r w:rsidR="00E855CB">
          <w:rPr>
            <w:lang w:eastAsia="en-SG"/>
          </w:rPr>
          <w:t>UKCM Operational Area</w:t>
        </w:r>
      </w:ins>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892" w:name="_Toc127463815"/>
      <w:bookmarkStart w:id="893" w:name="_Toc128125441"/>
      <w:bookmarkStart w:id="894" w:name="_Toc141176166"/>
      <w:bookmarkStart w:id="895" w:name="_Toc141176321"/>
      <w:bookmarkStart w:id="896" w:name="_Toc141176952"/>
      <w:bookmarkStart w:id="897" w:name="_Toc150177837"/>
      <w:r w:rsidRPr="0031303F">
        <w:t>References</w:t>
      </w:r>
      <w:bookmarkEnd w:id="892"/>
      <w:bookmarkEnd w:id="893"/>
      <w:bookmarkEnd w:id="894"/>
      <w:bookmarkEnd w:id="895"/>
      <w:bookmarkEnd w:id="896"/>
      <w:bookmarkEnd w:id="897"/>
    </w:p>
    <w:p w14:paraId="5C72B1EC" w14:textId="156ED1E3" w:rsidR="00542BB7" w:rsidRDefault="00542BB7" w:rsidP="00B11B94">
      <w:pPr>
        <w:pStyle w:val="Heading2"/>
      </w:pPr>
      <w:bookmarkStart w:id="898" w:name="_Toc127463816"/>
      <w:bookmarkStart w:id="899" w:name="_Toc128125442"/>
      <w:bookmarkStart w:id="900" w:name="_Toc141176167"/>
      <w:bookmarkStart w:id="901" w:name="_Toc141176322"/>
      <w:bookmarkStart w:id="902" w:name="_Toc141176953"/>
      <w:bookmarkStart w:id="903" w:name="_Toc150177838"/>
      <w:r>
        <w:t>Normative</w:t>
      </w:r>
      <w:bookmarkEnd w:id="898"/>
      <w:bookmarkEnd w:id="899"/>
      <w:bookmarkEnd w:id="900"/>
      <w:bookmarkEnd w:id="901"/>
      <w:bookmarkEnd w:id="902"/>
      <w:bookmarkEnd w:id="903"/>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12C7F03A" w:rsidR="00C61F76" w:rsidRPr="00D129DC" w:rsidRDefault="00542BB7" w:rsidP="00806AA0">
      <w:pPr>
        <w:ind w:left="2552" w:hanging="2552"/>
        <w:rPr>
          <w:rFonts w:cs="Arial"/>
          <w:szCs w:val="20"/>
          <w:lang w:eastAsia="en-GB"/>
        </w:rPr>
      </w:pPr>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del w:id="904" w:author="Jason Rhee" w:date="2023-03-06T10:41:00Z">
        <w:r w:rsidR="000D3C93" w:rsidDel="00090A00">
          <w:rPr>
            <w:rFonts w:cs="Arial"/>
            <w:szCs w:val="20"/>
            <w:lang w:eastAsia="en-GB"/>
          </w:rPr>
          <w:delText>4</w:delText>
        </w:r>
      </w:del>
      <w:ins w:id="905" w:author="Jason Rhee" w:date="2023-03-06T10:41:00Z">
        <w:r w:rsidR="00090A00">
          <w:rPr>
            <w:rFonts w:cs="Arial"/>
            <w:szCs w:val="20"/>
            <w:lang w:eastAsia="en-GB"/>
          </w:rPr>
          <w:t>5</w:t>
        </w:r>
      </w:ins>
      <w:r w:rsidR="000D3C93">
        <w:rPr>
          <w:rFonts w:cs="Arial"/>
          <w:szCs w:val="20"/>
          <w:lang w:eastAsia="en-GB"/>
        </w:rPr>
        <w:t xml:space="preserve">.0.0 – </w:t>
      </w:r>
      <w:del w:id="906" w:author="Jason Rhee" w:date="2023-03-06T10:41:00Z">
        <w:r w:rsidR="000D3C93" w:rsidDel="00090A00">
          <w:rPr>
            <w:rFonts w:cs="Arial"/>
            <w:szCs w:val="20"/>
            <w:lang w:eastAsia="en-GB"/>
          </w:rPr>
          <w:delText xml:space="preserve">December </w:delText>
        </w:r>
      </w:del>
      <w:ins w:id="907" w:author="Jason Rhee" w:date="2023-03-06T10:41:00Z">
        <w:r w:rsidR="00090A00">
          <w:rPr>
            <w:rFonts w:cs="Arial"/>
            <w:szCs w:val="20"/>
            <w:lang w:eastAsia="en-GB"/>
          </w:rPr>
          <w:t xml:space="preserve">May </w:t>
        </w:r>
      </w:ins>
      <w:r w:rsidR="000D3C93">
        <w:rPr>
          <w:rFonts w:cs="Arial"/>
          <w:szCs w:val="20"/>
          <w:lang w:eastAsia="en-GB"/>
        </w:rPr>
        <w:t>20</w:t>
      </w:r>
      <w:del w:id="908" w:author="Jason Rhee" w:date="2023-03-06T10:41:00Z">
        <w:r w:rsidR="000D3C93" w:rsidDel="00090A00">
          <w:rPr>
            <w:rFonts w:cs="Arial"/>
            <w:szCs w:val="20"/>
            <w:lang w:eastAsia="en-GB"/>
          </w:rPr>
          <w:delText>18</w:delText>
        </w:r>
      </w:del>
      <w:ins w:id="909" w:author="Jason Rhee" w:date="2023-03-06T10:41:00Z">
        <w:r w:rsidR="00090A00">
          <w:rPr>
            <w:rFonts w:cs="Arial"/>
            <w:szCs w:val="20"/>
            <w:lang w:eastAsia="en-GB"/>
          </w:rPr>
          <w:t>22</w:t>
        </w:r>
      </w:ins>
    </w:p>
    <w:p w14:paraId="68ABF113" w14:textId="5308AFA1"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p>
    <w:p w14:paraId="68F108D2" w14:textId="6F354AF9"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proofErr w:type="gramStart"/>
      <w:r w:rsidR="00186811">
        <w:rPr>
          <w:rFonts w:cs="Arial"/>
          <w:szCs w:val="20"/>
          <w:lang w:eastAsia="en-GB"/>
        </w:rPr>
        <w:t>Ed</w:t>
      </w:r>
      <w:r w:rsidR="00E655D3">
        <w:rPr>
          <w:rFonts w:cs="Arial"/>
          <w:szCs w:val="20"/>
          <w:lang w:eastAsia="en-GB"/>
        </w:rPr>
        <w:t>ition</w:t>
      </w:r>
      <w:proofErr w:type="gramEnd"/>
      <w:r w:rsidR="00186811">
        <w:rPr>
          <w:rFonts w:cs="Arial"/>
          <w:szCs w:val="20"/>
          <w:lang w:eastAsia="en-GB"/>
        </w:rPr>
        <w:t xml:space="preserve"> and date TBC</w:t>
      </w:r>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lastRenderedPageBreak/>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910" w:name="_Toc225648275"/>
      <w:bookmarkStart w:id="911" w:name="_Toc225065132"/>
      <w:r>
        <w:rPr>
          <w:rFonts w:cs="Arial"/>
          <w:szCs w:val="20"/>
        </w:rPr>
        <w:t>ISO 639-2:1998</w:t>
      </w:r>
      <w:r>
        <w:rPr>
          <w:rFonts w:cs="Arial"/>
          <w:szCs w:val="20"/>
        </w:rPr>
        <w:tab/>
        <w:t xml:space="preserve">Codes for the representation of names of languages – Part 2: Alpha-3 </w:t>
      </w:r>
      <w:proofErr w:type="gramStart"/>
      <w:r>
        <w:rPr>
          <w:rFonts w:cs="Arial"/>
          <w:szCs w:val="20"/>
        </w:rPr>
        <w:t>code</w:t>
      </w:r>
      <w:proofErr w:type="gramEnd"/>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912" w:name="_Toc127463817"/>
      <w:bookmarkStart w:id="913" w:name="_Toc128125443"/>
      <w:bookmarkStart w:id="914" w:name="_Toc141176168"/>
      <w:bookmarkStart w:id="915" w:name="_Toc141176323"/>
      <w:bookmarkStart w:id="916" w:name="_Toc141176954"/>
      <w:bookmarkStart w:id="917" w:name="_Toc150177839"/>
      <w:r w:rsidRPr="00D129DC">
        <w:t>Terms</w:t>
      </w:r>
      <w:r w:rsidR="00101C6B">
        <w:t>,</w:t>
      </w:r>
      <w:r w:rsidRPr="00D129DC">
        <w:t xml:space="preserve"> Definitions</w:t>
      </w:r>
      <w:bookmarkEnd w:id="910"/>
      <w:bookmarkEnd w:id="911"/>
      <w:r w:rsidR="00101C6B">
        <w:t xml:space="preserve"> and Abbreviations</w:t>
      </w:r>
      <w:bookmarkEnd w:id="912"/>
      <w:bookmarkEnd w:id="913"/>
      <w:bookmarkEnd w:id="914"/>
      <w:bookmarkEnd w:id="915"/>
      <w:bookmarkEnd w:id="916"/>
      <w:bookmarkEnd w:id="917"/>
    </w:p>
    <w:p w14:paraId="28A61A09" w14:textId="021084BD" w:rsidR="00D85C4B" w:rsidRPr="00101C6B" w:rsidRDefault="00D85C4B" w:rsidP="00B11B94">
      <w:pPr>
        <w:pStyle w:val="Heading2"/>
      </w:pPr>
      <w:bookmarkStart w:id="918" w:name="_Toc127463818"/>
      <w:bookmarkStart w:id="919" w:name="_Toc128125444"/>
      <w:bookmarkStart w:id="920" w:name="_Toc141176169"/>
      <w:bookmarkStart w:id="921" w:name="_Toc141176324"/>
      <w:bookmarkStart w:id="922" w:name="_Toc141176955"/>
      <w:bookmarkStart w:id="923" w:name="_Toc150177840"/>
      <w:r w:rsidRPr="00101C6B">
        <w:t>Use of Language</w:t>
      </w:r>
      <w:bookmarkEnd w:id="918"/>
      <w:bookmarkEnd w:id="919"/>
      <w:bookmarkEnd w:id="920"/>
      <w:bookmarkEnd w:id="921"/>
      <w:bookmarkEnd w:id="922"/>
      <w:bookmarkEnd w:id="923"/>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06D96006"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commentRangeStart w:id="924"/>
      <w:commentRangeStart w:id="925"/>
      <w:del w:id="926" w:author="Perryman, Lindsay" w:date="2023-11-08T09:57:00Z">
        <w:r w:rsidRPr="00D129DC" w:rsidDel="008D4EB2">
          <w:rPr>
            <w:rFonts w:cs="Arial"/>
            <w:szCs w:val="20"/>
          </w:rPr>
          <w:delText xml:space="preserve">and </w:delText>
        </w:r>
      </w:del>
      <w:ins w:id="927" w:author="Perryman, Lindsay" w:date="2023-11-08T09:57:00Z">
        <w:r w:rsidR="008D4EB2">
          <w:rPr>
            <w:rFonts w:cs="Arial"/>
            <w:szCs w:val="20"/>
          </w:rPr>
          <w:t>but</w:t>
        </w:r>
        <w:r w:rsidR="008D4EB2" w:rsidRPr="00D129DC">
          <w:rPr>
            <w:rFonts w:cs="Arial"/>
            <w:szCs w:val="20"/>
          </w:rPr>
          <w:t xml:space="preserve"> </w:t>
        </w:r>
        <w:commentRangeEnd w:id="924"/>
        <w:r w:rsidR="00A12CA9">
          <w:rPr>
            <w:rStyle w:val="CommentReference"/>
            <w:rFonts w:eastAsia="MS Mincho"/>
            <w:szCs w:val="20"/>
            <w:lang w:eastAsia="ja-JP"/>
          </w:rPr>
          <w:commentReference w:id="924"/>
        </w:r>
      </w:ins>
      <w:commentRangeEnd w:id="925"/>
      <w:r w:rsidR="00315DFD">
        <w:rPr>
          <w:rStyle w:val="CommentReference"/>
          <w:rFonts w:eastAsia="MS Mincho"/>
          <w:szCs w:val="20"/>
          <w:lang w:eastAsia="ja-JP"/>
        </w:rPr>
        <w:commentReference w:id="925"/>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11B94">
      <w:pPr>
        <w:pStyle w:val="Heading2"/>
      </w:pPr>
      <w:bookmarkStart w:id="928" w:name="_Toc127463819"/>
      <w:bookmarkStart w:id="929" w:name="_Toc128125445"/>
      <w:bookmarkStart w:id="930" w:name="_Toc141176170"/>
      <w:bookmarkStart w:id="931" w:name="_Toc141176325"/>
      <w:bookmarkStart w:id="932" w:name="_Toc141176956"/>
      <w:bookmarkStart w:id="933" w:name="_Toc150177841"/>
      <w:r>
        <w:t>Terms and Definitions</w:t>
      </w:r>
      <w:bookmarkEnd w:id="928"/>
      <w:bookmarkEnd w:id="929"/>
      <w:bookmarkEnd w:id="930"/>
      <w:bookmarkEnd w:id="931"/>
      <w:bookmarkEnd w:id="932"/>
      <w:bookmarkEnd w:id="933"/>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490D1C">
      <w:pPr>
        <w:pStyle w:val="term"/>
        <w:spacing w:line="240" w:lineRule="auto"/>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18244DB4"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actual p</w:t>
      </w:r>
      <w:r w:rsidR="00573945" w:rsidRPr="00573945">
        <w:rPr>
          <w:rStyle w:val="Strong"/>
          <w:rFonts w:cs="Times New Roman"/>
          <w:b w:val="0"/>
          <w:lang w:val="en-AU" w:eastAsia="en-US"/>
        </w:rPr>
        <w:t xml:space="preserve">lan is specific to a ship and a </w:t>
      </w:r>
      <w:del w:id="934" w:author="Jason Rhee" w:date="2023-11-10T17:34:00Z">
        <w:r w:rsidR="00573945" w:rsidRPr="00573945" w:rsidDel="00E855CB">
          <w:rPr>
            <w:rStyle w:val="Strong"/>
            <w:rFonts w:cs="Times New Roman"/>
            <w:b w:val="0"/>
            <w:lang w:val="en-AU" w:eastAsia="en-US"/>
          </w:rPr>
          <w:delText>UKCM operational area</w:delText>
        </w:r>
      </w:del>
      <w:ins w:id="935" w:author="Jason Rhee" w:date="2023-11-10T17:34:00Z">
        <w:r w:rsidR="00E855CB">
          <w:rPr>
            <w:rStyle w:val="Strong"/>
            <w:rFonts w:cs="Times New Roman"/>
            <w:b w:val="0"/>
            <w:lang w:val="en-AU" w:eastAsia="en-US"/>
          </w:rPr>
          <w:t>UKCM Operational Area</w:t>
        </w:r>
      </w:ins>
      <w:r w:rsidR="00573945" w:rsidRPr="00573945">
        <w:rPr>
          <w:rStyle w:val="Strong"/>
          <w:rFonts w:cs="Times New Roman"/>
          <w:b w:val="0"/>
          <w:lang w:val="en-AU" w:eastAsia="en-US"/>
        </w:rPr>
        <w:t xml:space="preserve"> for a </w:t>
      </w:r>
      <w:proofErr w:type="gramStart"/>
      <w:r w:rsidR="00573945" w:rsidRPr="00573945">
        <w:rPr>
          <w:rStyle w:val="Strong"/>
          <w:rFonts w:cs="Times New Roman"/>
          <w:b w:val="0"/>
          <w:lang w:val="en-AU" w:eastAsia="en-US"/>
        </w:rPr>
        <w:t>waterway, and</w:t>
      </w:r>
      <w:proofErr w:type="gramEnd"/>
      <w:r w:rsidR="00573945" w:rsidRPr="00573945">
        <w:rPr>
          <w:rStyle w:val="Strong"/>
          <w:rFonts w:cs="Times New Roman"/>
          <w:b w:val="0"/>
          <w:lang w:val="en-AU" w:eastAsia="en-US"/>
        </w:rPr>
        <w:t xml:space="preserve"> contains a route </w:t>
      </w:r>
      <w:ins w:id="936" w:author="Perryman, Lindsay" w:date="2023-11-08T09:58:00Z">
        <w:r w:rsidR="00A12CA9">
          <w:rPr>
            <w:rStyle w:val="Strong"/>
            <w:rFonts w:cs="Times New Roman"/>
            <w:b w:val="0"/>
            <w:lang w:val="en-AU" w:eastAsia="en-US"/>
          </w:rPr>
          <w:t xml:space="preserve">– </w:t>
        </w:r>
      </w:ins>
      <w:r w:rsidR="00573945" w:rsidRPr="00573945">
        <w:rPr>
          <w:rStyle w:val="Strong"/>
          <w:rFonts w:cs="Times New Roman"/>
          <w:b w:val="0"/>
          <w:lang w:val="en-AU" w:eastAsia="en-US"/>
        </w:rPr>
        <w:t xml:space="preserve">defined by a set of geographical control points </w:t>
      </w:r>
      <w:ins w:id="937" w:author="Perryman, Lindsay" w:date="2023-11-08T09:59:00Z">
        <w:r w:rsidR="00A12CA9">
          <w:rPr>
            <w:rStyle w:val="Strong"/>
            <w:rFonts w:cs="Times New Roman"/>
            <w:b w:val="0"/>
            <w:lang w:val="en-AU" w:eastAsia="en-US"/>
          </w:rPr>
          <w:t xml:space="preserve">– </w:t>
        </w:r>
      </w:ins>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490D1C">
      <w:pPr>
        <w:pStyle w:val="term"/>
        <w:spacing w:line="240" w:lineRule="auto"/>
        <w:rPr>
          <w:rStyle w:val="Strong"/>
          <w:rFonts w:cs="Times New Roman"/>
          <w:b/>
          <w:lang w:val="en-AU" w:eastAsia="en-US"/>
        </w:rPr>
      </w:pPr>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p>
    <w:p w14:paraId="627E807D" w14:textId="132A3103"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r w:rsidR="00620248">
        <w:rPr>
          <w:rStyle w:val="Strong"/>
          <w:rFonts w:cs="Times New Roman"/>
          <w:b w:val="0"/>
          <w:lang w:val="en-AU" w:eastAsia="en-US"/>
        </w:rPr>
        <w:t xml:space="preserve">actual update is a replacement </w:t>
      </w:r>
      <w:r w:rsidR="00CE6CE2">
        <w:rPr>
          <w:rStyle w:val="Strong"/>
          <w:rFonts w:cs="Times New Roman"/>
          <w:b w:val="0"/>
          <w:lang w:val="en-AU" w:eastAsia="en-US"/>
        </w:rPr>
        <w:t>actual plan</w:t>
      </w:r>
      <w:r w:rsidR="00FC21D1">
        <w:rPr>
          <w:rStyle w:val="Strong"/>
          <w:rFonts w:cs="Times New Roman"/>
          <w:b w:val="0"/>
          <w:lang w:val="en-AU" w:eastAsia="en-US"/>
        </w:rPr>
        <w:t>.</w:t>
      </w:r>
    </w:p>
    <w:p w14:paraId="2A14195F" w14:textId="3DB812B9" w:rsidR="00F830D8" w:rsidRDefault="00490D1C" w:rsidP="00490D1C">
      <w:pPr>
        <w:pStyle w:val="term"/>
        <w:spacing w:line="240" w:lineRule="auto"/>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43C5AE09" w:rsidR="00AD71E7" w:rsidRPr="00D129DC" w:rsidRDefault="00490D1C" w:rsidP="00450754">
      <w:pPr>
        <w:pStyle w:val="definition0"/>
      </w:pPr>
      <w:r w:rsidRPr="009F2F4D">
        <w:t>An</w:t>
      </w:r>
      <w:r w:rsidR="00101C6B" w:rsidRPr="0069011F">
        <w:t xml:space="preserve"> area within a </w:t>
      </w:r>
      <w:del w:id="938" w:author="Jason Rhee" w:date="2023-11-10T17:34:00Z">
        <w:r w:rsidR="00101C6B" w:rsidRPr="0069011F" w:rsidDel="00E855CB">
          <w:delText>UKC</w:delText>
        </w:r>
        <w:r w:rsidR="00831B08" w:rsidDel="00E855CB">
          <w:delText>M</w:delText>
        </w:r>
        <w:r w:rsidR="00101C6B" w:rsidRPr="0069011F" w:rsidDel="00E855CB">
          <w:delText xml:space="preserve"> </w:delText>
        </w:r>
        <w:r w:rsidR="004C1E25" w:rsidDel="00E855CB">
          <w:delText>operational area</w:delText>
        </w:r>
      </w:del>
      <w:ins w:id="939" w:author="Jason Rhee" w:date="2023-11-10T17:34:00Z">
        <w:r w:rsidR="00E855CB">
          <w:t>UKCM Operational Area</w:t>
        </w:r>
      </w:ins>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490D1C">
      <w:pPr>
        <w:pStyle w:val="term"/>
        <w:spacing w:line="240" w:lineRule="auto"/>
      </w:pPr>
      <w:r>
        <w:t>Control</w:t>
      </w:r>
      <w:r w:rsidR="008D585F">
        <w:t xml:space="preserve"> </w:t>
      </w:r>
      <w:r w:rsidR="00FC21D1">
        <w:t>P</w:t>
      </w:r>
      <w:r w:rsidR="008D585F">
        <w:t>oint</w:t>
      </w:r>
    </w:p>
    <w:p w14:paraId="1250E101" w14:textId="11B2593A" w:rsidR="008D585F" w:rsidRDefault="00FC21D1" w:rsidP="00450754">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del w:id="940" w:author="Jason Rhee" w:date="2023-11-10T17:34:00Z">
        <w:r w:rsidR="00DB4617" w:rsidDel="00E855CB">
          <w:delText>UKC</w:delText>
        </w:r>
        <w:r w:rsidR="00C5103D" w:rsidDel="00E855CB">
          <w:delText>M</w:delText>
        </w:r>
        <w:r w:rsidR="00DB4617" w:rsidDel="00E855CB">
          <w:delText xml:space="preserve"> operational area</w:delText>
        </w:r>
      </w:del>
      <w:ins w:id="941" w:author="Jason Rhee" w:date="2023-11-10T17:34:00Z">
        <w:r w:rsidR="00E855CB">
          <w:t>UKCM Operational Area</w:t>
        </w:r>
      </w:ins>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UKCM service provider</w:t>
      </w:r>
      <w:r>
        <w:t>.</w:t>
      </w:r>
    </w:p>
    <w:p w14:paraId="43D4AD51" w14:textId="52CCEEFA" w:rsidR="00F830D8" w:rsidRDefault="00FC21D1" w:rsidP="00490D1C">
      <w:pPr>
        <w:pStyle w:val="term"/>
        <w:spacing w:line="240" w:lineRule="auto"/>
      </w:pPr>
      <w:r>
        <w:lastRenderedPageBreak/>
        <w:t>Coordinate</w:t>
      </w:r>
    </w:p>
    <w:p w14:paraId="5109E0FB" w14:textId="4D5C32CC" w:rsidR="00816B9A" w:rsidRPr="00D129DC" w:rsidRDefault="00FC21D1" w:rsidP="00450754">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450754">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490D1C">
      <w:pPr>
        <w:pStyle w:val="term"/>
        <w:spacing w:line="240" w:lineRule="auto"/>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450754">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450754">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490D1C">
      <w:pPr>
        <w:pStyle w:val="term"/>
        <w:spacing w:line="240" w:lineRule="auto"/>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54DE20AF"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r w:rsidR="000D5E51">
        <w:rPr>
          <w:rStyle w:val="termNoteChar"/>
        </w:rPr>
        <w:t>must</w:t>
      </w:r>
      <w:r w:rsidRPr="00DC3F81">
        <w:rPr>
          <w:rStyle w:val="termNoteChar"/>
        </w:rPr>
        <w:t xml:space="preserve"> 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450754">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231C74">
      <w:pPr>
        <w:pStyle w:val="term"/>
        <w:keepNext/>
        <w:keepLines/>
        <w:spacing w:line="240" w:lineRule="auto"/>
      </w:pPr>
      <w:r w:rsidRPr="00D129DC">
        <w:t>Feature</w:t>
      </w:r>
      <w:r w:rsidR="00816B9A" w:rsidRPr="00D129DC">
        <w:t xml:space="preserve"> </w:t>
      </w:r>
      <w:r>
        <w:t>A</w:t>
      </w:r>
      <w:r w:rsidR="00816B9A" w:rsidRPr="00D129DC">
        <w:t>ttribute</w:t>
      </w:r>
    </w:p>
    <w:p w14:paraId="2610B243" w14:textId="7E42ECF4" w:rsidR="00816B9A" w:rsidRDefault="00231C74">
      <w:pPr>
        <w:pStyle w:val="definition0"/>
        <w:pPrChange w:id="942" w:author="Perryman, Lindsay" w:date="2023-11-08T09:20:00Z">
          <w:pPr>
            <w:pStyle w:val="definition0"/>
            <w:keepNext/>
            <w:keepLines/>
          </w:pPr>
        </w:pPrChange>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A feature attribute may occur as a type or an instance. Feature attribute type or feature attribute instance is used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 xml:space="preserve">A feature attribute type has a name, a data type, and a </w:t>
      </w:r>
      <w:commentRangeStart w:id="943"/>
      <w:r w:rsidRPr="00DC3F81">
        <w:rPr>
          <w:rStyle w:val="termNoteChar"/>
        </w:rPr>
        <w:t xml:space="preserve">domain </w:t>
      </w:r>
      <w:commentRangeEnd w:id="943"/>
      <w:r w:rsidR="00A12CA9">
        <w:rPr>
          <w:rStyle w:val="CommentReference"/>
        </w:rPr>
        <w:commentReference w:id="943"/>
      </w:r>
      <w:r w:rsidRPr="00DC3F81">
        <w:rPr>
          <w:rStyle w:val="termNoteChar"/>
        </w:rPr>
        <w:t>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490D1C">
      <w:pPr>
        <w:pStyle w:val="term"/>
        <w:spacing w:line="240" w:lineRule="auto"/>
      </w:pPr>
      <w:r w:rsidRPr="00DC3F81">
        <w:t>Navigation</w:t>
      </w:r>
      <w:r w:rsidR="00222388" w:rsidRPr="00DC3F81">
        <w:t xml:space="preserve"> </w:t>
      </w:r>
      <w:r>
        <w:t>S</w:t>
      </w:r>
      <w:r w:rsidR="00222388" w:rsidRPr="00DC3F81">
        <w:t>urface</w:t>
      </w:r>
    </w:p>
    <w:p w14:paraId="0E6D5640" w14:textId="2E423547" w:rsidR="00222388" w:rsidRPr="00D129DC" w:rsidRDefault="00231C74" w:rsidP="00450754">
      <w:pPr>
        <w:pStyle w:val="definition0"/>
      </w:pPr>
      <w:r w:rsidRPr="00D129DC">
        <w:t>A</w:t>
      </w:r>
      <w:r w:rsidR="00222388" w:rsidRPr="00D129DC">
        <w:t xml:space="preserve"> data object representing the bathymetry and associated uncertainty with the methods by which those objects can be manipulated, </w:t>
      </w:r>
      <w:proofErr w:type="gramStart"/>
      <w:r w:rsidR="00222388" w:rsidRPr="00D129DC">
        <w:t>combined</w:t>
      </w:r>
      <w:proofErr w:type="gramEnd"/>
      <w:r w:rsidR="00222388" w:rsidRPr="00D129DC">
        <w:t xml:space="preserve"> and used for a number of tasks, cer</w:t>
      </w:r>
      <w:r w:rsidR="00BD7E60">
        <w:t>tified for safety of navigation</w:t>
      </w:r>
      <w:r>
        <w:t>.</w:t>
      </w:r>
    </w:p>
    <w:p w14:paraId="7F8F9C8F" w14:textId="24655901" w:rsidR="00F830D8" w:rsidRDefault="00231C74" w:rsidP="00490D1C">
      <w:pPr>
        <w:pStyle w:val="term"/>
        <w:spacing w:line="240" w:lineRule="auto"/>
        <w:rPr>
          <w:highlight w:val="yellow"/>
        </w:rPr>
      </w:pPr>
      <w:r w:rsidRPr="00D129DC">
        <w:t>Non-navigable</w:t>
      </w:r>
      <w:r w:rsidR="00AD71E7" w:rsidRPr="00D129DC">
        <w:t xml:space="preserve"> </w:t>
      </w:r>
      <w:r>
        <w:t>A</w:t>
      </w:r>
      <w:r w:rsidR="00AD71E7" w:rsidRPr="00D129DC">
        <w:t>rea</w:t>
      </w:r>
    </w:p>
    <w:p w14:paraId="43760698" w14:textId="0215C444" w:rsidR="00AD71E7" w:rsidRPr="00D129DC" w:rsidRDefault="00231C74" w:rsidP="00450754">
      <w:pPr>
        <w:pStyle w:val="definition0"/>
      </w:pPr>
      <w:r w:rsidRPr="000A40D0">
        <w:t>An</w:t>
      </w:r>
      <w:r w:rsidR="00101C6B" w:rsidRPr="000A40D0">
        <w:t xml:space="preserve"> area within a </w:t>
      </w:r>
      <w:del w:id="944" w:author="Jason Rhee" w:date="2023-11-10T17:34:00Z">
        <w:r w:rsidR="00101C6B" w:rsidRPr="000A40D0" w:rsidDel="00E855CB">
          <w:delText>UKC</w:delText>
        </w:r>
        <w:r w:rsidR="00831B08" w:rsidDel="00E855CB">
          <w:delText>M</w:delText>
        </w:r>
        <w:r w:rsidR="00101C6B" w:rsidRPr="000A40D0" w:rsidDel="00E855CB">
          <w:delText xml:space="preserve"> </w:delText>
        </w:r>
        <w:r w:rsidR="004C1E25" w:rsidDel="00E855CB">
          <w:delText>operational area</w:delText>
        </w:r>
      </w:del>
      <w:ins w:id="945" w:author="Jason Rhee" w:date="2023-11-10T17:34:00Z">
        <w:r w:rsidR="00E855CB">
          <w:t>UKCM Operational Area</w:t>
        </w:r>
      </w:ins>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490D1C">
      <w:pPr>
        <w:pStyle w:val="term"/>
        <w:spacing w:line="240" w:lineRule="auto"/>
      </w:pPr>
      <w:r>
        <w:t>P</w:t>
      </w:r>
      <w:r w:rsidR="00DB4617">
        <w:t>re-plan</w:t>
      </w:r>
    </w:p>
    <w:p w14:paraId="5732AAC6" w14:textId="18170F0A" w:rsidR="00DB4617" w:rsidRDefault="00231C74" w:rsidP="00490D1C">
      <w:pPr>
        <w:spacing w:before="0"/>
        <w:ind w:left="426"/>
      </w:pPr>
      <w:r>
        <w:t>A</w:t>
      </w:r>
      <w:r w:rsidR="00C5103D">
        <w:t xml:space="preserve"> p</w:t>
      </w:r>
      <w:r w:rsidR="00C5103D" w:rsidRPr="00C5103D">
        <w:t xml:space="preserve">re-plan </w:t>
      </w:r>
      <w:r w:rsidR="00C5103D">
        <w:t xml:space="preserve">is a </w:t>
      </w:r>
      <w:r w:rsidR="00C5103D" w:rsidRPr="00C5103D">
        <w:t xml:space="preserve">set of tidal windows </w:t>
      </w:r>
      <w:r w:rsidR="00C5103D">
        <w:t xml:space="preserve">available for </w:t>
      </w:r>
      <w:ins w:id="946" w:author="Perryman, Lindsay" w:date="2023-11-08T10:08:00Z">
        <w:r w:rsidR="00A12CA9">
          <w:t xml:space="preserve">which </w:t>
        </w:r>
      </w:ins>
      <w:r w:rsidR="00C5103D">
        <w:t xml:space="preserve">a ship </w:t>
      </w:r>
      <w:del w:id="947" w:author="Perryman, Lindsay" w:date="2023-11-08T10:08:00Z">
        <w:r w:rsidR="00C5103D" w:rsidDel="00A12CA9">
          <w:delText xml:space="preserve">to </w:delText>
        </w:r>
      </w:del>
      <w:ins w:id="948" w:author="Perryman, Lindsay" w:date="2023-11-08T10:08:00Z">
        <w:r w:rsidR="00A12CA9">
          <w:t xml:space="preserve">can </w:t>
        </w:r>
      </w:ins>
      <w:r w:rsidR="00C5103D">
        <w:t xml:space="preserve">transit through a </w:t>
      </w:r>
      <w:del w:id="949" w:author="Jason Rhee" w:date="2023-11-10T17:34:00Z">
        <w:r w:rsidR="00C5103D" w:rsidDel="00E855CB">
          <w:delText>UKCM operational area</w:delText>
        </w:r>
      </w:del>
      <w:ins w:id="950" w:author="Jason Rhee" w:date="2023-11-10T17:34:00Z">
        <w:r w:rsidR="00E855CB">
          <w:t>UKCM Operational Area</w:t>
        </w:r>
      </w:ins>
      <w:r w:rsidR="00F243B7">
        <w:t xml:space="preserve"> at a specified draught</w:t>
      </w:r>
      <w:r>
        <w:t>.</w:t>
      </w:r>
    </w:p>
    <w:p w14:paraId="4DCE4538" w14:textId="1EBBF98B" w:rsidR="0020149E" w:rsidRPr="00D129DC" w:rsidRDefault="00AE21D7" w:rsidP="00490D1C">
      <w:pPr>
        <w:pStyle w:val="term"/>
        <w:spacing w:line="240" w:lineRule="auto"/>
      </w:pPr>
      <w:r w:rsidRPr="00D129DC">
        <w:t>Sea</w:t>
      </w:r>
      <w:r w:rsidR="0020149E" w:rsidRPr="00D129DC">
        <w:t xml:space="preserve"> </w:t>
      </w:r>
      <w:r>
        <w:t>S</w:t>
      </w:r>
      <w:r w:rsidR="0020149E" w:rsidRPr="00D129DC">
        <w:t>urface</w:t>
      </w:r>
    </w:p>
    <w:p w14:paraId="7D4266A2" w14:textId="75EE46F9" w:rsidR="00A0370B" w:rsidRDefault="00AE21D7" w:rsidP="00450754">
      <w:pPr>
        <w:pStyle w:val="definition0"/>
      </w:pPr>
      <w:r w:rsidRPr="00D129DC">
        <w:t>A</w:t>
      </w:r>
      <w:r w:rsidR="0020149E" w:rsidRPr="00D129DC">
        <w:t xml:space="preserve"> two-dimensional (in the horizontal plane) field representing the air-sea interface, with high-frequency fluctuations such as wind waves and swell</w:t>
      </w:r>
      <w:del w:id="951" w:author="Perryman, Lindsay" w:date="2023-11-08T10:12:00Z">
        <w:r w:rsidR="0020149E" w:rsidRPr="00D129DC" w:rsidDel="00A975B9">
          <w:delText>,</w:delText>
        </w:r>
      </w:del>
      <w:r w:rsidR="0020149E" w:rsidRPr="00D129DC">
        <w:t xml:space="preserve"> </w:t>
      </w:r>
      <w:ins w:id="952" w:author="Perryman, Lindsay" w:date="2023-11-08T10:12:00Z">
        <w:r w:rsidR="00A975B9">
          <w:t>(</w:t>
        </w:r>
      </w:ins>
      <w:r w:rsidR="0020149E" w:rsidRPr="00D129DC">
        <w:t>but not astronomical tides</w:t>
      </w:r>
      <w:ins w:id="953" w:author="Perryman, Lindsay" w:date="2023-11-08T10:12:00Z">
        <w:r w:rsidR="00A975B9">
          <w:t>)</w:t>
        </w:r>
      </w:ins>
      <w:del w:id="954" w:author="Perryman, Lindsay" w:date="2023-11-08T10:12:00Z">
        <w:r w:rsidR="0020149E" w:rsidRPr="00D129DC" w:rsidDel="00A975B9">
          <w:delText>,</w:delText>
        </w:r>
      </w:del>
      <w:r w:rsidR="0020149E" w:rsidRPr="00D129DC">
        <w:t xml:space="preserve"> filtered out</w:t>
      </w:r>
      <w:r>
        <w:t>.</w:t>
      </w:r>
    </w:p>
    <w:p w14:paraId="76395B35" w14:textId="77777777" w:rsidR="00AE21D7" w:rsidRPr="00D129DC" w:rsidRDefault="00AE21D7" w:rsidP="00450754">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450754">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490D1C">
      <w:pPr>
        <w:pStyle w:val="term"/>
        <w:spacing w:line="240" w:lineRule="auto"/>
      </w:pPr>
      <w:r>
        <w:lastRenderedPageBreak/>
        <w:t>UKC</w:t>
      </w:r>
      <w:r w:rsidR="00E56F08">
        <w:t xml:space="preserve"> </w:t>
      </w:r>
      <w:r w:rsidR="00AE21D7">
        <w:t>P</w:t>
      </w:r>
      <w:r>
        <w:t>lan</w:t>
      </w:r>
    </w:p>
    <w:p w14:paraId="7FA37966" w14:textId="7EA34A0C" w:rsidR="00A574A4" w:rsidRDefault="00AE21D7" w:rsidP="00450754">
      <w:pPr>
        <w:pStyle w:val="definition0"/>
      </w:pPr>
      <w:r>
        <w:t>There</w:t>
      </w:r>
      <w:r w:rsidR="00CE6CE2">
        <w:t xml:space="preserve"> are three kinds of </w:t>
      </w:r>
      <w:r w:rsidR="00573945">
        <w:t xml:space="preserve">UKC </w:t>
      </w:r>
      <w:r w:rsidR="00CE6CE2">
        <w:t>plans: a pre plan, an actual plan</w:t>
      </w:r>
      <w:ins w:id="955" w:author="Perryman, Lindsay" w:date="2023-11-08T10:13:00Z">
        <w:r w:rsidR="00A975B9">
          <w:t>,</w:t>
        </w:r>
      </w:ins>
      <w:r w:rsidR="00CE6CE2">
        <w:t xml:space="preserve"> and a</w:t>
      </w:r>
      <w:r w:rsidR="00BA2988">
        <w:t>n</w:t>
      </w:r>
      <w:r w:rsidR="00CE6CE2">
        <w:t xml:space="preserve"> </w:t>
      </w:r>
      <w:r w:rsidR="00CE6CE2" w:rsidRPr="00450754">
        <w:rPr>
          <w:highlight w:val="yellow"/>
          <w:rPrChange w:id="956" w:author="Perryman, Lindsay" w:date="2023-11-08T09:20:00Z">
            <w:rPr/>
          </w:rPrChange>
        </w:rPr>
        <w:t>actual plan update</w:t>
      </w:r>
      <w:r>
        <w:t>.</w:t>
      </w:r>
    </w:p>
    <w:p w14:paraId="3D752F32" w14:textId="74E0C06F" w:rsidR="00F830D8" w:rsidRDefault="00AD71E7" w:rsidP="00490D1C">
      <w:pPr>
        <w:pStyle w:val="term"/>
        <w:spacing w:line="240" w:lineRule="auto"/>
        <w:rPr>
          <w:highlight w:val="yellow"/>
        </w:rPr>
      </w:pPr>
      <w:r w:rsidRPr="00D129DC">
        <w:t xml:space="preserve">UKCM </w:t>
      </w:r>
      <w:r w:rsidR="00AE21D7">
        <w:t>O</w:t>
      </w:r>
      <w:r w:rsidRPr="00D129DC">
        <w:t xml:space="preserve">perational </w:t>
      </w:r>
      <w:r w:rsidR="00AE21D7">
        <w:t>A</w:t>
      </w:r>
      <w:r w:rsidRPr="00D129DC">
        <w:t>rea</w:t>
      </w:r>
    </w:p>
    <w:p w14:paraId="53A075CB" w14:textId="135D9C25" w:rsidR="00AD71E7" w:rsidRDefault="00AE21D7" w:rsidP="00450754">
      <w:pPr>
        <w:pStyle w:val="definition0"/>
      </w:pPr>
      <w:r w:rsidRPr="00AD72BF">
        <w:t>The</w:t>
      </w:r>
      <w:r w:rsidR="00101C6B" w:rsidRPr="00AD72BF">
        <w:t xml:space="preserve"> geographic area in which a UKCM </w:t>
      </w:r>
      <w:r w:rsidR="00AD72BF" w:rsidRPr="00661375">
        <w:t xml:space="preserve">service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490D1C">
      <w:pPr>
        <w:pStyle w:val="term"/>
        <w:spacing w:line="240" w:lineRule="auto"/>
      </w:pPr>
      <w:r w:rsidRPr="00D129DC">
        <w:t xml:space="preserve">UKCM </w:t>
      </w:r>
      <w:r w:rsidR="00AE21D7">
        <w:t>S</w:t>
      </w:r>
      <w:r w:rsidR="00AD72BF">
        <w:t>ervice</w:t>
      </w:r>
    </w:p>
    <w:p w14:paraId="5022DDEA" w14:textId="0AB2349A" w:rsidR="00CE581F" w:rsidRPr="00D129DC" w:rsidRDefault="00AE21D7" w:rsidP="00450754">
      <w:pPr>
        <w:pStyle w:val="definition0"/>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ins w:id="957" w:author="Perryman, Lindsay" w:date="2023-11-08T10:13:00Z">
        <w:r w:rsidR="00A975B9">
          <w:t>,</w:t>
        </w:r>
      </w:ins>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ins w:id="958" w:author="Perryman, Lindsay" w:date="2023-11-08T10:14:00Z">
        <w:r w:rsidR="00A975B9">
          <w:t xml:space="preserve">information </w:t>
        </w:r>
      </w:ins>
      <w:r w:rsidR="00AD71E7" w:rsidRPr="00D129DC">
        <w:t xml:space="preserve">and/or forecast </w:t>
      </w:r>
      <w:r w:rsidR="004E5FC4">
        <w:t xml:space="preserve">information </w:t>
      </w:r>
      <w:r w:rsidR="00AD71E7" w:rsidRPr="00D129DC">
        <w:t>for a given time and waterway</w:t>
      </w:r>
      <w:r>
        <w:t>.</w:t>
      </w:r>
    </w:p>
    <w:p w14:paraId="64A837D1" w14:textId="0A144963" w:rsidR="00F61C52" w:rsidRPr="00D129DC" w:rsidRDefault="00F61C52" w:rsidP="00B11B94">
      <w:pPr>
        <w:pStyle w:val="Heading2"/>
      </w:pPr>
      <w:bookmarkStart w:id="959" w:name="_Toc225648276"/>
      <w:bookmarkStart w:id="960" w:name="_Toc225065133"/>
      <w:bookmarkStart w:id="961" w:name="_Toc127463820"/>
      <w:bookmarkStart w:id="962" w:name="_Toc128125446"/>
      <w:bookmarkStart w:id="963" w:name="_Toc141176171"/>
      <w:bookmarkStart w:id="964" w:name="_Toc141176326"/>
      <w:bookmarkStart w:id="965" w:name="_Toc141176957"/>
      <w:bookmarkStart w:id="966" w:name="_Toc150177842"/>
      <w:r w:rsidRPr="00D129DC">
        <w:t>Abbreviations</w:t>
      </w:r>
      <w:bookmarkEnd w:id="959"/>
      <w:bookmarkEnd w:id="960"/>
      <w:bookmarkEnd w:id="961"/>
      <w:bookmarkEnd w:id="962"/>
      <w:bookmarkEnd w:id="963"/>
      <w:bookmarkEnd w:id="964"/>
      <w:bookmarkEnd w:id="965"/>
      <w:bookmarkEnd w:id="966"/>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967" w:name="_Toc127463821"/>
      <w:bookmarkStart w:id="968" w:name="_Toc128125447"/>
      <w:bookmarkStart w:id="969" w:name="_Toc141176172"/>
      <w:bookmarkStart w:id="970" w:name="_Toc141176327"/>
      <w:bookmarkStart w:id="971" w:name="_Toc141176958"/>
      <w:bookmarkStart w:id="972" w:name="_Toc150177843"/>
      <w:r>
        <w:t>Specification Description</w:t>
      </w:r>
      <w:bookmarkEnd w:id="967"/>
      <w:bookmarkEnd w:id="968"/>
      <w:bookmarkEnd w:id="969"/>
      <w:bookmarkEnd w:id="970"/>
      <w:bookmarkEnd w:id="971"/>
      <w:bookmarkEnd w:id="972"/>
    </w:p>
    <w:p w14:paraId="0FCD3F86" w14:textId="33ED454D" w:rsidR="00C92C5E" w:rsidRDefault="00731D5E" w:rsidP="00B11B94">
      <w:pPr>
        <w:pStyle w:val="Heading2"/>
      </w:pPr>
      <w:bookmarkStart w:id="973" w:name="_Toc127463822"/>
      <w:bookmarkStart w:id="974" w:name="_Toc128125448"/>
      <w:bookmarkStart w:id="975" w:name="_Toc141176173"/>
      <w:bookmarkStart w:id="976" w:name="_Toc141176328"/>
      <w:bookmarkStart w:id="977" w:name="_Toc141176959"/>
      <w:bookmarkStart w:id="978" w:name="_Toc150177844"/>
      <w:r>
        <w:t>S-129</w:t>
      </w:r>
      <w:r w:rsidR="007919F3">
        <w:t xml:space="preserve"> General</w:t>
      </w:r>
      <w:r>
        <w:t xml:space="preserve"> </w:t>
      </w:r>
      <w:r w:rsidR="00650C8E">
        <w:t xml:space="preserve">Data Product </w:t>
      </w:r>
      <w:r>
        <w:t>Description</w:t>
      </w:r>
      <w:bookmarkEnd w:id="973"/>
      <w:bookmarkEnd w:id="974"/>
      <w:bookmarkEnd w:id="975"/>
      <w:bookmarkEnd w:id="976"/>
      <w:bookmarkEnd w:id="977"/>
      <w:bookmarkEnd w:id="978"/>
    </w:p>
    <w:p w14:paraId="500AB618" w14:textId="1752649C" w:rsidR="00440CB6" w:rsidRPr="004B6C2C" w:rsidRDefault="00440CB6" w:rsidP="004B6C2C">
      <w:pPr>
        <w:rPr>
          <w:sz w:val="24"/>
        </w:rPr>
      </w:pPr>
      <w:del w:id="979" w:author="Perryman, Lindsay" w:date="2023-11-08T10:15:00Z">
        <w:r w:rsidRPr="004B6C2C" w:rsidDel="00A975B9">
          <w:rPr>
            <w:rFonts w:cs="Arial"/>
            <w:lang w:val="en-GB" w:eastAsia="ja-JP"/>
          </w:rPr>
          <w:delText xml:space="preserve">This clause contains </w:delText>
        </w:r>
      </w:del>
      <w:ins w:id="980" w:author="Perryman, Lindsay" w:date="2023-11-08T10:15:00Z">
        <w:r w:rsidR="00A975B9">
          <w:rPr>
            <w:rFonts w:cs="Arial"/>
            <w:lang w:val="en-GB" w:eastAsia="ja-JP"/>
          </w:rPr>
          <w:t>G</w:t>
        </w:r>
      </w:ins>
      <w:del w:id="981" w:author="Perryman, Lindsay" w:date="2023-11-08T10:15:00Z">
        <w:r w:rsidRPr="004B6C2C" w:rsidDel="00A975B9">
          <w:rPr>
            <w:rFonts w:cs="Arial"/>
            <w:lang w:val="en-GB" w:eastAsia="ja-JP"/>
          </w:rPr>
          <w:delText>g</w:delText>
        </w:r>
      </w:del>
      <w:r w:rsidRPr="004B6C2C">
        <w:rPr>
          <w:rFonts w:cs="Arial"/>
          <w:lang w:val="en-GB" w:eastAsia="ja-JP"/>
        </w:rPr>
        <w:t xml:space="preserve">eneral </w:t>
      </w:r>
      <w:ins w:id="982" w:author="Perryman, Lindsay" w:date="2023-11-08T10:15:00Z">
        <w:r w:rsidR="00A975B9">
          <w:rPr>
            <w:rFonts w:cs="Arial"/>
            <w:lang w:val="en-GB" w:eastAsia="ja-JP"/>
          </w:rPr>
          <w:t xml:space="preserve">data product </w:t>
        </w:r>
      </w:ins>
      <w:r w:rsidRPr="004B6C2C">
        <w:rPr>
          <w:rFonts w:cs="Arial"/>
          <w:lang w:val="en-GB" w:eastAsia="ja-JP"/>
        </w:rPr>
        <w:t>information</w:t>
      </w:r>
      <w:del w:id="983" w:author="Perryman, Lindsay" w:date="2023-11-08T10:15:00Z">
        <w:r w:rsidRPr="004B6C2C" w:rsidDel="00A975B9">
          <w:rPr>
            <w:rFonts w:cs="Arial"/>
            <w:lang w:val="en-GB" w:eastAsia="ja-JP"/>
          </w:rPr>
          <w:delText xml:space="preserve"> </w:delText>
        </w:r>
        <w:r w:rsidR="00596AB5" w:rsidDel="00A975B9">
          <w:rPr>
            <w:rFonts w:cs="Arial"/>
            <w:lang w:val="en-GB" w:eastAsia="ja-JP"/>
          </w:rPr>
          <w:delText>regarding</w:delText>
        </w:r>
        <w:r w:rsidR="00596AB5" w:rsidRPr="004B6C2C" w:rsidDel="00A975B9">
          <w:rPr>
            <w:rFonts w:cs="Arial"/>
            <w:lang w:val="en-GB" w:eastAsia="ja-JP"/>
          </w:rPr>
          <w:delText xml:space="preserve"> </w:delText>
        </w:r>
        <w:r w:rsidRPr="004B6C2C" w:rsidDel="00A975B9">
          <w:rPr>
            <w:rFonts w:cs="Arial"/>
            <w:lang w:val="en-GB" w:eastAsia="ja-JP"/>
          </w:rPr>
          <w:delText xml:space="preserve">the </w:delText>
        </w:r>
        <w:r w:rsidR="00650C8E" w:rsidRPr="004B6C2C" w:rsidDel="00A975B9">
          <w:rPr>
            <w:rFonts w:cs="Arial"/>
            <w:lang w:val="en-GB" w:eastAsia="ja-JP"/>
          </w:rPr>
          <w:delText>data</w:delText>
        </w:r>
        <w:r w:rsidR="00650C8E" w:rsidDel="00A975B9">
          <w:rPr>
            <w:rFonts w:cs="Arial"/>
            <w:lang w:val="en-GB" w:eastAsia="ja-JP"/>
          </w:rPr>
          <w:delText xml:space="preserve"> product</w:delText>
        </w:r>
      </w:del>
      <w:r w:rsidRPr="004B6C2C">
        <w:rPr>
          <w:rFonts w:cs="Arial"/>
          <w:lang w:val="en-GB" w:eastAsia="ja-JP"/>
        </w:rPr>
        <w:t>.</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77777777"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r w:rsidR="00956F74" w:rsidRPr="00650C8E">
        <w:rPr>
          <w:b w:val="0"/>
        </w:rPr>
        <w:t>UKCM</w:t>
      </w:r>
      <w:r w:rsidR="00FE732E" w:rsidRPr="00650C8E">
        <w:rPr>
          <w:b w:val="0"/>
        </w:rPr>
        <w:t xml:space="preserve"> </w:t>
      </w:r>
      <w:r w:rsidR="00956F74" w:rsidRPr="00650C8E">
        <w:rPr>
          <w:b w:val="0"/>
        </w:rPr>
        <w:t>services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 xml:space="preserve">(S-101) and routes (S-421)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a UKCM service provider</w:t>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11B94">
      <w:pPr>
        <w:pStyle w:val="Heading2"/>
      </w:pPr>
      <w:bookmarkStart w:id="984" w:name="_Toc127463823"/>
      <w:bookmarkStart w:id="985" w:name="_Toc128125449"/>
      <w:bookmarkStart w:id="986" w:name="_Toc141176174"/>
      <w:bookmarkStart w:id="987" w:name="_Toc141176329"/>
      <w:bookmarkStart w:id="988" w:name="_Toc141176960"/>
      <w:bookmarkStart w:id="989"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984"/>
      <w:bookmarkEnd w:id="985"/>
      <w:bookmarkEnd w:id="986"/>
      <w:bookmarkEnd w:id="987"/>
      <w:bookmarkEnd w:id="988"/>
      <w:bookmarkEnd w:id="989"/>
    </w:p>
    <w:p w14:paraId="3DD2E16D" w14:textId="678D6DE1" w:rsidR="002277CF" w:rsidRPr="004B6C2C" w:rsidRDefault="00E01E14" w:rsidP="0094744A">
      <w:r>
        <w:t>NOTE</w:t>
      </w:r>
      <w:ins w:id="990" w:author="Perryman, Lindsay" w:date="2023-11-08T10:18:00Z">
        <w:r w:rsidR="00A975B9">
          <w:t>:</w:t>
        </w:r>
      </w:ins>
      <w:del w:id="991" w:author="Perryman, Lindsay" w:date="2023-11-08T10:18:00Z">
        <w:r w:rsidDel="00A975B9">
          <w:delText xml:space="preserve">   </w:delText>
        </w:r>
      </w:del>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 xml:space="preserve">For further information on dataset metadata, see </w:t>
      </w:r>
      <w:commentRangeStart w:id="992"/>
      <w:commentRangeStart w:id="993"/>
      <w:r w:rsidR="002277CF" w:rsidRPr="004B6C2C">
        <w:t>the metadata clause</w:t>
      </w:r>
      <w:commentRangeEnd w:id="992"/>
      <w:r w:rsidR="00A975B9">
        <w:rPr>
          <w:rStyle w:val="CommentReference"/>
          <w:rFonts w:eastAsia="MS Mincho"/>
          <w:szCs w:val="20"/>
          <w:lang w:eastAsia="ja-JP"/>
        </w:rPr>
        <w:commentReference w:id="992"/>
      </w:r>
      <w:commentRangeEnd w:id="993"/>
      <w:r w:rsidR="00CF684E">
        <w:rPr>
          <w:rStyle w:val="CommentReference"/>
          <w:rFonts w:eastAsia="MS Mincho"/>
          <w:szCs w:val="20"/>
          <w:lang w:eastAsia="ja-JP"/>
        </w:rPr>
        <w:commentReference w:id="993"/>
      </w:r>
      <w:ins w:id="994" w:author="Jason Rhee" w:date="2023-11-10T17:54:00Z">
        <w:r w:rsidR="00CC1CA0">
          <w:t xml:space="preserve"> (</w:t>
        </w:r>
      </w:ins>
      <w:ins w:id="995" w:author="Jason Rhee" w:date="2023-11-10T17:56:00Z">
        <w:r w:rsidR="00CC1CA0">
          <w:t xml:space="preserve">Chapter 19 - </w:t>
        </w:r>
      </w:ins>
      <w:ins w:id="996" w:author="Jason Rhee" w:date="2023-11-10T17:54:00Z">
        <w:r w:rsidR="00CC1CA0">
          <w:fldChar w:fldCharType="begin"/>
        </w:r>
        <w:r w:rsidR="00CC1CA0">
          <w:instrText xml:space="preserve"> REF _Ref150531304 \h </w:instrText>
        </w:r>
      </w:ins>
      <w:r w:rsidR="00CC1CA0">
        <w:fldChar w:fldCharType="separate"/>
      </w:r>
      <w:ins w:id="997" w:author="Jason Rhee" w:date="2023-11-10T17:54:00Z">
        <w:r w:rsidR="00CC1CA0" w:rsidRPr="006671C6">
          <w:t>Metadata</w:t>
        </w:r>
        <w:r w:rsidR="00CC1CA0">
          <w:fldChar w:fldCharType="end"/>
        </w:r>
      </w:ins>
      <w:ins w:id="998" w:author="Jason Rhee" w:date="2023-11-10T17:55:00Z">
        <w:r w:rsidR="00CC1CA0">
          <w:t>)</w:t>
        </w:r>
      </w:ins>
      <w:r w:rsidR="002277CF" w:rsidRPr="004B6C2C">
        <w:t>.</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DA953A9"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del w:id="999" w:author="Jason Rhee" w:date="2023-03-06T10:41:00Z">
        <w:r w:rsidR="004420D7" w:rsidRPr="0094744A" w:rsidDel="00C641FA">
          <w:rPr>
            <w:rFonts w:cs="Arial"/>
            <w:b w:val="0"/>
            <w:szCs w:val="20"/>
          </w:rPr>
          <w:delText>4</w:delText>
        </w:r>
      </w:del>
      <w:ins w:id="1000" w:author="Jason Rhee" w:date="2023-03-06T10:41:00Z">
        <w:r w:rsidR="00C641FA">
          <w:rPr>
            <w:rFonts w:cs="Arial"/>
            <w:b w:val="0"/>
            <w:szCs w:val="20"/>
          </w:rPr>
          <w:t>5</w:t>
        </w:r>
      </w:ins>
      <w:r w:rsidR="0081250B" w:rsidRPr="0094744A">
        <w:rPr>
          <w:rFonts w:cs="Arial"/>
          <w:b w:val="0"/>
          <w:szCs w:val="20"/>
        </w:rPr>
        <w:t>.0.0</w:t>
      </w:r>
    </w:p>
    <w:p w14:paraId="5A0830D2" w14:textId="16100567"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1001" w:author="Jason Rhee" w:date="2023-07-25T11:42:00Z">
        <w:r w:rsidR="00E01E14" w:rsidDel="00202DCC">
          <w:rPr>
            <w:rFonts w:cs="Arial"/>
            <w:b w:val="0"/>
            <w:szCs w:val="20"/>
          </w:rPr>
          <w:delText>0</w:delText>
        </w:r>
      </w:del>
      <w:ins w:id="1002" w:author="Jason Rhee" w:date="2023-07-25T11:42:00Z">
        <w:r w:rsidR="00202DCC">
          <w:rPr>
            <w:rFonts w:cs="Arial"/>
            <w:b w:val="0"/>
            <w:szCs w:val="20"/>
          </w:rPr>
          <w:t>1</w:t>
        </w:r>
      </w:ins>
      <w:r w:rsidR="00966798" w:rsidRPr="0094744A">
        <w:rPr>
          <w:rFonts w:cs="Arial"/>
          <w:b w:val="0"/>
          <w:szCs w:val="20"/>
        </w:rPr>
        <w:t>.</w:t>
      </w:r>
      <w:r w:rsidR="000D3C93" w:rsidRPr="0094744A">
        <w:rPr>
          <w:rFonts w:cs="Arial"/>
          <w:b w:val="0"/>
          <w:szCs w:val="20"/>
        </w:rPr>
        <w:t>0</w:t>
      </w:r>
    </w:p>
    <w:p w14:paraId="0745C966" w14:textId="4E481AB0" w:rsidR="000F2AEA" w:rsidRPr="004B6C2C" w:rsidRDefault="000F2AEA" w:rsidP="00E01E14">
      <w:pPr>
        <w:pStyle w:val="Label1"/>
        <w:spacing w:before="0" w:line="240" w:lineRule="auto"/>
        <w:ind w:left="2127" w:hanging="2127"/>
        <w:rPr>
          <w:rFonts w:cs="Arial"/>
          <w:szCs w:val="20"/>
        </w:rPr>
      </w:pPr>
      <w:r w:rsidRPr="00E01E14">
        <w:rPr>
          <w:rFonts w:cs="Arial"/>
          <w:sz w:val="22"/>
        </w:rPr>
        <w:t>Date:</w:t>
      </w:r>
      <w:r w:rsidR="002277CF">
        <w:rPr>
          <w:rFonts w:cs="Arial"/>
          <w:szCs w:val="20"/>
        </w:rPr>
        <w:tab/>
      </w:r>
      <w:del w:id="1003" w:author="Jason Rhee" w:date="2023-07-25T11:42:00Z">
        <w:r w:rsidR="00850866" w:rsidDel="00202DCC">
          <w:rPr>
            <w:rFonts w:cs="Arial"/>
            <w:b w:val="0"/>
            <w:szCs w:val="20"/>
          </w:rPr>
          <w:delText>June</w:delText>
        </w:r>
        <w:r w:rsidR="00E01E14" w:rsidDel="00202DCC">
          <w:rPr>
            <w:rFonts w:cs="Arial"/>
            <w:b w:val="0"/>
            <w:szCs w:val="20"/>
          </w:rPr>
          <w:delText xml:space="preserve"> </w:delText>
        </w:r>
      </w:del>
      <w:ins w:id="1004" w:author="Jason Rhee" w:date="2023-07-25T11:42:00Z">
        <w:r w:rsidR="00202DCC">
          <w:rPr>
            <w:rFonts w:cs="Arial"/>
            <w:b w:val="0"/>
            <w:szCs w:val="20"/>
          </w:rPr>
          <w:t xml:space="preserve">July </w:t>
        </w:r>
      </w:ins>
      <w:r w:rsidR="00E01E14">
        <w:rPr>
          <w:rFonts w:cs="Arial"/>
          <w:b w:val="0"/>
          <w:szCs w:val="20"/>
        </w:rPr>
        <w:t>20</w:t>
      </w:r>
      <w:del w:id="1005" w:author="Jason Rhee" w:date="2023-07-25T11:42:00Z">
        <w:r w:rsidR="00E01E14" w:rsidDel="00202DCC">
          <w:rPr>
            <w:rFonts w:cs="Arial"/>
            <w:b w:val="0"/>
            <w:szCs w:val="20"/>
          </w:rPr>
          <w:delText>19</w:delText>
        </w:r>
      </w:del>
      <w:ins w:id="1006" w:author="Jason Rhee" w:date="2023-07-25T11:42:00Z">
        <w:r w:rsidR="00202DCC">
          <w:rPr>
            <w:rFonts w:cs="Arial"/>
            <w:b w:val="0"/>
            <w:szCs w:val="20"/>
          </w:rPr>
          <w:t>23</w:t>
        </w:r>
      </w:ins>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5"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26"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6D67A962"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del w:id="1007" w:author="Perryman, Lindsay" w:date="2023-11-08T10:19:00Z">
        <w:r w:rsidR="00357BE7" w:rsidRPr="00357BE7" w:rsidDel="00A975B9">
          <w:rPr>
            <w:rFonts w:cs="Arial"/>
            <w:b w:val="0"/>
            <w:szCs w:val="20"/>
            <w:lang w:val="en-AU"/>
          </w:rPr>
          <w:delText>), and</w:delText>
        </w:r>
      </w:del>
      <w:ins w:id="1008" w:author="Perryman, Lindsay" w:date="2023-11-08T10:19:00Z">
        <w:r w:rsidR="00A975B9" w:rsidRPr="00357BE7">
          <w:rPr>
            <w:rFonts w:cs="Arial"/>
            <w:b w:val="0"/>
            <w:szCs w:val="20"/>
            <w:lang w:val="en-AU"/>
          </w:rPr>
          <w:t>) and</w:t>
        </w:r>
      </w:ins>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11B94">
      <w:pPr>
        <w:pStyle w:val="Heading2"/>
      </w:pPr>
      <w:bookmarkStart w:id="1009" w:name="_Toc127463824"/>
      <w:bookmarkStart w:id="1010" w:name="_Toc128125450"/>
      <w:bookmarkStart w:id="1011" w:name="_Toc141176175"/>
      <w:bookmarkStart w:id="1012" w:name="_Toc141176330"/>
      <w:bookmarkStart w:id="1013" w:name="_Toc141176961"/>
      <w:bookmarkStart w:id="1014" w:name="_Toc150177846"/>
      <w:r>
        <w:t xml:space="preserve">IHO </w:t>
      </w:r>
      <w:r w:rsidR="0066549D">
        <w:t>Product Specification</w:t>
      </w:r>
      <w:r w:rsidR="009F7443" w:rsidRPr="00D129DC">
        <w:t xml:space="preserve"> Maintenance</w:t>
      </w:r>
      <w:bookmarkEnd w:id="1009"/>
      <w:bookmarkEnd w:id="1010"/>
      <w:bookmarkEnd w:id="1011"/>
      <w:bookmarkEnd w:id="1012"/>
      <w:bookmarkEnd w:id="1013"/>
      <w:bookmarkEnd w:id="1014"/>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 xml:space="preserve">to correct factual errors; introduce necessary changes that have become evident </w:t>
      </w:r>
      <w:proofErr w:type="gramStart"/>
      <w:r w:rsidRPr="00D129DC">
        <w:rPr>
          <w:lang w:val="en-US"/>
        </w:rPr>
        <w:t>as a result of</w:t>
      </w:r>
      <w:proofErr w:type="gramEnd"/>
      <w:r w:rsidRPr="00D129DC">
        <w:rPr>
          <w:lang w:val="en-US"/>
        </w:rPr>
        <w:t xml:space="preserve">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xml:space="preserve">: remove ambiguity; correct grammatical and spelling errors; amend or update cross references; insert improved graphics in spelling, </w:t>
      </w:r>
      <w:proofErr w:type="gramStart"/>
      <w:r w:rsidRPr="00D129DC">
        <w:rPr>
          <w:rFonts w:cs="Arial"/>
          <w:color w:val="000000"/>
          <w:szCs w:val="20"/>
          <w:lang w:val="en-US"/>
        </w:rPr>
        <w:t>punctuation</w:t>
      </w:r>
      <w:proofErr w:type="gramEnd"/>
      <w:r w:rsidRPr="00D129DC">
        <w:rPr>
          <w:rFonts w:cs="Arial"/>
          <w:color w:val="000000"/>
          <w:szCs w:val="20"/>
          <w:lang w:val="en-US"/>
        </w:rPr>
        <w:t xml:space="preserve">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 xml:space="preserve">Changes in </w:t>
      </w:r>
      <w:proofErr w:type="gramStart"/>
      <w:r w:rsidRPr="00D129DC">
        <w:rPr>
          <w:rFonts w:cs="Arial"/>
          <w:color w:val="000000"/>
          <w:szCs w:val="20"/>
          <w:lang w:val="en-US"/>
        </w:rPr>
        <w:t>a clarification</w:t>
      </w:r>
      <w:proofErr w:type="gramEnd"/>
      <w:r w:rsidRPr="00D129DC">
        <w:rPr>
          <w:rFonts w:cs="Arial"/>
          <w:color w:val="000000"/>
          <w:szCs w:val="20"/>
          <w:lang w:val="en-US"/>
        </w:rPr>
        <w:t xml:space="preserve">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w:t>
      </w:r>
      <w:proofErr w:type="gramStart"/>
      <w:r w:rsidRPr="00D129DC">
        <w:rPr>
          <w:rFonts w:cs="Arial"/>
          <w:szCs w:val="20"/>
        </w:rPr>
        <w:t>0.0</w:t>
      </w:r>
      <w:proofErr w:type="gramEnd"/>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w:t>
      </w:r>
      <w:proofErr w:type="gramStart"/>
      <w:r w:rsidRPr="00D129DC">
        <w:rPr>
          <w:rFonts w:cs="Arial"/>
          <w:szCs w:val="20"/>
        </w:rPr>
        <w:t>0</w:t>
      </w:r>
      <w:proofErr w:type="gramEnd"/>
    </w:p>
    <w:p w14:paraId="6E3D08DD" w14:textId="0C8685B3" w:rsidR="00F243B7" w:rsidRDefault="008F7F95" w:rsidP="0091091B">
      <w:pPr>
        <w:spacing w:before="0"/>
        <w:ind w:left="709"/>
        <w:rPr>
          <w:rFonts w:cs="Arial"/>
          <w:b/>
          <w:szCs w:val="20"/>
        </w:rPr>
      </w:pPr>
      <w:r w:rsidRPr="00D129DC">
        <w:rPr>
          <w:rFonts w:cs="Arial"/>
          <w:szCs w:val="20"/>
        </w:rPr>
        <w:t xml:space="preserve">Clarifications denoted as </w:t>
      </w:r>
      <w:proofErr w:type="spellStart"/>
      <w:r w:rsidRPr="00D129DC">
        <w:rPr>
          <w:rFonts w:cs="Arial"/>
          <w:szCs w:val="20"/>
        </w:rPr>
        <w:t>n.n.</w:t>
      </w:r>
      <w:r w:rsidRPr="0091091B">
        <w:rPr>
          <w:rFonts w:cs="Arial"/>
          <w:b/>
          <w:sz w:val="28"/>
          <w:szCs w:val="28"/>
        </w:rPr>
        <w:t>n</w:t>
      </w:r>
      <w:proofErr w:type="spellEnd"/>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1015" w:name="_Toc127463825"/>
      <w:bookmarkStart w:id="1016" w:name="_Toc128125451"/>
      <w:bookmarkStart w:id="1017" w:name="_Toc141176176"/>
      <w:bookmarkStart w:id="1018" w:name="_Toc141176331"/>
      <w:bookmarkStart w:id="1019" w:name="_Toc141176962"/>
      <w:bookmarkStart w:id="1020" w:name="_Toc150177847"/>
      <w:bookmarkStart w:id="1021" w:name="_Toc225648278"/>
      <w:bookmarkStart w:id="1022" w:name="_Toc225065135"/>
      <w:r>
        <w:t>Specification Scope</w:t>
      </w:r>
      <w:bookmarkEnd w:id="1015"/>
      <w:bookmarkEnd w:id="1016"/>
      <w:bookmarkEnd w:id="1017"/>
      <w:bookmarkEnd w:id="1018"/>
      <w:bookmarkEnd w:id="1019"/>
      <w:bookmarkEnd w:id="1020"/>
    </w:p>
    <w:bookmarkEnd w:id="1021"/>
    <w:bookmarkEnd w:id="1022"/>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r w:rsidR="007E105D" w:rsidRPr="00D129DC">
        <w:t>Under</w:t>
      </w:r>
      <w:r w:rsidR="004420D7" w:rsidRPr="00D129DC">
        <w:t xml:space="preserve"> K</w:t>
      </w:r>
      <w:r w:rsidR="007E105D" w:rsidRPr="00D129DC">
        <w:t>eel Clearance Management datasets</w:t>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proofErr w:type="spellStart"/>
      <w:r w:rsidR="007E105D" w:rsidRPr="00D129DC">
        <w:t>MD</w:t>
      </w:r>
      <w:r w:rsidR="00EB2EC2">
        <w:t>_</w:t>
      </w:r>
      <w:r w:rsidR="007E105D" w:rsidRPr="00D129DC">
        <w:t>ScopeCode</w:t>
      </w:r>
      <w:proofErr w:type="spellEnd"/>
      <w:r w:rsidR="007E105D" w:rsidRPr="00D129DC">
        <w:t xml:space="preserv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 xml:space="preserve">nformation applies to the </w:t>
      </w:r>
      <w:proofErr w:type="gramStart"/>
      <w:r w:rsidRPr="00D129DC">
        <w:t>datasets</w:t>
      </w:r>
      <w:proofErr w:type="gramEnd"/>
    </w:p>
    <w:p w14:paraId="707A065D" w14:textId="77777777" w:rsidR="00EB2EC2" w:rsidRDefault="00EB2EC2" w:rsidP="0091091B">
      <w:pPr>
        <w:spacing w:before="0"/>
        <w:ind w:left="2552" w:hanging="2552"/>
      </w:pPr>
      <w:r w:rsidRPr="0091091B">
        <w:rPr>
          <w:b/>
          <w:sz w:val="22"/>
          <w:szCs w:val="22"/>
        </w:rPr>
        <w:t>Extent:</w:t>
      </w:r>
      <w:r>
        <w:tab/>
      </w:r>
      <w:proofErr w:type="spellStart"/>
      <w:r>
        <w:t>EX_Extent.description</w:t>
      </w:r>
      <w:proofErr w:type="spellEnd"/>
      <w:r>
        <w:t>: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1023" w:name="_Toc225648279"/>
      <w:bookmarkStart w:id="1024" w:name="_Toc225065136"/>
      <w:bookmarkStart w:id="1025" w:name="_Toc127463826"/>
      <w:bookmarkStart w:id="1026" w:name="_Toc128125452"/>
      <w:bookmarkStart w:id="1027" w:name="_Toc141176177"/>
      <w:bookmarkStart w:id="1028" w:name="_Toc141176332"/>
      <w:bookmarkStart w:id="1029" w:name="_Toc141176963"/>
      <w:bookmarkStart w:id="1030" w:name="_Toc150177848"/>
      <w:r w:rsidRPr="00D129DC">
        <w:t>Data</w:t>
      </w:r>
      <w:r w:rsidR="00944B04">
        <w:t>set</w:t>
      </w:r>
      <w:r w:rsidR="00A25574" w:rsidRPr="00D129DC">
        <w:t xml:space="preserve"> </w:t>
      </w:r>
      <w:bookmarkEnd w:id="1023"/>
      <w:bookmarkEnd w:id="1024"/>
      <w:r w:rsidR="00944B04">
        <w:t>I</w:t>
      </w:r>
      <w:r w:rsidR="00A25574" w:rsidRPr="00D129DC">
        <w:t>dentification</w:t>
      </w:r>
      <w:bookmarkEnd w:id="1025"/>
      <w:bookmarkEnd w:id="1026"/>
      <w:bookmarkEnd w:id="1027"/>
      <w:bookmarkEnd w:id="1028"/>
      <w:bookmarkEnd w:id="1029"/>
      <w:bookmarkEnd w:id="1030"/>
    </w:p>
    <w:p w14:paraId="4F56F6D6" w14:textId="23809776"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commentRangeStart w:id="1031"/>
      <w:commentRangeStart w:id="1032"/>
      <w:del w:id="1033" w:author="Jason Rhee" w:date="2023-11-10T17:58:00Z">
        <w:r w:rsidRPr="00D129DC" w:rsidDel="00CF684E">
          <w:delText xml:space="preserve">under </w:delText>
        </w:r>
      </w:del>
      <w:ins w:id="1034" w:author="Jason Rhee" w:date="2023-11-10T17:58:00Z">
        <w:r w:rsidR="00CF684E">
          <w:t>U</w:t>
        </w:r>
        <w:r w:rsidR="00CF684E" w:rsidRPr="00D129DC">
          <w:t xml:space="preserve">nder </w:t>
        </w:r>
      </w:ins>
      <w:del w:id="1035" w:author="Jason Rhee" w:date="2023-11-10T17:58:00Z">
        <w:r w:rsidRPr="00D129DC" w:rsidDel="00CF684E">
          <w:delText xml:space="preserve">keel </w:delText>
        </w:r>
      </w:del>
      <w:ins w:id="1036" w:author="Jason Rhee" w:date="2023-11-10T17:58:00Z">
        <w:r w:rsidR="00CF684E">
          <w:t>K</w:t>
        </w:r>
        <w:r w:rsidR="00CF684E" w:rsidRPr="00D129DC">
          <w:t xml:space="preserve">eel </w:t>
        </w:r>
      </w:ins>
      <w:del w:id="1037" w:author="Jason Rhee" w:date="2023-11-10T17:58:00Z">
        <w:r w:rsidRPr="00D129DC" w:rsidDel="00CF684E">
          <w:delText>clearance</w:delText>
        </w:r>
      </w:del>
      <w:commentRangeEnd w:id="1031"/>
      <w:commentRangeEnd w:id="1032"/>
      <w:ins w:id="1038" w:author="Jason Rhee" w:date="2023-11-10T17:58:00Z">
        <w:r w:rsidR="00CF684E">
          <w:t>C</w:t>
        </w:r>
        <w:r w:rsidR="00CF684E" w:rsidRPr="00D129DC">
          <w:t>learance</w:t>
        </w:r>
      </w:ins>
      <w:r w:rsidR="00B06F2E">
        <w:rPr>
          <w:rStyle w:val="CommentReference"/>
          <w:rFonts w:eastAsia="MS Mincho"/>
          <w:szCs w:val="20"/>
          <w:lang w:eastAsia="ja-JP"/>
        </w:rPr>
        <w:commentReference w:id="1031"/>
      </w:r>
      <w:r w:rsidR="007D548B">
        <w:rPr>
          <w:rStyle w:val="CommentReference"/>
          <w:rFonts w:eastAsia="MS Mincho"/>
          <w:szCs w:val="20"/>
          <w:lang w:eastAsia="ja-JP"/>
        </w:rPr>
        <w:commentReference w:id="1032"/>
      </w:r>
      <w:r w:rsidRPr="00D129DC">
        <w:t xml:space="preserve"> </w:t>
      </w:r>
      <w:ins w:id="1039" w:author="Jason Rhee" w:date="2023-11-10T17:58:00Z">
        <w:r w:rsidR="00CF684E">
          <w:t xml:space="preserve">Management </w:t>
        </w:r>
      </w:ins>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6E980D37"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ins w:id="1040" w:author="Jason Rhee" w:date="2023-02-14T15:15:00Z">
        <w:r w:rsidR="0055793A">
          <w:rPr>
            <w:rFonts w:cs="Arial"/>
            <w:b w:val="0"/>
            <w:szCs w:val="20"/>
          </w:rPr>
          <w:t xml:space="preserve">vessel and voyage specific </w:t>
        </w:r>
      </w:ins>
      <w:del w:id="1041" w:author="Jason Rhee" w:date="2023-02-14T15:15:00Z">
        <w:r w:rsidR="00517E20" w:rsidRPr="00D129DC" w:rsidDel="0055793A">
          <w:rPr>
            <w:rFonts w:cs="Arial"/>
            <w:b w:val="0"/>
            <w:szCs w:val="20"/>
          </w:rPr>
          <w:delText xml:space="preserve">depths </w:delText>
        </w:r>
      </w:del>
      <w:ins w:id="1042" w:author="Jason Rhee" w:date="2023-02-14T15:15:00Z">
        <w:r w:rsidR="0055793A">
          <w:rPr>
            <w:rFonts w:cs="Arial"/>
            <w:b w:val="0"/>
            <w:szCs w:val="20"/>
          </w:rPr>
          <w:t xml:space="preserve">areas </w:t>
        </w:r>
      </w:ins>
      <w:r w:rsidR="00517E20" w:rsidRPr="00D129DC">
        <w:rPr>
          <w:rFonts w:cs="Arial"/>
          <w:b w:val="0"/>
          <w:szCs w:val="20"/>
        </w:rPr>
        <w:t xml:space="preserve">assessed as being navigationally safe </w:t>
      </w:r>
      <w:ins w:id="1043" w:author="Jason Rhee" w:date="2023-02-14T15:15:00Z">
        <w:r w:rsidR="0055793A">
          <w:rPr>
            <w:rFonts w:cs="Arial"/>
            <w:b w:val="0"/>
            <w:szCs w:val="20"/>
          </w:rPr>
          <w:t xml:space="preserve">or unsafe </w:t>
        </w:r>
      </w:ins>
      <w:ins w:id="1044" w:author="Jason Rhee" w:date="2023-02-14T15:16:00Z">
        <w:r w:rsidR="0055793A">
          <w:rPr>
            <w:rFonts w:cs="Arial"/>
            <w:b w:val="0"/>
            <w:szCs w:val="20"/>
          </w:rPr>
          <w:t>with regard</w:t>
        </w:r>
        <w:del w:id="1045" w:author="Perryman, Lindsay" w:date="2023-03-02T15:22:00Z">
          <w:r w:rsidR="0055793A" w:rsidDel="00365679">
            <w:rPr>
              <w:rFonts w:cs="Arial"/>
              <w:b w:val="0"/>
              <w:szCs w:val="20"/>
            </w:rPr>
            <w:delText>s</w:delText>
          </w:r>
        </w:del>
        <w:r w:rsidR="0055793A">
          <w:rPr>
            <w:rFonts w:cs="Arial"/>
            <w:b w:val="0"/>
            <w:szCs w:val="20"/>
          </w:rPr>
          <w:t xml:space="preserve"> to under keel clearance, </w:t>
        </w:r>
      </w:ins>
      <w:r w:rsidR="00517E20" w:rsidRPr="00D129DC">
        <w:rPr>
          <w:rFonts w:cs="Arial"/>
          <w:b w:val="0"/>
          <w:szCs w:val="20"/>
        </w:rPr>
        <w:t xml:space="preserve">and windows within which these assessments are valid, based upon observed </w:t>
      </w:r>
      <w:ins w:id="1046" w:author="Jason Rhee" w:date="2023-02-14T15:16:00Z">
        <w:r w:rsidR="0055793A">
          <w:rPr>
            <w:rFonts w:cs="Arial"/>
            <w:b w:val="0"/>
            <w:szCs w:val="20"/>
          </w:rPr>
          <w:t>and/</w:t>
        </w:r>
      </w:ins>
      <w:r w:rsidR="00517E20" w:rsidRPr="00D129DC">
        <w:rPr>
          <w:rFonts w:cs="Arial"/>
          <w:b w:val="0"/>
          <w:szCs w:val="20"/>
        </w:rPr>
        <w:t xml:space="preserve">or </w:t>
      </w:r>
      <w:proofErr w:type="gramStart"/>
      <w:r w:rsidR="00517E20" w:rsidRPr="00D129DC">
        <w:rPr>
          <w:rFonts w:cs="Arial"/>
          <w:b w:val="0"/>
          <w:szCs w:val="20"/>
        </w:rPr>
        <w:t>mathematically-predicted</w:t>
      </w:r>
      <w:proofErr w:type="gramEnd"/>
      <w:r w:rsidR="00517E20" w:rsidRPr="00D129DC">
        <w:rPr>
          <w:rFonts w:cs="Arial"/>
          <w:b w:val="0"/>
          <w:szCs w:val="20"/>
        </w:rPr>
        <w:t xml:space="preserve"> values</w:t>
      </w:r>
      <w:r w:rsidR="0066549D">
        <w:rPr>
          <w:rFonts w:cs="Arial"/>
          <w:b w:val="0"/>
          <w:szCs w:val="20"/>
        </w:rPr>
        <w:t>.</w:t>
      </w:r>
      <w:ins w:id="1047" w:author="Jason Rhee" w:date="2023-02-14T15:16:00Z">
        <w:r w:rsidR="0055793A">
          <w:rPr>
            <w:rFonts w:cs="Arial"/>
            <w:b w:val="0"/>
            <w:szCs w:val="20"/>
          </w:rPr>
          <w:t xml:space="preserve"> The frequency of dataset updates depends on the voyage and local conditions.</w:t>
        </w:r>
      </w:ins>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proofErr w:type="spellStart"/>
      <w:r w:rsidR="00793111" w:rsidRPr="00030DF1">
        <w:rPr>
          <w:rFonts w:cs="Arial"/>
          <w:b w:val="0"/>
          <w:szCs w:val="20"/>
        </w:rPr>
        <w:t>EX_GeographicDescription</w:t>
      </w:r>
      <w:proofErr w:type="spellEnd"/>
      <w:r w:rsidR="00793111" w:rsidRPr="00030DF1">
        <w:rPr>
          <w:rFonts w:cs="Arial"/>
          <w:b w:val="0"/>
          <w:szCs w:val="20"/>
        </w:rPr>
        <w:t xml:space="preserve">: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equivalentScale.denominator</w:t>
      </w:r>
      <w:proofErr w:type="spellEnd"/>
      <w:r w:rsidR="00793111" w:rsidRPr="0082088A">
        <w:rPr>
          <w:rFonts w:cs="Arial"/>
          <w:b w:val="0"/>
          <w:szCs w:val="20"/>
        </w:rPr>
        <w:t xml:space="preserve"> (integer) or </w:t>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levelOfDetail</w:t>
      </w:r>
      <w:proofErr w:type="spellEnd"/>
      <w:r w:rsidR="00793111" w:rsidRPr="0082088A">
        <w:rPr>
          <w:rFonts w:cs="Arial"/>
          <w:b w:val="0"/>
          <w:szCs w:val="20"/>
        </w:rPr>
        <w:t xml:space="preserve"> (</w:t>
      </w:r>
      <w:proofErr w:type="spellStart"/>
      <w:r w:rsidR="00793111" w:rsidRPr="0082088A">
        <w:rPr>
          <w:rFonts w:cs="Arial"/>
          <w:b w:val="0"/>
          <w:szCs w:val="20"/>
        </w:rPr>
        <w:t>CharacterString</w:t>
      </w:r>
      <w:proofErr w:type="spellEnd"/>
      <w:r w:rsidR="00793111" w:rsidRPr="0082088A">
        <w:rPr>
          <w:rFonts w:cs="Arial"/>
          <w:b w:val="0"/>
          <w:szCs w:val="20"/>
        </w:rPr>
        <w:t>)</w:t>
      </w:r>
      <w:r w:rsidR="0066549D">
        <w:rPr>
          <w:rFonts w:cs="Arial"/>
          <w:b w:val="0"/>
          <w:szCs w:val="20"/>
        </w:rPr>
        <w:t xml:space="preserve">. </w:t>
      </w:r>
      <w:r w:rsidR="001661A4">
        <w:rPr>
          <w:rFonts w:cs="Arial"/>
          <w:b w:val="0"/>
          <w:szCs w:val="20"/>
        </w:rPr>
        <w:t>For example</w:t>
      </w:r>
      <w:ins w:id="1048" w:author="Perryman, Lindsay" w:date="2023-11-08T10:26:00Z">
        <w:r w:rsidR="00B06F2E">
          <w:rPr>
            <w:rFonts w:cs="Arial"/>
            <w:b w:val="0"/>
            <w:szCs w:val="20"/>
          </w:rPr>
          <w:t>,</w:t>
        </w:r>
      </w:ins>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 xml:space="preserve">Additional values, if any, use </w:t>
      </w:r>
      <w:proofErr w:type="spellStart"/>
      <w:r w:rsidRPr="00030DF1">
        <w:rPr>
          <w:rFonts w:cs="Arial"/>
          <w:b w:val="0"/>
          <w:szCs w:val="20"/>
        </w:rPr>
        <w:t>CharacterString</w:t>
      </w:r>
      <w:proofErr w:type="spellEnd"/>
      <w:r w:rsidRPr="00030DF1">
        <w:rPr>
          <w:rFonts w:cs="Arial"/>
          <w:b w:val="0"/>
          <w:szCs w:val="20"/>
        </w:rPr>
        <w:t xml:space="preserve"> values from ISO 639-2</w:t>
      </w:r>
    </w:p>
    <w:p w14:paraId="7B72A4B2" w14:textId="77777777" w:rsidR="00105E08" w:rsidRDefault="00944B04" w:rsidP="00AA2AE4">
      <w:pPr>
        <w:pStyle w:val="Labeldata"/>
        <w:spacing w:before="0"/>
        <w:ind w:left="2835" w:hanging="2835"/>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 xml:space="preserve">Additional values, if any, use </w:t>
      </w:r>
      <w:proofErr w:type="spellStart"/>
      <w:r w:rsidRPr="00030DF1">
        <w:rPr>
          <w:rFonts w:cs="Arial"/>
        </w:rPr>
        <w:t>CharacterString</w:t>
      </w:r>
      <w:proofErr w:type="spellEnd"/>
      <w:r w:rsidRPr="00030DF1">
        <w:rPr>
          <w:rFonts w:cs="Arial"/>
        </w:rPr>
        <w:t xml:space="preserve">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proofErr w:type="spellStart"/>
      <w:r w:rsidR="00793111" w:rsidRPr="00030DF1">
        <w:rPr>
          <w:rFonts w:cs="Arial"/>
          <w:b w:val="0"/>
          <w:szCs w:val="20"/>
        </w:rPr>
        <w:t>CI_Responsibility</w:t>
      </w:r>
      <w:proofErr w:type="spellEnd"/>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 xml:space="preserve">Invalid over </w:t>
      </w:r>
      <w:proofErr w:type="gramStart"/>
      <w:r w:rsidR="00966798" w:rsidRPr="00D129DC">
        <w:rPr>
          <w:rFonts w:cs="Arial"/>
          <w:b w:val="0"/>
          <w:szCs w:val="20"/>
        </w:rPr>
        <w:t>land</w:t>
      </w:r>
      <w:proofErr w:type="gramEnd"/>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1049" w:name="_Toc225648280"/>
      <w:bookmarkStart w:id="1050" w:name="_Toc225065137"/>
      <w:bookmarkStart w:id="1051" w:name="_Toc127463827"/>
      <w:bookmarkStart w:id="1052" w:name="_Toc128125453"/>
      <w:bookmarkStart w:id="1053" w:name="_Toc141176178"/>
      <w:bookmarkStart w:id="1054" w:name="_Toc141176333"/>
      <w:bookmarkStart w:id="1055" w:name="_Toc141176964"/>
      <w:bookmarkStart w:id="1056" w:name="_Toc150177849"/>
      <w:r w:rsidRPr="00286A01">
        <w:t xml:space="preserve">Data </w:t>
      </w:r>
      <w:r w:rsidR="00944B04">
        <w:t>C</w:t>
      </w:r>
      <w:r w:rsidR="00E8406A" w:rsidRPr="00286A01">
        <w:t xml:space="preserve">ontent and </w:t>
      </w:r>
      <w:r w:rsidR="00944B04">
        <w:t>S</w:t>
      </w:r>
      <w:r w:rsidR="00E8406A" w:rsidRPr="00286A01">
        <w:t>tructure</w:t>
      </w:r>
      <w:bookmarkEnd w:id="1049"/>
      <w:bookmarkEnd w:id="1050"/>
      <w:bookmarkEnd w:id="1051"/>
      <w:bookmarkEnd w:id="1052"/>
      <w:bookmarkEnd w:id="1053"/>
      <w:bookmarkEnd w:id="1054"/>
      <w:bookmarkEnd w:id="1055"/>
      <w:bookmarkEnd w:id="1056"/>
    </w:p>
    <w:p w14:paraId="111B3B5A" w14:textId="77777777" w:rsidR="00A15E77" w:rsidRPr="00286A01" w:rsidRDefault="00A15E77" w:rsidP="00B11B94">
      <w:pPr>
        <w:pStyle w:val="Heading2"/>
      </w:pPr>
      <w:bookmarkStart w:id="1057" w:name="_Toc127463828"/>
      <w:bookmarkStart w:id="1058" w:name="_Toc128125454"/>
      <w:bookmarkStart w:id="1059" w:name="_Toc141176179"/>
      <w:bookmarkStart w:id="1060" w:name="_Toc141176334"/>
      <w:bookmarkStart w:id="1061" w:name="_Toc141176965"/>
      <w:bookmarkStart w:id="1062" w:name="_Toc150177850"/>
      <w:bookmarkStart w:id="1063" w:name="_Toc225648281"/>
      <w:bookmarkStart w:id="1064" w:name="_Toc225065138"/>
      <w:r w:rsidRPr="00286A01">
        <w:t>Introduction</w:t>
      </w:r>
      <w:bookmarkEnd w:id="1057"/>
      <w:bookmarkEnd w:id="1058"/>
      <w:bookmarkEnd w:id="1059"/>
      <w:bookmarkEnd w:id="1060"/>
      <w:bookmarkEnd w:id="1061"/>
      <w:bookmarkEnd w:id="1062"/>
    </w:p>
    <w:p w14:paraId="0B05149E" w14:textId="77777777" w:rsidR="001661A4" w:rsidRDefault="002D3F05" w:rsidP="001661A4">
      <w:pPr>
        <w:spacing w:before="0" w:after="60"/>
      </w:pPr>
      <w:r>
        <w:t>This section discusses</w:t>
      </w:r>
      <w:r w:rsidR="00F243B7">
        <w:t>:</w:t>
      </w:r>
      <w:r>
        <w:t xml:space="preserve"> </w:t>
      </w:r>
    </w:p>
    <w:p w14:paraId="31ECE576" w14:textId="3E817317"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AF6513" w:rsidRPr="00100FAE">
        <w:rPr>
          <w:i/>
        </w:rPr>
        <w:t>Figure 7</w:t>
      </w:r>
      <w:r w:rsidR="00AF6513" w:rsidRPr="00100FAE">
        <w:rPr>
          <w:i/>
        </w:rPr>
        <w:noBreakHyphen/>
      </w:r>
      <w:r w:rsidR="00AF6513" w:rsidRPr="00100FAE">
        <w:rPr>
          <w:i/>
          <w:noProof/>
        </w:rPr>
        <w:t>2</w:t>
      </w:r>
      <w:r w:rsidR="00AF6513" w:rsidRPr="00100FAE">
        <w:rPr>
          <w:i/>
        </w:rPr>
        <w:t>.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the associated feature catalogue (included in Annex C</w:t>
      </w:r>
      <w:proofErr w:type="gramStart"/>
      <w:r>
        <w:t>);</w:t>
      </w:r>
      <w:proofErr w:type="gramEnd"/>
      <w:r>
        <w:t xml:space="preserve"> </w:t>
      </w:r>
    </w:p>
    <w:p w14:paraId="7B80A3BA" w14:textId="77777777" w:rsidR="001661A4" w:rsidRDefault="002D3F05" w:rsidP="001661A4">
      <w:pPr>
        <w:pStyle w:val="ListParagraph"/>
        <w:numPr>
          <w:ilvl w:val="0"/>
          <w:numId w:val="78"/>
        </w:numPr>
        <w:spacing w:before="0" w:after="60"/>
      </w:pPr>
      <w:r>
        <w:t xml:space="preserve">the dataset types, providing a full description of each feature type including its attributes, attribute values and relationships in the </w:t>
      </w:r>
      <w:proofErr w:type="gramStart"/>
      <w:r>
        <w:t>data</w:t>
      </w:r>
      <w:r w:rsidR="00411798">
        <w:t>set</w:t>
      </w:r>
      <w:r>
        <w:t>;</w:t>
      </w:r>
      <w:proofErr w:type="gramEnd"/>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r>
        <w:t>the geometry.</w:t>
      </w:r>
    </w:p>
    <w:p w14:paraId="64E949AE" w14:textId="46A0EFF0" w:rsidR="005C68DA" w:rsidRDefault="00A44DA8" w:rsidP="0087062E">
      <w:pPr>
        <w:keepNext/>
        <w:rPr>
          <w:ins w:id="1065" w:author="Kim Kevin" w:date="2023-04-13T13:48:00Z"/>
        </w:rPr>
      </w:pPr>
      <w:commentRangeStart w:id="1066"/>
      <w:commentRangeStart w:id="1067"/>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0778816B" w:rsidR="00997DC0" w:rsidRPr="00850ABE" w:rsidRDefault="00997DC0" w:rsidP="00A44DA8">
                            <w:pPr>
                              <w:jc w:val="center"/>
                              <w:rPr>
                                <w:b/>
                                <w:sz w:val="32"/>
                              </w:rPr>
                            </w:pPr>
                            <w:del w:id="1068" w:author="Kim Kevin" w:date="2023-04-13T13:52:00Z">
                              <w:r w:rsidRPr="00CD2D54" w:rsidDel="004F4B23">
                                <w:rPr>
                                  <w:b/>
                                  <w:noProof/>
                                  <w:color w:val="FF0000"/>
                                  <w:sz w:val="32"/>
                                  <w:lang w:val="en-US" w:eastAsia="ko-KR"/>
                                </w:rPr>
                                <w:drawing>
                                  <wp:inline distT="0" distB="0" distL="0" distR="0" wp14:anchorId="65F7303F" wp14:editId="2C8E79FF">
                                    <wp:extent cx="3086100" cy="3309384"/>
                                    <wp:effectExtent l="0" t="0" r="0" b="5715"/>
                                    <wp:docPr id="595144192" name="Picture 59514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985" t="3305" r="1968" b="5224"/>
                                            <a:stretch/>
                                          </pic:blipFill>
                                          <pic:spPr bwMode="auto">
                                            <a:xfrm>
                                              <a:off x="0" y="0"/>
                                              <a:ext cx="3100475" cy="3324799"/>
                                            </a:xfrm>
                                            <a:prstGeom prst="rect">
                                              <a:avLst/>
                                            </a:prstGeom>
                                            <a:noFill/>
                                            <a:ln>
                                              <a:noFill/>
                                            </a:ln>
                                            <a:extLst>
                                              <a:ext uri="{53640926-AAD7-44D8-BBD7-CCE9431645EC}">
                                                <a14:shadowObscured xmlns:a14="http://schemas.microsoft.com/office/drawing/2010/main"/>
                                              </a:ext>
                                            </a:extLst>
                                          </pic:spPr>
                                        </pic:pic>
                                      </a:graphicData>
                                    </a:graphic>
                                  </wp:inline>
                                </w:drawing>
                              </w:r>
                            </w:del>
                            <w:r w:rsidRPr="00850ABE">
                              <w:rPr>
                                <w:b/>
                                <w:sz w:val="32"/>
                              </w:rPr>
                              <w:t xml:space="preserve"> </w:t>
                            </w:r>
                            <w:ins w:id="1069" w:author="Kim Kevin" w:date="2023-04-13T13:53:00Z">
                              <w:del w:id="1070" w:author="Jason Rhee" w:date="2023-07-25T09:16:00Z">
                                <w:r w:rsidRPr="004F4B23" w:rsidDel="00F451C1">
                                  <w:rPr>
                                    <w:b/>
                                    <w:noProof/>
                                    <w:sz w:val="32"/>
                                    <w:lang w:val="en-US"/>
                                  </w:rPr>
                                  <w:drawing>
                                    <wp:inline distT="0" distB="0" distL="0" distR="0" wp14:anchorId="1CB40A0C" wp14:editId="6011399C">
                                      <wp:extent cx="2793365" cy="3390265"/>
                                      <wp:effectExtent l="0" t="0" r="6985" b="635"/>
                                      <wp:docPr id="559960659" name="Picture 55996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8"/>
                                              <a:srcRect l="2324" t="4141" r="2857" b="4132"/>
                                              <a:stretch/>
                                            </pic:blipFill>
                                            <pic:spPr>
                                              <a:xfrm>
                                                <a:off x="0" y="0"/>
                                                <a:ext cx="2793365" cy="3390265"/>
                                              </a:xfrm>
                                              <a:prstGeom prst="rect">
                                                <a:avLst/>
                                              </a:prstGeom>
                                            </pic:spPr>
                                          </pic:pic>
                                        </a:graphicData>
                                      </a:graphic>
                                    </wp:inline>
                                  </w:drawing>
                                </w:r>
                              </w:del>
                            </w:ins>
                            <w:ins w:id="1071" w:author="Jason Rhee" w:date="2023-07-25T09:16:00Z">
                              <w:del w:id="1072" w:author="Kevin Kim" w:date="2023-11-03T16:37:00Z">
                                <w:r w:rsidDel="005D0063">
                                  <w:rPr>
                                    <w:noProof/>
                                  </w:rPr>
                                  <w:drawing>
                                    <wp:inline distT="0" distB="0" distL="0" distR="0" wp14:anchorId="12F8BA46" wp14:editId="3509A749">
                                      <wp:extent cx="2906789" cy="3384550"/>
                                      <wp:effectExtent l="0" t="0" r="8255" b="6350"/>
                                      <wp:docPr id="281561969" name="Picture 28156196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A screenshot of a diagram&#10;&#10;Description automatically generated"/>
                                              <pic:cNvPicPr/>
                                            </pic:nvPicPr>
                                            <pic:blipFill>
                                              <a:blip r:embed="rId29"/>
                                              <a:stretch>
                                                <a:fillRect/>
                                              </a:stretch>
                                            </pic:blipFill>
                                            <pic:spPr>
                                              <a:xfrm>
                                                <a:off x="0" y="0"/>
                                                <a:ext cx="2909238" cy="3387402"/>
                                              </a:xfrm>
                                              <a:prstGeom prst="rect">
                                                <a:avLst/>
                                              </a:prstGeom>
                                            </pic:spPr>
                                          </pic:pic>
                                        </a:graphicData>
                                      </a:graphic>
                                    </wp:inline>
                                  </w:drawing>
                                </w:r>
                              </w:del>
                            </w:ins>
                            <w:ins w:id="1073" w:author="Kevin Kim" w:date="2023-11-03T16:37:00Z">
                              <w:r>
                                <w:rPr>
                                  <w:noProof/>
                                </w:rPr>
                                <w:drawing>
                                  <wp:inline distT="0" distB="0" distL="0" distR="0" wp14:anchorId="348D3BB9" wp14:editId="51B4F0F6">
                                    <wp:extent cx="3258430" cy="3387256"/>
                                    <wp:effectExtent l="0" t="0" r="0" b="3810"/>
                                    <wp:docPr id="335742471" name="Picture 3357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0904" cy="3389828"/>
                                            </a:xfrm>
                                            <a:prstGeom prst="rect">
                                              <a:avLst/>
                                            </a:prstGeom>
                                          </pic:spPr>
                                        </pic:pic>
                                      </a:graphicData>
                                    </a:graphic>
                                  </wp:inline>
                                </w:drawing>
                              </w:r>
                            </w:ins>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0778816B" w:rsidR="00997DC0" w:rsidRPr="00850ABE" w:rsidRDefault="00997DC0" w:rsidP="00A44DA8">
                      <w:pPr>
                        <w:jc w:val="center"/>
                        <w:rPr>
                          <w:b/>
                          <w:sz w:val="32"/>
                        </w:rPr>
                      </w:pPr>
                      <w:del w:id="1074" w:author="Kim Kevin" w:date="2023-04-13T13:52:00Z">
                        <w:r w:rsidRPr="00CD2D54" w:rsidDel="004F4B23">
                          <w:rPr>
                            <w:b/>
                            <w:noProof/>
                            <w:color w:val="FF0000"/>
                            <w:sz w:val="32"/>
                            <w:lang w:val="en-US" w:eastAsia="ko-KR"/>
                          </w:rPr>
                          <w:drawing>
                            <wp:inline distT="0" distB="0" distL="0" distR="0" wp14:anchorId="65F7303F" wp14:editId="2C8E79FF">
                              <wp:extent cx="3086100" cy="3309384"/>
                              <wp:effectExtent l="0" t="0" r="0" b="5715"/>
                              <wp:docPr id="595144192" name="Picture 59514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985" t="3305" r="1968" b="5224"/>
                                      <a:stretch/>
                                    </pic:blipFill>
                                    <pic:spPr bwMode="auto">
                                      <a:xfrm>
                                        <a:off x="0" y="0"/>
                                        <a:ext cx="3100475" cy="3324799"/>
                                      </a:xfrm>
                                      <a:prstGeom prst="rect">
                                        <a:avLst/>
                                      </a:prstGeom>
                                      <a:noFill/>
                                      <a:ln>
                                        <a:noFill/>
                                      </a:ln>
                                      <a:extLst>
                                        <a:ext uri="{53640926-AAD7-44D8-BBD7-CCE9431645EC}">
                                          <a14:shadowObscured xmlns:a14="http://schemas.microsoft.com/office/drawing/2010/main"/>
                                        </a:ext>
                                      </a:extLst>
                                    </pic:spPr>
                                  </pic:pic>
                                </a:graphicData>
                              </a:graphic>
                            </wp:inline>
                          </w:drawing>
                        </w:r>
                      </w:del>
                      <w:r w:rsidRPr="00850ABE">
                        <w:rPr>
                          <w:b/>
                          <w:sz w:val="32"/>
                        </w:rPr>
                        <w:t xml:space="preserve"> </w:t>
                      </w:r>
                      <w:ins w:id="1075" w:author="Kim Kevin" w:date="2023-04-13T13:53:00Z">
                        <w:del w:id="1076" w:author="Jason Rhee" w:date="2023-07-25T09:16:00Z">
                          <w:r w:rsidRPr="004F4B23" w:rsidDel="00F451C1">
                            <w:rPr>
                              <w:b/>
                              <w:noProof/>
                              <w:sz w:val="32"/>
                              <w:lang w:val="en-US"/>
                            </w:rPr>
                            <w:drawing>
                              <wp:inline distT="0" distB="0" distL="0" distR="0" wp14:anchorId="1CB40A0C" wp14:editId="6011399C">
                                <wp:extent cx="2793365" cy="3390265"/>
                                <wp:effectExtent l="0" t="0" r="6985" b="635"/>
                                <wp:docPr id="559960659" name="Picture 55996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8"/>
                                        <a:srcRect l="2324" t="4141" r="2857" b="4132"/>
                                        <a:stretch/>
                                      </pic:blipFill>
                                      <pic:spPr>
                                        <a:xfrm>
                                          <a:off x="0" y="0"/>
                                          <a:ext cx="2793365" cy="3390265"/>
                                        </a:xfrm>
                                        <a:prstGeom prst="rect">
                                          <a:avLst/>
                                        </a:prstGeom>
                                      </pic:spPr>
                                    </pic:pic>
                                  </a:graphicData>
                                </a:graphic>
                              </wp:inline>
                            </w:drawing>
                          </w:r>
                        </w:del>
                      </w:ins>
                      <w:ins w:id="1077" w:author="Jason Rhee" w:date="2023-07-25T09:16:00Z">
                        <w:del w:id="1078" w:author="Kevin Kim" w:date="2023-11-03T16:37:00Z">
                          <w:r w:rsidDel="005D0063">
                            <w:rPr>
                              <w:noProof/>
                            </w:rPr>
                            <w:drawing>
                              <wp:inline distT="0" distB="0" distL="0" distR="0" wp14:anchorId="12F8BA46" wp14:editId="3509A749">
                                <wp:extent cx="2906789" cy="3384550"/>
                                <wp:effectExtent l="0" t="0" r="8255" b="6350"/>
                                <wp:docPr id="281561969" name="Picture 28156196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A screenshot of a diagram&#10;&#10;Description automatically generated"/>
                                        <pic:cNvPicPr/>
                                      </pic:nvPicPr>
                                      <pic:blipFill>
                                        <a:blip r:embed="rId29"/>
                                        <a:stretch>
                                          <a:fillRect/>
                                        </a:stretch>
                                      </pic:blipFill>
                                      <pic:spPr>
                                        <a:xfrm>
                                          <a:off x="0" y="0"/>
                                          <a:ext cx="2909238" cy="3387402"/>
                                        </a:xfrm>
                                        <a:prstGeom prst="rect">
                                          <a:avLst/>
                                        </a:prstGeom>
                                      </pic:spPr>
                                    </pic:pic>
                                  </a:graphicData>
                                </a:graphic>
                              </wp:inline>
                            </w:drawing>
                          </w:r>
                        </w:del>
                      </w:ins>
                      <w:ins w:id="1079" w:author="Kevin Kim" w:date="2023-11-03T16:37:00Z">
                        <w:r>
                          <w:rPr>
                            <w:noProof/>
                          </w:rPr>
                          <w:drawing>
                            <wp:inline distT="0" distB="0" distL="0" distR="0" wp14:anchorId="348D3BB9" wp14:editId="51B4F0F6">
                              <wp:extent cx="3258430" cy="3387256"/>
                              <wp:effectExtent l="0" t="0" r="0" b="3810"/>
                              <wp:docPr id="335742471" name="Picture 3357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0904" cy="3389828"/>
                                      </a:xfrm>
                                      <a:prstGeom prst="rect">
                                        <a:avLst/>
                                      </a:prstGeom>
                                    </pic:spPr>
                                  </pic:pic>
                                </a:graphicData>
                              </a:graphic>
                            </wp:inline>
                          </w:drawing>
                        </w:r>
                      </w:ins>
                    </w:p>
                  </w:txbxContent>
                </v:textbox>
                <w10:anchorlock/>
              </v:shape>
            </w:pict>
          </mc:Fallback>
        </mc:AlternateContent>
      </w:r>
      <w:commentRangeEnd w:id="1066"/>
      <w:r w:rsidR="001F086A">
        <w:rPr>
          <w:rStyle w:val="CommentReference"/>
          <w:rFonts w:eastAsia="MS Mincho"/>
          <w:szCs w:val="20"/>
          <w:lang w:eastAsia="ja-JP"/>
        </w:rPr>
        <w:commentReference w:id="1066"/>
      </w:r>
      <w:commentRangeEnd w:id="1067"/>
      <w:r w:rsidR="00055244">
        <w:rPr>
          <w:rStyle w:val="CommentReference"/>
          <w:rFonts w:eastAsia="MS Mincho"/>
          <w:szCs w:val="20"/>
          <w:lang w:eastAsia="ja-JP"/>
        </w:rPr>
        <w:commentReference w:id="1067"/>
      </w:r>
    </w:p>
    <w:p w14:paraId="210B1E73" w14:textId="3716CBB7" w:rsidR="004F4B23" w:rsidRPr="004F4B23" w:rsidDel="00A44A1E" w:rsidRDefault="004F4B23" w:rsidP="0087062E">
      <w:pPr>
        <w:keepNext/>
        <w:rPr>
          <w:del w:id="1080" w:author="Kim Kevin" w:date="2023-04-13T14:07:00Z"/>
        </w:rPr>
      </w:pPr>
    </w:p>
    <w:p w14:paraId="64BC85E7" w14:textId="7473EF87" w:rsidR="00105E08" w:rsidRPr="009666A1" w:rsidRDefault="005C68DA" w:rsidP="009666A1">
      <w:pPr>
        <w:pStyle w:val="Caption"/>
        <w:spacing w:line="240" w:lineRule="auto"/>
        <w:jc w:val="center"/>
        <w:rPr>
          <w:rFonts w:cs="Arial"/>
          <w:i/>
          <w:sz w:val="18"/>
          <w:szCs w:val="18"/>
        </w:rPr>
      </w:pPr>
      <w:bookmarkStart w:id="1081"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AF6513">
        <w:rPr>
          <w:i/>
          <w:noProof/>
          <w:sz w:val="18"/>
          <w:szCs w:val="18"/>
        </w:rPr>
        <w:t>1</w:t>
      </w:r>
      <w:r w:rsidRPr="009666A1">
        <w:rPr>
          <w:i/>
          <w:sz w:val="18"/>
          <w:szCs w:val="18"/>
        </w:rPr>
        <w:fldChar w:fldCharType="end"/>
      </w:r>
      <w:bookmarkEnd w:id="1081"/>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6C40F305" w:rsidR="00E217F5" w:rsidRDefault="00E217F5" w:rsidP="009666A1">
      <w:pPr>
        <w:spacing w:before="0"/>
      </w:pPr>
      <w:r>
        <w:t>The S-129</w:t>
      </w:r>
      <w:r w:rsidRPr="003512FE">
        <w:t xml:space="preserve"> </w:t>
      </w:r>
      <w:r>
        <w:t>features are</w:t>
      </w:r>
      <w:r w:rsidRPr="003512FE">
        <w:t xml:space="preserve"> based on the S-100 General Feature Model (GFM</w:t>
      </w:r>
      <w:del w:id="1082" w:author="Perryman, Lindsay" w:date="2023-11-09T17:07:00Z">
        <w:r w:rsidRPr="003512FE" w:rsidDel="00372B45">
          <w:delText>), and</w:delText>
        </w:r>
      </w:del>
      <w:ins w:id="1083" w:author="Perryman, Lindsay" w:date="2023-11-09T17:07:00Z">
        <w:r w:rsidR="00372B45" w:rsidRPr="003512FE">
          <w:t>) and</w:t>
        </w:r>
      </w:ins>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proofErr w:type="spellStart"/>
      <w:r w:rsidRPr="00E33379">
        <w:rPr>
          <w:b/>
        </w:rPr>
        <w:t>UnderKeelClearancePlan</w:t>
      </w:r>
      <w:proofErr w:type="spellEnd"/>
      <w:r>
        <w:t xml:space="preserve"> defined in the S-129 </w:t>
      </w:r>
      <w:r w:rsidR="009666A1">
        <w:t>A</w:t>
      </w:r>
      <w:r>
        <w:t xml:space="preserve">pplication </w:t>
      </w:r>
      <w:r w:rsidR="009666A1">
        <w:t>S</w:t>
      </w:r>
      <w:r>
        <w:t xml:space="preserve">chema and this </w:t>
      </w:r>
      <w:proofErr w:type="spellStart"/>
      <w:r w:rsidRPr="00E33379">
        <w:rPr>
          <w:b/>
        </w:rPr>
        <w:t>UnderKeelClearancePlan</w:t>
      </w:r>
      <w:proofErr w:type="spellEnd"/>
      <w:r w:rsidRPr="003512FE">
        <w:t xml:space="preserve"> realize</w:t>
      </w:r>
      <w:r>
        <w:t>s</w:t>
      </w:r>
      <w:r w:rsidRPr="003512FE">
        <w:t xml:space="preserve"> the GFM meta-classes </w:t>
      </w:r>
      <w:r w:rsidRPr="003512FE">
        <w:rPr>
          <w:b/>
        </w:rPr>
        <w:t>S100_GF_FeatureType</w:t>
      </w:r>
      <w:r w:rsidRPr="003512FE">
        <w:t>.</w:t>
      </w:r>
    </w:p>
    <w:p w14:paraId="0DABA397" w14:textId="65438BD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ins w:id="1084" w:author="Jason Rhee" w:date="2023-07-17T14:12:00Z">
        <w:r w:rsidR="00B2423D">
          <w:t xml:space="preserve"> S-129 datasets are also intended to be used with S-421 </w:t>
        </w:r>
      </w:ins>
      <w:ins w:id="1085" w:author="Jason Rhee" w:date="2023-07-17T14:13:00Z">
        <w:r w:rsidR="00B2423D">
          <w:t xml:space="preserve">to provide </w:t>
        </w:r>
      </w:ins>
      <w:ins w:id="1086" w:author="Jason Rhee" w:date="2023-07-17T14:17:00Z">
        <w:r w:rsidR="004A41B6">
          <w:t xml:space="preserve">passage route </w:t>
        </w:r>
      </w:ins>
      <w:ins w:id="1087" w:author="Jason Rhee" w:date="2023-07-17T14:16:00Z">
        <w:r w:rsidR="00B2423D">
          <w:t>information</w:t>
        </w:r>
      </w:ins>
      <w:ins w:id="1088" w:author="Jason Rhee" w:date="2023-07-17T14:17:00Z">
        <w:r w:rsidR="004A41B6">
          <w:t>.</w:t>
        </w:r>
      </w:ins>
    </w:p>
    <w:p w14:paraId="0CAF9719" w14:textId="3287B871"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ins w:id="1089" w:author="Jason Rhee" w:date="2023-02-14T15:29:00Z">
        <w:r w:rsidR="00A93AF5">
          <w:t>“</w:t>
        </w:r>
        <w:proofErr w:type="spellStart"/>
        <w:r w:rsidR="00A93AF5" w:rsidRPr="009F4493">
          <w:rPr>
            <w:rFonts w:cs="Arial"/>
            <w:szCs w:val="20"/>
          </w:rPr>
          <w:t>underKeelClearancePurposeType</w:t>
        </w:r>
        <w:proofErr w:type="spellEnd"/>
        <w:r w:rsidR="00A93AF5">
          <w:rPr>
            <w:rFonts w:cs="Arial"/>
            <w:sz w:val="18"/>
            <w:szCs w:val="18"/>
          </w:rPr>
          <w:t>”</w:t>
        </w:r>
      </w:ins>
      <w:del w:id="1090" w:author="Jason Rhee" w:date="2023-02-14T15:29:00Z">
        <w:r w:rsidR="00A302AF" w:rsidRPr="00D129DC" w:rsidDel="00A93AF5">
          <w:delText>ukcPurpose</w:delText>
        </w:r>
      </w:del>
      <w:r w:rsidR="00A302AF" w:rsidRPr="00D129DC">
        <w:t xml:space="preserve"> captures the intended purpose of a dataset</w:t>
      </w:r>
      <w:r w:rsidR="00922A73">
        <w:t xml:space="preserve">. </w:t>
      </w:r>
      <w:r w:rsidR="00A302AF" w:rsidRPr="00D129DC">
        <w:t xml:space="preserve">The possible values are </w:t>
      </w:r>
      <w:r w:rsidR="00CB594D">
        <w:t>‘</w:t>
      </w:r>
      <w:r w:rsidR="00A302AF" w:rsidRPr="00D129DC">
        <w:t>pre-plan</w:t>
      </w:r>
      <w:r w:rsidR="00CB594D">
        <w:t>’</w:t>
      </w:r>
      <w:r w:rsidR="00A302AF" w:rsidRPr="00D129DC">
        <w:t xml:space="preserve">, </w:t>
      </w:r>
      <w:r w:rsidR="00CB594D">
        <w:t>‘</w:t>
      </w:r>
      <w:r w:rsidR="00A302AF" w:rsidRPr="00D129DC">
        <w:t>actual plan</w:t>
      </w:r>
      <w:r w:rsidR="00CB594D">
        <w:t>’</w:t>
      </w:r>
      <w:r w:rsidR="00A302AF" w:rsidRPr="00D129DC">
        <w:t xml:space="preserve"> and </w:t>
      </w:r>
      <w:r w:rsidR="00CB594D">
        <w:t>‘</w:t>
      </w:r>
      <w:r w:rsidR="00A302AF" w:rsidRPr="00450754">
        <w:rPr>
          <w:highlight w:val="yellow"/>
          <w:rPrChange w:id="1091" w:author="Perryman, Lindsay" w:date="2023-11-08T09:20:00Z">
            <w:rPr/>
          </w:rPrChange>
        </w:rPr>
        <w:t>actual</w:t>
      </w:r>
      <w:r w:rsidR="00CB594D" w:rsidRPr="00450754">
        <w:rPr>
          <w:highlight w:val="yellow"/>
          <w:rPrChange w:id="1092" w:author="Perryman, Lindsay" w:date="2023-11-08T09:20:00Z">
            <w:rPr/>
          </w:rPrChange>
        </w:rPr>
        <w:t xml:space="preserve"> plan</w:t>
      </w:r>
      <w:r w:rsidR="00A302AF" w:rsidRPr="00450754">
        <w:rPr>
          <w:highlight w:val="yellow"/>
          <w:rPrChange w:id="1093" w:author="Perryman, Lindsay" w:date="2023-11-08T09:20:00Z">
            <w:rPr/>
          </w:rPrChange>
        </w:rPr>
        <w:t xml:space="preserve"> update</w:t>
      </w:r>
      <w:r w:rsidR="00CB594D" w:rsidRPr="00450754">
        <w:rPr>
          <w:highlight w:val="yellow"/>
          <w:rPrChange w:id="1094" w:author="Perryman, Lindsay" w:date="2023-11-08T09:20:00Z">
            <w:rPr/>
          </w:rPrChange>
        </w:rPr>
        <w:t>’</w:t>
      </w:r>
      <w:r w:rsidR="00A302AF" w:rsidRPr="00D129D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6EA8B4A8"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proofErr w:type="gramStart"/>
      <w:r w:rsidR="00A302AF" w:rsidRPr="00D129DC">
        <w:t>days</w:t>
      </w:r>
      <w:proofErr w:type="gramEnd"/>
      <w:r w:rsidR="00A302AF" w:rsidRPr="00D129DC">
        <w:t xml:space="preserve"> or weeks in advance</w:t>
      </w:r>
      <w:r w:rsidR="0066549D">
        <w:t>.</w:t>
      </w:r>
      <w:r w:rsidR="004E1105">
        <w:t xml:space="preserve"> </w:t>
      </w:r>
      <w:r w:rsidR="00A302AF" w:rsidRPr="00D129DC">
        <w:t xml:space="preserve">In this case, it is likely that the </w:t>
      </w:r>
      <w:r w:rsidR="0066549D">
        <w:t>UKCM service</w:t>
      </w:r>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7777777" w:rsidR="00A873ED" w:rsidRPr="00D129DC" w:rsidRDefault="00A873ED" w:rsidP="002721B0">
      <w:pPr>
        <w:pStyle w:val="Heading4"/>
      </w:pPr>
      <w:r>
        <w:t>Actual plan datasets</w:t>
      </w:r>
    </w:p>
    <w:p w14:paraId="35AF6702" w14:textId="19984661" w:rsidR="00A873ED" w:rsidRDefault="001C691F" w:rsidP="009666A1">
      <w:pPr>
        <w:spacing w:before="0"/>
      </w:pPr>
      <w:r w:rsidRPr="009666A1">
        <w:rPr>
          <w:rStyle w:val="Emphasis"/>
          <w:lang w:val="en-US"/>
        </w:rPr>
        <w:t>Actual plan</w:t>
      </w:r>
      <w:r w:rsidR="00A302AF" w:rsidRPr="00D129DC">
        <w:t xml:space="preserve"> datasets are </w:t>
      </w:r>
      <w:r w:rsidR="00A873ED">
        <w:t>produced</w:t>
      </w:r>
      <w:r w:rsidR="00A873ED" w:rsidRPr="00D129DC">
        <w:t xml:space="preserve"> </w:t>
      </w:r>
      <w:r w:rsidR="00A302AF" w:rsidRPr="00D129DC">
        <w:t>closer to the arrival/departure (</w:t>
      </w:r>
      <w:commentRangeStart w:id="1095"/>
      <w:del w:id="1096" w:author="Jason Rhee" w:date="2023-11-10T18:02:00Z">
        <w:r w:rsidR="00A302AF" w:rsidRPr="00D129DC" w:rsidDel="000760E9">
          <w:delText>approx</w:delText>
        </w:r>
        <w:r w:rsidR="0066549D" w:rsidDel="000760E9">
          <w:delText>.</w:delText>
        </w:r>
      </w:del>
      <w:ins w:id="1097" w:author="Jason Rhee" w:date="2023-11-10T18:02:00Z">
        <w:r w:rsidR="000760E9">
          <w:t>for example,</w:t>
        </w:r>
      </w:ins>
      <w:r w:rsidR="0066549D">
        <w:t xml:space="preserve"> </w:t>
      </w:r>
      <w:r w:rsidR="00A302AF" w:rsidRPr="00D129DC">
        <w:t>24 h</w:t>
      </w:r>
      <w:r w:rsidR="009666A1">
        <w:t>ou</w:t>
      </w:r>
      <w:r w:rsidR="00A302AF" w:rsidRPr="00D129DC">
        <w:t xml:space="preserve">rs </w:t>
      </w:r>
      <w:r w:rsidR="00A873ED">
        <w:t>prior</w:t>
      </w:r>
      <w:commentRangeEnd w:id="1095"/>
      <w:r w:rsidR="00372B45">
        <w:rPr>
          <w:rStyle w:val="CommentReference"/>
          <w:rFonts w:eastAsia="MS Mincho"/>
          <w:szCs w:val="20"/>
          <w:lang w:eastAsia="ja-JP"/>
        </w:rPr>
        <w:commentReference w:id="1095"/>
      </w:r>
      <w:r w:rsidR="00A302AF" w:rsidRPr="00D129DC">
        <w:t>)</w:t>
      </w:r>
      <w:del w:id="1098" w:author="Perryman, Lindsay" w:date="2023-03-02T15:42:00Z">
        <w:r w:rsidR="00A302AF" w:rsidRPr="00D129DC" w:rsidDel="00670238">
          <w:delText>,</w:delText>
        </w:r>
      </w:del>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77777777" w:rsidR="00380BDE" w:rsidRPr="00D129DC" w:rsidRDefault="00380BDE" w:rsidP="002721B0">
      <w:pPr>
        <w:pStyle w:val="Heading4"/>
      </w:pPr>
      <w:r>
        <w:lastRenderedPageBreak/>
        <w:t>Actual plan update datasets</w:t>
      </w:r>
    </w:p>
    <w:p w14:paraId="6072E34E" w14:textId="03E0205D" w:rsidR="00A302AF" w:rsidRPr="00D129DC" w:rsidRDefault="00A302AF" w:rsidP="00195D9D">
      <w:pPr>
        <w:spacing w:before="0"/>
        <w:rPr>
          <w:rFonts w:cs="Arial"/>
          <w:szCs w:val="20"/>
        </w:rPr>
      </w:pPr>
      <w:r w:rsidRPr="00450754">
        <w:rPr>
          <w:i/>
          <w:highlight w:val="yellow"/>
          <w:rPrChange w:id="1099" w:author="Perryman, Lindsay" w:date="2023-11-08T09:20:00Z">
            <w:rPr>
              <w:i/>
            </w:rPr>
          </w:rPrChange>
        </w:rPr>
        <w:t>Actual plan</w:t>
      </w:r>
      <w:r w:rsidRPr="00450754">
        <w:rPr>
          <w:highlight w:val="yellow"/>
          <w:rPrChange w:id="1100" w:author="Perryman, Lindsay" w:date="2023-11-08T09:20:00Z">
            <w:rPr/>
          </w:rPrChange>
        </w:rPr>
        <w:t xml:space="preserve"> update</w:t>
      </w:r>
      <w:r w:rsidRPr="00D129DC">
        <w:t xml:space="preserve"> datasets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r w:rsidR="00AF2A34">
        <w:t xml:space="preserve">almost non-navigable and non-navigable </w:t>
      </w:r>
      <w:proofErr w:type="gramStart"/>
      <w:r w:rsidRPr="00D129DC">
        <w:t>areas</w:t>
      </w:r>
      <w:proofErr w:type="gramEnd"/>
      <w:r w:rsidRPr="00D129DC">
        <w:t xml:space="preserve"> and the 'parent' </w:t>
      </w:r>
      <w:proofErr w:type="spellStart"/>
      <w:r w:rsidRPr="00D129DC">
        <w:t>UnderKeelClearancePlan</w:t>
      </w:r>
      <w:proofErr w:type="spellEnd"/>
      <w:r w:rsidRPr="00D129DC">
        <w:t xml:space="preserve"> feature</w:t>
      </w:r>
      <w:r w:rsidR="0066549D">
        <w:t xml:space="preserve">. </w:t>
      </w:r>
      <w:r w:rsidRPr="00D129DC">
        <w:t xml:space="preserve">The dataset will be updated based on </w:t>
      </w:r>
      <w:r w:rsidR="00A873ED">
        <w:t xml:space="preserve">the </w:t>
      </w:r>
      <w:r w:rsidRPr="00D129DC">
        <w:t xml:space="preserve">latest weather conditions and </w:t>
      </w:r>
      <w:r w:rsidR="00A873ED">
        <w:t>(</w:t>
      </w:r>
      <w:r w:rsidRPr="00D129DC">
        <w:t>optionally</w:t>
      </w:r>
      <w:r w:rsidR="00A873ED">
        <w:t>)</w:t>
      </w:r>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r w:rsidR="0066549D">
        <w:t>UKCM service</w:t>
      </w:r>
      <w:r w:rsidR="00AF2A34">
        <w:t xml:space="preserve"> provider</w:t>
      </w:r>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 xml:space="preserve">use </w:t>
      </w:r>
      <w:proofErr w:type="gramStart"/>
      <w:r w:rsidR="00A574A4">
        <w:t>cases</w:t>
      </w:r>
      <w:proofErr w:type="gramEnd"/>
    </w:p>
    <w:p w14:paraId="01C33BD3" w14:textId="692B47E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proofErr w:type="spellStart"/>
      <w:ins w:id="1101" w:author="Jason Rhee" w:date="2023-02-14T15:33:00Z">
        <w:r w:rsidR="009E223C" w:rsidRPr="00815FDD">
          <w:rPr>
            <w:rFonts w:cs="Arial"/>
            <w:szCs w:val="20"/>
          </w:rPr>
          <w:t>underKeelClearancePurposeType</w:t>
        </w:r>
      </w:ins>
      <w:proofErr w:type="spellEnd"/>
      <w:del w:id="1102" w:author="Jason Rhee" w:date="2023-02-14T15:33:00Z">
        <w:r w:rsidRPr="00D129DC" w:rsidDel="009E223C">
          <w:delText>ukcPurpose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4832575D" w:rsidR="00A95625" w:rsidRPr="00D129DC"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 xml:space="preserve">an </w:t>
      </w:r>
      <w:commentRangeStart w:id="1103"/>
      <w:commentRangeStart w:id="1104"/>
      <w:r w:rsidRPr="00D129DC">
        <w:t>arrival</w:t>
      </w:r>
      <w:ins w:id="1105" w:author="Jason Rhee" w:date="2023-11-10T18:05:00Z">
        <w:r w:rsidR="009F7CEF">
          <w:t>/depa</w:t>
        </w:r>
      </w:ins>
      <w:ins w:id="1106" w:author="Jason Rhee" w:date="2023-11-10T18:07:00Z">
        <w:r w:rsidR="009A3B6C">
          <w:t>r</w:t>
        </w:r>
      </w:ins>
      <w:ins w:id="1107" w:author="Jason Rhee" w:date="2023-11-10T18:05:00Z">
        <w:r w:rsidR="009F7CEF">
          <w:t>ture</w:t>
        </w:r>
      </w:ins>
      <w:r w:rsidRPr="00D129DC">
        <w:t xml:space="preserve"> port </w:t>
      </w:r>
      <w:commentRangeEnd w:id="1103"/>
      <w:r w:rsidR="00372B45">
        <w:rPr>
          <w:rStyle w:val="CommentReference"/>
          <w:rFonts w:eastAsia="MS Mincho"/>
          <w:szCs w:val="20"/>
          <w:lang w:eastAsia="ja-JP"/>
        </w:rPr>
        <w:commentReference w:id="1103"/>
      </w:r>
      <w:commentRangeEnd w:id="1104"/>
      <w:r w:rsidR="009A3B6C">
        <w:rPr>
          <w:rStyle w:val="CommentReference"/>
          <w:rFonts w:eastAsia="MS Mincho"/>
          <w:szCs w:val="20"/>
          <w:lang w:eastAsia="ja-JP"/>
        </w:rPr>
        <w:commentReference w:id="1104"/>
      </w:r>
      <w:r w:rsidR="00A95625">
        <w:t>or waterway</w:t>
      </w:r>
      <w:r w:rsidR="00BF6AC5">
        <w:t>, for a specified draught,</w:t>
      </w:r>
      <w:r w:rsidR="00CB594D">
        <w:t xml:space="preserve"> </w:t>
      </w:r>
      <w:proofErr w:type="gramStart"/>
      <w:r w:rsidRPr="00D129DC">
        <w:t>day</w:t>
      </w:r>
      <w:r w:rsidR="00E321C2">
        <w:t>s</w:t>
      </w:r>
      <w:proofErr w:type="gramEnd"/>
      <w:r w:rsidRPr="00D129DC">
        <w:t xml:space="preserve"> or weeks in advance</w:t>
      </w:r>
      <w:r w:rsidR="0066549D">
        <w:t>.</w:t>
      </w:r>
      <w:r w:rsidR="004E1105">
        <w:t xml:space="preserve"> </w:t>
      </w:r>
      <w:r w:rsidRPr="00D129DC">
        <w:t>In this case, the UKCM s</w:t>
      </w:r>
      <w:r w:rsidR="00CB594D">
        <w:t>ervice</w:t>
      </w:r>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w:t>
      </w:r>
      <w:proofErr w:type="gramStart"/>
      <w:r w:rsidRPr="00D129DC">
        <w:t>conditions</w:t>
      </w:r>
      <w:proofErr w:type="gramEnd"/>
      <w:r w:rsidRPr="00D129DC">
        <w:t xml:space="preserve"> and </w:t>
      </w:r>
      <w:r w:rsidR="00E321C2">
        <w:t xml:space="preserve">a </w:t>
      </w:r>
      <w:r w:rsidRPr="00D129DC">
        <w:t>standard assumed route</w:t>
      </w:r>
      <w:r w:rsidR="0066549D">
        <w:t>.</w:t>
      </w:r>
      <w:r w:rsidR="004E1105">
        <w:t xml:space="preserve"> </w:t>
      </w:r>
      <w:r w:rsidRPr="00D129DC">
        <w:t>In this scenario, the UKCM s</w:t>
      </w:r>
      <w:r w:rsidR="00CB594D">
        <w:t>ervice</w:t>
      </w:r>
      <w:r w:rsidRPr="00D129DC">
        <w:t xml:space="preserve"> could return a single dataset and generally no updates are required until </w:t>
      </w:r>
      <w:r w:rsidRPr="00527468">
        <w:rPr>
          <w:highlight w:val="cyan"/>
          <w:rPrChange w:id="1108" w:author="Perryman, Lindsay" w:date="2023-11-09T17:17:00Z">
            <w:rPr/>
          </w:rPrChange>
        </w:rPr>
        <w:t>approximately 24 hrs</w:t>
      </w:r>
      <w:r w:rsidRPr="00D129DC">
        <w:t xml:space="preserve"> before the time when the </w:t>
      </w:r>
      <w:r w:rsidR="00CB594D">
        <w:t>ship</w:t>
      </w:r>
      <w:r w:rsidRPr="00D129DC">
        <w:t xml:space="preserve"> enters the UKCM </w:t>
      </w:r>
      <w:r w:rsidR="00CB594D">
        <w:t>area</w:t>
      </w:r>
      <w:r w:rsidR="0066549D">
        <w:t>.</w:t>
      </w:r>
    </w:p>
    <w:p w14:paraId="16781474" w14:textId="77777777" w:rsidR="00A95625" w:rsidRPr="00D129DC" w:rsidRDefault="00A95625" w:rsidP="00195D9D">
      <w:pPr>
        <w:spacing w:before="0"/>
      </w:pPr>
      <w:r w:rsidRPr="00527468">
        <w:rPr>
          <w:highlight w:val="cyan"/>
          <w:rPrChange w:id="1109" w:author="Perryman, Lindsay" w:date="2023-11-09T17:17:00Z">
            <w:rPr/>
          </w:rPrChange>
        </w:rPr>
        <w:t xml:space="preserve">Approximately </w:t>
      </w:r>
      <w:r w:rsidR="00A302AF" w:rsidRPr="00527468">
        <w:rPr>
          <w:highlight w:val="cyan"/>
          <w:rPrChange w:id="1110" w:author="Perryman, Lindsay" w:date="2023-11-09T17:17:00Z">
            <w:rPr/>
          </w:rPrChange>
        </w:rPr>
        <w:t>24 hrs</w:t>
      </w:r>
      <w:r w:rsidR="00A302AF" w:rsidRPr="00D129DC">
        <w:t xml:space="preserve"> before the time when </w:t>
      </w:r>
      <w:r w:rsidR="0066549D">
        <w:t>a</w:t>
      </w:r>
      <w:r w:rsidR="00A302AF" w:rsidRPr="00D129DC">
        <w:t xml:space="preserve"> </w:t>
      </w:r>
      <w:r w:rsidR="00CB594D">
        <w:t>ship</w:t>
      </w:r>
      <w:r w:rsidR="00A302AF" w:rsidRPr="00D129DC">
        <w:t xml:space="preserve"> enters the </w:t>
      </w:r>
      <w:r w:rsidR="00A302AF" w:rsidRPr="00CB594D">
        <w:t xml:space="preserve">UKCM </w:t>
      </w:r>
      <w:r w:rsidR="00CB594D" w:rsidRPr="00A4129D">
        <w:t>area</w:t>
      </w:r>
      <w:r>
        <w:t>,</w:t>
      </w:r>
      <w:r w:rsidR="00A302AF" w:rsidRPr="00D129DC">
        <w:t xml:space="preserve"> the </w:t>
      </w:r>
      <w:r w:rsidR="00CB594D">
        <w:t>ship</w:t>
      </w:r>
      <w:r w:rsidR="00A302AF" w:rsidRPr="00D129DC">
        <w:t xml:space="preserve"> will need a more detailed </w:t>
      </w:r>
      <w:r w:rsidR="00CB594D">
        <w:t xml:space="preserve">UKC </w:t>
      </w:r>
      <w:r w:rsidR="00A302AF" w:rsidRPr="00D129DC">
        <w:t>plan</w:t>
      </w:r>
      <w:r w:rsidR="0066549D">
        <w:t>.</w:t>
      </w:r>
      <w:r w:rsidR="004E1105">
        <w:t xml:space="preserve"> </w:t>
      </w:r>
      <w:r w:rsidR="00A302AF" w:rsidRPr="00D129DC">
        <w:t xml:space="preserve">This plan usually </w:t>
      </w:r>
      <w:r w:rsidR="00BB0E3B" w:rsidRPr="00D129DC">
        <w:t>consi</w:t>
      </w:r>
      <w:r w:rsidR="00BB0E3B">
        <w:t>ders</w:t>
      </w:r>
      <w:r w:rsidR="00BB0E3B" w:rsidRPr="00D129DC">
        <w:t xml:space="preserve"> more</w:t>
      </w:r>
      <w:r w:rsidR="00A302AF" w:rsidRPr="00D129DC">
        <w:t xml:space="preserve"> </w:t>
      </w:r>
      <w:r w:rsidR="00CB594D">
        <w:t xml:space="preserve">up to date information </w:t>
      </w:r>
      <w:r w:rsidR="00A302AF" w:rsidRPr="00D129DC">
        <w:t xml:space="preserve">and will </w:t>
      </w:r>
      <w:r w:rsidR="00CB594D">
        <w:t xml:space="preserve">typically </w:t>
      </w:r>
      <w:r w:rsidR="00A302AF" w:rsidRPr="00D129DC">
        <w:t>need to be updated more frequently</w:t>
      </w:r>
      <w:r w:rsidR="0066549D">
        <w:t>.</w:t>
      </w:r>
      <w:r w:rsidR="004E1105">
        <w:t xml:space="preserve"> </w:t>
      </w:r>
      <w:r w:rsidR="00A302AF" w:rsidRPr="00D129DC">
        <w:t xml:space="preserve">In this case, the </w:t>
      </w:r>
      <w:r w:rsidR="0066549D">
        <w:t xml:space="preserve">non-navigable and almost non-navigable </w:t>
      </w:r>
      <w:r w:rsidR="00A302AF" w:rsidRPr="00D129DC">
        <w:t>areas</w:t>
      </w:r>
      <w:r w:rsidR="0066549D">
        <w:t xml:space="preserve">, </w:t>
      </w:r>
      <w:r w:rsidR="00A302AF" w:rsidRPr="00D129DC">
        <w:t>any tidal windows (via Control</w:t>
      </w:r>
      <w:r>
        <w:t xml:space="preserve"> </w:t>
      </w:r>
      <w:r w:rsidR="00A302AF" w:rsidRPr="00D129DC">
        <w:t xml:space="preserve">Points), and some metadata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2857D276" w:rsidR="00A302AF" w:rsidRDefault="0066549D" w:rsidP="00195D9D">
      <w:pPr>
        <w:spacing w:before="0"/>
        <w:rPr>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actual plan and more up-to-date information is required</w:t>
      </w:r>
      <w:r w:rsidR="00A95625">
        <w:rPr>
          <w:bCs/>
        </w:rPr>
        <w:t>, 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ins w:id="1111" w:author="Jason Rhee" w:date="2023-05-15T11:44:00Z">
        <w:r w:rsidR="00EB1A29">
          <w:rPr>
            <w:bCs/>
          </w:rPr>
          <w:t>almost non-</w:t>
        </w:r>
      </w:ins>
      <w:r w:rsidR="007C2089">
        <w:rPr>
          <w:bCs/>
        </w:rPr>
        <w:t>navigable</w:t>
      </w:r>
      <w:ins w:id="1112" w:author="Jason Rhee" w:date="2023-05-15T11:44:00Z">
        <w:r w:rsidR="00EB1A29">
          <w:rPr>
            <w:bCs/>
          </w:rPr>
          <w:t xml:space="preserve"> areas,</w:t>
        </w:r>
      </w:ins>
      <w:r w:rsidR="007C2089">
        <w:rPr>
          <w:bCs/>
        </w:rPr>
        <w:t xml:space="preserve"> </w:t>
      </w:r>
      <w:del w:id="1113" w:author="Jason Rhee" w:date="2023-05-15T11:44:00Z">
        <w:r w:rsidR="007C2089" w:rsidDel="00EB1A29">
          <w:rPr>
            <w:bCs/>
          </w:rPr>
          <w:delText xml:space="preserve">and </w:delText>
        </w:r>
      </w:del>
      <w:r w:rsidR="007C2089">
        <w:rPr>
          <w:bCs/>
        </w:rPr>
        <w:t xml:space="preserve">non-navigable </w:t>
      </w:r>
      <w:r w:rsidR="00A302AF" w:rsidRPr="00286A01">
        <w:rPr>
          <w:bCs/>
        </w:rPr>
        <w:t>areas</w:t>
      </w:r>
      <w:ins w:id="1114" w:author="Jason Rhee" w:date="2023-05-15T11:44:00Z">
        <w:r w:rsidR="00EB1A29">
          <w:rPr>
            <w:bCs/>
          </w:rPr>
          <w:t>,</w:t>
        </w:r>
      </w:ins>
      <w:r w:rsidR="00A302AF" w:rsidRPr="00286A01">
        <w:rPr>
          <w:bCs/>
        </w:rPr>
        <w:t xml:space="preserve"> and the 'parent' </w:t>
      </w:r>
      <w:proofErr w:type="spellStart"/>
      <w:r w:rsidR="00A302AF" w:rsidRPr="00286A01">
        <w:rPr>
          <w:bCs/>
        </w:rPr>
        <w:t>UnderKeelClearancePlan</w:t>
      </w:r>
      <w:proofErr w:type="spellEnd"/>
      <w:r w:rsidR="00A302AF" w:rsidRPr="00286A01">
        <w:rPr>
          <w:bCs/>
        </w:rPr>
        <w:t xml:space="preserve">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r>
        <w:rPr>
          <w:bCs/>
        </w:rPr>
        <w:t>UKCM service</w:t>
      </w:r>
      <w:r w:rsidR="00A302AF" w:rsidRPr="00286A01">
        <w:rPr>
          <w:bCs/>
        </w:rPr>
        <w:t xml:space="preserve"> via AIS).</w:t>
      </w:r>
      <w:ins w:id="1115" w:author="Jason Rhee" w:date="2023-05-15T11:46:00Z">
        <w:r w:rsidR="00EB1A29">
          <w:rPr>
            <w:bCs/>
          </w:rPr>
          <w:t xml:space="preserve"> As a ship</w:t>
        </w:r>
      </w:ins>
      <w:ins w:id="1116" w:author="Jason Rhee" w:date="2023-05-15T11:47:00Z">
        <w:r w:rsidR="00EB1A29">
          <w:rPr>
            <w:bCs/>
          </w:rPr>
          <w:t>’s transit is underway, and its actual position is updat</w:t>
        </w:r>
      </w:ins>
      <w:ins w:id="1117" w:author="Jason Rhee" w:date="2023-05-15T11:48:00Z">
        <w:r w:rsidR="00EB1A29">
          <w:rPr>
            <w:bCs/>
          </w:rPr>
          <w:t xml:space="preserve">ed, it is likely that </w:t>
        </w:r>
        <w:commentRangeStart w:id="1118"/>
        <w:commentRangeStart w:id="1119"/>
        <w:r w:rsidR="00EB1A29">
          <w:rPr>
            <w:bCs/>
          </w:rPr>
          <w:t xml:space="preserve">the </w:t>
        </w:r>
      </w:ins>
      <w:ins w:id="1120" w:author="Jason Rhee" w:date="2023-11-10T18:12:00Z">
        <w:r w:rsidR="00DA582A">
          <w:rPr>
            <w:bCs/>
          </w:rPr>
          <w:t>extent</w:t>
        </w:r>
      </w:ins>
      <w:ins w:id="1121" w:author="Jason Rhee" w:date="2023-05-15T11:48:00Z">
        <w:r w:rsidR="00EB1A29">
          <w:rPr>
            <w:bCs/>
          </w:rPr>
          <w:t xml:space="preserve"> </w:t>
        </w:r>
      </w:ins>
      <w:commentRangeEnd w:id="1118"/>
      <w:r w:rsidR="00527468">
        <w:rPr>
          <w:rStyle w:val="CommentReference"/>
          <w:rFonts w:eastAsia="MS Mincho"/>
          <w:szCs w:val="20"/>
          <w:lang w:eastAsia="ja-JP"/>
        </w:rPr>
        <w:commentReference w:id="1118"/>
      </w:r>
      <w:commentRangeEnd w:id="1119"/>
      <w:r w:rsidR="00735788">
        <w:rPr>
          <w:rStyle w:val="CommentReference"/>
          <w:rFonts w:eastAsia="MS Mincho"/>
          <w:szCs w:val="20"/>
          <w:lang w:eastAsia="ja-JP"/>
        </w:rPr>
        <w:commentReference w:id="1119"/>
      </w:r>
      <w:ins w:id="1122" w:author="Jason Rhee" w:date="2023-05-15T11:48:00Z">
        <w:r w:rsidR="00EB1A29">
          <w:rPr>
            <w:bCs/>
          </w:rPr>
          <w:t>of the almost non-navigable and non-navigable areas</w:t>
        </w:r>
      </w:ins>
      <w:ins w:id="1123" w:author="Jason Rhee" w:date="2023-05-15T12:14:00Z">
        <w:r w:rsidR="00D84D18">
          <w:rPr>
            <w:bCs/>
          </w:rPr>
          <w:t xml:space="preserve"> need to be updated.</w:t>
        </w:r>
      </w:ins>
      <w:ins w:id="1124" w:author="Jason Rhee" w:date="2023-05-15T12:15:00Z">
        <w:r w:rsidR="00D84D18">
          <w:rPr>
            <w:bCs/>
          </w:rPr>
          <w:t xml:space="preserve"> The </w:t>
        </w:r>
      </w:ins>
      <w:ins w:id="1125" w:author="Jason Rhee" w:date="2023-05-15T11:48:00Z">
        <w:r w:rsidR="00EB1A29">
          <w:rPr>
            <w:bCs/>
          </w:rPr>
          <w:t xml:space="preserve">boundaries of the </w:t>
        </w:r>
      </w:ins>
      <w:ins w:id="1126" w:author="Jason Rhee" w:date="2023-05-23T15:46:00Z">
        <w:r w:rsidR="00071EE7">
          <w:rPr>
            <w:bCs/>
          </w:rPr>
          <w:t>UKCM</w:t>
        </w:r>
      </w:ins>
      <w:ins w:id="1127" w:author="Jason Rhee" w:date="2023-05-15T11:49:00Z">
        <w:r w:rsidR="00EB1A29">
          <w:rPr>
            <w:bCs/>
          </w:rPr>
          <w:t xml:space="preserve"> area</w:t>
        </w:r>
      </w:ins>
      <w:ins w:id="1128" w:author="Jason Rhee" w:date="2023-05-15T12:15:00Z">
        <w:r w:rsidR="00D84D18">
          <w:rPr>
            <w:bCs/>
          </w:rPr>
          <w:t>,</w:t>
        </w:r>
      </w:ins>
      <w:ins w:id="1129" w:author="Jason Rhee" w:date="2023-05-15T11:49:00Z">
        <w:r w:rsidR="00EB1A29">
          <w:rPr>
            <w:bCs/>
          </w:rPr>
          <w:t xml:space="preserve"> as provided by the </w:t>
        </w:r>
      </w:ins>
      <w:ins w:id="1130" w:author="Jason Rhee" w:date="2023-05-15T11:48:00Z">
        <w:r w:rsidR="00EB1A29">
          <w:rPr>
            <w:bCs/>
          </w:rPr>
          <w:t xml:space="preserve">‘parent’ </w:t>
        </w:r>
        <w:proofErr w:type="spellStart"/>
        <w:r w:rsidR="00EB1A29">
          <w:rPr>
            <w:bCs/>
          </w:rPr>
          <w:t>UnderKeelClearancePlan</w:t>
        </w:r>
        <w:proofErr w:type="spellEnd"/>
        <w:r w:rsidR="00EB1A29">
          <w:rPr>
            <w:bCs/>
          </w:rPr>
          <w:t xml:space="preserve"> feature</w:t>
        </w:r>
      </w:ins>
      <w:ins w:id="1131" w:author="Jason Rhee" w:date="2023-05-15T11:49:00Z">
        <w:r w:rsidR="00EB1A29">
          <w:rPr>
            <w:bCs/>
          </w:rPr>
          <w:t xml:space="preserve">, </w:t>
        </w:r>
      </w:ins>
      <w:ins w:id="1132" w:author="Jason Rhee" w:date="2023-05-15T12:15:00Z">
        <w:r w:rsidR="00D84D18">
          <w:rPr>
            <w:bCs/>
          </w:rPr>
          <w:t xml:space="preserve">will also likely </w:t>
        </w:r>
      </w:ins>
      <w:ins w:id="1133" w:author="Jason Rhee" w:date="2023-05-15T11:51:00Z">
        <w:r w:rsidR="00EB1A29">
          <w:rPr>
            <w:bCs/>
          </w:rPr>
          <w:t>need to be updated</w:t>
        </w:r>
      </w:ins>
      <w:ins w:id="1134" w:author="Jason Rhee" w:date="2023-05-15T12:15:00Z">
        <w:r w:rsidR="00D84D18">
          <w:rPr>
            <w:bCs/>
          </w:rPr>
          <w:t xml:space="preserve"> to reflect areas no longer in scope of </w:t>
        </w:r>
      </w:ins>
      <w:ins w:id="1135" w:author="Jason Rhee" w:date="2023-05-15T12:16:00Z">
        <w:r w:rsidR="00D84D18">
          <w:rPr>
            <w:bCs/>
          </w:rPr>
          <w:t>the UKC calculation (</w:t>
        </w:r>
        <w:proofErr w:type="gramStart"/>
        <w:r w:rsidR="00D84D18">
          <w:rPr>
            <w:bCs/>
          </w:rPr>
          <w:t>e.g.</w:t>
        </w:r>
        <w:proofErr w:type="gramEnd"/>
        <w:r w:rsidR="00D84D18">
          <w:rPr>
            <w:bCs/>
          </w:rPr>
          <w:t xml:space="preserve"> areas behind transiting vessel)</w:t>
        </w:r>
      </w:ins>
      <w:ins w:id="1136" w:author="Jason Rhee" w:date="2023-05-15T11:51:00Z">
        <w:r w:rsidR="00EB1A29">
          <w:rPr>
            <w:bCs/>
          </w:rPr>
          <w:t>.</w:t>
        </w:r>
      </w:ins>
    </w:p>
    <w:p w14:paraId="6A3F1727" w14:textId="46E9EF21" w:rsidR="000B750B" w:rsidRDefault="00D35AFC" w:rsidP="00B11B94">
      <w:pPr>
        <w:pStyle w:val="Heading2"/>
      </w:pPr>
      <w:bookmarkStart w:id="1137" w:name="_Ref534271179"/>
      <w:bookmarkStart w:id="1138" w:name="_Ref534271191"/>
      <w:bookmarkStart w:id="1139" w:name="_Toc127463829"/>
      <w:bookmarkStart w:id="1140" w:name="_Toc128125455"/>
      <w:bookmarkStart w:id="1141" w:name="_Toc141176180"/>
      <w:bookmarkStart w:id="1142" w:name="_Toc141176335"/>
      <w:bookmarkStart w:id="1143" w:name="_Toc141176966"/>
      <w:bookmarkStart w:id="1144" w:name="_Toc150177851"/>
      <w:r w:rsidRPr="00A4129D">
        <w:t>Application Schema</w:t>
      </w:r>
      <w:bookmarkEnd w:id="1063"/>
      <w:bookmarkEnd w:id="1064"/>
      <w:bookmarkEnd w:id="1137"/>
      <w:bookmarkEnd w:id="1138"/>
      <w:bookmarkEnd w:id="1139"/>
      <w:bookmarkEnd w:id="1140"/>
      <w:bookmarkEnd w:id="1141"/>
      <w:bookmarkEnd w:id="1142"/>
      <w:bookmarkEnd w:id="1143"/>
      <w:bookmarkEnd w:id="1144"/>
    </w:p>
    <w:p w14:paraId="11682A88" w14:textId="2F4370EC" w:rsidR="002503E1" w:rsidRPr="00A4129D" w:rsidRDefault="002503E1" w:rsidP="00195D9D">
      <w:pPr>
        <w:spacing w:before="0"/>
      </w:pPr>
      <w:r>
        <w:fldChar w:fldCharType="begin"/>
      </w:r>
      <w:r>
        <w:instrText xml:space="preserve"> REF _Ref534270722 \h </w:instrText>
      </w:r>
      <w:r>
        <w:fldChar w:fldCharType="separate"/>
      </w:r>
      <w:r w:rsidR="00AF6513" w:rsidRPr="00195D9D">
        <w:rPr>
          <w:i/>
          <w:sz w:val="18"/>
          <w:szCs w:val="18"/>
        </w:rPr>
        <w:t>Figure 7</w:t>
      </w:r>
      <w:r w:rsidR="00AF6513" w:rsidRPr="00195D9D">
        <w:rPr>
          <w:i/>
          <w:sz w:val="18"/>
          <w:szCs w:val="18"/>
        </w:rPr>
        <w:noBreakHyphen/>
      </w:r>
      <w:r w:rsidR="00AF6513">
        <w:rPr>
          <w:i/>
          <w:noProof/>
          <w:sz w:val="18"/>
          <w:szCs w:val="18"/>
        </w:rPr>
        <w:t>2</w:t>
      </w:r>
      <w:r>
        <w:fldChar w:fldCharType="end"/>
      </w:r>
      <w:r>
        <w:t xml:space="preserve"> is the UML data model for the S-129.</w:t>
      </w:r>
    </w:p>
    <w:p w14:paraId="6A3B2CA5" w14:textId="627BA3F4" w:rsidR="00944ABD" w:rsidRDefault="009C68D7" w:rsidP="009C68D7">
      <w:pPr>
        <w:keepNext/>
      </w:pPr>
      <w:commentRangeStart w:id="1145"/>
      <w:commentRangeStart w:id="1146"/>
      <w:commentRangeStart w:id="1147"/>
      <w:commentRangeStart w:id="1148"/>
      <w:commentRangeStart w:id="1149"/>
      <w:commentRangeStart w:id="1150"/>
      <w:del w:id="1151" w:author="Jason Rhee" w:date="2023-07-25T09:20:00Z">
        <w:r w:rsidDel="007E477E">
          <w:rPr>
            <w:rFonts w:cs="Arial"/>
            <w:noProof/>
            <w:szCs w:val="20"/>
            <w:lang w:val="en-US" w:eastAsia="ko-KR"/>
          </w:rPr>
          <w:lastRenderedPageBreak/>
          <w:drawing>
            <wp:inline distT="0" distB="0" distL="0" distR="0" wp14:anchorId="3B56840D" wp14:editId="620B0F89">
              <wp:extent cx="577342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3420" cy="2798445"/>
                      </a:xfrm>
                      <a:prstGeom prst="rect">
                        <a:avLst/>
                      </a:prstGeom>
                      <a:noFill/>
                    </pic:spPr>
                  </pic:pic>
                </a:graphicData>
              </a:graphic>
            </wp:inline>
          </w:drawing>
        </w:r>
      </w:del>
      <w:commentRangeEnd w:id="1145"/>
      <w:r w:rsidR="00A00C7C">
        <w:rPr>
          <w:rStyle w:val="CommentReference"/>
          <w:rFonts w:eastAsia="MS Mincho"/>
          <w:szCs w:val="20"/>
          <w:lang w:eastAsia="ja-JP"/>
        </w:rPr>
        <w:commentReference w:id="1145"/>
      </w:r>
      <w:commentRangeEnd w:id="1146"/>
      <w:r w:rsidR="00D62BC9" w:rsidRPr="00B2410C">
        <w:rPr>
          <w:noProof/>
        </w:rPr>
        <w:commentReference w:id="1146"/>
      </w:r>
      <w:commentRangeEnd w:id="1147"/>
      <w:r w:rsidR="00A01441" w:rsidRPr="00B2410C">
        <w:rPr>
          <w:lang w:val="fr-FR"/>
        </w:rPr>
        <w:commentReference w:id="1147"/>
      </w:r>
      <w:commentRangeEnd w:id="1148"/>
      <w:r w:rsidR="00B948D8">
        <w:rPr>
          <w:rStyle w:val="CommentReference"/>
          <w:rFonts w:eastAsia="MS Mincho"/>
          <w:szCs w:val="20"/>
          <w:lang w:eastAsia="ja-JP"/>
        </w:rPr>
        <w:commentReference w:id="1148"/>
      </w:r>
      <w:commentRangeEnd w:id="1149"/>
      <w:r w:rsidR="00B2410C">
        <w:rPr>
          <w:rStyle w:val="CommentReference"/>
          <w:rFonts w:eastAsia="MS Mincho"/>
          <w:szCs w:val="20"/>
          <w:lang w:eastAsia="ja-JP"/>
        </w:rPr>
        <w:commentReference w:id="1149"/>
      </w:r>
      <w:commentRangeEnd w:id="1150"/>
      <w:r w:rsidR="00597723">
        <w:rPr>
          <w:rStyle w:val="CommentReference"/>
          <w:rFonts w:eastAsia="MS Mincho"/>
          <w:szCs w:val="20"/>
          <w:lang w:eastAsia="ja-JP"/>
        </w:rPr>
        <w:commentReference w:id="1150"/>
      </w:r>
      <w:ins w:id="1152" w:author="Kevin Kim" w:date="2023-04-14T10:57:00Z">
        <w:del w:id="1153" w:author="Jason Rhee" w:date="2023-07-25T09:20:00Z">
          <w:r w:rsidR="00B2410C" w:rsidRPr="00B2410C" w:rsidDel="007E477E">
            <w:rPr>
              <w:noProof/>
            </w:rPr>
            <w:delText xml:space="preserve"> </w:delText>
          </w:r>
        </w:del>
      </w:ins>
      <w:ins w:id="1154" w:author="Jason Rhee" w:date="2023-07-25T09:20:00Z">
        <w:del w:id="1155" w:author="Kevin Kim" w:date="2023-10-24T10:31:00Z">
          <w:r w:rsidR="007E477E" w:rsidDel="00944ABD">
            <w:rPr>
              <w:noProof/>
            </w:rPr>
            <w:drawing>
              <wp:inline distT="0" distB="0" distL="0" distR="0" wp14:anchorId="6578502C" wp14:editId="21F581A7">
                <wp:extent cx="5770880" cy="2752725"/>
                <wp:effectExtent l="0" t="0" r="127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0880" cy="2752725"/>
                        </a:xfrm>
                        <a:prstGeom prst="rect">
                          <a:avLst/>
                        </a:prstGeom>
                      </pic:spPr>
                    </pic:pic>
                  </a:graphicData>
                </a:graphic>
              </wp:inline>
            </w:drawing>
          </w:r>
        </w:del>
      </w:ins>
      <w:ins w:id="1156" w:author="Kevin Kim" w:date="2023-10-24T10:31:00Z">
        <w:r w:rsidR="00944ABD">
          <w:rPr>
            <w:noProof/>
          </w:rPr>
          <w:drawing>
            <wp:inline distT="0" distB="0" distL="0" distR="0" wp14:anchorId="32CBB4F9" wp14:editId="6BC87C48">
              <wp:extent cx="5770880" cy="2647315"/>
              <wp:effectExtent l="0" t="0" r="1270" b="63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0880" cy="2647315"/>
                      </a:xfrm>
                      <a:prstGeom prst="rect">
                        <a:avLst/>
                      </a:prstGeom>
                    </pic:spPr>
                  </pic:pic>
                </a:graphicData>
              </a:graphic>
            </wp:inline>
          </w:drawing>
        </w:r>
      </w:ins>
    </w:p>
    <w:p w14:paraId="48FE365D" w14:textId="4FDE1734" w:rsidR="009C68D7" w:rsidRPr="00195D9D" w:rsidRDefault="009C68D7" w:rsidP="00195D9D">
      <w:pPr>
        <w:pStyle w:val="Caption"/>
        <w:spacing w:line="240" w:lineRule="auto"/>
        <w:jc w:val="center"/>
        <w:rPr>
          <w:rFonts w:cs="Arial"/>
          <w:i/>
          <w:sz w:val="18"/>
          <w:szCs w:val="18"/>
        </w:rPr>
      </w:pPr>
      <w:bookmarkStart w:id="1157" w:name="_Ref534270722"/>
      <w:bookmarkStart w:id="1158"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AF6513">
        <w:rPr>
          <w:i/>
          <w:noProof/>
          <w:sz w:val="18"/>
          <w:szCs w:val="18"/>
        </w:rPr>
        <w:t>2</w:t>
      </w:r>
      <w:r w:rsidRPr="00195D9D">
        <w:rPr>
          <w:i/>
          <w:sz w:val="18"/>
          <w:szCs w:val="18"/>
        </w:rPr>
        <w:fldChar w:fldCharType="end"/>
      </w:r>
      <w:bookmarkEnd w:id="1157"/>
      <w:r w:rsidRPr="00195D9D">
        <w:rPr>
          <w:i/>
          <w:sz w:val="18"/>
          <w:szCs w:val="18"/>
        </w:rPr>
        <w:t>. S-129 Data Model</w:t>
      </w:r>
      <w:bookmarkEnd w:id="1158"/>
    </w:p>
    <w:p w14:paraId="5B787C87" w14:textId="77777777" w:rsidR="00453950" w:rsidRDefault="00453950" w:rsidP="002721B0">
      <w:pPr>
        <w:pStyle w:val="Heading3"/>
      </w:pPr>
      <w:bookmarkStart w:id="1159" w:name="_Toc460581601"/>
      <w:r w:rsidRPr="00D129DC">
        <w:lastRenderedPageBreak/>
        <w:t>Feature Types</w:t>
      </w:r>
    </w:p>
    <w:p w14:paraId="2AFC70FF" w14:textId="77777777" w:rsidR="00453950" w:rsidRPr="00286A01" w:rsidRDefault="00453950" w:rsidP="002721B0">
      <w:pPr>
        <w:pStyle w:val="Heading4"/>
      </w:pPr>
      <w:proofErr w:type="spellStart"/>
      <w:r w:rsidRPr="00286A01">
        <w:t>UnderKeelClearancePlan</w:t>
      </w:r>
      <w:proofErr w:type="spellEnd"/>
    </w:p>
    <w:tbl>
      <w:tblPr>
        <w:tblStyle w:val="TableGrid"/>
        <w:tblW w:w="9634" w:type="dxa"/>
        <w:tblLayout w:type="fixed"/>
        <w:tblLook w:val="04A0" w:firstRow="1" w:lastRow="0" w:firstColumn="1" w:lastColumn="0" w:noHBand="0" w:noVBand="1"/>
      </w:tblPr>
      <w:tblGrid>
        <w:gridCol w:w="1129"/>
        <w:gridCol w:w="2127"/>
        <w:gridCol w:w="1849"/>
        <w:gridCol w:w="709"/>
        <w:gridCol w:w="2119"/>
        <w:gridCol w:w="1701"/>
      </w:tblGrid>
      <w:tr w:rsidR="00453950" w:rsidRPr="002B3B3B" w14:paraId="35DBC671" w14:textId="77777777" w:rsidTr="00A05204">
        <w:trPr>
          <w:tblHeader/>
        </w:trPr>
        <w:tc>
          <w:tcPr>
            <w:tcW w:w="1129" w:type="dxa"/>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2127" w:type="dxa"/>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1849" w:type="dxa"/>
          </w:tcPr>
          <w:p w14:paraId="6E204F06" w14:textId="77777777" w:rsidR="00453950" w:rsidRPr="001E5C86" w:rsidRDefault="00453950" w:rsidP="001E5C86">
            <w:pPr>
              <w:spacing w:before="60" w:after="60"/>
              <w:jc w:val="left"/>
              <w:rPr>
                <w:rFonts w:cs="Arial"/>
                <w:b/>
                <w:sz w:val="18"/>
                <w:szCs w:val="18"/>
              </w:rPr>
            </w:pPr>
            <w:r w:rsidRPr="001E5C86">
              <w:rPr>
                <w:rFonts w:cs="Arial"/>
                <w:b/>
                <w:sz w:val="18"/>
                <w:szCs w:val="18"/>
              </w:rPr>
              <w:t>Description</w:t>
            </w:r>
          </w:p>
        </w:tc>
        <w:tc>
          <w:tcPr>
            <w:tcW w:w="709" w:type="dxa"/>
          </w:tcPr>
          <w:p w14:paraId="688491F6" w14:textId="502EE187" w:rsidR="00453950" w:rsidRPr="001E5C86" w:rsidRDefault="00462811" w:rsidP="001E5C86">
            <w:pPr>
              <w:spacing w:before="60" w:after="60"/>
              <w:jc w:val="center"/>
              <w:rPr>
                <w:rFonts w:cs="Arial"/>
                <w:b/>
                <w:sz w:val="18"/>
                <w:szCs w:val="18"/>
              </w:rPr>
            </w:pPr>
            <w:proofErr w:type="spellStart"/>
            <w:r>
              <w:rPr>
                <w:rFonts w:cs="Arial"/>
                <w:b/>
                <w:sz w:val="18"/>
                <w:szCs w:val="18"/>
              </w:rPr>
              <w:t>Mult</w:t>
            </w:r>
            <w:proofErr w:type="spellEnd"/>
          </w:p>
        </w:tc>
        <w:tc>
          <w:tcPr>
            <w:tcW w:w="2119" w:type="dxa"/>
          </w:tcPr>
          <w:p w14:paraId="40E08314" w14:textId="77777777" w:rsidR="00453950" w:rsidRPr="001E5C86" w:rsidRDefault="00453950" w:rsidP="001E5C86">
            <w:pPr>
              <w:spacing w:before="60" w:after="60"/>
              <w:jc w:val="left"/>
              <w:rPr>
                <w:rFonts w:cs="Arial"/>
                <w:b/>
                <w:sz w:val="18"/>
                <w:szCs w:val="18"/>
              </w:rPr>
            </w:pPr>
            <w:proofErr w:type="spellStart"/>
            <w:r w:rsidRPr="001E5C86">
              <w:rPr>
                <w:rFonts w:cs="Arial"/>
                <w:b/>
                <w:sz w:val="18"/>
                <w:szCs w:val="18"/>
              </w:rPr>
              <w:t>dataType</w:t>
            </w:r>
            <w:proofErr w:type="spellEnd"/>
          </w:p>
        </w:tc>
        <w:tc>
          <w:tcPr>
            <w:tcW w:w="1701" w:type="dxa"/>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A05204">
        <w:tc>
          <w:tcPr>
            <w:tcW w:w="1129"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2127" w:type="dxa"/>
          </w:tcPr>
          <w:p w14:paraId="23D21AA2"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UnderKeelClearancePlan</w:t>
            </w:r>
            <w:proofErr w:type="spellEnd"/>
          </w:p>
        </w:tc>
        <w:tc>
          <w:tcPr>
            <w:tcW w:w="1849" w:type="dxa"/>
          </w:tcPr>
          <w:p w14:paraId="4E547BFD"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A UKC plan calculated for a particular </w:t>
            </w:r>
            <w:r w:rsidR="0066549D" w:rsidRPr="001E5C86">
              <w:rPr>
                <w:rFonts w:cs="Arial"/>
                <w:sz w:val="18"/>
                <w:szCs w:val="18"/>
                <w:lang w:val="en-US" w:eastAsia="fi-FI"/>
              </w:rPr>
              <w:t>ship</w:t>
            </w:r>
            <w:r w:rsidRPr="001E5C86">
              <w:rPr>
                <w:rFonts w:cs="Arial"/>
                <w:sz w:val="18"/>
                <w:szCs w:val="18"/>
                <w:lang w:val="en-US" w:eastAsia="fi-FI"/>
              </w:rPr>
              <w:t xml:space="preserve"> and a particular passage</w:t>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MetaFeatureType</w:t>
            </w:r>
            <w:proofErr w:type="spellEnd"/>
          </w:p>
        </w:tc>
        <w:tc>
          <w:tcPr>
            <w:tcW w:w="1701"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A05204">
        <w:trPr>
          <w:trHeight w:val="542"/>
        </w:trPr>
        <w:tc>
          <w:tcPr>
            <w:tcW w:w="1129" w:type="dxa"/>
          </w:tcPr>
          <w:p w14:paraId="71A68E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1DAABCB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generationTime</w:t>
            </w:r>
            <w:proofErr w:type="spellEnd"/>
          </w:p>
        </w:tc>
        <w:tc>
          <w:tcPr>
            <w:tcW w:w="1849" w:type="dxa"/>
          </w:tcPr>
          <w:p w14:paraId="3A172960" w14:textId="127F5048" w:rsidR="00453950" w:rsidRPr="001E5C86" w:rsidRDefault="00453950" w:rsidP="001E5C86">
            <w:pPr>
              <w:spacing w:before="60" w:after="60"/>
              <w:jc w:val="left"/>
              <w:rPr>
                <w:rFonts w:cs="Arial"/>
                <w:sz w:val="18"/>
                <w:szCs w:val="18"/>
              </w:rPr>
            </w:pPr>
            <w:commentRangeStart w:id="1160"/>
            <w:commentRangeStart w:id="1161"/>
            <w:r w:rsidRPr="001E5C86">
              <w:rPr>
                <w:rFonts w:cs="Arial"/>
                <w:sz w:val="18"/>
                <w:szCs w:val="18"/>
                <w:lang w:val="en-US" w:eastAsia="fi-FI"/>
              </w:rPr>
              <w:t xml:space="preserve">Time the </w:t>
            </w:r>
            <w:ins w:id="1162" w:author="Jason Rhee" w:date="2023-11-10T18:15:00Z">
              <w:r w:rsidR="00F80219">
                <w:rPr>
                  <w:rFonts w:cs="Arial"/>
                  <w:sz w:val="18"/>
                  <w:szCs w:val="18"/>
                  <w:lang w:val="en-US" w:eastAsia="fi-FI"/>
                </w:rPr>
                <w:t xml:space="preserve">UKC </w:t>
              </w:r>
            </w:ins>
            <w:r w:rsidRPr="001E5C86">
              <w:rPr>
                <w:rFonts w:cs="Arial"/>
                <w:sz w:val="18"/>
                <w:szCs w:val="18"/>
                <w:lang w:val="en-US" w:eastAsia="fi-FI"/>
              </w:rPr>
              <w:t>plan was generated</w:t>
            </w:r>
            <w:commentRangeEnd w:id="1160"/>
            <w:r w:rsidR="002D1728">
              <w:rPr>
                <w:rStyle w:val="CommentReference"/>
                <w:rFonts w:eastAsia="MS Mincho"/>
                <w:szCs w:val="20"/>
                <w:lang w:eastAsia="ja-JP"/>
              </w:rPr>
              <w:commentReference w:id="1160"/>
            </w:r>
            <w:commentRangeEnd w:id="1161"/>
            <w:r w:rsidR="00F80219">
              <w:rPr>
                <w:rStyle w:val="CommentReference"/>
                <w:rFonts w:eastAsia="MS Mincho"/>
                <w:szCs w:val="20"/>
                <w:lang w:eastAsia="ja-JP"/>
              </w:rPr>
              <w:commentReference w:id="1161"/>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63"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DateTime</w:t>
            </w:r>
            <w:proofErr w:type="spellEnd"/>
          </w:p>
        </w:tc>
        <w:tc>
          <w:tcPr>
            <w:tcW w:w="1701"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A05204">
        <w:trPr>
          <w:trHeight w:val="964"/>
        </w:trPr>
        <w:tc>
          <w:tcPr>
            <w:tcW w:w="1129" w:type="dxa"/>
          </w:tcPr>
          <w:p w14:paraId="22C0864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4EED29CA" w14:textId="122C6D6A" w:rsidR="00453950" w:rsidRPr="001E5C86" w:rsidRDefault="0066549D" w:rsidP="001E5C86">
            <w:pPr>
              <w:spacing w:before="60" w:after="60"/>
              <w:jc w:val="left"/>
              <w:rPr>
                <w:rFonts w:cs="Arial"/>
                <w:sz w:val="18"/>
                <w:szCs w:val="18"/>
              </w:rPr>
            </w:pPr>
            <w:del w:id="1164" w:author="Jason Rhee" w:date="2023-02-14T15:36:00Z">
              <w:r w:rsidRPr="001E5C86" w:rsidDel="00C460F9">
                <w:rPr>
                  <w:rFonts w:cs="Arial"/>
                  <w:sz w:val="18"/>
                  <w:szCs w:val="18"/>
                </w:rPr>
                <w:delText>ship</w:delText>
              </w:r>
              <w:r w:rsidR="00453950" w:rsidRPr="001E5C86" w:rsidDel="00C460F9">
                <w:rPr>
                  <w:rFonts w:cs="Arial"/>
                  <w:sz w:val="18"/>
                  <w:szCs w:val="18"/>
                </w:rPr>
                <w:delText>ID</w:delText>
              </w:r>
            </w:del>
            <w:proofErr w:type="spellStart"/>
            <w:ins w:id="1165" w:author="Jason Rhee" w:date="2023-02-14T15:36:00Z">
              <w:r w:rsidR="00C460F9">
                <w:rPr>
                  <w:rFonts w:cs="Arial"/>
                  <w:sz w:val="18"/>
                  <w:szCs w:val="18"/>
                </w:rPr>
                <w:t>vesselID</w:t>
              </w:r>
            </w:ins>
            <w:proofErr w:type="spellEnd"/>
          </w:p>
        </w:tc>
        <w:tc>
          <w:tcPr>
            <w:tcW w:w="1849" w:type="dxa"/>
          </w:tcPr>
          <w:p w14:paraId="7B6900D9" w14:textId="43E810F0" w:rsidR="00453950" w:rsidRPr="001E5C86" w:rsidRDefault="007B51B5" w:rsidP="001E5C86">
            <w:pPr>
              <w:spacing w:before="60" w:after="60"/>
              <w:jc w:val="left"/>
              <w:rPr>
                <w:rFonts w:cs="Arial"/>
                <w:sz w:val="18"/>
                <w:szCs w:val="18"/>
              </w:rPr>
            </w:pPr>
            <w:ins w:id="1166" w:author="Jason Rhee" w:date="2023-03-06T12:49:00Z">
              <w:r w:rsidRPr="007B51B5">
                <w:rPr>
                  <w:rFonts w:cs="Arial"/>
                  <w:sz w:val="18"/>
                  <w:szCs w:val="18"/>
                  <w:lang w:val="en-US" w:eastAsia="fi-FI"/>
                </w:rPr>
                <w:t>Vessel identifier, based on MRN. Can be either IMO or MMSI based</w:t>
              </w:r>
            </w:ins>
            <w:del w:id="1167" w:author="Jason Rhee" w:date="2023-03-06T12:49:00Z">
              <w:r w:rsidR="00453950" w:rsidRPr="001E5C86" w:rsidDel="007B51B5">
                <w:rPr>
                  <w:rFonts w:cs="Arial"/>
                  <w:sz w:val="18"/>
                  <w:szCs w:val="18"/>
                  <w:lang w:val="en-US" w:eastAsia="fi-FI"/>
                </w:rPr>
                <w:delText xml:space="preserve">Unique identification of the </w:delText>
              </w:r>
              <w:r w:rsidR="0066549D" w:rsidRPr="00D62BC9" w:rsidDel="007B51B5">
                <w:rPr>
                  <w:rFonts w:cs="Arial"/>
                  <w:sz w:val="18"/>
                  <w:szCs w:val="18"/>
                  <w:highlight w:val="yellow"/>
                  <w:lang w:val="en-US" w:eastAsia="fi-FI"/>
                  <w:rPrChange w:id="1168" w:author="Perryman, Lindsay" w:date="2023-03-02T16:19:00Z">
                    <w:rPr>
                      <w:rFonts w:cs="Arial"/>
                      <w:sz w:val="18"/>
                      <w:szCs w:val="18"/>
                      <w:lang w:val="en-US" w:eastAsia="fi-FI"/>
                    </w:rPr>
                  </w:rPrChange>
                </w:rPr>
                <w:delText>ship</w:delText>
              </w:r>
              <w:r w:rsidR="00453950" w:rsidRPr="001E5C86" w:rsidDel="007B51B5">
                <w:rPr>
                  <w:rFonts w:cs="Arial"/>
                  <w:sz w:val="18"/>
                  <w:szCs w:val="18"/>
                  <w:lang w:val="en-US" w:eastAsia="fi-FI"/>
                </w:rPr>
                <w:delText xml:space="preserve"> used for the calculation</w:delText>
              </w:r>
            </w:del>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69"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1701"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A05204">
        <w:trPr>
          <w:trHeight w:val="924"/>
        </w:trPr>
        <w:tc>
          <w:tcPr>
            <w:tcW w:w="1129" w:type="dxa"/>
          </w:tcPr>
          <w:p w14:paraId="5DBF4730" w14:textId="77777777" w:rsidR="00453950" w:rsidRPr="001E5C86" w:rsidRDefault="00453950" w:rsidP="001E5C86">
            <w:pPr>
              <w:spacing w:before="60" w:after="60"/>
              <w:jc w:val="left"/>
              <w:rPr>
                <w:rFonts w:cs="Arial"/>
                <w:sz w:val="18"/>
                <w:szCs w:val="18"/>
              </w:rPr>
            </w:pPr>
            <w:bookmarkStart w:id="1170" w:name="_Hlk132363467"/>
            <w:proofErr w:type="spellStart"/>
            <w:r w:rsidRPr="001E5C86">
              <w:rPr>
                <w:rFonts w:cs="Arial"/>
                <w:sz w:val="18"/>
                <w:szCs w:val="18"/>
              </w:rPr>
              <w:t>SimpleAttribute</w:t>
            </w:r>
            <w:proofErr w:type="spellEnd"/>
          </w:p>
        </w:tc>
        <w:tc>
          <w:tcPr>
            <w:tcW w:w="2127" w:type="dxa"/>
          </w:tcPr>
          <w:p w14:paraId="0E1AD23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sourceRouteName</w:t>
            </w:r>
            <w:proofErr w:type="spellEnd"/>
          </w:p>
        </w:tc>
        <w:tc>
          <w:tcPr>
            <w:tcW w:w="1849"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71"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1701" w:type="dxa"/>
          </w:tcPr>
          <w:p w14:paraId="1EE661BD" w14:textId="77777777" w:rsidR="00453950" w:rsidRPr="001E5C86" w:rsidRDefault="00453950" w:rsidP="001E5C86">
            <w:pPr>
              <w:spacing w:before="60" w:after="60"/>
              <w:jc w:val="left"/>
              <w:rPr>
                <w:rFonts w:cs="Arial"/>
                <w:sz w:val="18"/>
                <w:szCs w:val="18"/>
              </w:rPr>
            </w:pPr>
            <w:r w:rsidRPr="001E5C86">
              <w:rPr>
                <w:rFonts w:cs="Arial"/>
                <w:color w:val="000000" w:themeColor="text1"/>
                <w:sz w:val="18"/>
                <w:szCs w:val="18"/>
                <w:lang w:val="en-US"/>
              </w:rPr>
              <w:t>Using the value of S-</w:t>
            </w:r>
            <w:proofErr w:type="gramStart"/>
            <w:r w:rsidRPr="001E5C86">
              <w:rPr>
                <w:rFonts w:cs="Arial"/>
                <w:color w:val="000000" w:themeColor="text1"/>
                <w:sz w:val="18"/>
                <w:szCs w:val="18"/>
                <w:lang w:val="en-US"/>
              </w:rPr>
              <w:t>421.Route.routeInfoName</w:t>
            </w:r>
            <w:proofErr w:type="gramEnd"/>
          </w:p>
        </w:tc>
      </w:tr>
      <w:tr w:rsidR="00453950" w:rsidRPr="002B3B3B" w14:paraId="6DDF082E" w14:textId="77777777" w:rsidTr="00A05204">
        <w:tc>
          <w:tcPr>
            <w:tcW w:w="1129" w:type="dxa"/>
          </w:tcPr>
          <w:p w14:paraId="4B0E1CD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7775306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sourceRouteVersion</w:t>
            </w:r>
            <w:proofErr w:type="spellEnd"/>
          </w:p>
        </w:tc>
        <w:tc>
          <w:tcPr>
            <w:tcW w:w="1849" w:type="dxa"/>
          </w:tcPr>
          <w:p w14:paraId="65CDF5FE" w14:textId="77777777" w:rsidR="00453950" w:rsidRPr="001E5C86" w:rsidRDefault="00453950" w:rsidP="001E5C86">
            <w:pPr>
              <w:spacing w:before="60" w:after="60"/>
              <w:jc w:val="left"/>
              <w:rPr>
                <w:rFonts w:cs="Arial"/>
                <w:sz w:val="18"/>
                <w:szCs w:val="18"/>
              </w:rPr>
            </w:pPr>
            <w:commentRangeStart w:id="1172"/>
            <w:commentRangeStart w:id="1173"/>
            <w:r w:rsidRPr="001E5C86">
              <w:rPr>
                <w:rFonts w:cs="Arial"/>
                <w:sz w:val="18"/>
                <w:szCs w:val="18"/>
                <w:lang w:val="en-US" w:eastAsia="fi-FI"/>
              </w:rPr>
              <w:t>Identification of the route used as a source for the calculation</w:t>
            </w:r>
            <w:commentRangeEnd w:id="1172"/>
            <w:r w:rsidR="00D62BC9">
              <w:rPr>
                <w:rStyle w:val="CommentReference"/>
                <w:rFonts w:eastAsia="MS Mincho"/>
                <w:szCs w:val="20"/>
                <w:lang w:eastAsia="ja-JP"/>
              </w:rPr>
              <w:commentReference w:id="1172"/>
            </w:r>
            <w:commentRangeEnd w:id="1173"/>
            <w:r w:rsidR="0029459A">
              <w:rPr>
                <w:rStyle w:val="CommentReference"/>
                <w:rFonts w:eastAsia="MS Mincho"/>
                <w:szCs w:val="20"/>
                <w:lang w:eastAsia="ja-JP"/>
              </w:rPr>
              <w:commentReference w:id="1173"/>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74"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1701" w:type="dxa"/>
          </w:tcPr>
          <w:p w14:paraId="78C6635E" w14:textId="77777777" w:rsidR="00453950" w:rsidRPr="001E5C86" w:rsidRDefault="00453950" w:rsidP="001E5C86">
            <w:pPr>
              <w:spacing w:before="60" w:after="60"/>
              <w:jc w:val="left"/>
              <w:rPr>
                <w:rFonts w:cs="Arial"/>
                <w:sz w:val="18"/>
                <w:szCs w:val="18"/>
              </w:rPr>
            </w:pPr>
            <w:r w:rsidRPr="001E5C86">
              <w:rPr>
                <w:rFonts w:cs="Arial"/>
                <w:color w:val="000000" w:themeColor="text1"/>
                <w:sz w:val="18"/>
                <w:szCs w:val="18"/>
                <w:lang w:val="en-US"/>
              </w:rPr>
              <w:t>Using the value of S-</w:t>
            </w:r>
            <w:proofErr w:type="gramStart"/>
            <w:r w:rsidRPr="001E5C86">
              <w:rPr>
                <w:rFonts w:cs="Arial"/>
                <w:color w:val="000000" w:themeColor="text1"/>
                <w:sz w:val="18"/>
                <w:szCs w:val="18"/>
                <w:lang w:val="en-US"/>
              </w:rPr>
              <w:t>421.RouteHistory.routeHistoryEditionNo</w:t>
            </w:r>
            <w:proofErr w:type="gramEnd"/>
          </w:p>
        </w:tc>
      </w:tr>
      <w:tr w:rsidR="00453950" w:rsidRPr="002B3B3B" w14:paraId="3AF79D33" w14:textId="77777777" w:rsidTr="00A05204">
        <w:tc>
          <w:tcPr>
            <w:tcW w:w="1129" w:type="dxa"/>
          </w:tcPr>
          <w:p w14:paraId="2049B07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4602AFE6"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maximumDraught</w:t>
            </w:r>
            <w:proofErr w:type="spellEnd"/>
          </w:p>
        </w:tc>
        <w:tc>
          <w:tcPr>
            <w:tcW w:w="1849" w:type="dxa"/>
          </w:tcPr>
          <w:p w14:paraId="7022E404" w14:textId="1D65B2FD" w:rsidR="00453950" w:rsidRPr="001E5C86" w:rsidRDefault="00453950" w:rsidP="001E5C86">
            <w:pPr>
              <w:spacing w:before="60" w:after="60"/>
              <w:jc w:val="left"/>
              <w:rPr>
                <w:rFonts w:cs="Arial"/>
                <w:sz w:val="18"/>
                <w:szCs w:val="18"/>
              </w:rPr>
            </w:pPr>
            <w:commentRangeStart w:id="1175"/>
            <w:r w:rsidRPr="001E5C86">
              <w:rPr>
                <w:rFonts w:cs="Arial"/>
                <w:sz w:val="18"/>
                <w:szCs w:val="18"/>
                <w:lang w:val="en-US" w:eastAsia="fi-FI"/>
              </w:rPr>
              <w:t xml:space="preserve">The maximum </w:t>
            </w:r>
            <w:r w:rsidR="0066549D" w:rsidRPr="001E5C86">
              <w:rPr>
                <w:rFonts w:cs="Arial"/>
                <w:sz w:val="18"/>
                <w:szCs w:val="18"/>
                <w:lang w:val="en-US" w:eastAsia="fi-FI"/>
              </w:rPr>
              <w:t>ship</w:t>
            </w:r>
            <w:r w:rsidRPr="001E5C86">
              <w:rPr>
                <w:rFonts w:cs="Arial"/>
                <w:sz w:val="18"/>
                <w:szCs w:val="18"/>
                <w:lang w:val="en-US" w:eastAsia="fi-FI"/>
              </w:rPr>
              <w:t xml:space="preserve"> draught in </w:t>
            </w:r>
            <w:proofErr w:type="spellStart"/>
            <w:r w:rsidRPr="001E5C86">
              <w:rPr>
                <w:rFonts w:cs="Arial"/>
                <w:sz w:val="18"/>
                <w:szCs w:val="18"/>
                <w:lang w:val="en-US" w:eastAsia="fi-FI"/>
              </w:rPr>
              <w:t>met</w:t>
            </w:r>
            <w:ins w:id="1176" w:author="Jason Rhee" w:date="2023-11-10T23:22:00Z">
              <w:r w:rsidR="005D4686">
                <w:rPr>
                  <w:rFonts w:cs="Arial"/>
                  <w:sz w:val="18"/>
                  <w:szCs w:val="18"/>
                  <w:lang w:val="en-US" w:eastAsia="fi-FI"/>
                </w:rPr>
                <w:t>re</w:t>
              </w:r>
            </w:ins>
            <w:del w:id="1177" w:author="Jason Rhee" w:date="2023-11-10T23:22:00Z">
              <w:r w:rsidRPr="001E5C86" w:rsidDel="005D4686">
                <w:rPr>
                  <w:rFonts w:cs="Arial"/>
                  <w:sz w:val="18"/>
                  <w:szCs w:val="18"/>
                  <w:lang w:val="en-US" w:eastAsia="fi-FI"/>
                </w:rPr>
                <w:delText>er</w:delText>
              </w:r>
            </w:del>
            <w:r w:rsidRPr="001E5C86">
              <w:rPr>
                <w:rFonts w:cs="Arial"/>
                <w:sz w:val="18"/>
                <w:szCs w:val="18"/>
                <w:lang w:val="en-US" w:eastAsia="fi-FI"/>
              </w:rPr>
              <w:t>s</w:t>
            </w:r>
            <w:proofErr w:type="spellEnd"/>
            <w:r w:rsidRPr="001E5C86">
              <w:rPr>
                <w:rFonts w:cs="Arial"/>
                <w:sz w:val="18"/>
                <w:szCs w:val="18"/>
                <w:lang w:val="en-US" w:eastAsia="fi-FI"/>
              </w:rPr>
              <w:t>, used as base for the calculation</w:t>
            </w:r>
            <w:commentRangeEnd w:id="1175"/>
            <w:r w:rsidR="002D1728">
              <w:rPr>
                <w:rStyle w:val="CommentReference"/>
                <w:rFonts w:eastAsia="MS Mincho"/>
                <w:szCs w:val="20"/>
                <w:lang w:eastAsia="ja-JP"/>
              </w:rPr>
              <w:commentReference w:id="1175"/>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78"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1701"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A05204">
        <w:tc>
          <w:tcPr>
            <w:tcW w:w="1129" w:type="dxa"/>
          </w:tcPr>
          <w:p w14:paraId="4856942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3C7F7CB5" w14:textId="3C80BE15" w:rsidR="00453950" w:rsidRPr="001E5C86" w:rsidRDefault="00C460F9" w:rsidP="001E5C86">
            <w:pPr>
              <w:spacing w:before="60" w:after="60"/>
              <w:jc w:val="left"/>
              <w:rPr>
                <w:rFonts w:cs="Arial"/>
                <w:sz w:val="18"/>
                <w:szCs w:val="18"/>
              </w:rPr>
            </w:pPr>
            <w:proofErr w:type="spellStart"/>
            <w:ins w:id="1179" w:author="Jason Rhee" w:date="2023-02-14T15:36:00Z">
              <w:r w:rsidRPr="001E5C86">
                <w:rPr>
                  <w:rFonts w:cs="Arial"/>
                  <w:sz w:val="18"/>
                  <w:szCs w:val="18"/>
                </w:rPr>
                <w:t>underKeelClearancePurpose</w:t>
              </w:r>
            </w:ins>
            <w:proofErr w:type="spellEnd"/>
            <w:del w:id="1180" w:author="Jason Rhee" w:date="2023-02-14T15:36:00Z">
              <w:r w:rsidR="00453950" w:rsidRPr="001E5C86" w:rsidDel="00C460F9">
                <w:rPr>
                  <w:rFonts w:cs="Arial"/>
                  <w:sz w:val="18"/>
                  <w:szCs w:val="18"/>
                </w:rPr>
                <w:delText>ukcPurpose</w:delText>
              </w:r>
            </w:del>
          </w:p>
        </w:tc>
        <w:tc>
          <w:tcPr>
            <w:tcW w:w="1849" w:type="dxa"/>
          </w:tcPr>
          <w:p w14:paraId="01DFF6FC" w14:textId="60BA2165" w:rsidR="00453950" w:rsidRPr="00546820" w:rsidRDefault="00546820" w:rsidP="001E5C86">
            <w:pPr>
              <w:spacing w:before="60" w:after="60"/>
              <w:jc w:val="left"/>
              <w:rPr>
                <w:rFonts w:cs="Arial"/>
                <w:sz w:val="18"/>
                <w:szCs w:val="18"/>
                <w:lang w:val="fr-FR"/>
                <w:rPrChange w:id="1181" w:author="Jason Rhee" w:date="2023-11-10T23:24:00Z">
                  <w:rPr>
                    <w:rFonts w:cs="Arial"/>
                    <w:sz w:val="18"/>
                    <w:szCs w:val="18"/>
                  </w:rPr>
                </w:rPrChange>
              </w:rPr>
            </w:pPr>
            <w:ins w:id="1182" w:author="Jason Rhee" w:date="2023-11-10T23:24:00Z">
              <w:r w:rsidRPr="00546820">
                <w:rPr>
                  <w:rFonts w:cs="Arial"/>
                  <w:sz w:val="18"/>
                  <w:szCs w:val="18"/>
                  <w:lang w:val="en-US" w:eastAsia="fi-FI"/>
                </w:rPr>
                <w:t>The relevant phase of a UKC passage plan.</w:t>
              </w:r>
            </w:ins>
            <w:commentRangeStart w:id="1183"/>
            <w:del w:id="1184" w:author="Jason Rhee" w:date="2023-11-10T23:24:00Z">
              <w:r w:rsidR="00453950" w:rsidRPr="001E5C86" w:rsidDel="00546820">
                <w:rPr>
                  <w:rFonts w:cs="Arial"/>
                  <w:sz w:val="18"/>
                  <w:szCs w:val="18"/>
                  <w:lang w:val="en-US" w:eastAsia="fi-FI"/>
                </w:rPr>
                <w:delText>The purpose of the current calculation</w:delText>
              </w:r>
              <w:commentRangeEnd w:id="1183"/>
              <w:r w:rsidR="002D1728" w:rsidDel="00546820">
                <w:rPr>
                  <w:rStyle w:val="CommentReference"/>
                  <w:rFonts w:eastAsia="MS Mincho"/>
                  <w:szCs w:val="20"/>
                  <w:lang w:eastAsia="ja-JP"/>
                </w:rPr>
                <w:commentReference w:id="1183"/>
              </w:r>
            </w:del>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85"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79F808A" w14:textId="4AA99BF0"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underKeelClearancePurposeType</w:t>
            </w:r>
            <w:proofErr w:type="spellEnd"/>
          </w:p>
        </w:tc>
        <w:tc>
          <w:tcPr>
            <w:tcW w:w="1701"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A05204">
        <w:tc>
          <w:tcPr>
            <w:tcW w:w="1129" w:type="dxa"/>
          </w:tcPr>
          <w:p w14:paraId="0DEEE7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2128F27D" w14:textId="08B327B3" w:rsidR="00453950" w:rsidRPr="001E5C86" w:rsidRDefault="00C460F9" w:rsidP="001E5C86">
            <w:pPr>
              <w:spacing w:before="60" w:after="60"/>
              <w:jc w:val="left"/>
              <w:rPr>
                <w:rFonts w:cs="Arial"/>
                <w:sz w:val="18"/>
                <w:szCs w:val="18"/>
              </w:rPr>
            </w:pPr>
            <w:proofErr w:type="spellStart"/>
            <w:ins w:id="1186" w:author="Jason Rhee" w:date="2023-02-14T15:37:00Z">
              <w:r w:rsidRPr="001E5C86">
                <w:rPr>
                  <w:rFonts w:cs="Arial"/>
                  <w:sz w:val="18"/>
                  <w:szCs w:val="18"/>
                </w:rPr>
                <w:t>underKeelClearanceCalculation</w:t>
              </w:r>
            </w:ins>
            <w:ins w:id="1187" w:author="Jason Rhee" w:date="2023-11-06T09:25:00Z">
              <w:r w:rsidR="00E30480">
                <w:rPr>
                  <w:rFonts w:cs="Arial"/>
                  <w:sz w:val="18"/>
                  <w:szCs w:val="18"/>
                </w:rPr>
                <w:t>Requested</w:t>
              </w:r>
            </w:ins>
            <w:proofErr w:type="spellEnd"/>
            <w:ins w:id="1188" w:author="Jason Rhee" w:date="2023-02-14T15:37:00Z">
              <w:del w:id="1189" w:author="Kevin Kim" w:date="2023-10-24T10:31:00Z">
                <w:r w:rsidRPr="001E5C86" w:rsidDel="00944ABD">
                  <w:rPr>
                    <w:rFonts w:cs="Arial"/>
                    <w:sz w:val="18"/>
                    <w:szCs w:val="18"/>
                  </w:rPr>
                  <w:delText>Type</w:delText>
                </w:r>
              </w:del>
            </w:ins>
            <w:del w:id="1190" w:author="Jason Rhee" w:date="2023-02-14T15:37:00Z">
              <w:r w:rsidR="00453950" w:rsidRPr="001E5C86" w:rsidDel="00C460F9">
                <w:rPr>
                  <w:rFonts w:cs="Arial"/>
                  <w:sz w:val="18"/>
                  <w:szCs w:val="18"/>
                </w:rPr>
                <w:delText>typeOfCalculation</w:delText>
              </w:r>
            </w:del>
          </w:p>
        </w:tc>
        <w:tc>
          <w:tcPr>
            <w:tcW w:w="1849" w:type="dxa"/>
          </w:tcPr>
          <w:p w14:paraId="3AEB6E86" w14:textId="77777777" w:rsidR="00453950" w:rsidRPr="001E5C86" w:rsidRDefault="00453950" w:rsidP="001E5C86">
            <w:pPr>
              <w:spacing w:before="60" w:after="60"/>
              <w:jc w:val="left"/>
              <w:rPr>
                <w:rFonts w:cs="Arial"/>
                <w:sz w:val="18"/>
                <w:szCs w:val="18"/>
              </w:rPr>
            </w:pPr>
            <w:r w:rsidRPr="001E5C86">
              <w:rPr>
                <w:rFonts w:cs="Arial"/>
                <w:sz w:val="18"/>
                <w:szCs w:val="18"/>
                <w:lang w:eastAsia="fi-FI"/>
              </w:rPr>
              <w:t>The type of calculation</w:t>
            </w:r>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191"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7B8695FF" w14:textId="6985567E"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underKeelClearanceCalculation</w:t>
            </w:r>
            <w:ins w:id="1192" w:author="Jason Rhee" w:date="2023-11-06T09:25:00Z">
              <w:r w:rsidR="00E30480">
                <w:rPr>
                  <w:rFonts w:cs="Arial"/>
                  <w:sz w:val="18"/>
                  <w:szCs w:val="18"/>
                </w:rPr>
                <w:t>Requested</w:t>
              </w:r>
            </w:ins>
            <w:r w:rsidRPr="001E5C86">
              <w:rPr>
                <w:rFonts w:cs="Arial"/>
                <w:sz w:val="18"/>
                <w:szCs w:val="18"/>
              </w:rPr>
              <w:t>Type</w:t>
            </w:r>
            <w:proofErr w:type="spellEnd"/>
          </w:p>
        </w:tc>
        <w:tc>
          <w:tcPr>
            <w:tcW w:w="1701" w:type="dxa"/>
          </w:tcPr>
          <w:p w14:paraId="75356121" w14:textId="77777777" w:rsidR="00453950" w:rsidRPr="001E5C86" w:rsidRDefault="00453950" w:rsidP="001E5C86">
            <w:pPr>
              <w:spacing w:before="60" w:after="60"/>
              <w:jc w:val="left"/>
              <w:rPr>
                <w:rFonts w:cs="Arial"/>
                <w:sz w:val="18"/>
                <w:szCs w:val="18"/>
              </w:rPr>
            </w:pPr>
          </w:p>
        </w:tc>
      </w:tr>
      <w:bookmarkEnd w:id="1170"/>
      <w:tr w:rsidR="00453950" w:rsidRPr="002B3B3B" w14:paraId="4C9A0685" w14:textId="77777777" w:rsidTr="00A05204">
        <w:tc>
          <w:tcPr>
            <w:tcW w:w="1129" w:type="dxa"/>
          </w:tcPr>
          <w:p w14:paraId="65176A11" w14:textId="77777777" w:rsidR="00453950" w:rsidRPr="001E5C86" w:rsidRDefault="00453950" w:rsidP="001E5C86">
            <w:pPr>
              <w:spacing w:before="60" w:after="60"/>
              <w:jc w:val="left"/>
              <w:rPr>
                <w:rFonts w:cs="Arial"/>
                <w:sz w:val="18"/>
                <w:szCs w:val="18"/>
                <w:lang w:val="en-GB"/>
              </w:rPr>
            </w:pPr>
            <w:proofErr w:type="spellStart"/>
            <w:r w:rsidRPr="001E5C86">
              <w:rPr>
                <w:rFonts w:cs="Arial"/>
                <w:sz w:val="18"/>
                <w:szCs w:val="18"/>
                <w:lang w:val="en-GB"/>
              </w:rPr>
              <w:t>SpatialAttribute</w:t>
            </w:r>
            <w:proofErr w:type="spellEnd"/>
          </w:p>
        </w:tc>
        <w:tc>
          <w:tcPr>
            <w:tcW w:w="2127" w:type="dxa"/>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1849" w:type="dxa"/>
          </w:tcPr>
          <w:p w14:paraId="7D139212"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
          <w:p w14:paraId="592E79AB" w14:textId="77777777" w:rsidR="00453950" w:rsidRPr="001E5C86" w:rsidRDefault="00453950" w:rsidP="001E5C86">
            <w:pPr>
              <w:spacing w:before="60" w:after="60"/>
              <w:jc w:val="left"/>
              <w:rPr>
                <w:rFonts w:cs="Arial"/>
                <w:sz w:val="18"/>
                <w:szCs w:val="18"/>
                <w:lang w:val="en-GB"/>
              </w:rPr>
            </w:pPr>
            <w:proofErr w:type="spellStart"/>
            <w:r w:rsidRPr="001E5C86">
              <w:rPr>
                <w:rFonts w:cs="Arial"/>
                <w:sz w:val="18"/>
                <w:szCs w:val="18"/>
                <w:lang w:val="en-GB" w:eastAsia="ko-KR"/>
              </w:rPr>
              <w:t>GM_OrientableSurface</w:t>
            </w:r>
            <w:proofErr w:type="spellEnd"/>
          </w:p>
        </w:tc>
        <w:tc>
          <w:tcPr>
            <w:tcW w:w="1701" w:type="dxa"/>
          </w:tcPr>
          <w:p w14:paraId="66FE80A4" w14:textId="58EE9DE4"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tc>
      </w:tr>
      <w:tr w:rsidR="00453950" w:rsidRPr="002B3B3B" w14:paraId="34D7F56C" w14:textId="77777777" w:rsidTr="00A05204">
        <w:tc>
          <w:tcPr>
            <w:tcW w:w="1129"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proofErr w:type="spellStart"/>
            <w:r w:rsidRPr="001E5C86">
              <w:rPr>
                <w:rFonts w:eastAsiaTheme="minorEastAsia" w:cs="Arial"/>
                <w:sz w:val="18"/>
                <w:szCs w:val="18"/>
                <w:lang w:val="en-GB" w:eastAsia="ko-KR"/>
              </w:rPr>
              <w:t>ComplexAttribute</w:t>
            </w:r>
            <w:proofErr w:type="spellEnd"/>
          </w:p>
        </w:tc>
        <w:tc>
          <w:tcPr>
            <w:tcW w:w="2127" w:type="dxa"/>
          </w:tcPr>
          <w:p w14:paraId="26F18642"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1849"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proofErr w:type="gramStart"/>
            <w:ins w:id="1193" w:author="Jason Rhee" w:date="2023-02-14T15:37:00Z">
              <w:r w:rsidR="00BB3EC8">
                <w:rPr>
                  <w:rFonts w:cs="Arial"/>
                  <w:sz w:val="18"/>
                  <w:szCs w:val="18"/>
                </w:rPr>
                <w:t>0..</w:t>
              </w:r>
            </w:ins>
            <w:proofErr w:type="gramEnd"/>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1701" w:type="dxa"/>
          </w:tcPr>
          <w:p w14:paraId="64809B70" w14:textId="77777777" w:rsidR="00453950" w:rsidRPr="001E5C86" w:rsidRDefault="00453950" w:rsidP="001E5C86">
            <w:pPr>
              <w:spacing w:before="60" w:after="60"/>
              <w:jc w:val="left"/>
              <w:rPr>
                <w:rFonts w:cs="Arial"/>
                <w:sz w:val="18"/>
                <w:szCs w:val="18"/>
              </w:rPr>
            </w:pPr>
          </w:p>
        </w:tc>
      </w:tr>
    </w:tbl>
    <w:p w14:paraId="45224829" w14:textId="77777777" w:rsidR="00B061FF" w:rsidRPr="00B061FF" w:rsidRDefault="00B061FF" w:rsidP="00B061FF">
      <w:pPr>
        <w:spacing w:before="0"/>
      </w:pPr>
    </w:p>
    <w:p w14:paraId="5BEF12FD" w14:textId="77777777" w:rsidR="00453950" w:rsidRPr="00D129DC" w:rsidRDefault="00453950" w:rsidP="002721B0">
      <w:pPr>
        <w:pStyle w:val="Heading4"/>
      </w:pPr>
      <w:proofErr w:type="spellStart"/>
      <w:r w:rsidRPr="00D129DC">
        <w:t>UnderKeelClearanceNonNavigableArea</w:t>
      </w:r>
      <w:proofErr w:type="spellEnd"/>
    </w:p>
    <w:tbl>
      <w:tblPr>
        <w:tblStyle w:val="TableGrid"/>
        <w:tblW w:w="9634" w:type="dxa"/>
        <w:tblLayout w:type="fixed"/>
        <w:tblLook w:val="04A0" w:firstRow="1" w:lastRow="0" w:firstColumn="1" w:lastColumn="0" w:noHBand="0" w:noVBand="1"/>
      </w:tblPr>
      <w:tblGrid>
        <w:gridCol w:w="1129"/>
        <w:gridCol w:w="2552"/>
        <w:gridCol w:w="1566"/>
        <w:gridCol w:w="702"/>
        <w:gridCol w:w="1701"/>
        <w:gridCol w:w="1984"/>
      </w:tblGrid>
      <w:tr w:rsidR="00453950" w:rsidRPr="00D129DC" w14:paraId="21713FD1" w14:textId="77777777" w:rsidTr="00B061FF">
        <w:trPr>
          <w:tblHeader/>
        </w:trPr>
        <w:tc>
          <w:tcPr>
            <w:tcW w:w="1129" w:type="dxa"/>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2552" w:type="dxa"/>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1566" w:type="dxa"/>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02" w:type="dxa"/>
          </w:tcPr>
          <w:p w14:paraId="042D4A20" w14:textId="58199933" w:rsidR="00453950" w:rsidRPr="00462811" w:rsidRDefault="00462811" w:rsidP="00462811">
            <w:pPr>
              <w:spacing w:before="60" w:after="60" w:line="240" w:lineRule="auto"/>
              <w:jc w:val="center"/>
              <w:rPr>
                <w:rFonts w:cs="Arial"/>
                <w:b/>
                <w:sz w:val="18"/>
                <w:szCs w:val="18"/>
              </w:rPr>
            </w:pPr>
            <w:proofErr w:type="spellStart"/>
            <w:r>
              <w:rPr>
                <w:rFonts w:cs="Arial"/>
                <w:b/>
                <w:sz w:val="18"/>
                <w:szCs w:val="18"/>
              </w:rPr>
              <w:t>Mult</w:t>
            </w:r>
            <w:proofErr w:type="spellEnd"/>
          </w:p>
        </w:tc>
        <w:tc>
          <w:tcPr>
            <w:tcW w:w="1701" w:type="dxa"/>
          </w:tcPr>
          <w:p w14:paraId="58815676" w14:textId="77777777" w:rsidR="00453950" w:rsidRPr="00462811" w:rsidRDefault="00453950" w:rsidP="00462811">
            <w:pPr>
              <w:spacing w:before="60" w:after="60" w:line="240" w:lineRule="auto"/>
              <w:jc w:val="left"/>
              <w:rPr>
                <w:rFonts w:cs="Arial"/>
                <w:b/>
                <w:sz w:val="18"/>
                <w:szCs w:val="18"/>
              </w:rPr>
            </w:pPr>
            <w:proofErr w:type="spellStart"/>
            <w:r w:rsidRPr="00462811">
              <w:rPr>
                <w:rFonts w:cs="Arial"/>
                <w:b/>
                <w:sz w:val="18"/>
                <w:szCs w:val="18"/>
              </w:rPr>
              <w:t>dataType</w:t>
            </w:r>
            <w:proofErr w:type="spellEnd"/>
          </w:p>
        </w:tc>
        <w:tc>
          <w:tcPr>
            <w:tcW w:w="1984" w:type="dxa"/>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B061FF">
        <w:tc>
          <w:tcPr>
            <w:tcW w:w="1129"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2552" w:type="dxa"/>
          </w:tcPr>
          <w:p w14:paraId="63117465" w14:textId="77777777" w:rsidR="00453950" w:rsidRPr="00462811" w:rsidRDefault="00453950" w:rsidP="00462811">
            <w:pPr>
              <w:spacing w:before="60" w:after="60" w:line="240" w:lineRule="auto"/>
              <w:jc w:val="left"/>
              <w:rPr>
                <w:sz w:val="18"/>
                <w:szCs w:val="18"/>
              </w:rPr>
            </w:pPr>
            <w:proofErr w:type="spellStart"/>
            <w:r w:rsidRPr="00462811">
              <w:rPr>
                <w:sz w:val="18"/>
                <w:szCs w:val="18"/>
              </w:rPr>
              <w:t>UnderKeelClearanceNonNavigableArea</w:t>
            </w:r>
            <w:proofErr w:type="spellEnd"/>
          </w:p>
        </w:tc>
        <w:tc>
          <w:tcPr>
            <w:tcW w:w="1566" w:type="dxa"/>
          </w:tcPr>
          <w:p w14:paraId="2FAB3F41" w14:textId="65014817" w:rsidR="00453950" w:rsidRPr="00462811" w:rsidRDefault="00453950" w:rsidP="00462811">
            <w:pPr>
              <w:spacing w:before="60" w:after="60" w:line="240" w:lineRule="auto"/>
              <w:jc w:val="left"/>
              <w:rPr>
                <w:rFonts w:cs="Arial"/>
                <w:sz w:val="18"/>
                <w:szCs w:val="18"/>
              </w:rPr>
            </w:pPr>
            <w:commentRangeStart w:id="1194"/>
            <w:commentRangeStart w:id="1195"/>
            <w:commentRangeStart w:id="1196"/>
            <w:r w:rsidRPr="00462811">
              <w:rPr>
                <w:rFonts w:cs="Arial"/>
                <w:sz w:val="18"/>
                <w:szCs w:val="18"/>
                <w:lang w:val="en-US" w:eastAsia="fi-FI"/>
              </w:rPr>
              <w:t xml:space="preserve">An area of </w:t>
            </w:r>
            <w:del w:id="1197" w:author="Jason Rhee" w:date="2023-02-16T16:38:00Z">
              <w:r w:rsidRPr="00462811" w:rsidDel="00361C76">
                <w:rPr>
                  <w:rFonts w:cs="Arial"/>
                  <w:sz w:val="18"/>
                  <w:szCs w:val="18"/>
                  <w:lang w:val="en-US" w:eastAsia="fi-FI"/>
                </w:rPr>
                <w:delText xml:space="preserve">depth </w:delText>
              </w:r>
            </w:del>
            <w:ins w:id="1198" w:author="Jason Rhee" w:date="2023-02-16T16:38:00Z">
              <w:r w:rsidR="00361C76">
                <w:rPr>
                  <w:rFonts w:cs="Arial"/>
                  <w:sz w:val="18"/>
                  <w:szCs w:val="18"/>
                  <w:lang w:val="en-US" w:eastAsia="fi-FI"/>
                </w:rPr>
                <w:t>under keel clearance</w:t>
              </w:r>
              <w:r w:rsidR="00361C76" w:rsidRPr="00462811">
                <w:rPr>
                  <w:rFonts w:cs="Arial"/>
                  <w:sz w:val="18"/>
                  <w:szCs w:val="18"/>
                  <w:lang w:val="en-US" w:eastAsia="fi-FI"/>
                </w:rPr>
                <w:t xml:space="preserve"> </w:t>
              </w:r>
            </w:ins>
            <w:r w:rsidRPr="00462811">
              <w:rPr>
                <w:rFonts w:cs="Arial"/>
                <w:sz w:val="18"/>
                <w:szCs w:val="18"/>
                <w:lang w:val="en-US" w:eastAsia="fi-FI"/>
              </w:rPr>
              <w:t xml:space="preserve">less </w:t>
            </w:r>
            <w:r w:rsidRPr="00462811">
              <w:rPr>
                <w:rFonts w:cs="Arial"/>
                <w:sz w:val="18"/>
                <w:szCs w:val="18"/>
                <w:lang w:val="en-US" w:eastAsia="fi-FI"/>
              </w:rPr>
              <w:lastRenderedPageBreak/>
              <w:t>than the calculated safe limit</w:t>
            </w:r>
            <w:commentRangeEnd w:id="1194"/>
            <w:r w:rsidR="00361C76">
              <w:rPr>
                <w:rStyle w:val="CommentReference"/>
                <w:rFonts w:eastAsia="MS Mincho"/>
                <w:szCs w:val="20"/>
                <w:lang w:eastAsia="ja-JP"/>
              </w:rPr>
              <w:commentReference w:id="1194"/>
            </w:r>
            <w:commentRangeEnd w:id="1195"/>
            <w:r w:rsidR="000E5FDA">
              <w:rPr>
                <w:rStyle w:val="CommentReference"/>
                <w:rFonts w:eastAsia="MS Mincho"/>
                <w:szCs w:val="20"/>
                <w:lang w:eastAsia="ja-JP"/>
              </w:rPr>
              <w:commentReference w:id="1195"/>
            </w:r>
            <w:commentRangeEnd w:id="1196"/>
            <w:r w:rsidR="00FB0183">
              <w:rPr>
                <w:rStyle w:val="CommentReference"/>
                <w:rFonts w:eastAsia="MS Mincho"/>
                <w:szCs w:val="20"/>
                <w:lang w:eastAsia="ja-JP"/>
              </w:rPr>
              <w:commentReference w:id="1196"/>
            </w:r>
          </w:p>
        </w:tc>
        <w:tc>
          <w:tcPr>
            <w:tcW w:w="702" w:type="dxa"/>
          </w:tcPr>
          <w:p w14:paraId="57A65E0E" w14:textId="77777777" w:rsidR="00453950" w:rsidRPr="00462811" w:rsidRDefault="00453950" w:rsidP="00462811">
            <w:pPr>
              <w:spacing w:before="60" w:after="60" w:line="240" w:lineRule="auto"/>
              <w:jc w:val="center"/>
              <w:rPr>
                <w:rFonts w:cs="Arial"/>
                <w:sz w:val="18"/>
                <w:szCs w:val="18"/>
              </w:rPr>
            </w:pPr>
          </w:p>
        </w:tc>
        <w:tc>
          <w:tcPr>
            <w:tcW w:w="1701" w:type="dxa"/>
          </w:tcPr>
          <w:p w14:paraId="247316D4"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FeatureType</w:t>
            </w:r>
            <w:proofErr w:type="spellEnd"/>
          </w:p>
        </w:tc>
        <w:tc>
          <w:tcPr>
            <w:tcW w:w="1984"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B061FF">
        <w:tc>
          <w:tcPr>
            <w:tcW w:w="1129" w:type="dxa"/>
          </w:tcPr>
          <w:p w14:paraId="42E41AA0"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SimpleAttribute</w:t>
            </w:r>
            <w:proofErr w:type="spellEnd"/>
          </w:p>
        </w:tc>
        <w:tc>
          <w:tcPr>
            <w:tcW w:w="2552" w:type="dxa"/>
          </w:tcPr>
          <w:p w14:paraId="43DE54BA"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scaleMinimum</w:t>
            </w:r>
            <w:proofErr w:type="spellEnd"/>
          </w:p>
        </w:tc>
        <w:tc>
          <w:tcPr>
            <w:tcW w:w="1566" w:type="dxa"/>
          </w:tcPr>
          <w:p w14:paraId="43652CED" w14:textId="3032841C" w:rsidR="00453950" w:rsidRPr="00462811" w:rsidRDefault="006C44B4" w:rsidP="00462811">
            <w:pPr>
              <w:spacing w:before="60" w:after="60" w:line="240" w:lineRule="auto"/>
              <w:jc w:val="left"/>
              <w:rPr>
                <w:rFonts w:cs="Arial"/>
                <w:sz w:val="18"/>
                <w:szCs w:val="18"/>
              </w:rPr>
            </w:pPr>
            <w:ins w:id="1199" w:author="Jason Rhee" w:date="2023-11-10T18:21:00Z">
              <w:r w:rsidRPr="006C44B4">
                <w:rPr>
                  <w:rFonts w:cs="Arial"/>
                  <w:sz w:val="18"/>
                  <w:szCs w:val="18"/>
                </w:rPr>
                <w:t>The minimum scale at which the feature may be used for example for ECDIS presentation.</w:t>
              </w:r>
            </w:ins>
            <w:commentRangeStart w:id="1200"/>
            <w:commentRangeStart w:id="1201"/>
            <w:del w:id="1202" w:author="Jason Rhee" w:date="2023-11-10T18:21:00Z">
              <w:r w:rsidR="00453950" w:rsidRPr="00462811" w:rsidDel="006C44B4">
                <w:rPr>
                  <w:rFonts w:cs="Arial"/>
                  <w:sz w:val="18"/>
                  <w:szCs w:val="18"/>
                </w:rPr>
                <w:delText>Integer</w:delText>
              </w:r>
              <w:commentRangeEnd w:id="1200"/>
              <w:r w:rsidR="00FB0183" w:rsidDel="006C44B4">
                <w:rPr>
                  <w:rStyle w:val="CommentReference"/>
                  <w:rFonts w:eastAsia="MS Mincho"/>
                  <w:szCs w:val="20"/>
                  <w:lang w:eastAsia="ja-JP"/>
                </w:rPr>
                <w:commentReference w:id="1200"/>
              </w:r>
            </w:del>
            <w:commentRangeEnd w:id="1201"/>
            <w:r w:rsidR="00C930E2">
              <w:rPr>
                <w:rStyle w:val="CommentReference"/>
                <w:rFonts w:eastAsia="MS Mincho"/>
                <w:szCs w:val="20"/>
                <w:lang w:eastAsia="ja-JP"/>
              </w:rPr>
              <w:commentReference w:id="1201"/>
            </w:r>
          </w:p>
        </w:tc>
        <w:tc>
          <w:tcPr>
            <w:tcW w:w="702"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proofErr w:type="gramStart"/>
            <w:ins w:id="1203" w:author="Jason Rhee" w:date="2023-02-14T15:38:00Z">
              <w:r w:rsidR="00BB3EC8">
                <w:rPr>
                  <w:rFonts w:cs="Arial"/>
                  <w:sz w:val="18"/>
                  <w:szCs w:val="18"/>
                </w:rPr>
                <w:t>0..</w:t>
              </w:r>
            </w:ins>
            <w:proofErr w:type="gramEnd"/>
            <w:r w:rsidRPr="00462811">
              <w:rPr>
                <w:rFonts w:cs="Arial"/>
                <w:sz w:val="18"/>
                <w:szCs w:val="18"/>
              </w:rPr>
              <w:t>1]</w:t>
            </w:r>
          </w:p>
        </w:tc>
        <w:tc>
          <w:tcPr>
            <w:tcW w:w="1701"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1984" w:type="dxa"/>
          </w:tcPr>
          <w:p w14:paraId="73178A0A" w14:textId="77777777" w:rsidR="00453950" w:rsidRPr="00462811" w:rsidRDefault="00453950" w:rsidP="00462811">
            <w:pPr>
              <w:spacing w:before="60" w:after="60" w:line="240" w:lineRule="auto"/>
              <w:jc w:val="left"/>
              <w:rPr>
                <w:rFonts w:cs="Arial"/>
                <w:sz w:val="18"/>
                <w:szCs w:val="18"/>
              </w:rPr>
            </w:pPr>
          </w:p>
        </w:tc>
      </w:tr>
      <w:tr w:rsidR="00453950" w:rsidRPr="00D129DC" w14:paraId="2282CD09" w14:textId="77777777" w:rsidTr="00B061FF">
        <w:tc>
          <w:tcPr>
            <w:tcW w:w="1129" w:type="dxa"/>
          </w:tcPr>
          <w:p w14:paraId="49AB6BDF"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SpatialAttribute</w:t>
            </w:r>
            <w:proofErr w:type="spellEnd"/>
          </w:p>
        </w:tc>
        <w:tc>
          <w:tcPr>
            <w:tcW w:w="2552"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1566"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02"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1701" w:type="dxa"/>
          </w:tcPr>
          <w:p w14:paraId="7C03C7B8"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GM_OrientableSurface</w:t>
            </w:r>
            <w:proofErr w:type="spellEnd"/>
          </w:p>
        </w:tc>
        <w:tc>
          <w:tcPr>
            <w:tcW w:w="1984" w:type="dxa"/>
          </w:tcPr>
          <w:p w14:paraId="3811EB76"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To be used to describe the UKCM service area</w:t>
            </w:r>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proofErr w:type="spellStart"/>
      <w:r w:rsidRPr="00D129DC">
        <w:t>UnderKeelClearanceAlmostNonNavigableArea</w:t>
      </w:r>
      <w:proofErr w:type="spellEnd"/>
      <w:r w:rsidRPr="00D129DC">
        <w:t xml:space="preserve"> </w:t>
      </w:r>
    </w:p>
    <w:tbl>
      <w:tblPr>
        <w:tblStyle w:val="TableGrid"/>
        <w:tblW w:w="9634" w:type="dxa"/>
        <w:tblLayout w:type="fixed"/>
        <w:tblLook w:val="04A0" w:firstRow="1" w:lastRow="0" w:firstColumn="1" w:lastColumn="0" w:noHBand="0" w:noVBand="1"/>
      </w:tblPr>
      <w:tblGrid>
        <w:gridCol w:w="1129"/>
        <w:gridCol w:w="2694"/>
        <w:gridCol w:w="1707"/>
        <w:gridCol w:w="702"/>
        <w:gridCol w:w="1701"/>
        <w:gridCol w:w="1701"/>
      </w:tblGrid>
      <w:tr w:rsidR="00453950" w:rsidRPr="00D129DC" w14:paraId="2D9CA53B" w14:textId="77777777" w:rsidTr="00B061FF">
        <w:trPr>
          <w:cantSplit/>
          <w:tblHeader/>
        </w:trPr>
        <w:tc>
          <w:tcPr>
            <w:tcW w:w="1129" w:type="dxa"/>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2694" w:type="dxa"/>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1707" w:type="dxa"/>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tcPr>
          <w:p w14:paraId="368658E1" w14:textId="1F880787" w:rsidR="00453950" w:rsidRPr="00B061FF" w:rsidRDefault="00B061FF" w:rsidP="00B061FF">
            <w:pPr>
              <w:spacing w:before="60" w:after="60" w:line="240" w:lineRule="auto"/>
              <w:jc w:val="center"/>
              <w:rPr>
                <w:rFonts w:cs="Arial"/>
                <w:b/>
                <w:sz w:val="18"/>
                <w:szCs w:val="18"/>
              </w:rPr>
            </w:pPr>
            <w:proofErr w:type="spellStart"/>
            <w:r>
              <w:rPr>
                <w:rFonts w:cs="Arial"/>
                <w:b/>
                <w:sz w:val="18"/>
                <w:szCs w:val="18"/>
              </w:rPr>
              <w:t>Mult</w:t>
            </w:r>
            <w:proofErr w:type="spellEnd"/>
          </w:p>
        </w:tc>
        <w:tc>
          <w:tcPr>
            <w:tcW w:w="1701" w:type="dxa"/>
          </w:tcPr>
          <w:p w14:paraId="5B0C81EF" w14:textId="77777777" w:rsidR="00453950" w:rsidRPr="00B061FF" w:rsidRDefault="00453950" w:rsidP="00B061FF">
            <w:pPr>
              <w:spacing w:before="60" w:after="60" w:line="240" w:lineRule="auto"/>
              <w:jc w:val="left"/>
              <w:rPr>
                <w:rFonts w:cs="Arial"/>
                <w:b/>
                <w:sz w:val="18"/>
                <w:szCs w:val="18"/>
              </w:rPr>
            </w:pPr>
            <w:proofErr w:type="spellStart"/>
            <w:r w:rsidRPr="00B061FF">
              <w:rPr>
                <w:rFonts w:cs="Arial"/>
                <w:b/>
                <w:sz w:val="18"/>
                <w:szCs w:val="18"/>
              </w:rPr>
              <w:t>dataType</w:t>
            </w:r>
            <w:proofErr w:type="spellEnd"/>
          </w:p>
        </w:tc>
        <w:tc>
          <w:tcPr>
            <w:tcW w:w="1701" w:type="dxa"/>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5E56C0D1" w14:textId="77777777" w:rsidTr="00B061FF">
        <w:trPr>
          <w:cantSplit/>
        </w:trPr>
        <w:tc>
          <w:tcPr>
            <w:tcW w:w="1129"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2694" w:type="dxa"/>
          </w:tcPr>
          <w:p w14:paraId="39555CE4" w14:textId="77777777" w:rsidR="00453950" w:rsidRPr="00B061FF" w:rsidRDefault="00453950" w:rsidP="00B061FF">
            <w:pPr>
              <w:spacing w:before="60" w:after="60" w:line="240" w:lineRule="auto"/>
              <w:jc w:val="left"/>
              <w:rPr>
                <w:sz w:val="18"/>
                <w:szCs w:val="18"/>
              </w:rPr>
            </w:pPr>
            <w:proofErr w:type="spellStart"/>
            <w:r w:rsidRPr="00B061FF">
              <w:rPr>
                <w:sz w:val="18"/>
                <w:szCs w:val="18"/>
              </w:rPr>
              <w:t>UnderKeelClearanceAlmostNonNavigableArea</w:t>
            </w:r>
            <w:proofErr w:type="spellEnd"/>
          </w:p>
        </w:tc>
        <w:tc>
          <w:tcPr>
            <w:tcW w:w="1707" w:type="dxa"/>
          </w:tcPr>
          <w:p w14:paraId="1AD95AA4" w14:textId="6CE21D4A"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del w:id="1204" w:author="Jason Rhee" w:date="2023-02-16T16:41:00Z">
              <w:r w:rsidRPr="00B061FF" w:rsidDel="006117B0">
                <w:rPr>
                  <w:rFonts w:cs="Arial"/>
                  <w:sz w:val="18"/>
                  <w:szCs w:val="18"/>
                  <w:lang w:val="en-US" w:eastAsia="fi-FI"/>
                </w:rPr>
                <w:delText xml:space="preserve">depth </w:delText>
              </w:r>
            </w:del>
            <w:ins w:id="1205" w:author="Jason Rhee" w:date="2023-02-16T16:41:00Z">
              <w:r w:rsidR="006117B0">
                <w:rPr>
                  <w:rFonts w:cs="Arial"/>
                  <w:sz w:val="18"/>
                  <w:szCs w:val="18"/>
                  <w:lang w:val="en-US" w:eastAsia="fi-FI"/>
                </w:rPr>
                <w:t>under keel clearance</w:t>
              </w:r>
              <w:r w:rsidR="006117B0" w:rsidRPr="00B061FF">
                <w:rPr>
                  <w:rFonts w:cs="Arial"/>
                  <w:sz w:val="18"/>
                  <w:szCs w:val="18"/>
                  <w:lang w:val="en-US" w:eastAsia="fi-FI"/>
                </w:rPr>
                <w:t xml:space="preserve"> </w:t>
              </w:r>
            </w:ins>
            <w:ins w:id="1206" w:author="Jason Rhee" w:date="2023-03-15T16:29:00Z">
              <w:r w:rsidR="00EF45C8">
                <w:rPr>
                  <w:rFonts w:cs="Arial"/>
                  <w:sz w:val="18"/>
                  <w:szCs w:val="18"/>
                  <w:lang w:val="en-US" w:eastAsia="fi-FI"/>
                </w:rPr>
                <w:t xml:space="preserve">almost </w:t>
              </w:r>
            </w:ins>
            <w:r w:rsidRPr="00B061FF">
              <w:rPr>
                <w:rFonts w:cs="Arial"/>
                <w:sz w:val="18"/>
                <w:szCs w:val="18"/>
                <w:lang w:val="en-US" w:eastAsia="fi-FI"/>
              </w:rPr>
              <w:t>less than the calculated safe limit</w:t>
            </w:r>
            <w:ins w:id="1207" w:author="Jason Rhee" w:date="2023-02-16T16:41:00Z">
              <w:r w:rsidR="006117B0">
                <w:rPr>
                  <w:rFonts w:cs="Arial"/>
                  <w:sz w:val="18"/>
                  <w:szCs w:val="18"/>
                  <w:lang w:val="en-US" w:eastAsia="fi-FI"/>
                </w:rPr>
                <w:t>, as established for the waterway</w:t>
              </w:r>
            </w:ins>
          </w:p>
        </w:tc>
        <w:tc>
          <w:tcPr>
            <w:tcW w:w="702" w:type="dxa"/>
          </w:tcPr>
          <w:p w14:paraId="1F7707D1" w14:textId="77777777" w:rsidR="00453950" w:rsidRPr="00B061FF" w:rsidRDefault="00453950" w:rsidP="00B061FF">
            <w:pPr>
              <w:spacing w:before="60" w:after="60" w:line="240" w:lineRule="auto"/>
              <w:jc w:val="center"/>
              <w:rPr>
                <w:rFonts w:cs="Arial"/>
                <w:sz w:val="18"/>
                <w:szCs w:val="18"/>
              </w:rPr>
            </w:pPr>
          </w:p>
        </w:tc>
        <w:tc>
          <w:tcPr>
            <w:tcW w:w="1701" w:type="dxa"/>
          </w:tcPr>
          <w:p w14:paraId="3473A648"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701"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453950" w:rsidRPr="00D129DC" w14:paraId="3FAB39CA" w14:textId="77777777" w:rsidTr="00B061FF">
        <w:trPr>
          <w:cantSplit/>
        </w:trPr>
        <w:tc>
          <w:tcPr>
            <w:tcW w:w="1129"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2694" w:type="dxa"/>
          </w:tcPr>
          <w:p w14:paraId="699C4B88" w14:textId="3976A7C1"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del w:id="1208" w:author="Jason Rhee" w:date="2023-02-16T16:13:00Z">
              <w:r w:rsidRPr="00B061FF" w:rsidDel="00E00A7B">
                <w:rPr>
                  <w:rFonts w:eastAsiaTheme="minorEastAsia" w:cs="Arial"/>
                  <w:sz w:val="18"/>
                  <w:szCs w:val="18"/>
                  <w:lang w:eastAsia="ko-KR"/>
                </w:rPr>
                <w:delText>_m</w:delText>
              </w:r>
            </w:del>
          </w:p>
        </w:tc>
        <w:tc>
          <w:tcPr>
            <w:tcW w:w="1707" w:type="dxa"/>
          </w:tcPr>
          <w:p w14:paraId="2C0A990B" w14:textId="77777777" w:rsidR="00453950" w:rsidRPr="00B061FF" w:rsidRDefault="00453950" w:rsidP="00B061FF">
            <w:pPr>
              <w:spacing w:before="60" w:after="60" w:line="240" w:lineRule="auto"/>
              <w:jc w:val="left"/>
              <w:rPr>
                <w:rFonts w:eastAsiaTheme="minorEastAsia" w:cs="Arial"/>
                <w:sz w:val="18"/>
                <w:szCs w:val="18"/>
                <w:lang w:eastAsia="ko-KR"/>
              </w:rPr>
            </w:pPr>
          </w:p>
        </w:tc>
        <w:tc>
          <w:tcPr>
            <w:tcW w:w="702"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proofErr w:type="gramStart"/>
            <w:ins w:id="1209" w:author="Jason Rhee" w:date="2023-02-16T16:11:00Z">
              <w:r w:rsidR="00B82360">
                <w:rPr>
                  <w:rFonts w:eastAsiaTheme="minorEastAsia" w:cs="Arial"/>
                  <w:sz w:val="18"/>
                  <w:szCs w:val="18"/>
                  <w:lang w:eastAsia="ko-KR"/>
                </w:rPr>
                <w:t>0..</w:t>
              </w:r>
            </w:ins>
            <w:proofErr w:type="gramEnd"/>
            <w:r w:rsidRPr="00B061FF">
              <w:rPr>
                <w:rFonts w:eastAsiaTheme="minorEastAsia" w:cs="Arial"/>
                <w:sz w:val="18"/>
                <w:szCs w:val="18"/>
                <w:lang w:eastAsia="ko-KR"/>
              </w:rPr>
              <w:t>1]</w:t>
            </w:r>
          </w:p>
        </w:tc>
        <w:tc>
          <w:tcPr>
            <w:tcW w:w="1701"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1701" w:type="dxa"/>
          </w:tcPr>
          <w:p w14:paraId="63549A2A" w14:textId="77777777" w:rsidR="00453950" w:rsidRPr="00B061FF" w:rsidRDefault="00453950" w:rsidP="00B061FF">
            <w:pPr>
              <w:spacing w:before="60" w:after="60" w:line="240" w:lineRule="auto"/>
              <w:jc w:val="left"/>
              <w:rPr>
                <w:rFonts w:cs="Arial"/>
                <w:sz w:val="18"/>
                <w:szCs w:val="18"/>
              </w:rPr>
            </w:pPr>
          </w:p>
        </w:tc>
      </w:tr>
      <w:tr w:rsidR="00453950" w:rsidRPr="00D129DC" w14:paraId="0A805CCA" w14:textId="77777777" w:rsidTr="00B061FF">
        <w:trPr>
          <w:cantSplit/>
        </w:trPr>
        <w:tc>
          <w:tcPr>
            <w:tcW w:w="1129" w:type="dxa"/>
          </w:tcPr>
          <w:p w14:paraId="26D4CF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694" w:type="dxa"/>
          </w:tcPr>
          <w:p w14:paraId="4D37A7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scaleMinimum</w:t>
            </w:r>
            <w:proofErr w:type="spellEnd"/>
          </w:p>
        </w:tc>
        <w:tc>
          <w:tcPr>
            <w:tcW w:w="1707" w:type="dxa"/>
          </w:tcPr>
          <w:p w14:paraId="6B3044F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702"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proofErr w:type="gramStart"/>
            <w:ins w:id="1210" w:author="Jason Rhee" w:date="2023-02-16T16:12:00Z">
              <w:r w:rsidR="00B82360">
                <w:rPr>
                  <w:rFonts w:eastAsiaTheme="minorEastAsia" w:cs="Arial"/>
                  <w:sz w:val="18"/>
                  <w:szCs w:val="18"/>
                  <w:lang w:eastAsia="ko-KR"/>
                </w:rPr>
                <w:t>0..</w:t>
              </w:r>
            </w:ins>
            <w:proofErr w:type="gramEnd"/>
            <w:r w:rsidRPr="00B061FF">
              <w:rPr>
                <w:rFonts w:cs="Arial"/>
                <w:sz w:val="18"/>
                <w:szCs w:val="18"/>
              </w:rPr>
              <w:t>1]</w:t>
            </w:r>
          </w:p>
        </w:tc>
        <w:tc>
          <w:tcPr>
            <w:tcW w:w="1701"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1701" w:type="dxa"/>
          </w:tcPr>
          <w:p w14:paraId="6CD6E0F1" w14:textId="77777777" w:rsidR="00453950" w:rsidRPr="00B061FF" w:rsidRDefault="00453950" w:rsidP="00B061FF">
            <w:pPr>
              <w:spacing w:before="60" w:after="60" w:line="240" w:lineRule="auto"/>
              <w:jc w:val="left"/>
              <w:rPr>
                <w:rFonts w:cs="Arial"/>
                <w:sz w:val="18"/>
                <w:szCs w:val="18"/>
              </w:rPr>
            </w:pPr>
          </w:p>
        </w:tc>
      </w:tr>
      <w:tr w:rsidR="00453950" w:rsidRPr="00D129DC" w14:paraId="14438F3D" w14:textId="77777777" w:rsidTr="00B061FF">
        <w:trPr>
          <w:cantSplit/>
        </w:trPr>
        <w:tc>
          <w:tcPr>
            <w:tcW w:w="1129" w:type="dxa"/>
          </w:tcPr>
          <w:p w14:paraId="79745FC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SpatialAttribute</w:t>
            </w:r>
            <w:proofErr w:type="spellEnd"/>
          </w:p>
        </w:tc>
        <w:tc>
          <w:tcPr>
            <w:tcW w:w="2694"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1707"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2"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1701" w:type="dxa"/>
          </w:tcPr>
          <w:p w14:paraId="6042D47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GM_OrientableSurface</w:t>
            </w:r>
            <w:proofErr w:type="spellEnd"/>
          </w:p>
        </w:tc>
        <w:tc>
          <w:tcPr>
            <w:tcW w:w="1701" w:type="dxa"/>
          </w:tcPr>
          <w:p w14:paraId="7EDD8BA7"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To be used to describe the UKCM service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proofErr w:type="spellStart"/>
      <w:r w:rsidRPr="00D129DC">
        <w:t>UnderKeelClearanceControlPoint</w:t>
      </w:r>
      <w:proofErr w:type="spellEnd"/>
    </w:p>
    <w:tbl>
      <w:tblPr>
        <w:tblStyle w:val="TableGrid"/>
        <w:tblW w:w="9634" w:type="dxa"/>
        <w:tblLayout w:type="fixed"/>
        <w:tblLook w:val="04A0" w:firstRow="1" w:lastRow="0" w:firstColumn="1" w:lastColumn="0" w:noHBand="0" w:noVBand="1"/>
      </w:tblPr>
      <w:tblGrid>
        <w:gridCol w:w="1129"/>
        <w:gridCol w:w="2410"/>
        <w:gridCol w:w="2275"/>
        <w:gridCol w:w="702"/>
        <w:gridCol w:w="1701"/>
        <w:gridCol w:w="1417"/>
      </w:tblGrid>
      <w:tr w:rsidR="00453950" w:rsidRPr="00D129DC" w14:paraId="2725D837" w14:textId="77777777" w:rsidTr="001B3B1F">
        <w:trPr>
          <w:cantSplit/>
          <w:tblHeader/>
        </w:trPr>
        <w:tc>
          <w:tcPr>
            <w:tcW w:w="1129" w:type="dxa"/>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2410" w:type="dxa"/>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2275" w:type="dxa"/>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tcPr>
          <w:p w14:paraId="093C278B" w14:textId="3F28A502" w:rsidR="00453950" w:rsidRPr="00B061FF" w:rsidRDefault="001B3B1F" w:rsidP="001B3B1F">
            <w:pPr>
              <w:spacing w:before="60" w:after="60" w:line="240" w:lineRule="auto"/>
              <w:jc w:val="center"/>
              <w:rPr>
                <w:rFonts w:cs="Arial"/>
                <w:b/>
                <w:sz w:val="18"/>
                <w:szCs w:val="18"/>
              </w:rPr>
            </w:pPr>
            <w:proofErr w:type="spellStart"/>
            <w:r>
              <w:rPr>
                <w:rFonts w:cs="Arial"/>
                <w:b/>
                <w:sz w:val="18"/>
                <w:szCs w:val="18"/>
              </w:rPr>
              <w:t>Mult</w:t>
            </w:r>
            <w:proofErr w:type="spellEnd"/>
          </w:p>
        </w:tc>
        <w:tc>
          <w:tcPr>
            <w:tcW w:w="1701" w:type="dxa"/>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1B3B1F">
        <w:trPr>
          <w:cantSplit/>
        </w:trPr>
        <w:tc>
          <w:tcPr>
            <w:tcW w:w="1129" w:type="dxa"/>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2410" w:type="dxa"/>
          </w:tcPr>
          <w:p w14:paraId="6401AFE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UnderKeelClearance</w:t>
            </w:r>
            <w:proofErr w:type="spellEnd"/>
            <w:r w:rsidRPr="00B061FF">
              <w:rPr>
                <w:rFonts w:cs="Arial"/>
                <w:sz w:val="18"/>
                <w:szCs w:val="18"/>
              </w:rPr>
              <w:br/>
            </w:r>
            <w:proofErr w:type="spellStart"/>
            <w:r w:rsidRPr="00B061FF">
              <w:rPr>
                <w:rFonts w:cs="Arial"/>
                <w:sz w:val="18"/>
                <w:szCs w:val="18"/>
              </w:rPr>
              <w:t>ControlPoint</w:t>
            </w:r>
            <w:proofErr w:type="spellEnd"/>
          </w:p>
        </w:tc>
        <w:tc>
          <w:tcPr>
            <w:tcW w:w="2275" w:type="dxa"/>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
          <w:p w14:paraId="717FBFC2"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417" w:type="dxa"/>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1B3B1F">
        <w:trPr>
          <w:cantSplit/>
        </w:trPr>
        <w:tc>
          <w:tcPr>
            <w:tcW w:w="1129" w:type="dxa"/>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2410" w:type="dxa"/>
          </w:tcPr>
          <w:p w14:paraId="48BD753E" w14:textId="4E7BDED0"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del w:id="1211" w:author="Jason Rhee" w:date="2023-02-16T16:49:00Z">
              <w:r w:rsidRPr="00B061FF" w:rsidDel="00213311">
                <w:rPr>
                  <w:rFonts w:eastAsiaTheme="minorEastAsia" w:cs="Arial"/>
                  <w:sz w:val="18"/>
                  <w:szCs w:val="18"/>
                  <w:lang w:eastAsia="ko-KR"/>
                </w:rPr>
                <w:delText>_m</w:delText>
              </w:r>
            </w:del>
          </w:p>
        </w:tc>
        <w:tc>
          <w:tcPr>
            <w:tcW w:w="2275" w:type="dxa"/>
          </w:tcPr>
          <w:p w14:paraId="2747B27A" w14:textId="06060382" w:rsidR="00453950" w:rsidRPr="00897736" w:rsidRDefault="000C223C" w:rsidP="00897736">
            <w:pPr>
              <w:spacing w:before="0" w:after="0"/>
              <w:jc w:val="left"/>
              <w:rPr>
                <w:rFonts w:cs="Arial"/>
                <w:sz w:val="18"/>
                <w:szCs w:val="18"/>
                <w:lang w:eastAsia="fi-FI"/>
              </w:rPr>
            </w:pPr>
            <w:commentRangeStart w:id="1212"/>
            <w:ins w:id="1213" w:author="Perryman, Lindsay" w:date="2023-11-10T12:10:00Z">
              <w:r w:rsidRPr="00897736">
                <w:rPr>
                  <w:rFonts w:cs="Arial"/>
                  <w:color w:val="676A6C"/>
                  <w:sz w:val="18"/>
                  <w:szCs w:val="18"/>
                </w:rPr>
                <w:t>The distance of the lowest part of the ship's keel above the established Under Keel Clearance Limit for the waterway, expressed in metres.</w:t>
              </w:r>
            </w:ins>
            <w:commentRangeEnd w:id="1212"/>
            <w:ins w:id="1214" w:author="Perryman, Lindsay" w:date="2023-11-10T12:15:00Z">
              <w:r w:rsidRPr="00897736">
                <w:rPr>
                  <w:rStyle w:val="CommentReference"/>
                  <w:rFonts w:eastAsia="MS Mincho" w:cs="Arial"/>
                  <w:sz w:val="18"/>
                  <w:szCs w:val="18"/>
                  <w:lang w:eastAsia="ja-JP"/>
                </w:rPr>
                <w:commentReference w:id="1212"/>
              </w:r>
            </w:ins>
          </w:p>
        </w:tc>
        <w:tc>
          <w:tcPr>
            <w:tcW w:w="702" w:type="dxa"/>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w:t>
            </w:r>
            <w:proofErr w:type="gramStart"/>
            <w:r>
              <w:rPr>
                <w:rFonts w:eastAsiaTheme="minorEastAsia" w:cs="Arial"/>
                <w:sz w:val="18"/>
                <w:szCs w:val="18"/>
                <w:lang w:eastAsia="ko-KR"/>
              </w:rPr>
              <w:t>0..</w:t>
            </w:r>
            <w:proofErr w:type="gramEnd"/>
            <w:r w:rsidR="00453950" w:rsidRPr="00B061FF">
              <w:rPr>
                <w:rFonts w:eastAsiaTheme="minorEastAsia" w:cs="Arial"/>
                <w:sz w:val="18"/>
                <w:szCs w:val="18"/>
                <w:lang w:eastAsia="ko-KR"/>
              </w:rPr>
              <w:t>1]</w:t>
            </w:r>
          </w:p>
        </w:tc>
        <w:tc>
          <w:tcPr>
            <w:tcW w:w="1701" w:type="dxa"/>
          </w:tcPr>
          <w:p w14:paraId="25B06EC3" w14:textId="6CC88A78" w:rsidR="00453950" w:rsidRPr="00B061FF" w:rsidRDefault="00223857" w:rsidP="00B061FF">
            <w:pPr>
              <w:spacing w:before="60" w:after="60" w:line="240" w:lineRule="auto"/>
              <w:jc w:val="left"/>
              <w:rPr>
                <w:rFonts w:cs="Arial"/>
                <w:sz w:val="18"/>
                <w:szCs w:val="18"/>
              </w:rPr>
            </w:pPr>
            <w:ins w:id="1215" w:author="Jason Rhee" w:date="2023-03-06T11:34:00Z">
              <w:r>
                <w:rPr>
                  <w:rFonts w:cs="Arial"/>
                  <w:sz w:val="18"/>
                  <w:szCs w:val="18"/>
                </w:rPr>
                <w:t>Real</w:t>
              </w:r>
            </w:ins>
          </w:p>
        </w:tc>
        <w:tc>
          <w:tcPr>
            <w:tcW w:w="1417" w:type="dxa"/>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1B3B1F">
        <w:trPr>
          <w:cantSplit/>
        </w:trPr>
        <w:tc>
          <w:tcPr>
            <w:tcW w:w="1129" w:type="dxa"/>
          </w:tcPr>
          <w:p w14:paraId="583E14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410" w:type="dxa"/>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2275" w:type="dxa"/>
          </w:tcPr>
          <w:p w14:paraId="6E9C7A5B" w14:textId="0A21B776" w:rsidR="00453950" w:rsidRPr="00B061FF" w:rsidRDefault="00A05204" w:rsidP="00B061FF">
            <w:pPr>
              <w:spacing w:before="60" w:after="60" w:line="240" w:lineRule="auto"/>
              <w:jc w:val="left"/>
              <w:rPr>
                <w:rFonts w:cs="Arial"/>
                <w:sz w:val="18"/>
                <w:szCs w:val="18"/>
                <w:lang w:val="en-US" w:eastAsia="fi-FI"/>
              </w:rPr>
            </w:pPr>
            <w:commentRangeStart w:id="1216"/>
            <w:del w:id="1217" w:author="Jason Rhee" w:date="2023-11-10T18:21:00Z">
              <w:r w:rsidDel="00C930E2">
                <w:rPr>
                  <w:rFonts w:cs="Arial"/>
                  <w:sz w:val="18"/>
                  <w:szCs w:val="18"/>
                </w:rPr>
                <w:delText>s</w:delText>
              </w:r>
              <w:r w:rsidR="00453950" w:rsidRPr="00B061FF" w:rsidDel="00C930E2">
                <w:rPr>
                  <w:rFonts w:cs="Arial"/>
                  <w:sz w:val="18"/>
                  <w:szCs w:val="18"/>
                </w:rPr>
                <w:delText>tring</w:delText>
              </w:r>
              <w:commentRangeEnd w:id="1216"/>
              <w:r w:rsidR="000C223C" w:rsidDel="00C930E2">
                <w:rPr>
                  <w:rStyle w:val="CommentReference"/>
                  <w:rFonts w:eastAsia="MS Mincho"/>
                  <w:szCs w:val="20"/>
                  <w:lang w:eastAsia="ja-JP"/>
                </w:rPr>
                <w:commentReference w:id="1216"/>
              </w:r>
            </w:del>
            <w:ins w:id="1218" w:author="Jason Rhee" w:date="2023-11-10T18:22:00Z">
              <w:r w:rsidR="00C930E2">
                <w:rPr>
                  <w:rFonts w:cs="Arial"/>
                  <w:sz w:val="18"/>
                  <w:szCs w:val="18"/>
                </w:rPr>
                <w:t>The individual name of a feature</w:t>
              </w:r>
            </w:ins>
          </w:p>
        </w:tc>
        <w:tc>
          <w:tcPr>
            <w:tcW w:w="702" w:type="dxa"/>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1B3B1F">
        <w:trPr>
          <w:cantSplit/>
        </w:trPr>
        <w:tc>
          <w:tcPr>
            <w:tcW w:w="1129" w:type="dxa"/>
          </w:tcPr>
          <w:p w14:paraId="399E6AF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lastRenderedPageBreak/>
              <w:t>SimpleAttribute</w:t>
            </w:r>
            <w:proofErr w:type="spellEnd"/>
          </w:p>
        </w:tc>
        <w:tc>
          <w:tcPr>
            <w:tcW w:w="2410" w:type="dxa"/>
          </w:tcPr>
          <w:p w14:paraId="0D7A350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expectedPassingSpeed</w:t>
            </w:r>
            <w:proofErr w:type="spellEnd"/>
          </w:p>
        </w:tc>
        <w:tc>
          <w:tcPr>
            <w:tcW w:w="2275" w:type="dxa"/>
          </w:tcPr>
          <w:p w14:paraId="24507F2C" w14:textId="6B63F31E" w:rsidR="00453950" w:rsidRPr="00B061FF" w:rsidRDefault="008257B8" w:rsidP="00B061FF">
            <w:pPr>
              <w:spacing w:before="60" w:after="60" w:line="240" w:lineRule="auto"/>
              <w:jc w:val="left"/>
              <w:rPr>
                <w:rFonts w:cs="Arial"/>
                <w:sz w:val="18"/>
                <w:szCs w:val="18"/>
              </w:rPr>
            </w:pPr>
            <w:ins w:id="1219" w:author="Jason Rhee" w:date="2023-11-10T18:22:00Z">
              <w:r w:rsidRPr="008257B8">
                <w:rPr>
                  <w:rFonts w:cs="Arial"/>
                  <w:sz w:val="18"/>
                  <w:szCs w:val="18"/>
                </w:rPr>
                <w:t>The expected passing speed for a ship for a nominated Under Keel Clearance Control Point.</w:t>
              </w:r>
            </w:ins>
            <w:commentRangeStart w:id="1220"/>
            <w:del w:id="1221" w:author="Jason Rhee" w:date="2023-11-10T18:22:00Z">
              <w:r w:rsidR="00453950" w:rsidRPr="00B061FF" w:rsidDel="008257B8">
                <w:rPr>
                  <w:rFonts w:cs="Arial"/>
                  <w:sz w:val="18"/>
                  <w:szCs w:val="18"/>
                </w:rPr>
                <w:delText>float</w:delText>
              </w:r>
              <w:commentRangeEnd w:id="1220"/>
              <w:r w:rsidR="000C223C" w:rsidDel="008257B8">
                <w:rPr>
                  <w:rStyle w:val="CommentReference"/>
                  <w:rFonts w:eastAsia="MS Mincho"/>
                  <w:szCs w:val="20"/>
                  <w:lang w:eastAsia="ja-JP"/>
                </w:rPr>
                <w:commentReference w:id="1220"/>
              </w:r>
            </w:del>
          </w:p>
        </w:tc>
        <w:tc>
          <w:tcPr>
            <w:tcW w:w="702" w:type="dxa"/>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1B3B1F">
        <w:trPr>
          <w:cantSplit/>
        </w:trPr>
        <w:tc>
          <w:tcPr>
            <w:tcW w:w="1129" w:type="dxa"/>
          </w:tcPr>
          <w:p w14:paraId="533CB42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410" w:type="dxa"/>
          </w:tcPr>
          <w:p w14:paraId="5AD7954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expectedPassingTime</w:t>
            </w:r>
            <w:proofErr w:type="spellEnd"/>
          </w:p>
        </w:tc>
        <w:tc>
          <w:tcPr>
            <w:tcW w:w="2275" w:type="dxa"/>
          </w:tcPr>
          <w:p w14:paraId="1B8602A2" w14:textId="3B41AA9A" w:rsidR="00453950" w:rsidRPr="00B061FF" w:rsidRDefault="00D753A9" w:rsidP="00B061FF">
            <w:pPr>
              <w:spacing w:before="60" w:after="60" w:line="240" w:lineRule="auto"/>
              <w:jc w:val="left"/>
              <w:rPr>
                <w:rFonts w:cs="Arial"/>
                <w:sz w:val="18"/>
                <w:szCs w:val="18"/>
              </w:rPr>
            </w:pPr>
            <w:ins w:id="1222" w:author="Jason Rhee" w:date="2023-11-10T23:32:00Z">
              <w:r w:rsidRPr="00D753A9">
                <w:rPr>
                  <w:rFonts w:cs="Arial"/>
                  <w:sz w:val="18"/>
                  <w:szCs w:val="18"/>
                </w:rPr>
                <w:t>The expected passing time for a ship for a nominated Under Keel Clearance Control Point.</w:t>
              </w:r>
            </w:ins>
            <w:commentRangeStart w:id="1223"/>
            <w:del w:id="1224" w:author="Jason Rhee" w:date="2023-11-10T23:32:00Z">
              <w:r w:rsidR="00453950" w:rsidRPr="00B061FF" w:rsidDel="00D753A9">
                <w:rPr>
                  <w:rFonts w:cs="Arial"/>
                  <w:sz w:val="18"/>
                  <w:szCs w:val="18"/>
                </w:rPr>
                <w:delText>dateTime</w:delText>
              </w:r>
              <w:commentRangeEnd w:id="1223"/>
              <w:r w:rsidR="000C223C" w:rsidDel="00D753A9">
                <w:rPr>
                  <w:rStyle w:val="CommentReference"/>
                  <w:rFonts w:eastAsia="MS Mincho"/>
                  <w:szCs w:val="20"/>
                  <w:lang w:eastAsia="ja-JP"/>
                </w:rPr>
                <w:commentReference w:id="1223"/>
              </w:r>
            </w:del>
          </w:p>
        </w:tc>
        <w:tc>
          <w:tcPr>
            <w:tcW w:w="702" w:type="dxa"/>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
          <w:p w14:paraId="01D983B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DateTime</w:t>
            </w:r>
            <w:proofErr w:type="spellEnd"/>
            <w:r w:rsidRPr="00B061FF" w:rsidDel="00AC4FB4">
              <w:rPr>
                <w:rFonts w:cs="Arial"/>
                <w:sz w:val="18"/>
                <w:szCs w:val="18"/>
              </w:rPr>
              <w:t xml:space="preserve"> </w:t>
            </w:r>
          </w:p>
        </w:tc>
        <w:tc>
          <w:tcPr>
            <w:tcW w:w="1417" w:type="dxa"/>
          </w:tcPr>
          <w:p w14:paraId="109E9EAF" w14:textId="77777777" w:rsidR="00453950" w:rsidRPr="00B061FF" w:rsidRDefault="00453950" w:rsidP="00B061FF">
            <w:pPr>
              <w:spacing w:before="60" w:after="60" w:line="240" w:lineRule="auto"/>
              <w:jc w:val="left"/>
              <w:rPr>
                <w:rFonts w:cs="Arial"/>
                <w:sz w:val="18"/>
                <w:szCs w:val="18"/>
              </w:rPr>
            </w:pPr>
          </w:p>
        </w:tc>
      </w:tr>
      <w:tr w:rsidR="00453950" w:rsidRPr="00D129DC" w14:paraId="56B7256D" w14:textId="77777777" w:rsidTr="001B3B1F">
        <w:trPr>
          <w:cantSplit/>
        </w:trPr>
        <w:tc>
          <w:tcPr>
            <w:tcW w:w="1129" w:type="dxa"/>
          </w:tcPr>
          <w:p w14:paraId="483226A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ComplexAttribute</w:t>
            </w:r>
            <w:proofErr w:type="spellEnd"/>
          </w:p>
        </w:tc>
        <w:tc>
          <w:tcPr>
            <w:tcW w:w="2410" w:type="dxa"/>
          </w:tcPr>
          <w:p w14:paraId="47022CFC"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2275" w:type="dxa"/>
          </w:tcPr>
          <w:p w14:paraId="3984A899" w14:textId="35006752" w:rsidR="00453950" w:rsidRPr="00D12A1A" w:rsidRDefault="000C223C" w:rsidP="00B061FF">
            <w:pPr>
              <w:spacing w:before="60" w:after="60" w:line="240" w:lineRule="auto"/>
              <w:jc w:val="left"/>
              <w:rPr>
                <w:rFonts w:cs="Arial"/>
                <w:sz w:val="18"/>
                <w:szCs w:val="18"/>
              </w:rPr>
            </w:pPr>
            <w:commentRangeStart w:id="1225"/>
            <w:ins w:id="1226" w:author="Perryman, Lindsay" w:date="2023-11-10T12:15:00Z">
              <w:r w:rsidRPr="00D12A1A">
                <w:rPr>
                  <w:rFonts w:cs="Arial"/>
                  <w:color w:val="676A6C"/>
                  <w:sz w:val="18"/>
                  <w:szCs w:val="18"/>
                  <w:shd w:val="clear" w:color="auto" w:fill="FFFFFF"/>
                </w:rPr>
                <w:t>Time interval.</w:t>
              </w:r>
              <w:commentRangeEnd w:id="1225"/>
              <w:r w:rsidRPr="00D12A1A">
                <w:rPr>
                  <w:rStyle w:val="CommentReference"/>
                  <w:rFonts w:eastAsia="MS Mincho" w:cs="Arial"/>
                  <w:szCs w:val="20"/>
                  <w:lang w:eastAsia="ja-JP"/>
                </w:rPr>
                <w:commentReference w:id="1225"/>
              </w:r>
            </w:ins>
          </w:p>
        </w:tc>
        <w:tc>
          <w:tcPr>
            <w:tcW w:w="702" w:type="dxa"/>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r w:rsidR="00453950" w:rsidRPr="00B061FF">
              <w:rPr>
                <w:rFonts w:cs="Arial"/>
                <w:sz w:val="18"/>
                <w:szCs w:val="18"/>
              </w:rPr>
              <w:t>.</w:t>
            </w:r>
            <w:r>
              <w:rPr>
                <w:rFonts w:cs="Arial"/>
                <w:sz w:val="18"/>
                <w:szCs w:val="18"/>
              </w:rPr>
              <w:t>.</w:t>
            </w:r>
            <w:proofErr w:type="gramEnd"/>
            <w:r w:rsidR="00453950" w:rsidRPr="00B061FF">
              <w:rPr>
                <w:rFonts w:cs="Arial"/>
                <w:sz w:val="18"/>
                <w:szCs w:val="18"/>
              </w:rPr>
              <w:t>1]</w:t>
            </w:r>
          </w:p>
        </w:tc>
        <w:tc>
          <w:tcPr>
            <w:tcW w:w="1701" w:type="dxa"/>
          </w:tcPr>
          <w:p w14:paraId="35E20A69"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1417" w:type="dxa"/>
          </w:tcPr>
          <w:p w14:paraId="3BB62BB2" w14:textId="77777777" w:rsidR="00453950" w:rsidRPr="00B061FF" w:rsidRDefault="00453950" w:rsidP="00B061FF">
            <w:pPr>
              <w:spacing w:before="60" w:after="60" w:line="240" w:lineRule="auto"/>
              <w:jc w:val="left"/>
              <w:rPr>
                <w:rFonts w:cs="Arial"/>
                <w:sz w:val="18"/>
                <w:szCs w:val="18"/>
              </w:rPr>
            </w:pPr>
          </w:p>
        </w:tc>
      </w:tr>
    </w:tbl>
    <w:p w14:paraId="126C999C" w14:textId="77777777" w:rsidR="001B3B1F" w:rsidRPr="001B3B1F" w:rsidRDefault="001B3B1F" w:rsidP="001B3B1F">
      <w:pPr>
        <w:spacing w:before="0"/>
      </w:pPr>
    </w:p>
    <w:p w14:paraId="4B23B7AA" w14:textId="77777777" w:rsidR="00453950" w:rsidRPr="00D129DC" w:rsidRDefault="00413DAA" w:rsidP="002721B0">
      <w:pPr>
        <w:pStyle w:val="Heading3"/>
      </w:pPr>
      <w:r>
        <w:t>Feature Relationship</w:t>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1B3B1F">
        <w:trPr>
          <w:cantSplit/>
          <w:tblHeader/>
        </w:trPr>
        <w:tc>
          <w:tcPr>
            <w:tcW w:w="1555" w:type="dxa"/>
          </w:tcPr>
          <w:p w14:paraId="3449D245" w14:textId="77777777" w:rsidR="00453950" w:rsidRPr="001B3B1F" w:rsidRDefault="00453950" w:rsidP="001B3B1F">
            <w:pPr>
              <w:spacing w:before="60" w:after="60" w:line="240" w:lineRule="auto"/>
              <w:jc w:val="left"/>
              <w:rPr>
                <w:rFonts w:cs="Arial"/>
                <w:sz w:val="18"/>
                <w:szCs w:val="18"/>
              </w:rPr>
            </w:pPr>
          </w:p>
        </w:tc>
        <w:tc>
          <w:tcPr>
            <w:tcW w:w="2409" w:type="dxa"/>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tcPr>
          <w:p w14:paraId="1DEFFCA6" w14:textId="7820D06C" w:rsidR="00453950" w:rsidRPr="001B3B1F" w:rsidRDefault="001B3B1F" w:rsidP="001B3B1F">
            <w:pPr>
              <w:spacing w:before="60" w:after="60" w:line="240" w:lineRule="auto"/>
              <w:jc w:val="center"/>
              <w:rPr>
                <w:rFonts w:cs="Arial"/>
                <w:sz w:val="18"/>
                <w:szCs w:val="18"/>
                <w:lang w:eastAsia="fi-FI"/>
              </w:rPr>
            </w:pPr>
            <w:proofErr w:type="spellStart"/>
            <w:r>
              <w:rPr>
                <w:rFonts w:eastAsiaTheme="minorEastAsia" w:cs="Arial"/>
                <w:b/>
                <w:sz w:val="18"/>
                <w:szCs w:val="18"/>
                <w:lang w:eastAsia="ko-KR"/>
              </w:rPr>
              <w:t>Mult</w:t>
            </w:r>
            <w:proofErr w:type="spellEnd"/>
          </w:p>
        </w:tc>
        <w:tc>
          <w:tcPr>
            <w:tcW w:w="2268" w:type="dxa"/>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tcPr>
          <w:p w14:paraId="3F1EC1B0" w14:textId="46CE569E" w:rsidR="00453950" w:rsidRPr="001B3B1F" w:rsidRDefault="001B3B1F" w:rsidP="001B3B1F">
            <w:pPr>
              <w:spacing w:before="60" w:after="60" w:line="240" w:lineRule="auto"/>
              <w:jc w:val="center"/>
              <w:rPr>
                <w:rFonts w:cs="Arial"/>
                <w:sz w:val="18"/>
                <w:szCs w:val="18"/>
              </w:rPr>
            </w:pPr>
            <w:proofErr w:type="spellStart"/>
            <w:r>
              <w:rPr>
                <w:rFonts w:cs="Arial"/>
                <w:b/>
                <w:sz w:val="18"/>
                <w:szCs w:val="18"/>
              </w:rPr>
              <w:t>Mult</w:t>
            </w:r>
            <w:proofErr w:type="spellEnd"/>
          </w:p>
        </w:tc>
        <w:tc>
          <w:tcPr>
            <w:tcW w:w="1984" w:type="dxa"/>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453950" w:rsidRPr="00D129DC" w14:paraId="7FFFD9CF" w14:textId="77777777" w:rsidTr="001B3B1F">
        <w:trPr>
          <w:cantSplit/>
        </w:trPr>
        <w:tc>
          <w:tcPr>
            <w:tcW w:w="1555" w:type="dxa"/>
          </w:tcPr>
          <w:p w14:paraId="163F7031"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1ABFC6BE"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UnderKeelClearanceNonNavigableArea</w:t>
            </w:r>
            <w:proofErr w:type="spellEnd"/>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UnderKeelClearancePlan</w:t>
            </w:r>
            <w:proofErr w:type="spellEnd"/>
          </w:p>
        </w:tc>
        <w:tc>
          <w:tcPr>
            <w:tcW w:w="709" w:type="dxa"/>
          </w:tcPr>
          <w:p w14:paraId="4E5C4B02" w14:textId="03A3F7A7" w:rsidR="00453950" w:rsidRPr="001B3B1F" w:rsidRDefault="00891B68" w:rsidP="001B3B1F">
            <w:pPr>
              <w:spacing w:before="60" w:after="60" w:line="240" w:lineRule="auto"/>
              <w:jc w:val="center"/>
              <w:rPr>
                <w:rFonts w:cs="Arial"/>
                <w:sz w:val="18"/>
                <w:szCs w:val="18"/>
              </w:rPr>
            </w:pPr>
            <w:r>
              <w:rPr>
                <w:rFonts w:cs="Arial"/>
                <w:sz w:val="18"/>
                <w:szCs w:val="18"/>
              </w:rPr>
              <w:t>[</w:t>
            </w:r>
            <w:del w:id="1227" w:author="Jason Rhee" w:date="2023-03-08T15:53:00Z">
              <w:r w:rsidDel="002C2378">
                <w:rPr>
                  <w:rFonts w:cs="Arial"/>
                  <w:sz w:val="18"/>
                  <w:szCs w:val="18"/>
                </w:rPr>
                <w:delText>1</w:delText>
              </w:r>
            </w:del>
            <w:proofErr w:type="gramStart"/>
            <w:ins w:id="1228" w:author="Jason Rhee" w:date="2023-03-08T15:53:00Z">
              <w:r w:rsidR="002C2378">
                <w:rPr>
                  <w:rFonts w:cs="Arial"/>
                  <w:sz w:val="18"/>
                  <w:szCs w:val="18"/>
                </w:rPr>
                <w:t>0</w:t>
              </w:r>
            </w:ins>
            <w:r>
              <w:rPr>
                <w:rFonts w:cs="Arial"/>
                <w:sz w:val="18"/>
                <w:szCs w:val="18"/>
              </w:rPr>
              <w:t>..</w:t>
            </w:r>
            <w:proofErr w:type="gramEnd"/>
            <w:r w:rsidR="00453950" w:rsidRPr="001B3B1F">
              <w:rPr>
                <w:rFonts w:cs="Arial"/>
                <w:sz w:val="18"/>
                <w:szCs w:val="18"/>
              </w:rPr>
              <w:t>*]</w:t>
            </w:r>
          </w:p>
        </w:tc>
        <w:tc>
          <w:tcPr>
            <w:tcW w:w="1984" w:type="dxa"/>
          </w:tcPr>
          <w:p w14:paraId="45B67C1E"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proofErr w:type="spellStart"/>
            <w:r w:rsidRPr="001B3B1F">
              <w:rPr>
                <w:rFonts w:eastAsiaTheme="minorEastAsia" w:cs="Arial"/>
                <w:sz w:val="18"/>
                <w:szCs w:val="18"/>
                <w:lang w:eastAsia="ko-KR"/>
              </w:rPr>
              <w:t>consistOf</w:t>
            </w:r>
            <w:proofErr w:type="spellEnd"/>
          </w:p>
          <w:p w14:paraId="04C4766D"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proofErr w:type="spellStart"/>
            <w:r w:rsidRPr="001B3B1F">
              <w:rPr>
                <w:rFonts w:eastAsiaTheme="minorEastAsia" w:cs="Arial"/>
                <w:sz w:val="18"/>
                <w:szCs w:val="18"/>
                <w:lang w:eastAsia="ko-KR"/>
              </w:rPr>
              <w:t>componentOf</w:t>
            </w:r>
            <w:proofErr w:type="spellEnd"/>
          </w:p>
        </w:tc>
      </w:tr>
      <w:tr w:rsidR="00453950" w:rsidRPr="00D129DC" w14:paraId="1E67FD51" w14:textId="77777777" w:rsidTr="001B3B1F">
        <w:trPr>
          <w:cantSplit/>
        </w:trPr>
        <w:tc>
          <w:tcPr>
            <w:tcW w:w="1555" w:type="dxa"/>
          </w:tcPr>
          <w:p w14:paraId="1553CC78"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4AD7CB38"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UnderKeelClearanceAlmostNonNavigableArea</w:t>
            </w:r>
            <w:proofErr w:type="spellEnd"/>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UnderKeelClearancePlan</w:t>
            </w:r>
            <w:proofErr w:type="spellEnd"/>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1B3B1F">
              <w:rPr>
                <w:rFonts w:cs="Arial"/>
                <w:sz w:val="18"/>
                <w:szCs w:val="18"/>
              </w:rPr>
              <w:t>*]</w:t>
            </w:r>
          </w:p>
        </w:tc>
        <w:tc>
          <w:tcPr>
            <w:tcW w:w="1984" w:type="dxa"/>
          </w:tcPr>
          <w:p w14:paraId="35B70522"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proofErr w:type="spellStart"/>
            <w:r w:rsidRPr="001B3B1F">
              <w:rPr>
                <w:rFonts w:eastAsiaTheme="minorEastAsia" w:cs="Arial"/>
                <w:sz w:val="18"/>
                <w:szCs w:val="18"/>
                <w:lang w:eastAsia="ko-KR"/>
              </w:rPr>
              <w:t>consistOf</w:t>
            </w:r>
            <w:proofErr w:type="spellEnd"/>
          </w:p>
          <w:p w14:paraId="494CB27B"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r w:rsidRPr="001B3B1F">
              <w:rPr>
                <w:rFonts w:eastAsiaTheme="minorEastAsia" w:cs="Arial"/>
                <w:sz w:val="18"/>
                <w:szCs w:val="18"/>
                <w:lang w:eastAsia="ko-KR"/>
              </w:rPr>
              <w:t>componentOf</w:t>
            </w:r>
            <w:proofErr w:type="spellEnd"/>
          </w:p>
        </w:tc>
      </w:tr>
      <w:tr w:rsidR="00453950" w:rsidRPr="00D129DC" w14:paraId="00E57D76" w14:textId="77777777" w:rsidTr="001B3B1F">
        <w:trPr>
          <w:cantSplit/>
        </w:trPr>
        <w:tc>
          <w:tcPr>
            <w:tcW w:w="1555" w:type="dxa"/>
          </w:tcPr>
          <w:p w14:paraId="166DBDBB"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0B147658"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UnderKeelClearanceControlPoint</w:t>
            </w:r>
            <w:proofErr w:type="spellEnd"/>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UnderKeelClearancePlan</w:t>
            </w:r>
            <w:proofErr w:type="spellEnd"/>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1..</w:t>
            </w:r>
            <w:proofErr w:type="gramEnd"/>
            <w:r w:rsidR="00453950" w:rsidRPr="001B3B1F">
              <w:rPr>
                <w:rFonts w:cs="Arial"/>
                <w:sz w:val="18"/>
                <w:szCs w:val="18"/>
              </w:rPr>
              <w:t>*]</w:t>
            </w:r>
          </w:p>
        </w:tc>
        <w:tc>
          <w:tcPr>
            <w:tcW w:w="1984" w:type="dxa"/>
          </w:tcPr>
          <w:p w14:paraId="1C50AD93"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proofErr w:type="spellStart"/>
            <w:r w:rsidRPr="001B3B1F">
              <w:rPr>
                <w:rFonts w:eastAsiaTheme="minorEastAsia" w:cs="Arial"/>
                <w:sz w:val="18"/>
                <w:szCs w:val="18"/>
                <w:lang w:eastAsia="ko-KR"/>
              </w:rPr>
              <w:t>consistOf</w:t>
            </w:r>
            <w:proofErr w:type="spellEnd"/>
          </w:p>
          <w:p w14:paraId="5E1FB166"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r w:rsidRPr="001B3B1F">
              <w:rPr>
                <w:rFonts w:eastAsiaTheme="minorEastAsia" w:cs="Arial"/>
                <w:sz w:val="18"/>
                <w:szCs w:val="18"/>
                <w:lang w:eastAsia="ko-KR"/>
              </w:rPr>
              <w:t>componentOf</w:t>
            </w:r>
            <w:proofErr w:type="spellEnd"/>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proofErr w:type="spellStart"/>
      <w:r w:rsidRPr="00D129DC">
        <w:t>FixedTimeRange</w:t>
      </w:r>
      <w:proofErr w:type="spellEnd"/>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D96BD6">
        <w:tc>
          <w:tcPr>
            <w:tcW w:w="1750" w:type="dxa"/>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ComplexAttribute</w:t>
            </w:r>
            <w:proofErr w:type="spellEnd"/>
          </w:p>
        </w:tc>
        <w:tc>
          <w:tcPr>
            <w:tcW w:w="1778" w:type="dxa"/>
          </w:tcPr>
          <w:p w14:paraId="2CBA89B0"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fixedTimeRange</w:t>
            </w:r>
            <w:proofErr w:type="spellEnd"/>
          </w:p>
        </w:tc>
        <w:tc>
          <w:tcPr>
            <w:tcW w:w="1712" w:type="dxa"/>
          </w:tcPr>
          <w:p w14:paraId="0B40E77A" w14:textId="58A09C49" w:rsidR="00453950" w:rsidRPr="00891B68" w:rsidRDefault="000C223C" w:rsidP="00891B68">
            <w:pPr>
              <w:spacing w:before="60" w:after="60" w:line="240" w:lineRule="auto"/>
              <w:rPr>
                <w:rFonts w:cs="Arial"/>
                <w:sz w:val="18"/>
                <w:szCs w:val="18"/>
              </w:rPr>
            </w:pPr>
            <w:commentRangeStart w:id="1229"/>
            <w:ins w:id="1230" w:author="Perryman, Lindsay" w:date="2023-11-10T12:16:00Z">
              <w:r>
                <w:rPr>
                  <w:rFonts w:ascii="Open Sans" w:hAnsi="Open Sans" w:cs="Open Sans"/>
                  <w:color w:val="676A6C"/>
                  <w:szCs w:val="20"/>
                  <w:shd w:val="clear" w:color="auto" w:fill="FFFFFF"/>
                </w:rPr>
                <w:t>Time interval.</w:t>
              </w:r>
              <w:commentRangeEnd w:id="1229"/>
              <w:r>
                <w:rPr>
                  <w:rStyle w:val="CommentReference"/>
                  <w:rFonts w:eastAsia="MS Mincho"/>
                  <w:szCs w:val="20"/>
                  <w:lang w:eastAsia="ja-JP"/>
                </w:rPr>
                <w:commentReference w:id="1229"/>
              </w:r>
            </w:ins>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018800D2" w:rsidR="00453950" w:rsidRPr="00891B68" w:rsidRDefault="00453950" w:rsidP="00891B68">
            <w:pPr>
              <w:spacing w:before="60" w:after="60" w:line="240" w:lineRule="auto"/>
              <w:rPr>
                <w:rFonts w:cs="Arial"/>
                <w:sz w:val="18"/>
                <w:szCs w:val="18"/>
              </w:rPr>
            </w:pPr>
            <w:del w:id="1231" w:author="Jason Rhee" w:date="2023-04-04T15:43:00Z">
              <w:r w:rsidRPr="00891B68" w:rsidDel="00DB6A7E">
                <w:rPr>
                  <w:rFonts w:cs="Arial"/>
                  <w:sz w:val="18"/>
                  <w:szCs w:val="18"/>
                </w:rPr>
                <w:delText>TimeStart</w:delText>
              </w:r>
            </w:del>
            <w:proofErr w:type="spellStart"/>
            <w:ins w:id="1232" w:author="Jason Rhee" w:date="2023-04-04T15:43:00Z">
              <w:r w:rsidR="00DB6A7E">
                <w:rPr>
                  <w:rFonts w:cs="Arial"/>
                  <w:sz w:val="18"/>
                  <w:szCs w:val="18"/>
                </w:rPr>
                <w:t>t</w:t>
              </w:r>
              <w:r w:rsidR="00DB6A7E" w:rsidRPr="00891B68">
                <w:rPr>
                  <w:rFonts w:cs="Arial"/>
                  <w:sz w:val="18"/>
                  <w:szCs w:val="18"/>
                </w:rPr>
                <w:t>imeStart</w:t>
              </w:r>
            </w:ins>
            <w:proofErr w:type="spellEnd"/>
          </w:p>
        </w:tc>
        <w:tc>
          <w:tcPr>
            <w:tcW w:w="1712" w:type="dxa"/>
          </w:tcPr>
          <w:p w14:paraId="675969A5" w14:textId="590CD638" w:rsidR="00453950" w:rsidRPr="007359FB" w:rsidRDefault="002D4F73" w:rsidP="00891B68">
            <w:pPr>
              <w:spacing w:before="60" w:after="60" w:line="240" w:lineRule="auto"/>
              <w:rPr>
                <w:rFonts w:cs="Arial"/>
                <w:sz w:val="18"/>
                <w:szCs w:val="18"/>
                <w:lang w:val="fr-FR"/>
              </w:rPr>
            </w:pPr>
            <w:ins w:id="1233" w:author="Jason Rhee" w:date="2023-11-10T23:34:00Z">
              <w:r w:rsidRPr="002D4F73">
                <w:rPr>
                  <w:rFonts w:cs="Arial"/>
                  <w:sz w:val="18"/>
                  <w:szCs w:val="18"/>
                </w:rPr>
                <w:t>The start time of an active period.</w:t>
              </w:r>
            </w:ins>
            <w:commentRangeStart w:id="1234"/>
            <w:del w:id="1235" w:author="Jason Rhee" w:date="2023-11-10T23:34:00Z">
              <w:r w:rsidR="00453950" w:rsidRPr="00891B68" w:rsidDel="002D4F73">
                <w:rPr>
                  <w:rFonts w:cs="Arial"/>
                  <w:sz w:val="18"/>
                  <w:szCs w:val="18"/>
                </w:rPr>
                <w:delText>dateTime</w:delText>
              </w:r>
              <w:commentRangeEnd w:id="1234"/>
              <w:r w:rsidR="000C223C" w:rsidDel="002D4F73">
                <w:rPr>
                  <w:rStyle w:val="CommentReference"/>
                  <w:rFonts w:eastAsia="MS Mincho"/>
                  <w:szCs w:val="20"/>
                  <w:lang w:eastAsia="ja-JP"/>
                </w:rPr>
                <w:commentReference w:id="1234"/>
              </w:r>
            </w:del>
          </w:p>
        </w:tc>
        <w:tc>
          <w:tcPr>
            <w:tcW w:w="1276" w:type="dxa"/>
          </w:tcPr>
          <w:p w14:paraId="6C36BC86" w14:textId="77777777" w:rsidR="00453950" w:rsidRPr="00891B68" w:rsidRDefault="00453950" w:rsidP="00891B68">
            <w:pPr>
              <w:spacing w:before="60" w:after="60" w:line="240" w:lineRule="auto"/>
              <w:jc w:val="center"/>
              <w:rPr>
                <w:rFonts w:cs="Arial"/>
                <w:sz w:val="18"/>
                <w:szCs w:val="18"/>
              </w:rPr>
            </w:pPr>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ED4ED54" w:rsidR="00453950" w:rsidRPr="00891B68" w:rsidRDefault="00453950" w:rsidP="00891B68">
            <w:pPr>
              <w:spacing w:before="60" w:after="60" w:line="240" w:lineRule="auto"/>
              <w:rPr>
                <w:rFonts w:cs="Arial"/>
                <w:sz w:val="18"/>
                <w:szCs w:val="18"/>
              </w:rPr>
            </w:pPr>
            <w:del w:id="1236" w:author="Jason Rhee" w:date="2023-04-04T15:43:00Z">
              <w:r w:rsidRPr="00891B68" w:rsidDel="00DB6A7E">
                <w:rPr>
                  <w:rFonts w:cs="Arial"/>
                  <w:sz w:val="18"/>
                  <w:szCs w:val="18"/>
                </w:rPr>
                <w:delText>TimeEnd</w:delText>
              </w:r>
            </w:del>
            <w:proofErr w:type="spellStart"/>
            <w:ins w:id="1237" w:author="Jason Rhee" w:date="2023-04-04T15:43:00Z">
              <w:r w:rsidR="00DB6A7E">
                <w:rPr>
                  <w:rFonts w:cs="Arial"/>
                  <w:sz w:val="18"/>
                  <w:szCs w:val="18"/>
                </w:rPr>
                <w:t>t</w:t>
              </w:r>
              <w:r w:rsidR="00DB6A7E" w:rsidRPr="00891B68">
                <w:rPr>
                  <w:rFonts w:cs="Arial"/>
                  <w:sz w:val="18"/>
                  <w:szCs w:val="18"/>
                </w:rPr>
                <w:t>imeEnd</w:t>
              </w:r>
            </w:ins>
            <w:proofErr w:type="spellEnd"/>
          </w:p>
        </w:tc>
        <w:tc>
          <w:tcPr>
            <w:tcW w:w="1712" w:type="dxa"/>
          </w:tcPr>
          <w:p w14:paraId="20B537D1" w14:textId="61D80293" w:rsidR="00453950" w:rsidRPr="00891B68" w:rsidRDefault="007359FB" w:rsidP="00891B68">
            <w:pPr>
              <w:spacing w:before="60" w:after="60" w:line="240" w:lineRule="auto"/>
              <w:rPr>
                <w:rFonts w:cs="Arial"/>
                <w:sz w:val="18"/>
                <w:szCs w:val="18"/>
              </w:rPr>
            </w:pPr>
            <w:ins w:id="1238" w:author="Jason Rhee" w:date="2023-11-10T23:34:00Z">
              <w:r w:rsidRPr="007359FB">
                <w:rPr>
                  <w:rFonts w:cs="Arial"/>
                  <w:sz w:val="18"/>
                  <w:szCs w:val="18"/>
                </w:rPr>
                <w:t>The end time of an active period.</w:t>
              </w:r>
            </w:ins>
            <w:commentRangeStart w:id="1239"/>
            <w:del w:id="1240" w:author="Jason Rhee" w:date="2023-11-10T23:34:00Z">
              <w:r w:rsidR="00453950" w:rsidRPr="00891B68" w:rsidDel="007359FB">
                <w:rPr>
                  <w:rFonts w:cs="Arial"/>
                  <w:sz w:val="18"/>
                  <w:szCs w:val="18"/>
                </w:rPr>
                <w:delText>dateTime</w:delText>
              </w:r>
              <w:commentRangeEnd w:id="1239"/>
              <w:r w:rsidR="000C223C" w:rsidDel="007359FB">
                <w:rPr>
                  <w:rStyle w:val="CommentReference"/>
                  <w:rFonts w:eastAsia="MS Mincho"/>
                  <w:szCs w:val="20"/>
                  <w:lang w:eastAsia="ja-JP"/>
                </w:rPr>
                <w:commentReference w:id="1239"/>
              </w:r>
            </w:del>
          </w:p>
        </w:tc>
        <w:tc>
          <w:tcPr>
            <w:tcW w:w="1276" w:type="dxa"/>
          </w:tcPr>
          <w:p w14:paraId="632B032C" w14:textId="77777777" w:rsidR="00453950" w:rsidRPr="00891B68" w:rsidRDefault="00453950" w:rsidP="00891B68">
            <w:pPr>
              <w:spacing w:before="60" w:after="60" w:line="240" w:lineRule="auto"/>
              <w:jc w:val="center"/>
              <w:rPr>
                <w:rFonts w:cs="Arial"/>
                <w:sz w:val="18"/>
                <w:szCs w:val="18"/>
              </w:rPr>
            </w:pPr>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634" w:type="dxa"/>
        <w:tblLayout w:type="fixed"/>
        <w:tblLook w:val="04A0" w:firstRow="1" w:lastRow="0" w:firstColumn="1" w:lastColumn="0" w:noHBand="0" w:noVBand="1"/>
      </w:tblPr>
      <w:tblGrid>
        <w:gridCol w:w="3539"/>
        <w:gridCol w:w="1701"/>
        <w:gridCol w:w="1276"/>
        <w:gridCol w:w="1417"/>
        <w:gridCol w:w="1701"/>
      </w:tblGrid>
      <w:tr w:rsidR="00D96BD6" w:rsidRPr="00891B68" w14:paraId="595CCEC4" w14:textId="77777777" w:rsidTr="00D96BD6">
        <w:tc>
          <w:tcPr>
            <w:tcW w:w="3539" w:type="dxa"/>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D96BD6">
        <w:tc>
          <w:tcPr>
            <w:tcW w:w="3539" w:type="dxa"/>
          </w:tcPr>
          <w:p w14:paraId="587514A9" w14:textId="77777777" w:rsidR="00D96BD6" w:rsidRPr="00891B68" w:rsidRDefault="00D96BD6" w:rsidP="00891B68">
            <w:pPr>
              <w:spacing w:before="60" w:after="60" w:line="240" w:lineRule="auto"/>
              <w:jc w:val="left"/>
              <w:rPr>
                <w:sz w:val="18"/>
                <w:szCs w:val="18"/>
              </w:rPr>
            </w:pPr>
            <w:proofErr w:type="spellStart"/>
            <w:r w:rsidRPr="00891B68">
              <w:rPr>
                <w:sz w:val="18"/>
                <w:szCs w:val="18"/>
              </w:rPr>
              <w:t>underKeelClearancePurpose</w:t>
            </w:r>
            <w:proofErr w:type="spellEnd"/>
            <w:del w:id="1241" w:author="Kevin Kim" w:date="2023-10-24T10:32:00Z">
              <w:r w:rsidRPr="00891B68" w:rsidDel="00944ABD">
                <w:rPr>
                  <w:sz w:val="18"/>
                  <w:szCs w:val="18"/>
                </w:rPr>
                <w:delText>Type</w:delText>
              </w:r>
            </w:del>
          </w:p>
        </w:tc>
        <w:tc>
          <w:tcPr>
            <w:tcW w:w="1701" w:type="dxa"/>
          </w:tcPr>
          <w:p w14:paraId="1EA680F9" w14:textId="35B57FF6" w:rsidR="00D96BD6" w:rsidRPr="00891B68" w:rsidRDefault="006B1ED5" w:rsidP="00891B68">
            <w:pPr>
              <w:spacing w:before="60" w:after="60" w:line="240" w:lineRule="auto"/>
              <w:jc w:val="left"/>
              <w:rPr>
                <w:rFonts w:cs="Arial"/>
                <w:sz w:val="18"/>
                <w:szCs w:val="18"/>
              </w:rPr>
            </w:pPr>
            <w:ins w:id="1242" w:author="Jason Rhee" w:date="2023-11-10T23:35:00Z">
              <w:r w:rsidRPr="006B1ED5">
                <w:rPr>
                  <w:rFonts w:cs="Arial"/>
                  <w:sz w:val="18"/>
                  <w:szCs w:val="18"/>
                </w:rPr>
                <w:t>The relevant phase of a UKC passage plan.</w:t>
              </w:r>
            </w:ins>
            <w:commentRangeStart w:id="1243"/>
            <w:del w:id="1244" w:author="Jason Rhee" w:date="2023-11-10T23:35:00Z">
              <w:r w:rsidR="00D96BD6" w:rsidRPr="00891B68" w:rsidDel="006B1ED5">
                <w:rPr>
                  <w:rFonts w:cs="Arial"/>
                  <w:sz w:val="18"/>
                  <w:szCs w:val="18"/>
                </w:rPr>
                <w:delText>Type of UKC plan</w:delText>
              </w:r>
              <w:commentRangeEnd w:id="1243"/>
              <w:r w:rsidR="000C223C" w:rsidDel="006B1ED5">
                <w:rPr>
                  <w:rStyle w:val="CommentReference"/>
                  <w:rFonts w:eastAsia="MS Mincho"/>
                  <w:szCs w:val="20"/>
                  <w:lang w:eastAsia="ja-JP"/>
                </w:rPr>
                <w:commentReference w:id="1243"/>
              </w:r>
            </w:del>
          </w:p>
        </w:tc>
        <w:tc>
          <w:tcPr>
            <w:tcW w:w="1276" w:type="dxa"/>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prePlan</w:t>
            </w:r>
            <w:proofErr w:type="spellEnd"/>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actualPlan</w:t>
            </w:r>
            <w:proofErr w:type="spellEnd"/>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3: </w:t>
            </w:r>
            <w:proofErr w:type="spellStart"/>
            <w:r w:rsidRPr="00891B68">
              <w:rPr>
                <w:rFonts w:cs="Arial"/>
                <w:sz w:val="18"/>
                <w:szCs w:val="18"/>
              </w:rPr>
              <w:t>actualUpdate</w:t>
            </w:r>
            <w:proofErr w:type="spellEnd"/>
          </w:p>
        </w:tc>
      </w:tr>
      <w:tr w:rsidR="00D96BD6" w:rsidRPr="00891B68" w14:paraId="2E0E4846" w14:textId="77777777" w:rsidTr="00D96BD6">
        <w:tc>
          <w:tcPr>
            <w:tcW w:w="3539" w:type="dxa"/>
          </w:tcPr>
          <w:p w14:paraId="0E088C7F" w14:textId="708F2575" w:rsidR="00D96BD6" w:rsidRPr="00891B68" w:rsidRDefault="00D96BD6" w:rsidP="00891B68">
            <w:pPr>
              <w:spacing w:before="60" w:after="60" w:line="240" w:lineRule="auto"/>
              <w:jc w:val="left"/>
              <w:rPr>
                <w:sz w:val="18"/>
                <w:szCs w:val="18"/>
              </w:rPr>
            </w:pPr>
            <w:proofErr w:type="spellStart"/>
            <w:r w:rsidRPr="00891B68">
              <w:rPr>
                <w:sz w:val="18"/>
                <w:szCs w:val="18"/>
              </w:rPr>
              <w:lastRenderedPageBreak/>
              <w:t>underKeelClearanceCalculation</w:t>
            </w:r>
            <w:ins w:id="1245" w:author="Jason Rhee" w:date="2023-11-06T09:26:00Z">
              <w:r w:rsidR="008B7553">
                <w:rPr>
                  <w:sz w:val="18"/>
                  <w:szCs w:val="18"/>
                </w:rPr>
                <w:t>Requested</w:t>
              </w:r>
            </w:ins>
            <w:proofErr w:type="spellEnd"/>
            <w:del w:id="1246" w:author="Kevin Kim" w:date="2023-10-24T10:32:00Z">
              <w:r w:rsidRPr="00891B68" w:rsidDel="00944ABD">
                <w:rPr>
                  <w:sz w:val="18"/>
                  <w:szCs w:val="18"/>
                </w:rPr>
                <w:delText>Type</w:delText>
              </w:r>
            </w:del>
          </w:p>
        </w:tc>
        <w:tc>
          <w:tcPr>
            <w:tcW w:w="1701" w:type="dxa"/>
          </w:tcPr>
          <w:p w14:paraId="7902A95E"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Indication of how the plan was calculated</w:t>
            </w:r>
          </w:p>
        </w:tc>
        <w:tc>
          <w:tcPr>
            <w:tcW w:w="1276" w:type="dxa"/>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Pr>
                <w:rFonts w:cs="Arial"/>
                <w:sz w:val="18"/>
                <w:szCs w:val="18"/>
              </w:rPr>
              <w:t>1]</w:t>
            </w:r>
          </w:p>
        </w:tc>
        <w:tc>
          <w:tcPr>
            <w:tcW w:w="1417" w:type="dxa"/>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timeWindow</w:t>
            </w:r>
            <w:proofErr w:type="spellEnd"/>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maxDraught</w:t>
            </w:r>
            <w:proofErr w:type="spellEnd"/>
          </w:p>
        </w:tc>
      </w:tr>
    </w:tbl>
    <w:p w14:paraId="648D278F" w14:textId="77777777" w:rsidR="00B730E4" w:rsidRDefault="00B730E4" w:rsidP="00B730E4">
      <w:pPr>
        <w:spacing w:before="0" w:after="0"/>
      </w:pPr>
      <w:bookmarkStart w:id="1247" w:name="_Toc225648301"/>
      <w:bookmarkStart w:id="1248" w:name="_Toc225065158"/>
      <w:bookmarkStart w:id="1249" w:name="_Toc225648282"/>
      <w:bookmarkStart w:id="1250" w:name="_Toc225065139"/>
      <w:bookmarkEnd w:id="1159"/>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251" w:name="_Toc127463830"/>
      <w:bookmarkStart w:id="1252" w:name="_Toc128125456"/>
      <w:bookmarkStart w:id="1253" w:name="_Toc141176181"/>
      <w:bookmarkStart w:id="1254" w:name="_Toc141176336"/>
      <w:bookmarkStart w:id="1255" w:name="_Toc141176967"/>
      <w:bookmarkStart w:id="1256" w:name="_Toc150177852"/>
      <w:r w:rsidRPr="00A4129D">
        <w:t>F</w:t>
      </w:r>
      <w:r w:rsidR="00596942" w:rsidRPr="00A4129D">
        <w:t>eature Catalogue</w:t>
      </w:r>
      <w:bookmarkEnd w:id="1247"/>
      <w:bookmarkEnd w:id="1248"/>
      <w:bookmarkEnd w:id="1251"/>
      <w:bookmarkEnd w:id="1252"/>
      <w:bookmarkEnd w:id="1253"/>
      <w:bookmarkEnd w:id="1254"/>
      <w:bookmarkEnd w:id="1255"/>
      <w:bookmarkEnd w:id="1256"/>
    </w:p>
    <w:p w14:paraId="53FA5856" w14:textId="77777777" w:rsidR="00E65251" w:rsidRPr="009D1822" w:rsidRDefault="00E65251" w:rsidP="00B11B94">
      <w:pPr>
        <w:pStyle w:val="Heading2"/>
      </w:pPr>
      <w:bookmarkStart w:id="1257" w:name="_Toc127463831"/>
      <w:bookmarkStart w:id="1258" w:name="_Toc128125457"/>
      <w:bookmarkStart w:id="1259" w:name="_Toc141176182"/>
      <w:bookmarkStart w:id="1260" w:name="_Toc141176337"/>
      <w:bookmarkStart w:id="1261" w:name="_Toc141176968"/>
      <w:bookmarkStart w:id="1262" w:name="_Toc150177853"/>
      <w:r w:rsidRPr="009D1822">
        <w:t>Introduction</w:t>
      </w:r>
      <w:bookmarkEnd w:id="1257"/>
      <w:bookmarkEnd w:id="1258"/>
      <w:bookmarkEnd w:id="1259"/>
      <w:bookmarkEnd w:id="1260"/>
      <w:bookmarkEnd w:id="1261"/>
      <w:bookmarkEnd w:id="1262"/>
    </w:p>
    <w:p w14:paraId="461BCFC1" w14:textId="78D7C783" w:rsidR="007D457F" w:rsidRDefault="007D457F" w:rsidP="009D1822">
      <w:pPr>
        <w:spacing w:before="0"/>
      </w:pPr>
      <w:commentRangeStart w:id="1263"/>
      <w:commentRangeStart w:id="1264"/>
      <w:del w:id="1265" w:author="Jason Rhee" w:date="2023-11-10T18:24:00Z">
        <w:r w:rsidRPr="00163079" w:rsidDel="00B111BD">
          <w:rPr>
            <w:rFonts w:hint="eastAsia"/>
          </w:rPr>
          <w:delText>According</w:delText>
        </w:r>
        <w:r w:rsidRPr="00002634" w:rsidDel="00B111BD">
          <w:rPr>
            <w:rFonts w:hint="eastAsia"/>
          </w:rPr>
          <w:delText xml:space="preserve"> to</w:delText>
        </w:r>
      </w:del>
      <w:ins w:id="1266" w:author="Jason Rhee" w:date="2023-11-10T18:24:00Z">
        <w:r w:rsidR="00B111BD">
          <w:t>As outlined in</w:t>
        </w:r>
      </w:ins>
      <w:r w:rsidRPr="00002634">
        <w:rPr>
          <w:rFonts w:hint="eastAsia"/>
        </w:rPr>
        <w:t xml:space="preserve"> </w:t>
      </w:r>
      <w:commentRangeEnd w:id="1263"/>
      <w:r w:rsidR="004D3C1E">
        <w:rPr>
          <w:rStyle w:val="CommentReference"/>
          <w:rFonts w:eastAsia="MS Mincho"/>
          <w:szCs w:val="20"/>
          <w:lang w:eastAsia="ja-JP"/>
        </w:rPr>
        <w:commentReference w:id="1263"/>
      </w:r>
      <w:commentRangeEnd w:id="1264"/>
      <w:r w:rsidR="005463D3">
        <w:rPr>
          <w:rStyle w:val="CommentReference"/>
          <w:rFonts w:eastAsia="MS Mincho"/>
          <w:szCs w:val="20"/>
          <w:lang w:eastAsia="ja-JP"/>
        </w:rPr>
        <w:commentReference w:id="1264"/>
      </w:r>
      <w:r w:rsidRPr="00741576">
        <w:t>ISO 19110</w:t>
      </w:r>
      <w:r>
        <w:t>,</w:t>
      </w:r>
      <w:r w:rsidRPr="00741576">
        <w:t xml:space="preserve"> </w:t>
      </w:r>
      <w:r>
        <w:t>c</w:t>
      </w:r>
      <w:r w:rsidRPr="00741576">
        <w:t>atalogues contain definitions and descriptions of the spatial object types, their attributes and associated components occurring in one or more spatial datasets, together with any operations that may be applied</w:t>
      </w:r>
      <w:r>
        <w:t>.</w:t>
      </w:r>
    </w:p>
    <w:p w14:paraId="33FE0A43" w14:textId="2A4062EC"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AF6513">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28ECBB38" w14:textId="1A2FF465" w:rsidR="00AF6513"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del w:id="1267" w:author="Jason Rhee" w:date="2023-05-02T11:12:00Z">
        <w:r w:rsidR="0066549D" w:rsidDel="00491E58">
          <w:delText xml:space="preserve">. </w:delText>
        </w:r>
        <w:r w:rsidR="006F27D7" w:rsidDel="00491E58">
          <w:delText xml:space="preserve">The S-129 FC is </w:delText>
        </w:r>
        <w:r w:rsidR="00B730E4" w:rsidDel="00491E58">
          <w:delText>described</w:delText>
        </w:r>
        <w:r w:rsidR="006F27D7" w:rsidDel="00491E58">
          <w:delText xml:space="preserve"> in</w:delText>
        </w:r>
      </w:del>
      <w:r w:rsidR="006F27D7">
        <w:t xml:space="preserve"> </w:t>
      </w:r>
      <w:r w:rsidR="00B730E4">
        <w:fldChar w:fldCharType="begin"/>
      </w:r>
      <w:r w:rsidR="00B730E4">
        <w:instrText xml:space="preserve"> REF _Ref534271635 \h </w:instrText>
      </w:r>
      <w:r w:rsidR="00B730E4">
        <w:fldChar w:fldCharType="separate"/>
      </w:r>
    </w:p>
    <w:p w14:paraId="33DC7C70" w14:textId="66C81E7A" w:rsidR="00793111" w:rsidRDefault="00AF6513" w:rsidP="00B01F8A">
      <w:r w:rsidRPr="00D009CB">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ins w:id="1268" w:author="Jason Rhee" w:date="2023-02-16T17:13:00Z">
        <w:r w:rsidR="0036096C">
          <w:t xml:space="preserve">GI Registry </w:t>
        </w:r>
      </w:ins>
      <w:r w:rsidR="00B730E4" w:rsidRPr="00753CF5">
        <w:t>website (</w:t>
      </w:r>
      <w:ins w:id="1269" w:author="Jason Rhee" w:date="2023-02-16T17:13:00Z">
        <w:r w:rsidR="0036096C" w:rsidRPr="0036096C">
          <w:t>https://registry.iho.int/productspec/list.do</w:t>
        </w:r>
      </w:ins>
      <w:del w:id="1270" w:author="Jason Rhee" w:date="2023-02-16T17:13:00Z">
        <w:r w:rsidDel="0036096C">
          <w:fldChar w:fldCharType="begin"/>
        </w:r>
        <w:r w:rsidDel="0036096C">
          <w:delInstrText>HYPERLINK "http://s100.iho.int/S100/productspecs"</w:delInstrText>
        </w:r>
        <w:r w:rsidDel="0036096C">
          <w:fldChar w:fldCharType="separate"/>
        </w:r>
        <w:r w:rsidR="00B730E4" w:rsidRPr="00D763F9" w:rsidDel="0036096C">
          <w:rPr>
            <w:rStyle w:val="Hyperlink"/>
            <w:lang w:val="en-AU"/>
          </w:rPr>
          <w:delText>http://s100.iho.int/S100/productspecs</w:delText>
        </w:r>
        <w:r w:rsidDel="0036096C">
          <w:rPr>
            <w:rStyle w:val="Hyperlink"/>
            <w:lang w:val="en-AU"/>
          </w:rPr>
          <w:fldChar w:fldCharType="end"/>
        </w:r>
      </w:del>
      <w:r w:rsidR="00B730E4" w:rsidRPr="00753CF5">
        <w:t>).</w:t>
      </w:r>
    </w:p>
    <w:p w14:paraId="2C9EB532" w14:textId="764F9384" w:rsidR="00793111" w:rsidRPr="00A4129D" w:rsidRDefault="000773A9" w:rsidP="00B11B94">
      <w:pPr>
        <w:pStyle w:val="Heading2"/>
      </w:pPr>
      <w:bookmarkStart w:id="1271" w:name="_Toc127463832"/>
      <w:bookmarkStart w:id="1272" w:name="_Toc128125458"/>
      <w:bookmarkStart w:id="1273" w:name="_Toc141176183"/>
      <w:bookmarkStart w:id="1274" w:name="_Toc141176338"/>
      <w:bookmarkStart w:id="1275" w:name="_Toc141176969"/>
      <w:bookmarkStart w:id="1276" w:name="_Toc150177854"/>
      <w:r w:rsidRPr="00A4129D">
        <w:t>Feature Types</w:t>
      </w:r>
      <w:bookmarkEnd w:id="1249"/>
      <w:bookmarkEnd w:id="1250"/>
      <w:bookmarkEnd w:id="1271"/>
      <w:bookmarkEnd w:id="1272"/>
      <w:bookmarkEnd w:id="1273"/>
      <w:bookmarkEnd w:id="1274"/>
      <w:bookmarkEnd w:id="1275"/>
      <w:bookmarkEnd w:id="1276"/>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277" w:name="_Toc225648283"/>
      <w:bookmarkStart w:id="1278" w:name="_Toc225065140"/>
      <w:r w:rsidRPr="00D129DC">
        <w:t>Geographic</w:t>
      </w:r>
    </w:p>
    <w:p w14:paraId="006CFE4A" w14:textId="7CFFDECE"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del w:id="1279" w:author="Jason Rhee" w:date="2023-03-06T11:35:00Z">
        <w:r w:rsidR="00833E38" w:rsidRPr="00D129DC" w:rsidDel="00302F86">
          <w:delText xml:space="preserve">principle </w:delText>
        </w:r>
      </w:del>
      <w:ins w:id="1280" w:author="Jason Rhee" w:date="2023-03-06T11:35:00Z">
        <w:r w:rsidR="00302F86">
          <w:t>principal</w:t>
        </w:r>
        <w:r w:rsidR="00302F86" w:rsidRPr="00D129DC">
          <w:t xml:space="preserve"> </w:t>
        </w:r>
      </w:ins>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277"/>
      <w:bookmarkEnd w:id="1278"/>
    </w:p>
    <w:p w14:paraId="46BDEEA9" w14:textId="77777777" w:rsidR="00D7007E" w:rsidRDefault="000771BD" w:rsidP="00060070">
      <w:pPr>
        <w:spacing w:before="0"/>
        <w:rPr>
          <w:lang w:val="en-US"/>
        </w:rPr>
      </w:pPr>
      <w:bookmarkStart w:id="1281" w:name="_Toc225648284"/>
      <w:bookmarkStart w:id="1282"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proofErr w:type="gramStart"/>
      <w:r w:rsidRPr="00D129DC">
        <w:rPr>
          <w:lang w:val="en-US"/>
        </w:rPr>
        <w:t>override</w:t>
      </w:r>
      <w:proofErr w:type="gramEnd"/>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proofErr w:type="gramStart"/>
      <w:r w:rsidR="00724D86" w:rsidRPr="00D129DC">
        <w:t xml:space="preserve">meta </w:t>
      </w:r>
      <w:r w:rsidR="0060525E" w:rsidRPr="00D129DC">
        <w:t>attribution</w:t>
      </w:r>
      <w:proofErr w:type="gramEnd"/>
      <w:r w:rsidR="0060525E" w:rsidRPr="00D129DC">
        <w:t xml:space="preserve"> on individual </w:t>
      </w:r>
      <w:r w:rsidR="004D6435" w:rsidRPr="00D129DC">
        <w:t>features</w:t>
      </w:r>
      <w:r w:rsidR="0060525E" w:rsidRPr="00D129DC">
        <w:t>.</w:t>
      </w:r>
    </w:p>
    <w:p w14:paraId="7780D196" w14:textId="77777777" w:rsidR="001056D7" w:rsidRPr="009E7FBD" w:rsidRDefault="00AC61F9" w:rsidP="002721B0">
      <w:pPr>
        <w:pStyle w:val="Heading3"/>
      </w:pPr>
      <w:bookmarkStart w:id="1283" w:name="_Toc225648285"/>
      <w:bookmarkStart w:id="1284" w:name="_Toc225065142"/>
      <w:bookmarkEnd w:id="1281"/>
      <w:bookmarkEnd w:id="1282"/>
      <w:r w:rsidRPr="009E7FBD">
        <w:t>Feature Relationship</w:t>
      </w:r>
    </w:p>
    <w:p w14:paraId="23F57063" w14:textId="68D9C89F"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r w:rsidRPr="00D129DC">
        <w:t>aggregation.</w:t>
      </w:r>
    </w:p>
    <w:p w14:paraId="19E55A69" w14:textId="77777777" w:rsidR="002C133A" w:rsidRPr="00D129DC" w:rsidRDefault="002C133A" w:rsidP="002721B0">
      <w:pPr>
        <w:pStyle w:val="Heading4"/>
      </w:pPr>
      <w:r w:rsidRPr="00D129DC">
        <w:t>Aggregation</w:t>
      </w:r>
    </w:p>
    <w:p w14:paraId="0ECA3CD3" w14:textId="77777777" w:rsidR="002C133A" w:rsidRPr="00D129DC" w:rsidRDefault="002C133A" w:rsidP="00060070">
      <w:pPr>
        <w:spacing w:before="0"/>
      </w:pPr>
      <w:r w:rsidRPr="00D129DC">
        <w:t>An aggregation is a relationship between two or more feature types where the aggregation feature is made up of component features.</w:t>
      </w:r>
    </w:p>
    <w:p w14:paraId="7F8C137C" w14:textId="4C80114C" w:rsidR="00CC1A07" w:rsidRPr="00D129DC" w:rsidRDefault="002C133A" w:rsidP="00060070">
      <w:pPr>
        <w:spacing w:before="0"/>
        <w:rPr>
          <w:rFonts w:eastAsia="MS Mincho" w:cs="Arial"/>
          <w:szCs w:val="20"/>
          <w:lang w:eastAsia="ja-JP"/>
        </w:rPr>
      </w:pPr>
      <w:r w:rsidRPr="00060070">
        <w:rPr>
          <w:rStyle w:val="Strong"/>
          <w:b w:val="0"/>
          <w:lang w:val="en-US"/>
        </w:rPr>
        <w:lastRenderedPageBreak/>
        <w:t>EXAMPLE</w:t>
      </w:r>
      <w:r w:rsidR="003E544B" w:rsidRPr="00060070">
        <w:rPr>
          <w:rStyle w:val="Strong"/>
          <w:b w:val="0"/>
          <w:lang w:val="en-US"/>
        </w:rPr>
        <w:t>:</w:t>
      </w:r>
      <w:r w:rsidR="00F63521">
        <w:t xml:space="preserve"> </w:t>
      </w:r>
      <w:r w:rsidRPr="00D129DC">
        <w:t xml:space="preserve">A </w:t>
      </w:r>
      <w:r w:rsidRPr="00D129DC">
        <w:rPr>
          <w:lang w:val="en-US" w:eastAsia="fi-FI"/>
        </w:rPr>
        <w:t>U</w:t>
      </w:r>
      <w:r w:rsidR="006F27D7">
        <w:rPr>
          <w:lang w:val="en-US" w:eastAsia="fi-FI"/>
        </w:rPr>
        <w:t xml:space="preserve">KC plan </w:t>
      </w:r>
      <w:r w:rsidRPr="00D129DC">
        <w:t xml:space="preserve">feature may </w:t>
      </w:r>
      <w:del w:id="1285" w:author="Jason Rhee" w:date="2023-11-10T18:25:00Z">
        <w:r w:rsidRPr="00D129DC" w:rsidDel="005463D3">
          <w:delText xml:space="preserve">be </w:delText>
        </w:r>
      </w:del>
      <w:commentRangeStart w:id="1286"/>
      <w:commentRangeStart w:id="1287"/>
      <w:del w:id="1288" w:author="Jason Rhee" w:date="2023-11-10T18:24:00Z">
        <w:r w:rsidRPr="00D129DC" w:rsidDel="005463D3">
          <w:delText xml:space="preserve">composed </w:delText>
        </w:r>
        <w:commentRangeEnd w:id="1286"/>
        <w:r w:rsidR="004D3C1E" w:rsidDel="005463D3">
          <w:rPr>
            <w:rStyle w:val="CommentReference"/>
            <w:rFonts w:eastAsia="MS Mincho"/>
            <w:szCs w:val="20"/>
            <w:lang w:eastAsia="ja-JP"/>
          </w:rPr>
          <w:commentReference w:id="1286"/>
        </w:r>
      </w:del>
      <w:commentRangeEnd w:id="1287"/>
      <w:r w:rsidR="0002510D">
        <w:rPr>
          <w:rStyle w:val="CommentReference"/>
          <w:rFonts w:eastAsia="MS Mincho"/>
          <w:szCs w:val="20"/>
          <w:lang w:eastAsia="ja-JP"/>
        </w:rPr>
        <w:commentReference w:id="1287"/>
      </w:r>
      <w:del w:id="1289" w:author="Jason Rhee" w:date="2023-11-10T18:24:00Z">
        <w:r w:rsidRPr="00D129DC" w:rsidDel="005463D3">
          <w:delText>of</w:delText>
        </w:r>
      </w:del>
      <w:ins w:id="1290" w:author="Jason Rhee" w:date="2023-11-10T18:24:00Z">
        <w:r w:rsidR="005463D3">
          <w:t>comprise</w:t>
        </w:r>
      </w:ins>
      <w:r w:rsidRPr="00D129DC">
        <w:t xml:space="preserve"> multiple </w:t>
      </w:r>
      <w:r w:rsidR="006F27D7">
        <w:t>UKC</w:t>
      </w:r>
      <w:r w:rsidRPr="00D129DC">
        <w:t xml:space="preserve"> </w:t>
      </w:r>
      <w:r w:rsidR="006F27D7">
        <w:t>n</w:t>
      </w:r>
      <w:r w:rsidRPr="00D129DC">
        <w:t>on</w:t>
      </w:r>
      <w:r w:rsidR="003E5ED5">
        <w:t>-</w:t>
      </w:r>
      <w:r w:rsidR="006F27D7">
        <w:t>n</w:t>
      </w:r>
      <w:r w:rsidRPr="00D129DC">
        <w:t xml:space="preserve">avigable </w:t>
      </w:r>
      <w:r w:rsidR="006F27D7">
        <w:t>a</w:t>
      </w:r>
      <w:r w:rsidRPr="00D129DC">
        <w:t>rea features to indicate unsafe areas.</w:t>
      </w:r>
      <w:bookmarkEnd w:id="1283"/>
      <w:bookmarkEnd w:id="1284"/>
    </w:p>
    <w:p w14:paraId="3BD47C06" w14:textId="77777777" w:rsidR="000773A9" w:rsidRPr="00A4129D" w:rsidRDefault="000773A9" w:rsidP="002721B0">
      <w:pPr>
        <w:pStyle w:val="Heading3"/>
      </w:pPr>
      <w:bookmarkStart w:id="1291" w:name="_Toc225648292"/>
      <w:bookmarkStart w:id="1292" w:name="_Toc225065149"/>
      <w:r w:rsidRPr="00A4129D">
        <w:t>Attributes</w:t>
      </w:r>
      <w:bookmarkEnd w:id="1291"/>
      <w:bookmarkEnd w:id="1292"/>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0C22139C"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AF6513" w:rsidRPr="00736EF6">
        <w:rPr>
          <w:b/>
          <w:i/>
          <w:sz w:val="18"/>
          <w:szCs w:val="18"/>
        </w:rPr>
        <w:t xml:space="preserve">Table </w:t>
      </w:r>
      <w:r w:rsidR="00AF6513">
        <w:rPr>
          <w:b/>
          <w:i/>
          <w:sz w:val="18"/>
          <w:szCs w:val="18"/>
        </w:rPr>
        <w:t>8</w:t>
      </w:r>
      <w:r w:rsidR="00AF6513" w:rsidRPr="00736EF6">
        <w:rPr>
          <w:b/>
          <w:i/>
          <w:sz w:val="18"/>
          <w:szCs w:val="18"/>
        </w:rPr>
        <w:noBreakHyphen/>
      </w:r>
      <w:r w:rsidR="00AF6513">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9A0E8D">
        <w:tc>
          <w:tcPr>
            <w:tcW w:w="1721" w:type="dxa"/>
            <w:shd w:val="clear" w:color="auto" w:fill="auto"/>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auto"/>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38B66E9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 xml:space="preserve">A signed integer </w:t>
            </w:r>
            <w:proofErr w:type="gramStart"/>
            <w:r w:rsidRPr="00736EF6">
              <w:rPr>
                <w:rFonts w:cs="Arial"/>
                <w:i w:val="0"/>
                <w:color w:val="auto"/>
                <w:szCs w:val="18"/>
              </w:rPr>
              <w:t>number</w:t>
            </w:r>
            <w:proofErr w:type="gramEnd"/>
            <w:r w:rsidR="0066549D" w:rsidRPr="00736EF6">
              <w:rPr>
                <w:rFonts w:cs="Arial"/>
                <w:i w:val="0"/>
                <w:color w:val="auto"/>
                <w:szCs w:val="18"/>
              </w:rPr>
              <w:t>.</w:t>
            </w:r>
            <w:r w:rsidR="004E1105" w:rsidRPr="00736EF6">
              <w:rPr>
                <w:rFonts w:cs="Arial"/>
                <w:i w:val="0"/>
                <w:color w:val="auto"/>
                <w:szCs w:val="18"/>
              </w:rPr>
              <w:t xml:space="preserve"> </w:t>
            </w:r>
            <w:del w:id="1293" w:author="Perryman, Lindsay" w:date="2023-03-02T16:26:00Z">
              <w:r w:rsidR="004E1105" w:rsidRPr="00736EF6" w:rsidDel="00AC4EBA">
                <w:rPr>
                  <w:rFonts w:cs="Arial"/>
                  <w:i w:val="0"/>
                  <w:color w:val="auto"/>
                  <w:szCs w:val="18"/>
                </w:rPr>
                <w:delText xml:space="preserve"> </w:delText>
              </w:r>
            </w:del>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3254ADDD"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 xml:space="preserve">A </w:t>
            </w:r>
            <w:proofErr w:type="spellStart"/>
            <w:r w:rsidRPr="00736EF6">
              <w:rPr>
                <w:rFonts w:cs="Arial"/>
                <w:sz w:val="18"/>
                <w:szCs w:val="18"/>
              </w:rPr>
              <w:t>DateTime</w:t>
            </w:r>
            <w:proofErr w:type="spellEnd"/>
            <w:r w:rsidRPr="00736EF6">
              <w:rPr>
                <w:rFonts w:cs="Arial"/>
                <w:sz w:val="18"/>
                <w:szCs w:val="18"/>
              </w:rPr>
              <w:t xml:space="preserve"> is a combination of a date and a time type</w:t>
            </w:r>
            <w:r w:rsidR="0066549D" w:rsidRPr="00736EF6">
              <w:rPr>
                <w:rFonts w:cs="Arial"/>
                <w:sz w:val="18"/>
                <w:szCs w:val="18"/>
              </w:rPr>
              <w:t xml:space="preserve">. </w:t>
            </w:r>
            <w:del w:id="1294" w:author="Perryman, Lindsay" w:date="2023-03-02T16:27:00Z">
              <w:r w:rsidR="0066549D" w:rsidRPr="00736EF6" w:rsidDel="00AC4EBA">
                <w:rPr>
                  <w:rFonts w:cs="Arial"/>
                  <w:sz w:val="18"/>
                  <w:szCs w:val="18"/>
                </w:rPr>
                <w:delText xml:space="preserve"> </w:delText>
              </w:r>
            </w:del>
            <w:r w:rsidRPr="00736EF6">
              <w:rPr>
                <w:rFonts w:cs="Arial"/>
                <w:sz w:val="18"/>
                <w:szCs w:val="18"/>
              </w:rPr>
              <w:t xml:space="preserve">Character encoding of a </w:t>
            </w:r>
            <w:proofErr w:type="spellStart"/>
            <w:r w:rsidRPr="00736EF6">
              <w:rPr>
                <w:rFonts w:cs="Arial"/>
                <w:sz w:val="18"/>
                <w:szCs w:val="18"/>
              </w:rPr>
              <w:t>DateTime</w:t>
            </w:r>
            <w:proofErr w:type="spellEnd"/>
            <w:r w:rsidRPr="00736EF6">
              <w:rPr>
                <w:rFonts w:cs="Arial"/>
                <w:sz w:val="18"/>
                <w:szCs w:val="18"/>
              </w:rPr>
              <w:t xml:space="preserv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7E5D2150" w:rsidR="00736EF6" w:rsidRPr="00736EF6" w:rsidRDefault="00736EF6" w:rsidP="00736EF6">
      <w:pPr>
        <w:spacing w:after="120"/>
        <w:jc w:val="center"/>
        <w:rPr>
          <w:b/>
        </w:rPr>
      </w:pPr>
      <w:bookmarkStart w:id="1295" w:name="_Ref534199920"/>
      <w:bookmarkStart w:id="1296"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AF6513">
        <w:rPr>
          <w:b/>
          <w:i/>
          <w:noProof/>
          <w:sz w:val="18"/>
          <w:szCs w:val="18"/>
        </w:rPr>
        <w:t>1</w:t>
      </w:r>
      <w:r w:rsidRPr="00736EF6">
        <w:rPr>
          <w:b/>
          <w:i/>
          <w:sz w:val="18"/>
          <w:szCs w:val="18"/>
        </w:rPr>
        <w:fldChar w:fldCharType="end"/>
      </w:r>
      <w:bookmarkEnd w:id="1295"/>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296"/>
    </w:p>
    <w:p w14:paraId="180F85FB" w14:textId="13F66E55" w:rsidR="007E0252" w:rsidRDefault="007E0252" w:rsidP="00736EF6">
      <w:pPr>
        <w:spacing w:before="0"/>
        <w:rPr>
          <w:highlight w:val="yellow"/>
        </w:rPr>
      </w:pPr>
      <w:bookmarkStart w:id="1297" w:name="_Toc2256482951"/>
      <w:bookmarkStart w:id="1298"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297"/>
      <w:bookmarkEnd w:id="1298"/>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proofErr w:type="spellStart"/>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proofErr w:type="spellEnd"/>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w:t>
      </w:r>
      <w:proofErr w:type="spellStart"/>
      <w:r w:rsidR="009F2A29">
        <w:rPr>
          <w:rFonts w:eastAsia="MS Mincho" w:cs="Arial"/>
          <w:szCs w:val="20"/>
          <w:lang w:val="en-GB"/>
        </w:rPr>
        <w:t>timeStart</w:t>
      </w:r>
      <w:proofErr w:type="spellEnd"/>
      <w:r w:rsidR="009F2A29">
        <w:rPr>
          <w:rFonts w:eastAsia="MS Mincho" w:cs="Arial"/>
          <w:szCs w:val="20"/>
          <w:lang w:val="en-GB"/>
        </w:rPr>
        <w:t xml:space="preserve"> and </w:t>
      </w:r>
      <w:proofErr w:type="spellStart"/>
      <w:r w:rsidR="009F2A29">
        <w:rPr>
          <w:rFonts w:eastAsia="MS Mincho" w:cs="Arial"/>
          <w:szCs w:val="20"/>
          <w:lang w:val="en-GB"/>
        </w:rPr>
        <w:t>timeEnd</w:t>
      </w:r>
      <w:proofErr w:type="spellEnd"/>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11B94">
      <w:pPr>
        <w:pStyle w:val="Heading2"/>
      </w:pPr>
      <w:bookmarkStart w:id="1299" w:name="_Toc127463833"/>
      <w:bookmarkStart w:id="1300" w:name="_Toc128125459"/>
      <w:bookmarkStart w:id="1301" w:name="_Toc141176184"/>
      <w:bookmarkStart w:id="1302" w:name="_Toc141176339"/>
      <w:bookmarkStart w:id="1303" w:name="_Toc141176970"/>
      <w:bookmarkStart w:id="1304" w:name="_Toc150177855"/>
      <w:r w:rsidRPr="003458C9">
        <w:t>Units of measure</w:t>
      </w:r>
      <w:bookmarkEnd w:id="1299"/>
      <w:bookmarkEnd w:id="1300"/>
      <w:bookmarkEnd w:id="1301"/>
      <w:bookmarkEnd w:id="1302"/>
      <w:bookmarkEnd w:id="1303"/>
      <w:bookmarkEnd w:id="1304"/>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4A42DD92" w14:textId="77777777" w:rsidR="00922A73" w:rsidRPr="00411798" w:rsidRDefault="00922A73" w:rsidP="00AC168D">
      <w:pPr>
        <w:pStyle w:val="ListParagraph"/>
        <w:numPr>
          <w:ilvl w:val="0"/>
          <w:numId w:val="29"/>
        </w:numPr>
        <w:spacing w:before="0" w:after="60" w:line="240" w:lineRule="auto"/>
      </w:pPr>
      <w:r w:rsidRPr="00411798">
        <w:t>Ship length in metres</w:t>
      </w:r>
    </w:p>
    <w:p w14:paraId="023B162A" w14:textId="77777777" w:rsidR="00922A73" w:rsidRPr="00411798" w:rsidRDefault="00922A73" w:rsidP="00AC168D">
      <w:pPr>
        <w:pStyle w:val="ListParagraph"/>
        <w:numPr>
          <w:ilvl w:val="0"/>
          <w:numId w:val="29"/>
        </w:numPr>
        <w:spacing w:before="0" w:after="60" w:line="240" w:lineRule="auto"/>
      </w:pPr>
      <w:r w:rsidRPr="00411798">
        <w:t>Water depth in metres</w:t>
      </w:r>
    </w:p>
    <w:p w14:paraId="2FCE00DB" w14:textId="09DD0097" w:rsidR="00922A73" w:rsidRDefault="00922A73" w:rsidP="00AC168D">
      <w:pPr>
        <w:pStyle w:val="ListParagraph"/>
        <w:numPr>
          <w:ilvl w:val="0"/>
          <w:numId w:val="29"/>
        </w:numPr>
        <w:spacing w:before="0" w:line="240" w:lineRule="auto"/>
        <w:ind w:left="714" w:hanging="357"/>
      </w:pPr>
      <w:r w:rsidRPr="00411798">
        <w:t>Direction in decimal degrees</w:t>
      </w:r>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305" w:name="_Toc127463834"/>
      <w:bookmarkStart w:id="1306" w:name="_Toc128125460"/>
      <w:bookmarkStart w:id="1307" w:name="_Toc141176185"/>
      <w:bookmarkStart w:id="1308" w:name="_Toc141176340"/>
      <w:bookmarkStart w:id="1309" w:name="_Toc141176971"/>
      <w:bookmarkStart w:id="1310" w:name="_Toc150177856"/>
      <w:bookmarkStart w:id="1311" w:name="_Toc225648315"/>
      <w:bookmarkStart w:id="1312" w:name="_Toc225065172"/>
      <w:r w:rsidRPr="003458C9">
        <w:t xml:space="preserve">Dataset </w:t>
      </w:r>
      <w:r w:rsidR="00C342BE" w:rsidRPr="003458C9">
        <w:t>Types</w:t>
      </w:r>
      <w:bookmarkEnd w:id="1305"/>
      <w:bookmarkEnd w:id="1306"/>
      <w:bookmarkEnd w:id="1307"/>
      <w:bookmarkEnd w:id="1308"/>
      <w:bookmarkEnd w:id="1309"/>
      <w:bookmarkEnd w:id="1310"/>
    </w:p>
    <w:p w14:paraId="5F8B9F79" w14:textId="3A2EB9B2" w:rsidR="00A302AF" w:rsidRDefault="00922A73" w:rsidP="00AC168D">
      <w:pPr>
        <w:spacing w:before="0"/>
        <w:rPr>
          <w:rFonts w:cs="Arial"/>
          <w:szCs w:val="20"/>
        </w:rPr>
      </w:pPr>
      <w:r w:rsidRPr="00922A73">
        <w:rPr>
          <w:rFonts w:cs="Arial"/>
          <w:szCs w:val="20"/>
        </w:rPr>
        <w:t>UKCM datasets consists of a UKC plan, 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313" w:name="_Toc127463835"/>
      <w:bookmarkStart w:id="1314" w:name="_Toc128125461"/>
      <w:bookmarkStart w:id="1315" w:name="_Toc141176186"/>
      <w:bookmarkStart w:id="1316" w:name="_Toc141176341"/>
      <w:bookmarkStart w:id="1317" w:name="_Toc141176972"/>
      <w:bookmarkStart w:id="1318" w:name="_Toc150177857"/>
      <w:r w:rsidRPr="00D129DC">
        <w:lastRenderedPageBreak/>
        <w:t>Dataset Loading and Unloading</w:t>
      </w:r>
      <w:bookmarkEnd w:id="1313"/>
      <w:bookmarkEnd w:id="1314"/>
      <w:bookmarkEnd w:id="1315"/>
      <w:bookmarkEnd w:id="1316"/>
      <w:bookmarkEnd w:id="1317"/>
      <w:bookmarkEnd w:id="1318"/>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w:t>
      </w:r>
      <w:proofErr w:type="spellStart"/>
      <w:r w:rsidRPr="00D129DC">
        <w:t>scaleMinimum</w:t>
      </w:r>
      <w:proofErr w:type="spellEnd"/>
      <w:r w:rsidRPr="00D129DC">
        <w:t xml:space="preserve">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319" w:name="_Toc127463836"/>
      <w:bookmarkStart w:id="1320" w:name="_Toc128125462"/>
      <w:bookmarkStart w:id="1321" w:name="_Toc141176187"/>
      <w:bookmarkStart w:id="1322" w:name="_Toc141176342"/>
      <w:bookmarkStart w:id="1323" w:name="_Toc141176973"/>
      <w:bookmarkStart w:id="1324" w:name="_Toc150177858"/>
      <w:r w:rsidRPr="003458C9">
        <w:t>Geometry</w:t>
      </w:r>
      <w:bookmarkEnd w:id="1311"/>
      <w:bookmarkEnd w:id="1312"/>
      <w:bookmarkEnd w:id="1319"/>
      <w:bookmarkEnd w:id="1320"/>
      <w:bookmarkEnd w:id="1321"/>
      <w:bookmarkEnd w:id="1322"/>
      <w:bookmarkEnd w:id="1323"/>
      <w:bookmarkEnd w:id="1324"/>
      <w:r w:rsidR="00F73215" w:rsidRPr="003458C9">
        <w:t xml:space="preserve"> </w:t>
      </w:r>
    </w:p>
    <w:p w14:paraId="430C04D4" w14:textId="77777777" w:rsidR="00941F24" w:rsidRDefault="007058EA" w:rsidP="00AC168D">
      <w:pPr>
        <w:pStyle w:val="note0"/>
        <w:spacing w:before="0"/>
        <w:rPr>
          <w:rFonts w:cs="Arial"/>
          <w:i w:val="0"/>
          <w:color w:val="auto"/>
        </w:rPr>
      </w:pPr>
      <w:bookmarkStart w:id="1325" w:name="_Toc288810288"/>
      <w:bookmarkStart w:id="1326" w:name="_Toc288812335"/>
      <w:r w:rsidRPr="00D129DC">
        <w:rPr>
          <w:rFonts w:cs="Arial"/>
          <w:i w:val="0"/>
          <w:color w:val="auto"/>
        </w:rPr>
        <w:t xml:space="preserve">Geometry in </w:t>
      </w:r>
      <w:bookmarkStart w:id="1327" w:name="_Toc225648316"/>
      <w:bookmarkStart w:id="1328" w:name="_Toc225065173"/>
      <w:bookmarkEnd w:id="1325"/>
      <w:bookmarkEnd w:id="1326"/>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329" w:name="_Toc127463837"/>
      <w:bookmarkStart w:id="1330" w:name="_Toc128125463"/>
      <w:bookmarkStart w:id="1331" w:name="_Toc141176188"/>
      <w:bookmarkStart w:id="1332" w:name="_Toc141176343"/>
      <w:bookmarkStart w:id="1333" w:name="_Toc141176974"/>
      <w:bookmarkStart w:id="1334" w:name="_Toc150177859"/>
      <w:r w:rsidRPr="003458C9">
        <w:t>Coordinate Reference Systems</w:t>
      </w:r>
      <w:r w:rsidR="004504B9" w:rsidRPr="003458C9">
        <w:t xml:space="preserve"> (CRS)</w:t>
      </w:r>
      <w:bookmarkEnd w:id="1327"/>
      <w:bookmarkEnd w:id="1328"/>
      <w:bookmarkEnd w:id="1329"/>
      <w:bookmarkEnd w:id="1330"/>
      <w:bookmarkEnd w:id="1331"/>
      <w:bookmarkEnd w:id="1332"/>
      <w:bookmarkEnd w:id="1333"/>
      <w:bookmarkEnd w:id="1334"/>
    </w:p>
    <w:p w14:paraId="19626B6C" w14:textId="4FD851FF" w:rsidR="00E039A5" w:rsidRDefault="00E039A5" w:rsidP="00B11B94">
      <w:pPr>
        <w:pStyle w:val="Heading2"/>
      </w:pPr>
      <w:bookmarkStart w:id="1335" w:name="_Toc127463838"/>
      <w:bookmarkStart w:id="1336" w:name="_Toc128125464"/>
      <w:bookmarkStart w:id="1337" w:name="_Toc141176189"/>
      <w:bookmarkStart w:id="1338" w:name="_Toc141176344"/>
      <w:bookmarkStart w:id="1339" w:name="_Toc141176975"/>
      <w:bookmarkStart w:id="1340" w:name="_Toc150177860"/>
      <w:r>
        <w:t>Introduction</w:t>
      </w:r>
      <w:bookmarkEnd w:id="1335"/>
      <w:bookmarkEnd w:id="1336"/>
      <w:bookmarkEnd w:id="1337"/>
      <w:bookmarkEnd w:id="1338"/>
      <w:bookmarkEnd w:id="1339"/>
      <w:bookmarkEnd w:id="1340"/>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341" w:name="_Toc288810277"/>
      <w:bookmarkStart w:id="1342"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343" w:name="_Toc288810278"/>
      <w:bookmarkStart w:id="1344" w:name="_Toc288812325"/>
      <w:bookmarkEnd w:id="1341"/>
      <w:bookmarkEnd w:id="1342"/>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345" w:name="_Toc288810280"/>
      <w:bookmarkStart w:id="1346" w:name="_Toc288812327"/>
      <w:bookmarkEnd w:id="1343"/>
      <w:bookmarkEnd w:id="1344"/>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345"/>
        <w:bookmarkEnd w:id="1346"/>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347" w:name="_Toc288810282"/>
      <w:bookmarkStart w:id="1348"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347"/>
      <w:bookmarkEnd w:id="1348"/>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349" w:name="_Toc288810283"/>
      <w:bookmarkStart w:id="1350"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349"/>
      <w:bookmarkEnd w:id="1350"/>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351" w:name="_Toc288810284"/>
      <w:bookmarkStart w:id="1352" w:name="_Toc288812331"/>
      <w:r w:rsidRPr="00D129DC">
        <w:rPr>
          <w:rStyle w:val="Label1Char"/>
          <w:rFonts w:cs="Arial"/>
          <w:sz w:val="20"/>
          <w:szCs w:val="20"/>
        </w:rPr>
        <w:t>URL:</w:t>
      </w:r>
      <w:bookmarkEnd w:id="1351"/>
      <w:bookmarkEnd w:id="1352"/>
      <w:r w:rsidR="00221A42" w:rsidRPr="00D129DC">
        <w:rPr>
          <w:rFonts w:cs="Arial"/>
          <w:szCs w:val="20"/>
        </w:rPr>
        <w:tab/>
      </w:r>
      <w:ins w:id="1353" w:author="Jason Rhee" w:date="2023-03-06T11:41:00Z">
        <w:r w:rsidR="00B86481">
          <w:rPr>
            <w:rStyle w:val="Label1Char"/>
            <w:rFonts w:cs="Arial"/>
            <w:b w:val="0"/>
            <w:color w:val="0000FF"/>
            <w:sz w:val="20"/>
            <w:szCs w:val="20"/>
            <w:u w:val="single"/>
          </w:rPr>
          <w:fldChar w:fldCharType="begin"/>
        </w:r>
        <w:r w:rsidR="00B86481">
          <w:rPr>
            <w:rStyle w:val="Label1Char"/>
            <w:rFonts w:cs="Arial"/>
            <w:b w:val="0"/>
            <w:color w:val="0000FF"/>
            <w:sz w:val="20"/>
            <w:szCs w:val="20"/>
            <w:u w:val="single"/>
          </w:rPr>
          <w:instrText xml:space="preserve"> HYPERLINK "http://www.iogp.org" </w:instrText>
        </w:r>
        <w:r w:rsidR="00B86481">
          <w:rPr>
            <w:rStyle w:val="Label1Char"/>
            <w:rFonts w:cs="Arial"/>
            <w:b w:val="0"/>
            <w:color w:val="0000FF"/>
            <w:sz w:val="20"/>
            <w:szCs w:val="20"/>
            <w:u w:val="single"/>
          </w:rPr>
        </w:r>
        <w:r w:rsidR="00B86481">
          <w:rPr>
            <w:rStyle w:val="Label1Char"/>
            <w:rFonts w:cs="Arial"/>
            <w:b w:val="0"/>
            <w:color w:val="0000FF"/>
            <w:sz w:val="20"/>
            <w:szCs w:val="20"/>
            <w:u w:val="single"/>
          </w:rPr>
          <w:fldChar w:fldCharType="separate"/>
        </w:r>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r w:rsidR="00B86481">
          <w:rPr>
            <w:rStyle w:val="Label1Char"/>
            <w:rFonts w:cs="Arial"/>
            <w:b w:val="0"/>
            <w:color w:val="0000FF"/>
            <w:sz w:val="20"/>
            <w:szCs w:val="20"/>
            <w:u w:val="single"/>
          </w:rPr>
          <w:fldChar w:fldCharType="end"/>
        </w:r>
      </w:ins>
    </w:p>
    <w:p w14:paraId="57DAA810" w14:textId="65DA260A" w:rsidR="00E6090D" w:rsidRPr="00D129DC" w:rsidRDefault="00E6090D" w:rsidP="00B11B94">
      <w:pPr>
        <w:pStyle w:val="Heading2"/>
      </w:pPr>
      <w:bookmarkStart w:id="1354" w:name="_Geometric_representation_M"/>
      <w:bookmarkStart w:id="1355" w:name="_Toc127463839"/>
      <w:bookmarkStart w:id="1356" w:name="_Toc128125465"/>
      <w:bookmarkStart w:id="1357" w:name="_Toc141176190"/>
      <w:bookmarkStart w:id="1358" w:name="_Toc141176345"/>
      <w:bookmarkStart w:id="1359" w:name="_Toc141176976"/>
      <w:bookmarkStart w:id="1360" w:name="_Toc150177861"/>
      <w:bookmarkEnd w:id="1354"/>
      <w:r w:rsidRPr="00D129DC">
        <w:t>Horizontal Reference System</w:t>
      </w:r>
      <w:bookmarkEnd w:id="1355"/>
      <w:bookmarkEnd w:id="1356"/>
      <w:bookmarkEnd w:id="1357"/>
      <w:bookmarkEnd w:id="1358"/>
      <w:bookmarkEnd w:id="1359"/>
      <w:bookmarkEnd w:id="1360"/>
    </w:p>
    <w:p w14:paraId="60ADA7EA" w14:textId="6EFB2152"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ins w:id="1361" w:author="Jason Rhee" w:date="2023-03-06T11:46:00Z">
        <w:r w:rsidR="00A46482">
          <w:fldChar w:fldCharType="begin"/>
        </w:r>
        <w:r w:rsidR="00A46482">
          <w:instrText xml:space="preserve"> HYPERLINK "https://epsg.org/" </w:instrText>
        </w:r>
        <w:r w:rsidR="00A46482">
          <w:fldChar w:fldCharType="separate"/>
        </w:r>
        <w:r w:rsidR="00B86481" w:rsidRPr="00A46482">
          <w:rPr>
            <w:rStyle w:val="Hyperlink"/>
            <w:lang w:val="en-AU"/>
          </w:rPr>
          <w:t>https://epsg.org/</w:t>
        </w:r>
        <w:r w:rsidR="00A46482">
          <w:fldChar w:fldCharType="end"/>
        </w:r>
      </w:ins>
      <w:del w:id="1362" w:author="Jason Rhee" w:date="2023-03-06T11:42:00Z">
        <w:r w:rsidDel="00B86481">
          <w:fldChar w:fldCharType="begin"/>
        </w:r>
        <w:r w:rsidDel="00B86481">
          <w:delInstrText xml:space="preserve"> HYPERLINK "http://www.epsg-registry.org/" </w:delInstrText>
        </w:r>
        <w:r w:rsidDel="00B86481">
          <w:fldChar w:fldCharType="separate"/>
        </w:r>
        <w:r w:rsidR="004952F9" w:rsidRPr="00523D1B" w:rsidDel="00B86481">
          <w:rPr>
            <w:rStyle w:val="Hyperlink"/>
            <w:lang w:val="en-AU"/>
          </w:rPr>
          <w:delText>http://www.epsg-registry.org/</w:delText>
        </w:r>
        <w:r w:rsidDel="00B86481">
          <w:rPr>
            <w:rStyle w:val="Hyperlink"/>
            <w:lang w:val="en-AU"/>
          </w:rPr>
          <w:fldChar w:fldCharType="end"/>
        </w:r>
      </w:del>
    </w:p>
    <w:p w14:paraId="7383460E" w14:textId="5F9167ED" w:rsidR="0020149E" w:rsidRPr="003458C9" w:rsidRDefault="0020149E" w:rsidP="00B11B94">
      <w:pPr>
        <w:pStyle w:val="Heading2"/>
      </w:pPr>
      <w:bookmarkStart w:id="1363" w:name="_Toc127463840"/>
      <w:bookmarkStart w:id="1364" w:name="_Toc128125466"/>
      <w:bookmarkStart w:id="1365" w:name="_Toc141176191"/>
      <w:bookmarkStart w:id="1366" w:name="_Toc141176346"/>
      <w:bookmarkStart w:id="1367" w:name="_Toc141176977"/>
      <w:bookmarkStart w:id="1368" w:name="_Toc150177862"/>
      <w:r w:rsidRPr="003458C9">
        <w:t>Vertical Reference System</w:t>
      </w:r>
      <w:bookmarkEnd w:id="1363"/>
      <w:bookmarkEnd w:id="1364"/>
      <w:bookmarkEnd w:id="1365"/>
      <w:bookmarkEnd w:id="1366"/>
      <w:bookmarkEnd w:id="1367"/>
      <w:bookmarkEnd w:id="1368"/>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11B94">
      <w:pPr>
        <w:pStyle w:val="Heading2"/>
      </w:pPr>
      <w:bookmarkStart w:id="1369" w:name="_Toc528325684"/>
      <w:bookmarkStart w:id="1370" w:name="_Toc127463841"/>
      <w:bookmarkStart w:id="1371" w:name="_Toc128125467"/>
      <w:bookmarkStart w:id="1372" w:name="_Toc141176192"/>
      <w:bookmarkStart w:id="1373" w:name="_Toc141176347"/>
      <w:bookmarkStart w:id="1374" w:name="_Toc141176978"/>
      <w:bookmarkStart w:id="1375" w:name="_Toc150177863"/>
      <w:bookmarkEnd w:id="1369"/>
      <w:r w:rsidRPr="00D129DC">
        <w:t>Temporal Reference System</w:t>
      </w:r>
      <w:bookmarkEnd w:id="1370"/>
      <w:bookmarkEnd w:id="1371"/>
      <w:bookmarkEnd w:id="1372"/>
      <w:bookmarkEnd w:id="1373"/>
      <w:bookmarkEnd w:id="1374"/>
      <w:bookmarkEnd w:id="1375"/>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 xml:space="preserve">Time is measured by reference to Calendar dates and Clock time in accordance with ISO 19108:2002, Temporal Schema </w:t>
      </w:r>
      <w:r w:rsidRPr="00D129DC">
        <w:rPr>
          <w:rFonts w:eastAsia="MS Mincho" w:cs="Arial"/>
          <w:bCs/>
          <w:szCs w:val="20"/>
          <w:lang w:val="en-GB" w:eastAsia="ja-JP"/>
        </w:rPr>
        <w:lastRenderedPageBreak/>
        <w:t>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proofErr w:type="spellStart"/>
      <w:r w:rsidRPr="00D129DC">
        <w:rPr>
          <w:rFonts w:cs="Arial"/>
          <w:bCs/>
        </w:rPr>
        <w:t>yyyymmdd</w:t>
      </w:r>
      <w:proofErr w:type="spellEnd"/>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proofErr w:type="spellStart"/>
      <w:r w:rsidRPr="00D129DC">
        <w:rPr>
          <w:rFonts w:cs="Arial"/>
          <w:bCs/>
        </w:rPr>
        <w:t>hhmmssZ</w:t>
      </w:r>
      <w:proofErr w:type="spellEnd"/>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proofErr w:type="spellStart"/>
      <w:r w:rsidRPr="00D129DC">
        <w:rPr>
          <w:rFonts w:cs="Arial"/>
          <w:bCs/>
        </w:rPr>
        <w:t>yyyymmddThhmmssZ</w:t>
      </w:r>
      <w:proofErr w:type="spellEnd"/>
      <w:r w:rsidR="0066549D">
        <w:rPr>
          <w:rFonts w:cs="Arial"/>
          <w:bCs/>
        </w:rPr>
        <w:t>.</w:t>
      </w:r>
    </w:p>
    <w:p w14:paraId="5FC5E5D5" w14:textId="47BB01DD" w:rsidR="00BB0421" w:rsidRPr="003458C9" w:rsidRDefault="00DE2145" w:rsidP="002721B0">
      <w:pPr>
        <w:pStyle w:val="Heading1"/>
      </w:pPr>
      <w:bookmarkStart w:id="1376" w:name="_Toc225648327"/>
      <w:bookmarkStart w:id="1377" w:name="_Toc225065184"/>
      <w:bookmarkStart w:id="1378" w:name="_Toc127463842"/>
      <w:bookmarkStart w:id="1379" w:name="_Toc128125468"/>
      <w:bookmarkStart w:id="1380" w:name="_Toc141176193"/>
      <w:bookmarkStart w:id="1381" w:name="_Toc141176348"/>
      <w:bookmarkStart w:id="1382" w:name="_Toc141176979"/>
      <w:bookmarkStart w:id="1383" w:name="_Toc150177864"/>
      <w:r w:rsidRPr="003458C9">
        <w:t>Data Quality</w:t>
      </w:r>
      <w:bookmarkEnd w:id="1376"/>
      <w:bookmarkEnd w:id="1377"/>
      <w:bookmarkEnd w:id="1378"/>
      <w:bookmarkEnd w:id="1379"/>
      <w:bookmarkEnd w:id="1380"/>
      <w:bookmarkEnd w:id="1381"/>
      <w:bookmarkEnd w:id="1382"/>
      <w:bookmarkEnd w:id="1383"/>
    </w:p>
    <w:p w14:paraId="460F002F" w14:textId="4536063C" w:rsidR="00AD21B9" w:rsidRDefault="00AD21B9" w:rsidP="00B11B94">
      <w:pPr>
        <w:pStyle w:val="Heading2"/>
      </w:pPr>
      <w:bookmarkStart w:id="1384" w:name="_Toc127463843"/>
      <w:bookmarkStart w:id="1385" w:name="_Toc128125469"/>
      <w:bookmarkStart w:id="1386" w:name="_Toc141176194"/>
      <w:bookmarkStart w:id="1387" w:name="_Toc141176349"/>
      <w:bookmarkStart w:id="1388" w:name="_Toc141176980"/>
      <w:bookmarkStart w:id="1389" w:name="_Toc150177865"/>
      <w:r>
        <w:t>Introduction</w:t>
      </w:r>
      <w:bookmarkEnd w:id="1384"/>
      <w:bookmarkEnd w:id="1385"/>
      <w:bookmarkEnd w:id="1386"/>
      <w:bookmarkEnd w:id="1387"/>
      <w:bookmarkEnd w:id="1388"/>
      <w:bookmarkEnd w:id="1389"/>
    </w:p>
    <w:p w14:paraId="4886E2D1" w14:textId="200C2211"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r w:rsidR="0066549D">
        <w:rPr>
          <w:rFonts w:eastAsia="MS Mincho" w:cs="Arial"/>
          <w:bCs/>
          <w:szCs w:val="20"/>
          <w:lang w:val="en-GB" w:eastAsia="ja-JP"/>
        </w:rPr>
        <w:t>UKCM service</w:t>
      </w:r>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covered by very high definition and up</w:t>
      </w:r>
      <w:r w:rsidR="00712A4F">
        <w:rPr>
          <w:rFonts w:eastAsia="MS Mincho" w:cs="Arial"/>
          <w:bCs/>
          <w:szCs w:val="20"/>
          <w:lang w:val="en-GB" w:eastAsia="ja-JP"/>
        </w:rPr>
        <w:t>-</w:t>
      </w:r>
      <w:r w:rsidRPr="00D129DC">
        <w:rPr>
          <w:rFonts w:eastAsia="MS Mincho" w:cs="Arial"/>
          <w:bCs/>
          <w:szCs w:val="20"/>
          <w:lang w:val="en-GB" w:eastAsia="ja-JP"/>
        </w:rPr>
        <w:t>to</w:t>
      </w:r>
      <w:r w:rsidR="00712A4F">
        <w:rPr>
          <w:rFonts w:eastAsia="MS Mincho" w:cs="Arial"/>
          <w:bCs/>
          <w:szCs w:val="20"/>
          <w:lang w:val="en-GB" w:eastAsia="ja-JP"/>
        </w:rPr>
        <w:t>-</w:t>
      </w:r>
      <w:r w:rsidRPr="00D129DC">
        <w:rPr>
          <w:rFonts w:eastAsia="MS Mincho" w:cs="Arial"/>
          <w:bCs/>
          <w:szCs w:val="20"/>
          <w:lang w:val="en-GB" w:eastAsia="ja-JP"/>
        </w:rPr>
        <w:t xml:space="preserve">date 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ins w:id="1390" w:author="Jason Rhee" w:date="2023-03-06T11:58:00Z">
        <w:r w:rsidR="00D56BB4">
          <w:rPr>
            <w:rFonts w:eastAsia="MS Mincho" w:cs="Arial"/>
            <w:bCs/>
            <w:szCs w:val="20"/>
            <w:lang w:val="en-GB" w:eastAsia="ja-JP"/>
          </w:rPr>
          <w:t xml:space="preserve"> or near real time</w:t>
        </w:r>
      </w:ins>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w:t>
      </w:r>
      <w:proofErr w:type="gramStart"/>
      <w:r w:rsidR="001A76D2">
        <w:rPr>
          <w:rFonts w:eastAsia="MS Mincho" w:cs="Arial"/>
          <w:bCs/>
          <w:szCs w:val="20"/>
          <w:lang w:val="en-GB" w:eastAsia="ja-JP"/>
        </w:rPr>
        <w:t>tidal</w:t>
      </w:r>
      <w:proofErr w:type="gramEnd"/>
      <w:r w:rsidR="001A76D2">
        <w:rPr>
          <w:rFonts w:eastAsia="MS Mincho" w:cs="Arial"/>
          <w:bCs/>
          <w:szCs w:val="20"/>
          <w:lang w:val="en-GB" w:eastAsia="ja-JP"/>
        </w:rPr>
        <w:t xml:space="preserve">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3A3F351"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r w:rsidR="0066549D">
        <w:rPr>
          <w:rFonts w:eastAsia="MS Mincho" w:cs="Arial"/>
          <w:bCs/>
          <w:szCs w:val="20"/>
          <w:lang w:val="en-GB" w:eastAsia="ja-JP"/>
        </w:rPr>
        <w:t>UKCM service</w:t>
      </w:r>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391" w:name="_Toc225648349"/>
      <w:bookmarkStart w:id="1392" w:name="_Toc225065206"/>
      <w:bookmarkStart w:id="1393" w:name="_Toc127463844"/>
      <w:bookmarkStart w:id="1394" w:name="_Toc128125470"/>
      <w:bookmarkStart w:id="1395" w:name="_Toc141176195"/>
      <w:bookmarkStart w:id="1396" w:name="_Toc141176350"/>
      <w:bookmarkStart w:id="1397" w:name="_Toc141176981"/>
      <w:bookmarkStart w:id="1398" w:name="_Toc150177866"/>
      <w:r w:rsidRPr="006671C6">
        <w:t>Data Capture and Classification</w:t>
      </w:r>
      <w:bookmarkEnd w:id="1391"/>
      <w:bookmarkEnd w:id="1392"/>
      <w:bookmarkEnd w:id="1393"/>
      <w:bookmarkEnd w:id="1394"/>
      <w:bookmarkEnd w:id="1395"/>
      <w:bookmarkEnd w:id="1396"/>
      <w:bookmarkEnd w:id="1397"/>
      <w:bookmarkEnd w:id="1398"/>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399" w:name="_Toc8629863"/>
      <w:bookmarkStart w:id="1400" w:name="_Toc8629995"/>
      <w:bookmarkStart w:id="1401" w:name="_Toc19077382"/>
      <w:bookmarkStart w:id="1402" w:name="_Toc191284919"/>
      <w:bookmarkStart w:id="1403" w:name="_Toc225648351"/>
      <w:bookmarkStart w:id="1404" w:name="_Toc225065208"/>
      <w:bookmarkStart w:id="1405" w:name="_Toc127463845"/>
      <w:bookmarkStart w:id="1406" w:name="_Toc128125471"/>
      <w:bookmarkStart w:id="1407" w:name="_Toc141176196"/>
      <w:bookmarkStart w:id="1408" w:name="_Toc141176351"/>
      <w:bookmarkStart w:id="1409" w:name="_Toc141176982"/>
      <w:bookmarkStart w:id="1410" w:name="_Toc150177867"/>
      <w:bookmarkEnd w:id="1399"/>
      <w:bookmarkEnd w:id="1400"/>
      <w:bookmarkEnd w:id="1401"/>
      <w:bookmarkEnd w:id="1402"/>
      <w:r w:rsidRPr="006671C6">
        <w:t>Maintenance</w:t>
      </w:r>
      <w:bookmarkEnd w:id="1403"/>
      <w:bookmarkEnd w:id="1404"/>
      <w:bookmarkEnd w:id="1405"/>
      <w:bookmarkEnd w:id="1406"/>
      <w:bookmarkEnd w:id="1407"/>
      <w:bookmarkEnd w:id="1408"/>
      <w:bookmarkEnd w:id="1409"/>
      <w:bookmarkEnd w:id="1410"/>
    </w:p>
    <w:p w14:paraId="659D4C27" w14:textId="061BEB0B"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is dependent on local conditions and the policies of the UKCM service provider</w:t>
      </w:r>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w:t>
      </w:r>
      <w:proofErr w:type="gramStart"/>
      <w:r w:rsidR="003C3D5F">
        <w:rPr>
          <w:rFonts w:cs="Arial"/>
          <w:szCs w:val="20"/>
        </w:rPr>
        <w:t>up</w:t>
      </w:r>
      <w:r w:rsidR="00712A4F">
        <w:rPr>
          <w:rFonts w:cs="Arial"/>
          <w:szCs w:val="20"/>
        </w:rPr>
        <w:t>-</w:t>
      </w:r>
      <w:r w:rsidR="003C3D5F">
        <w:rPr>
          <w:rFonts w:cs="Arial"/>
          <w:szCs w:val="20"/>
        </w:rPr>
        <w:t>to</w:t>
      </w:r>
      <w:r w:rsidR="00712A4F">
        <w:rPr>
          <w:rFonts w:cs="Arial"/>
          <w:szCs w:val="20"/>
        </w:rPr>
        <w:t>-</w:t>
      </w:r>
      <w:r w:rsidR="003C3D5F">
        <w:rPr>
          <w:rFonts w:cs="Arial"/>
          <w:szCs w:val="20"/>
        </w:rPr>
        <w:t>date</w:t>
      </w:r>
      <w:proofErr w:type="gramEnd"/>
      <w:r w:rsidR="003C3D5F">
        <w:rPr>
          <w:rFonts w:cs="Arial"/>
          <w:szCs w:val="20"/>
        </w:rPr>
        <w:t xml:space="preserve"> UKCM information.</w:t>
      </w:r>
    </w:p>
    <w:p w14:paraId="5E7F6DC6" w14:textId="75A76B3D" w:rsidR="00497FCD" w:rsidRPr="00D129DC" w:rsidRDefault="00C53830" w:rsidP="00B11B94">
      <w:pPr>
        <w:pStyle w:val="Heading2"/>
      </w:pPr>
      <w:bookmarkStart w:id="1411" w:name="_Toc127463846"/>
      <w:bookmarkStart w:id="1412" w:name="_Toc128125472"/>
      <w:bookmarkStart w:id="1413" w:name="_Toc141176197"/>
      <w:bookmarkStart w:id="1414" w:name="_Toc141176352"/>
      <w:bookmarkStart w:id="1415" w:name="_Toc141176983"/>
      <w:bookmarkStart w:id="1416" w:name="_Toc150177868"/>
      <w:r w:rsidRPr="006671C6">
        <w:t>Maintenance</w:t>
      </w:r>
      <w:r w:rsidRPr="00D129DC">
        <w:t xml:space="preserve"> and Update Frequency</w:t>
      </w:r>
      <w:bookmarkEnd w:id="1411"/>
      <w:bookmarkEnd w:id="1412"/>
      <w:bookmarkEnd w:id="1413"/>
      <w:bookmarkEnd w:id="1414"/>
      <w:bookmarkEnd w:id="1415"/>
      <w:bookmarkEnd w:id="1416"/>
    </w:p>
    <w:p w14:paraId="59A33D90" w14:textId="042864F7" w:rsidR="00F06F3E" w:rsidRDefault="00497FCD" w:rsidP="003A1DEA">
      <w:pPr>
        <w:spacing w:before="0"/>
      </w:pPr>
      <w:r w:rsidRPr="00D129DC">
        <w:t xml:space="preserve">In the pre-planning use </w:t>
      </w:r>
      <w:proofErr w:type="gramStart"/>
      <w:r w:rsidRPr="00D129DC">
        <w:t>case</w:t>
      </w:r>
      <w:proofErr w:type="gramEnd"/>
      <w:r w:rsidRPr="00D129DC">
        <w:t xml:space="preserve"> </w:t>
      </w:r>
      <w:r w:rsidR="00E859CC" w:rsidRPr="00D129DC">
        <w:t>the</w:t>
      </w:r>
      <w:r w:rsidR="00F06F3E" w:rsidRPr="00D129DC">
        <w:t xml:space="preserve"> </w:t>
      </w:r>
      <w:r w:rsidR="0066549D">
        <w:t>UKCM service</w:t>
      </w:r>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r w:rsidR="0066549D">
        <w:t>UKCM service</w:t>
      </w:r>
      <w:r w:rsidR="00F06F3E" w:rsidRPr="00D129DC">
        <w:t xml:space="preserve"> could only return a single dataset and generally no updates </w:t>
      </w:r>
      <w:r w:rsidR="003C3D5F">
        <w:t>would be</w:t>
      </w:r>
      <w:r w:rsidR="00F06F3E" w:rsidRPr="00D129DC">
        <w:t xml:space="preserve"> required until </w:t>
      </w:r>
      <w:r w:rsidR="00F06F3E" w:rsidRPr="00527468">
        <w:rPr>
          <w:highlight w:val="cyan"/>
          <w:rPrChange w:id="1417" w:author="Perryman, Lindsay" w:date="2023-11-09T17:18:00Z">
            <w:rPr/>
          </w:rPrChange>
        </w:rPr>
        <w:t>approximately 24 h</w:t>
      </w:r>
      <w:r w:rsidR="00A765BF" w:rsidRPr="00527468">
        <w:rPr>
          <w:highlight w:val="cyan"/>
          <w:rPrChange w:id="1418" w:author="Perryman, Lindsay" w:date="2023-11-09T17:18:00Z">
            <w:rPr/>
          </w:rPrChange>
        </w:rPr>
        <w:t>ou</w:t>
      </w:r>
      <w:r w:rsidR="00F06F3E" w:rsidRPr="00527468">
        <w:rPr>
          <w:highlight w:val="cyan"/>
          <w:rPrChange w:id="1419" w:author="Perryman, Lindsay" w:date="2023-11-09T17:18: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 xml:space="preserve">observed and </w:t>
      </w:r>
      <w:r w:rsidR="00F06F3E" w:rsidRPr="00D129DC">
        <w:lastRenderedPageBreak/>
        <w:t>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11B94">
      <w:pPr>
        <w:pStyle w:val="Heading2"/>
      </w:pPr>
      <w:bookmarkStart w:id="1420" w:name="_Toc127463847"/>
      <w:bookmarkStart w:id="1421" w:name="_Toc128125473"/>
      <w:bookmarkStart w:id="1422" w:name="_Toc141176198"/>
      <w:bookmarkStart w:id="1423" w:name="_Toc141176353"/>
      <w:bookmarkStart w:id="1424" w:name="_Toc141176984"/>
      <w:bookmarkStart w:id="1425" w:name="_Toc150177869"/>
      <w:r w:rsidRPr="00D129DC">
        <w:t xml:space="preserve">Data </w:t>
      </w:r>
      <w:r w:rsidRPr="006671C6">
        <w:t>Source</w:t>
      </w:r>
      <w:bookmarkEnd w:id="1420"/>
      <w:bookmarkEnd w:id="1421"/>
      <w:bookmarkEnd w:id="1422"/>
      <w:bookmarkEnd w:id="1423"/>
      <w:bookmarkEnd w:id="1424"/>
      <w:bookmarkEnd w:id="1425"/>
    </w:p>
    <w:p w14:paraId="473B7543" w14:textId="55D0451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proofErr w:type="gramStart"/>
      <w:r w:rsidRPr="00D129DC">
        <w:t>high definition</w:t>
      </w:r>
      <w:proofErr w:type="gramEnd"/>
      <w:r w:rsidRPr="00D129DC">
        <w:t xml:space="preserve">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xml:space="preserve">, </w:t>
      </w:r>
      <w:proofErr w:type="gramStart"/>
      <w:r w:rsidR="007B502E" w:rsidRPr="00D129DC">
        <w:t>speed</w:t>
      </w:r>
      <w:proofErr w:type="gramEnd"/>
      <w:r w:rsidR="007B502E" w:rsidRPr="00D129DC">
        <w:t xml:space="preserve">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11B94">
      <w:pPr>
        <w:pStyle w:val="Heading2"/>
      </w:pPr>
      <w:bookmarkStart w:id="1426" w:name="_Toc127463848"/>
      <w:bookmarkStart w:id="1427" w:name="_Toc128125474"/>
      <w:bookmarkStart w:id="1428" w:name="_Toc141176199"/>
      <w:bookmarkStart w:id="1429" w:name="_Toc141176354"/>
      <w:bookmarkStart w:id="1430" w:name="_Toc141176985"/>
      <w:bookmarkStart w:id="1431" w:name="_Toc150177870"/>
      <w:r w:rsidRPr="00D129DC">
        <w:t xml:space="preserve">Production </w:t>
      </w:r>
      <w:r w:rsidRPr="000D3100">
        <w:t>Process</w:t>
      </w:r>
      <w:bookmarkEnd w:id="1426"/>
      <w:bookmarkEnd w:id="1427"/>
      <w:bookmarkEnd w:id="1428"/>
      <w:bookmarkEnd w:id="1429"/>
      <w:bookmarkEnd w:id="1430"/>
      <w:bookmarkEnd w:id="1431"/>
    </w:p>
    <w:p w14:paraId="76B102DA" w14:textId="6AD6DDA3"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del w:id="1432" w:author="Perryman, Lindsay" w:date="2023-03-02T16:36:00Z">
        <w:r w:rsidRPr="00D129DC" w:rsidDel="00BA4437">
          <w:delText>,</w:delText>
        </w:r>
      </w:del>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433" w:name="_Toc225648363"/>
      <w:bookmarkStart w:id="1434" w:name="_Toc225065220"/>
      <w:bookmarkStart w:id="1435" w:name="_Toc127463849"/>
      <w:bookmarkStart w:id="1436" w:name="_Toc128125475"/>
      <w:bookmarkStart w:id="1437" w:name="_Toc141176200"/>
      <w:bookmarkStart w:id="1438" w:name="_Toc141176355"/>
      <w:bookmarkStart w:id="1439" w:name="_Toc141176986"/>
      <w:bookmarkStart w:id="1440" w:name="_Toc150177871"/>
      <w:r w:rsidRPr="000D3100">
        <w:t>Portrayal</w:t>
      </w:r>
      <w:bookmarkEnd w:id="1433"/>
      <w:bookmarkEnd w:id="1434"/>
      <w:bookmarkEnd w:id="1435"/>
      <w:bookmarkEnd w:id="1436"/>
      <w:bookmarkEnd w:id="1437"/>
      <w:bookmarkEnd w:id="1438"/>
      <w:bookmarkEnd w:id="1439"/>
      <w:bookmarkEnd w:id="1440"/>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77777777"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symbol definitions, 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441" w:name="_Toc514641"/>
      <w:bookmarkStart w:id="1442" w:name="_Toc515419"/>
      <w:bookmarkStart w:id="1443" w:name="_Toc515612"/>
      <w:bookmarkStart w:id="1444" w:name="_Toc515716"/>
      <w:bookmarkStart w:id="1445" w:name="_Toc516232"/>
      <w:bookmarkStart w:id="1446" w:name="_Toc516336"/>
      <w:bookmarkStart w:id="1447" w:name="_Toc127463850"/>
      <w:bookmarkStart w:id="1448" w:name="_Toc128125476"/>
      <w:bookmarkStart w:id="1449" w:name="_Toc141176201"/>
      <w:bookmarkStart w:id="1450" w:name="_Toc141176356"/>
      <w:bookmarkStart w:id="1451" w:name="_Toc141176987"/>
      <w:bookmarkStart w:id="1452" w:name="_Toc150177872"/>
      <w:bookmarkEnd w:id="1441"/>
      <w:bookmarkEnd w:id="1442"/>
      <w:bookmarkEnd w:id="1443"/>
      <w:bookmarkEnd w:id="1444"/>
      <w:bookmarkEnd w:id="1445"/>
      <w:bookmarkEnd w:id="1446"/>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447"/>
      <w:bookmarkEnd w:id="1448"/>
      <w:bookmarkEnd w:id="1449"/>
      <w:bookmarkEnd w:id="1450"/>
      <w:bookmarkEnd w:id="1451"/>
      <w:bookmarkEnd w:id="1452"/>
    </w:p>
    <w:p w14:paraId="1172F90A" w14:textId="6BE1C135"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del w:id="1453" w:author="Jason Rhee" w:date="2023-03-06T12:04:00Z">
        <w:r w:rsidR="004A2DD1" w:rsidRPr="000D3C93" w:rsidDel="009F1340">
          <w:rPr>
            <w:rFonts w:cs="Arial"/>
            <w:szCs w:val="20"/>
          </w:rPr>
          <w:delText>4</w:delText>
        </w:r>
      </w:del>
      <w:ins w:id="1454" w:author="Jason Rhee" w:date="2023-03-06T12:04:00Z">
        <w:r w:rsidR="009F1340">
          <w:rPr>
            <w:rFonts w:cs="Arial"/>
            <w:szCs w:val="20"/>
          </w:rPr>
          <w:t>5</w:t>
        </w:r>
      </w:ins>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256C643D"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del w:id="1455" w:author="Jason Rhee" w:date="2023-03-06T12:04:00Z">
        <w:r w:rsidR="004813C8" w:rsidRPr="002A356D" w:rsidDel="009F1340">
          <w:rPr>
            <w:rFonts w:cs="Arial"/>
            <w:b w:val="0"/>
            <w:szCs w:val="20"/>
          </w:rPr>
          <w:delText>4</w:delText>
        </w:r>
      </w:del>
      <w:ins w:id="1456" w:author="Jason Rhee" w:date="2023-03-06T12:04:00Z">
        <w:r w:rsidR="009F1340" w:rsidRPr="002A356D">
          <w:rPr>
            <w:rFonts w:cs="Arial"/>
            <w:b w:val="0"/>
            <w:szCs w:val="20"/>
          </w:rPr>
          <w:t>5</w:t>
        </w:r>
      </w:ins>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11B94">
      <w:pPr>
        <w:pStyle w:val="Heading2"/>
      </w:pPr>
      <w:bookmarkStart w:id="1457" w:name="_Toc127463851"/>
      <w:bookmarkStart w:id="1458" w:name="_Toc128125477"/>
      <w:bookmarkStart w:id="1459" w:name="_Toc141176202"/>
      <w:bookmarkStart w:id="1460" w:name="_Toc141176357"/>
      <w:bookmarkStart w:id="1461" w:name="_Toc141176988"/>
      <w:bookmarkStart w:id="1462" w:name="_Toc150177873"/>
      <w:r w:rsidRPr="000D3100">
        <w:t>Encoding of Latitude and Longitude</w:t>
      </w:r>
      <w:bookmarkEnd w:id="1457"/>
      <w:bookmarkEnd w:id="1458"/>
      <w:bookmarkEnd w:id="1459"/>
      <w:bookmarkEnd w:id="1460"/>
      <w:bookmarkEnd w:id="1461"/>
      <w:bookmarkEnd w:id="1462"/>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463" w:name="_Toc490487463"/>
      <w:r w:rsidRPr="00D129DC">
        <w:t>Encoding of coordinates as decimals</w:t>
      </w:r>
      <w:bookmarkEnd w:id="1463"/>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lastRenderedPageBreak/>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proofErr w:type="spellStart"/>
      <w:r w:rsidRPr="00D129DC">
        <w:rPr>
          <w:rFonts w:cs="Arial"/>
          <w:szCs w:val="20"/>
          <w:lang w:val="en-US"/>
        </w:rPr>
        <w:t>coordMultFactorX</w:t>
      </w:r>
      <w:proofErr w:type="spellEnd"/>
      <w:r w:rsidRPr="00D129DC">
        <w:rPr>
          <w:rFonts w:cs="Arial"/>
          <w:szCs w:val="20"/>
        </w:rPr>
        <w:t>] and [</w:t>
      </w:r>
      <w:proofErr w:type="spellStart"/>
      <w:r w:rsidRPr="00D129DC">
        <w:rPr>
          <w:rFonts w:cs="Arial"/>
          <w:szCs w:val="20"/>
          <w:lang w:val="en-US"/>
        </w:rPr>
        <w:t>coordMultFactorY</w:t>
      </w:r>
      <w:proofErr w:type="spellEnd"/>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w:t>
      </w:r>
      <w:proofErr w:type="spellStart"/>
      <w:r w:rsidR="00933CEC" w:rsidRPr="00D129DC">
        <w:rPr>
          <w:rFonts w:cs="Arial"/>
          <w:szCs w:val="20"/>
        </w:rPr>
        <w:t>coordMultFactorX</w:t>
      </w:r>
      <w:proofErr w:type="spellEnd"/>
      <w:r w:rsidR="00933CEC" w:rsidRPr="00D129DC">
        <w:rPr>
          <w:rFonts w:cs="Arial"/>
          <w:szCs w:val="20"/>
        </w:rPr>
        <w:t xml:space="preserve"> = 42.0000 * 1 = </w:t>
      </w:r>
      <w:r w:rsidR="00933CEC" w:rsidRPr="00D129DC">
        <w:rPr>
          <w:rFonts w:cs="Arial"/>
          <w:szCs w:val="20"/>
        </w:rPr>
        <w:tab/>
        <w:t>42.000000000.</w:t>
      </w:r>
    </w:p>
    <w:p w14:paraId="7598F577" w14:textId="29F448F3" w:rsidR="00E04340" w:rsidRPr="000D3100" w:rsidRDefault="00E04340" w:rsidP="00B11B94">
      <w:pPr>
        <w:pStyle w:val="Heading2"/>
      </w:pPr>
      <w:bookmarkStart w:id="1464" w:name="_Toc490487464"/>
      <w:bookmarkStart w:id="1465" w:name="_Toc127463852"/>
      <w:bookmarkStart w:id="1466" w:name="_Toc128125478"/>
      <w:bookmarkStart w:id="1467" w:name="_Toc141176203"/>
      <w:bookmarkStart w:id="1468" w:name="_Toc141176358"/>
      <w:bookmarkStart w:id="1469" w:name="_Toc141176989"/>
      <w:bookmarkStart w:id="1470" w:name="_Toc150177874"/>
      <w:r w:rsidRPr="000D3100">
        <w:t>Numeric Attribute Encoding</w:t>
      </w:r>
      <w:bookmarkEnd w:id="1464"/>
      <w:bookmarkEnd w:id="1465"/>
      <w:bookmarkEnd w:id="1466"/>
      <w:bookmarkEnd w:id="1467"/>
      <w:bookmarkEnd w:id="1468"/>
      <w:bookmarkEnd w:id="1469"/>
      <w:bookmarkEnd w:id="1470"/>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11B94">
      <w:pPr>
        <w:pStyle w:val="Heading2"/>
      </w:pPr>
      <w:bookmarkStart w:id="1471" w:name="_Toc490487465"/>
      <w:bookmarkStart w:id="1472" w:name="_Toc127463853"/>
      <w:bookmarkStart w:id="1473" w:name="_Toc128125479"/>
      <w:bookmarkStart w:id="1474" w:name="_Toc141176204"/>
      <w:bookmarkStart w:id="1475" w:name="_Toc141176359"/>
      <w:bookmarkStart w:id="1476" w:name="_Toc141176990"/>
      <w:bookmarkStart w:id="1477" w:name="_Toc150177875"/>
      <w:r w:rsidRPr="000D3100">
        <w:t>Text Attribute Values</w:t>
      </w:r>
      <w:bookmarkEnd w:id="1471"/>
      <w:bookmarkEnd w:id="1472"/>
      <w:bookmarkEnd w:id="1473"/>
      <w:bookmarkEnd w:id="1474"/>
      <w:bookmarkEnd w:id="1475"/>
      <w:bookmarkEnd w:id="1476"/>
      <w:bookmarkEnd w:id="1477"/>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11B94">
      <w:pPr>
        <w:pStyle w:val="Heading2"/>
      </w:pPr>
      <w:bookmarkStart w:id="1478" w:name="_Toc514647"/>
      <w:bookmarkStart w:id="1479" w:name="_Toc515425"/>
      <w:bookmarkStart w:id="1480" w:name="_Toc515617"/>
      <w:bookmarkStart w:id="1481" w:name="_Toc515721"/>
      <w:bookmarkStart w:id="1482" w:name="_Toc516237"/>
      <w:bookmarkStart w:id="1483" w:name="_Toc516341"/>
      <w:bookmarkStart w:id="1484" w:name="_Toc490487466"/>
      <w:bookmarkStart w:id="1485" w:name="_Toc127463854"/>
      <w:bookmarkStart w:id="1486" w:name="_Toc128125480"/>
      <w:bookmarkStart w:id="1487" w:name="_Toc141176205"/>
      <w:bookmarkStart w:id="1488" w:name="_Toc141176360"/>
      <w:bookmarkStart w:id="1489" w:name="_Toc141176991"/>
      <w:bookmarkStart w:id="1490" w:name="_Toc150177876"/>
      <w:bookmarkEnd w:id="1478"/>
      <w:bookmarkEnd w:id="1479"/>
      <w:bookmarkEnd w:id="1480"/>
      <w:bookmarkEnd w:id="1481"/>
      <w:bookmarkEnd w:id="1482"/>
      <w:bookmarkEnd w:id="1483"/>
      <w:r w:rsidRPr="000D3100">
        <w:t>Mandatory Attribute Values</w:t>
      </w:r>
      <w:bookmarkEnd w:id="1484"/>
      <w:bookmarkEnd w:id="1485"/>
      <w:bookmarkEnd w:id="1486"/>
      <w:bookmarkEnd w:id="1487"/>
      <w:bookmarkEnd w:id="1488"/>
      <w:bookmarkEnd w:id="1489"/>
      <w:bookmarkEnd w:id="1490"/>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11B94">
      <w:pPr>
        <w:pStyle w:val="Heading2"/>
      </w:pPr>
      <w:bookmarkStart w:id="1491" w:name="_Toc490487467"/>
      <w:bookmarkStart w:id="1492" w:name="_Toc127463855"/>
      <w:bookmarkStart w:id="1493" w:name="_Toc128125481"/>
      <w:bookmarkStart w:id="1494" w:name="_Toc141176206"/>
      <w:bookmarkStart w:id="1495" w:name="_Toc141176361"/>
      <w:bookmarkStart w:id="1496" w:name="_Toc141176992"/>
      <w:bookmarkStart w:id="1497" w:name="_Toc150177877"/>
      <w:r w:rsidRPr="006671C6">
        <w:t>Unknown Attribute Values</w:t>
      </w:r>
      <w:bookmarkEnd w:id="1491"/>
      <w:bookmarkEnd w:id="1492"/>
      <w:bookmarkEnd w:id="1493"/>
      <w:bookmarkEnd w:id="1494"/>
      <w:bookmarkEnd w:id="1495"/>
      <w:bookmarkEnd w:id="1496"/>
      <w:bookmarkEnd w:id="1497"/>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ins w:id="1498" w:author="Perryman, Lindsay" w:date="2023-03-02T16:39:00Z">
        <w:r w:rsidR="00BA4437">
          <w:rPr>
            <w:rFonts w:cs="Arial"/>
            <w:szCs w:val="20"/>
          </w:rPr>
          <w:t>,</w:t>
        </w:r>
      </w:ins>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Missing mandatory attributes must be “</w:t>
      </w:r>
      <w:proofErr w:type="spellStart"/>
      <w:r w:rsidRPr="00D129DC">
        <w:rPr>
          <w:rFonts w:cs="Arial"/>
          <w:szCs w:val="20"/>
        </w:rPr>
        <w:t>nilled</w:t>
      </w:r>
      <w:proofErr w:type="spellEnd"/>
      <w:r w:rsidRPr="00D129DC">
        <w:rPr>
          <w:rFonts w:cs="Arial"/>
          <w:szCs w:val="20"/>
        </w:rPr>
        <w:t xml:space="preserve">” with a GML </w:t>
      </w:r>
      <w:proofErr w:type="spellStart"/>
      <w:r w:rsidRPr="00D129DC">
        <w:rPr>
          <w:rFonts w:cs="Arial"/>
          <w:i/>
          <w:szCs w:val="20"/>
        </w:rPr>
        <w:t>nilReason</w:t>
      </w:r>
      <w:proofErr w:type="spellEnd"/>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w:t>
      </w:r>
      <w:proofErr w:type="spellStart"/>
      <w:r w:rsidRPr="00D129DC">
        <w:rPr>
          <w:rFonts w:cs="Arial"/>
          <w:szCs w:val="20"/>
        </w:rPr>
        <w:t>nilled</w:t>
      </w:r>
      <w:proofErr w:type="spellEnd"/>
      <w:r w:rsidRPr="00D129DC">
        <w:rPr>
          <w:rFonts w:cs="Arial"/>
          <w:szCs w:val="20"/>
        </w:rPr>
        <w:t>.”</w:t>
      </w:r>
    </w:p>
    <w:p w14:paraId="1B000E04" w14:textId="7E6920C1" w:rsidR="00D149EE" w:rsidRPr="000D3100" w:rsidRDefault="00D149EE" w:rsidP="00B11B94">
      <w:pPr>
        <w:pStyle w:val="Heading2"/>
      </w:pPr>
      <w:bookmarkStart w:id="1499" w:name="_Toc490487468"/>
      <w:bookmarkStart w:id="1500" w:name="_Toc127463856"/>
      <w:bookmarkStart w:id="1501" w:name="_Toc128125482"/>
      <w:bookmarkStart w:id="1502" w:name="_Toc141176207"/>
      <w:bookmarkStart w:id="1503" w:name="_Toc141176362"/>
      <w:bookmarkStart w:id="1504" w:name="_Toc141176993"/>
      <w:bookmarkStart w:id="1505" w:name="_Toc150177878"/>
      <w:r w:rsidRPr="006671C6">
        <w:t>Structure of dataset files</w:t>
      </w:r>
      <w:bookmarkEnd w:id="1499"/>
      <w:bookmarkEnd w:id="1500"/>
      <w:bookmarkEnd w:id="1501"/>
      <w:bookmarkEnd w:id="1502"/>
      <w:bookmarkEnd w:id="1503"/>
      <w:bookmarkEnd w:id="1504"/>
      <w:bookmarkEnd w:id="1505"/>
    </w:p>
    <w:p w14:paraId="6C26639A" w14:textId="7BB3F190" w:rsidR="00D149EE" w:rsidRPr="00D129DC" w:rsidRDefault="00D149EE" w:rsidP="00AE7DD0">
      <w:pPr>
        <w:pStyle w:val="Heading3"/>
      </w:pPr>
      <w:bookmarkStart w:id="1506" w:name="_Toc490487469"/>
      <w:r w:rsidRPr="00D129DC">
        <w:t>Sequence of objects</w:t>
      </w:r>
      <w:bookmarkEnd w:id="1506"/>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proofErr w:type="spellStart"/>
      <w:r>
        <w:rPr>
          <w:rFonts w:cs="Arial"/>
          <w:lang w:val="fr-CA"/>
        </w:rPr>
        <w:t>Curve</w:t>
      </w:r>
      <w:proofErr w:type="spellEnd"/>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proofErr w:type="spellStart"/>
      <w:r w:rsidR="00712A4F">
        <w:rPr>
          <w:rFonts w:cs="Arial"/>
          <w:lang w:val="fr-CA"/>
        </w:rPr>
        <w:t>c</w:t>
      </w:r>
      <w:r w:rsidRPr="00D129DC">
        <w:rPr>
          <w:rFonts w:cs="Arial"/>
          <w:lang w:val="fr-CA"/>
        </w:rPr>
        <w:t>urve</w:t>
      </w:r>
      <w:proofErr w:type="spellEnd"/>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lastRenderedPageBreak/>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11B94">
      <w:pPr>
        <w:pStyle w:val="Heading2"/>
      </w:pPr>
      <w:bookmarkStart w:id="1507" w:name="__RefHeading__2980_1382180727"/>
      <w:bookmarkStart w:id="1508" w:name="_Toc490487470"/>
      <w:bookmarkStart w:id="1509" w:name="_Toc127463857"/>
      <w:bookmarkStart w:id="1510" w:name="_Toc128125483"/>
      <w:bookmarkStart w:id="1511" w:name="_Toc141176208"/>
      <w:bookmarkStart w:id="1512" w:name="_Toc141176363"/>
      <w:bookmarkStart w:id="1513" w:name="_Toc141176994"/>
      <w:bookmarkStart w:id="1514" w:name="_Toc150177879"/>
      <w:bookmarkEnd w:id="1507"/>
      <w:r w:rsidRPr="006671C6">
        <w:t>Object identifiers</w:t>
      </w:r>
      <w:bookmarkEnd w:id="1508"/>
      <w:bookmarkEnd w:id="1509"/>
      <w:bookmarkEnd w:id="1510"/>
      <w:bookmarkEnd w:id="1511"/>
      <w:bookmarkEnd w:id="1512"/>
      <w:bookmarkEnd w:id="1513"/>
      <w:bookmarkEnd w:id="1514"/>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ins w:id="1515" w:author="Perryman, Lindsay" w:date="2023-03-02T16:39:00Z">
        <w:r w:rsidR="00BA4437">
          <w:rPr>
            <w:rFonts w:cs="Arial"/>
            <w:szCs w:val="20"/>
          </w:rPr>
          <w:t>-</w:t>
        </w:r>
      </w:ins>
      <w:proofErr w:type="gramStart"/>
      <w:r w:rsidRPr="00D129DC">
        <w:rPr>
          <w:rFonts w:cs="Arial"/>
          <w:szCs w:val="20"/>
        </w:rPr>
        <w:t>fields</w:t>
      </w:r>
      <w:proofErr w:type="gramEnd"/>
      <w:r w:rsidRPr="00D129DC">
        <w:rPr>
          <w:rFonts w:cs="Arial"/>
          <w:szCs w:val="20"/>
        </w:rPr>
        <w:t xml:space="preserve"> </w:t>
      </w:r>
      <w:r w:rsidRPr="00D129DC">
        <w:rPr>
          <w:rFonts w:cs="Arial"/>
          <w:b/>
          <w:szCs w:val="20"/>
        </w:rPr>
        <w:t>agency</w:t>
      </w:r>
      <w:r w:rsidRPr="00D129DC">
        <w:rPr>
          <w:rFonts w:cs="Arial"/>
          <w:szCs w:val="20"/>
        </w:rPr>
        <w:t xml:space="preserve">, </w:t>
      </w:r>
      <w:proofErr w:type="spellStart"/>
      <w:r w:rsidRPr="00D129DC">
        <w:rPr>
          <w:rFonts w:cs="Arial"/>
          <w:b/>
          <w:szCs w:val="20"/>
        </w:rPr>
        <w:t>featureObjectIdentifier</w:t>
      </w:r>
      <w:proofErr w:type="spellEnd"/>
      <w:r w:rsidRPr="00D129DC">
        <w:rPr>
          <w:rFonts w:cs="Arial"/>
          <w:szCs w:val="20"/>
        </w:rPr>
        <w:t xml:space="preserve"> and </w:t>
      </w:r>
      <w:proofErr w:type="spellStart"/>
      <w:r w:rsidRPr="00D129DC">
        <w:rPr>
          <w:rFonts w:cs="Arial"/>
          <w:b/>
          <w:szCs w:val="20"/>
        </w:rPr>
        <w:t>featureIdentificationSubdivision</w:t>
      </w:r>
      <w:proofErr w:type="spellEnd"/>
      <w:r w:rsidRPr="00D129DC">
        <w:rPr>
          <w:rFonts w:cs="Arial"/>
          <w:szCs w:val="20"/>
        </w:rPr>
        <w:t xml:space="preserve"> elements of the </w:t>
      </w:r>
      <w:proofErr w:type="spellStart"/>
      <w:r w:rsidRPr="00D129DC">
        <w:rPr>
          <w:rFonts w:cs="Arial"/>
          <w:b/>
          <w:szCs w:val="20"/>
        </w:rPr>
        <w:t>featureObjectIdentifier</w:t>
      </w:r>
      <w:proofErr w:type="spellEnd"/>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proofErr w:type="spellStart"/>
      <w:r w:rsidRPr="00D129DC">
        <w:rPr>
          <w:rFonts w:cs="Arial"/>
          <w:b/>
          <w:szCs w:val="20"/>
        </w:rPr>
        <w:t>gml:id</w:t>
      </w:r>
      <w:proofErr w:type="spellEnd"/>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proofErr w:type="spellStart"/>
      <w:r w:rsidRPr="00D129DC">
        <w:rPr>
          <w:rFonts w:cs="Arial"/>
          <w:b/>
          <w:szCs w:val="20"/>
        </w:rPr>
        <w:t>gml:id</w:t>
      </w:r>
      <w:proofErr w:type="spellEnd"/>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11B94">
      <w:pPr>
        <w:pStyle w:val="Heading2"/>
      </w:pPr>
      <w:bookmarkStart w:id="1516" w:name="__RefHeading__2982_1382180727"/>
      <w:bookmarkStart w:id="1517" w:name="_Toc490487471"/>
      <w:bookmarkStart w:id="1518" w:name="_Toc127463858"/>
      <w:bookmarkStart w:id="1519" w:name="_Toc128125484"/>
      <w:bookmarkStart w:id="1520" w:name="_Toc141176209"/>
      <w:bookmarkStart w:id="1521" w:name="_Toc141176364"/>
      <w:bookmarkStart w:id="1522" w:name="_Toc141176995"/>
      <w:bookmarkStart w:id="1523" w:name="_Toc150177880"/>
      <w:bookmarkEnd w:id="1516"/>
      <w:r w:rsidRPr="006671C6">
        <w:t>Dataset validation</w:t>
      </w:r>
      <w:bookmarkEnd w:id="1517"/>
      <w:bookmarkEnd w:id="1518"/>
      <w:bookmarkEnd w:id="1519"/>
      <w:bookmarkEnd w:id="1520"/>
      <w:bookmarkEnd w:id="1521"/>
      <w:bookmarkEnd w:id="1522"/>
      <w:bookmarkEnd w:id="1523"/>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 xml:space="preserve">checked by </w:t>
      </w:r>
      <w:proofErr w:type="spellStart"/>
      <w:r w:rsidRPr="00D129DC">
        <w:rPr>
          <w:rFonts w:cs="Arial"/>
          <w:szCs w:val="20"/>
        </w:rPr>
        <w:t>Schematron</w:t>
      </w:r>
      <w:proofErr w:type="spellEnd"/>
      <w:r w:rsidRPr="00D129DC">
        <w:rPr>
          <w:rFonts w:cs="Arial"/>
          <w:szCs w:val="20"/>
        </w:rPr>
        <w:t xml:space="preserve"> rules or other validation code.</w:t>
      </w:r>
    </w:p>
    <w:p w14:paraId="2FE99CA1" w14:textId="5E8127C3" w:rsidR="00D072D5" w:rsidRPr="000D3100" w:rsidRDefault="00D072D5" w:rsidP="00B11B94">
      <w:pPr>
        <w:pStyle w:val="Heading2"/>
      </w:pPr>
      <w:bookmarkStart w:id="1524" w:name="_Toc481684046"/>
      <w:bookmarkStart w:id="1525" w:name="_Toc127463859"/>
      <w:bookmarkStart w:id="1526" w:name="_Toc128125485"/>
      <w:bookmarkStart w:id="1527" w:name="_Toc141176210"/>
      <w:bookmarkStart w:id="1528" w:name="_Toc141176365"/>
      <w:bookmarkStart w:id="1529" w:name="_Toc141176996"/>
      <w:bookmarkStart w:id="1530" w:name="_Toc150177881"/>
      <w:r w:rsidRPr="006671C6">
        <w:t>Data overlap</w:t>
      </w:r>
      <w:bookmarkEnd w:id="1524"/>
      <w:bookmarkEnd w:id="1525"/>
      <w:bookmarkEnd w:id="1526"/>
      <w:bookmarkEnd w:id="1527"/>
      <w:bookmarkEnd w:id="1528"/>
      <w:bookmarkEnd w:id="1529"/>
      <w:bookmarkEnd w:id="1530"/>
    </w:p>
    <w:p w14:paraId="302A8BCE" w14:textId="0B6CC6EF"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ally</w:t>
      </w:r>
      <w:del w:id="1531" w:author="Perryman, Lindsay" w:date="2023-03-02T16:42:00Z">
        <w:r w:rsidR="00712A4F" w:rsidDel="00BA4437">
          <w:rPr>
            <w:rFonts w:cs="Arial"/>
            <w:szCs w:val="20"/>
          </w:rPr>
          <w:delText>,</w:delText>
        </w:r>
      </w:del>
      <w:r w:rsidR="00A765BF" w:rsidRPr="00D129DC">
        <w:rPr>
          <w:rFonts w:cs="Arial"/>
          <w:szCs w:val="20"/>
        </w:rPr>
        <w:t xml:space="preserve">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11B94">
      <w:pPr>
        <w:pStyle w:val="Heading2"/>
      </w:pPr>
      <w:bookmarkStart w:id="1532" w:name="_Toc481684047"/>
      <w:bookmarkStart w:id="1533" w:name="_Toc127463860"/>
      <w:bookmarkStart w:id="1534" w:name="_Toc128125486"/>
      <w:bookmarkStart w:id="1535" w:name="_Toc141176211"/>
      <w:bookmarkStart w:id="1536" w:name="_Toc141176366"/>
      <w:bookmarkStart w:id="1537" w:name="_Toc141176997"/>
      <w:bookmarkStart w:id="1538" w:name="_Toc150177882"/>
      <w:r w:rsidRPr="006671C6">
        <w:t>Data quality</w:t>
      </w:r>
      <w:bookmarkEnd w:id="1532"/>
      <w:bookmarkEnd w:id="1533"/>
      <w:bookmarkEnd w:id="1534"/>
      <w:bookmarkEnd w:id="1535"/>
      <w:bookmarkEnd w:id="1536"/>
      <w:bookmarkEnd w:id="1537"/>
      <w:bookmarkEnd w:id="1538"/>
    </w:p>
    <w:p w14:paraId="636ABB88" w14:textId="77777777" w:rsidR="00D072D5" w:rsidRDefault="00D072D5" w:rsidP="00B51614">
      <w:pPr>
        <w:suppressAutoHyphens/>
        <w:spacing w:before="0"/>
        <w:rPr>
          <w:rFonts w:cs="Arial"/>
          <w:szCs w:val="20"/>
        </w:rPr>
      </w:pPr>
      <w:r w:rsidRPr="00D129DC">
        <w:rPr>
          <w:rFonts w:cs="Arial"/>
          <w:szCs w:val="20"/>
        </w:rPr>
        <w:t xml:space="preserve">One or more </w:t>
      </w:r>
      <w:proofErr w:type="spellStart"/>
      <w:r w:rsidRPr="00D129DC">
        <w:rPr>
          <w:rFonts w:cs="Arial"/>
          <w:szCs w:val="20"/>
        </w:rPr>
        <w:t>QualityOfNonbathymetricData</w:t>
      </w:r>
      <w:proofErr w:type="spellEnd"/>
      <w:r w:rsidRPr="00D129DC">
        <w:rPr>
          <w:rFonts w:cs="Arial"/>
          <w:szCs w:val="20"/>
        </w:rPr>
        <w:t xml:space="preserve">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539" w:name="_Toc225648364"/>
      <w:bookmarkStart w:id="1540" w:name="_Toc225065221"/>
      <w:bookmarkStart w:id="1541" w:name="_Toc127463861"/>
      <w:bookmarkStart w:id="1542" w:name="_Toc128125487"/>
      <w:bookmarkStart w:id="1543" w:name="_Toc141176212"/>
      <w:bookmarkStart w:id="1544" w:name="_Toc141176367"/>
      <w:bookmarkStart w:id="1545" w:name="_Toc141176998"/>
      <w:bookmarkStart w:id="1546" w:name="_Toc150177883"/>
      <w:bookmarkStart w:id="1547" w:name="_Toc225648340"/>
      <w:bookmarkStart w:id="1548" w:name="_Toc225065197"/>
      <w:r w:rsidRPr="006671C6">
        <w:t>Data</w:t>
      </w:r>
      <w:r>
        <w:t xml:space="preserve"> Product</w:t>
      </w:r>
      <w:r w:rsidRPr="006671C6">
        <w:t xml:space="preserve"> </w:t>
      </w:r>
      <w:r w:rsidR="0054652A" w:rsidRPr="006671C6">
        <w:t>Delivery</w:t>
      </w:r>
      <w:bookmarkEnd w:id="1539"/>
      <w:bookmarkEnd w:id="1540"/>
      <w:bookmarkEnd w:id="1541"/>
      <w:bookmarkEnd w:id="1542"/>
      <w:bookmarkEnd w:id="1543"/>
      <w:bookmarkEnd w:id="1544"/>
      <w:bookmarkEnd w:id="1545"/>
      <w:bookmarkEnd w:id="1546"/>
    </w:p>
    <w:p w14:paraId="462AF486" w14:textId="77777777" w:rsidR="00ED586A" w:rsidRPr="006671C6" w:rsidRDefault="00ED586A" w:rsidP="00B11B94">
      <w:pPr>
        <w:pStyle w:val="Heading2"/>
      </w:pPr>
      <w:bookmarkStart w:id="1549" w:name="_Toc127463862"/>
      <w:bookmarkStart w:id="1550" w:name="_Toc128125488"/>
      <w:bookmarkStart w:id="1551" w:name="_Toc141176213"/>
      <w:bookmarkStart w:id="1552" w:name="_Toc141176368"/>
      <w:bookmarkStart w:id="1553" w:name="_Toc141176999"/>
      <w:bookmarkStart w:id="1554" w:name="_Toc150177884"/>
      <w:r w:rsidRPr="006671C6">
        <w:t>Introduction</w:t>
      </w:r>
      <w:bookmarkEnd w:id="1549"/>
      <w:bookmarkEnd w:id="1550"/>
      <w:bookmarkEnd w:id="1551"/>
      <w:bookmarkEnd w:id="1552"/>
      <w:bookmarkEnd w:id="1553"/>
      <w:bookmarkEnd w:id="1554"/>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77777777"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r w:rsidR="00AE47AC" w:rsidRPr="00D129DC">
        <w:rPr>
          <w:rFonts w:cs="Arial"/>
          <w:b w:val="0"/>
          <w:szCs w:val="20"/>
        </w:rPr>
        <w:t>Unlimited</w:t>
      </w:r>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lastRenderedPageBreak/>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xml:space="preserve">) </w:t>
      </w:r>
      <w:proofErr w:type="gramStart"/>
      <w:r w:rsidRPr="00D129DC">
        <w:rPr>
          <w:rFonts w:cs="Arial"/>
          <w:szCs w:val="20"/>
        </w:rPr>
        <w:t>and also</w:t>
      </w:r>
      <w:proofErr w:type="gramEnd"/>
      <w:r w:rsidRPr="00D129DC">
        <w:rPr>
          <w:rFonts w:cs="Arial"/>
          <w:szCs w:val="20"/>
        </w:rPr>
        <w:t xml:space="preserve">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DEC2C4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w:t>
      </w:r>
      <w:del w:id="1555" w:author="Perryman, Lindsay" w:date="2023-03-02T16:43:00Z">
        <w:r w:rsidDel="00BA4437">
          <w:rPr>
            <w:rFonts w:cs="Arial"/>
            <w:szCs w:val="20"/>
          </w:rPr>
          <w:delText xml:space="preserve"> </w:delText>
        </w:r>
      </w:del>
      <w:r w:rsidR="002348B7" w:rsidRPr="002348B7">
        <w:rPr>
          <w:rFonts w:cs="Arial"/>
          <w:szCs w:val="20"/>
        </w:rPr>
        <w:t xml:space="preserve">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556" w:name="_Toc422820149"/>
      <w:bookmarkStart w:id="1557" w:name="_Toc481684054"/>
      <w:r w:rsidRPr="006671C6">
        <w:t>Catalogue File Naming Convention</w:t>
      </w:r>
      <w:bookmarkEnd w:id="1556"/>
      <w:bookmarkEnd w:id="1557"/>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11B94">
      <w:pPr>
        <w:pStyle w:val="Heading2"/>
      </w:pPr>
      <w:bookmarkStart w:id="1558" w:name="_Toc127463863"/>
      <w:bookmarkStart w:id="1559" w:name="_Toc128125489"/>
      <w:bookmarkStart w:id="1560" w:name="_Toc141176214"/>
      <w:bookmarkStart w:id="1561" w:name="_Toc141176369"/>
      <w:bookmarkStart w:id="1562" w:name="_Toc141177000"/>
      <w:bookmarkStart w:id="1563" w:name="_Toc150177885"/>
      <w:r w:rsidRPr="006671C6">
        <w:t>Dataset</w:t>
      </w:r>
      <w:bookmarkEnd w:id="1558"/>
      <w:bookmarkEnd w:id="1559"/>
      <w:bookmarkEnd w:id="1560"/>
      <w:bookmarkEnd w:id="1561"/>
      <w:bookmarkEnd w:id="1562"/>
      <w:bookmarkEnd w:id="1563"/>
    </w:p>
    <w:p w14:paraId="3E7D77B3" w14:textId="77777777" w:rsidR="00183503" w:rsidRPr="006671C6" w:rsidRDefault="00183503" w:rsidP="00F72FAB">
      <w:pPr>
        <w:pStyle w:val="Heading3"/>
      </w:pPr>
      <w:bookmarkStart w:id="1564" w:name="_Toc225648341"/>
      <w:bookmarkStart w:id="1565" w:name="_Toc225648342"/>
      <w:r w:rsidRPr="006671C6">
        <w:t>Data</w:t>
      </w:r>
      <w:r w:rsidR="00064E25" w:rsidRPr="006671C6">
        <w:t>s</w:t>
      </w:r>
      <w:r w:rsidRPr="006671C6">
        <w:t>ets</w:t>
      </w:r>
      <w:bookmarkEnd w:id="1564"/>
      <w:bookmarkEnd w:id="1565"/>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47A8BE2A"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del w:id="1566" w:author="Jason Rhee" w:date="2023-11-10T17:34:00Z">
        <w:r w:rsidR="0066549D" w:rsidDel="00E855CB">
          <w:rPr>
            <w:rFonts w:cs="Arial"/>
          </w:rPr>
          <w:delText xml:space="preserve">UKCM </w:delText>
        </w:r>
        <w:r w:rsidR="00845102" w:rsidDel="00E855CB">
          <w:rPr>
            <w:rFonts w:cs="Arial"/>
          </w:rPr>
          <w:delText xml:space="preserve">operational </w:delText>
        </w:r>
        <w:r w:rsidR="0066549D" w:rsidDel="00E855CB">
          <w:rPr>
            <w:rFonts w:cs="Arial"/>
          </w:rPr>
          <w:delText>area</w:delText>
        </w:r>
      </w:del>
      <w:ins w:id="1567" w:author="Jason Rhee" w:date="2023-11-10T17:34:00Z">
        <w:r w:rsidR="00E855CB">
          <w:rPr>
            <w:rFonts w:cs="Arial"/>
          </w:rPr>
          <w:t>UKCM Operational Area</w:t>
        </w:r>
      </w:ins>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7777777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r w:rsidR="00BA22CA" w:rsidRPr="0050635D">
        <w:rPr>
          <w:rFonts w:cs="Arial"/>
        </w:rPr>
        <w:t xml:space="preserve">the </w:t>
      </w:r>
      <w:proofErr w:type="spellStart"/>
      <w:r w:rsidR="00BA22CA" w:rsidRPr="0050635D">
        <w:rPr>
          <w:rFonts w:cs="Arial"/>
        </w:rPr>
        <w:t>validTimeEnd</w:t>
      </w:r>
      <w:proofErr w:type="spellEnd"/>
      <w:r w:rsidR="00BA22CA" w:rsidRPr="0050635D">
        <w:rPr>
          <w:rFonts w:cs="Arial"/>
        </w:rPr>
        <w:t xml:space="preserve"> of the </w:t>
      </w:r>
      <w:proofErr w:type="spellStart"/>
      <w:r w:rsidR="00BA22CA" w:rsidRPr="0050635D">
        <w:rPr>
          <w:rFonts w:cs="Arial"/>
        </w:rPr>
        <w:t>UnderKeelClearancePlan</w:t>
      </w:r>
      <w:proofErr w:type="spellEnd"/>
      <w:r w:rsidR="00BA22CA" w:rsidRPr="0050635D">
        <w:rPr>
          <w:rFonts w:cs="Arial"/>
        </w:rPr>
        <w:t xml:space="preserve"> is exceeded.</w:t>
      </w:r>
    </w:p>
    <w:p w14:paraId="7F906ABA" w14:textId="77777777" w:rsidR="00596CE7" w:rsidRPr="006671C6" w:rsidRDefault="00596CE7" w:rsidP="00F72FAB">
      <w:pPr>
        <w:pStyle w:val="Heading3"/>
      </w:pPr>
      <w:r w:rsidRPr="006671C6">
        <w:t>Dataset size</w:t>
      </w:r>
    </w:p>
    <w:p w14:paraId="625B5DBA" w14:textId="1E2FF443" w:rsidR="00FA0C40" w:rsidRPr="00D129DC" w:rsidRDefault="00E52680" w:rsidP="00DE4B17">
      <w:pPr>
        <w:pStyle w:val="BodyText"/>
        <w:spacing w:before="0" w:after="240" w:line="240" w:lineRule="auto"/>
        <w:rPr>
          <w:rFonts w:cs="Arial"/>
          <w:sz w:val="20"/>
        </w:rPr>
      </w:pPr>
      <w:r>
        <w:rPr>
          <w:rFonts w:cs="Arial"/>
          <w:sz w:val="20"/>
        </w:rPr>
        <w:t xml:space="preserve">There is no recommended maximum file size for </w:t>
      </w:r>
      <w:r w:rsidR="00FA0C40" w:rsidRPr="00D129DC">
        <w:rPr>
          <w:rFonts w:cs="Arial"/>
          <w:sz w:val="20"/>
        </w:rPr>
        <w:t>UKCM datasets</w:t>
      </w:r>
      <w:r w:rsidR="00B52507">
        <w:rPr>
          <w:rFonts w:cs="Arial"/>
          <w:sz w:val="20"/>
        </w:rPr>
        <w:t xml:space="preserve">. </w:t>
      </w:r>
      <w:del w:id="1568" w:author="Perryman, Lindsay" w:date="2023-03-02T16:44:00Z">
        <w:r w:rsidR="00B52507" w:rsidDel="00E57EAA">
          <w:rPr>
            <w:rFonts w:cs="Arial"/>
            <w:sz w:val="20"/>
          </w:rPr>
          <w:delText xml:space="preserve"> </w:delText>
        </w:r>
      </w:del>
      <w:r w:rsidR="00B52507">
        <w:rPr>
          <w:rFonts w:cs="Arial"/>
          <w:sz w:val="20"/>
        </w:rPr>
        <w:t>F</w:t>
      </w:r>
      <w:r>
        <w:rPr>
          <w:rFonts w:cs="Arial"/>
          <w:sz w:val="20"/>
        </w:rPr>
        <w:t xml:space="preserve">uture testing may </w:t>
      </w:r>
      <w:r w:rsidR="00B52507">
        <w:rPr>
          <w:rFonts w:cs="Arial"/>
          <w:sz w:val="20"/>
        </w:rPr>
        <w:t xml:space="preserve">result in a recommended file </w:t>
      </w:r>
      <w:r>
        <w:rPr>
          <w:rFonts w:cs="Arial"/>
          <w:sz w:val="20"/>
        </w:rPr>
        <w:t>size</w:t>
      </w:r>
      <w:r w:rsidR="00B52507">
        <w:rPr>
          <w:rFonts w:cs="Arial"/>
          <w:sz w:val="20"/>
        </w:rPr>
        <w:t xml:space="preserve"> limit.</w:t>
      </w:r>
      <w:r>
        <w:rPr>
          <w:rFonts w:cs="Arial"/>
          <w:sz w:val="20"/>
        </w:rPr>
        <w:t xml:space="preserve"> </w:t>
      </w:r>
    </w:p>
    <w:p w14:paraId="14A6091D" w14:textId="77777777" w:rsidR="00183503" w:rsidRPr="00D129DC" w:rsidRDefault="002875C5" w:rsidP="00F72FAB">
      <w:pPr>
        <w:pStyle w:val="Heading3"/>
      </w:pPr>
      <w:bookmarkStart w:id="1569" w:name="_Toc225648343"/>
      <w:bookmarkStart w:id="1570" w:name="_Toc225065200"/>
      <w:r w:rsidRPr="00D129DC">
        <w:t>Data</w:t>
      </w:r>
      <w:r w:rsidR="00183503" w:rsidRPr="00D129DC">
        <w:t>set file naming</w:t>
      </w:r>
      <w:bookmarkEnd w:id="1569"/>
      <w:bookmarkEnd w:id="1570"/>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to </w:t>
      </w:r>
      <w:proofErr w:type="gramStart"/>
      <w:r w:rsidRPr="00D129DC">
        <w:rPr>
          <w:rFonts w:cs="Arial"/>
        </w:rPr>
        <w:t>129, and</w:t>
      </w:r>
      <w:proofErr w:type="gramEnd"/>
      <w:r w:rsidRPr="00D129DC">
        <w:rPr>
          <w:rFonts w:cs="Arial"/>
        </w:rPr>
        <w:t xml:space="preserve">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ins w:id="1571" w:author="Jason Rhee" w:date="2023-02-16T17:23:00Z"/>
          <w:rFonts w:cs="Arial"/>
        </w:rPr>
      </w:pPr>
      <w:r w:rsidRPr="00D129DC">
        <w:rPr>
          <w:rFonts w:cs="Arial"/>
        </w:rPr>
        <w:t>GML – the character sequence “GML” or “</w:t>
      </w:r>
      <w:proofErr w:type="spellStart"/>
      <w:r w:rsidRPr="00D129DC">
        <w:rPr>
          <w:rFonts w:cs="Arial"/>
        </w:rPr>
        <w:t>gml</w:t>
      </w:r>
      <w:proofErr w:type="spellEnd"/>
      <w:r w:rsidRPr="00D129DC">
        <w:rPr>
          <w:rFonts w:cs="Arial"/>
        </w:rPr>
        <w:t>”.</w:t>
      </w:r>
    </w:p>
    <w:p w14:paraId="2486F6D6" w14:textId="04E5B402" w:rsidR="003B67D5" w:rsidRDefault="003B67D5" w:rsidP="00B11B94">
      <w:pPr>
        <w:pStyle w:val="Heading2"/>
        <w:rPr>
          <w:ins w:id="1572" w:author="Jason Rhee" w:date="2023-02-16T17:23:00Z"/>
        </w:rPr>
      </w:pPr>
      <w:bookmarkStart w:id="1573" w:name="_Toc127463864"/>
      <w:bookmarkStart w:id="1574" w:name="_Toc128125490"/>
      <w:bookmarkStart w:id="1575" w:name="_Toc141176215"/>
      <w:bookmarkStart w:id="1576" w:name="_Toc141176370"/>
      <w:bookmarkStart w:id="1577" w:name="_Toc141177001"/>
      <w:bookmarkStart w:id="1578" w:name="_Toc150177886"/>
      <w:ins w:id="1579" w:author="Jason Rhee" w:date="2023-02-16T17:23:00Z">
        <w:r>
          <w:t>Data Integrity</w:t>
        </w:r>
        <w:bookmarkEnd w:id="1573"/>
        <w:bookmarkEnd w:id="1574"/>
        <w:bookmarkEnd w:id="1575"/>
        <w:bookmarkEnd w:id="1576"/>
        <w:bookmarkEnd w:id="1577"/>
        <w:bookmarkEnd w:id="1578"/>
      </w:ins>
    </w:p>
    <w:p w14:paraId="7B375DD5" w14:textId="1ABACDF7" w:rsidR="003B67D5" w:rsidRDefault="0024485B" w:rsidP="0024485B">
      <w:pPr>
        <w:rPr>
          <w:ins w:id="1580" w:author="Jason Rhee" w:date="2023-02-16T17:27:00Z"/>
        </w:rPr>
      </w:pPr>
      <w:ins w:id="1581" w:author="Jason Rhee" w:date="2023-02-16T17:27:00Z">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ins>
    </w:p>
    <w:p w14:paraId="0B7C2FD6" w14:textId="1B08AA7F" w:rsidR="0024485B" w:rsidRDefault="0024485B" w:rsidP="002721B0">
      <w:pPr>
        <w:pStyle w:val="Heading3"/>
        <w:rPr>
          <w:ins w:id="1582" w:author="Jason Rhee" w:date="2023-02-16T17:27:00Z"/>
        </w:rPr>
      </w:pPr>
      <w:ins w:id="1583" w:author="Jason Rhee" w:date="2023-02-16T17:27:00Z">
        <w:r>
          <w:t>Data Encryption</w:t>
        </w:r>
      </w:ins>
    </w:p>
    <w:p w14:paraId="36817DD7" w14:textId="3BFAB991" w:rsidR="0024485B" w:rsidRDefault="0024485B" w:rsidP="0024485B">
      <w:pPr>
        <w:rPr>
          <w:ins w:id="1584" w:author="Jason Rhee" w:date="2023-02-16T17:28:00Z"/>
          <w:lang w:val="en-GB" w:eastAsia="ja-JP"/>
        </w:rPr>
      </w:pPr>
      <w:ins w:id="1585" w:author="Jason Rhee" w:date="2023-02-16T17:28:00Z">
        <w:r w:rsidRPr="0024485B">
          <w:rPr>
            <w:lang w:val="en-GB" w:eastAsia="ja-JP"/>
          </w:rPr>
          <w:t xml:space="preserve">Dataset files may or may not be encrypted. If encrypted, the encryption method defined in </w:t>
        </w:r>
        <w:r w:rsidRPr="00E57EAA">
          <w:rPr>
            <w:highlight w:val="yellow"/>
            <w:lang w:val="en-GB" w:eastAsia="ja-JP"/>
            <w:rPrChange w:id="1586" w:author="Perryman, Lindsay" w:date="2023-03-02T16:46:00Z">
              <w:rPr>
                <w:lang w:val="en-GB" w:eastAsia="ja-JP"/>
              </w:rPr>
            </w:rPrChange>
          </w:rPr>
          <w:t>S-100 Part 15</w:t>
        </w:r>
        <w:r w:rsidRPr="0024485B">
          <w:rPr>
            <w:lang w:val="en-GB" w:eastAsia="ja-JP"/>
          </w:rPr>
          <w:t xml:space="preserve"> must be applied.</w:t>
        </w:r>
      </w:ins>
    </w:p>
    <w:p w14:paraId="1CADB297" w14:textId="131580D5" w:rsidR="0024485B" w:rsidRDefault="0024485B" w:rsidP="002721B0">
      <w:pPr>
        <w:pStyle w:val="Heading3"/>
        <w:rPr>
          <w:ins w:id="1587" w:author="Jason Rhee" w:date="2023-02-16T17:28:00Z"/>
        </w:rPr>
      </w:pPr>
      <w:ins w:id="1588" w:author="Jason Rhee" w:date="2023-02-16T17:28:00Z">
        <w:r>
          <w:t>Use o</w:t>
        </w:r>
      </w:ins>
      <w:ins w:id="1589" w:author="Jason Rhee" w:date="2023-02-16T17:31:00Z">
        <w:r w:rsidR="00CB54B9">
          <w:t>f</w:t>
        </w:r>
      </w:ins>
      <w:ins w:id="1590" w:author="Jason Rhee" w:date="2023-02-16T17:28:00Z">
        <w:r>
          <w:t xml:space="preserve"> Digital Signatures</w:t>
        </w:r>
      </w:ins>
    </w:p>
    <w:p w14:paraId="121D7D9E" w14:textId="45A2D72B" w:rsidR="0024485B" w:rsidRPr="009B23C4" w:rsidRDefault="0024485B" w:rsidP="009B23C4">
      <w:pPr>
        <w:rPr>
          <w:lang w:val="en-GB" w:eastAsia="ja-JP"/>
        </w:rPr>
      </w:pPr>
      <w:ins w:id="1591" w:author="Jason Rhee" w:date="2023-02-16T17:29:00Z">
        <w:r w:rsidRPr="0024485B">
          <w:rPr>
            <w:lang w:val="en-GB" w:eastAsia="ja-JP"/>
          </w:rPr>
          <w:t xml:space="preserve">Digital signatures shall be used on all files. The signature method is defined in </w:t>
        </w:r>
        <w:r w:rsidRPr="00E57EAA">
          <w:rPr>
            <w:highlight w:val="yellow"/>
            <w:lang w:val="en-GB" w:eastAsia="ja-JP"/>
            <w:rPrChange w:id="1592" w:author="Perryman, Lindsay" w:date="2023-03-02T16:46:00Z">
              <w:rPr>
                <w:lang w:val="en-GB" w:eastAsia="ja-JP"/>
              </w:rPr>
            </w:rPrChange>
          </w:rPr>
          <w:t>S-100 Part 15</w:t>
        </w:r>
        <w:r w:rsidRPr="0024485B">
          <w:rPr>
            <w:lang w:val="en-GB" w:eastAsia="ja-JP"/>
          </w:rPr>
          <w:t>.</w:t>
        </w:r>
      </w:ins>
    </w:p>
    <w:p w14:paraId="0163FB7E" w14:textId="77777777" w:rsidR="00E83228" w:rsidRPr="006671C6" w:rsidRDefault="00E83228" w:rsidP="00B11B94">
      <w:pPr>
        <w:pStyle w:val="Heading2"/>
      </w:pPr>
      <w:bookmarkStart w:id="1593" w:name="_Toc127463865"/>
      <w:bookmarkStart w:id="1594" w:name="_Toc128125491"/>
      <w:bookmarkStart w:id="1595" w:name="_Toc141176216"/>
      <w:bookmarkStart w:id="1596" w:name="_Toc141176371"/>
      <w:bookmarkStart w:id="1597" w:name="_Toc141177002"/>
      <w:bookmarkStart w:id="1598" w:name="_Toc150177887"/>
      <w:r w:rsidRPr="006671C6">
        <w:t>Support Files</w:t>
      </w:r>
      <w:bookmarkEnd w:id="1593"/>
      <w:bookmarkEnd w:id="1594"/>
      <w:bookmarkEnd w:id="1595"/>
      <w:bookmarkEnd w:id="1596"/>
      <w:bookmarkEnd w:id="1597"/>
      <w:bookmarkEnd w:id="1598"/>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06A89324" w:rsidR="00EF4A6D" w:rsidRPr="009C480A" w:rsidRDefault="00EF4A6D" w:rsidP="00E1761D">
      <w:pPr>
        <w:pStyle w:val="ListParagraph"/>
        <w:numPr>
          <w:ilvl w:val="0"/>
          <w:numId w:val="20"/>
        </w:numPr>
        <w:suppressAutoHyphens/>
        <w:spacing w:before="0" w:after="60" w:line="240" w:lineRule="auto"/>
        <w:jc w:val="left"/>
        <w:rPr>
          <w:rFonts w:cs="Arial"/>
        </w:rPr>
      </w:pPr>
      <w:del w:id="1599" w:author="Jason Rhee" w:date="2023-02-16T17:34:00Z">
        <w:r w:rsidDel="00B16610">
          <w:rPr>
            <w:rFonts w:cs="Arial"/>
          </w:rPr>
          <w:delText>SourceRouteName</w:delText>
        </w:r>
      </w:del>
      <w:proofErr w:type="spellStart"/>
      <w:ins w:id="1600" w:author="Jason Rhee" w:date="2023-02-16T17:34:00Z">
        <w:r w:rsidR="00B16610">
          <w:rPr>
            <w:rFonts w:cs="Arial"/>
          </w:rPr>
          <w:t>sourceRouteName</w:t>
        </w:r>
      </w:ins>
      <w:proofErr w:type="spellEnd"/>
    </w:p>
    <w:p w14:paraId="27052FCB" w14:textId="09943D42" w:rsidR="009C480A" w:rsidRDefault="00EF4A6D" w:rsidP="00E1761D">
      <w:pPr>
        <w:pStyle w:val="ListParagraph"/>
        <w:numPr>
          <w:ilvl w:val="0"/>
          <w:numId w:val="20"/>
        </w:numPr>
        <w:suppressAutoHyphens/>
        <w:spacing w:before="0" w:line="240" w:lineRule="auto"/>
        <w:jc w:val="left"/>
        <w:rPr>
          <w:rFonts w:cs="Arial"/>
        </w:rPr>
      </w:pPr>
      <w:del w:id="1601" w:author="Jason Rhee" w:date="2023-02-16T17:34:00Z">
        <w:r w:rsidDel="00B16610">
          <w:rPr>
            <w:rFonts w:cs="Arial"/>
          </w:rPr>
          <w:delText>SourceRouteVersion</w:delText>
        </w:r>
      </w:del>
      <w:proofErr w:type="spellStart"/>
      <w:ins w:id="1602" w:author="Jason Rhee" w:date="2023-02-16T17:34:00Z">
        <w:r w:rsidR="00B16610">
          <w:rPr>
            <w:rFonts w:cs="Arial"/>
          </w:rPr>
          <w:t>sourceRouteVersion</w:t>
        </w:r>
      </w:ins>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3C3D5F">
        <w:trPr>
          <w:trHeight w:val="220"/>
          <w:jc w:val="center"/>
        </w:trPr>
        <w:tc>
          <w:tcPr>
            <w:tcW w:w="1493" w:type="dxa"/>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7D6AFAB2"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edition 4 of IEC 61174 Annex S</w:t>
            </w:r>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4E72E4C0"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del w:id="1603" w:author="Jason Rhee" w:date="2023-05-23T13:49:00Z">
        <w:r w:rsidR="00F528A5" w:rsidDel="006F099E">
          <w:rPr>
            <w:rFonts w:cs="Arial"/>
            <w:szCs w:val="20"/>
          </w:rPr>
          <w:delText xml:space="preserve">IEC61174 Annex </w:delText>
        </w:r>
        <w:r w:rsidR="00EF4A6D" w:rsidRPr="00EF4A6D" w:rsidDel="006F099E">
          <w:rPr>
            <w:rFonts w:cs="Arial"/>
            <w:szCs w:val="20"/>
          </w:rPr>
          <w:delText>S</w:delText>
        </w:r>
        <w:r w:rsidR="00F528A5" w:rsidDel="006F099E">
          <w:rPr>
            <w:rFonts w:cs="Arial"/>
            <w:szCs w:val="20"/>
          </w:rPr>
          <w:delText xml:space="preserve"> </w:delText>
        </w:r>
        <w:commentRangeStart w:id="1604"/>
        <w:commentRangeStart w:id="1605"/>
        <w:commentRangeStart w:id="1606"/>
        <w:r w:rsidR="00F528A5" w:rsidDel="006F099E">
          <w:rPr>
            <w:rFonts w:cs="Arial"/>
            <w:szCs w:val="20"/>
          </w:rPr>
          <w:delText xml:space="preserve">is </w:delText>
        </w:r>
        <w:r w:rsidR="00120D3A" w:rsidDel="006F099E">
          <w:rPr>
            <w:rFonts w:cs="Arial"/>
            <w:szCs w:val="20"/>
          </w:rPr>
          <w:delText>currently (</w:delText>
        </w:r>
        <w:r w:rsidR="006B2FCF" w:rsidDel="006F099E">
          <w:rPr>
            <w:rFonts w:cs="Arial"/>
            <w:szCs w:val="20"/>
          </w:rPr>
          <w:delText>2019</w:delText>
        </w:r>
        <w:r w:rsidR="00120D3A" w:rsidDel="006F099E">
          <w:rPr>
            <w:rFonts w:cs="Arial"/>
            <w:szCs w:val="20"/>
          </w:rPr>
          <w:delText xml:space="preserve">) </w:delText>
        </w:r>
        <w:r w:rsidR="00F528A5" w:rsidDel="006F099E">
          <w:rPr>
            <w:rFonts w:cs="Arial"/>
            <w:szCs w:val="20"/>
          </w:rPr>
          <w:delText xml:space="preserve">being developed </w:delText>
        </w:r>
        <w:commentRangeEnd w:id="1604"/>
        <w:r w:rsidR="00E57EAA" w:rsidDel="006F099E">
          <w:rPr>
            <w:rStyle w:val="CommentReference"/>
            <w:rFonts w:eastAsia="MS Mincho"/>
            <w:szCs w:val="20"/>
            <w:lang w:eastAsia="ja-JP"/>
          </w:rPr>
          <w:commentReference w:id="1604"/>
        </w:r>
        <w:commentRangeEnd w:id="1605"/>
        <w:r w:rsidR="00B957B2" w:rsidDel="006F099E">
          <w:rPr>
            <w:rStyle w:val="CommentReference"/>
            <w:rFonts w:eastAsia="MS Mincho"/>
            <w:szCs w:val="20"/>
            <w:lang w:eastAsia="ja-JP"/>
          </w:rPr>
          <w:commentReference w:id="1605"/>
        </w:r>
      </w:del>
      <w:commentRangeEnd w:id="1606"/>
      <w:r w:rsidR="006C031E">
        <w:rPr>
          <w:rStyle w:val="CommentReference"/>
          <w:rFonts w:eastAsia="MS Mincho"/>
          <w:szCs w:val="20"/>
          <w:lang w:eastAsia="ja-JP"/>
        </w:rPr>
        <w:commentReference w:id="1606"/>
      </w:r>
      <w:del w:id="1607" w:author="Jason Rhee" w:date="2023-05-23T13:49:00Z">
        <w:r w:rsidR="00F528A5" w:rsidDel="006F099E">
          <w:rPr>
            <w:rFonts w:cs="Arial"/>
            <w:szCs w:val="20"/>
          </w:rPr>
          <w:delText xml:space="preserve">into </w:delText>
        </w:r>
        <w:r w:rsidR="00712A4F" w:rsidDel="006F099E">
          <w:rPr>
            <w:rFonts w:cs="Arial"/>
            <w:szCs w:val="20"/>
          </w:rPr>
          <w:delText xml:space="preserve">the </w:delText>
        </w:r>
        <w:r w:rsidR="00F528A5" w:rsidDel="006F099E">
          <w:rPr>
            <w:rFonts w:cs="Arial"/>
            <w:szCs w:val="20"/>
          </w:rPr>
          <w:delText xml:space="preserve">S-100 based </w:delText>
        </w:r>
        <w:r w:rsidR="0066549D" w:rsidDel="006F099E">
          <w:rPr>
            <w:rFonts w:cs="Arial"/>
            <w:szCs w:val="20"/>
          </w:rPr>
          <w:delText>Product Specification</w:delText>
        </w:r>
        <w:r w:rsidR="00F528A5" w:rsidDel="006F099E">
          <w:rPr>
            <w:rFonts w:cs="Arial"/>
            <w:szCs w:val="20"/>
          </w:rPr>
          <w:delText xml:space="preserve"> S</w:delText>
        </w:r>
        <w:r w:rsidR="00EF4A6D" w:rsidRPr="00EF4A6D" w:rsidDel="006F099E">
          <w:rPr>
            <w:rFonts w:cs="Arial"/>
            <w:szCs w:val="20"/>
          </w:rPr>
          <w:delText>-421</w:delText>
        </w:r>
      </w:del>
      <w:ins w:id="1608" w:author="Jason Rhee" w:date="2023-05-23T13:49:00Z">
        <w:r w:rsidR="006F099E">
          <w:rPr>
            <w:rFonts w:cs="Arial"/>
            <w:szCs w:val="20"/>
          </w:rPr>
          <w:t>I</w:t>
        </w:r>
      </w:ins>
      <w:ins w:id="1609" w:author="Jason Rhee" w:date="2023-05-23T13:50:00Z">
        <w:r w:rsidR="006F099E">
          <w:rPr>
            <w:rFonts w:cs="Arial"/>
            <w:szCs w:val="20"/>
          </w:rPr>
          <w:t>EC 63173-1</w:t>
        </w:r>
      </w:ins>
      <w:r w:rsidR="0066549D">
        <w:rPr>
          <w:rFonts w:cs="Arial"/>
          <w:szCs w:val="20"/>
        </w:rPr>
        <w:t>.</w:t>
      </w:r>
      <w:r w:rsidR="004E1105">
        <w:rPr>
          <w:rFonts w:cs="Arial"/>
          <w:szCs w:val="20"/>
        </w:rPr>
        <w:t xml:space="preserve"> </w:t>
      </w:r>
      <w:ins w:id="1610" w:author="Jason Rhee" w:date="2023-05-23T13:50:00Z">
        <w:r w:rsidR="006F099E">
          <w:rPr>
            <w:rFonts w:cs="Arial"/>
            <w:szCs w:val="20"/>
          </w:rPr>
          <w:t xml:space="preserve">The </w:t>
        </w:r>
      </w:ins>
      <w:r w:rsidR="006665C6">
        <w:rPr>
          <w:rFonts w:cs="Arial"/>
          <w:szCs w:val="20"/>
        </w:rPr>
        <w:t xml:space="preserve">S-421 </w:t>
      </w:r>
      <w:ins w:id="1611" w:author="Jason Rhee" w:date="2023-05-23T13:50:00Z">
        <w:r w:rsidR="006F099E">
          <w:rPr>
            <w:rFonts w:cs="Arial"/>
            <w:szCs w:val="20"/>
          </w:rPr>
          <w:t xml:space="preserve">Product Specification </w:t>
        </w:r>
      </w:ins>
      <w:r w:rsidR="006665C6">
        <w:rPr>
          <w:rFonts w:cs="Arial"/>
          <w:szCs w:val="20"/>
        </w:rPr>
        <w:t>will 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612" w:name="_Toc225648345"/>
      <w:bookmarkStart w:id="1613" w:name="_Toc225065202"/>
      <w:bookmarkStart w:id="1614" w:name="_Toc226430998"/>
      <w:r w:rsidRPr="00450010">
        <w:t>Support File Naming</w:t>
      </w:r>
      <w:bookmarkEnd w:id="1612"/>
      <w:bookmarkEnd w:id="1613"/>
      <w:bookmarkEnd w:id="1614"/>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proofErr w:type="gramStart"/>
      <w:r w:rsidRPr="00D129DC">
        <w:rPr>
          <w:rFonts w:cs="Arial"/>
        </w:rPr>
        <w:t>129, and</w:t>
      </w:r>
      <w:proofErr w:type="gramEnd"/>
      <w:r w:rsidRPr="00D129DC">
        <w:rPr>
          <w:rFonts w:cs="Arial"/>
        </w:rPr>
        <w:t xml:space="preserve">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615" w:name="_Toc225648311"/>
      <w:bookmarkStart w:id="1616" w:name="_Toc225065168"/>
      <w:bookmarkStart w:id="1617" w:name="_Toc127463866"/>
      <w:bookmarkStart w:id="1618" w:name="_Toc128125492"/>
      <w:bookmarkStart w:id="1619" w:name="_Toc141176217"/>
      <w:bookmarkStart w:id="1620" w:name="_Toc141176372"/>
      <w:bookmarkStart w:id="1621" w:name="_Toc141177003"/>
      <w:bookmarkStart w:id="1622" w:name="_Toc150177888"/>
      <w:bookmarkStart w:id="1623" w:name="_Ref150531304"/>
      <w:bookmarkStart w:id="1624" w:name="_Ref150531311"/>
      <w:bookmarkStart w:id="1625" w:name="_Ref150531355"/>
      <w:bookmarkEnd w:id="1547"/>
      <w:bookmarkEnd w:id="1548"/>
      <w:r w:rsidRPr="006671C6">
        <w:t>Metadata</w:t>
      </w:r>
      <w:bookmarkEnd w:id="1615"/>
      <w:bookmarkEnd w:id="1616"/>
      <w:bookmarkEnd w:id="1617"/>
      <w:bookmarkEnd w:id="1618"/>
      <w:bookmarkEnd w:id="1619"/>
      <w:bookmarkEnd w:id="1620"/>
      <w:bookmarkEnd w:id="1621"/>
      <w:bookmarkEnd w:id="1622"/>
      <w:bookmarkEnd w:id="1623"/>
      <w:bookmarkEnd w:id="1624"/>
      <w:bookmarkEnd w:id="1625"/>
    </w:p>
    <w:p w14:paraId="0B09B0AE" w14:textId="0C9E80BE" w:rsidR="00780142" w:rsidRPr="00D129DC" w:rsidRDefault="00780142" w:rsidP="00B11B94">
      <w:pPr>
        <w:pStyle w:val="Heading2"/>
      </w:pPr>
      <w:bookmarkStart w:id="1626" w:name="_Toc127463867"/>
      <w:bookmarkStart w:id="1627" w:name="_Toc128125493"/>
      <w:bookmarkStart w:id="1628" w:name="_Toc141176218"/>
      <w:bookmarkStart w:id="1629" w:name="_Toc141176373"/>
      <w:bookmarkStart w:id="1630" w:name="_Toc141177004"/>
      <w:bookmarkStart w:id="1631" w:name="_Toc150177889"/>
      <w:r w:rsidRPr="00D129DC">
        <w:t>Introduction</w:t>
      </w:r>
      <w:bookmarkEnd w:id="1626"/>
      <w:bookmarkEnd w:id="1627"/>
      <w:bookmarkEnd w:id="1628"/>
      <w:bookmarkEnd w:id="1629"/>
      <w:bookmarkEnd w:id="1630"/>
      <w:bookmarkEnd w:id="1631"/>
    </w:p>
    <w:p w14:paraId="675009E7" w14:textId="44CC5308" w:rsidR="006C4187" w:rsidRPr="00D129DC" w:rsidDel="008D48C3" w:rsidRDefault="00251A73" w:rsidP="00A003BB">
      <w:pPr>
        <w:spacing w:before="0"/>
        <w:rPr>
          <w:del w:id="1632" w:author="Jason Rhee" w:date="2023-02-24T10:00: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the S-100 </w:t>
      </w:r>
      <w:ins w:id="1633" w:author="Jason Rhee" w:date="2023-02-24T09:59:00Z">
        <w:r w:rsidR="008D48C3">
          <w:rPr>
            <w:rFonts w:cs="Arial"/>
            <w:szCs w:val="20"/>
          </w:rPr>
          <w:t>Discovery Metadata for Information Exchange Catalogues</w:t>
        </w:r>
      </w:ins>
      <w:ins w:id="1634" w:author="Jason Rhee" w:date="2023-02-24T10:00:00Z">
        <w:r w:rsidR="008D48C3">
          <w:rPr>
            <w:rFonts w:cs="Arial"/>
            <w:szCs w:val="20"/>
          </w:rPr>
          <w:t xml:space="preserve"> </w:t>
        </w:r>
      </w:ins>
      <w:del w:id="1635" w:author="Jason Rhee" w:date="2023-02-24T09:59:00Z">
        <w:r w:rsidRPr="00D129DC" w:rsidDel="008D48C3">
          <w:rPr>
            <w:rFonts w:cs="Arial"/>
            <w:szCs w:val="20"/>
          </w:rPr>
          <w:delText>metadata</w:delText>
        </w:r>
      </w:del>
      <w:r w:rsidRPr="00D129DC">
        <w:rPr>
          <w:rFonts w:cs="Arial"/>
          <w:szCs w:val="20"/>
        </w:rPr>
        <w:t xml:space="preserve"> document section,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w:t>
      </w:r>
      <w:proofErr w:type="gramStart"/>
      <w:r w:rsidRPr="00D129DC">
        <w:rPr>
          <w:rFonts w:cs="Arial"/>
          <w:szCs w:val="20"/>
        </w:rPr>
        <w:t>definitions</w:t>
      </w:r>
      <w:proofErr w:type="gramEnd"/>
      <w:r w:rsidRPr="00D129DC">
        <w:rPr>
          <w:rFonts w:cs="Arial"/>
          <w:szCs w:val="20"/>
        </w:rPr>
        <w:t xml:space="preserve"> and extension procedures.</w:t>
      </w:r>
      <w:ins w:id="1636" w:author="Jason Rhee" w:date="2023-02-24T10:00:00Z">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ins>
    </w:p>
    <w:p w14:paraId="5B09D129" w14:textId="77777777"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w:t>
      </w:r>
      <w:proofErr w:type="gramStart"/>
      <w:r w:rsidRPr="00D129DC">
        <w:rPr>
          <w:rFonts w:cs="Arial"/>
          <w:szCs w:val="20"/>
        </w:rPr>
        <w:t>and</w:t>
      </w:r>
      <w:r w:rsidR="00E710B7">
        <w:rPr>
          <w:rFonts w:cs="Arial"/>
          <w:szCs w:val="20"/>
        </w:rPr>
        <w:t>,</w:t>
      </w:r>
      <w:proofErr w:type="gramEnd"/>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4F5C05F"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AF6513">
        <w:rPr>
          <w:rFonts w:cs="Arial"/>
          <w:i/>
          <w:noProof/>
          <w:sz w:val="18"/>
          <w:szCs w:val="18"/>
        </w:rPr>
        <w:t>19</w:t>
      </w:r>
      <w:r w:rsidR="005C68DA" w:rsidRPr="00A003BB">
        <w:rPr>
          <w:rFonts w:cs="Arial"/>
          <w:i/>
          <w:sz w:val="18"/>
          <w:szCs w:val="18"/>
        </w:rPr>
        <w:fldChar w:fldCharType="end"/>
      </w:r>
      <w:del w:id="1637" w:author="Jason Rhee" w:date="2023-04-17T09:50:00Z">
        <w:r w:rsidR="00A003BB" w:rsidDel="00EF1443">
          <w:rPr>
            <w:rFonts w:cs="Arial"/>
            <w:i/>
            <w:sz w:val="18"/>
            <w:szCs w:val="18"/>
          </w:rPr>
          <w:delText>9</w:delText>
        </w:r>
      </w:del>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AF6513">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w:t>
      </w:r>
      <w:proofErr w:type="spellStart"/>
      <w:r w:rsidRPr="00D129DC">
        <w:rPr>
          <w:rFonts w:cs="Arial"/>
          <w:szCs w:val="20"/>
        </w:rPr>
        <w:t>editionNumber</w:t>
      </w:r>
      <w:proofErr w:type="spellEnd"/>
      <w:r w:rsidRPr="00D129DC">
        <w:rPr>
          <w:rFonts w:cs="Arial"/>
          <w:szCs w:val="20"/>
        </w:rPr>
        <w:t>’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11B94">
      <w:pPr>
        <w:pStyle w:val="Heading2"/>
      </w:pPr>
      <w:bookmarkStart w:id="1638" w:name="_Toc127463868"/>
      <w:bookmarkStart w:id="1639" w:name="_Toc128125494"/>
      <w:bookmarkStart w:id="1640" w:name="_Toc141176219"/>
      <w:bookmarkStart w:id="1641" w:name="_Toc141176374"/>
      <w:bookmarkStart w:id="1642" w:name="_Toc141177005"/>
      <w:bookmarkStart w:id="1643"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w:t>
      </w:r>
      <w:proofErr w:type="gramStart"/>
      <w:r w:rsidR="00E15788">
        <w:t>plans</w:t>
      </w:r>
      <w:bookmarkEnd w:id="1638"/>
      <w:bookmarkEnd w:id="1639"/>
      <w:bookmarkEnd w:id="1640"/>
      <w:bookmarkEnd w:id="1641"/>
      <w:bookmarkEnd w:id="1642"/>
      <w:bookmarkEnd w:id="1643"/>
      <w:proofErr w:type="gramEnd"/>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137C84A6" w:rsidR="005D7C22" w:rsidRPr="005C6CC0" w:rsidRDefault="005D7C22" w:rsidP="00A003BB">
      <w:pPr>
        <w:pStyle w:val="note0"/>
        <w:spacing w:before="0" w:line="240" w:lineRule="auto"/>
        <w:jc w:val="left"/>
        <w:rPr>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r w:rsidRPr="007E5550">
        <w:rPr>
          <w:rFonts w:cs="Arial" w:hint="eastAsia"/>
          <w:i w:val="0"/>
          <w:color w:val="auto"/>
          <w:lang w:eastAsia="en-GB"/>
        </w:rPr>
        <w:t xml:space="preserve">UKCM service,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r w:rsidRPr="007E5550">
        <w:rPr>
          <w:rFonts w:cs="Arial" w:hint="eastAsia"/>
          <w:i w:val="0"/>
          <w:color w:val="auto"/>
          <w:lang w:eastAsia="en-GB"/>
        </w:rPr>
        <w:t xml:space="preserve">S-421 is </w:t>
      </w:r>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342EDD48" w14:textId="79ADC2E1" w:rsidR="00B3315D" w:rsidRPr="008D05D2" w:rsidRDefault="00B3315D" w:rsidP="00B11B94">
      <w:pPr>
        <w:pStyle w:val="Heading2"/>
      </w:pPr>
      <w:bookmarkStart w:id="1644" w:name="_Toc225648314"/>
      <w:bookmarkStart w:id="1645" w:name="_Toc225065171"/>
      <w:bookmarkStart w:id="1646" w:name="_Toc127463869"/>
      <w:bookmarkStart w:id="1647" w:name="_Toc128125495"/>
      <w:bookmarkStart w:id="1648" w:name="_Toc141176220"/>
      <w:bookmarkStart w:id="1649" w:name="_Toc141176375"/>
      <w:bookmarkStart w:id="1650" w:name="_Toc141177006"/>
      <w:bookmarkStart w:id="1651" w:name="_Toc150177891"/>
      <w:r w:rsidRPr="008D05D2">
        <w:t>Language</w:t>
      </w:r>
      <w:bookmarkEnd w:id="1644"/>
      <w:bookmarkEnd w:id="1645"/>
      <w:bookmarkEnd w:id="1646"/>
      <w:bookmarkEnd w:id="1647"/>
      <w:bookmarkEnd w:id="1648"/>
      <w:bookmarkEnd w:id="1649"/>
      <w:bookmarkEnd w:id="1650"/>
      <w:bookmarkEnd w:id="1651"/>
    </w:p>
    <w:p w14:paraId="04EBD639" w14:textId="77777777" w:rsidR="008B4127" w:rsidRDefault="00217DE6" w:rsidP="00A003BB">
      <w:pPr>
        <w:pStyle w:val="note0"/>
        <w:spacing w:before="0" w:line="240" w:lineRule="auto"/>
        <w:jc w:val="left"/>
        <w:rPr>
          <w:rFonts w:cs="Arial"/>
          <w:i w:val="0"/>
          <w:color w:val="auto"/>
          <w:lang w:eastAsia="en-GB"/>
        </w:rPr>
      </w:pPr>
      <w:bookmarkStart w:id="1652" w:name="_Toc225648365"/>
      <w:bookmarkStart w:id="1653"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11B94">
      <w:pPr>
        <w:pStyle w:val="Heading2"/>
      </w:pPr>
      <w:bookmarkStart w:id="1654" w:name="_Toc522669156"/>
      <w:bookmarkStart w:id="1655" w:name="_Ref522601831"/>
      <w:bookmarkStart w:id="1656" w:name="_Toc422820154"/>
      <w:bookmarkStart w:id="1657" w:name="_Toc316976325"/>
      <w:bookmarkStart w:id="1658" w:name="_Toc127463870"/>
      <w:bookmarkStart w:id="1659" w:name="_Toc128125496"/>
      <w:bookmarkStart w:id="1660" w:name="_Toc141176221"/>
      <w:bookmarkStart w:id="1661" w:name="_Toc141176376"/>
      <w:bookmarkStart w:id="1662" w:name="_Toc141177007"/>
      <w:bookmarkStart w:id="1663" w:name="_Toc150177892"/>
      <w:r w:rsidRPr="00B732A5">
        <w:t>Dataset metadata</w:t>
      </w:r>
      <w:bookmarkEnd w:id="1654"/>
      <w:bookmarkEnd w:id="1655"/>
      <w:bookmarkEnd w:id="1656"/>
      <w:bookmarkEnd w:id="1657"/>
      <w:bookmarkEnd w:id="1658"/>
      <w:bookmarkEnd w:id="1659"/>
      <w:bookmarkEnd w:id="1660"/>
      <w:bookmarkEnd w:id="1661"/>
      <w:bookmarkEnd w:id="1662"/>
      <w:bookmarkEnd w:id="1663"/>
    </w:p>
    <w:p w14:paraId="1F7DD6F1" w14:textId="77777777" w:rsidR="001622C2" w:rsidRDefault="001622C2" w:rsidP="00A003BB">
      <w:pPr>
        <w:spacing w:before="0"/>
        <w:rPr>
          <w:rFonts w:cs="Arial"/>
          <w:lang w:eastAsia="en-GB"/>
        </w:rPr>
      </w:pPr>
      <w:r w:rsidRPr="00B732A5">
        <w:t xml:space="preserve">Dataset metadata is intended to describe information about a dataset. It facilitates the management and exploitation of data and is an important requirement for understanding the characteristics of a dataset. Whereas dataset metadata is usually </w:t>
      </w:r>
      <w:proofErr w:type="gramStart"/>
      <w:r w:rsidRPr="00B732A5">
        <w:t>fairly comprehensive</w:t>
      </w:r>
      <w:proofErr w:type="gramEnd"/>
      <w:r w:rsidRPr="00B732A5">
        <w:t xml:space="preserve">, there is also a requirement for a constrained subset of metadata elements that are usually required for discovery purposes. Discovery metadata are often used for building web </w:t>
      </w:r>
      <w:proofErr w:type="gramStart"/>
      <w:r w:rsidRPr="00B732A5">
        <w:t>catalogues, and</w:t>
      </w:r>
      <w:proofErr w:type="gramEnd"/>
      <w:r w:rsidRPr="00B732A5">
        <w:t xml:space="preserve"> can help users determine whether a product or service is fit for purpose and where they can be obtained.</w:t>
      </w:r>
    </w:p>
    <w:p w14:paraId="434FF6B3" w14:textId="528BE305" w:rsidR="000148EB" w:rsidRDefault="000148EB" w:rsidP="003963F1">
      <w:pPr>
        <w:pStyle w:val="note0"/>
        <w:jc w:val="left"/>
        <w:rPr>
          <w:ins w:id="1664" w:author="Kim Kevin" w:date="2023-04-14T09:01:00Z"/>
          <w:rFonts w:cs="Arial"/>
          <w:color w:val="auto"/>
          <w:lang w:eastAsia="en-GB"/>
        </w:rPr>
      </w:pPr>
      <w:commentRangeStart w:id="1665"/>
      <w:commentRangeStart w:id="1666"/>
      <w:del w:id="1667" w:author="Jason Rhee" w:date="2023-07-25T11:37:00Z">
        <w:r w:rsidDel="0094085F">
          <w:rPr>
            <w:rFonts w:cs="Arial"/>
            <w:noProof/>
            <w:lang w:val="en-US" w:eastAsia="ko-KR"/>
          </w:rPr>
          <w:lastRenderedPageBreak/>
          <w:drawing>
            <wp:inline distT="0" distB="0" distL="0" distR="0" wp14:anchorId="5578773E" wp14:editId="3BF20DDD">
              <wp:extent cx="5770880" cy="511429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880" cy="5114290"/>
                      </a:xfrm>
                      <a:prstGeom prst="rect">
                        <a:avLst/>
                      </a:prstGeom>
                      <a:noFill/>
                    </pic:spPr>
                  </pic:pic>
                </a:graphicData>
              </a:graphic>
            </wp:inline>
          </w:drawing>
        </w:r>
      </w:del>
      <w:commentRangeEnd w:id="1665"/>
      <w:r w:rsidR="000D0167">
        <w:rPr>
          <w:rStyle w:val="CommentReference"/>
          <w:i w:val="0"/>
          <w:color w:val="auto"/>
        </w:rPr>
        <w:commentReference w:id="1665"/>
      </w:r>
      <w:commentRangeEnd w:id="1666"/>
      <w:r w:rsidR="00B2410C">
        <w:rPr>
          <w:rStyle w:val="CommentReference"/>
          <w:i w:val="0"/>
          <w:color w:val="auto"/>
        </w:rPr>
        <w:commentReference w:id="1666"/>
      </w:r>
    </w:p>
    <w:p w14:paraId="507EB277" w14:textId="340735D0" w:rsidR="00BB3243" w:rsidRPr="00850ABE" w:rsidRDefault="00BB3243" w:rsidP="003963F1">
      <w:pPr>
        <w:pStyle w:val="note0"/>
        <w:jc w:val="left"/>
        <w:rPr>
          <w:rFonts w:cs="Arial"/>
          <w:color w:val="auto"/>
          <w:lang w:eastAsia="en-GB"/>
        </w:rPr>
      </w:pPr>
      <w:ins w:id="1668" w:author="Kim Kevin" w:date="2023-04-14T09:01:00Z">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0880" cy="4012565"/>
                      </a:xfrm>
                      <a:prstGeom prst="rect">
                        <a:avLst/>
                      </a:prstGeom>
                    </pic:spPr>
                  </pic:pic>
                </a:graphicData>
              </a:graphic>
            </wp:inline>
          </w:drawing>
        </w:r>
      </w:ins>
    </w:p>
    <w:p w14:paraId="4A3ABBAA" w14:textId="7F2B0527"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AF6513">
        <w:rPr>
          <w:i/>
          <w:noProof/>
          <w:sz w:val="18"/>
          <w:szCs w:val="18"/>
        </w:rPr>
        <w:t>19</w:t>
      </w:r>
      <w:r w:rsidRPr="00957B29">
        <w:rPr>
          <w:i/>
          <w:sz w:val="18"/>
          <w:szCs w:val="18"/>
        </w:rPr>
        <w:fldChar w:fldCharType="end"/>
      </w:r>
      <w:del w:id="1669" w:author="Jason Rhee" w:date="2023-02-24T10:36:00Z">
        <w:r w:rsidR="00957B29" w:rsidDel="00765552">
          <w:rPr>
            <w:i/>
            <w:sz w:val="18"/>
            <w:szCs w:val="18"/>
          </w:rPr>
          <w:delText>9</w:delText>
        </w:r>
      </w:del>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 xml:space="preserve">NOTE 2: When a dataset is terminated, the purpose metadata field is set to 3 (terminated), and the </w:t>
      </w:r>
      <w:proofErr w:type="spellStart"/>
      <w:r w:rsidRPr="005C6CC0">
        <w:rPr>
          <w:rFonts w:cs="Arial"/>
          <w:i w:val="0"/>
          <w:color w:val="auto"/>
          <w:lang w:eastAsia="en-GB"/>
        </w:rPr>
        <w:t>editionNumber</w:t>
      </w:r>
      <w:proofErr w:type="spellEnd"/>
      <w:r w:rsidRPr="005C6CC0">
        <w:rPr>
          <w:rFonts w:cs="Arial"/>
          <w:i w:val="0"/>
          <w:color w:val="auto"/>
          <w:lang w:eastAsia="en-GB"/>
        </w:rPr>
        <w:t xml:space="preserve">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Pr="00850ABE" w:rsidRDefault="00C744D7">
      <w:pPr>
        <w:spacing w:before="0" w:after="0"/>
        <w:jc w:val="left"/>
        <w:rPr>
          <w:rFonts w:eastAsia="MS Mincho" w:cs="Arial"/>
          <w:szCs w:val="20"/>
          <w:lang w:val="en-GB" w:eastAsia="en-GB"/>
        </w:rPr>
      </w:pPr>
      <w:r w:rsidRPr="00850ABE">
        <w:rPr>
          <w:rFonts w:cs="Arial"/>
          <w:i/>
          <w:lang w:eastAsia="en-GB"/>
        </w:rPr>
        <w:br w:type="page"/>
      </w:r>
    </w:p>
    <w:p w14:paraId="341394FE" w14:textId="77777777" w:rsidR="00C744D7" w:rsidRPr="00C744D7" w:rsidRDefault="00C744D7" w:rsidP="00957B29">
      <w:pPr>
        <w:pStyle w:val="note0"/>
        <w:spacing w:before="0" w:line="240" w:lineRule="auto"/>
        <w:jc w:val="left"/>
        <w:rPr>
          <w:rFonts w:cs="Arial"/>
          <w:i w:val="0"/>
          <w:lang w:eastAsia="en-GB"/>
        </w:rPr>
        <w:sectPr w:rsidR="00C744D7" w:rsidRPr="00C744D7" w:rsidSect="009D72AB">
          <w:footerReference w:type="even" r:id="rId41"/>
          <w:footerReference w:type="default" r:id="rId42"/>
          <w:headerReference w:type="first" r:id="rId43"/>
          <w:footerReference w:type="first" r:id="rId44"/>
          <w:pgSz w:w="11906" w:h="16838"/>
          <w:pgMar w:top="1440" w:right="1418" w:bottom="1440" w:left="1400" w:header="720" w:footer="720" w:gutter="0"/>
          <w:pgNumType w:start="1"/>
          <w:cols w:space="720"/>
          <w:docGrid w:linePitch="272"/>
        </w:sectPr>
      </w:pPr>
    </w:p>
    <w:p w14:paraId="572C7ADC" w14:textId="77777777" w:rsidR="00B413FE" w:rsidRPr="00CC7A28" w:rsidRDefault="00B413FE" w:rsidP="00B11B94">
      <w:pPr>
        <w:pStyle w:val="Heading2"/>
      </w:pPr>
      <w:bookmarkStart w:id="1682" w:name="_Toc403560564"/>
      <w:bookmarkStart w:id="1683" w:name="_Toc127463871"/>
      <w:bookmarkStart w:id="1684" w:name="_Toc128125497"/>
      <w:bookmarkStart w:id="1685" w:name="_Toc141176222"/>
      <w:bookmarkStart w:id="1686" w:name="_Toc141176377"/>
      <w:bookmarkStart w:id="1687" w:name="_Toc141177008"/>
      <w:bookmarkStart w:id="1688" w:name="_Toc150177893"/>
      <w:r w:rsidRPr="00CC7A28">
        <w:lastRenderedPageBreak/>
        <w:t>S100_ExchangeCatalogue</w:t>
      </w:r>
      <w:bookmarkEnd w:id="1682"/>
      <w:bookmarkEnd w:id="1683"/>
      <w:bookmarkEnd w:id="1684"/>
      <w:bookmarkEnd w:id="1685"/>
      <w:bookmarkEnd w:id="1686"/>
      <w:bookmarkEnd w:id="1687"/>
      <w:bookmarkEnd w:id="1688"/>
    </w:p>
    <w:p w14:paraId="60721C31" w14:textId="4C0F08C9" w:rsidR="00FB0D90" w:rsidRPr="001B07C0" w:rsidDel="00703B80" w:rsidRDefault="00FB0D90" w:rsidP="002721B0">
      <w:pPr>
        <w:pStyle w:val="Heading3"/>
        <w:rPr>
          <w:del w:id="1689" w:author="Jason Rhee" w:date="2023-02-23T17:11:00Z"/>
        </w:rPr>
      </w:pPr>
      <w:bookmarkStart w:id="1690" w:name="_Toc403560562"/>
      <w:bookmarkStart w:id="1691" w:name="_Toc512925137"/>
      <w:del w:id="1692" w:author="Jason Rhee" w:date="2023-02-23T17:11:00Z">
        <w:r w:rsidRPr="007C307C" w:rsidDel="00703B80">
          <w:delText>Elements of the exchange set</w:delText>
        </w:r>
        <w:bookmarkEnd w:id="1690"/>
        <w:bookmarkEnd w:id="1691"/>
        <w:r w:rsidRPr="001B07C0" w:rsidDel="00703B80">
          <w:delText xml:space="preserve"> </w:delText>
        </w:r>
      </w:del>
    </w:p>
    <w:p w14:paraId="14B06E94" w14:textId="04635B16" w:rsidR="00B413FE" w:rsidDel="00703B80" w:rsidRDefault="00B413FE" w:rsidP="00CC7A28">
      <w:pPr>
        <w:spacing w:before="0"/>
        <w:rPr>
          <w:del w:id="1693" w:author="Jason Rhee" w:date="2023-02-23T17:11:00Z"/>
          <w:rFonts w:cs="Arial"/>
          <w:szCs w:val="20"/>
        </w:rPr>
      </w:pPr>
      <w:del w:id="1694" w:author="Jason Rhee" w:date="2023-02-23T17:11:00Z">
        <w:r w:rsidRPr="00D129DC" w:rsidDel="00703B80">
          <w:rPr>
            <w:rFonts w:cs="Arial"/>
            <w:szCs w:val="20"/>
          </w:rPr>
          <w:delText>Each exchange set has a single S100_ExchangeCatalogue</w:delText>
        </w:r>
        <w:r w:rsidR="00E710B7" w:rsidDel="00703B80">
          <w:rPr>
            <w:rFonts w:cs="Arial"/>
            <w:szCs w:val="20"/>
          </w:rPr>
          <w:delText>,</w:delText>
        </w:r>
        <w:r w:rsidRPr="00D129DC" w:rsidDel="00703B80">
          <w:rPr>
            <w:rFonts w:cs="Arial"/>
            <w:szCs w:val="20"/>
          </w:rPr>
          <w:delText xml:space="preserve"> which contains meta information for the data and support files in the exchange set</w:delText>
        </w:r>
        <w:r w:rsidR="007E42FB" w:rsidDel="00703B80">
          <w:rPr>
            <w:rFonts w:cs="Arial"/>
            <w:szCs w:val="20"/>
          </w:rPr>
          <w:delText>.</w:delText>
        </w:r>
      </w:del>
    </w:p>
    <w:p w14:paraId="4F8ED106" w14:textId="2A4D7A8C" w:rsidR="00FB0D90" w:rsidRPr="007C307C" w:rsidDel="00703B80" w:rsidRDefault="00FB0D90">
      <w:pPr>
        <w:pStyle w:val="Heading3"/>
        <w:rPr>
          <w:del w:id="1695" w:author="Jason Rhee" w:date="2023-02-23T17:11:00Z"/>
        </w:rPr>
        <w:pPrChange w:id="1696" w:author="Jason Rhee" w:date="2023-02-24T09:29:00Z">
          <w:pPr>
            <w:pStyle w:val="Heading3"/>
            <w:tabs>
              <w:tab w:val="clear" w:pos="426"/>
              <w:tab w:val="clear" w:pos="660"/>
              <w:tab w:val="left" w:pos="709"/>
            </w:tabs>
            <w:spacing w:line="240" w:lineRule="auto"/>
          </w:pPr>
        </w:pPrChange>
      </w:pPr>
      <w:bookmarkStart w:id="1697" w:name="_Toc403560563"/>
      <w:bookmarkStart w:id="1698" w:name="_Toc512925138"/>
      <w:del w:id="1699" w:author="Jason Rhee" w:date="2023-02-23T17:11:00Z">
        <w:r w:rsidRPr="007C307C" w:rsidDel="00703B80">
          <w:delText>S100_ExchangeSet</w:delText>
        </w:r>
        <w:bookmarkEnd w:id="1697"/>
        <w:bookmarkEnd w:id="1698"/>
      </w:del>
    </w:p>
    <w:p w14:paraId="34F5A1EE" w14:textId="5BE988D3" w:rsidR="00FB0D90" w:rsidRPr="007C307C" w:rsidDel="00703B80" w:rsidRDefault="00FB0D90" w:rsidP="00CC7A28">
      <w:pPr>
        <w:spacing w:before="0"/>
        <w:rPr>
          <w:del w:id="1700" w:author="Jason Rhee" w:date="2023-02-23T17:11:00Z"/>
          <w:lang w:val="en-GB"/>
        </w:rPr>
      </w:pPr>
      <w:del w:id="1701" w:author="Jason Rhee" w:date="2023-02-23T17:11:00Z">
        <w:r w:rsidRPr="007C307C" w:rsidDel="00703B80">
          <w:rPr>
            <w:lang w:val="en-GB"/>
          </w:rPr>
          <w:delText>An S-100 Exchange Set is an aggregation of all the various elements required to support the interchange of geospatial data and metadata. The MultiAggregation association introduces the concept of using subsets which could be domain oriented</w:delText>
        </w:r>
        <w:r w:rsidDel="00703B80">
          <w:rPr>
            <w:lang w:val="en-GB"/>
          </w:rPr>
          <w:delText>,</w:delText>
        </w:r>
        <w:r w:rsidRPr="007C307C" w:rsidDel="00703B80">
          <w:rPr>
            <w:lang w:val="en-GB"/>
          </w:rPr>
          <w:delText xml:space="preserve"> </w:delText>
        </w:r>
        <w:r w:rsidDel="00703B80">
          <w:rPr>
            <w:lang w:val="en-GB"/>
          </w:rPr>
          <w:delText>for example,</w:delText>
        </w:r>
        <w:r w:rsidRPr="007C307C" w:rsidDel="00703B80">
          <w:rPr>
            <w:lang w:val="en-GB"/>
          </w:rPr>
          <w:delText xml:space="preserve"> packaged </w:delText>
        </w:r>
        <w:r w:rsidDel="00703B80">
          <w:rPr>
            <w:lang w:val="en-GB"/>
          </w:rPr>
          <w:delText>by scale, producer, region etc.</w:delText>
        </w:r>
      </w:del>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FB0D90" w:rsidRPr="009842DB" w:rsidDel="00703B80" w14:paraId="6CF1B0F0" w14:textId="631C016E" w:rsidTr="00C800DC">
        <w:trPr>
          <w:trHeight w:val="216"/>
          <w:del w:id="1702" w:author="Jason Rhee" w:date="2023-02-23T17:11:00Z"/>
        </w:trPr>
        <w:tc>
          <w:tcPr>
            <w:tcW w:w="1080" w:type="dxa"/>
            <w:vAlign w:val="center"/>
          </w:tcPr>
          <w:p w14:paraId="4E51FDA1" w14:textId="249AFCBE" w:rsidR="00FB0D90" w:rsidRPr="009842DB" w:rsidDel="00703B80" w:rsidRDefault="00FB0D90" w:rsidP="00C800DC">
            <w:pPr>
              <w:snapToGrid w:val="0"/>
              <w:spacing w:before="60" w:after="60"/>
              <w:rPr>
                <w:del w:id="1703" w:author="Jason Rhee" w:date="2023-02-23T17:11:00Z"/>
                <w:b/>
                <w:sz w:val="16"/>
                <w:szCs w:val="16"/>
                <w:lang w:val="en-GB"/>
              </w:rPr>
            </w:pPr>
            <w:del w:id="1704" w:author="Jason Rhee" w:date="2023-02-23T17:11:00Z">
              <w:r w:rsidRPr="009842DB" w:rsidDel="00703B80">
                <w:rPr>
                  <w:b/>
                  <w:sz w:val="16"/>
                  <w:szCs w:val="16"/>
                  <w:lang w:val="en-GB"/>
                </w:rPr>
                <w:delText>Role Name</w:delText>
              </w:r>
            </w:del>
          </w:p>
        </w:tc>
        <w:tc>
          <w:tcPr>
            <w:tcW w:w="3060" w:type="dxa"/>
            <w:vAlign w:val="center"/>
          </w:tcPr>
          <w:p w14:paraId="3A7BDEFB" w14:textId="468093D5" w:rsidR="00FB0D90" w:rsidRPr="009842DB" w:rsidDel="00703B80" w:rsidRDefault="00FB0D90" w:rsidP="00C800DC">
            <w:pPr>
              <w:snapToGrid w:val="0"/>
              <w:spacing w:before="60" w:after="60"/>
              <w:rPr>
                <w:del w:id="1705" w:author="Jason Rhee" w:date="2023-02-23T17:11:00Z"/>
                <w:b/>
                <w:sz w:val="16"/>
                <w:szCs w:val="16"/>
                <w:lang w:val="en-GB"/>
              </w:rPr>
            </w:pPr>
            <w:del w:id="1706" w:author="Jason Rhee" w:date="2023-02-23T17:11:00Z">
              <w:r w:rsidRPr="009842DB" w:rsidDel="00703B80">
                <w:rPr>
                  <w:b/>
                  <w:sz w:val="16"/>
                  <w:szCs w:val="16"/>
                  <w:lang w:val="en-GB"/>
                </w:rPr>
                <w:delText>Name</w:delText>
              </w:r>
            </w:del>
          </w:p>
        </w:tc>
        <w:tc>
          <w:tcPr>
            <w:tcW w:w="3420" w:type="dxa"/>
            <w:vAlign w:val="center"/>
          </w:tcPr>
          <w:p w14:paraId="3D2626B0" w14:textId="12EEDF15" w:rsidR="00FB0D90" w:rsidRPr="009842DB" w:rsidDel="00703B80" w:rsidRDefault="00FB0D90" w:rsidP="00C800DC">
            <w:pPr>
              <w:snapToGrid w:val="0"/>
              <w:spacing w:before="60" w:after="60"/>
              <w:rPr>
                <w:del w:id="1707" w:author="Jason Rhee" w:date="2023-02-23T17:11:00Z"/>
                <w:b/>
                <w:sz w:val="16"/>
                <w:szCs w:val="16"/>
                <w:lang w:val="en-GB"/>
              </w:rPr>
            </w:pPr>
            <w:del w:id="1708" w:author="Jason Rhee" w:date="2023-02-23T17:11:00Z">
              <w:r w:rsidRPr="009842DB" w:rsidDel="00703B80">
                <w:rPr>
                  <w:b/>
                  <w:sz w:val="16"/>
                  <w:szCs w:val="16"/>
                  <w:lang w:val="en-GB"/>
                </w:rPr>
                <w:delText>Description</w:delText>
              </w:r>
            </w:del>
          </w:p>
        </w:tc>
        <w:tc>
          <w:tcPr>
            <w:tcW w:w="804" w:type="dxa"/>
            <w:vAlign w:val="center"/>
          </w:tcPr>
          <w:p w14:paraId="7BA7102A" w14:textId="624A3436" w:rsidR="00FB0D90" w:rsidRPr="009842DB" w:rsidDel="00703B80" w:rsidRDefault="00FB0D90" w:rsidP="00C800DC">
            <w:pPr>
              <w:snapToGrid w:val="0"/>
              <w:spacing w:before="60" w:after="60"/>
              <w:jc w:val="center"/>
              <w:rPr>
                <w:del w:id="1709" w:author="Jason Rhee" w:date="2023-02-23T17:11:00Z"/>
                <w:b/>
                <w:sz w:val="16"/>
                <w:szCs w:val="16"/>
                <w:lang w:val="en-GB"/>
              </w:rPr>
            </w:pPr>
            <w:del w:id="1710" w:author="Jason Rhee" w:date="2023-02-23T17:11:00Z">
              <w:r w:rsidRPr="009842DB" w:rsidDel="00703B80">
                <w:rPr>
                  <w:b/>
                  <w:sz w:val="16"/>
                  <w:szCs w:val="16"/>
                  <w:lang w:val="en-GB"/>
                </w:rPr>
                <w:delText>Mult</w:delText>
              </w:r>
            </w:del>
          </w:p>
        </w:tc>
        <w:tc>
          <w:tcPr>
            <w:tcW w:w="2436" w:type="dxa"/>
            <w:vAlign w:val="center"/>
          </w:tcPr>
          <w:p w14:paraId="5324207B" w14:textId="535C7F2B" w:rsidR="00FB0D90" w:rsidRPr="009842DB" w:rsidDel="00703B80" w:rsidRDefault="00FB0D90" w:rsidP="00C800DC">
            <w:pPr>
              <w:snapToGrid w:val="0"/>
              <w:spacing w:before="60" w:after="60"/>
              <w:rPr>
                <w:del w:id="1711" w:author="Jason Rhee" w:date="2023-02-23T17:11:00Z"/>
                <w:b/>
                <w:sz w:val="16"/>
                <w:szCs w:val="16"/>
                <w:lang w:val="en-GB"/>
              </w:rPr>
            </w:pPr>
            <w:del w:id="1712" w:author="Jason Rhee" w:date="2023-02-23T17:11:00Z">
              <w:r w:rsidRPr="009842DB" w:rsidDel="00703B80">
                <w:rPr>
                  <w:b/>
                  <w:sz w:val="16"/>
                  <w:szCs w:val="16"/>
                  <w:lang w:val="en-GB"/>
                </w:rPr>
                <w:delText>Type</w:delText>
              </w:r>
            </w:del>
          </w:p>
        </w:tc>
        <w:tc>
          <w:tcPr>
            <w:tcW w:w="3060" w:type="dxa"/>
            <w:vAlign w:val="center"/>
          </w:tcPr>
          <w:p w14:paraId="2BFEE707" w14:textId="4D7A2CF8" w:rsidR="00FB0D90" w:rsidRPr="009842DB" w:rsidDel="00703B80" w:rsidRDefault="00FB0D90" w:rsidP="00C800DC">
            <w:pPr>
              <w:snapToGrid w:val="0"/>
              <w:spacing w:before="60" w:after="60"/>
              <w:rPr>
                <w:del w:id="1713" w:author="Jason Rhee" w:date="2023-02-23T17:11:00Z"/>
                <w:b/>
                <w:sz w:val="16"/>
                <w:szCs w:val="16"/>
                <w:lang w:val="en-GB"/>
              </w:rPr>
            </w:pPr>
            <w:del w:id="1714" w:author="Jason Rhee" w:date="2023-02-23T17:11:00Z">
              <w:r w:rsidRPr="009842DB" w:rsidDel="00703B80">
                <w:rPr>
                  <w:b/>
                  <w:sz w:val="16"/>
                  <w:szCs w:val="16"/>
                  <w:lang w:val="en-GB"/>
                </w:rPr>
                <w:delText>Remarks</w:delText>
              </w:r>
            </w:del>
          </w:p>
        </w:tc>
      </w:tr>
      <w:tr w:rsidR="00FB0D90" w:rsidRPr="006F1FE6" w:rsidDel="00703B80" w14:paraId="0D8CC98B" w14:textId="5057F324" w:rsidTr="00C800DC">
        <w:trPr>
          <w:trHeight w:val="454"/>
          <w:del w:id="1715" w:author="Jason Rhee" w:date="2023-02-23T17:11:00Z"/>
        </w:trPr>
        <w:tc>
          <w:tcPr>
            <w:tcW w:w="1080" w:type="dxa"/>
          </w:tcPr>
          <w:p w14:paraId="0F1DC646" w14:textId="0E953858" w:rsidR="00FB0D90" w:rsidRPr="006F1FE6" w:rsidDel="00703B80" w:rsidRDefault="00FB0D90" w:rsidP="00C800DC">
            <w:pPr>
              <w:snapToGrid w:val="0"/>
              <w:spacing w:before="60" w:after="60"/>
              <w:rPr>
                <w:del w:id="1716" w:author="Jason Rhee" w:date="2023-02-23T17:11:00Z"/>
                <w:sz w:val="16"/>
                <w:szCs w:val="16"/>
                <w:lang w:val="en-GB"/>
              </w:rPr>
            </w:pPr>
            <w:del w:id="1717" w:author="Jason Rhee" w:date="2023-02-23T17:11:00Z">
              <w:r w:rsidRPr="006F1FE6" w:rsidDel="00703B80">
                <w:rPr>
                  <w:sz w:val="16"/>
                  <w:szCs w:val="16"/>
                  <w:lang w:val="en-GB"/>
                </w:rPr>
                <w:delText>Class</w:delText>
              </w:r>
            </w:del>
          </w:p>
        </w:tc>
        <w:tc>
          <w:tcPr>
            <w:tcW w:w="3060" w:type="dxa"/>
          </w:tcPr>
          <w:p w14:paraId="044C323E" w14:textId="224B39AD" w:rsidR="00FB0D90" w:rsidRPr="006F1FE6" w:rsidDel="00703B80" w:rsidRDefault="00FB0D90" w:rsidP="00C800DC">
            <w:pPr>
              <w:snapToGrid w:val="0"/>
              <w:spacing w:before="60" w:after="60"/>
              <w:rPr>
                <w:del w:id="1718" w:author="Jason Rhee" w:date="2023-02-23T17:11:00Z"/>
                <w:sz w:val="16"/>
                <w:szCs w:val="16"/>
                <w:lang w:val="en-GB"/>
              </w:rPr>
            </w:pPr>
            <w:del w:id="1719" w:author="Jason Rhee" w:date="2023-02-23T17:11:00Z">
              <w:r w:rsidRPr="006F1FE6" w:rsidDel="00703B80">
                <w:rPr>
                  <w:sz w:val="16"/>
                  <w:szCs w:val="16"/>
                  <w:lang w:val="en-GB"/>
                </w:rPr>
                <w:delText>S100_E</w:delText>
              </w:r>
              <w:r w:rsidDel="00703B80">
                <w:rPr>
                  <w:sz w:val="16"/>
                  <w:szCs w:val="16"/>
                  <w:lang w:val="en-GB"/>
                </w:rPr>
                <w:delText>x</w:delText>
              </w:r>
              <w:r w:rsidRPr="006F1FE6" w:rsidDel="00703B80">
                <w:rPr>
                  <w:sz w:val="16"/>
                  <w:szCs w:val="16"/>
                  <w:lang w:val="en-GB"/>
                </w:rPr>
                <w:delText>changeSet</w:delText>
              </w:r>
            </w:del>
          </w:p>
        </w:tc>
        <w:tc>
          <w:tcPr>
            <w:tcW w:w="3420" w:type="dxa"/>
          </w:tcPr>
          <w:p w14:paraId="7A301A95" w14:textId="34F43590" w:rsidR="00FB0D90" w:rsidRPr="006F1FE6" w:rsidDel="00703B80" w:rsidRDefault="00FB0D90" w:rsidP="00C800DC">
            <w:pPr>
              <w:snapToGrid w:val="0"/>
              <w:spacing w:before="60" w:after="60"/>
              <w:jc w:val="left"/>
              <w:rPr>
                <w:del w:id="1720" w:author="Jason Rhee" w:date="2023-02-23T17:11:00Z"/>
                <w:sz w:val="16"/>
                <w:szCs w:val="16"/>
                <w:lang w:val="en-GB"/>
              </w:rPr>
            </w:pPr>
            <w:del w:id="1721" w:author="Jason Rhee" w:date="2023-02-23T17:11:00Z">
              <w:r w:rsidRPr="006F1FE6" w:rsidDel="00703B80">
                <w:rPr>
                  <w:sz w:val="16"/>
                  <w:szCs w:val="16"/>
                  <w:lang w:val="en-GB"/>
                </w:rPr>
                <w:delText>Aggregation of the elements comprising an exchange set for the transfer of data</w:delText>
              </w:r>
            </w:del>
          </w:p>
        </w:tc>
        <w:tc>
          <w:tcPr>
            <w:tcW w:w="804" w:type="dxa"/>
          </w:tcPr>
          <w:p w14:paraId="2278D0D3" w14:textId="79466530" w:rsidR="00FB0D90" w:rsidRPr="006F1FE6" w:rsidDel="00703B80" w:rsidRDefault="00FB0D90" w:rsidP="00C800DC">
            <w:pPr>
              <w:snapToGrid w:val="0"/>
              <w:spacing w:before="60" w:after="60"/>
              <w:jc w:val="center"/>
              <w:rPr>
                <w:del w:id="1722" w:author="Jason Rhee" w:date="2023-02-23T17:11:00Z"/>
                <w:sz w:val="16"/>
                <w:szCs w:val="16"/>
                <w:lang w:val="en-GB"/>
              </w:rPr>
            </w:pPr>
            <w:del w:id="1723" w:author="Jason Rhee" w:date="2023-02-23T17:11:00Z">
              <w:r w:rsidRPr="006F1FE6" w:rsidDel="00703B80">
                <w:rPr>
                  <w:sz w:val="16"/>
                  <w:szCs w:val="16"/>
                  <w:lang w:val="en-GB"/>
                </w:rPr>
                <w:delText>-</w:delText>
              </w:r>
            </w:del>
          </w:p>
        </w:tc>
        <w:tc>
          <w:tcPr>
            <w:tcW w:w="2436" w:type="dxa"/>
          </w:tcPr>
          <w:p w14:paraId="0FEFEA86" w14:textId="79BD602C" w:rsidR="00FB0D90" w:rsidRPr="006F1FE6" w:rsidDel="00703B80" w:rsidRDefault="00FB0D90" w:rsidP="00C800DC">
            <w:pPr>
              <w:snapToGrid w:val="0"/>
              <w:spacing w:before="60" w:after="60"/>
              <w:rPr>
                <w:del w:id="1724" w:author="Jason Rhee" w:date="2023-02-23T17:11:00Z"/>
                <w:sz w:val="16"/>
                <w:szCs w:val="16"/>
                <w:lang w:val="en-GB"/>
              </w:rPr>
            </w:pPr>
            <w:del w:id="1725" w:author="Jason Rhee" w:date="2023-02-23T17:11:00Z">
              <w:r w:rsidRPr="006F1FE6" w:rsidDel="00703B80">
                <w:rPr>
                  <w:sz w:val="16"/>
                  <w:szCs w:val="16"/>
                  <w:lang w:val="en-GB"/>
                </w:rPr>
                <w:delText>-</w:delText>
              </w:r>
            </w:del>
          </w:p>
        </w:tc>
        <w:tc>
          <w:tcPr>
            <w:tcW w:w="3060" w:type="dxa"/>
          </w:tcPr>
          <w:p w14:paraId="0204CF2E" w14:textId="5C309F31" w:rsidR="00FB0D90" w:rsidRPr="006F1FE6" w:rsidDel="00703B80" w:rsidRDefault="00FB0D90" w:rsidP="00C800DC">
            <w:pPr>
              <w:snapToGrid w:val="0"/>
              <w:spacing w:before="60" w:after="60"/>
              <w:rPr>
                <w:del w:id="1726" w:author="Jason Rhee" w:date="2023-02-23T17:11:00Z"/>
                <w:sz w:val="16"/>
                <w:szCs w:val="16"/>
                <w:lang w:val="en-GB"/>
              </w:rPr>
            </w:pPr>
            <w:del w:id="1727" w:author="Jason Rhee" w:date="2023-02-23T17:11:00Z">
              <w:r w:rsidRPr="006F1FE6" w:rsidDel="00703B80">
                <w:rPr>
                  <w:sz w:val="16"/>
                  <w:szCs w:val="16"/>
                  <w:lang w:val="en-GB"/>
                </w:rPr>
                <w:delText>-</w:delText>
              </w:r>
            </w:del>
          </w:p>
        </w:tc>
      </w:tr>
      <w:tr w:rsidR="00FB0D90" w:rsidRPr="006F1FE6" w:rsidDel="00703B80" w14:paraId="210812C2" w14:textId="3345B619" w:rsidTr="00C800DC">
        <w:trPr>
          <w:trHeight w:val="238"/>
          <w:del w:id="1728" w:author="Jason Rhee" w:date="2023-02-23T17:11:00Z"/>
        </w:trPr>
        <w:tc>
          <w:tcPr>
            <w:tcW w:w="1080" w:type="dxa"/>
          </w:tcPr>
          <w:p w14:paraId="6D1C84F4" w14:textId="775C6FD3" w:rsidR="00FB0D90" w:rsidRPr="006F1FE6" w:rsidDel="00703B80" w:rsidRDefault="00FB0D90" w:rsidP="00C800DC">
            <w:pPr>
              <w:snapToGrid w:val="0"/>
              <w:spacing w:before="60" w:after="60"/>
              <w:rPr>
                <w:del w:id="1729" w:author="Jason Rhee" w:date="2023-02-23T17:11:00Z"/>
                <w:sz w:val="16"/>
                <w:szCs w:val="16"/>
                <w:lang w:val="en-GB"/>
              </w:rPr>
            </w:pPr>
            <w:del w:id="1730" w:author="Jason Rhee" w:date="2023-02-23T17:11:00Z">
              <w:r w:rsidRPr="006F1FE6" w:rsidDel="00703B80">
                <w:rPr>
                  <w:sz w:val="16"/>
                  <w:szCs w:val="16"/>
                  <w:lang w:val="en-GB"/>
                </w:rPr>
                <w:delText>Role</w:delText>
              </w:r>
            </w:del>
          </w:p>
        </w:tc>
        <w:tc>
          <w:tcPr>
            <w:tcW w:w="3060" w:type="dxa"/>
          </w:tcPr>
          <w:p w14:paraId="7A2582F7" w14:textId="5D803135" w:rsidR="00FB0D90" w:rsidRPr="006F1FE6" w:rsidDel="00703B80" w:rsidRDefault="00FB0D90" w:rsidP="00C800DC">
            <w:pPr>
              <w:snapToGrid w:val="0"/>
              <w:spacing w:before="60" w:after="60"/>
              <w:rPr>
                <w:del w:id="1731" w:author="Jason Rhee" w:date="2023-02-23T17:11:00Z"/>
                <w:sz w:val="16"/>
                <w:szCs w:val="16"/>
                <w:lang w:val="en-GB"/>
              </w:rPr>
            </w:pPr>
            <w:del w:id="1732" w:author="Jason Rhee" w:date="2023-02-23T17:11:00Z">
              <w:r w:rsidRPr="006F1FE6" w:rsidDel="00703B80">
                <w:rPr>
                  <w:sz w:val="16"/>
                  <w:szCs w:val="16"/>
                  <w:lang w:val="en-GB"/>
                </w:rPr>
                <w:delText>aggregateFile</w:delText>
              </w:r>
            </w:del>
          </w:p>
        </w:tc>
        <w:tc>
          <w:tcPr>
            <w:tcW w:w="3420" w:type="dxa"/>
          </w:tcPr>
          <w:p w14:paraId="0C1E4787" w14:textId="4E6C5865" w:rsidR="00FB0D90" w:rsidRPr="006F1FE6" w:rsidDel="00703B80" w:rsidRDefault="00FB0D90" w:rsidP="00C800DC">
            <w:pPr>
              <w:snapToGrid w:val="0"/>
              <w:spacing w:before="60" w:after="60"/>
              <w:jc w:val="left"/>
              <w:rPr>
                <w:del w:id="1733" w:author="Jason Rhee" w:date="2023-02-23T17:11:00Z"/>
                <w:sz w:val="16"/>
                <w:szCs w:val="16"/>
                <w:lang w:val="en-GB"/>
              </w:rPr>
            </w:pPr>
            <w:del w:id="1734" w:author="Jason Rhee" w:date="2023-02-23T17:11:00Z">
              <w:r w:rsidDel="00703B80">
                <w:rPr>
                  <w:sz w:val="16"/>
                  <w:szCs w:val="16"/>
                  <w:lang w:val="en-GB"/>
                </w:rPr>
                <w:delText>Collection of support files in the exchange set</w:delText>
              </w:r>
            </w:del>
          </w:p>
        </w:tc>
        <w:tc>
          <w:tcPr>
            <w:tcW w:w="804" w:type="dxa"/>
          </w:tcPr>
          <w:p w14:paraId="00AABB05" w14:textId="57322F3F" w:rsidR="00FB0D90" w:rsidRPr="006F1FE6" w:rsidDel="00703B80" w:rsidRDefault="00FB0D90" w:rsidP="00C800DC">
            <w:pPr>
              <w:snapToGrid w:val="0"/>
              <w:spacing w:before="60" w:after="60"/>
              <w:jc w:val="center"/>
              <w:rPr>
                <w:del w:id="1735" w:author="Jason Rhee" w:date="2023-02-23T17:11:00Z"/>
                <w:sz w:val="16"/>
                <w:szCs w:val="16"/>
                <w:lang w:val="en-GB"/>
              </w:rPr>
            </w:pPr>
            <w:del w:id="1736" w:author="Jason Rhee" w:date="2023-02-23T17:11:00Z">
              <w:r w:rsidRPr="006F1FE6" w:rsidDel="00703B80">
                <w:rPr>
                  <w:sz w:val="16"/>
                  <w:szCs w:val="16"/>
                  <w:lang w:val="en-GB"/>
                </w:rPr>
                <w:delText>0..*</w:delText>
              </w:r>
            </w:del>
          </w:p>
        </w:tc>
        <w:tc>
          <w:tcPr>
            <w:tcW w:w="2436" w:type="dxa"/>
          </w:tcPr>
          <w:p w14:paraId="30D57267" w14:textId="54C7C0B5" w:rsidR="00FB0D90" w:rsidRPr="006F1FE6" w:rsidDel="00703B80" w:rsidRDefault="00FB0D90" w:rsidP="00C800DC">
            <w:pPr>
              <w:snapToGrid w:val="0"/>
              <w:spacing w:before="60" w:after="60"/>
              <w:rPr>
                <w:del w:id="1737" w:author="Jason Rhee" w:date="2023-02-23T17:11:00Z"/>
                <w:sz w:val="16"/>
                <w:szCs w:val="16"/>
                <w:lang w:val="en-GB"/>
              </w:rPr>
            </w:pPr>
            <w:del w:id="1738" w:author="Jason Rhee" w:date="2023-02-23T17:11:00Z">
              <w:r w:rsidRPr="006F1FE6" w:rsidDel="00703B80">
                <w:rPr>
                  <w:sz w:val="16"/>
                  <w:szCs w:val="16"/>
                  <w:lang w:val="en-GB"/>
                </w:rPr>
                <w:delText>-</w:delText>
              </w:r>
            </w:del>
          </w:p>
        </w:tc>
        <w:tc>
          <w:tcPr>
            <w:tcW w:w="3060" w:type="dxa"/>
          </w:tcPr>
          <w:p w14:paraId="0792AD1E" w14:textId="0E38C762" w:rsidR="00FB0D90" w:rsidRPr="006F1FE6" w:rsidDel="00703B80" w:rsidRDefault="00FB0D90" w:rsidP="00C800DC">
            <w:pPr>
              <w:snapToGrid w:val="0"/>
              <w:spacing w:before="60" w:after="60"/>
              <w:rPr>
                <w:del w:id="1739" w:author="Jason Rhee" w:date="2023-02-23T17:11:00Z"/>
                <w:sz w:val="16"/>
                <w:szCs w:val="16"/>
                <w:lang w:val="en-GB"/>
              </w:rPr>
            </w:pPr>
          </w:p>
        </w:tc>
      </w:tr>
      <w:tr w:rsidR="00FB0D90" w:rsidRPr="006F1FE6" w:rsidDel="00703B80" w14:paraId="6E288445" w14:textId="7C51DB57" w:rsidTr="00C800DC">
        <w:trPr>
          <w:trHeight w:val="216"/>
          <w:del w:id="1740" w:author="Jason Rhee" w:date="2023-02-23T17:11:00Z"/>
        </w:trPr>
        <w:tc>
          <w:tcPr>
            <w:tcW w:w="1080" w:type="dxa"/>
          </w:tcPr>
          <w:p w14:paraId="4DC456CF" w14:textId="656940E0" w:rsidR="00FB0D90" w:rsidRPr="006F1FE6" w:rsidDel="00703B80" w:rsidRDefault="00FB0D90" w:rsidP="00C800DC">
            <w:pPr>
              <w:snapToGrid w:val="0"/>
              <w:spacing w:before="60" w:after="60"/>
              <w:rPr>
                <w:del w:id="1741" w:author="Jason Rhee" w:date="2023-02-23T17:11:00Z"/>
                <w:sz w:val="16"/>
                <w:szCs w:val="16"/>
                <w:lang w:val="en-GB"/>
              </w:rPr>
            </w:pPr>
            <w:del w:id="1742" w:author="Jason Rhee" w:date="2023-02-23T17:11:00Z">
              <w:r w:rsidRPr="006F1FE6" w:rsidDel="00703B80">
                <w:rPr>
                  <w:sz w:val="16"/>
                  <w:szCs w:val="16"/>
                  <w:lang w:val="en-GB"/>
                </w:rPr>
                <w:delText>Role</w:delText>
              </w:r>
            </w:del>
          </w:p>
        </w:tc>
        <w:tc>
          <w:tcPr>
            <w:tcW w:w="3060" w:type="dxa"/>
          </w:tcPr>
          <w:p w14:paraId="0043197C" w14:textId="76FB7D81" w:rsidR="00FB0D90" w:rsidRPr="006F1FE6" w:rsidDel="00703B80" w:rsidRDefault="00FB0D90" w:rsidP="00C800DC">
            <w:pPr>
              <w:snapToGrid w:val="0"/>
              <w:spacing w:before="60" w:after="60"/>
              <w:rPr>
                <w:del w:id="1743" w:author="Jason Rhee" w:date="2023-02-23T17:11:00Z"/>
                <w:sz w:val="16"/>
                <w:szCs w:val="16"/>
                <w:lang w:val="en-GB"/>
              </w:rPr>
            </w:pPr>
            <w:del w:id="1744" w:author="Jason Rhee" w:date="2023-02-23T17:11:00Z">
              <w:r w:rsidRPr="006F1FE6" w:rsidDel="00703B80">
                <w:rPr>
                  <w:sz w:val="16"/>
                  <w:szCs w:val="16"/>
                  <w:lang w:val="en-GB"/>
                </w:rPr>
                <w:delText>partOf</w:delText>
              </w:r>
            </w:del>
          </w:p>
        </w:tc>
        <w:tc>
          <w:tcPr>
            <w:tcW w:w="3420" w:type="dxa"/>
          </w:tcPr>
          <w:p w14:paraId="29355069" w14:textId="1D2198CE" w:rsidR="00FB0D90" w:rsidRPr="006F1FE6" w:rsidDel="00703B80" w:rsidRDefault="00FB0D90" w:rsidP="00C800DC">
            <w:pPr>
              <w:snapToGrid w:val="0"/>
              <w:spacing w:before="60" w:after="60"/>
              <w:jc w:val="left"/>
              <w:rPr>
                <w:del w:id="1745" w:author="Jason Rhee" w:date="2023-02-23T17:11:00Z"/>
                <w:sz w:val="16"/>
                <w:szCs w:val="16"/>
                <w:lang w:val="en-GB"/>
              </w:rPr>
            </w:pPr>
            <w:del w:id="1746" w:author="Jason Rhee" w:date="2023-02-23T17:11:00Z">
              <w:r w:rsidDel="00703B80">
                <w:rPr>
                  <w:sz w:val="16"/>
                  <w:szCs w:val="16"/>
                  <w:lang w:val="en-GB"/>
                </w:rPr>
                <w:delText>Collection of datasets which are part of the exchange set</w:delText>
              </w:r>
            </w:del>
          </w:p>
        </w:tc>
        <w:tc>
          <w:tcPr>
            <w:tcW w:w="804" w:type="dxa"/>
          </w:tcPr>
          <w:p w14:paraId="7D5AA5FB" w14:textId="05CC9544" w:rsidR="00FB0D90" w:rsidRPr="006F1FE6" w:rsidDel="00703B80" w:rsidRDefault="00FB0D90" w:rsidP="00C800DC">
            <w:pPr>
              <w:snapToGrid w:val="0"/>
              <w:spacing w:before="60" w:after="60"/>
              <w:jc w:val="center"/>
              <w:rPr>
                <w:del w:id="1747" w:author="Jason Rhee" w:date="2023-02-23T17:11:00Z"/>
                <w:sz w:val="16"/>
                <w:szCs w:val="16"/>
                <w:lang w:val="en-GB"/>
              </w:rPr>
            </w:pPr>
            <w:del w:id="1748" w:author="Jason Rhee" w:date="2023-02-23T17:11:00Z">
              <w:r w:rsidRPr="006F1FE6" w:rsidDel="00703B80">
                <w:rPr>
                  <w:sz w:val="16"/>
                  <w:szCs w:val="16"/>
                  <w:lang w:val="en-GB"/>
                </w:rPr>
                <w:delText>0..*</w:delText>
              </w:r>
            </w:del>
          </w:p>
        </w:tc>
        <w:tc>
          <w:tcPr>
            <w:tcW w:w="2436" w:type="dxa"/>
          </w:tcPr>
          <w:p w14:paraId="199E949C" w14:textId="196BB812" w:rsidR="00FB0D90" w:rsidRPr="006F1FE6" w:rsidDel="00703B80" w:rsidRDefault="00FB0D90" w:rsidP="00C800DC">
            <w:pPr>
              <w:snapToGrid w:val="0"/>
              <w:spacing w:before="60" w:after="60"/>
              <w:rPr>
                <w:del w:id="1749" w:author="Jason Rhee" w:date="2023-02-23T17:11:00Z"/>
                <w:sz w:val="16"/>
                <w:szCs w:val="16"/>
                <w:lang w:val="en-GB"/>
              </w:rPr>
            </w:pPr>
            <w:del w:id="1750" w:author="Jason Rhee" w:date="2023-02-23T17:11:00Z">
              <w:r w:rsidRPr="006F1FE6" w:rsidDel="00703B80">
                <w:rPr>
                  <w:sz w:val="16"/>
                  <w:szCs w:val="16"/>
                  <w:lang w:val="en-GB"/>
                </w:rPr>
                <w:delText>-</w:delText>
              </w:r>
            </w:del>
          </w:p>
        </w:tc>
        <w:tc>
          <w:tcPr>
            <w:tcW w:w="3060" w:type="dxa"/>
          </w:tcPr>
          <w:p w14:paraId="73B7D30D" w14:textId="54813818" w:rsidR="00FB0D90" w:rsidRPr="006F1FE6" w:rsidDel="00703B80" w:rsidRDefault="00FB0D90" w:rsidP="00C800DC">
            <w:pPr>
              <w:snapToGrid w:val="0"/>
              <w:spacing w:before="60" w:after="60"/>
              <w:rPr>
                <w:del w:id="1751" w:author="Jason Rhee" w:date="2023-02-23T17:11:00Z"/>
                <w:sz w:val="16"/>
                <w:szCs w:val="16"/>
                <w:lang w:val="en-GB"/>
              </w:rPr>
            </w:pPr>
          </w:p>
        </w:tc>
      </w:tr>
      <w:tr w:rsidR="00FB0D90" w:rsidRPr="006F1FE6" w:rsidDel="00703B80" w14:paraId="58227D49" w14:textId="12B88C4E" w:rsidTr="00C800DC">
        <w:trPr>
          <w:trHeight w:val="238"/>
          <w:del w:id="1752" w:author="Jason Rhee" w:date="2023-02-23T17:11:00Z"/>
        </w:trPr>
        <w:tc>
          <w:tcPr>
            <w:tcW w:w="1080" w:type="dxa"/>
          </w:tcPr>
          <w:p w14:paraId="2367304C" w14:textId="3DE5D1CF" w:rsidR="00FB0D90" w:rsidRPr="006F1FE6" w:rsidDel="00703B80" w:rsidRDefault="00FB0D90" w:rsidP="00C800DC">
            <w:pPr>
              <w:snapToGrid w:val="0"/>
              <w:spacing w:before="60" w:after="60"/>
              <w:rPr>
                <w:del w:id="1753" w:author="Jason Rhee" w:date="2023-02-23T17:11:00Z"/>
                <w:sz w:val="16"/>
                <w:szCs w:val="16"/>
                <w:lang w:val="en-GB"/>
              </w:rPr>
            </w:pPr>
            <w:del w:id="1754" w:author="Jason Rhee" w:date="2023-02-23T17:11:00Z">
              <w:r w:rsidRPr="006F1FE6" w:rsidDel="00703B80">
                <w:rPr>
                  <w:sz w:val="16"/>
                  <w:szCs w:val="16"/>
                  <w:lang w:val="en-GB"/>
                </w:rPr>
                <w:delText>Role</w:delText>
              </w:r>
            </w:del>
          </w:p>
        </w:tc>
        <w:tc>
          <w:tcPr>
            <w:tcW w:w="3060" w:type="dxa"/>
          </w:tcPr>
          <w:p w14:paraId="48B4965F" w14:textId="32465CC1" w:rsidR="00FB0D90" w:rsidRPr="006F1FE6" w:rsidDel="00703B80" w:rsidRDefault="00FB0D90" w:rsidP="00C800DC">
            <w:pPr>
              <w:snapToGrid w:val="0"/>
              <w:spacing w:before="60" w:after="60"/>
              <w:rPr>
                <w:del w:id="1755" w:author="Jason Rhee" w:date="2023-02-23T17:11:00Z"/>
                <w:sz w:val="16"/>
                <w:szCs w:val="16"/>
                <w:lang w:val="en-GB"/>
              </w:rPr>
            </w:pPr>
            <w:del w:id="1756" w:author="Jason Rhee" w:date="2023-02-23T17:11:00Z">
              <w:r w:rsidRPr="006F1FE6" w:rsidDel="00703B80">
                <w:rPr>
                  <w:sz w:val="16"/>
                  <w:szCs w:val="16"/>
                  <w:lang w:val="en-GB"/>
                </w:rPr>
                <w:delText>aggregateCatalogue</w:delText>
              </w:r>
            </w:del>
          </w:p>
        </w:tc>
        <w:tc>
          <w:tcPr>
            <w:tcW w:w="3420" w:type="dxa"/>
          </w:tcPr>
          <w:p w14:paraId="52F98E48" w14:textId="376521C0" w:rsidR="00FB0D90" w:rsidRPr="006F1FE6" w:rsidDel="00703B80" w:rsidRDefault="00FB0D90" w:rsidP="00C800DC">
            <w:pPr>
              <w:snapToGrid w:val="0"/>
              <w:spacing w:before="60" w:after="60"/>
              <w:jc w:val="left"/>
              <w:rPr>
                <w:del w:id="1757" w:author="Jason Rhee" w:date="2023-02-23T17:11:00Z"/>
                <w:sz w:val="16"/>
                <w:szCs w:val="16"/>
                <w:lang w:val="en-GB"/>
              </w:rPr>
            </w:pPr>
            <w:del w:id="1758" w:author="Jason Rhee" w:date="2023-02-23T17:11:00Z">
              <w:r w:rsidDel="00703B80">
                <w:rPr>
                  <w:sz w:val="16"/>
                  <w:szCs w:val="16"/>
                  <w:lang w:val="en-GB"/>
                </w:rPr>
                <w:delText>Collection of catalogues</w:delText>
              </w:r>
            </w:del>
          </w:p>
        </w:tc>
        <w:tc>
          <w:tcPr>
            <w:tcW w:w="804" w:type="dxa"/>
          </w:tcPr>
          <w:p w14:paraId="4AD43CD8" w14:textId="6CF3A649" w:rsidR="00FB0D90" w:rsidRPr="006F1FE6" w:rsidDel="00703B80" w:rsidRDefault="00FB0D90" w:rsidP="00C800DC">
            <w:pPr>
              <w:snapToGrid w:val="0"/>
              <w:spacing w:before="60" w:after="60"/>
              <w:jc w:val="center"/>
              <w:rPr>
                <w:del w:id="1759" w:author="Jason Rhee" w:date="2023-02-23T17:11:00Z"/>
                <w:sz w:val="16"/>
                <w:szCs w:val="16"/>
                <w:lang w:val="en-GB"/>
              </w:rPr>
            </w:pPr>
            <w:del w:id="1760" w:author="Jason Rhee" w:date="2023-02-23T17:11:00Z">
              <w:r w:rsidRPr="006F1FE6" w:rsidDel="00703B80">
                <w:rPr>
                  <w:sz w:val="16"/>
                  <w:szCs w:val="16"/>
                  <w:lang w:val="en-GB"/>
                </w:rPr>
                <w:delText>0..*</w:delText>
              </w:r>
            </w:del>
          </w:p>
        </w:tc>
        <w:tc>
          <w:tcPr>
            <w:tcW w:w="2436" w:type="dxa"/>
          </w:tcPr>
          <w:p w14:paraId="4B2EF865" w14:textId="44147675" w:rsidR="00FB0D90" w:rsidRPr="006F1FE6" w:rsidDel="00703B80" w:rsidRDefault="00FB0D90" w:rsidP="00C800DC">
            <w:pPr>
              <w:snapToGrid w:val="0"/>
              <w:spacing w:before="60" w:after="60"/>
              <w:rPr>
                <w:del w:id="1761" w:author="Jason Rhee" w:date="2023-02-23T17:11:00Z"/>
                <w:sz w:val="16"/>
                <w:szCs w:val="16"/>
                <w:lang w:val="en-GB"/>
              </w:rPr>
            </w:pPr>
            <w:del w:id="1762" w:author="Jason Rhee" w:date="2023-02-23T17:11:00Z">
              <w:r w:rsidRPr="006F1FE6" w:rsidDel="00703B80">
                <w:rPr>
                  <w:sz w:val="16"/>
                  <w:szCs w:val="16"/>
                  <w:lang w:val="en-GB"/>
                </w:rPr>
                <w:delText>-</w:delText>
              </w:r>
            </w:del>
          </w:p>
        </w:tc>
        <w:tc>
          <w:tcPr>
            <w:tcW w:w="3060" w:type="dxa"/>
          </w:tcPr>
          <w:p w14:paraId="63FC10EF" w14:textId="60114CB4" w:rsidR="00FB0D90" w:rsidRPr="006F1FE6" w:rsidDel="00703B80" w:rsidRDefault="00FB0D90" w:rsidP="00C800DC">
            <w:pPr>
              <w:snapToGrid w:val="0"/>
              <w:spacing w:before="60" w:after="60"/>
              <w:rPr>
                <w:del w:id="1763" w:author="Jason Rhee" w:date="2023-02-23T17:11:00Z"/>
                <w:sz w:val="16"/>
                <w:szCs w:val="16"/>
                <w:lang w:val="en-GB"/>
              </w:rPr>
            </w:pPr>
          </w:p>
        </w:tc>
      </w:tr>
      <w:tr w:rsidR="00FB0D90" w:rsidRPr="006F1FE6" w:rsidDel="00703B80" w14:paraId="0AC63789" w14:textId="7CE7AE7E" w:rsidTr="00C800DC">
        <w:trPr>
          <w:trHeight w:val="216"/>
          <w:del w:id="1764" w:author="Jason Rhee" w:date="2023-02-23T17:11:00Z"/>
        </w:trPr>
        <w:tc>
          <w:tcPr>
            <w:tcW w:w="1080" w:type="dxa"/>
          </w:tcPr>
          <w:p w14:paraId="3E2D38E7" w14:textId="797FEEC6" w:rsidR="00FB0D90" w:rsidRPr="006F1FE6" w:rsidDel="00703B80" w:rsidRDefault="00FB0D90" w:rsidP="00C800DC">
            <w:pPr>
              <w:snapToGrid w:val="0"/>
              <w:spacing w:before="60" w:after="60"/>
              <w:rPr>
                <w:del w:id="1765" w:author="Jason Rhee" w:date="2023-02-23T17:11:00Z"/>
                <w:sz w:val="16"/>
                <w:szCs w:val="16"/>
                <w:lang w:val="en-GB"/>
              </w:rPr>
            </w:pPr>
            <w:del w:id="1766" w:author="Jason Rhee" w:date="2023-02-23T17:11:00Z">
              <w:r w:rsidRPr="006F1FE6" w:rsidDel="00703B80">
                <w:rPr>
                  <w:sz w:val="16"/>
                  <w:szCs w:val="16"/>
                  <w:lang w:val="en-GB"/>
                </w:rPr>
                <w:delText>Role</w:delText>
              </w:r>
            </w:del>
          </w:p>
        </w:tc>
        <w:tc>
          <w:tcPr>
            <w:tcW w:w="3060" w:type="dxa"/>
          </w:tcPr>
          <w:p w14:paraId="67ECD886" w14:textId="364E4609" w:rsidR="00FB0D90" w:rsidRPr="006F1FE6" w:rsidDel="00703B80" w:rsidRDefault="00FB0D90" w:rsidP="00C800DC">
            <w:pPr>
              <w:snapToGrid w:val="0"/>
              <w:spacing w:before="60" w:after="60"/>
              <w:rPr>
                <w:del w:id="1767" w:author="Jason Rhee" w:date="2023-02-23T17:11:00Z"/>
                <w:sz w:val="16"/>
                <w:szCs w:val="16"/>
                <w:lang w:val="en-GB"/>
              </w:rPr>
            </w:pPr>
            <w:del w:id="1768" w:author="Jason Rhee" w:date="2023-02-23T17:11:00Z">
              <w:r w:rsidRPr="006F1FE6" w:rsidDel="00703B80">
                <w:rPr>
                  <w:sz w:val="16"/>
                  <w:szCs w:val="16"/>
                  <w:lang w:val="en-GB"/>
                </w:rPr>
                <w:delText>superSet</w:delText>
              </w:r>
            </w:del>
          </w:p>
        </w:tc>
        <w:tc>
          <w:tcPr>
            <w:tcW w:w="3420" w:type="dxa"/>
          </w:tcPr>
          <w:p w14:paraId="043B6805" w14:textId="335010F0" w:rsidR="00FB0D90" w:rsidRPr="006F1FE6" w:rsidDel="00703B80" w:rsidRDefault="00FB0D90" w:rsidP="00C800DC">
            <w:pPr>
              <w:snapToGrid w:val="0"/>
              <w:spacing w:before="60" w:after="60"/>
              <w:jc w:val="left"/>
              <w:rPr>
                <w:del w:id="1769" w:author="Jason Rhee" w:date="2023-02-23T17:11:00Z"/>
                <w:sz w:val="16"/>
                <w:szCs w:val="16"/>
                <w:lang w:val="en-GB"/>
              </w:rPr>
            </w:pPr>
            <w:del w:id="1770" w:author="Jason Rhee" w:date="2023-02-23T17:11:00Z">
              <w:r w:rsidDel="00703B80">
                <w:rPr>
                  <w:sz w:val="16"/>
                  <w:szCs w:val="16"/>
                  <w:lang w:val="en-GB"/>
                </w:rPr>
                <w:delText>The master container exchange set which can contain a subSet of exchange sets</w:delText>
              </w:r>
            </w:del>
          </w:p>
        </w:tc>
        <w:tc>
          <w:tcPr>
            <w:tcW w:w="804" w:type="dxa"/>
          </w:tcPr>
          <w:p w14:paraId="76124B66" w14:textId="0F34A9F6" w:rsidR="00FB0D90" w:rsidRPr="006F1FE6" w:rsidDel="00703B80" w:rsidRDefault="00FB0D90" w:rsidP="00C800DC">
            <w:pPr>
              <w:snapToGrid w:val="0"/>
              <w:spacing w:before="60" w:after="60"/>
              <w:jc w:val="center"/>
              <w:rPr>
                <w:del w:id="1771" w:author="Jason Rhee" w:date="2023-02-23T17:11:00Z"/>
                <w:sz w:val="16"/>
                <w:szCs w:val="16"/>
                <w:lang w:val="en-GB"/>
              </w:rPr>
            </w:pPr>
            <w:del w:id="1772" w:author="Jason Rhee" w:date="2023-02-23T17:11:00Z">
              <w:r w:rsidDel="00703B80">
                <w:rPr>
                  <w:sz w:val="16"/>
                  <w:szCs w:val="16"/>
                  <w:lang w:val="en-GB"/>
                </w:rPr>
                <w:delText>0..*</w:delText>
              </w:r>
            </w:del>
          </w:p>
        </w:tc>
        <w:tc>
          <w:tcPr>
            <w:tcW w:w="2436" w:type="dxa"/>
          </w:tcPr>
          <w:p w14:paraId="36E3821D" w14:textId="7268FED5" w:rsidR="00FB0D90" w:rsidRPr="006F1FE6" w:rsidDel="00703B80" w:rsidRDefault="00FB0D90" w:rsidP="00C800DC">
            <w:pPr>
              <w:snapToGrid w:val="0"/>
              <w:spacing w:before="60" w:after="60"/>
              <w:rPr>
                <w:del w:id="1773" w:author="Jason Rhee" w:date="2023-02-23T17:11:00Z"/>
                <w:sz w:val="16"/>
                <w:szCs w:val="16"/>
                <w:lang w:val="en-GB"/>
              </w:rPr>
            </w:pPr>
          </w:p>
        </w:tc>
        <w:tc>
          <w:tcPr>
            <w:tcW w:w="3060" w:type="dxa"/>
          </w:tcPr>
          <w:p w14:paraId="51036854" w14:textId="4105219F" w:rsidR="00FB0D90" w:rsidRPr="006F1FE6" w:rsidDel="00703B80" w:rsidRDefault="00FB0D90" w:rsidP="00C800DC">
            <w:pPr>
              <w:snapToGrid w:val="0"/>
              <w:spacing w:before="60" w:after="60"/>
              <w:rPr>
                <w:del w:id="1774" w:author="Jason Rhee" w:date="2023-02-23T17:11:00Z"/>
                <w:sz w:val="16"/>
                <w:szCs w:val="16"/>
                <w:lang w:val="en-GB"/>
              </w:rPr>
            </w:pPr>
          </w:p>
        </w:tc>
      </w:tr>
      <w:tr w:rsidR="00FB0D90" w:rsidRPr="006F1FE6" w:rsidDel="00703B80" w14:paraId="5838F63C" w14:textId="527987B2" w:rsidTr="00C800DC">
        <w:trPr>
          <w:trHeight w:val="238"/>
          <w:del w:id="1775" w:author="Jason Rhee" w:date="2023-02-23T17:11:00Z"/>
        </w:trPr>
        <w:tc>
          <w:tcPr>
            <w:tcW w:w="1080" w:type="dxa"/>
          </w:tcPr>
          <w:p w14:paraId="714D2E26" w14:textId="21E0B441" w:rsidR="00FB0D90" w:rsidRPr="006F1FE6" w:rsidDel="00703B80" w:rsidRDefault="00FB0D90" w:rsidP="00C800DC">
            <w:pPr>
              <w:snapToGrid w:val="0"/>
              <w:spacing w:before="60" w:after="60"/>
              <w:rPr>
                <w:del w:id="1776" w:author="Jason Rhee" w:date="2023-02-23T17:11:00Z"/>
                <w:sz w:val="16"/>
                <w:szCs w:val="16"/>
                <w:lang w:val="en-GB"/>
              </w:rPr>
            </w:pPr>
            <w:del w:id="1777" w:author="Jason Rhee" w:date="2023-02-23T17:11:00Z">
              <w:r w:rsidRPr="006F1FE6" w:rsidDel="00703B80">
                <w:rPr>
                  <w:sz w:val="16"/>
                  <w:szCs w:val="16"/>
                  <w:lang w:val="en-GB"/>
                </w:rPr>
                <w:delText>Role</w:delText>
              </w:r>
            </w:del>
          </w:p>
        </w:tc>
        <w:tc>
          <w:tcPr>
            <w:tcW w:w="3060" w:type="dxa"/>
          </w:tcPr>
          <w:p w14:paraId="38F06E87" w14:textId="14931F65" w:rsidR="00FB0D90" w:rsidRPr="006F1FE6" w:rsidDel="00703B80" w:rsidRDefault="00FB0D90" w:rsidP="00C800DC">
            <w:pPr>
              <w:snapToGrid w:val="0"/>
              <w:spacing w:before="60" w:after="60"/>
              <w:rPr>
                <w:del w:id="1778" w:author="Jason Rhee" w:date="2023-02-23T17:11:00Z"/>
                <w:sz w:val="16"/>
                <w:szCs w:val="16"/>
                <w:lang w:val="en-GB"/>
              </w:rPr>
            </w:pPr>
            <w:del w:id="1779" w:author="Jason Rhee" w:date="2023-02-23T17:11:00Z">
              <w:r w:rsidRPr="006F1FE6" w:rsidDel="00703B80">
                <w:rPr>
                  <w:sz w:val="16"/>
                  <w:szCs w:val="16"/>
                  <w:lang w:val="en-GB"/>
                </w:rPr>
                <w:delText>subSet</w:delText>
              </w:r>
            </w:del>
          </w:p>
        </w:tc>
        <w:tc>
          <w:tcPr>
            <w:tcW w:w="3420" w:type="dxa"/>
          </w:tcPr>
          <w:p w14:paraId="7ACCFB4B" w14:textId="008A880F" w:rsidR="00FB0D90" w:rsidRPr="006F1FE6" w:rsidDel="00703B80" w:rsidRDefault="00FB0D90" w:rsidP="00C800DC">
            <w:pPr>
              <w:snapToGrid w:val="0"/>
              <w:spacing w:before="60" w:after="60"/>
              <w:jc w:val="left"/>
              <w:rPr>
                <w:del w:id="1780" w:author="Jason Rhee" w:date="2023-02-23T17:11:00Z"/>
                <w:sz w:val="16"/>
                <w:szCs w:val="16"/>
                <w:lang w:val="en-GB"/>
              </w:rPr>
            </w:pPr>
            <w:del w:id="1781" w:author="Jason Rhee" w:date="2023-02-23T17:11:00Z">
              <w:r w:rsidDel="00703B80">
                <w:rPr>
                  <w:sz w:val="16"/>
                  <w:szCs w:val="16"/>
                  <w:lang w:val="en-GB"/>
                </w:rPr>
                <w:delText>Exchange set which is part of the superSet</w:delText>
              </w:r>
            </w:del>
          </w:p>
        </w:tc>
        <w:tc>
          <w:tcPr>
            <w:tcW w:w="804" w:type="dxa"/>
          </w:tcPr>
          <w:p w14:paraId="24D16CAD" w14:textId="52440CF1" w:rsidR="00FB0D90" w:rsidRPr="006F1FE6" w:rsidDel="00703B80" w:rsidRDefault="00FB0D90" w:rsidP="00C800DC">
            <w:pPr>
              <w:snapToGrid w:val="0"/>
              <w:spacing w:before="60" w:after="60"/>
              <w:jc w:val="center"/>
              <w:rPr>
                <w:del w:id="1782" w:author="Jason Rhee" w:date="2023-02-23T17:11:00Z"/>
                <w:sz w:val="16"/>
                <w:szCs w:val="16"/>
                <w:lang w:val="en-GB"/>
              </w:rPr>
            </w:pPr>
            <w:del w:id="1783" w:author="Jason Rhee" w:date="2023-02-23T17:11:00Z">
              <w:r w:rsidDel="00703B80">
                <w:rPr>
                  <w:sz w:val="16"/>
                  <w:szCs w:val="16"/>
                  <w:lang w:val="en-GB"/>
                </w:rPr>
                <w:delText>0..*</w:delText>
              </w:r>
            </w:del>
          </w:p>
        </w:tc>
        <w:tc>
          <w:tcPr>
            <w:tcW w:w="2436" w:type="dxa"/>
          </w:tcPr>
          <w:p w14:paraId="1142E937" w14:textId="17B169CC" w:rsidR="00FB0D90" w:rsidRPr="006F1FE6" w:rsidDel="00703B80" w:rsidRDefault="00FB0D90" w:rsidP="00C800DC">
            <w:pPr>
              <w:snapToGrid w:val="0"/>
              <w:spacing w:before="60" w:after="60"/>
              <w:rPr>
                <w:del w:id="1784" w:author="Jason Rhee" w:date="2023-02-23T17:11:00Z"/>
                <w:sz w:val="16"/>
                <w:szCs w:val="16"/>
                <w:lang w:val="en-GB"/>
              </w:rPr>
            </w:pPr>
          </w:p>
        </w:tc>
        <w:tc>
          <w:tcPr>
            <w:tcW w:w="3060" w:type="dxa"/>
          </w:tcPr>
          <w:p w14:paraId="4EF99794" w14:textId="0C346E56" w:rsidR="00FB0D90" w:rsidRPr="006F1FE6" w:rsidDel="00703B80" w:rsidRDefault="00FB0D90" w:rsidP="00C800DC">
            <w:pPr>
              <w:snapToGrid w:val="0"/>
              <w:spacing w:before="60" w:after="60"/>
              <w:rPr>
                <w:del w:id="1785" w:author="Jason Rhee" w:date="2023-02-23T17:11:00Z"/>
                <w:sz w:val="16"/>
                <w:szCs w:val="16"/>
                <w:lang w:val="en-GB"/>
              </w:rPr>
            </w:pPr>
          </w:p>
        </w:tc>
      </w:tr>
    </w:tbl>
    <w:p w14:paraId="1C4B4419" w14:textId="1B57A92F" w:rsidR="00C800DC" w:rsidDel="00703B80" w:rsidRDefault="00C800DC" w:rsidP="00D77724">
      <w:pPr>
        <w:spacing w:before="0" w:after="0"/>
        <w:rPr>
          <w:del w:id="1786" w:author="Jason Rhee" w:date="2023-02-23T17:11:00Z"/>
          <w:rFonts w:cs="Arial"/>
          <w:szCs w:val="20"/>
        </w:rPr>
      </w:pPr>
    </w:p>
    <w:p w14:paraId="0E8046EE" w14:textId="4F3B3EA7" w:rsidR="00C800DC" w:rsidRPr="007C307C" w:rsidDel="00703B80" w:rsidRDefault="00C800DC">
      <w:pPr>
        <w:pStyle w:val="Heading3"/>
        <w:rPr>
          <w:del w:id="1787" w:author="Jason Rhee" w:date="2023-02-23T17:11:00Z"/>
        </w:rPr>
        <w:pPrChange w:id="1788" w:author="Jason Rhee" w:date="2023-02-24T09:29:00Z">
          <w:pPr>
            <w:pStyle w:val="Heading3"/>
            <w:tabs>
              <w:tab w:val="clear" w:pos="426"/>
              <w:tab w:val="clear" w:pos="660"/>
              <w:tab w:val="left" w:pos="709"/>
            </w:tabs>
            <w:spacing w:line="240" w:lineRule="auto"/>
          </w:pPr>
        </w:pPrChange>
      </w:pPr>
      <w:bookmarkStart w:id="1789" w:name="_Toc512925139"/>
      <w:del w:id="1790" w:author="Jason Rhee" w:date="2023-02-23T17:11:00Z">
        <w:r w:rsidRPr="007C307C" w:rsidDel="00703B80">
          <w:delText>S100_ExchangeCatalogue</w:delText>
        </w:r>
        <w:bookmarkEnd w:id="1789"/>
      </w:del>
    </w:p>
    <w:p w14:paraId="6A2DD5C0" w14:textId="7243583C" w:rsidR="00C800DC" w:rsidRDefault="00C800DC" w:rsidP="00D77724">
      <w:pPr>
        <w:spacing w:before="0"/>
        <w:rPr>
          <w:ins w:id="1791" w:author="Jason Rhee" w:date="2023-02-23T17:20:00Z"/>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ins w:id="1792" w:author="Jason Rhee" w:date="2023-02-23T17:20:00Z">
        <w:r w:rsidRPr="00DA3CC9">
          <w:rPr>
            <w:lang w:val="en-GB"/>
          </w:rPr>
          <w:t>Th</w:t>
        </w:r>
      </w:ins>
      <w:ins w:id="1793" w:author="Jason Rhee" w:date="2023-02-23T17:27:00Z">
        <w:r w:rsidR="002D4217">
          <w:rPr>
            <w:lang w:val="en-GB"/>
          </w:rPr>
          <w:t>is class</w:t>
        </w:r>
      </w:ins>
      <w:ins w:id="1794" w:author="Jason Rhee" w:date="2023-02-23T17:20:00Z">
        <w:r w:rsidRPr="00DA3CC9">
          <w:rPr>
            <w:lang w:val="en-GB"/>
          </w:rPr>
          <w:t xml:space="preserve"> is </w:t>
        </w:r>
      </w:ins>
      <w:ins w:id="1795" w:author="Jason Rhee" w:date="2023-02-23T17:28:00Z">
        <w:r w:rsidR="002D4217">
          <w:rPr>
            <w:lang w:val="en-GB"/>
          </w:rPr>
          <w:t>inherited</w:t>
        </w:r>
      </w:ins>
      <w:ins w:id="1796" w:author="Jason Rhee" w:date="2023-02-23T17:20:00Z">
        <w:r w:rsidRPr="00DA3CC9">
          <w:rPr>
            <w:lang w:val="en-GB"/>
          </w:rPr>
          <w:t xml:space="preserve"> from S100_ExchangeCatalogue</w:t>
        </w:r>
      </w:ins>
      <w:ins w:id="1797" w:author="Jason Rhee" w:date="2023-02-23T17:24:00Z">
        <w:r>
          <w:rPr>
            <w:lang w:val="en-GB"/>
          </w:rPr>
          <w:t xml:space="preserve">, as detailed in </w:t>
        </w:r>
        <w:r w:rsidRPr="00E57EAA">
          <w:rPr>
            <w:highlight w:val="yellow"/>
            <w:lang w:val="en-GB"/>
            <w:rPrChange w:id="1798" w:author="Perryman, Lindsay" w:date="2023-03-02T16:50:00Z">
              <w:rPr>
                <w:lang w:val="en-GB"/>
              </w:rPr>
            </w:rPrChange>
          </w:rPr>
          <w:t>S-100 Part 17</w:t>
        </w:r>
        <w:r>
          <w:rPr>
            <w:lang w:val="en-GB"/>
          </w:rPr>
          <w:t xml:space="preserve">, Clause 17-4.5, </w:t>
        </w:r>
      </w:ins>
      <w:ins w:id="1799" w:author="Jason Rhee" w:date="2023-02-23T17:28:00Z">
        <w:r w:rsidR="002D4217">
          <w:rPr>
            <w:lang w:val="en-GB"/>
          </w:rPr>
          <w:t xml:space="preserve">with </w:t>
        </w:r>
      </w:ins>
      <w:ins w:id="1800" w:author="Jason Rhee" w:date="2023-02-23T17:20:00Z">
        <w:r w:rsidRPr="00DA3CC9">
          <w:rPr>
            <w:lang w:val="en-GB"/>
          </w:rPr>
          <w:t xml:space="preserve">certain attributes and roles </w:t>
        </w:r>
      </w:ins>
      <w:ins w:id="1801" w:author="Jason Rhee" w:date="2023-02-23T17:28:00Z">
        <w:r w:rsidR="002D4217">
          <w:rPr>
            <w:lang w:val="en-GB"/>
          </w:rPr>
          <w:t>restr</w:t>
        </w:r>
      </w:ins>
      <w:ins w:id="1802" w:author="Jason Rhee" w:date="2023-07-17T15:20:00Z">
        <w:r w:rsidR="00E128AA">
          <w:rPr>
            <w:lang w:val="en-GB"/>
          </w:rPr>
          <w:t>i</w:t>
        </w:r>
      </w:ins>
      <w:ins w:id="1803" w:author="Jason Rhee" w:date="2023-02-23T17:28:00Z">
        <w:r w:rsidR="002D4217">
          <w:rPr>
            <w:lang w:val="en-GB"/>
          </w:rPr>
          <w:t>c</w:t>
        </w:r>
      </w:ins>
      <w:ins w:id="1804" w:author="Jason Rhee" w:date="2023-07-17T15:20:00Z">
        <w:r w:rsidR="00E128AA">
          <w:rPr>
            <w:lang w:val="en-GB"/>
          </w:rPr>
          <w:t>t</w:t>
        </w:r>
      </w:ins>
      <w:ins w:id="1805" w:author="Jason Rhee" w:date="2023-02-23T17:28:00Z">
        <w:r w:rsidR="002D4217">
          <w:rPr>
            <w:lang w:val="en-GB"/>
          </w:rPr>
          <w:t xml:space="preserve">ed </w:t>
        </w:r>
      </w:ins>
      <w:ins w:id="1806" w:author="Jason Rhee" w:date="2023-02-23T17:20:00Z">
        <w:r w:rsidRPr="00DA3CC9">
          <w:rPr>
            <w:lang w:val="en-GB"/>
          </w:rPr>
          <w:t>as described</w:t>
        </w:r>
      </w:ins>
      <w:ins w:id="1807" w:author="Jason Rhee" w:date="2023-02-23T17:23:00Z">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7A4C3B">
        <w:trPr>
          <w:trHeight w:val="150"/>
          <w:tblHeader/>
        </w:trPr>
        <w:tc>
          <w:tcPr>
            <w:tcW w:w="1080" w:type="dxa"/>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proofErr w:type="spellStart"/>
            <w:r w:rsidRPr="009D5B9A">
              <w:rPr>
                <w:sz w:val="16"/>
                <w:szCs w:val="16"/>
                <w:lang w:val="fr-MC"/>
              </w:rPr>
              <w:t>Uniquely</w:t>
            </w:r>
            <w:proofErr w:type="spellEnd"/>
            <w:r w:rsidRPr="009D5B9A">
              <w:rPr>
                <w:sz w:val="16"/>
                <w:szCs w:val="16"/>
                <w:lang w:val="fr-MC"/>
              </w:rPr>
              <w:t xml:space="preserve"> identifies </w:t>
            </w:r>
            <w:proofErr w:type="spellStart"/>
            <w:r w:rsidRPr="009D5B9A">
              <w:rPr>
                <w:sz w:val="16"/>
                <w:szCs w:val="16"/>
                <w:lang w:val="fr-MC"/>
              </w:rPr>
              <w:t>this</w:t>
            </w:r>
            <w:proofErr w:type="spellEnd"/>
            <w:r w:rsidRPr="009D5B9A">
              <w:rPr>
                <w:sz w:val="16"/>
                <w:szCs w:val="16"/>
                <w:lang w:val="fr-MC"/>
              </w:rPr>
              <w:t xml:space="preserve">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106689CD" w:rsidR="00C800DC" w:rsidRPr="006F1FE6" w:rsidRDefault="00382B15" w:rsidP="00C800DC">
            <w:pPr>
              <w:snapToGrid w:val="0"/>
              <w:spacing w:before="60" w:after="60"/>
              <w:rPr>
                <w:sz w:val="16"/>
                <w:szCs w:val="16"/>
                <w:lang w:val="en-GB"/>
              </w:rPr>
            </w:pPr>
            <w:ins w:id="1808" w:author="Jason Rhee" w:date="2023-02-20T15:14:00Z">
              <w:r w:rsidRPr="00382B15">
                <w:rPr>
                  <w:sz w:val="16"/>
                  <w:szCs w:val="16"/>
                  <w:lang w:val="en-GB"/>
                </w:rPr>
                <w:t>S100_ExchangeCatalogueIdentifier</w:t>
              </w:r>
            </w:ins>
            <w:del w:id="1809" w:author="Jason Rhee" w:date="2023-02-20T15:14:00Z">
              <w:r w:rsidR="00C800DC" w:rsidRPr="006F1FE6" w:rsidDel="00382B15">
                <w:rPr>
                  <w:sz w:val="16"/>
                  <w:szCs w:val="16"/>
                  <w:lang w:val="en-GB"/>
                </w:rPr>
                <w:delText>S100_CatalogueIdentifier</w:delText>
              </w:r>
            </w:del>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lastRenderedPageBreak/>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6E07E6B0" w:rsidR="00C800DC" w:rsidRPr="006F1FE6" w:rsidRDefault="005844C2" w:rsidP="00C800DC">
            <w:pPr>
              <w:snapToGrid w:val="0"/>
              <w:spacing w:before="60" w:after="60"/>
              <w:rPr>
                <w:sz w:val="16"/>
                <w:szCs w:val="16"/>
                <w:lang w:val="en-GB"/>
              </w:rPr>
            </w:pPr>
            <w:proofErr w:type="spellStart"/>
            <w:ins w:id="1810" w:author="Jason Rhee" w:date="2023-02-20T15:16:00Z">
              <w:r w:rsidRPr="005844C2">
                <w:rPr>
                  <w:sz w:val="16"/>
                  <w:szCs w:val="16"/>
                  <w:lang w:val="en-GB"/>
                </w:rPr>
                <w:t>productSpecification</w:t>
              </w:r>
            </w:ins>
            <w:proofErr w:type="spellEnd"/>
            <w:del w:id="1811" w:author="Jason Rhee" w:date="2023-02-20T15:16:00Z">
              <w:r w:rsidR="00DE55F5" w:rsidRPr="00DE55F5" w:rsidDel="005844C2">
                <w:rPr>
                  <w:sz w:val="16"/>
                  <w:szCs w:val="16"/>
                  <w:lang w:val="en-GB"/>
                </w:rPr>
                <w:delText>S100_SupportFileSpecification</w:delText>
              </w:r>
            </w:del>
          </w:p>
        </w:tc>
        <w:tc>
          <w:tcPr>
            <w:tcW w:w="3420" w:type="dxa"/>
            <w:tcBorders>
              <w:bottom w:val="single" w:sz="4" w:space="0" w:color="000000"/>
            </w:tcBorders>
          </w:tcPr>
          <w:p w14:paraId="072B9695" w14:textId="45A66EA2" w:rsidR="00C800DC" w:rsidRPr="006F1FE6" w:rsidRDefault="005036E8" w:rsidP="00C800DC">
            <w:pPr>
              <w:snapToGrid w:val="0"/>
              <w:spacing w:before="60" w:after="60"/>
              <w:jc w:val="left"/>
              <w:rPr>
                <w:sz w:val="16"/>
                <w:szCs w:val="16"/>
                <w:lang w:val="en-GB"/>
              </w:rPr>
            </w:pPr>
            <w:ins w:id="1812" w:author="Jason Rhee" w:date="2023-02-20T15:16:00Z">
              <w:r w:rsidRPr="005036E8">
                <w:rPr>
                  <w:sz w:val="16"/>
                  <w:szCs w:val="16"/>
                  <w:lang w:val="en-GB"/>
                </w:rPr>
                <w:t>Details about the Product Specifications used for the datasets contained in the Exchange Catalogue</w:t>
              </w:r>
            </w:ins>
            <w:del w:id="1813" w:author="Jason Rhee" w:date="2023-02-20T15:16:00Z">
              <w:r w:rsidR="00DE55F5" w:rsidRPr="00DE55F5" w:rsidDel="005036E8">
                <w:rPr>
                  <w:sz w:val="16"/>
                  <w:szCs w:val="16"/>
                  <w:lang w:val="en-GB"/>
                </w:rPr>
                <w:delText>The specification used to create this file</w:delText>
              </w:r>
            </w:del>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3B6D4941" w:rsidR="00C800DC" w:rsidRPr="006F1FE6" w:rsidRDefault="005036E8" w:rsidP="00C800DC">
            <w:pPr>
              <w:snapToGrid w:val="0"/>
              <w:spacing w:before="60" w:after="60"/>
              <w:rPr>
                <w:sz w:val="16"/>
                <w:szCs w:val="16"/>
                <w:lang w:val="en-GB"/>
              </w:rPr>
            </w:pPr>
            <w:ins w:id="1814" w:author="Jason Rhee" w:date="2023-02-20T15:18:00Z">
              <w:r w:rsidRPr="005036E8">
                <w:rPr>
                  <w:sz w:val="16"/>
                  <w:szCs w:val="16"/>
                  <w:lang w:val="en-GB"/>
                </w:rPr>
                <w:t>S100_ProductSpecification</w:t>
              </w:r>
            </w:ins>
            <w:del w:id="1815" w:author="Jason Rhee" w:date="2023-02-20T15:18:00Z">
              <w:r w:rsidR="00DE55F5" w:rsidRPr="00DE55F5" w:rsidDel="005036E8">
                <w:rPr>
                  <w:sz w:val="16"/>
                  <w:szCs w:val="16"/>
                  <w:lang w:val="en-GB"/>
                </w:rPr>
                <w:delText>S100_SupportFileSpecification</w:delText>
              </w:r>
            </w:del>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1915341" w:rsidR="00C800DC" w:rsidRDefault="00A96B5D" w:rsidP="00C800DC">
            <w:pPr>
              <w:snapToGrid w:val="0"/>
              <w:spacing w:before="60" w:after="60"/>
              <w:rPr>
                <w:rFonts w:cs="Arial"/>
                <w:sz w:val="16"/>
                <w:szCs w:val="16"/>
              </w:rPr>
            </w:pPr>
            <w:proofErr w:type="spellStart"/>
            <w:ins w:id="1816" w:author="Jason Rhee" w:date="2023-02-20T15:20:00Z">
              <w:r w:rsidRPr="00A96B5D">
                <w:rPr>
                  <w:rFonts w:cs="Arial"/>
                  <w:sz w:val="16"/>
                  <w:szCs w:val="16"/>
                </w:rPr>
                <w:t>defaultLocale</w:t>
              </w:r>
            </w:ins>
            <w:proofErr w:type="spellEnd"/>
            <w:del w:id="1817" w:author="Jason Rhee" w:date="2023-02-20T15:20:00Z">
              <w:r w:rsidR="00C800DC" w:rsidDel="00A96B5D">
                <w:rPr>
                  <w:rFonts w:cs="Arial"/>
                  <w:sz w:val="16"/>
                  <w:szCs w:val="16"/>
                </w:rPr>
                <w:delText>metadataLanguage</w:delText>
              </w:r>
            </w:del>
          </w:p>
        </w:tc>
        <w:tc>
          <w:tcPr>
            <w:tcW w:w="3420" w:type="dxa"/>
            <w:shd w:val="clear" w:color="auto" w:fill="FFFFFF"/>
          </w:tcPr>
          <w:p w14:paraId="1E4C61E3" w14:textId="0A3777A9" w:rsidR="00C800DC" w:rsidRDefault="00636130" w:rsidP="00C800DC">
            <w:pPr>
              <w:snapToGrid w:val="0"/>
              <w:spacing w:before="60" w:after="60"/>
              <w:jc w:val="left"/>
              <w:rPr>
                <w:rFonts w:cs="Arial"/>
                <w:sz w:val="16"/>
                <w:szCs w:val="16"/>
              </w:rPr>
            </w:pPr>
            <w:ins w:id="1818" w:author="Jason Rhee" w:date="2023-02-20T15:20:00Z">
              <w:r w:rsidRPr="00636130">
                <w:rPr>
                  <w:rFonts w:cs="Arial"/>
                  <w:sz w:val="16"/>
                  <w:szCs w:val="16"/>
                </w:rPr>
                <w:t>Default language and character set used for all metadata records in this Exchange Catalogue</w:t>
              </w:r>
            </w:ins>
            <w:del w:id="1819" w:author="Jason Rhee" w:date="2023-02-20T15:20:00Z">
              <w:r w:rsidR="00C800DC" w:rsidDel="00636130">
                <w:rPr>
                  <w:rFonts w:cs="Arial"/>
                  <w:sz w:val="16"/>
                  <w:szCs w:val="16"/>
                </w:rPr>
                <w:delText>Details about the Language</w:delText>
              </w:r>
            </w:del>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67A2033E" w:rsidR="00C800DC" w:rsidRPr="008233BF" w:rsidRDefault="00DB304E" w:rsidP="00C800DC">
            <w:pPr>
              <w:snapToGrid w:val="0"/>
              <w:spacing w:before="60" w:after="60"/>
              <w:rPr>
                <w:rFonts w:cs="Arial"/>
                <w:sz w:val="16"/>
                <w:szCs w:val="16"/>
              </w:rPr>
            </w:pPr>
            <w:proofErr w:type="spellStart"/>
            <w:ins w:id="1820" w:author="Jason Rhee" w:date="2023-02-20T15:21:00Z">
              <w:r w:rsidRPr="00DB304E">
                <w:rPr>
                  <w:rFonts w:cs="Arial"/>
                  <w:sz w:val="16"/>
                  <w:szCs w:val="16"/>
                </w:rPr>
                <w:t>PT_Locale</w:t>
              </w:r>
            </w:ins>
            <w:proofErr w:type="spellEnd"/>
            <w:del w:id="1821" w:author="Jason Rhee" w:date="2023-02-20T15:21:00Z">
              <w:r w:rsidR="00C800DC" w:rsidDel="00DB304E">
                <w:rPr>
                  <w:rFonts w:cs="Arial"/>
                  <w:sz w:val="16"/>
                  <w:szCs w:val="16"/>
                </w:rPr>
                <w:delText>CharacterString</w:delText>
              </w:r>
            </w:del>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ins w:id="1822" w:author="Jason Rhee" w:date="2023-02-20T15:21:00Z">
              <w:r w:rsidRPr="00DB304E">
                <w:rPr>
                  <w:sz w:val="16"/>
                  <w:szCs w:val="16"/>
                  <w:lang w:val="en-GB"/>
                </w:rPr>
                <w:t>Default is English and UTF-8</w:t>
              </w:r>
            </w:ins>
          </w:p>
        </w:tc>
      </w:tr>
      <w:tr w:rsidR="00A470E6" w:rsidRPr="006F1FE6" w14:paraId="717A5BE2" w14:textId="77777777" w:rsidTr="007A4C3B">
        <w:trPr>
          <w:ins w:id="1823" w:author="Jason Rhee" w:date="2023-02-20T15:21:00Z"/>
        </w:trPr>
        <w:tc>
          <w:tcPr>
            <w:tcW w:w="1080" w:type="dxa"/>
            <w:shd w:val="clear" w:color="auto" w:fill="FFFFFF"/>
          </w:tcPr>
          <w:p w14:paraId="35B04861" w14:textId="547C0DFE" w:rsidR="00A470E6" w:rsidRDefault="00A470E6" w:rsidP="00C800DC">
            <w:pPr>
              <w:snapToGrid w:val="0"/>
              <w:spacing w:before="60" w:after="60"/>
              <w:rPr>
                <w:ins w:id="1824" w:author="Jason Rhee" w:date="2023-02-20T15:21:00Z"/>
                <w:sz w:val="16"/>
                <w:szCs w:val="16"/>
                <w:lang w:val="en-GB"/>
              </w:rPr>
            </w:pPr>
            <w:ins w:id="1825" w:author="Jason Rhee" w:date="2023-02-20T15:21:00Z">
              <w:r>
                <w:rPr>
                  <w:sz w:val="16"/>
                  <w:szCs w:val="16"/>
                  <w:lang w:val="en-GB"/>
                </w:rPr>
                <w:t>Attribute</w:t>
              </w:r>
            </w:ins>
          </w:p>
        </w:tc>
        <w:tc>
          <w:tcPr>
            <w:tcW w:w="3060" w:type="dxa"/>
            <w:shd w:val="clear" w:color="auto" w:fill="FFFFFF"/>
          </w:tcPr>
          <w:p w14:paraId="46D573ED" w14:textId="4E4B41A6" w:rsidR="00A470E6" w:rsidRPr="00A96B5D" w:rsidRDefault="005B2707" w:rsidP="00C800DC">
            <w:pPr>
              <w:snapToGrid w:val="0"/>
              <w:spacing w:before="60" w:after="60"/>
              <w:rPr>
                <w:ins w:id="1826" w:author="Jason Rhee" w:date="2023-02-20T15:21:00Z"/>
                <w:rFonts w:cs="Arial"/>
                <w:sz w:val="16"/>
                <w:szCs w:val="16"/>
              </w:rPr>
            </w:pPr>
            <w:proofErr w:type="spellStart"/>
            <w:ins w:id="1827" w:author="Jason Rhee" w:date="2023-02-20T15:21:00Z">
              <w:r w:rsidRPr="005B2707">
                <w:rPr>
                  <w:rFonts w:cs="Arial"/>
                  <w:sz w:val="16"/>
                  <w:szCs w:val="16"/>
                </w:rPr>
                <w:t>otherLocale</w:t>
              </w:r>
              <w:proofErr w:type="spellEnd"/>
            </w:ins>
          </w:p>
        </w:tc>
        <w:tc>
          <w:tcPr>
            <w:tcW w:w="3420" w:type="dxa"/>
            <w:shd w:val="clear" w:color="auto" w:fill="FFFFFF"/>
          </w:tcPr>
          <w:p w14:paraId="05CD235E" w14:textId="6814B56C" w:rsidR="00A470E6" w:rsidRPr="00636130" w:rsidRDefault="005B2707" w:rsidP="00C800DC">
            <w:pPr>
              <w:snapToGrid w:val="0"/>
              <w:spacing w:before="60" w:after="60"/>
              <w:jc w:val="left"/>
              <w:rPr>
                <w:ins w:id="1828" w:author="Jason Rhee" w:date="2023-02-20T15:21:00Z"/>
                <w:rFonts w:cs="Arial"/>
                <w:sz w:val="16"/>
                <w:szCs w:val="16"/>
              </w:rPr>
            </w:pPr>
            <w:ins w:id="1829" w:author="Jason Rhee" w:date="2023-02-20T15:22:00Z">
              <w:r w:rsidRPr="005B2707">
                <w:rPr>
                  <w:rFonts w:cs="Arial"/>
                  <w:sz w:val="16"/>
                  <w:szCs w:val="16"/>
                </w:rPr>
                <w:t>Other languages and character sets used for the localized metadata records in this Exchange Catalogue</w:t>
              </w:r>
            </w:ins>
          </w:p>
        </w:tc>
        <w:tc>
          <w:tcPr>
            <w:tcW w:w="804" w:type="dxa"/>
            <w:shd w:val="clear" w:color="auto" w:fill="FFFFFF"/>
          </w:tcPr>
          <w:p w14:paraId="29D27F94" w14:textId="111D5FF7" w:rsidR="00A470E6" w:rsidRDefault="00787B56" w:rsidP="00C800DC">
            <w:pPr>
              <w:snapToGrid w:val="0"/>
              <w:spacing w:before="60" w:after="60"/>
              <w:jc w:val="center"/>
              <w:rPr>
                <w:ins w:id="1830" w:author="Jason Rhee" w:date="2023-02-20T15:21:00Z"/>
                <w:rFonts w:cs="Arial"/>
                <w:sz w:val="16"/>
                <w:szCs w:val="16"/>
              </w:rPr>
            </w:pPr>
            <w:proofErr w:type="gramStart"/>
            <w:ins w:id="1831" w:author="Jason Rhee" w:date="2023-02-20T15:22:00Z">
              <w:r>
                <w:rPr>
                  <w:rFonts w:cs="Arial"/>
                  <w:sz w:val="16"/>
                  <w:szCs w:val="16"/>
                </w:rPr>
                <w:t>0..*</w:t>
              </w:r>
            </w:ins>
            <w:proofErr w:type="gramEnd"/>
          </w:p>
        </w:tc>
        <w:tc>
          <w:tcPr>
            <w:tcW w:w="2436" w:type="dxa"/>
            <w:shd w:val="clear" w:color="auto" w:fill="FFFFFF"/>
          </w:tcPr>
          <w:p w14:paraId="0B750D9C" w14:textId="25DC287B" w:rsidR="00A470E6" w:rsidRPr="00DB304E" w:rsidRDefault="005B2707" w:rsidP="00C800DC">
            <w:pPr>
              <w:snapToGrid w:val="0"/>
              <w:spacing w:before="60" w:after="60"/>
              <w:rPr>
                <w:ins w:id="1832" w:author="Jason Rhee" w:date="2023-02-20T15:21:00Z"/>
                <w:rFonts w:cs="Arial"/>
                <w:sz w:val="16"/>
                <w:szCs w:val="16"/>
              </w:rPr>
            </w:pPr>
            <w:proofErr w:type="spellStart"/>
            <w:ins w:id="1833" w:author="Jason Rhee" w:date="2023-02-20T15:22:00Z">
              <w:r w:rsidRPr="005B2707">
                <w:rPr>
                  <w:rFonts w:cs="Arial"/>
                  <w:sz w:val="16"/>
                  <w:szCs w:val="16"/>
                </w:rPr>
                <w:t>PT_Locale</w:t>
              </w:r>
            </w:ins>
            <w:proofErr w:type="spellEnd"/>
          </w:p>
        </w:tc>
        <w:tc>
          <w:tcPr>
            <w:tcW w:w="3060" w:type="dxa"/>
            <w:shd w:val="clear" w:color="auto" w:fill="FFFFFF"/>
          </w:tcPr>
          <w:p w14:paraId="2497E008" w14:textId="442A5E73" w:rsidR="00A470E6" w:rsidRPr="00DB304E" w:rsidRDefault="005B2707" w:rsidP="00C800DC">
            <w:pPr>
              <w:snapToGrid w:val="0"/>
              <w:spacing w:before="60" w:after="60"/>
              <w:rPr>
                <w:ins w:id="1834" w:author="Jason Rhee" w:date="2023-02-20T15:21:00Z"/>
                <w:sz w:val="16"/>
                <w:szCs w:val="16"/>
                <w:lang w:val="en-GB"/>
              </w:rPr>
            </w:pPr>
            <w:ins w:id="1835" w:author="Jason Rhee" w:date="2023-02-20T15:22:00Z">
              <w:r w:rsidRPr="005B2707">
                <w:rPr>
                  <w:sz w:val="16"/>
                  <w:szCs w:val="16"/>
                  <w:lang w:val="en-GB"/>
                </w:rPr>
                <w:t>Required if any localized entries are present in the Exchange Catalogue</w:t>
              </w:r>
            </w:ins>
          </w:p>
        </w:tc>
      </w:tr>
      <w:tr w:rsidR="00C800DC" w:rsidRPr="006F1FE6" w:rsidDel="00FD615B" w14:paraId="5D83C1D1" w14:textId="691468A5" w:rsidTr="007A4C3B">
        <w:trPr>
          <w:trHeight w:val="495"/>
          <w:del w:id="1836" w:author="Jason Rhee" w:date="2023-02-20T15:51:00Z"/>
        </w:trPr>
        <w:tc>
          <w:tcPr>
            <w:tcW w:w="1080" w:type="dxa"/>
            <w:shd w:val="clear" w:color="auto" w:fill="FFFFFF"/>
          </w:tcPr>
          <w:p w14:paraId="31701301" w14:textId="5ECAE52E" w:rsidR="00C800DC" w:rsidRPr="00FD615B" w:rsidDel="00FD615B" w:rsidRDefault="00C800DC" w:rsidP="00C800DC">
            <w:pPr>
              <w:snapToGrid w:val="0"/>
              <w:spacing w:before="60" w:after="60"/>
              <w:rPr>
                <w:del w:id="1837" w:author="Jason Rhee" w:date="2023-02-20T15:51:00Z"/>
                <w:sz w:val="16"/>
                <w:szCs w:val="16"/>
                <w:lang w:val="en-GB"/>
              </w:rPr>
            </w:pPr>
            <w:del w:id="1838" w:author="Jason Rhee" w:date="2023-02-20T15:51:00Z">
              <w:r w:rsidRPr="00FD615B" w:rsidDel="00FD615B">
                <w:rPr>
                  <w:sz w:val="16"/>
                  <w:szCs w:val="16"/>
                  <w:lang w:val="en-GB"/>
                </w:rPr>
                <w:delText>Attribute</w:delText>
              </w:r>
            </w:del>
          </w:p>
        </w:tc>
        <w:tc>
          <w:tcPr>
            <w:tcW w:w="3060" w:type="dxa"/>
            <w:shd w:val="clear" w:color="auto" w:fill="FFFFFF"/>
          </w:tcPr>
          <w:p w14:paraId="3395E10F" w14:textId="535CC85A" w:rsidR="00C800DC" w:rsidRPr="00FD615B" w:rsidDel="00FD615B" w:rsidRDefault="00C800DC" w:rsidP="00C800DC">
            <w:pPr>
              <w:snapToGrid w:val="0"/>
              <w:spacing w:before="60" w:after="60"/>
              <w:rPr>
                <w:del w:id="1839" w:author="Jason Rhee" w:date="2023-02-20T15:51:00Z"/>
                <w:sz w:val="16"/>
                <w:szCs w:val="16"/>
                <w:lang w:val="en-GB"/>
              </w:rPr>
            </w:pPr>
            <w:del w:id="1840" w:author="Jason Rhee" w:date="2023-02-20T15:51:00Z">
              <w:r w:rsidRPr="00FD615B" w:rsidDel="00FD615B">
                <w:rPr>
                  <w:rFonts w:cs="Arial"/>
                  <w:sz w:val="16"/>
                  <w:szCs w:val="16"/>
                </w:rPr>
                <w:delText>exchangeCatalogueName</w:delText>
              </w:r>
            </w:del>
          </w:p>
        </w:tc>
        <w:tc>
          <w:tcPr>
            <w:tcW w:w="3420" w:type="dxa"/>
            <w:shd w:val="clear" w:color="auto" w:fill="FFFFFF"/>
          </w:tcPr>
          <w:p w14:paraId="17E7D22C" w14:textId="074B2734" w:rsidR="00C800DC" w:rsidRPr="00FD615B" w:rsidDel="00FD615B" w:rsidRDefault="00C800DC" w:rsidP="00C800DC">
            <w:pPr>
              <w:snapToGrid w:val="0"/>
              <w:spacing w:before="60" w:after="60"/>
              <w:jc w:val="left"/>
              <w:rPr>
                <w:del w:id="1841" w:author="Jason Rhee" w:date="2023-02-20T15:51:00Z"/>
                <w:sz w:val="16"/>
                <w:szCs w:val="16"/>
                <w:lang w:val="en-GB"/>
              </w:rPr>
            </w:pPr>
            <w:del w:id="1842" w:author="Jason Rhee" w:date="2023-02-20T15:51:00Z">
              <w:r w:rsidRPr="00FD615B" w:rsidDel="00FD615B">
                <w:rPr>
                  <w:rFonts w:cs="Arial"/>
                  <w:sz w:val="16"/>
                  <w:szCs w:val="16"/>
                </w:rPr>
                <w:delText>Catalogue filename</w:delText>
              </w:r>
            </w:del>
          </w:p>
        </w:tc>
        <w:tc>
          <w:tcPr>
            <w:tcW w:w="804" w:type="dxa"/>
            <w:shd w:val="clear" w:color="auto" w:fill="FFFFFF"/>
          </w:tcPr>
          <w:p w14:paraId="33768DAB" w14:textId="4D8B701C" w:rsidR="00C800DC" w:rsidRPr="00FD615B" w:rsidDel="00FD615B" w:rsidRDefault="00C800DC" w:rsidP="00C800DC">
            <w:pPr>
              <w:snapToGrid w:val="0"/>
              <w:spacing w:before="60" w:after="60"/>
              <w:jc w:val="center"/>
              <w:rPr>
                <w:del w:id="1843" w:author="Jason Rhee" w:date="2023-02-20T15:51:00Z"/>
                <w:sz w:val="16"/>
                <w:szCs w:val="16"/>
                <w:lang w:val="en-GB"/>
              </w:rPr>
            </w:pPr>
            <w:del w:id="1844" w:author="Jason Rhee" w:date="2023-02-20T15:51:00Z">
              <w:r w:rsidRPr="00FD615B" w:rsidDel="00FD615B">
                <w:rPr>
                  <w:rFonts w:cs="Arial"/>
                  <w:sz w:val="16"/>
                  <w:szCs w:val="16"/>
                </w:rPr>
                <w:delText>1</w:delText>
              </w:r>
            </w:del>
          </w:p>
        </w:tc>
        <w:tc>
          <w:tcPr>
            <w:tcW w:w="2436" w:type="dxa"/>
            <w:shd w:val="clear" w:color="auto" w:fill="FFFFFF"/>
          </w:tcPr>
          <w:p w14:paraId="6625AEFD" w14:textId="5D008773" w:rsidR="00C800DC" w:rsidRPr="00FD615B" w:rsidDel="00FD615B" w:rsidRDefault="00C800DC" w:rsidP="00C800DC">
            <w:pPr>
              <w:snapToGrid w:val="0"/>
              <w:spacing w:before="60" w:after="60"/>
              <w:rPr>
                <w:del w:id="1845" w:author="Jason Rhee" w:date="2023-02-20T15:51:00Z"/>
                <w:sz w:val="16"/>
                <w:szCs w:val="16"/>
                <w:lang w:val="en-GB"/>
              </w:rPr>
            </w:pPr>
            <w:del w:id="1846" w:author="Jason Rhee" w:date="2023-02-20T15:51:00Z">
              <w:r w:rsidRPr="00FD615B" w:rsidDel="00FD615B">
                <w:rPr>
                  <w:rFonts w:cs="Arial"/>
                  <w:sz w:val="16"/>
                  <w:szCs w:val="16"/>
                </w:rPr>
                <w:delText>CharacterString</w:delText>
              </w:r>
            </w:del>
          </w:p>
        </w:tc>
        <w:tc>
          <w:tcPr>
            <w:tcW w:w="3060" w:type="dxa"/>
            <w:shd w:val="clear" w:color="auto" w:fill="FFFFFF"/>
          </w:tcPr>
          <w:p w14:paraId="4EB6FFE5" w14:textId="0FC08E01" w:rsidR="00C800DC" w:rsidRPr="00FD615B" w:rsidDel="00FD615B" w:rsidRDefault="00D77724" w:rsidP="00D77724">
            <w:pPr>
              <w:snapToGrid w:val="0"/>
              <w:spacing w:before="60" w:after="60"/>
              <w:rPr>
                <w:del w:id="1847" w:author="Jason Rhee" w:date="2023-02-20T15:51:00Z"/>
                <w:sz w:val="16"/>
                <w:szCs w:val="16"/>
                <w:lang w:val="en-GB"/>
              </w:rPr>
            </w:pPr>
            <w:del w:id="1848" w:author="Jason Rhee" w:date="2023-02-20T15:51:00Z">
              <w:r w:rsidRPr="00FD615B" w:rsidDel="00FD615B">
                <w:rPr>
                  <w:sz w:val="16"/>
                  <w:szCs w:val="16"/>
                  <w:lang w:val="en-GB"/>
                </w:rPr>
                <w:delText>CATALOG.XML</w:delText>
              </w:r>
            </w:del>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exchangeCatalogueDescription</w:t>
            </w:r>
            <w:proofErr w:type="spellEnd"/>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 xml:space="preserve">Description of what the exchange catalogue </w:t>
            </w:r>
            <w:proofErr w:type="gramStart"/>
            <w:r>
              <w:rPr>
                <w:rFonts w:cs="Arial"/>
                <w:sz w:val="16"/>
                <w:szCs w:val="16"/>
              </w:rPr>
              <w:t>contains</w:t>
            </w:r>
            <w:proofErr w:type="gramEnd"/>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exchangeCatalogueCo</w:t>
            </w:r>
            <w:r w:rsidRPr="008233BF">
              <w:rPr>
                <w:rFonts w:cs="Arial"/>
                <w:sz w:val="16"/>
                <w:szCs w:val="16"/>
              </w:rPr>
              <w:t>mment</w:t>
            </w:r>
            <w:proofErr w:type="spellEnd"/>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ins w:id="1849" w:author="Jason Rhee" w:date="2023-02-20T15:28:00Z"/>
        </w:trPr>
        <w:tc>
          <w:tcPr>
            <w:tcW w:w="1080" w:type="dxa"/>
            <w:shd w:val="clear" w:color="auto" w:fill="FFFFFF"/>
          </w:tcPr>
          <w:p w14:paraId="4793A7AD" w14:textId="44646011" w:rsidR="007A4C3B" w:rsidRPr="007A4C3B" w:rsidRDefault="007A4C3B" w:rsidP="007A4C3B">
            <w:pPr>
              <w:snapToGrid w:val="0"/>
              <w:spacing w:before="60" w:after="60"/>
              <w:rPr>
                <w:ins w:id="1850" w:author="Jason Rhee" w:date="2023-02-20T15:28:00Z"/>
                <w:rFonts w:cs="Arial"/>
                <w:sz w:val="16"/>
                <w:szCs w:val="16"/>
                <w:lang w:val="en-GB"/>
              </w:rPr>
            </w:pPr>
            <w:ins w:id="1851" w:author="Jason Rhee" w:date="2023-02-20T15:28:00Z">
              <w:r w:rsidRPr="007A4C3B">
                <w:rPr>
                  <w:rFonts w:cs="Arial"/>
                  <w:sz w:val="16"/>
                  <w:szCs w:val="16"/>
                  <w:lang w:val="en-GB"/>
                </w:rPr>
                <w:t>Attribute</w:t>
              </w:r>
            </w:ins>
          </w:p>
        </w:tc>
        <w:tc>
          <w:tcPr>
            <w:tcW w:w="3060" w:type="dxa"/>
            <w:shd w:val="clear" w:color="auto" w:fill="FFFFFF"/>
          </w:tcPr>
          <w:p w14:paraId="0694786F" w14:textId="59C63DEC" w:rsidR="007A4C3B" w:rsidRPr="007A4C3B" w:rsidRDefault="007A4C3B" w:rsidP="007A4C3B">
            <w:pPr>
              <w:snapToGrid w:val="0"/>
              <w:spacing w:before="60" w:after="60"/>
              <w:rPr>
                <w:ins w:id="1852" w:author="Jason Rhee" w:date="2023-02-20T15:28:00Z"/>
                <w:rFonts w:cs="Arial"/>
                <w:sz w:val="16"/>
                <w:szCs w:val="16"/>
              </w:rPr>
            </w:pPr>
            <w:ins w:id="1853" w:author="Jason Rhee" w:date="2023-02-20T15:28:00Z">
              <w:r w:rsidRPr="007A4C3B">
                <w:rPr>
                  <w:rFonts w:eastAsia="MS Mincho" w:cs="Arial"/>
                  <w:sz w:val="16"/>
                  <w:szCs w:val="16"/>
                  <w:lang w:eastAsia="en-SG"/>
                </w:rPr>
                <w:t>certificates</w:t>
              </w:r>
            </w:ins>
          </w:p>
        </w:tc>
        <w:tc>
          <w:tcPr>
            <w:tcW w:w="3420" w:type="dxa"/>
            <w:shd w:val="clear" w:color="auto" w:fill="FFFFFF"/>
          </w:tcPr>
          <w:p w14:paraId="08DCF2F9" w14:textId="25426718" w:rsidR="007A4C3B" w:rsidRPr="007A4C3B" w:rsidRDefault="007A4C3B" w:rsidP="007A4C3B">
            <w:pPr>
              <w:spacing w:before="60" w:after="60"/>
              <w:jc w:val="left"/>
              <w:rPr>
                <w:ins w:id="1854" w:author="Jason Rhee" w:date="2023-02-20T15:28:00Z"/>
                <w:rFonts w:cs="Arial"/>
                <w:sz w:val="16"/>
                <w:szCs w:val="16"/>
              </w:rPr>
            </w:pPr>
            <w:ins w:id="1855" w:author="Jason Rhee" w:date="2023-02-20T15:28:00Z">
              <w:r w:rsidRPr="007A4C3B">
                <w:rPr>
                  <w:rFonts w:eastAsia="MS Mincho" w:cs="Arial"/>
                  <w:sz w:val="16"/>
                  <w:szCs w:val="16"/>
                  <w:lang w:eastAsia="en-SG"/>
                </w:rPr>
                <w:t>Signed public key certificates referred to by digital signatures in the Exchange Set</w:t>
              </w:r>
            </w:ins>
          </w:p>
        </w:tc>
        <w:tc>
          <w:tcPr>
            <w:tcW w:w="804" w:type="dxa"/>
            <w:shd w:val="clear" w:color="auto" w:fill="FFFFFF"/>
          </w:tcPr>
          <w:p w14:paraId="1F61FA39" w14:textId="7F79CDD2" w:rsidR="007A4C3B" w:rsidRPr="007A4C3B" w:rsidRDefault="007A4C3B" w:rsidP="007A4C3B">
            <w:pPr>
              <w:snapToGrid w:val="0"/>
              <w:spacing w:before="60" w:after="60"/>
              <w:jc w:val="center"/>
              <w:rPr>
                <w:ins w:id="1856" w:author="Jason Rhee" w:date="2023-02-20T15:28:00Z"/>
                <w:rFonts w:cs="Arial"/>
                <w:sz w:val="16"/>
                <w:szCs w:val="16"/>
              </w:rPr>
            </w:pPr>
            <w:proofErr w:type="gramStart"/>
            <w:ins w:id="1857" w:author="Jason Rhee" w:date="2023-02-20T15:28:00Z">
              <w:r w:rsidRPr="007A4C3B">
                <w:rPr>
                  <w:rFonts w:eastAsia="MS Mincho" w:cs="Arial"/>
                  <w:sz w:val="16"/>
                  <w:szCs w:val="16"/>
                  <w:lang w:eastAsia="en-SG"/>
                </w:rPr>
                <w:t>0..*</w:t>
              </w:r>
              <w:proofErr w:type="gramEnd"/>
            </w:ins>
          </w:p>
        </w:tc>
        <w:tc>
          <w:tcPr>
            <w:tcW w:w="2436" w:type="dxa"/>
            <w:shd w:val="clear" w:color="auto" w:fill="FFFFFF"/>
          </w:tcPr>
          <w:p w14:paraId="0CC9264A" w14:textId="7ED9E3C7" w:rsidR="007A4C3B" w:rsidRPr="007A4C3B" w:rsidRDefault="007A4C3B" w:rsidP="007A4C3B">
            <w:pPr>
              <w:snapToGrid w:val="0"/>
              <w:spacing w:before="60" w:after="60"/>
              <w:rPr>
                <w:ins w:id="1858" w:author="Jason Rhee" w:date="2023-02-20T15:28:00Z"/>
                <w:rFonts w:cs="Arial"/>
                <w:sz w:val="16"/>
                <w:szCs w:val="16"/>
              </w:rPr>
            </w:pPr>
            <w:ins w:id="1859" w:author="Jason Rhee" w:date="2023-02-20T15:28:00Z">
              <w:r w:rsidRPr="007A4C3B">
                <w:rPr>
                  <w:rFonts w:eastAsia="MS Mincho" w:cs="Arial"/>
                  <w:sz w:val="16"/>
                  <w:szCs w:val="16"/>
                  <w:lang w:eastAsia="en-SG"/>
                </w:rPr>
                <w:t>S100_SE_CertificateContainer</w:t>
              </w:r>
            </w:ins>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ins w:id="1860" w:author="Jason Rhee" w:date="2023-02-20T15:28:00Z"/>
                <w:rFonts w:eastAsia="MS Mincho" w:cs="Arial"/>
                <w:sz w:val="16"/>
                <w:szCs w:val="16"/>
                <w:lang w:eastAsia="en-SG"/>
              </w:rPr>
            </w:pPr>
            <w:ins w:id="1861" w:author="Jason Rhee" w:date="2023-02-20T15:28:00Z">
              <w:r w:rsidRPr="007A4C3B">
                <w:rPr>
                  <w:rFonts w:eastAsia="MS Mincho" w:cs="Arial"/>
                  <w:sz w:val="16"/>
                  <w:szCs w:val="16"/>
                  <w:lang w:eastAsia="en-SG"/>
                </w:rPr>
                <w:t>Content defined in S-100 Part 15. All</w:t>
              </w:r>
            </w:ins>
          </w:p>
          <w:p w14:paraId="24E97CE4" w14:textId="77777777" w:rsidR="007A4C3B" w:rsidRPr="007A4C3B" w:rsidRDefault="007A4C3B" w:rsidP="007A4C3B">
            <w:pPr>
              <w:autoSpaceDE w:val="0"/>
              <w:autoSpaceDN w:val="0"/>
              <w:adjustRightInd w:val="0"/>
              <w:spacing w:before="0" w:after="0"/>
              <w:jc w:val="left"/>
              <w:rPr>
                <w:ins w:id="1862" w:author="Jason Rhee" w:date="2023-02-20T15:28:00Z"/>
                <w:rFonts w:eastAsia="MS Mincho" w:cs="Arial"/>
                <w:sz w:val="16"/>
                <w:szCs w:val="16"/>
                <w:lang w:eastAsia="en-SG"/>
              </w:rPr>
            </w:pPr>
            <w:ins w:id="1863" w:author="Jason Rhee" w:date="2023-02-20T15:28:00Z">
              <w:r w:rsidRPr="007A4C3B">
                <w:rPr>
                  <w:rFonts w:eastAsia="MS Mincho" w:cs="Arial"/>
                  <w:sz w:val="16"/>
                  <w:szCs w:val="16"/>
                  <w:lang w:eastAsia="en-SG"/>
                </w:rPr>
                <w:t xml:space="preserve">certificates used, except the SA </w:t>
              </w:r>
              <w:proofErr w:type="gramStart"/>
              <w:r w:rsidRPr="007A4C3B">
                <w:rPr>
                  <w:rFonts w:eastAsia="MS Mincho" w:cs="Arial"/>
                  <w:sz w:val="16"/>
                  <w:szCs w:val="16"/>
                  <w:lang w:eastAsia="en-SG"/>
                </w:rPr>
                <w:t>root</w:t>
              </w:r>
              <w:proofErr w:type="gramEnd"/>
            </w:ins>
          </w:p>
          <w:p w14:paraId="1BCEA699" w14:textId="2C68EDD4" w:rsidR="007A4C3B" w:rsidRPr="007A4C3B" w:rsidRDefault="007A4C3B" w:rsidP="007A4C3B">
            <w:pPr>
              <w:snapToGrid w:val="0"/>
              <w:spacing w:before="60" w:after="60"/>
              <w:rPr>
                <w:ins w:id="1864" w:author="Jason Rhee" w:date="2023-02-20T15:28:00Z"/>
                <w:rFonts w:cs="Arial"/>
                <w:sz w:val="16"/>
                <w:szCs w:val="16"/>
                <w:lang w:val="en-GB"/>
              </w:rPr>
            </w:pPr>
            <w:ins w:id="1865" w:author="Jason Rhee" w:date="2023-02-20T15:28:00Z">
              <w:r w:rsidRPr="007A4C3B">
                <w:rPr>
                  <w:rFonts w:eastAsia="MS Mincho" w:cs="Arial"/>
                  <w:sz w:val="16"/>
                  <w:szCs w:val="16"/>
                  <w:lang w:eastAsia="en-SG"/>
                </w:rPr>
                <w:t>certificate (installed separately by the implementing system) shall be included</w:t>
              </w:r>
            </w:ins>
          </w:p>
        </w:tc>
      </w:tr>
      <w:tr w:rsidR="007A4C3B" w:rsidRPr="006F1FE6" w14:paraId="53DECB78" w14:textId="77777777" w:rsidTr="007A4C3B">
        <w:trPr>
          <w:trHeight w:val="495"/>
          <w:ins w:id="1866" w:author="Jason Rhee" w:date="2023-02-20T15:28:00Z"/>
        </w:trPr>
        <w:tc>
          <w:tcPr>
            <w:tcW w:w="1080" w:type="dxa"/>
            <w:shd w:val="clear" w:color="auto" w:fill="FFFFFF"/>
          </w:tcPr>
          <w:p w14:paraId="059574B4" w14:textId="50789DEE" w:rsidR="007A4C3B" w:rsidRPr="007A4C3B" w:rsidRDefault="007A4C3B" w:rsidP="007A4C3B">
            <w:pPr>
              <w:snapToGrid w:val="0"/>
              <w:spacing w:before="60" w:after="60"/>
              <w:rPr>
                <w:ins w:id="1867" w:author="Jason Rhee" w:date="2023-02-20T15:28:00Z"/>
                <w:rFonts w:cs="Arial"/>
                <w:sz w:val="16"/>
                <w:szCs w:val="16"/>
                <w:lang w:val="en-GB"/>
              </w:rPr>
            </w:pPr>
            <w:ins w:id="1868" w:author="Jason Rhee" w:date="2023-02-20T15:28:00Z">
              <w:r w:rsidRPr="007A4C3B">
                <w:rPr>
                  <w:rFonts w:cs="Arial"/>
                  <w:sz w:val="16"/>
                  <w:szCs w:val="16"/>
                  <w:lang w:val="en-GB"/>
                </w:rPr>
                <w:t>Attribute</w:t>
              </w:r>
            </w:ins>
          </w:p>
        </w:tc>
        <w:tc>
          <w:tcPr>
            <w:tcW w:w="3060" w:type="dxa"/>
            <w:shd w:val="clear" w:color="auto" w:fill="FFFFFF"/>
          </w:tcPr>
          <w:p w14:paraId="51AADF54" w14:textId="3E4F8AFA" w:rsidR="007A4C3B" w:rsidRPr="007A4C3B" w:rsidRDefault="007A4C3B" w:rsidP="007A4C3B">
            <w:pPr>
              <w:snapToGrid w:val="0"/>
              <w:spacing w:before="60" w:after="60"/>
              <w:rPr>
                <w:ins w:id="1869" w:author="Jason Rhee" w:date="2023-02-20T15:28:00Z"/>
                <w:rFonts w:cs="Arial"/>
                <w:sz w:val="16"/>
                <w:szCs w:val="16"/>
              </w:rPr>
            </w:pPr>
            <w:proofErr w:type="spellStart"/>
            <w:ins w:id="1870" w:author="Jason Rhee" w:date="2023-02-20T15:28:00Z">
              <w:r w:rsidRPr="007A4C3B">
                <w:rPr>
                  <w:rFonts w:eastAsia="MS Mincho" w:cs="Arial"/>
                  <w:sz w:val="16"/>
                  <w:szCs w:val="16"/>
                  <w:lang w:eastAsia="en-SG"/>
                </w:rPr>
                <w:t>dataServerIdentifier</w:t>
              </w:r>
              <w:proofErr w:type="spellEnd"/>
            </w:ins>
          </w:p>
        </w:tc>
        <w:tc>
          <w:tcPr>
            <w:tcW w:w="3420" w:type="dxa"/>
            <w:shd w:val="clear" w:color="auto" w:fill="FFFFFF"/>
          </w:tcPr>
          <w:p w14:paraId="23466D5D" w14:textId="0C9378A8" w:rsidR="007A4C3B" w:rsidRPr="007A4C3B" w:rsidRDefault="007A4C3B" w:rsidP="007A4C3B">
            <w:pPr>
              <w:spacing w:before="60" w:after="60"/>
              <w:jc w:val="left"/>
              <w:rPr>
                <w:ins w:id="1871" w:author="Jason Rhee" w:date="2023-02-20T15:28:00Z"/>
                <w:rFonts w:cs="Arial"/>
                <w:sz w:val="16"/>
                <w:szCs w:val="16"/>
              </w:rPr>
            </w:pPr>
            <w:ins w:id="1872" w:author="Jason Rhee" w:date="2023-02-20T15:28:00Z">
              <w:r w:rsidRPr="007A4C3B">
                <w:rPr>
                  <w:rFonts w:eastAsia="MS Mincho" w:cs="Arial"/>
                  <w:sz w:val="16"/>
                  <w:szCs w:val="16"/>
                  <w:lang w:eastAsia="en-SG"/>
                </w:rPr>
                <w:t>Identifies the data server for the permit</w:t>
              </w:r>
            </w:ins>
          </w:p>
        </w:tc>
        <w:tc>
          <w:tcPr>
            <w:tcW w:w="804" w:type="dxa"/>
            <w:shd w:val="clear" w:color="auto" w:fill="FFFFFF"/>
          </w:tcPr>
          <w:p w14:paraId="5FDE4613" w14:textId="108884B9" w:rsidR="007A4C3B" w:rsidRPr="007A4C3B" w:rsidRDefault="007A4C3B" w:rsidP="007A4C3B">
            <w:pPr>
              <w:snapToGrid w:val="0"/>
              <w:spacing w:before="60" w:after="60"/>
              <w:jc w:val="center"/>
              <w:rPr>
                <w:ins w:id="1873" w:author="Jason Rhee" w:date="2023-02-20T15:28:00Z"/>
                <w:rFonts w:cs="Arial"/>
                <w:sz w:val="16"/>
                <w:szCs w:val="16"/>
              </w:rPr>
            </w:pPr>
            <w:ins w:id="1874" w:author="Jason Rhee" w:date="2023-02-20T15:28:00Z">
              <w:r w:rsidRPr="007A4C3B">
                <w:rPr>
                  <w:rFonts w:eastAsia="MS Mincho" w:cs="Arial"/>
                  <w:sz w:val="16"/>
                  <w:szCs w:val="16"/>
                  <w:lang w:eastAsia="en-SG"/>
                </w:rPr>
                <w:t>0..1</w:t>
              </w:r>
            </w:ins>
          </w:p>
        </w:tc>
        <w:tc>
          <w:tcPr>
            <w:tcW w:w="2436" w:type="dxa"/>
            <w:shd w:val="clear" w:color="auto" w:fill="FFFFFF"/>
          </w:tcPr>
          <w:p w14:paraId="6D333711" w14:textId="3BC6911F" w:rsidR="007A4C3B" w:rsidRPr="007A4C3B" w:rsidRDefault="007A4C3B" w:rsidP="007A4C3B">
            <w:pPr>
              <w:snapToGrid w:val="0"/>
              <w:spacing w:before="60" w:after="60"/>
              <w:rPr>
                <w:ins w:id="1875" w:author="Jason Rhee" w:date="2023-02-20T15:28:00Z"/>
                <w:rFonts w:cs="Arial"/>
                <w:sz w:val="16"/>
                <w:szCs w:val="16"/>
              </w:rPr>
            </w:pPr>
            <w:proofErr w:type="spellStart"/>
            <w:ins w:id="1876" w:author="Jason Rhee" w:date="2023-02-20T15:28:00Z">
              <w:r w:rsidRPr="007A4C3B">
                <w:rPr>
                  <w:rFonts w:eastAsia="MS Mincho" w:cs="Arial"/>
                  <w:sz w:val="16"/>
                  <w:szCs w:val="16"/>
                  <w:lang w:eastAsia="en-SG"/>
                </w:rPr>
                <w:t>CharacterString</w:t>
              </w:r>
              <w:proofErr w:type="spellEnd"/>
            </w:ins>
          </w:p>
        </w:tc>
        <w:tc>
          <w:tcPr>
            <w:tcW w:w="3060" w:type="dxa"/>
            <w:shd w:val="clear" w:color="auto" w:fill="FFFFFF"/>
          </w:tcPr>
          <w:p w14:paraId="60D48428" w14:textId="77777777" w:rsidR="007A4C3B" w:rsidRPr="007A4C3B" w:rsidRDefault="007A4C3B" w:rsidP="007A4C3B">
            <w:pPr>
              <w:snapToGrid w:val="0"/>
              <w:spacing w:before="60" w:after="60"/>
              <w:rPr>
                <w:ins w:id="1877" w:author="Jason Rhee" w:date="2023-02-20T15:28:00Z"/>
                <w:rFonts w:cs="Arial"/>
                <w:sz w:val="16"/>
                <w:szCs w:val="16"/>
                <w:lang w:val="en-GB"/>
              </w:rPr>
            </w:pPr>
          </w:p>
        </w:tc>
      </w:tr>
      <w:tr w:rsidR="00C800DC" w:rsidRPr="006F1FE6" w:rsidDel="00EE37EB" w14:paraId="04673DEB" w14:textId="4438F2AF" w:rsidTr="007A4C3B">
        <w:trPr>
          <w:trHeight w:val="495"/>
          <w:del w:id="1878" w:author="Jason Rhee" w:date="2023-02-20T15:50:00Z"/>
        </w:trPr>
        <w:tc>
          <w:tcPr>
            <w:tcW w:w="1080" w:type="dxa"/>
            <w:shd w:val="clear" w:color="auto" w:fill="FFFFFF"/>
          </w:tcPr>
          <w:p w14:paraId="56FA3D02" w14:textId="7C28746E" w:rsidR="00C800DC" w:rsidRPr="00EE37EB" w:rsidDel="00EE37EB" w:rsidRDefault="00C800DC" w:rsidP="00C800DC">
            <w:pPr>
              <w:snapToGrid w:val="0"/>
              <w:spacing w:before="60" w:after="60"/>
              <w:rPr>
                <w:del w:id="1879" w:author="Jason Rhee" w:date="2023-02-20T15:50:00Z"/>
                <w:sz w:val="16"/>
                <w:szCs w:val="16"/>
                <w:lang w:val="en-GB"/>
              </w:rPr>
            </w:pPr>
            <w:del w:id="1880" w:author="Jason Rhee" w:date="2023-02-20T15:50:00Z">
              <w:r w:rsidRPr="00EE37EB" w:rsidDel="00EE37EB">
                <w:rPr>
                  <w:sz w:val="16"/>
                  <w:szCs w:val="16"/>
                  <w:lang w:val="en-GB"/>
                </w:rPr>
                <w:delText>Attribute</w:delText>
              </w:r>
            </w:del>
          </w:p>
        </w:tc>
        <w:tc>
          <w:tcPr>
            <w:tcW w:w="3060" w:type="dxa"/>
            <w:shd w:val="clear" w:color="auto" w:fill="FFFFFF"/>
          </w:tcPr>
          <w:p w14:paraId="59035AF4" w14:textId="3B337606" w:rsidR="00C800DC" w:rsidRPr="00EE37EB" w:rsidDel="00EE37EB" w:rsidRDefault="00C800DC" w:rsidP="00C800DC">
            <w:pPr>
              <w:snapToGrid w:val="0"/>
              <w:spacing w:before="60" w:after="60"/>
              <w:rPr>
                <w:del w:id="1881" w:author="Jason Rhee" w:date="2023-02-20T15:50:00Z"/>
                <w:sz w:val="16"/>
                <w:szCs w:val="16"/>
                <w:lang w:val="en-GB"/>
              </w:rPr>
            </w:pPr>
            <w:del w:id="1882" w:author="Jason Rhee" w:date="2023-02-20T15:50:00Z">
              <w:r w:rsidRPr="00EE37EB" w:rsidDel="00EE37EB">
                <w:rPr>
                  <w:rFonts w:cs="Arial"/>
                  <w:sz w:val="16"/>
                  <w:szCs w:val="16"/>
                </w:rPr>
                <w:delText>compressionFlag</w:delText>
              </w:r>
            </w:del>
          </w:p>
        </w:tc>
        <w:tc>
          <w:tcPr>
            <w:tcW w:w="3420" w:type="dxa"/>
            <w:shd w:val="clear" w:color="auto" w:fill="FFFFFF"/>
          </w:tcPr>
          <w:p w14:paraId="70C52BB0" w14:textId="79718142" w:rsidR="00C800DC" w:rsidRPr="00EE37EB" w:rsidDel="00EE37EB" w:rsidRDefault="00C800DC" w:rsidP="00C800DC">
            <w:pPr>
              <w:snapToGrid w:val="0"/>
              <w:spacing w:before="60" w:after="60"/>
              <w:jc w:val="left"/>
              <w:rPr>
                <w:del w:id="1883" w:author="Jason Rhee" w:date="2023-02-20T15:50:00Z"/>
                <w:sz w:val="16"/>
                <w:szCs w:val="16"/>
                <w:lang w:val="en-GB"/>
              </w:rPr>
            </w:pPr>
            <w:del w:id="1884" w:author="Jason Rhee" w:date="2023-02-20T15:50:00Z">
              <w:r w:rsidRPr="00EE37EB" w:rsidDel="00EE37EB">
                <w:rPr>
                  <w:sz w:val="16"/>
                  <w:szCs w:val="16"/>
                  <w:lang w:val="en-GB"/>
                </w:rPr>
                <w:delText>Is the data compressed</w:delText>
              </w:r>
            </w:del>
          </w:p>
        </w:tc>
        <w:tc>
          <w:tcPr>
            <w:tcW w:w="804" w:type="dxa"/>
            <w:shd w:val="clear" w:color="auto" w:fill="FFFFFF"/>
          </w:tcPr>
          <w:p w14:paraId="5729F21A" w14:textId="3BC9085B" w:rsidR="00C800DC" w:rsidRPr="00EE37EB" w:rsidDel="00EE37EB" w:rsidRDefault="00C800DC" w:rsidP="00C800DC">
            <w:pPr>
              <w:snapToGrid w:val="0"/>
              <w:spacing w:before="60" w:after="60"/>
              <w:jc w:val="center"/>
              <w:rPr>
                <w:del w:id="1885" w:author="Jason Rhee" w:date="2023-02-20T15:50:00Z"/>
                <w:sz w:val="16"/>
                <w:szCs w:val="16"/>
                <w:lang w:val="en-GB"/>
              </w:rPr>
            </w:pPr>
            <w:del w:id="1886" w:author="Jason Rhee" w:date="2023-02-20T15:50:00Z">
              <w:r w:rsidRPr="00EE37EB" w:rsidDel="00EE37EB">
                <w:rPr>
                  <w:rFonts w:cs="Arial"/>
                  <w:sz w:val="16"/>
                  <w:szCs w:val="16"/>
                </w:rPr>
                <w:delText>0..1</w:delText>
              </w:r>
            </w:del>
          </w:p>
        </w:tc>
        <w:tc>
          <w:tcPr>
            <w:tcW w:w="2436" w:type="dxa"/>
            <w:shd w:val="clear" w:color="auto" w:fill="FFFFFF"/>
          </w:tcPr>
          <w:p w14:paraId="7F39B053" w14:textId="33ED54A3" w:rsidR="00C800DC" w:rsidRPr="00EE37EB" w:rsidDel="00EE37EB" w:rsidRDefault="00C800DC" w:rsidP="00C800DC">
            <w:pPr>
              <w:snapToGrid w:val="0"/>
              <w:spacing w:before="60" w:after="60"/>
              <w:rPr>
                <w:del w:id="1887" w:author="Jason Rhee" w:date="2023-02-20T15:50:00Z"/>
                <w:sz w:val="16"/>
                <w:szCs w:val="16"/>
                <w:lang w:val="en-GB"/>
              </w:rPr>
            </w:pPr>
            <w:del w:id="1888" w:author="Jason Rhee" w:date="2023-02-20T15:50:00Z">
              <w:r w:rsidRPr="00EE37EB" w:rsidDel="00EE37EB">
                <w:rPr>
                  <w:rFonts w:cs="Arial"/>
                  <w:sz w:val="16"/>
                  <w:szCs w:val="16"/>
                </w:rPr>
                <w:delText>Boolean</w:delText>
              </w:r>
            </w:del>
          </w:p>
        </w:tc>
        <w:tc>
          <w:tcPr>
            <w:tcW w:w="3060" w:type="dxa"/>
            <w:shd w:val="clear" w:color="auto" w:fill="FFFFFF"/>
          </w:tcPr>
          <w:p w14:paraId="632E5B08" w14:textId="253A2F65" w:rsidR="00C800DC" w:rsidRPr="00EE37EB" w:rsidDel="00EE37EB" w:rsidRDefault="00C800DC" w:rsidP="00C800DC">
            <w:pPr>
              <w:snapToGrid w:val="0"/>
              <w:spacing w:before="60" w:after="60"/>
              <w:rPr>
                <w:del w:id="1889" w:author="Jason Rhee" w:date="2023-02-20T15:50:00Z"/>
                <w:sz w:val="16"/>
                <w:szCs w:val="16"/>
                <w:lang w:val="en-GB"/>
              </w:rPr>
            </w:pPr>
            <w:del w:id="1890" w:author="Jason Rhee" w:date="2023-02-20T15:50:00Z">
              <w:r w:rsidRPr="00EE37EB" w:rsidDel="00EE37EB">
                <w:rPr>
                  <w:sz w:val="16"/>
                  <w:szCs w:val="16"/>
                  <w:lang w:val="en-GB"/>
                </w:rPr>
                <w:delText>Yes or No</w:delText>
              </w:r>
            </w:del>
          </w:p>
        </w:tc>
      </w:tr>
      <w:tr w:rsidR="00072A9E" w:rsidRPr="006F1FE6" w:rsidDel="00072A9E" w14:paraId="32616A16" w14:textId="344F069B" w:rsidTr="00072A9E">
        <w:trPr>
          <w:trHeight w:val="495"/>
          <w:del w:id="1891" w:author="Jason Rhee" w:date="2023-02-20T17:51:00Z"/>
        </w:trPr>
        <w:tc>
          <w:tcPr>
            <w:tcW w:w="1080" w:type="dxa"/>
            <w:shd w:val="clear" w:color="auto" w:fill="auto"/>
          </w:tcPr>
          <w:p w14:paraId="07BF0517" w14:textId="6774C9E2" w:rsidR="00C800DC" w:rsidRPr="006F1FE6" w:rsidDel="00072A9E" w:rsidRDefault="00C800DC" w:rsidP="00C800DC">
            <w:pPr>
              <w:snapToGrid w:val="0"/>
              <w:spacing w:before="60" w:after="60"/>
              <w:rPr>
                <w:del w:id="1892" w:author="Jason Rhee" w:date="2023-02-20T17:51:00Z"/>
                <w:sz w:val="16"/>
                <w:szCs w:val="16"/>
                <w:lang w:val="en-GB"/>
              </w:rPr>
            </w:pPr>
            <w:del w:id="1893" w:author="Jason Rhee" w:date="2023-02-20T17:51:00Z">
              <w:r w:rsidDel="00072A9E">
                <w:rPr>
                  <w:sz w:val="16"/>
                  <w:szCs w:val="16"/>
                  <w:lang w:val="en-GB"/>
                </w:rPr>
                <w:delText>Attribute</w:delText>
              </w:r>
            </w:del>
          </w:p>
        </w:tc>
        <w:tc>
          <w:tcPr>
            <w:tcW w:w="3060" w:type="dxa"/>
            <w:shd w:val="clear" w:color="auto" w:fill="auto"/>
          </w:tcPr>
          <w:p w14:paraId="4632F6FB" w14:textId="57EB12DF" w:rsidR="00C800DC" w:rsidRPr="006F1FE6" w:rsidDel="00072A9E" w:rsidRDefault="00C800DC" w:rsidP="00C800DC">
            <w:pPr>
              <w:snapToGrid w:val="0"/>
              <w:spacing w:before="60" w:after="60"/>
              <w:rPr>
                <w:del w:id="1894" w:author="Jason Rhee" w:date="2023-02-20T17:51:00Z"/>
                <w:sz w:val="16"/>
                <w:szCs w:val="16"/>
                <w:lang w:val="en-GB"/>
              </w:rPr>
            </w:pPr>
            <w:del w:id="1895" w:author="Jason Rhee" w:date="2023-02-20T17:51:00Z">
              <w:r w:rsidDel="00072A9E">
                <w:rPr>
                  <w:rFonts w:cs="Arial"/>
                  <w:sz w:val="16"/>
                  <w:szCs w:val="16"/>
                </w:rPr>
                <w:delText>algorithmMethod</w:delText>
              </w:r>
            </w:del>
          </w:p>
        </w:tc>
        <w:tc>
          <w:tcPr>
            <w:tcW w:w="3420" w:type="dxa"/>
            <w:shd w:val="clear" w:color="auto" w:fill="auto"/>
          </w:tcPr>
          <w:p w14:paraId="2C39DACB" w14:textId="5DA6F392" w:rsidR="00C800DC" w:rsidRPr="006F1FE6" w:rsidDel="00072A9E" w:rsidRDefault="00C800DC" w:rsidP="00C800DC">
            <w:pPr>
              <w:snapToGrid w:val="0"/>
              <w:spacing w:before="60" w:after="60"/>
              <w:jc w:val="left"/>
              <w:rPr>
                <w:del w:id="1896" w:author="Jason Rhee" w:date="2023-02-20T17:51:00Z"/>
                <w:sz w:val="16"/>
                <w:szCs w:val="16"/>
                <w:lang w:val="en-GB"/>
              </w:rPr>
            </w:pPr>
            <w:del w:id="1897" w:author="Jason Rhee" w:date="2023-02-20T17:51:00Z">
              <w:r w:rsidDel="00072A9E">
                <w:rPr>
                  <w:sz w:val="16"/>
                  <w:szCs w:val="16"/>
                  <w:lang w:val="en-GB"/>
                </w:rPr>
                <w:delText>Type of compression algorithm</w:delText>
              </w:r>
            </w:del>
          </w:p>
        </w:tc>
        <w:tc>
          <w:tcPr>
            <w:tcW w:w="804" w:type="dxa"/>
            <w:shd w:val="clear" w:color="auto" w:fill="auto"/>
          </w:tcPr>
          <w:p w14:paraId="428B6EE5" w14:textId="34D866EE" w:rsidR="00C800DC" w:rsidRPr="006F1FE6" w:rsidDel="00072A9E" w:rsidRDefault="00C800DC" w:rsidP="00C800DC">
            <w:pPr>
              <w:snapToGrid w:val="0"/>
              <w:spacing w:before="60" w:after="60"/>
              <w:jc w:val="center"/>
              <w:rPr>
                <w:del w:id="1898" w:author="Jason Rhee" w:date="2023-02-20T17:51:00Z"/>
                <w:sz w:val="16"/>
                <w:szCs w:val="16"/>
                <w:lang w:val="en-GB"/>
              </w:rPr>
            </w:pPr>
            <w:del w:id="1899" w:author="Jason Rhee" w:date="2023-02-20T17:51:00Z">
              <w:r w:rsidDel="00072A9E">
                <w:rPr>
                  <w:rFonts w:cs="Arial"/>
                  <w:sz w:val="16"/>
                  <w:szCs w:val="16"/>
                </w:rPr>
                <w:delText>0..1</w:delText>
              </w:r>
            </w:del>
          </w:p>
        </w:tc>
        <w:tc>
          <w:tcPr>
            <w:tcW w:w="2436" w:type="dxa"/>
            <w:shd w:val="clear" w:color="auto" w:fill="auto"/>
          </w:tcPr>
          <w:p w14:paraId="7A2A162A" w14:textId="072DCC30" w:rsidR="00C800DC" w:rsidRPr="006F1FE6" w:rsidDel="00072A9E" w:rsidRDefault="00C800DC" w:rsidP="00C800DC">
            <w:pPr>
              <w:snapToGrid w:val="0"/>
              <w:spacing w:before="60" w:after="60"/>
              <w:rPr>
                <w:del w:id="1900" w:author="Jason Rhee" w:date="2023-02-20T17:51:00Z"/>
                <w:sz w:val="16"/>
                <w:szCs w:val="16"/>
                <w:lang w:val="en-GB"/>
              </w:rPr>
            </w:pPr>
            <w:del w:id="1901" w:author="Jason Rhee" w:date="2023-02-20T17:51:00Z">
              <w:r w:rsidDel="00072A9E">
                <w:rPr>
                  <w:rFonts w:cs="Arial"/>
                  <w:sz w:val="16"/>
                  <w:szCs w:val="16"/>
                </w:rPr>
                <w:delText>CharacterString</w:delText>
              </w:r>
            </w:del>
          </w:p>
        </w:tc>
        <w:tc>
          <w:tcPr>
            <w:tcW w:w="3060" w:type="dxa"/>
            <w:shd w:val="clear" w:color="auto" w:fill="auto"/>
          </w:tcPr>
          <w:p w14:paraId="3BA13455" w14:textId="0BD2E2AF" w:rsidR="00C800DC" w:rsidRPr="006F1FE6" w:rsidDel="00072A9E" w:rsidRDefault="00C800DC" w:rsidP="00C800DC">
            <w:pPr>
              <w:snapToGrid w:val="0"/>
              <w:spacing w:before="60" w:after="60"/>
              <w:rPr>
                <w:del w:id="1902" w:author="Jason Rhee" w:date="2023-02-20T17:51:00Z"/>
                <w:sz w:val="16"/>
                <w:szCs w:val="16"/>
                <w:lang w:val="en-GB"/>
              </w:rPr>
            </w:pPr>
            <w:del w:id="1903" w:author="Jason Rhee" w:date="2023-02-20T17:51:00Z">
              <w:r w:rsidDel="00072A9E">
                <w:rPr>
                  <w:sz w:val="16"/>
                  <w:szCs w:val="16"/>
                  <w:lang w:val="en-GB"/>
                </w:rPr>
                <w:delText>For example. RAR or ZIP</w:delText>
              </w:r>
            </w:del>
          </w:p>
        </w:tc>
      </w:tr>
      <w:tr w:rsidR="00C800DC" w:rsidRPr="006F1FE6" w:rsidDel="00EE37EB" w14:paraId="4D3611A5" w14:textId="1C4340CA" w:rsidTr="007A4C3B">
        <w:trPr>
          <w:trHeight w:val="495"/>
          <w:del w:id="1904" w:author="Jason Rhee" w:date="2023-02-20T15:50:00Z"/>
        </w:trPr>
        <w:tc>
          <w:tcPr>
            <w:tcW w:w="1080" w:type="dxa"/>
            <w:shd w:val="clear" w:color="auto" w:fill="FFFFFF"/>
          </w:tcPr>
          <w:p w14:paraId="5E2F9339" w14:textId="79AF6AEC" w:rsidR="00C800DC" w:rsidRPr="00EE37EB" w:rsidDel="00EE37EB" w:rsidRDefault="00C800DC" w:rsidP="00C800DC">
            <w:pPr>
              <w:snapToGrid w:val="0"/>
              <w:spacing w:before="60" w:after="60"/>
              <w:rPr>
                <w:del w:id="1905" w:author="Jason Rhee" w:date="2023-02-20T15:50:00Z"/>
                <w:sz w:val="16"/>
                <w:szCs w:val="16"/>
                <w:lang w:val="en-GB"/>
              </w:rPr>
            </w:pPr>
            <w:del w:id="1906" w:author="Jason Rhee" w:date="2023-02-20T15:50:00Z">
              <w:r w:rsidRPr="00EE37EB" w:rsidDel="00EE37EB">
                <w:rPr>
                  <w:sz w:val="16"/>
                  <w:szCs w:val="16"/>
                  <w:lang w:val="en-GB"/>
                </w:rPr>
                <w:delText>Attribute</w:delText>
              </w:r>
            </w:del>
          </w:p>
        </w:tc>
        <w:tc>
          <w:tcPr>
            <w:tcW w:w="3060" w:type="dxa"/>
            <w:shd w:val="clear" w:color="auto" w:fill="FFFFFF"/>
          </w:tcPr>
          <w:p w14:paraId="622FEB9D" w14:textId="4B14115E" w:rsidR="00C800DC" w:rsidRPr="00EE37EB" w:rsidDel="00EE37EB" w:rsidRDefault="00C800DC" w:rsidP="00C800DC">
            <w:pPr>
              <w:snapToGrid w:val="0"/>
              <w:spacing w:before="60" w:after="60"/>
              <w:rPr>
                <w:del w:id="1907" w:author="Jason Rhee" w:date="2023-02-20T15:50:00Z"/>
                <w:sz w:val="16"/>
                <w:szCs w:val="16"/>
                <w:lang w:val="en-GB"/>
              </w:rPr>
            </w:pPr>
            <w:del w:id="1908" w:author="Jason Rhee" w:date="2023-02-20T15:50:00Z">
              <w:r w:rsidRPr="00EE37EB" w:rsidDel="00EE37EB">
                <w:rPr>
                  <w:rFonts w:cs="Arial"/>
                  <w:sz w:val="16"/>
                  <w:szCs w:val="16"/>
                </w:rPr>
                <w:delText>sourceMedia</w:delText>
              </w:r>
            </w:del>
          </w:p>
        </w:tc>
        <w:tc>
          <w:tcPr>
            <w:tcW w:w="3420" w:type="dxa"/>
            <w:shd w:val="clear" w:color="auto" w:fill="FFFFFF"/>
          </w:tcPr>
          <w:p w14:paraId="636ED42E" w14:textId="63EF5CA9" w:rsidR="00C800DC" w:rsidRPr="00EE37EB" w:rsidDel="00EE37EB" w:rsidRDefault="00C800DC" w:rsidP="00C800DC">
            <w:pPr>
              <w:snapToGrid w:val="0"/>
              <w:spacing w:before="60" w:after="60"/>
              <w:jc w:val="left"/>
              <w:rPr>
                <w:del w:id="1909" w:author="Jason Rhee" w:date="2023-02-20T15:50:00Z"/>
                <w:sz w:val="16"/>
                <w:szCs w:val="16"/>
                <w:lang w:val="en-GB"/>
              </w:rPr>
            </w:pPr>
            <w:del w:id="1910" w:author="Jason Rhee" w:date="2023-02-20T15:50:00Z">
              <w:r w:rsidRPr="00EE37EB" w:rsidDel="00EE37EB">
                <w:rPr>
                  <w:sz w:val="16"/>
                  <w:szCs w:val="16"/>
                  <w:lang w:val="en-GB"/>
                </w:rPr>
                <w:delText>Distribution media</w:delText>
              </w:r>
            </w:del>
          </w:p>
        </w:tc>
        <w:tc>
          <w:tcPr>
            <w:tcW w:w="804" w:type="dxa"/>
            <w:shd w:val="clear" w:color="auto" w:fill="FFFFFF"/>
          </w:tcPr>
          <w:p w14:paraId="2DCEC300" w14:textId="775A637D" w:rsidR="00C800DC" w:rsidRPr="00EE37EB" w:rsidDel="00EE37EB" w:rsidRDefault="00C800DC" w:rsidP="00C800DC">
            <w:pPr>
              <w:snapToGrid w:val="0"/>
              <w:spacing w:before="60" w:after="60"/>
              <w:jc w:val="center"/>
              <w:rPr>
                <w:del w:id="1911" w:author="Jason Rhee" w:date="2023-02-20T15:50:00Z"/>
                <w:sz w:val="16"/>
                <w:szCs w:val="16"/>
                <w:lang w:val="en-GB"/>
              </w:rPr>
            </w:pPr>
            <w:del w:id="1912" w:author="Jason Rhee" w:date="2023-02-20T15:50:00Z">
              <w:r w:rsidRPr="00EE37EB" w:rsidDel="00EE37EB">
                <w:rPr>
                  <w:rFonts w:cs="Arial"/>
                  <w:sz w:val="16"/>
                  <w:szCs w:val="16"/>
                </w:rPr>
                <w:delText>0..1</w:delText>
              </w:r>
            </w:del>
          </w:p>
        </w:tc>
        <w:tc>
          <w:tcPr>
            <w:tcW w:w="2436" w:type="dxa"/>
            <w:shd w:val="clear" w:color="auto" w:fill="FFFFFF"/>
          </w:tcPr>
          <w:p w14:paraId="701BAC1E" w14:textId="772BDD6C" w:rsidR="00C800DC" w:rsidRPr="00EE37EB" w:rsidDel="00EE37EB" w:rsidRDefault="00C800DC" w:rsidP="00C800DC">
            <w:pPr>
              <w:snapToGrid w:val="0"/>
              <w:spacing w:before="60" w:after="60"/>
              <w:rPr>
                <w:del w:id="1913" w:author="Jason Rhee" w:date="2023-02-20T15:50:00Z"/>
                <w:sz w:val="16"/>
                <w:szCs w:val="16"/>
                <w:lang w:val="en-GB"/>
              </w:rPr>
            </w:pPr>
            <w:del w:id="1914" w:author="Jason Rhee" w:date="2023-02-20T15:50:00Z">
              <w:r w:rsidRPr="00EE37EB" w:rsidDel="00EE37EB">
                <w:rPr>
                  <w:rFonts w:cs="Arial"/>
                  <w:sz w:val="16"/>
                  <w:szCs w:val="16"/>
                </w:rPr>
                <w:delText>CharacterString</w:delText>
              </w:r>
            </w:del>
          </w:p>
        </w:tc>
        <w:tc>
          <w:tcPr>
            <w:tcW w:w="3060" w:type="dxa"/>
            <w:shd w:val="clear" w:color="auto" w:fill="FFFFFF"/>
          </w:tcPr>
          <w:p w14:paraId="70A6E1EC" w14:textId="68DA5D89" w:rsidR="00C800DC" w:rsidRPr="00EE37EB" w:rsidDel="00EE37EB" w:rsidRDefault="00C800DC" w:rsidP="00C800DC">
            <w:pPr>
              <w:snapToGrid w:val="0"/>
              <w:spacing w:before="60" w:after="60"/>
              <w:rPr>
                <w:del w:id="1915" w:author="Jason Rhee" w:date="2023-02-20T15:50:00Z"/>
                <w:sz w:val="16"/>
                <w:szCs w:val="16"/>
                <w:lang w:val="en-GB"/>
              </w:rPr>
            </w:pPr>
          </w:p>
        </w:tc>
      </w:tr>
      <w:tr w:rsidR="00C800DC" w:rsidRPr="006F1FE6" w:rsidDel="00EE37EB" w14:paraId="692D70C8" w14:textId="029A08FA" w:rsidTr="007A4C3B">
        <w:trPr>
          <w:trHeight w:val="495"/>
          <w:del w:id="1916" w:author="Jason Rhee" w:date="2023-02-20T15:50:00Z"/>
        </w:trPr>
        <w:tc>
          <w:tcPr>
            <w:tcW w:w="1080" w:type="dxa"/>
            <w:shd w:val="clear" w:color="auto" w:fill="FFFFFF"/>
          </w:tcPr>
          <w:p w14:paraId="2E4FCAF9" w14:textId="74D49CFE" w:rsidR="00C800DC" w:rsidRPr="00EE37EB" w:rsidDel="00EE37EB" w:rsidRDefault="00C800DC" w:rsidP="00C800DC">
            <w:pPr>
              <w:snapToGrid w:val="0"/>
              <w:spacing w:before="60" w:after="60"/>
              <w:rPr>
                <w:del w:id="1917" w:author="Jason Rhee" w:date="2023-02-20T15:50:00Z"/>
                <w:sz w:val="16"/>
                <w:szCs w:val="16"/>
                <w:lang w:val="en-GB"/>
              </w:rPr>
            </w:pPr>
            <w:del w:id="1918" w:author="Jason Rhee" w:date="2023-02-20T15:50:00Z">
              <w:r w:rsidRPr="00EE37EB" w:rsidDel="00EE37EB">
                <w:rPr>
                  <w:sz w:val="16"/>
                  <w:szCs w:val="16"/>
                  <w:lang w:val="en-GB"/>
                </w:rPr>
                <w:delText>Attribute</w:delText>
              </w:r>
            </w:del>
          </w:p>
        </w:tc>
        <w:tc>
          <w:tcPr>
            <w:tcW w:w="3060" w:type="dxa"/>
            <w:shd w:val="clear" w:color="auto" w:fill="FFFFFF"/>
          </w:tcPr>
          <w:p w14:paraId="462A78BD" w14:textId="24C7E148" w:rsidR="00C800DC" w:rsidRPr="00EE37EB" w:rsidDel="00EE37EB" w:rsidRDefault="00C800DC" w:rsidP="00C800DC">
            <w:pPr>
              <w:snapToGrid w:val="0"/>
              <w:spacing w:before="60" w:after="60"/>
              <w:rPr>
                <w:del w:id="1919" w:author="Jason Rhee" w:date="2023-02-20T15:50:00Z"/>
                <w:sz w:val="16"/>
                <w:szCs w:val="16"/>
                <w:lang w:val="en-GB"/>
              </w:rPr>
            </w:pPr>
            <w:del w:id="1920" w:author="Jason Rhee" w:date="2023-02-20T15:50:00Z">
              <w:r w:rsidRPr="00EE37EB" w:rsidDel="00EE37EB">
                <w:rPr>
                  <w:rFonts w:cs="Arial"/>
                  <w:sz w:val="16"/>
                  <w:szCs w:val="16"/>
                </w:rPr>
                <w:delText>replacedData</w:delText>
              </w:r>
            </w:del>
          </w:p>
        </w:tc>
        <w:tc>
          <w:tcPr>
            <w:tcW w:w="3420" w:type="dxa"/>
            <w:shd w:val="clear" w:color="auto" w:fill="FFFFFF"/>
          </w:tcPr>
          <w:p w14:paraId="6666D309" w14:textId="580F2FA5" w:rsidR="00C800DC" w:rsidRPr="00EE37EB" w:rsidDel="00EE37EB" w:rsidRDefault="00C800DC" w:rsidP="00411798">
            <w:pPr>
              <w:snapToGrid w:val="0"/>
              <w:spacing w:before="60" w:after="60"/>
              <w:jc w:val="left"/>
              <w:rPr>
                <w:del w:id="1921" w:author="Jason Rhee" w:date="2023-02-20T15:50:00Z"/>
                <w:sz w:val="16"/>
                <w:szCs w:val="16"/>
                <w:lang w:val="en-GB"/>
              </w:rPr>
            </w:pPr>
            <w:del w:id="1922" w:author="Jason Rhee" w:date="2023-02-20T15:50:00Z">
              <w:r w:rsidRPr="00EE37EB" w:rsidDel="00EE37EB">
                <w:rPr>
                  <w:rFonts w:cs="Arial"/>
                  <w:sz w:val="16"/>
                  <w:szCs w:val="16"/>
                </w:rPr>
                <w:delText>If a data</w:delText>
              </w:r>
              <w:r w:rsidR="00411798" w:rsidRPr="00EE37EB" w:rsidDel="00EE37EB">
                <w:rPr>
                  <w:rFonts w:cs="Arial"/>
                  <w:sz w:val="16"/>
                  <w:szCs w:val="16"/>
                </w:rPr>
                <w:delText>set</w:delText>
              </w:r>
              <w:r w:rsidRPr="00EE37EB" w:rsidDel="00EE37EB">
                <w:rPr>
                  <w:rFonts w:cs="Arial"/>
                  <w:sz w:val="16"/>
                  <w:szCs w:val="16"/>
                </w:rPr>
                <w:delText xml:space="preserve"> is cancelled is it replaced by another data</w:delText>
              </w:r>
              <w:r w:rsidR="00411798" w:rsidRPr="00EE37EB" w:rsidDel="00EE37EB">
                <w:rPr>
                  <w:rFonts w:cs="Arial"/>
                  <w:sz w:val="16"/>
                  <w:szCs w:val="16"/>
                </w:rPr>
                <w:delText>set</w:delText>
              </w:r>
            </w:del>
          </w:p>
        </w:tc>
        <w:tc>
          <w:tcPr>
            <w:tcW w:w="804" w:type="dxa"/>
            <w:shd w:val="clear" w:color="auto" w:fill="FFFFFF"/>
          </w:tcPr>
          <w:p w14:paraId="11BADB16" w14:textId="759E3FB2" w:rsidR="00C800DC" w:rsidRPr="00EE37EB" w:rsidDel="00EE37EB" w:rsidRDefault="00C800DC" w:rsidP="00C800DC">
            <w:pPr>
              <w:snapToGrid w:val="0"/>
              <w:spacing w:before="60" w:after="60"/>
              <w:jc w:val="center"/>
              <w:rPr>
                <w:del w:id="1923" w:author="Jason Rhee" w:date="2023-02-20T15:50:00Z"/>
                <w:sz w:val="16"/>
                <w:szCs w:val="16"/>
                <w:lang w:val="en-GB"/>
              </w:rPr>
            </w:pPr>
            <w:del w:id="1924" w:author="Jason Rhee" w:date="2023-02-20T15:50:00Z">
              <w:r w:rsidRPr="00EE37EB" w:rsidDel="00EE37EB">
                <w:rPr>
                  <w:rFonts w:cs="Arial"/>
                  <w:sz w:val="16"/>
                  <w:szCs w:val="16"/>
                </w:rPr>
                <w:delText>0..1</w:delText>
              </w:r>
            </w:del>
          </w:p>
        </w:tc>
        <w:tc>
          <w:tcPr>
            <w:tcW w:w="2436" w:type="dxa"/>
            <w:shd w:val="clear" w:color="auto" w:fill="FFFFFF"/>
          </w:tcPr>
          <w:p w14:paraId="4873942A" w14:textId="0B85E1F4" w:rsidR="00C800DC" w:rsidRPr="00EE37EB" w:rsidDel="00EE37EB" w:rsidRDefault="00C800DC" w:rsidP="00C800DC">
            <w:pPr>
              <w:snapToGrid w:val="0"/>
              <w:spacing w:before="60" w:after="60"/>
              <w:rPr>
                <w:del w:id="1925" w:author="Jason Rhee" w:date="2023-02-20T15:50:00Z"/>
                <w:sz w:val="16"/>
                <w:szCs w:val="16"/>
                <w:lang w:val="en-GB"/>
              </w:rPr>
            </w:pPr>
            <w:del w:id="1926" w:author="Jason Rhee" w:date="2023-02-20T15:50:00Z">
              <w:r w:rsidRPr="00EE37EB" w:rsidDel="00EE37EB">
                <w:rPr>
                  <w:rFonts w:cs="Arial"/>
                  <w:sz w:val="16"/>
                  <w:szCs w:val="16"/>
                </w:rPr>
                <w:delText>Boolean</w:delText>
              </w:r>
            </w:del>
          </w:p>
        </w:tc>
        <w:tc>
          <w:tcPr>
            <w:tcW w:w="3060" w:type="dxa"/>
            <w:shd w:val="clear" w:color="auto" w:fill="FFFFFF"/>
          </w:tcPr>
          <w:p w14:paraId="1507D971" w14:textId="0D83567F" w:rsidR="00C800DC" w:rsidRPr="00EE37EB" w:rsidDel="00EE37EB" w:rsidRDefault="00DE55F5" w:rsidP="00C800DC">
            <w:pPr>
              <w:snapToGrid w:val="0"/>
              <w:spacing w:before="60" w:after="60"/>
              <w:rPr>
                <w:del w:id="1927" w:author="Jason Rhee" w:date="2023-02-20T15:50:00Z"/>
                <w:sz w:val="16"/>
                <w:szCs w:val="16"/>
                <w:lang w:val="en-GB"/>
              </w:rPr>
            </w:pPr>
            <w:del w:id="1928" w:author="Jason Rhee" w:date="2023-02-20T15:50:00Z">
              <w:r w:rsidRPr="00EE37EB" w:rsidDel="00EE37EB">
                <w:rPr>
                  <w:sz w:val="16"/>
                  <w:szCs w:val="16"/>
                  <w:lang w:val="en-GB"/>
                </w:rPr>
                <w:delText>Yes or No</w:delText>
              </w:r>
            </w:del>
          </w:p>
        </w:tc>
      </w:tr>
      <w:tr w:rsidR="00C800DC" w:rsidRPr="006F1FE6" w:rsidDel="00EE37EB" w14:paraId="018AD968" w14:textId="08D74383" w:rsidTr="007A4C3B">
        <w:trPr>
          <w:del w:id="1929" w:author="Jason Rhee" w:date="2023-02-20T15:50:00Z"/>
        </w:trPr>
        <w:tc>
          <w:tcPr>
            <w:tcW w:w="1080" w:type="dxa"/>
            <w:shd w:val="clear" w:color="auto" w:fill="FFFFFF"/>
          </w:tcPr>
          <w:p w14:paraId="0F4C935C" w14:textId="29883DBC" w:rsidR="00C800DC" w:rsidRPr="00EE37EB" w:rsidDel="00EE37EB" w:rsidRDefault="00C800DC" w:rsidP="00C800DC">
            <w:pPr>
              <w:snapToGrid w:val="0"/>
              <w:spacing w:before="60" w:after="60"/>
              <w:rPr>
                <w:del w:id="1930" w:author="Jason Rhee" w:date="2023-02-20T15:50:00Z"/>
                <w:sz w:val="16"/>
                <w:szCs w:val="16"/>
                <w:lang w:val="en-GB"/>
              </w:rPr>
            </w:pPr>
            <w:del w:id="1931" w:author="Jason Rhee" w:date="2023-02-20T15:50:00Z">
              <w:r w:rsidRPr="00EE37EB" w:rsidDel="00EE37EB">
                <w:rPr>
                  <w:sz w:val="16"/>
                  <w:szCs w:val="16"/>
                  <w:lang w:val="en-GB"/>
                </w:rPr>
                <w:delText>Attribute</w:delText>
              </w:r>
            </w:del>
          </w:p>
        </w:tc>
        <w:tc>
          <w:tcPr>
            <w:tcW w:w="3060" w:type="dxa"/>
            <w:shd w:val="clear" w:color="auto" w:fill="FFFFFF"/>
          </w:tcPr>
          <w:p w14:paraId="07BDD6B7" w14:textId="3FD631D1" w:rsidR="00C800DC" w:rsidRPr="00EE37EB" w:rsidDel="00EE37EB" w:rsidRDefault="00C800DC" w:rsidP="00C800DC">
            <w:pPr>
              <w:snapToGrid w:val="0"/>
              <w:spacing w:before="60" w:after="60"/>
              <w:rPr>
                <w:del w:id="1932" w:author="Jason Rhee" w:date="2023-02-20T15:50:00Z"/>
                <w:rFonts w:cs="Arial"/>
                <w:sz w:val="16"/>
                <w:szCs w:val="16"/>
              </w:rPr>
            </w:pPr>
            <w:del w:id="1933" w:author="Jason Rhee" w:date="2023-02-20T15:50:00Z">
              <w:r w:rsidRPr="00EE37EB" w:rsidDel="00EE37EB">
                <w:rPr>
                  <w:rFonts w:cs="Arial"/>
                  <w:sz w:val="16"/>
                  <w:szCs w:val="16"/>
                </w:rPr>
                <w:delText>dataReplacement</w:delText>
              </w:r>
            </w:del>
          </w:p>
        </w:tc>
        <w:tc>
          <w:tcPr>
            <w:tcW w:w="3420" w:type="dxa"/>
            <w:shd w:val="clear" w:color="auto" w:fill="FFFFFF"/>
          </w:tcPr>
          <w:p w14:paraId="18E2D6FE" w14:textId="1B1878FF" w:rsidR="00C800DC" w:rsidRPr="00EE37EB" w:rsidDel="00EE37EB" w:rsidRDefault="00DE55F5" w:rsidP="00C800DC">
            <w:pPr>
              <w:snapToGrid w:val="0"/>
              <w:spacing w:before="60" w:after="60"/>
              <w:jc w:val="left"/>
              <w:rPr>
                <w:del w:id="1934" w:author="Jason Rhee" w:date="2023-02-20T15:50:00Z"/>
                <w:rFonts w:cs="Arial"/>
                <w:sz w:val="16"/>
                <w:szCs w:val="16"/>
              </w:rPr>
            </w:pPr>
            <w:del w:id="1935" w:author="Jason Rhee" w:date="2023-02-20T15:50:00Z">
              <w:r w:rsidRPr="00EE37EB" w:rsidDel="00EE37EB">
                <w:rPr>
                  <w:rFonts w:cs="Arial"/>
                  <w:sz w:val="16"/>
                  <w:szCs w:val="16"/>
                </w:rPr>
                <w:delText xml:space="preserve"> Description of data</w:delText>
              </w:r>
              <w:r w:rsidR="00411798" w:rsidRPr="00EE37EB" w:rsidDel="00EE37EB">
                <w:rPr>
                  <w:rFonts w:cs="Arial"/>
                  <w:sz w:val="16"/>
                  <w:szCs w:val="16"/>
                </w:rPr>
                <w:delText>set</w:delText>
              </w:r>
              <w:r w:rsidRPr="00EE37EB" w:rsidDel="00EE37EB">
                <w:rPr>
                  <w:rFonts w:cs="Arial"/>
                  <w:sz w:val="16"/>
                  <w:szCs w:val="16"/>
                </w:rPr>
                <w:delText xml:space="preserve"> to be replaced (e.g. cell name)</w:delText>
              </w:r>
            </w:del>
          </w:p>
        </w:tc>
        <w:tc>
          <w:tcPr>
            <w:tcW w:w="804" w:type="dxa"/>
            <w:shd w:val="clear" w:color="auto" w:fill="FFFFFF"/>
          </w:tcPr>
          <w:p w14:paraId="515E7DB4" w14:textId="6DDD58E1" w:rsidR="00C800DC" w:rsidRPr="00EE37EB" w:rsidDel="00EE37EB" w:rsidRDefault="00C800DC" w:rsidP="00C800DC">
            <w:pPr>
              <w:snapToGrid w:val="0"/>
              <w:spacing w:before="60" w:after="60"/>
              <w:jc w:val="center"/>
              <w:rPr>
                <w:del w:id="1936" w:author="Jason Rhee" w:date="2023-02-20T15:50:00Z"/>
                <w:sz w:val="16"/>
                <w:szCs w:val="16"/>
                <w:lang w:val="en-GB"/>
              </w:rPr>
            </w:pPr>
            <w:del w:id="1937" w:author="Jason Rhee" w:date="2023-02-20T15:50:00Z">
              <w:r w:rsidRPr="00EE37EB" w:rsidDel="00EE37EB">
                <w:rPr>
                  <w:rFonts w:cs="Arial"/>
                  <w:sz w:val="16"/>
                  <w:szCs w:val="16"/>
                </w:rPr>
                <w:delText>0..1</w:delText>
              </w:r>
            </w:del>
          </w:p>
        </w:tc>
        <w:tc>
          <w:tcPr>
            <w:tcW w:w="2436" w:type="dxa"/>
            <w:shd w:val="clear" w:color="auto" w:fill="FFFFFF"/>
          </w:tcPr>
          <w:p w14:paraId="31093B68" w14:textId="3F186218" w:rsidR="00C800DC" w:rsidRPr="00EE37EB" w:rsidDel="00EE37EB" w:rsidRDefault="00C800DC" w:rsidP="00C800DC">
            <w:pPr>
              <w:snapToGrid w:val="0"/>
              <w:spacing w:before="60" w:after="60"/>
              <w:rPr>
                <w:del w:id="1938" w:author="Jason Rhee" w:date="2023-02-20T15:50:00Z"/>
                <w:sz w:val="16"/>
                <w:szCs w:val="16"/>
                <w:lang w:val="en-GB"/>
              </w:rPr>
            </w:pPr>
            <w:del w:id="1939" w:author="Jason Rhee" w:date="2023-02-20T15:50:00Z">
              <w:r w:rsidRPr="00EE37EB" w:rsidDel="00EE37EB">
                <w:rPr>
                  <w:sz w:val="16"/>
                  <w:szCs w:val="16"/>
                  <w:lang w:val="en-GB"/>
                </w:rPr>
                <w:delText>CharacterString</w:delText>
              </w:r>
            </w:del>
          </w:p>
        </w:tc>
        <w:tc>
          <w:tcPr>
            <w:tcW w:w="3060" w:type="dxa"/>
            <w:shd w:val="clear" w:color="auto" w:fill="FFFFFF"/>
          </w:tcPr>
          <w:p w14:paraId="4A38D687" w14:textId="257807FD" w:rsidR="00C800DC" w:rsidRPr="00EE37EB" w:rsidDel="00EE37EB" w:rsidRDefault="00C800DC" w:rsidP="00C800DC">
            <w:pPr>
              <w:snapToGrid w:val="0"/>
              <w:spacing w:before="60" w:after="60"/>
              <w:rPr>
                <w:del w:id="1940" w:author="Jason Rhee" w:date="2023-02-20T15:50:00Z"/>
                <w:rFonts w:cs="Arial"/>
                <w:sz w:val="16"/>
                <w:szCs w:val="16"/>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proofErr w:type="spellStart"/>
            <w:r>
              <w:rPr>
                <w:rFonts w:cs="Arial"/>
                <w:sz w:val="16"/>
                <w:szCs w:val="16"/>
              </w:rPr>
              <w:t>datasetDiscoveryMetadata</w:t>
            </w:r>
            <w:proofErr w:type="spellEnd"/>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proofErr w:type="gramStart"/>
            <w:r>
              <w:rPr>
                <w:rFonts w:cs="Arial"/>
                <w:sz w:val="16"/>
                <w:szCs w:val="16"/>
              </w:rPr>
              <w:t>0..*</w:t>
            </w:r>
            <w:proofErr w:type="gramEnd"/>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1B4BDC78" w14:textId="4A9BA8C3" w:rsidR="00C800DC" w:rsidRPr="00DC2C76" w:rsidRDefault="008A221B" w:rsidP="00C800DC">
            <w:pPr>
              <w:snapToGrid w:val="0"/>
              <w:spacing w:before="60" w:after="60"/>
              <w:rPr>
                <w:rFonts w:cs="Arial"/>
                <w:sz w:val="16"/>
                <w:szCs w:val="16"/>
              </w:rPr>
            </w:pPr>
            <w:proofErr w:type="spellStart"/>
            <w:ins w:id="1941" w:author="Jason Rhee" w:date="2023-02-20T15:34:00Z">
              <w:r w:rsidRPr="00DC2C76">
                <w:rPr>
                  <w:rFonts w:eastAsia="MS Mincho" w:cs="Arial"/>
                  <w:sz w:val="16"/>
                  <w:szCs w:val="16"/>
                  <w:lang w:eastAsia="en-SG"/>
                </w:rPr>
                <w:t>catalogueDiscoveryMetadata</w:t>
              </w:r>
            </w:ins>
            <w:proofErr w:type="spellEnd"/>
            <w:del w:id="1942" w:author="Jason Rhee" w:date="2023-02-20T15:34:00Z">
              <w:r w:rsidR="00C800DC" w:rsidRPr="00DC2C76" w:rsidDel="008A221B">
                <w:rPr>
                  <w:rFonts w:cs="Arial"/>
                  <w:sz w:val="16"/>
                  <w:szCs w:val="16"/>
                </w:rPr>
                <w:delText>--</w:delText>
              </w:r>
            </w:del>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proofErr w:type="gramStart"/>
            <w:r>
              <w:rPr>
                <w:rFonts w:cs="Arial"/>
                <w:sz w:val="16"/>
                <w:szCs w:val="16"/>
              </w:rPr>
              <w:t>0..*</w:t>
            </w:r>
            <w:proofErr w:type="gramEnd"/>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ins w:id="1943" w:author="Jason Rhee" w:date="2023-02-24T10:55:00Z">
              <w:r w:rsidR="00A3276E">
                <w:rPr>
                  <w:sz w:val="16"/>
                  <w:szCs w:val="16"/>
                  <w:lang w:val="en-GB"/>
                </w:rPr>
                <w:t>Discovery</w:t>
              </w:r>
            </w:ins>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 xml:space="preserve">Metadata for the feature, portrayal, and interoperability </w:t>
            </w:r>
            <w:proofErr w:type="gramStart"/>
            <w:r>
              <w:rPr>
                <w:rFonts w:cs="Arial"/>
                <w:sz w:val="16"/>
                <w:szCs w:val="16"/>
              </w:rPr>
              <w:t>catalogues, if</w:t>
            </w:r>
            <w:proofErr w:type="gramEnd"/>
            <w:r>
              <w:rPr>
                <w:rFonts w:cs="Arial"/>
                <w:sz w:val="16"/>
                <w:szCs w:val="16"/>
              </w:rPr>
              <w:t xml:space="preserve">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proofErr w:type="spellStart"/>
            <w:r>
              <w:rPr>
                <w:rFonts w:cs="Arial"/>
                <w:sz w:val="16"/>
                <w:szCs w:val="16"/>
              </w:rPr>
              <w:t>supportFileDiscoveryMetadata</w:t>
            </w:r>
            <w:proofErr w:type="spellEnd"/>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proofErr w:type="gramStart"/>
            <w:r>
              <w:rPr>
                <w:rFonts w:cs="Arial"/>
                <w:sz w:val="16"/>
                <w:szCs w:val="16"/>
              </w:rPr>
              <w:t>0..*</w:t>
            </w:r>
            <w:proofErr w:type="gramEnd"/>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rPr>
          <w:ins w:id="1944" w:author="Jason Rhee" w:date="2023-06-27T18:13:00Z"/>
        </w:rPr>
      </w:pPr>
      <w:bookmarkStart w:id="1945" w:name="_Toc512925140"/>
      <w:r w:rsidRPr="007C307C">
        <w:t>S100_</w:t>
      </w:r>
      <w:ins w:id="1946" w:author="Jason Rhee" w:date="2023-02-20T15:36:00Z">
        <w:r w:rsidR="00C96A4C">
          <w:t>Exchange</w:t>
        </w:r>
      </w:ins>
      <w:r w:rsidRPr="007C307C">
        <w:t>CatalogueIdentifier</w:t>
      </w:r>
      <w:bookmarkEnd w:id="1945"/>
    </w:p>
    <w:p w14:paraId="1D47BC24" w14:textId="28A8E9CF" w:rsidR="003450AE" w:rsidRPr="00B2423D" w:rsidRDefault="003450AE">
      <w:pPr>
        <w:pPrChange w:id="1947" w:author="Jason Rhee" w:date="2023-06-27T18:13:00Z">
          <w:pPr>
            <w:pStyle w:val="Heading3"/>
            <w:keepLines/>
            <w:tabs>
              <w:tab w:val="clear" w:pos="426"/>
              <w:tab w:val="clear" w:pos="660"/>
              <w:tab w:val="left" w:pos="709"/>
            </w:tabs>
            <w:spacing w:line="240" w:lineRule="auto"/>
          </w:pPr>
        </w:pPrChange>
      </w:pPr>
      <w:ins w:id="1948" w:author="Jason Rhee" w:date="2023-06-27T18:13:00Z">
        <w:r>
          <w:rPr>
            <w:lang w:val="en-GB" w:eastAsia="ja-JP"/>
          </w:rPr>
          <w:t xml:space="preserve">S-129 uses </w:t>
        </w:r>
        <w:r w:rsidRPr="007C307C">
          <w:t>S100_</w:t>
        </w:r>
        <w:r>
          <w:t>Exchange</w:t>
        </w:r>
        <w:r w:rsidRPr="007C307C">
          <w:t>Catalogue</w:t>
        </w:r>
        <w:r>
          <w:t xml:space="preserve">Identifer as detailed in </w:t>
        </w:r>
        <w:r w:rsidRPr="00497266">
          <w:rPr>
            <w:highlight w:val="yellow"/>
          </w:rPr>
          <w:t>S-100 Part 17</w:t>
        </w:r>
        <w:r>
          <w:t>, Clause 17-4.5,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DF6AC9" w:rsidRPr="009842DB" w:rsidDel="003450AE" w14:paraId="4E94E278" w14:textId="17FC63C9" w:rsidTr="00C1698B">
        <w:trPr>
          <w:del w:id="1949" w:author="Jason Rhee" w:date="2023-06-27T18:14:00Z"/>
        </w:trPr>
        <w:tc>
          <w:tcPr>
            <w:tcW w:w="1080" w:type="dxa"/>
          </w:tcPr>
          <w:p w14:paraId="1A2EFD39" w14:textId="78106856" w:rsidR="00DF6AC9" w:rsidRPr="009842DB" w:rsidDel="003450AE" w:rsidRDefault="00DF6AC9" w:rsidP="00D77724">
            <w:pPr>
              <w:keepNext/>
              <w:keepLines/>
              <w:snapToGrid w:val="0"/>
              <w:spacing w:before="60" w:after="60"/>
              <w:rPr>
                <w:del w:id="1950" w:author="Jason Rhee" w:date="2023-06-27T18:14:00Z"/>
                <w:b/>
                <w:sz w:val="16"/>
                <w:szCs w:val="16"/>
                <w:lang w:val="en-GB"/>
              </w:rPr>
            </w:pPr>
            <w:del w:id="1951" w:author="Jason Rhee" w:date="2023-06-27T18:14:00Z">
              <w:r w:rsidRPr="009842DB" w:rsidDel="003450AE">
                <w:rPr>
                  <w:b/>
                  <w:sz w:val="16"/>
                  <w:szCs w:val="16"/>
                  <w:lang w:val="en-GB"/>
                </w:rPr>
                <w:delText>Role Name</w:delText>
              </w:r>
            </w:del>
          </w:p>
        </w:tc>
        <w:tc>
          <w:tcPr>
            <w:tcW w:w="3060" w:type="dxa"/>
          </w:tcPr>
          <w:p w14:paraId="17B52816" w14:textId="41FB6787" w:rsidR="00DF6AC9" w:rsidRPr="009842DB" w:rsidDel="003450AE" w:rsidRDefault="00DF6AC9" w:rsidP="00D77724">
            <w:pPr>
              <w:keepNext/>
              <w:keepLines/>
              <w:snapToGrid w:val="0"/>
              <w:spacing w:before="60" w:after="60"/>
              <w:rPr>
                <w:del w:id="1952" w:author="Jason Rhee" w:date="2023-06-27T18:14:00Z"/>
                <w:b/>
                <w:sz w:val="16"/>
                <w:szCs w:val="16"/>
                <w:lang w:val="en-GB"/>
              </w:rPr>
            </w:pPr>
            <w:del w:id="1953" w:author="Jason Rhee" w:date="2023-06-27T18:14:00Z">
              <w:r w:rsidRPr="009842DB" w:rsidDel="003450AE">
                <w:rPr>
                  <w:b/>
                  <w:sz w:val="16"/>
                  <w:szCs w:val="16"/>
                  <w:lang w:val="en-GB"/>
                </w:rPr>
                <w:delText>Name</w:delText>
              </w:r>
            </w:del>
          </w:p>
        </w:tc>
        <w:tc>
          <w:tcPr>
            <w:tcW w:w="3420" w:type="dxa"/>
          </w:tcPr>
          <w:p w14:paraId="1BCF8632" w14:textId="20F03A68" w:rsidR="00DF6AC9" w:rsidRPr="009842DB" w:rsidDel="003450AE" w:rsidRDefault="00DF6AC9" w:rsidP="00D77724">
            <w:pPr>
              <w:keepNext/>
              <w:keepLines/>
              <w:snapToGrid w:val="0"/>
              <w:spacing w:before="60" w:after="60"/>
              <w:rPr>
                <w:del w:id="1954" w:author="Jason Rhee" w:date="2023-06-27T18:14:00Z"/>
                <w:b/>
                <w:sz w:val="16"/>
                <w:szCs w:val="16"/>
                <w:lang w:val="en-GB"/>
              </w:rPr>
            </w:pPr>
            <w:del w:id="1955" w:author="Jason Rhee" w:date="2023-06-27T18:14:00Z">
              <w:r w:rsidRPr="009842DB" w:rsidDel="003450AE">
                <w:rPr>
                  <w:b/>
                  <w:sz w:val="16"/>
                  <w:szCs w:val="16"/>
                  <w:lang w:val="en-GB"/>
                </w:rPr>
                <w:delText>Description</w:delText>
              </w:r>
            </w:del>
          </w:p>
        </w:tc>
        <w:tc>
          <w:tcPr>
            <w:tcW w:w="804" w:type="dxa"/>
          </w:tcPr>
          <w:p w14:paraId="035BFA78" w14:textId="2682CF0E" w:rsidR="00DF6AC9" w:rsidRPr="009842DB" w:rsidDel="003450AE" w:rsidRDefault="00DF6AC9" w:rsidP="00D77724">
            <w:pPr>
              <w:keepNext/>
              <w:keepLines/>
              <w:snapToGrid w:val="0"/>
              <w:spacing w:before="60" w:after="60"/>
              <w:jc w:val="center"/>
              <w:rPr>
                <w:del w:id="1956" w:author="Jason Rhee" w:date="2023-06-27T18:14:00Z"/>
                <w:b/>
                <w:sz w:val="16"/>
                <w:szCs w:val="16"/>
                <w:lang w:val="en-GB"/>
              </w:rPr>
            </w:pPr>
            <w:del w:id="1957" w:author="Jason Rhee" w:date="2023-06-27T18:14:00Z">
              <w:r w:rsidRPr="009842DB" w:rsidDel="003450AE">
                <w:rPr>
                  <w:b/>
                  <w:sz w:val="16"/>
                  <w:szCs w:val="16"/>
                  <w:lang w:val="en-GB"/>
                </w:rPr>
                <w:delText>Mult</w:delText>
              </w:r>
            </w:del>
          </w:p>
        </w:tc>
        <w:tc>
          <w:tcPr>
            <w:tcW w:w="2436" w:type="dxa"/>
          </w:tcPr>
          <w:p w14:paraId="7AA479F3" w14:textId="6299E5C0" w:rsidR="00DF6AC9" w:rsidRPr="009842DB" w:rsidDel="003450AE" w:rsidRDefault="00DF6AC9" w:rsidP="00D77724">
            <w:pPr>
              <w:keepNext/>
              <w:keepLines/>
              <w:snapToGrid w:val="0"/>
              <w:spacing w:before="60" w:after="60"/>
              <w:rPr>
                <w:del w:id="1958" w:author="Jason Rhee" w:date="2023-06-27T18:14:00Z"/>
                <w:b/>
                <w:sz w:val="16"/>
                <w:szCs w:val="16"/>
                <w:lang w:val="en-GB"/>
              </w:rPr>
            </w:pPr>
            <w:del w:id="1959" w:author="Jason Rhee" w:date="2023-06-27T18:14:00Z">
              <w:r w:rsidRPr="009842DB" w:rsidDel="003450AE">
                <w:rPr>
                  <w:b/>
                  <w:sz w:val="16"/>
                  <w:szCs w:val="16"/>
                  <w:lang w:val="en-GB"/>
                </w:rPr>
                <w:delText>Type</w:delText>
              </w:r>
            </w:del>
          </w:p>
        </w:tc>
        <w:tc>
          <w:tcPr>
            <w:tcW w:w="3060" w:type="dxa"/>
          </w:tcPr>
          <w:p w14:paraId="12E74D80" w14:textId="0C7FA57D" w:rsidR="00DF6AC9" w:rsidRPr="009842DB" w:rsidDel="003450AE" w:rsidRDefault="00DF6AC9" w:rsidP="00D77724">
            <w:pPr>
              <w:keepNext/>
              <w:keepLines/>
              <w:snapToGrid w:val="0"/>
              <w:spacing w:before="60" w:after="60"/>
              <w:rPr>
                <w:del w:id="1960" w:author="Jason Rhee" w:date="2023-06-27T18:14:00Z"/>
                <w:b/>
                <w:sz w:val="16"/>
                <w:szCs w:val="16"/>
                <w:lang w:val="en-GB"/>
              </w:rPr>
            </w:pPr>
            <w:del w:id="1961" w:author="Jason Rhee" w:date="2023-06-27T18:14:00Z">
              <w:r w:rsidRPr="009842DB" w:rsidDel="003450AE">
                <w:rPr>
                  <w:b/>
                  <w:sz w:val="16"/>
                  <w:szCs w:val="16"/>
                  <w:lang w:val="en-GB"/>
                </w:rPr>
                <w:delText>Remarks</w:delText>
              </w:r>
            </w:del>
          </w:p>
        </w:tc>
      </w:tr>
      <w:tr w:rsidR="00DF6AC9" w:rsidRPr="00F82037" w:rsidDel="003450AE" w14:paraId="14D8D63A" w14:textId="5C5278C2" w:rsidTr="00C1698B">
        <w:trPr>
          <w:del w:id="1962" w:author="Jason Rhee" w:date="2023-06-27T18:14:00Z"/>
        </w:trPr>
        <w:tc>
          <w:tcPr>
            <w:tcW w:w="1080" w:type="dxa"/>
          </w:tcPr>
          <w:p w14:paraId="40C0ED8F" w14:textId="5D70EF6B" w:rsidR="00DF6AC9" w:rsidRPr="00F82037" w:rsidDel="003450AE" w:rsidRDefault="00DF6AC9" w:rsidP="00C1698B">
            <w:pPr>
              <w:snapToGrid w:val="0"/>
              <w:spacing w:before="60" w:after="60"/>
              <w:rPr>
                <w:del w:id="1963" w:author="Jason Rhee" w:date="2023-06-27T18:14:00Z"/>
                <w:sz w:val="16"/>
                <w:szCs w:val="16"/>
                <w:lang w:val="en-GB"/>
              </w:rPr>
            </w:pPr>
            <w:del w:id="1964" w:author="Jason Rhee" w:date="2023-06-27T18:14:00Z">
              <w:r w:rsidRPr="00F82037" w:rsidDel="003450AE">
                <w:rPr>
                  <w:sz w:val="16"/>
                  <w:szCs w:val="16"/>
                  <w:lang w:val="en-GB"/>
                </w:rPr>
                <w:delText>Class</w:delText>
              </w:r>
            </w:del>
          </w:p>
        </w:tc>
        <w:tc>
          <w:tcPr>
            <w:tcW w:w="3060" w:type="dxa"/>
          </w:tcPr>
          <w:p w14:paraId="44666A3B" w14:textId="4686DD72" w:rsidR="00DF6AC9" w:rsidRPr="00F82037" w:rsidDel="003450AE" w:rsidRDefault="00DF6AC9" w:rsidP="00C1698B">
            <w:pPr>
              <w:snapToGrid w:val="0"/>
              <w:spacing w:before="60" w:after="60"/>
              <w:rPr>
                <w:del w:id="1965" w:author="Jason Rhee" w:date="2023-06-27T18:14:00Z"/>
                <w:sz w:val="16"/>
                <w:szCs w:val="16"/>
                <w:lang w:val="en-GB"/>
              </w:rPr>
            </w:pPr>
            <w:del w:id="1966" w:author="Jason Rhee" w:date="2023-06-27T18:14:00Z">
              <w:r w:rsidRPr="00F82037" w:rsidDel="003450AE">
                <w:rPr>
                  <w:sz w:val="16"/>
                  <w:szCs w:val="16"/>
                  <w:lang w:val="en-GB"/>
                </w:rPr>
                <w:delText>S100_CatalogueIdentifier</w:delText>
              </w:r>
            </w:del>
          </w:p>
        </w:tc>
        <w:tc>
          <w:tcPr>
            <w:tcW w:w="3420" w:type="dxa"/>
          </w:tcPr>
          <w:p w14:paraId="280626C3" w14:textId="3A77278B" w:rsidR="00DF6AC9" w:rsidRPr="00F82037" w:rsidDel="003450AE" w:rsidRDefault="00DF6AC9" w:rsidP="00C1698B">
            <w:pPr>
              <w:snapToGrid w:val="0"/>
              <w:spacing w:before="60" w:after="60"/>
              <w:jc w:val="left"/>
              <w:rPr>
                <w:del w:id="1967" w:author="Jason Rhee" w:date="2023-06-27T18:14:00Z"/>
                <w:sz w:val="16"/>
                <w:szCs w:val="16"/>
                <w:lang w:val="en-GB"/>
              </w:rPr>
            </w:pPr>
            <w:del w:id="1968" w:author="Jason Rhee" w:date="2023-02-20T15:37:00Z">
              <w:r w:rsidRPr="00F82037" w:rsidDel="00A24741">
                <w:rPr>
                  <w:sz w:val="16"/>
                  <w:szCs w:val="16"/>
                  <w:lang w:val="en-GB"/>
                </w:rPr>
                <w:delText>An exchange catalogue contains the discovery metadata about the exchange datasets and support files</w:delText>
              </w:r>
            </w:del>
          </w:p>
        </w:tc>
        <w:tc>
          <w:tcPr>
            <w:tcW w:w="804" w:type="dxa"/>
          </w:tcPr>
          <w:p w14:paraId="0F09CBB4" w14:textId="6FAD7C76" w:rsidR="00DF6AC9" w:rsidRPr="00F82037" w:rsidDel="003450AE" w:rsidRDefault="00DF6AC9" w:rsidP="00C1698B">
            <w:pPr>
              <w:snapToGrid w:val="0"/>
              <w:spacing w:before="60" w:after="60"/>
              <w:jc w:val="center"/>
              <w:rPr>
                <w:del w:id="1969" w:author="Jason Rhee" w:date="2023-06-27T18:14:00Z"/>
                <w:sz w:val="16"/>
                <w:szCs w:val="16"/>
                <w:lang w:val="en-GB"/>
              </w:rPr>
            </w:pPr>
            <w:del w:id="1970" w:author="Jason Rhee" w:date="2023-06-27T18:14:00Z">
              <w:r w:rsidRPr="00F82037" w:rsidDel="003450AE">
                <w:rPr>
                  <w:sz w:val="16"/>
                  <w:szCs w:val="16"/>
                  <w:lang w:val="en-GB"/>
                </w:rPr>
                <w:delText>-</w:delText>
              </w:r>
            </w:del>
          </w:p>
        </w:tc>
        <w:tc>
          <w:tcPr>
            <w:tcW w:w="2436" w:type="dxa"/>
          </w:tcPr>
          <w:p w14:paraId="05D86919" w14:textId="49E33F71" w:rsidR="00DF6AC9" w:rsidRPr="00F82037" w:rsidDel="003450AE" w:rsidRDefault="00DF6AC9" w:rsidP="00C1698B">
            <w:pPr>
              <w:snapToGrid w:val="0"/>
              <w:spacing w:before="60" w:after="60"/>
              <w:rPr>
                <w:del w:id="1971" w:author="Jason Rhee" w:date="2023-06-27T18:14:00Z"/>
                <w:sz w:val="16"/>
                <w:szCs w:val="16"/>
                <w:lang w:val="en-GB"/>
              </w:rPr>
            </w:pPr>
            <w:del w:id="1972" w:author="Jason Rhee" w:date="2023-06-27T18:14:00Z">
              <w:r w:rsidRPr="00F82037" w:rsidDel="003450AE">
                <w:rPr>
                  <w:sz w:val="16"/>
                  <w:szCs w:val="16"/>
                  <w:lang w:val="en-GB"/>
                </w:rPr>
                <w:delText>-</w:delText>
              </w:r>
            </w:del>
          </w:p>
        </w:tc>
        <w:tc>
          <w:tcPr>
            <w:tcW w:w="3060" w:type="dxa"/>
          </w:tcPr>
          <w:p w14:paraId="5A449A1B" w14:textId="4EA2F309" w:rsidR="00DF6AC9" w:rsidRPr="00F82037" w:rsidDel="003450AE" w:rsidRDefault="00DF6AC9" w:rsidP="00C1698B">
            <w:pPr>
              <w:snapToGrid w:val="0"/>
              <w:spacing w:before="60" w:after="60"/>
              <w:rPr>
                <w:del w:id="1973" w:author="Jason Rhee" w:date="2023-06-27T18:14:00Z"/>
                <w:sz w:val="16"/>
                <w:szCs w:val="16"/>
                <w:lang w:val="en-GB"/>
              </w:rPr>
            </w:pPr>
            <w:del w:id="1974" w:author="Jason Rhee" w:date="2023-02-20T15:37:00Z">
              <w:r w:rsidRPr="00F82037" w:rsidDel="001E3C99">
                <w:rPr>
                  <w:sz w:val="16"/>
                  <w:szCs w:val="16"/>
                  <w:lang w:val="en-GB"/>
                </w:rPr>
                <w:delText>-</w:delText>
              </w:r>
            </w:del>
          </w:p>
        </w:tc>
      </w:tr>
      <w:tr w:rsidR="00DF6AC9" w:rsidRPr="00F82037" w:rsidDel="003450AE" w14:paraId="511C427C" w14:textId="4CBDE34F" w:rsidTr="00C1698B">
        <w:trPr>
          <w:del w:id="1975" w:author="Jason Rhee" w:date="2023-06-27T18:14:00Z"/>
        </w:trPr>
        <w:tc>
          <w:tcPr>
            <w:tcW w:w="1080" w:type="dxa"/>
          </w:tcPr>
          <w:p w14:paraId="5D9F2F6F" w14:textId="1CADA6D4" w:rsidR="00DF6AC9" w:rsidRPr="00F82037" w:rsidDel="003450AE" w:rsidRDefault="00DF6AC9" w:rsidP="00C1698B">
            <w:pPr>
              <w:snapToGrid w:val="0"/>
              <w:spacing w:before="60" w:after="60"/>
              <w:rPr>
                <w:del w:id="1976" w:author="Jason Rhee" w:date="2023-06-27T18:14:00Z"/>
                <w:sz w:val="16"/>
                <w:szCs w:val="16"/>
                <w:lang w:val="en-GB"/>
              </w:rPr>
            </w:pPr>
            <w:del w:id="1977" w:author="Jason Rhee" w:date="2023-06-27T18:14:00Z">
              <w:r w:rsidRPr="00F82037" w:rsidDel="003450AE">
                <w:rPr>
                  <w:sz w:val="16"/>
                  <w:szCs w:val="16"/>
                  <w:lang w:val="en-GB"/>
                </w:rPr>
                <w:delText>Attribute</w:delText>
              </w:r>
            </w:del>
          </w:p>
        </w:tc>
        <w:tc>
          <w:tcPr>
            <w:tcW w:w="3060" w:type="dxa"/>
          </w:tcPr>
          <w:p w14:paraId="3EEB904A" w14:textId="28FC1EEB" w:rsidR="00DF6AC9" w:rsidRPr="00F82037" w:rsidDel="003450AE" w:rsidRDefault="00DF6AC9" w:rsidP="00C1698B">
            <w:pPr>
              <w:snapToGrid w:val="0"/>
              <w:spacing w:before="60" w:after="60"/>
              <w:rPr>
                <w:del w:id="1978" w:author="Jason Rhee" w:date="2023-06-27T18:14:00Z"/>
                <w:sz w:val="16"/>
                <w:szCs w:val="16"/>
                <w:lang w:val="en-GB"/>
              </w:rPr>
            </w:pPr>
            <w:del w:id="1979" w:author="Jason Rhee" w:date="2023-06-27T18:14:00Z">
              <w:r w:rsidRPr="00F82037" w:rsidDel="003450AE">
                <w:rPr>
                  <w:sz w:val="16"/>
                  <w:szCs w:val="16"/>
                  <w:lang w:val="en-GB"/>
                </w:rPr>
                <w:delText>identifier</w:delText>
              </w:r>
            </w:del>
          </w:p>
        </w:tc>
        <w:tc>
          <w:tcPr>
            <w:tcW w:w="3420" w:type="dxa"/>
          </w:tcPr>
          <w:p w14:paraId="6E0B2DFD" w14:textId="4C2E3233" w:rsidR="00DF6AC9" w:rsidRPr="009D5B9A" w:rsidDel="003450AE" w:rsidRDefault="00DF6AC9" w:rsidP="00C1698B">
            <w:pPr>
              <w:snapToGrid w:val="0"/>
              <w:spacing w:before="60" w:after="60"/>
              <w:jc w:val="left"/>
              <w:rPr>
                <w:del w:id="1980" w:author="Jason Rhee" w:date="2023-06-27T18:14:00Z"/>
                <w:sz w:val="16"/>
                <w:szCs w:val="16"/>
                <w:lang w:val="fr-MC"/>
              </w:rPr>
            </w:pPr>
            <w:del w:id="1981" w:author="Jason Rhee" w:date="2023-06-27T18:14:00Z">
              <w:r w:rsidRPr="009D5B9A" w:rsidDel="003450AE">
                <w:rPr>
                  <w:sz w:val="16"/>
                  <w:szCs w:val="16"/>
                  <w:lang w:val="fr-MC"/>
                </w:rPr>
                <w:delText>Uniquely identifies this exchange catalogue</w:delText>
              </w:r>
            </w:del>
          </w:p>
        </w:tc>
        <w:tc>
          <w:tcPr>
            <w:tcW w:w="804" w:type="dxa"/>
          </w:tcPr>
          <w:p w14:paraId="3DF02B36" w14:textId="3627E78B" w:rsidR="00DF6AC9" w:rsidRPr="00F82037" w:rsidDel="003450AE" w:rsidRDefault="00DF6AC9" w:rsidP="00C1698B">
            <w:pPr>
              <w:snapToGrid w:val="0"/>
              <w:spacing w:before="60" w:after="60"/>
              <w:jc w:val="center"/>
              <w:rPr>
                <w:del w:id="1982" w:author="Jason Rhee" w:date="2023-06-27T18:14:00Z"/>
                <w:sz w:val="16"/>
                <w:szCs w:val="16"/>
                <w:lang w:val="en-GB"/>
              </w:rPr>
            </w:pPr>
            <w:del w:id="1983" w:author="Jason Rhee" w:date="2023-06-27T18:14:00Z">
              <w:r w:rsidRPr="00F82037" w:rsidDel="003450AE">
                <w:rPr>
                  <w:sz w:val="16"/>
                  <w:szCs w:val="16"/>
                  <w:lang w:val="en-GB"/>
                </w:rPr>
                <w:delText>1</w:delText>
              </w:r>
            </w:del>
          </w:p>
        </w:tc>
        <w:tc>
          <w:tcPr>
            <w:tcW w:w="2436" w:type="dxa"/>
          </w:tcPr>
          <w:p w14:paraId="41B68A76" w14:textId="4AB0026A" w:rsidR="00DF6AC9" w:rsidRPr="00F82037" w:rsidDel="003450AE" w:rsidRDefault="00DF6AC9" w:rsidP="00C1698B">
            <w:pPr>
              <w:snapToGrid w:val="0"/>
              <w:spacing w:before="60" w:after="60"/>
              <w:rPr>
                <w:del w:id="1984" w:author="Jason Rhee" w:date="2023-06-27T18:14:00Z"/>
                <w:sz w:val="16"/>
                <w:szCs w:val="16"/>
                <w:lang w:val="en-GB"/>
              </w:rPr>
            </w:pPr>
            <w:del w:id="1985" w:author="Jason Rhee" w:date="2023-06-27T18:14:00Z">
              <w:r w:rsidRPr="00F82037" w:rsidDel="003450AE">
                <w:rPr>
                  <w:sz w:val="16"/>
                  <w:szCs w:val="16"/>
                  <w:lang w:val="en-GB"/>
                </w:rPr>
                <w:delText>CharacterString</w:delText>
              </w:r>
            </w:del>
          </w:p>
        </w:tc>
        <w:tc>
          <w:tcPr>
            <w:tcW w:w="3060" w:type="dxa"/>
          </w:tcPr>
          <w:p w14:paraId="12EAB486" w14:textId="4AB9960A" w:rsidR="00DF6AC9" w:rsidRPr="00F82037" w:rsidDel="003450AE" w:rsidRDefault="00DF6AC9" w:rsidP="00C1698B">
            <w:pPr>
              <w:snapToGrid w:val="0"/>
              <w:spacing w:before="60" w:after="60"/>
              <w:rPr>
                <w:del w:id="1986" w:author="Jason Rhee" w:date="2023-06-27T18:14:00Z"/>
                <w:sz w:val="16"/>
                <w:szCs w:val="16"/>
                <w:lang w:val="en-GB"/>
              </w:rPr>
            </w:pPr>
          </w:p>
        </w:tc>
      </w:tr>
      <w:tr w:rsidR="00DF6AC9" w:rsidRPr="00F82037" w:rsidDel="003450AE" w14:paraId="0F1F6FC6" w14:textId="210CF57B" w:rsidTr="00EB1648">
        <w:trPr>
          <w:del w:id="1987" w:author="Jason Rhee" w:date="2023-06-27T18:14:00Z"/>
        </w:trPr>
        <w:tc>
          <w:tcPr>
            <w:tcW w:w="1080" w:type="dxa"/>
            <w:shd w:val="clear" w:color="auto" w:fill="FFC000"/>
          </w:tcPr>
          <w:p w14:paraId="442F65AA" w14:textId="2BC63A32" w:rsidR="00DF6AC9" w:rsidRPr="00F82037" w:rsidDel="003450AE" w:rsidRDefault="00DF6AC9" w:rsidP="00C1698B">
            <w:pPr>
              <w:snapToGrid w:val="0"/>
              <w:spacing w:before="60" w:after="60"/>
              <w:rPr>
                <w:del w:id="1988" w:author="Jason Rhee" w:date="2023-06-27T18:14:00Z"/>
                <w:sz w:val="16"/>
                <w:szCs w:val="16"/>
                <w:lang w:val="en-GB"/>
              </w:rPr>
            </w:pPr>
            <w:del w:id="1989" w:author="Jason Rhee" w:date="2023-05-02T11:17:00Z">
              <w:r w:rsidRPr="00F82037" w:rsidDel="00C5035C">
                <w:rPr>
                  <w:sz w:val="16"/>
                  <w:szCs w:val="16"/>
                  <w:lang w:val="en-GB"/>
                </w:rPr>
                <w:delText>Attribute</w:delText>
              </w:r>
            </w:del>
          </w:p>
        </w:tc>
        <w:tc>
          <w:tcPr>
            <w:tcW w:w="3060" w:type="dxa"/>
            <w:shd w:val="clear" w:color="auto" w:fill="FFC000"/>
          </w:tcPr>
          <w:p w14:paraId="695C03B2" w14:textId="6EB36A9A" w:rsidR="00DF6AC9" w:rsidRPr="00F82037" w:rsidDel="003450AE" w:rsidRDefault="00DF6AC9" w:rsidP="00C1698B">
            <w:pPr>
              <w:snapToGrid w:val="0"/>
              <w:spacing w:before="60" w:after="60"/>
              <w:rPr>
                <w:del w:id="1990" w:author="Jason Rhee" w:date="2023-06-27T18:14:00Z"/>
                <w:sz w:val="16"/>
                <w:szCs w:val="16"/>
                <w:lang w:val="en-GB"/>
              </w:rPr>
            </w:pPr>
            <w:del w:id="1991" w:author="Jason Rhee" w:date="2023-05-02T11:17:00Z">
              <w:r w:rsidRPr="00F82037" w:rsidDel="00C5035C">
                <w:rPr>
                  <w:sz w:val="16"/>
                  <w:szCs w:val="16"/>
                  <w:lang w:val="en-GB"/>
                </w:rPr>
                <w:delText>editionNumber</w:delText>
              </w:r>
            </w:del>
          </w:p>
        </w:tc>
        <w:tc>
          <w:tcPr>
            <w:tcW w:w="3420" w:type="dxa"/>
            <w:shd w:val="clear" w:color="auto" w:fill="FFC000"/>
          </w:tcPr>
          <w:p w14:paraId="0A06B4CF" w14:textId="740D78FF" w:rsidR="00DF6AC9" w:rsidRPr="00F82037" w:rsidDel="003450AE" w:rsidRDefault="00DF6AC9" w:rsidP="00C1698B">
            <w:pPr>
              <w:snapToGrid w:val="0"/>
              <w:spacing w:before="60" w:after="60"/>
              <w:jc w:val="left"/>
              <w:rPr>
                <w:del w:id="1992" w:author="Jason Rhee" w:date="2023-06-27T18:14:00Z"/>
                <w:sz w:val="16"/>
                <w:szCs w:val="16"/>
                <w:lang w:val="en-GB"/>
              </w:rPr>
            </w:pPr>
            <w:del w:id="1993" w:author="Jason Rhee" w:date="2023-05-02T11:17:00Z">
              <w:r w:rsidRPr="00F82037" w:rsidDel="00C5035C">
                <w:rPr>
                  <w:sz w:val="16"/>
                  <w:szCs w:val="16"/>
                  <w:lang w:val="en-GB"/>
                </w:rPr>
                <w:delText>The edition number of this exchange catalogue</w:delText>
              </w:r>
            </w:del>
          </w:p>
        </w:tc>
        <w:tc>
          <w:tcPr>
            <w:tcW w:w="804" w:type="dxa"/>
            <w:shd w:val="clear" w:color="auto" w:fill="FFC000"/>
          </w:tcPr>
          <w:p w14:paraId="3E532751" w14:textId="43E7D3EF" w:rsidR="00DF6AC9" w:rsidRPr="00F82037" w:rsidDel="003450AE" w:rsidRDefault="00DF6AC9" w:rsidP="00C1698B">
            <w:pPr>
              <w:snapToGrid w:val="0"/>
              <w:spacing w:before="60" w:after="60"/>
              <w:jc w:val="center"/>
              <w:rPr>
                <w:del w:id="1994" w:author="Jason Rhee" w:date="2023-06-27T18:14:00Z"/>
                <w:sz w:val="16"/>
                <w:szCs w:val="16"/>
                <w:lang w:val="en-GB"/>
              </w:rPr>
            </w:pPr>
            <w:del w:id="1995" w:author="Jason Rhee" w:date="2023-05-02T11:17:00Z">
              <w:r w:rsidRPr="00F82037" w:rsidDel="00C5035C">
                <w:rPr>
                  <w:sz w:val="16"/>
                  <w:szCs w:val="16"/>
                  <w:lang w:val="en-GB"/>
                </w:rPr>
                <w:delText>1</w:delText>
              </w:r>
            </w:del>
          </w:p>
        </w:tc>
        <w:tc>
          <w:tcPr>
            <w:tcW w:w="2436" w:type="dxa"/>
            <w:shd w:val="clear" w:color="auto" w:fill="FFC000"/>
          </w:tcPr>
          <w:p w14:paraId="17181828" w14:textId="2FBA570F" w:rsidR="00DF6AC9" w:rsidRPr="00F82037" w:rsidDel="003450AE" w:rsidRDefault="00DF6AC9" w:rsidP="00C1698B">
            <w:pPr>
              <w:snapToGrid w:val="0"/>
              <w:spacing w:before="60" w:after="60"/>
              <w:rPr>
                <w:del w:id="1996" w:author="Jason Rhee" w:date="2023-06-27T18:14:00Z"/>
                <w:sz w:val="16"/>
                <w:szCs w:val="16"/>
                <w:lang w:val="en-GB"/>
              </w:rPr>
            </w:pPr>
            <w:del w:id="1997" w:author="Jason Rhee" w:date="2023-05-02T11:17:00Z">
              <w:r w:rsidRPr="00F82037" w:rsidDel="00C5035C">
                <w:rPr>
                  <w:sz w:val="16"/>
                  <w:szCs w:val="16"/>
                  <w:lang w:val="en-GB"/>
                </w:rPr>
                <w:delText>CharacterString</w:delText>
              </w:r>
            </w:del>
          </w:p>
        </w:tc>
        <w:tc>
          <w:tcPr>
            <w:tcW w:w="3060" w:type="dxa"/>
            <w:shd w:val="clear" w:color="auto" w:fill="FFC000"/>
          </w:tcPr>
          <w:p w14:paraId="1263862F" w14:textId="1AAAAF1F" w:rsidR="00DF6AC9" w:rsidRPr="00F82037" w:rsidDel="003450AE" w:rsidRDefault="00DF6AC9" w:rsidP="00C1698B">
            <w:pPr>
              <w:snapToGrid w:val="0"/>
              <w:spacing w:before="60" w:after="60"/>
              <w:rPr>
                <w:del w:id="1998" w:author="Jason Rhee" w:date="2023-06-27T18:14:00Z"/>
                <w:sz w:val="16"/>
                <w:szCs w:val="16"/>
                <w:lang w:val="en-GB"/>
              </w:rPr>
            </w:pPr>
          </w:p>
        </w:tc>
      </w:tr>
      <w:tr w:rsidR="00DF6AC9" w:rsidRPr="004F4B23" w:rsidDel="003450AE" w14:paraId="4125A3AA" w14:textId="2736AC14" w:rsidTr="00C1698B">
        <w:trPr>
          <w:del w:id="1999" w:author="Jason Rhee" w:date="2023-06-27T18:14:00Z"/>
        </w:trPr>
        <w:tc>
          <w:tcPr>
            <w:tcW w:w="1080" w:type="dxa"/>
          </w:tcPr>
          <w:p w14:paraId="440FC955" w14:textId="65C8F30D" w:rsidR="00DF6AC9" w:rsidRPr="00F82037" w:rsidDel="003450AE" w:rsidRDefault="00DF6AC9" w:rsidP="00C1698B">
            <w:pPr>
              <w:snapToGrid w:val="0"/>
              <w:spacing w:before="60" w:after="60"/>
              <w:rPr>
                <w:del w:id="2000" w:author="Jason Rhee" w:date="2023-06-27T18:14:00Z"/>
                <w:sz w:val="16"/>
                <w:szCs w:val="16"/>
                <w:lang w:val="en-GB"/>
              </w:rPr>
            </w:pPr>
            <w:del w:id="2001" w:author="Jason Rhee" w:date="2023-06-27T18:14:00Z">
              <w:r w:rsidRPr="00F82037" w:rsidDel="003450AE">
                <w:rPr>
                  <w:sz w:val="16"/>
                  <w:szCs w:val="16"/>
                  <w:lang w:val="en-GB"/>
                </w:rPr>
                <w:delText>Attribute</w:delText>
              </w:r>
            </w:del>
          </w:p>
        </w:tc>
        <w:tc>
          <w:tcPr>
            <w:tcW w:w="3060" w:type="dxa"/>
          </w:tcPr>
          <w:p w14:paraId="2CABA9E2" w14:textId="6ED4F8D0" w:rsidR="00DF6AC9" w:rsidRPr="00F82037" w:rsidDel="003450AE" w:rsidRDefault="00DF6AC9" w:rsidP="00C1698B">
            <w:pPr>
              <w:snapToGrid w:val="0"/>
              <w:spacing w:before="60" w:after="60"/>
              <w:rPr>
                <w:del w:id="2002" w:author="Jason Rhee" w:date="2023-06-27T18:14:00Z"/>
                <w:sz w:val="16"/>
                <w:szCs w:val="16"/>
                <w:lang w:val="en-GB"/>
              </w:rPr>
            </w:pPr>
            <w:del w:id="2003" w:author="Jason Rhee" w:date="2023-06-27T18:14:00Z">
              <w:r w:rsidRPr="00F82037" w:rsidDel="003450AE">
                <w:rPr>
                  <w:sz w:val="16"/>
                  <w:szCs w:val="16"/>
                  <w:lang w:val="en-GB"/>
                </w:rPr>
                <w:delText>date</w:delText>
              </w:r>
            </w:del>
          </w:p>
        </w:tc>
        <w:tc>
          <w:tcPr>
            <w:tcW w:w="3420" w:type="dxa"/>
          </w:tcPr>
          <w:p w14:paraId="50A0FB13" w14:textId="54F70FF3" w:rsidR="00DF6AC9" w:rsidRPr="00F82037" w:rsidDel="003450AE" w:rsidRDefault="00DF6AC9" w:rsidP="00C1698B">
            <w:pPr>
              <w:snapToGrid w:val="0"/>
              <w:spacing w:before="60" w:after="60"/>
              <w:jc w:val="left"/>
              <w:rPr>
                <w:del w:id="2004" w:author="Jason Rhee" w:date="2023-06-27T18:14:00Z"/>
                <w:sz w:val="16"/>
                <w:szCs w:val="16"/>
                <w:lang w:val="en-GB"/>
              </w:rPr>
            </w:pPr>
            <w:del w:id="2005" w:author="Jason Rhee" w:date="2023-06-27T18:14:00Z">
              <w:r w:rsidRPr="00F82037" w:rsidDel="003450AE">
                <w:rPr>
                  <w:sz w:val="16"/>
                  <w:szCs w:val="16"/>
                  <w:lang w:val="en-GB"/>
                </w:rPr>
                <w:delText>Creation date of the exchange catalogue</w:delText>
              </w:r>
            </w:del>
          </w:p>
        </w:tc>
        <w:tc>
          <w:tcPr>
            <w:tcW w:w="804" w:type="dxa"/>
          </w:tcPr>
          <w:p w14:paraId="4ACCD5AD" w14:textId="1B924F40" w:rsidR="00DF6AC9" w:rsidRPr="00F82037" w:rsidDel="003450AE" w:rsidRDefault="00DF6AC9" w:rsidP="00C1698B">
            <w:pPr>
              <w:snapToGrid w:val="0"/>
              <w:spacing w:before="60" w:after="60"/>
              <w:jc w:val="center"/>
              <w:rPr>
                <w:del w:id="2006" w:author="Jason Rhee" w:date="2023-06-27T18:14:00Z"/>
                <w:sz w:val="16"/>
                <w:szCs w:val="16"/>
                <w:lang w:val="en-GB"/>
              </w:rPr>
            </w:pPr>
            <w:del w:id="2007" w:author="Jason Rhee" w:date="2023-06-27T18:14:00Z">
              <w:r w:rsidRPr="00F82037" w:rsidDel="003450AE">
                <w:rPr>
                  <w:sz w:val="16"/>
                  <w:szCs w:val="16"/>
                  <w:lang w:val="en-GB"/>
                </w:rPr>
                <w:delText>1</w:delText>
              </w:r>
            </w:del>
          </w:p>
        </w:tc>
        <w:tc>
          <w:tcPr>
            <w:tcW w:w="2436" w:type="dxa"/>
          </w:tcPr>
          <w:p w14:paraId="2F2E3C85" w14:textId="5F19DB97" w:rsidR="00DF6AC9" w:rsidRPr="00F82037" w:rsidDel="003450AE" w:rsidRDefault="00DE55F5" w:rsidP="00C1698B">
            <w:pPr>
              <w:snapToGrid w:val="0"/>
              <w:spacing w:before="60" w:after="60"/>
              <w:rPr>
                <w:del w:id="2008" w:author="Jason Rhee" w:date="2023-06-27T18:14:00Z"/>
                <w:sz w:val="16"/>
                <w:szCs w:val="16"/>
                <w:lang w:val="en-GB"/>
              </w:rPr>
            </w:pPr>
            <w:del w:id="2009" w:author="Jason Rhee" w:date="2023-02-20T15:43:00Z">
              <w:r w:rsidDel="0023375C">
                <w:rPr>
                  <w:sz w:val="16"/>
                  <w:szCs w:val="16"/>
                  <w:lang w:val="en-GB"/>
                </w:rPr>
                <w:delText xml:space="preserve">Truncated </w:delText>
              </w:r>
              <w:r w:rsidR="00DF6AC9" w:rsidRPr="00F82037" w:rsidDel="0023375C">
                <w:rPr>
                  <w:sz w:val="16"/>
                  <w:szCs w:val="16"/>
                  <w:lang w:val="en-GB"/>
                </w:rPr>
                <w:delText>Date</w:delText>
              </w:r>
            </w:del>
          </w:p>
        </w:tc>
        <w:tc>
          <w:tcPr>
            <w:tcW w:w="3060" w:type="dxa"/>
          </w:tcPr>
          <w:p w14:paraId="1BD478A9" w14:textId="652DC049" w:rsidR="00DF6AC9" w:rsidRPr="004F4B23" w:rsidDel="003450AE" w:rsidRDefault="00DF6AC9" w:rsidP="00C1698B">
            <w:pPr>
              <w:snapToGrid w:val="0"/>
              <w:spacing w:before="60" w:after="60"/>
              <w:rPr>
                <w:del w:id="2010" w:author="Jason Rhee" w:date="2023-06-27T18:14:00Z"/>
                <w:sz w:val="16"/>
                <w:szCs w:val="16"/>
                <w:lang w:val="nn-NO"/>
                <w:rPrChange w:id="2011" w:author="Kim Kevin" w:date="2023-04-13T13:42:00Z">
                  <w:rPr>
                    <w:del w:id="2012" w:author="Jason Rhee" w:date="2023-06-27T18:14:00Z"/>
                    <w:sz w:val="16"/>
                    <w:szCs w:val="16"/>
                    <w:lang w:val="en-GB"/>
                  </w:rPr>
                </w:rPrChange>
              </w:rPr>
            </w:pPr>
          </w:p>
        </w:tc>
      </w:tr>
    </w:tbl>
    <w:p w14:paraId="5C049A68" w14:textId="77777777" w:rsidR="00DF6AC9" w:rsidRPr="004F4B23" w:rsidRDefault="00DF6AC9" w:rsidP="00273F8C">
      <w:pPr>
        <w:spacing w:before="0" w:after="0"/>
        <w:rPr>
          <w:lang w:val="nn-NO"/>
          <w:rPrChange w:id="2013" w:author="Kim Kevin" w:date="2023-04-13T13:42:00Z">
            <w:rPr>
              <w:lang w:val="en-GB"/>
            </w:rPr>
          </w:rPrChange>
        </w:rPr>
      </w:pPr>
    </w:p>
    <w:p w14:paraId="37A465F8" w14:textId="56D20B7C" w:rsidR="00DF6AC9" w:rsidRDefault="00DF6AC9">
      <w:pPr>
        <w:pStyle w:val="Heading3"/>
        <w:rPr>
          <w:ins w:id="2014" w:author="Jason Rhee" w:date="2023-02-23T17:32:00Z"/>
        </w:rPr>
        <w:pPrChange w:id="2015" w:author="Jason Rhee" w:date="2023-02-24T09:29:00Z">
          <w:pPr>
            <w:pStyle w:val="Heading3"/>
            <w:tabs>
              <w:tab w:val="clear" w:pos="426"/>
              <w:tab w:val="clear" w:pos="660"/>
              <w:tab w:val="left" w:pos="709"/>
            </w:tabs>
            <w:spacing w:line="240" w:lineRule="auto"/>
          </w:pPr>
        </w:pPrChange>
      </w:pPr>
      <w:bookmarkStart w:id="2016" w:name="_Toc512925141"/>
      <w:r w:rsidRPr="007C307C">
        <w:t>S100_CataloguePointofContact</w:t>
      </w:r>
      <w:bookmarkEnd w:id="2016"/>
    </w:p>
    <w:p w14:paraId="530F6EDC" w14:textId="6FD30D8D" w:rsidR="00AC784E" w:rsidRPr="006749AB" w:rsidRDefault="00AC784E">
      <w:pPr>
        <w:pPrChange w:id="2017" w:author="Jason Rhee" w:date="2023-02-23T17:32:00Z">
          <w:pPr>
            <w:pStyle w:val="Heading3"/>
            <w:tabs>
              <w:tab w:val="clear" w:pos="426"/>
              <w:tab w:val="clear" w:pos="660"/>
              <w:tab w:val="left" w:pos="709"/>
            </w:tabs>
            <w:spacing w:line="240" w:lineRule="auto"/>
          </w:pPr>
        </w:pPrChange>
      </w:pPr>
      <w:ins w:id="2018" w:author="Jason Rhee" w:date="2023-02-23T17:32:00Z">
        <w:r>
          <w:rPr>
            <w:lang w:val="en-GB" w:eastAsia="ja-JP"/>
          </w:rPr>
          <w:t xml:space="preserve">S-129 uses </w:t>
        </w:r>
        <w:r w:rsidRPr="007C307C">
          <w:t>S100_CataloguePointofContact</w:t>
        </w:r>
        <w:r>
          <w:t xml:space="preserve"> as detailed in </w:t>
        </w:r>
        <w:r w:rsidRPr="00CC1849">
          <w:rPr>
            <w:highlight w:val="yellow"/>
            <w:rPrChange w:id="2019" w:author="Perryman, Lindsay" w:date="2023-03-02T16:54:00Z">
              <w:rPr/>
            </w:rPrChange>
          </w:rPr>
          <w:t>S-100 Part 17</w:t>
        </w:r>
        <w:r>
          <w:t>, Clause 17-4.5,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DF6AC9" w:rsidRPr="009842DB" w:rsidDel="00996338" w14:paraId="700BE648" w14:textId="0A05DCC1" w:rsidTr="00C1698B">
        <w:trPr>
          <w:del w:id="2020" w:author="Jason Rhee" w:date="2023-06-27T18:18:00Z"/>
        </w:trPr>
        <w:tc>
          <w:tcPr>
            <w:tcW w:w="1080" w:type="dxa"/>
          </w:tcPr>
          <w:p w14:paraId="38E89AEF" w14:textId="764E144D" w:rsidR="00DF6AC9" w:rsidRPr="009842DB" w:rsidDel="00996338" w:rsidRDefault="00DF6AC9">
            <w:pPr>
              <w:pStyle w:val="Heading2"/>
              <w:rPr>
                <w:del w:id="2021" w:author="Jason Rhee" w:date="2023-06-27T18:18:00Z"/>
              </w:rPr>
              <w:pPrChange w:id="2022" w:author="Jason Rhee" w:date="2023-11-10T17:24:00Z">
                <w:pPr>
                  <w:keepNext/>
                  <w:keepLines/>
                  <w:snapToGrid w:val="0"/>
                  <w:spacing w:before="60" w:after="60"/>
                </w:pPr>
              </w:pPrChange>
            </w:pPr>
            <w:bookmarkStart w:id="2023" w:name="_Toc141176061"/>
            <w:bookmarkStart w:id="2024" w:name="_Toc141176223"/>
            <w:bookmarkStart w:id="2025" w:name="_Toc150177894"/>
            <w:del w:id="2026" w:author="Jason Rhee" w:date="2023-06-27T18:18:00Z">
              <w:r w:rsidRPr="009842DB" w:rsidDel="00996338">
                <w:lastRenderedPageBreak/>
                <w:delText>Role Name</w:delText>
              </w:r>
              <w:bookmarkStart w:id="2027" w:name="_Toc141176378"/>
              <w:bookmarkStart w:id="2028" w:name="_Toc141177009"/>
              <w:bookmarkEnd w:id="2023"/>
              <w:bookmarkEnd w:id="2024"/>
              <w:bookmarkEnd w:id="2025"/>
              <w:bookmarkEnd w:id="2027"/>
              <w:bookmarkEnd w:id="2028"/>
            </w:del>
          </w:p>
        </w:tc>
        <w:tc>
          <w:tcPr>
            <w:tcW w:w="3060" w:type="dxa"/>
          </w:tcPr>
          <w:p w14:paraId="4E8C935F" w14:textId="09C53A88" w:rsidR="00DF6AC9" w:rsidRPr="009842DB" w:rsidDel="00996338" w:rsidRDefault="00DF6AC9">
            <w:pPr>
              <w:pStyle w:val="Heading2"/>
              <w:rPr>
                <w:del w:id="2029" w:author="Jason Rhee" w:date="2023-06-27T18:18:00Z"/>
              </w:rPr>
              <w:pPrChange w:id="2030" w:author="Jason Rhee" w:date="2023-11-10T17:24:00Z">
                <w:pPr>
                  <w:keepNext/>
                  <w:keepLines/>
                  <w:snapToGrid w:val="0"/>
                  <w:spacing w:before="60" w:after="60"/>
                </w:pPr>
              </w:pPrChange>
            </w:pPr>
            <w:bookmarkStart w:id="2031" w:name="_Toc141176062"/>
            <w:bookmarkStart w:id="2032" w:name="_Toc141176224"/>
            <w:bookmarkStart w:id="2033" w:name="_Toc150177895"/>
            <w:del w:id="2034" w:author="Jason Rhee" w:date="2023-06-27T18:18:00Z">
              <w:r w:rsidRPr="009842DB" w:rsidDel="00996338">
                <w:delText>Name</w:delText>
              </w:r>
              <w:bookmarkStart w:id="2035" w:name="_Toc141176379"/>
              <w:bookmarkStart w:id="2036" w:name="_Toc141177010"/>
              <w:bookmarkEnd w:id="2031"/>
              <w:bookmarkEnd w:id="2032"/>
              <w:bookmarkEnd w:id="2033"/>
              <w:bookmarkEnd w:id="2035"/>
              <w:bookmarkEnd w:id="2036"/>
            </w:del>
          </w:p>
        </w:tc>
        <w:tc>
          <w:tcPr>
            <w:tcW w:w="3420" w:type="dxa"/>
          </w:tcPr>
          <w:p w14:paraId="01FE8778" w14:textId="6DA95455" w:rsidR="00DF6AC9" w:rsidRPr="009842DB" w:rsidDel="00996338" w:rsidRDefault="00DF6AC9">
            <w:pPr>
              <w:pStyle w:val="Heading2"/>
              <w:rPr>
                <w:del w:id="2037" w:author="Jason Rhee" w:date="2023-06-27T18:18:00Z"/>
              </w:rPr>
              <w:pPrChange w:id="2038" w:author="Jason Rhee" w:date="2023-11-10T17:24:00Z">
                <w:pPr>
                  <w:keepNext/>
                  <w:keepLines/>
                  <w:snapToGrid w:val="0"/>
                  <w:spacing w:before="60" w:after="60"/>
                </w:pPr>
              </w:pPrChange>
            </w:pPr>
            <w:bookmarkStart w:id="2039" w:name="_Toc141176063"/>
            <w:bookmarkStart w:id="2040" w:name="_Toc141176225"/>
            <w:bookmarkStart w:id="2041" w:name="_Toc150177896"/>
            <w:del w:id="2042" w:author="Jason Rhee" w:date="2023-06-27T18:18:00Z">
              <w:r w:rsidRPr="009842DB" w:rsidDel="00996338">
                <w:delText>Description</w:delText>
              </w:r>
              <w:bookmarkStart w:id="2043" w:name="_Toc141176380"/>
              <w:bookmarkStart w:id="2044" w:name="_Toc141177011"/>
              <w:bookmarkEnd w:id="2039"/>
              <w:bookmarkEnd w:id="2040"/>
              <w:bookmarkEnd w:id="2041"/>
              <w:bookmarkEnd w:id="2043"/>
              <w:bookmarkEnd w:id="2044"/>
            </w:del>
          </w:p>
        </w:tc>
        <w:tc>
          <w:tcPr>
            <w:tcW w:w="804" w:type="dxa"/>
          </w:tcPr>
          <w:p w14:paraId="1C9FC5E9" w14:textId="09894CC4" w:rsidR="00DF6AC9" w:rsidRPr="009842DB" w:rsidDel="00996338" w:rsidRDefault="00DF6AC9">
            <w:pPr>
              <w:pStyle w:val="Heading2"/>
              <w:rPr>
                <w:del w:id="2045" w:author="Jason Rhee" w:date="2023-06-27T18:18:00Z"/>
              </w:rPr>
              <w:pPrChange w:id="2046" w:author="Jason Rhee" w:date="2023-11-10T17:24:00Z">
                <w:pPr>
                  <w:keepNext/>
                  <w:keepLines/>
                  <w:snapToGrid w:val="0"/>
                  <w:spacing w:before="60" w:after="60"/>
                  <w:jc w:val="center"/>
                </w:pPr>
              </w:pPrChange>
            </w:pPr>
            <w:bookmarkStart w:id="2047" w:name="_Toc141176064"/>
            <w:bookmarkStart w:id="2048" w:name="_Toc141176226"/>
            <w:bookmarkStart w:id="2049" w:name="_Toc150177897"/>
            <w:del w:id="2050" w:author="Jason Rhee" w:date="2023-06-27T18:18:00Z">
              <w:r w:rsidRPr="009842DB" w:rsidDel="00996338">
                <w:delText>Mult</w:delText>
              </w:r>
              <w:bookmarkStart w:id="2051" w:name="_Toc141176381"/>
              <w:bookmarkStart w:id="2052" w:name="_Toc141177012"/>
              <w:bookmarkEnd w:id="2047"/>
              <w:bookmarkEnd w:id="2048"/>
              <w:bookmarkEnd w:id="2049"/>
              <w:bookmarkEnd w:id="2051"/>
              <w:bookmarkEnd w:id="2052"/>
            </w:del>
          </w:p>
        </w:tc>
        <w:tc>
          <w:tcPr>
            <w:tcW w:w="2436" w:type="dxa"/>
          </w:tcPr>
          <w:p w14:paraId="387841C8" w14:textId="460CBA7F" w:rsidR="00DF6AC9" w:rsidRPr="009842DB" w:rsidDel="00996338" w:rsidRDefault="00DF6AC9">
            <w:pPr>
              <w:pStyle w:val="Heading2"/>
              <w:rPr>
                <w:del w:id="2053" w:author="Jason Rhee" w:date="2023-06-27T18:18:00Z"/>
              </w:rPr>
              <w:pPrChange w:id="2054" w:author="Jason Rhee" w:date="2023-11-10T17:24:00Z">
                <w:pPr>
                  <w:keepNext/>
                  <w:keepLines/>
                  <w:snapToGrid w:val="0"/>
                  <w:spacing w:before="60" w:after="60"/>
                </w:pPr>
              </w:pPrChange>
            </w:pPr>
            <w:bookmarkStart w:id="2055" w:name="_Toc141176065"/>
            <w:bookmarkStart w:id="2056" w:name="_Toc141176227"/>
            <w:bookmarkStart w:id="2057" w:name="_Toc150177898"/>
            <w:del w:id="2058" w:author="Jason Rhee" w:date="2023-06-27T18:18:00Z">
              <w:r w:rsidRPr="009842DB" w:rsidDel="00996338">
                <w:delText>Type</w:delText>
              </w:r>
              <w:bookmarkStart w:id="2059" w:name="_Toc141176382"/>
              <w:bookmarkStart w:id="2060" w:name="_Toc141177013"/>
              <w:bookmarkEnd w:id="2055"/>
              <w:bookmarkEnd w:id="2056"/>
              <w:bookmarkEnd w:id="2057"/>
              <w:bookmarkEnd w:id="2059"/>
              <w:bookmarkEnd w:id="2060"/>
            </w:del>
          </w:p>
        </w:tc>
        <w:tc>
          <w:tcPr>
            <w:tcW w:w="3060" w:type="dxa"/>
          </w:tcPr>
          <w:p w14:paraId="788060BB" w14:textId="5A94657A" w:rsidR="00DF6AC9" w:rsidRPr="009842DB" w:rsidDel="00996338" w:rsidRDefault="00DF6AC9">
            <w:pPr>
              <w:pStyle w:val="Heading2"/>
              <w:rPr>
                <w:del w:id="2061" w:author="Jason Rhee" w:date="2023-06-27T18:18:00Z"/>
              </w:rPr>
              <w:pPrChange w:id="2062" w:author="Jason Rhee" w:date="2023-11-10T17:24:00Z">
                <w:pPr>
                  <w:keepNext/>
                  <w:keepLines/>
                  <w:snapToGrid w:val="0"/>
                  <w:spacing w:before="60" w:after="60"/>
                </w:pPr>
              </w:pPrChange>
            </w:pPr>
            <w:bookmarkStart w:id="2063" w:name="_Toc141176066"/>
            <w:bookmarkStart w:id="2064" w:name="_Toc141176228"/>
            <w:bookmarkStart w:id="2065" w:name="_Toc150177899"/>
            <w:del w:id="2066" w:author="Jason Rhee" w:date="2023-06-27T18:18:00Z">
              <w:r w:rsidRPr="009842DB" w:rsidDel="00996338">
                <w:delText>Remarks</w:delText>
              </w:r>
              <w:bookmarkStart w:id="2067" w:name="_Toc141176383"/>
              <w:bookmarkStart w:id="2068" w:name="_Toc141177014"/>
              <w:bookmarkEnd w:id="2063"/>
              <w:bookmarkEnd w:id="2064"/>
              <w:bookmarkEnd w:id="2065"/>
              <w:bookmarkEnd w:id="2067"/>
              <w:bookmarkEnd w:id="2068"/>
            </w:del>
          </w:p>
        </w:tc>
        <w:bookmarkStart w:id="2069" w:name="_Toc141176384"/>
        <w:bookmarkStart w:id="2070" w:name="_Toc141177015"/>
        <w:bookmarkEnd w:id="2069"/>
        <w:bookmarkEnd w:id="2070"/>
      </w:tr>
      <w:tr w:rsidR="00DF6AC9" w:rsidRPr="006F1FE6" w:rsidDel="00996338" w14:paraId="3D094692" w14:textId="0E79B08F" w:rsidTr="00C1698B">
        <w:trPr>
          <w:del w:id="2071" w:author="Jason Rhee" w:date="2023-06-27T18:18:00Z"/>
        </w:trPr>
        <w:tc>
          <w:tcPr>
            <w:tcW w:w="1080" w:type="dxa"/>
          </w:tcPr>
          <w:p w14:paraId="138E5E35" w14:textId="7D188F11" w:rsidR="00DF6AC9" w:rsidRPr="006F1FE6" w:rsidDel="00996338" w:rsidRDefault="00DF6AC9">
            <w:pPr>
              <w:pStyle w:val="Heading2"/>
              <w:rPr>
                <w:del w:id="2072" w:author="Jason Rhee" w:date="2023-06-27T18:18:00Z"/>
              </w:rPr>
              <w:pPrChange w:id="2073" w:author="Jason Rhee" w:date="2023-11-10T17:24:00Z">
                <w:pPr>
                  <w:snapToGrid w:val="0"/>
                  <w:spacing w:before="60" w:after="60"/>
                </w:pPr>
              </w:pPrChange>
            </w:pPr>
            <w:bookmarkStart w:id="2074" w:name="_Toc141176067"/>
            <w:bookmarkStart w:id="2075" w:name="_Toc141176229"/>
            <w:bookmarkStart w:id="2076" w:name="_Toc150177900"/>
            <w:del w:id="2077" w:author="Jason Rhee" w:date="2023-06-27T18:18:00Z">
              <w:r w:rsidRPr="006F1FE6" w:rsidDel="00996338">
                <w:delText>Class</w:delText>
              </w:r>
              <w:bookmarkStart w:id="2078" w:name="_Toc141176385"/>
              <w:bookmarkStart w:id="2079" w:name="_Toc141177016"/>
              <w:bookmarkEnd w:id="2074"/>
              <w:bookmarkEnd w:id="2075"/>
              <w:bookmarkEnd w:id="2076"/>
              <w:bookmarkEnd w:id="2078"/>
              <w:bookmarkEnd w:id="2079"/>
            </w:del>
          </w:p>
        </w:tc>
        <w:tc>
          <w:tcPr>
            <w:tcW w:w="3060" w:type="dxa"/>
          </w:tcPr>
          <w:p w14:paraId="57C0C915" w14:textId="4CA30B05" w:rsidR="00DF6AC9" w:rsidRPr="006F1FE6" w:rsidDel="00996338" w:rsidRDefault="00DF6AC9">
            <w:pPr>
              <w:pStyle w:val="Heading2"/>
              <w:rPr>
                <w:del w:id="2080" w:author="Jason Rhee" w:date="2023-06-27T18:18:00Z"/>
              </w:rPr>
              <w:pPrChange w:id="2081" w:author="Jason Rhee" w:date="2023-11-10T17:24:00Z">
                <w:pPr>
                  <w:snapToGrid w:val="0"/>
                  <w:spacing w:before="60" w:after="60"/>
                  <w:jc w:val="left"/>
                </w:pPr>
              </w:pPrChange>
            </w:pPr>
            <w:bookmarkStart w:id="2082" w:name="_Toc141176068"/>
            <w:bookmarkStart w:id="2083" w:name="_Toc141176230"/>
            <w:bookmarkStart w:id="2084" w:name="_Toc150177901"/>
            <w:del w:id="2085" w:author="Jason Rhee" w:date="2023-06-27T18:18:00Z">
              <w:r w:rsidRPr="006F1FE6" w:rsidDel="00996338">
                <w:delText>S</w:delText>
              </w:r>
              <w:r w:rsidDel="00996338">
                <w:delText>1</w:delText>
              </w:r>
              <w:r w:rsidRPr="006F1FE6" w:rsidDel="00996338">
                <w:delText>00_CataloguePointOfContact</w:delText>
              </w:r>
              <w:bookmarkStart w:id="2086" w:name="_Toc141176386"/>
              <w:bookmarkStart w:id="2087" w:name="_Toc141177017"/>
              <w:bookmarkEnd w:id="2082"/>
              <w:bookmarkEnd w:id="2083"/>
              <w:bookmarkEnd w:id="2084"/>
              <w:bookmarkEnd w:id="2086"/>
              <w:bookmarkEnd w:id="2087"/>
            </w:del>
          </w:p>
        </w:tc>
        <w:tc>
          <w:tcPr>
            <w:tcW w:w="3420" w:type="dxa"/>
          </w:tcPr>
          <w:p w14:paraId="19EEFC74" w14:textId="34930F55" w:rsidR="00DF6AC9" w:rsidRPr="006F1FE6" w:rsidDel="00996338" w:rsidRDefault="00DF6AC9">
            <w:pPr>
              <w:pStyle w:val="Heading2"/>
              <w:rPr>
                <w:del w:id="2088" w:author="Jason Rhee" w:date="2023-06-27T18:18:00Z"/>
              </w:rPr>
              <w:pPrChange w:id="2089" w:author="Jason Rhee" w:date="2023-11-10T17:24:00Z">
                <w:pPr>
                  <w:snapToGrid w:val="0"/>
                  <w:spacing w:before="60" w:after="60"/>
                  <w:jc w:val="left"/>
                </w:pPr>
              </w:pPrChange>
            </w:pPr>
            <w:bookmarkStart w:id="2090" w:name="_Toc141176069"/>
            <w:bookmarkStart w:id="2091" w:name="_Toc141176231"/>
            <w:bookmarkStart w:id="2092" w:name="_Toc150177902"/>
            <w:del w:id="2093" w:author="Jason Rhee" w:date="2023-06-27T18:18:00Z">
              <w:r w:rsidRPr="006F1FE6" w:rsidDel="00996338">
                <w:delText>Contact details of the issuer of this exchange catalogue</w:delText>
              </w:r>
              <w:bookmarkStart w:id="2094" w:name="_Toc141176387"/>
              <w:bookmarkStart w:id="2095" w:name="_Toc141177018"/>
              <w:bookmarkEnd w:id="2090"/>
              <w:bookmarkEnd w:id="2091"/>
              <w:bookmarkEnd w:id="2092"/>
              <w:bookmarkEnd w:id="2094"/>
              <w:bookmarkEnd w:id="2095"/>
            </w:del>
          </w:p>
        </w:tc>
        <w:tc>
          <w:tcPr>
            <w:tcW w:w="804" w:type="dxa"/>
          </w:tcPr>
          <w:p w14:paraId="0057AF1C" w14:textId="497B5270" w:rsidR="00DF6AC9" w:rsidRPr="006F1FE6" w:rsidDel="00996338" w:rsidRDefault="00DF6AC9">
            <w:pPr>
              <w:pStyle w:val="Heading2"/>
              <w:rPr>
                <w:del w:id="2096" w:author="Jason Rhee" w:date="2023-06-27T18:18:00Z"/>
              </w:rPr>
              <w:pPrChange w:id="2097" w:author="Jason Rhee" w:date="2023-11-10T17:24:00Z">
                <w:pPr>
                  <w:snapToGrid w:val="0"/>
                  <w:spacing w:before="60" w:after="60"/>
                  <w:jc w:val="center"/>
                </w:pPr>
              </w:pPrChange>
            </w:pPr>
            <w:bookmarkStart w:id="2098" w:name="_Toc141176070"/>
            <w:bookmarkStart w:id="2099" w:name="_Toc141176232"/>
            <w:bookmarkStart w:id="2100" w:name="_Toc150177903"/>
            <w:del w:id="2101" w:author="Jason Rhee" w:date="2023-06-27T18:18:00Z">
              <w:r w:rsidRPr="006F1FE6" w:rsidDel="00996338">
                <w:delText>-</w:delText>
              </w:r>
              <w:bookmarkStart w:id="2102" w:name="_Toc141176388"/>
              <w:bookmarkStart w:id="2103" w:name="_Toc141177019"/>
              <w:bookmarkEnd w:id="2098"/>
              <w:bookmarkEnd w:id="2099"/>
              <w:bookmarkEnd w:id="2100"/>
              <w:bookmarkEnd w:id="2102"/>
              <w:bookmarkEnd w:id="2103"/>
            </w:del>
          </w:p>
        </w:tc>
        <w:tc>
          <w:tcPr>
            <w:tcW w:w="2436" w:type="dxa"/>
          </w:tcPr>
          <w:p w14:paraId="3EE564CB" w14:textId="489B8E34" w:rsidR="00DF6AC9" w:rsidRPr="006F1FE6" w:rsidDel="00996338" w:rsidRDefault="00DF6AC9">
            <w:pPr>
              <w:pStyle w:val="Heading2"/>
              <w:rPr>
                <w:del w:id="2104" w:author="Jason Rhee" w:date="2023-06-27T18:18:00Z"/>
              </w:rPr>
              <w:pPrChange w:id="2105" w:author="Jason Rhee" w:date="2023-11-10T17:24:00Z">
                <w:pPr>
                  <w:snapToGrid w:val="0"/>
                  <w:spacing w:before="60" w:after="60"/>
                </w:pPr>
              </w:pPrChange>
            </w:pPr>
            <w:bookmarkStart w:id="2106" w:name="_Toc141176071"/>
            <w:bookmarkStart w:id="2107" w:name="_Toc141176233"/>
            <w:bookmarkStart w:id="2108" w:name="_Toc150177904"/>
            <w:del w:id="2109" w:author="Jason Rhee" w:date="2023-06-27T18:18:00Z">
              <w:r w:rsidRPr="006F1FE6" w:rsidDel="00996338">
                <w:delText>-</w:delText>
              </w:r>
              <w:bookmarkStart w:id="2110" w:name="_Toc141176389"/>
              <w:bookmarkStart w:id="2111" w:name="_Toc141177020"/>
              <w:bookmarkEnd w:id="2106"/>
              <w:bookmarkEnd w:id="2107"/>
              <w:bookmarkEnd w:id="2108"/>
              <w:bookmarkEnd w:id="2110"/>
              <w:bookmarkEnd w:id="2111"/>
            </w:del>
          </w:p>
        </w:tc>
        <w:tc>
          <w:tcPr>
            <w:tcW w:w="3060" w:type="dxa"/>
          </w:tcPr>
          <w:p w14:paraId="01588C41" w14:textId="4DC80BCE" w:rsidR="00DF6AC9" w:rsidRPr="006F1FE6" w:rsidDel="00996338" w:rsidRDefault="00DF6AC9">
            <w:pPr>
              <w:pStyle w:val="Heading2"/>
              <w:rPr>
                <w:del w:id="2112" w:author="Jason Rhee" w:date="2023-06-27T18:18:00Z"/>
              </w:rPr>
              <w:pPrChange w:id="2113" w:author="Jason Rhee" w:date="2023-11-10T17:24:00Z">
                <w:pPr>
                  <w:snapToGrid w:val="0"/>
                  <w:spacing w:before="60" w:after="60"/>
                </w:pPr>
              </w:pPrChange>
            </w:pPr>
            <w:bookmarkStart w:id="2114" w:name="_Toc141176072"/>
            <w:bookmarkStart w:id="2115" w:name="_Toc141176234"/>
            <w:bookmarkStart w:id="2116" w:name="_Toc150177905"/>
            <w:del w:id="2117" w:author="Jason Rhee" w:date="2023-06-27T18:18:00Z">
              <w:r w:rsidRPr="006F1FE6" w:rsidDel="00996338">
                <w:delText>-</w:delText>
              </w:r>
              <w:bookmarkStart w:id="2118" w:name="_Toc141176390"/>
              <w:bookmarkStart w:id="2119" w:name="_Toc141177021"/>
              <w:bookmarkEnd w:id="2114"/>
              <w:bookmarkEnd w:id="2115"/>
              <w:bookmarkEnd w:id="2116"/>
              <w:bookmarkEnd w:id="2118"/>
              <w:bookmarkEnd w:id="2119"/>
            </w:del>
          </w:p>
        </w:tc>
        <w:bookmarkStart w:id="2120" w:name="_Toc141176391"/>
        <w:bookmarkStart w:id="2121" w:name="_Toc141177022"/>
        <w:bookmarkEnd w:id="2120"/>
        <w:bookmarkEnd w:id="2121"/>
      </w:tr>
      <w:tr w:rsidR="00FC5198" w:rsidRPr="006F1FE6" w:rsidDel="00996338" w14:paraId="30F00198" w14:textId="77777777" w:rsidTr="00C1698B">
        <w:trPr>
          <w:del w:id="2122" w:author="Jason Rhee" w:date="2023-06-27T18:18:00Z"/>
        </w:trPr>
        <w:tc>
          <w:tcPr>
            <w:tcW w:w="1080" w:type="dxa"/>
          </w:tcPr>
          <w:p w14:paraId="27E52848" w14:textId="0EF23119" w:rsidR="00DF6AC9" w:rsidRPr="006F1FE6" w:rsidDel="00996338" w:rsidRDefault="00DF6AC9">
            <w:pPr>
              <w:pStyle w:val="Heading2"/>
              <w:rPr>
                <w:del w:id="2123" w:author="Jason Rhee" w:date="2023-06-27T18:18:00Z"/>
              </w:rPr>
              <w:pPrChange w:id="2124" w:author="Jason Rhee" w:date="2023-11-10T17:24:00Z">
                <w:pPr>
                  <w:snapToGrid w:val="0"/>
                  <w:spacing w:before="60" w:after="60"/>
                </w:pPr>
              </w:pPrChange>
            </w:pPr>
            <w:bookmarkStart w:id="2125" w:name="_Toc141176073"/>
            <w:bookmarkStart w:id="2126" w:name="_Toc141176235"/>
            <w:bookmarkStart w:id="2127" w:name="_Toc150177906"/>
            <w:del w:id="2128" w:author="Jason Rhee" w:date="2023-06-27T18:18:00Z">
              <w:r w:rsidRPr="006F1FE6" w:rsidDel="00996338">
                <w:delText>Attribute</w:delText>
              </w:r>
              <w:bookmarkStart w:id="2129" w:name="_Toc141176392"/>
              <w:bookmarkStart w:id="2130" w:name="_Toc141177023"/>
              <w:bookmarkEnd w:id="2125"/>
              <w:bookmarkEnd w:id="2126"/>
              <w:bookmarkEnd w:id="2127"/>
              <w:bookmarkEnd w:id="2129"/>
              <w:bookmarkEnd w:id="2130"/>
            </w:del>
          </w:p>
        </w:tc>
        <w:tc>
          <w:tcPr>
            <w:tcW w:w="3060" w:type="dxa"/>
          </w:tcPr>
          <w:p w14:paraId="1D471DE9" w14:textId="790FB19F" w:rsidR="00DF6AC9" w:rsidRPr="006F1FE6" w:rsidDel="00996338" w:rsidRDefault="00DF6AC9">
            <w:pPr>
              <w:pStyle w:val="Heading2"/>
              <w:rPr>
                <w:del w:id="2131" w:author="Jason Rhee" w:date="2023-06-27T18:18:00Z"/>
              </w:rPr>
              <w:pPrChange w:id="2132" w:author="Jason Rhee" w:date="2023-11-10T17:24:00Z">
                <w:pPr>
                  <w:snapToGrid w:val="0"/>
                  <w:spacing w:before="60" w:after="60"/>
                </w:pPr>
              </w:pPrChange>
            </w:pPr>
            <w:bookmarkStart w:id="2133" w:name="_Toc141176074"/>
            <w:bookmarkStart w:id="2134" w:name="_Toc141176236"/>
            <w:bookmarkStart w:id="2135" w:name="_Toc150177907"/>
            <w:del w:id="2136" w:author="Jason Rhee" w:date="2023-06-27T18:18:00Z">
              <w:r w:rsidRPr="006F1FE6" w:rsidDel="00996338">
                <w:delText>organization</w:delText>
              </w:r>
              <w:bookmarkStart w:id="2137" w:name="_Toc141176393"/>
              <w:bookmarkStart w:id="2138" w:name="_Toc141177024"/>
              <w:bookmarkEnd w:id="2133"/>
              <w:bookmarkEnd w:id="2134"/>
              <w:bookmarkEnd w:id="2135"/>
              <w:bookmarkEnd w:id="2137"/>
              <w:bookmarkEnd w:id="2138"/>
            </w:del>
          </w:p>
        </w:tc>
        <w:tc>
          <w:tcPr>
            <w:tcW w:w="3420" w:type="dxa"/>
          </w:tcPr>
          <w:p w14:paraId="4C533F9F" w14:textId="1DBE99B1" w:rsidR="00DF6AC9" w:rsidRPr="006F1FE6" w:rsidDel="00996338" w:rsidRDefault="00DF6AC9">
            <w:pPr>
              <w:pStyle w:val="Heading2"/>
              <w:rPr>
                <w:del w:id="2139" w:author="Jason Rhee" w:date="2023-06-27T18:18:00Z"/>
              </w:rPr>
              <w:pPrChange w:id="2140" w:author="Jason Rhee" w:date="2023-11-10T17:24:00Z">
                <w:pPr>
                  <w:snapToGrid w:val="0"/>
                  <w:spacing w:before="60" w:after="60"/>
                  <w:jc w:val="left"/>
                </w:pPr>
              </w:pPrChange>
            </w:pPr>
            <w:bookmarkStart w:id="2141" w:name="_Toc141176075"/>
            <w:bookmarkStart w:id="2142" w:name="_Toc141176237"/>
            <w:bookmarkStart w:id="2143" w:name="_Toc150177908"/>
            <w:del w:id="2144" w:author="Jason Rhee" w:date="2023-06-27T18:18:00Z">
              <w:r w:rsidRPr="006F1FE6" w:rsidDel="00996338">
                <w:delText>The organization distributing this exchange catalogue</w:delText>
              </w:r>
              <w:bookmarkStart w:id="2145" w:name="_Toc141176394"/>
              <w:bookmarkStart w:id="2146" w:name="_Toc141177025"/>
              <w:bookmarkEnd w:id="2141"/>
              <w:bookmarkEnd w:id="2142"/>
              <w:bookmarkEnd w:id="2143"/>
              <w:bookmarkEnd w:id="2145"/>
              <w:bookmarkEnd w:id="2146"/>
            </w:del>
          </w:p>
        </w:tc>
        <w:tc>
          <w:tcPr>
            <w:tcW w:w="804" w:type="dxa"/>
          </w:tcPr>
          <w:p w14:paraId="30BC97A5" w14:textId="04E8898B" w:rsidR="00DF6AC9" w:rsidRPr="006F1FE6" w:rsidDel="00996338" w:rsidRDefault="00DF6AC9">
            <w:pPr>
              <w:pStyle w:val="Heading2"/>
              <w:rPr>
                <w:del w:id="2147" w:author="Jason Rhee" w:date="2023-06-27T18:18:00Z"/>
              </w:rPr>
              <w:pPrChange w:id="2148" w:author="Jason Rhee" w:date="2023-11-10T17:24:00Z">
                <w:pPr>
                  <w:snapToGrid w:val="0"/>
                  <w:spacing w:before="60" w:after="60"/>
                  <w:jc w:val="center"/>
                </w:pPr>
              </w:pPrChange>
            </w:pPr>
            <w:bookmarkStart w:id="2149" w:name="_Toc141176076"/>
            <w:bookmarkStart w:id="2150" w:name="_Toc141176238"/>
            <w:bookmarkStart w:id="2151" w:name="_Toc150177909"/>
            <w:del w:id="2152" w:author="Jason Rhee" w:date="2023-06-27T18:18:00Z">
              <w:r w:rsidRPr="006F1FE6" w:rsidDel="00996338">
                <w:delText>1</w:delText>
              </w:r>
              <w:bookmarkStart w:id="2153" w:name="_Toc141176395"/>
              <w:bookmarkStart w:id="2154" w:name="_Toc141177026"/>
              <w:bookmarkEnd w:id="2149"/>
              <w:bookmarkEnd w:id="2150"/>
              <w:bookmarkEnd w:id="2151"/>
              <w:bookmarkEnd w:id="2153"/>
              <w:bookmarkEnd w:id="2154"/>
            </w:del>
          </w:p>
        </w:tc>
        <w:tc>
          <w:tcPr>
            <w:tcW w:w="2436" w:type="dxa"/>
          </w:tcPr>
          <w:p w14:paraId="4E126976" w14:textId="311F873D" w:rsidR="00DF6AC9" w:rsidRPr="006F1FE6" w:rsidDel="00996338" w:rsidRDefault="00DF6AC9">
            <w:pPr>
              <w:pStyle w:val="Heading2"/>
              <w:rPr>
                <w:del w:id="2155" w:author="Jason Rhee" w:date="2023-06-27T18:18:00Z"/>
              </w:rPr>
              <w:pPrChange w:id="2156" w:author="Jason Rhee" w:date="2023-11-10T17:24:00Z">
                <w:pPr>
                  <w:snapToGrid w:val="0"/>
                  <w:spacing w:before="60" w:after="60"/>
                </w:pPr>
              </w:pPrChange>
            </w:pPr>
            <w:bookmarkStart w:id="2157" w:name="_Toc141176077"/>
            <w:bookmarkStart w:id="2158" w:name="_Toc141176239"/>
            <w:bookmarkStart w:id="2159" w:name="_Toc150177910"/>
            <w:del w:id="2160" w:author="Jason Rhee" w:date="2023-06-27T18:18:00Z">
              <w:r w:rsidRPr="006F1FE6" w:rsidDel="00996338">
                <w:delText>CharacterString</w:delText>
              </w:r>
              <w:bookmarkStart w:id="2161" w:name="_Toc141176396"/>
              <w:bookmarkStart w:id="2162" w:name="_Toc141177027"/>
              <w:bookmarkEnd w:id="2157"/>
              <w:bookmarkEnd w:id="2158"/>
              <w:bookmarkEnd w:id="2159"/>
              <w:bookmarkEnd w:id="2161"/>
              <w:bookmarkEnd w:id="2162"/>
            </w:del>
          </w:p>
        </w:tc>
        <w:tc>
          <w:tcPr>
            <w:tcW w:w="3060" w:type="dxa"/>
          </w:tcPr>
          <w:p w14:paraId="3364A983" w14:textId="4704B85A" w:rsidR="00DF6AC9" w:rsidRPr="006F1FE6" w:rsidDel="00996338" w:rsidRDefault="00DF6AC9">
            <w:pPr>
              <w:pStyle w:val="Heading2"/>
              <w:rPr>
                <w:del w:id="2163" w:author="Jason Rhee" w:date="2023-06-27T18:18:00Z"/>
              </w:rPr>
              <w:pPrChange w:id="2164" w:author="Jason Rhee" w:date="2023-11-10T17:24:00Z">
                <w:pPr>
                  <w:snapToGrid w:val="0"/>
                  <w:spacing w:before="60" w:after="60"/>
                </w:pPr>
              </w:pPrChange>
            </w:pPr>
            <w:bookmarkStart w:id="2165" w:name="_Toc141176078"/>
            <w:bookmarkStart w:id="2166" w:name="_Toc141176240"/>
            <w:bookmarkStart w:id="2167" w:name="_Toc150177911"/>
            <w:del w:id="2168" w:author="Jason Rhee" w:date="2023-06-27T18:18:00Z">
              <w:r w:rsidRPr="006F1FE6" w:rsidDel="00996338">
                <w:delText>This could be an individual producer, value added reseller, etc.</w:delText>
              </w:r>
              <w:bookmarkStart w:id="2169" w:name="_Toc141176397"/>
              <w:bookmarkStart w:id="2170" w:name="_Toc141177028"/>
              <w:bookmarkEnd w:id="2165"/>
              <w:bookmarkEnd w:id="2166"/>
              <w:bookmarkEnd w:id="2167"/>
              <w:bookmarkEnd w:id="2169"/>
              <w:bookmarkEnd w:id="2170"/>
            </w:del>
          </w:p>
        </w:tc>
        <w:bookmarkStart w:id="2171" w:name="_Toc141176398"/>
        <w:bookmarkStart w:id="2172" w:name="_Toc141177029"/>
        <w:bookmarkEnd w:id="2171"/>
        <w:bookmarkEnd w:id="2172"/>
      </w:tr>
      <w:tr w:rsidR="00FC5198" w:rsidRPr="006F1FE6" w:rsidDel="00996338" w14:paraId="285087EF" w14:textId="77777777" w:rsidTr="00C1698B">
        <w:trPr>
          <w:del w:id="2173" w:author="Jason Rhee" w:date="2023-06-27T18:18:00Z"/>
        </w:trPr>
        <w:tc>
          <w:tcPr>
            <w:tcW w:w="1080" w:type="dxa"/>
          </w:tcPr>
          <w:p w14:paraId="07C3671D" w14:textId="63A3B7E6" w:rsidR="00DF6AC9" w:rsidRPr="006F1FE6" w:rsidDel="00996338" w:rsidRDefault="00DF6AC9">
            <w:pPr>
              <w:pStyle w:val="Heading2"/>
              <w:rPr>
                <w:del w:id="2174" w:author="Jason Rhee" w:date="2023-06-27T18:18:00Z"/>
              </w:rPr>
              <w:pPrChange w:id="2175" w:author="Jason Rhee" w:date="2023-11-10T17:24:00Z">
                <w:pPr>
                  <w:snapToGrid w:val="0"/>
                  <w:spacing w:before="60" w:after="60"/>
                </w:pPr>
              </w:pPrChange>
            </w:pPr>
            <w:bookmarkStart w:id="2176" w:name="_Toc141176079"/>
            <w:bookmarkStart w:id="2177" w:name="_Toc141176241"/>
            <w:bookmarkStart w:id="2178" w:name="_Toc150177912"/>
            <w:del w:id="2179" w:author="Jason Rhee" w:date="2023-06-27T18:18:00Z">
              <w:r w:rsidRPr="006F1FE6" w:rsidDel="00996338">
                <w:delText>Attribute</w:delText>
              </w:r>
              <w:bookmarkStart w:id="2180" w:name="_Toc141176399"/>
              <w:bookmarkStart w:id="2181" w:name="_Toc141177030"/>
              <w:bookmarkEnd w:id="2176"/>
              <w:bookmarkEnd w:id="2177"/>
              <w:bookmarkEnd w:id="2178"/>
              <w:bookmarkEnd w:id="2180"/>
              <w:bookmarkEnd w:id="2181"/>
            </w:del>
          </w:p>
        </w:tc>
        <w:tc>
          <w:tcPr>
            <w:tcW w:w="3060" w:type="dxa"/>
          </w:tcPr>
          <w:p w14:paraId="6E577CC7" w14:textId="278A273D" w:rsidR="00DF6AC9" w:rsidRPr="006F1FE6" w:rsidDel="00996338" w:rsidRDefault="00DF6AC9">
            <w:pPr>
              <w:pStyle w:val="Heading2"/>
              <w:rPr>
                <w:del w:id="2182" w:author="Jason Rhee" w:date="2023-06-27T18:18:00Z"/>
              </w:rPr>
              <w:pPrChange w:id="2183" w:author="Jason Rhee" w:date="2023-11-10T17:24:00Z">
                <w:pPr>
                  <w:snapToGrid w:val="0"/>
                  <w:spacing w:before="60" w:after="60"/>
                </w:pPr>
              </w:pPrChange>
            </w:pPr>
            <w:bookmarkStart w:id="2184" w:name="_Toc141176080"/>
            <w:bookmarkStart w:id="2185" w:name="_Toc141176242"/>
            <w:bookmarkStart w:id="2186" w:name="_Toc150177913"/>
            <w:del w:id="2187" w:author="Jason Rhee" w:date="2023-06-27T18:18:00Z">
              <w:r w:rsidRPr="006F1FE6" w:rsidDel="00996338">
                <w:delText>phone</w:delText>
              </w:r>
              <w:bookmarkStart w:id="2188" w:name="_Toc141176400"/>
              <w:bookmarkStart w:id="2189" w:name="_Toc141177031"/>
              <w:bookmarkEnd w:id="2184"/>
              <w:bookmarkEnd w:id="2185"/>
              <w:bookmarkEnd w:id="2186"/>
              <w:bookmarkEnd w:id="2188"/>
              <w:bookmarkEnd w:id="2189"/>
            </w:del>
          </w:p>
        </w:tc>
        <w:tc>
          <w:tcPr>
            <w:tcW w:w="3420" w:type="dxa"/>
          </w:tcPr>
          <w:p w14:paraId="2D5AD5CE" w14:textId="499557A5" w:rsidR="00DF6AC9" w:rsidRPr="006F1FE6" w:rsidDel="00996338" w:rsidRDefault="00DF6AC9">
            <w:pPr>
              <w:pStyle w:val="Heading2"/>
              <w:rPr>
                <w:del w:id="2190" w:author="Jason Rhee" w:date="2023-06-27T18:18:00Z"/>
              </w:rPr>
              <w:pPrChange w:id="2191" w:author="Jason Rhee" w:date="2023-11-10T17:24:00Z">
                <w:pPr>
                  <w:snapToGrid w:val="0"/>
                  <w:spacing w:before="60" w:after="60"/>
                  <w:jc w:val="left"/>
                </w:pPr>
              </w:pPrChange>
            </w:pPr>
            <w:bookmarkStart w:id="2192" w:name="_Toc141176081"/>
            <w:bookmarkStart w:id="2193" w:name="_Toc141176243"/>
            <w:bookmarkStart w:id="2194" w:name="_Toc150177914"/>
            <w:del w:id="2195" w:author="Jason Rhee" w:date="2023-06-27T18:18:00Z">
              <w:r w:rsidRPr="006F1FE6" w:rsidDel="00996338">
                <w:delText xml:space="preserve">The </w:delText>
              </w:r>
              <w:r w:rsidDel="00996338">
                <w:delText>phone number of the organization</w:delText>
              </w:r>
              <w:bookmarkStart w:id="2196" w:name="_Toc141176401"/>
              <w:bookmarkStart w:id="2197" w:name="_Toc141177032"/>
              <w:bookmarkEnd w:id="2192"/>
              <w:bookmarkEnd w:id="2193"/>
              <w:bookmarkEnd w:id="2194"/>
              <w:bookmarkEnd w:id="2196"/>
              <w:bookmarkEnd w:id="2197"/>
            </w:del>
          </w:p>
        </w:tc>
        <w:tc>
          <w:tcPr>
            <w:tcW w:w="804" w:type="dxa"/>
          </w:tcPr>
          <w:p w14:paraId="10C90EE3" w14:textId="7D479301" w:rsidR="00DF6AC9" w:rsidRPr="006F1FE6" w:rsidDel="00996338" w:rsidRDefault="00DF6AC9">
            <w:pPr>
              <w:pStyle w:val="Heading2"/>
              <w:rPr>
                <w:del w:id="2198" w:author="Jason Rhee" w:date="2023-06-27T18:18:00Z"/>
              </w:rPr>
              <w:pPrChange w:id="2199" w:author="Jason Rhee" w:date="2023-11-10T17:24:00Z">
                <w:pPr>
                  <w:snapToGrid w:val="0"/>
                  <w:spacing w:before="60" w:after="60"/>
                  <w:jc w:val="center"/>
                </w:pPr>
              </w:pPrChange>
            </w:pPr>
            <w:bookmarkStart w:id="2200" w:name="_Toc141176082"/>
            <w:bookmarkStart w:id="2201" w:name="_Toc141176244"/>
            <w:bookmarkStart w:id="2202" w:name="_Toc150177915"/>
            <w:del w:id="2203" w:author="Jason Rhee" w:date="2023-06-27T18:18:00Z">
              <w:r w:rsidRPr="006F1FE6" w:rsidDel="00996338">
                <w:delText>0..1</w:delText>
              </w:r>
              <w:bookmarkStart w:id="2204" w:name="_Toc141176402"/>
              <w:bookmarkStart w:id="2205" w:name="_Toc141177033"/>
              <w:bookmarkEnd w:id="2200"/>
              <w:bookmarkEnd w:id="2201"/>
              <w:bookmarkEnd w:id="2202"/>
              <w:bookmarkEnd w:id="2204"/>
              <w:bookmarkEnd w:id="2205"/>
            </w:del>
          </w:p>
        </w:tc>
        <w:tc>
          <w:tcPr>
            <w:tcW w:w="2436" w:type="dxa"/>
          </w:tcPr>
          <w:p w14:paraId="0C4CE625" w14:textId="43D6B5EE" w:rsidR="00DF6AC9" w:rsidRPr="006F1FE6" w:rsidDel="00996338" w:rsidRDefault="00DF6AC9">
            <w:pPr>
              <w:pStyle w:val="Heading2"/>
              <w:rPr>
                <w:del w:id="2206" w:author="Jason Rhee" w:date="2023-06-27T18:18:00Z"/>
              </w:rPr>
              <w:pPrChange w:id="2207" w:author="Jason Rhee" w:date="2023-11-10T17:24:00Z">
                <w:pPr>
                  <w:snapToGrid w:val="0"/>
                  <w:spacing w:before="60" w:after="60"/>
                </w:pPr>
              </w:pPrChange>
            </w:pPr>
            <w:bookmarkStart w:id="2208" w:name="_Toc141176083"/>
            <w:bookmarkStart w:id="2209" w:name="_Toc141176245"/>
            <w:bookmarkStart w:id="2210" w:name="_Toc150177916"/>
            <w:del w:id="2211" w:author="Jason Rhee" w:date="2023-06-27T18:18:00Z">
              <w:r w:rsidRPr="006F1FE6" w:rsidDel="00996338">
                <w:delText>CI_Telephone</w:delText>
              </w:r>
              <w:bookmarkStart w:id="2212" w:name="_Toc141176403"/>
              <w:bookmarkStart w:id="2213" w:name="_Toc141177034"/>
              <w:bookmarkEnd w:id="2208"/>
              <w:bookmarkEnd w:id="2209"/>
              <w:bookmarkEnd w:id="2210"/>
              <w:bookmarkEnd w:id="2212"/>
              <w:bookmarkEnd w:id="2213"/>
            </w:del>
          </w:p>
        </w:tc>
        <w:tc>
          <w:tcPr>
            <w:tcW w:w="3060" w:type="dxa"/>
          </w:tcPr>
          <w:p w14:paraId="7D25DE72" w14:textId="1F0E4B12" w:rsidR="00DF6AC9" w:rsidRPr="006F1FE6" w:rsidDel="00996338" w:rsidRDefault="00DF6AC9">
            <w:pPr>
              <w:pStyle w:val="Heading2"/>
              <w:rPr>
                <w:del w:id="2214" w:author="Jason Rhee" w:date="2023-06-27T18:18:00Z"/>
              </w:rPr>
              <w:pPrChange w:id="2215" w:author="Jason Rhee" w:date="2023-11-10T17:24:00Z">
                <w:pPr>
                  <w:snapToGrid w:val="0"/>
                  <w:spacing w:before="60" w:after="60"/>
                </w:pPr>
              </w:pPrChange>
            </w:pPr>
            <w:bookmarkStart w:id="2216" w:name="_Toc141176084"/>
            <w:bookmarkStart w:id="2217" w:name="_Toc141176246"/>
            <w:bookmarkStart w:id="2218" w:name="_Toc141176404"/>
            <w:bookmarkStart w:id="2219" w:name="_Toc141177035"/>
            <w:bookmarkStart w:id="2220" w:name="_Toc150177917"/>
            <w:bookmarkEnd w:id="2216"/>
            <w:bookmarkEnd w:id="2217"/>
            <w:bookmarkEnd w:id="2218"/>
            <w:bookmarkEnd w:id="2219"/>
            <w:bookmarkEnd w:id="2220"/>
          </w:p>
        </w:tc>
        <w:bookmarkStart w:id="2221" w:name="_Toc141176405"/>
        <w:bookmarkStart w:id="2222" w:name="_Toc141177036"/>
        <w:bookmarkEnd w:id="2221"/>
        <w:bookmarkEnd w:id="2222"/>
      </w:tr>
      <w:tr w:rsidR="00FC5198" w:rsidRPr="006F1FE6" w:rsidDel="00996338" w14:paraId="772050DB" w14:textId="77777777" w:rsidTr="00C1698B">
        <w:trPr>
          <w:del w:id="2223" w:author="Jason Rhee" w:date="2023-06-27T18:18:00Z"/>
        </w:trPr>
        <w:tc>
          <w:tcPr>
            <w:tcW w:w="1080" w:type="dxa"/>
          </w:tcPr>
          <w:p w14:paraId="477DBACD" w14:textId="5003DDB8" w:rsidR="00DF6AC9" w:rsidRPr="006F1FE6" w:rsidDel="00996338" w:rsidRDefault="00DF6AC9">
            <w:pPr>
              <w:pStyle w:val="Heading2"/>
              <w:rPr>
                <w:del w:id="2224" w:author="Jason Rhee" w:date="2023-06-27T18:18:00Z"/>
              </w:rPr>
              <w:pPrChange w:id="2225" w:author="Jason Rhee" w:date="2023-11-10T17:24:00Z">
                <w:pPr>
                  <w:snapToGrid w:val="0"/>
                  <w:spacing w:before="60" w:after="60"/>
                </w:pPr>
              </w:pPrChange>
            </w:pPr>
            <w:bookmarkStart w:id="2226" w:name="_Toc141176085"/>
            <w:bookmarkStart w:id="2227" w:name="_Toc141176247"/>
            <w:bookmarkStart w:id="2228" w:name="_Toc150177918"/>
            <w:del w:id="2229" w:author="Jason Rhee" w:date="2023-06-27T18:18:00Z">
              <w:r w:rsidRPr="006F1FE6" w:rsidDel="00996338">
                <w:delText>Attribute</w:delText>
              </w:r>
              <w:bookmarkStart w:id="2230" w:name="_Toc141176406"/>
              <w:bookmarkStart w:id="2231" w:name="_Toc141177037"/>
              <w:bookmarkEnd w:id="2226"/>
              <w:bookmarkEnd w:id="2227"/>
              <w:bookmarkEnd w:id="2228"/>
              <w:bookmarkEnd w:id="2230"/>
              <w:bookmarkEnd w:id="2231"/>
            </w:del>
          </w:p>
        </w:tc>
        <w:tc>
          <w:tcPr>
            <w:tcW w:w="3060" w:type="dxa"/>
          </w:tcPr>
          <w:p w14:paraId="3D7423A3" w14:textId="0A014163" w:rsidR="00DF6AC9" w:rsidRPr="006F1FE6" w:rsidDel="00996338" w:rsidRDefault="00DF6AC9">
            <w:pPr>
              <w:pStyle w:val="Heading2"/>
              <w:rPr>
                <w:del w:id="2232" w:author="Jason Rhee" w:date="2023-06-27T18:18:00Z"/>
              </w:rPr>
              <w:pPrChange w:id="2233" w:author="Jason Rhee" w:date="2023-11-10T17:24:00Z">
                <w:pPr>
                  <w:snapToGrid w:val="0"/>
                  <w:spacing w:before="60" w:after="60"/>
                </w:pPr>
              </w:pPrChange>
            </w:pPr>
            <w:bookmarkStart w:id="2234" w:name="_Toc141176086"/>
            <w:bookmarkStart w:id="2235" w:name="_Toc141176248"/>
            <w:bookmarkStart w:id="2236" w:name="_Toc150177919"/>
            <w:del w:id="2237" w:author="Jason Rhee" w:date="2023-06-27T18:18:00Z">
              <w:r w:rsidRPr="006F1FE6" w:rsidDel="00996338">
                <w:delText>address</w:delText>
              </w:r>
              <w:bookmarkStart w:id="2238" w:name="_Toc141176407"/>
              <w:bookmarkStart w:id="2239" w:name="_Toc141177038"/>
              <w:bookmarkEnd w:id="2234"/>
              <w:bookmarkEnd w:id="2235"/>
              <w:bookmarkEnd w:id="2236"/>
              <w:bookmarkEnd w:id="2238"/>
              <w:bookmarkEnd w:id="2239"/>
            </w:del>
          </w:p>
        </w:tc>
        <w:tc>
          <w:tcPr>
            <w:tcW w:w="3420" w:type="dxa"/>
          </w:tcPr>
          <w:p w14:paraId="2B8803E6" w14:textId="5139D10D" w:rsidR="00DF6AC9" w:rsidRPr="006F1FE6" w:rsidDel="00996338" w:rsidRDefault="00DF6AC9">
            <w:pPr>
              <w:pStyle w:val="Heading2"/>
              <w:rPr>
                <w:del w:id="2240" w:author="Jason Rhee" w:date="2023-06-27T18:18:00Z"/>
              </w:rPr>
              <w:pPrChange w:id="2241" w:author="Jason Rhee" w:date="2023-11-10T17:24:00Z">
                <w:pPr>
                  <w:snapToGrid w:val="0"/>
                  <w:spacing w:before="60" w:after="60"/>
                  <w:jc w:val="left"/>
                </w:pPr>
              </w:pPrChange>
            </w:pPr>
            <w:bookmarkStart w:id="2242" w:name="_Toc141176087"/>
            <w:bookmarkStart w:id="2243" w:name="_Toc141176249"/>
            <w:bookmarkStart w:id="2244" w:name="_Toc150177920"/>
            <w:del w:id="2245" w:author="Jason Rhee" w:date="2023-06-27T18:18:00Z">
              <w:r w:rsidDel="00996338">
                <w:delText>The address of the organization</w:delText>
              </w:r>
              <w:bookmarkStart w:id="2246" w:name="_Toc141176408"/>
              <w:bookmarkStart w:id="2247" w:name="_Toc141177039"/>
              <w:bookmarkEnd w:id="2242"/>
              <w:bookmarkEnd w:id="2243"/>
              <w:bookmarkEnd w:id="2244"/>
              <w:bookmarkEnd w:id="2246"/>
              <w:bookmarkEnd w:id="2247"/>
            </w:del>
          </w:p>
        </w:tc>
        <w:tc>
          <w:tcPr>
            <w:tcW w:w="804" w:type="dxa"/>
          </w:tcPr>
          <w:p w14:paraId="1C0A66AC" w14:textId="0609A029" w:rsidR="00DF6AC9" w:rsidRPr="006F1FE6" w:rsidDel="00996338" w:rsidRDefault="00DF6AC9">
            <w:pPr>
              <w:pStyle w:val="Heading2"/>
              <w:rPr>
                <w:del w:id="2248" w:author="Jason Rhee" w:date="2023-06-27T18:18:00Z"/>
              </w:rPr>
              <w:pPrChange w:id="2249" w:author="Jason Rhee" w:date="2023-11-10T17:24:00Z">
                <w:pPr>
                  <w:snapToGrid w:val="0"/>
                  <w:spacing w:before="60" w:after="60"/>
                  <w:jc w:val="center"/>
                </w:pPr>
              </w:pPrChange>
            </w:pPr>
            <w:bookmarkStart w:id="2250" w:name="_Toc141176088"/>
            <w:bookmarkStart w:id="2251" w:name="_Toc141176250"/>
            <w:bookmarkStart w:id="2252" w:name="_Toc150177921"/>
            <w:del w:id="2253" w:author="Jason Rhee" w:date="2023-06-27T18:18:00Z">
              <w:r w:rsidRPr="006F1FE6" w:rsidDel="00996338">
                <w:delText>0..1</w:delText>
              </w:r>
              <w:bookmarkStart w:id="2254" w:name="_Toc141176409"/>
              <w:bookmarkStart w:id="2255" w:name="_Toc141177040"/>
              <w:bookmarkEnd w:id="2250"/>
              <w:bookmarkEnd w:id="2251"/>
              <w:bookmarkEnd w:id="2252"/>
              <w:bookmarkEnd w:id="2254"/>
              <w:bookmarkEnd w:id="2255"/>
            </w:del>
          </w:p>
        </w:tc>
        <w:tc>
          <w:tcPr>
            <w:tcW w:w="2436" w:type="dxa"/>
          </w:tcPr>
          <w:p w14:paraId="56119F56" w14:textId="7755D34D" w:rsidR="00DF6AC9" w:rsidRPr="006F1FE6" w:rsidDel="00996338" w:rsidRDefault="00DF6AC9">
            <w:pPr>
              <w:pStyle w:val="Heading2"/>
              <w:rPr>
                <w:del w:id="2256" w:author="Jason Rhee" w:date="2023-06-27T18:18:00Z"/>
              </w:rPr>
              <w:pPrChange w:id="2257" w:author="Jason Rhee" w:date="2023-11-10T17:24:00Z">
                <w:pPr>
                  <w:snapToGrid w:val="0"/>
                  <w:spacing w:before="60" w:after="60"/>
                </w:pPr>
              </w:pPrChange>
            </w:pPr>
            <w:bookmarkStart w:id="2258" w:name="_Toc141176089"/>
            <w:bookmarkStart w:id="2259" w:name="_Toc141176251"/>
            <w:bookmarkStart w:id="2260" w:name="_Toc150177922"/>
            <w:del w:id="2261" w:author="Jason Rhee" w:date="2023-06-27T18:18:00Z">
              <w:r w:rsidRPr="006F1FE6" w:rsidDel="00996338">
                <w:delText>CI_Address</w:delText>
              </w:r>
              <w:bookmarkStart w:id="2262" w:name="_Toc141176410"/>
              <w:bookmarkStart w:id="2263" w:name="_Toc141177041"/>
              <w:bookmarkEnd w:id="2258"/>
              <w:bookmarkEnd w:id="2259"/>
              <w:bookmarkEnd w:id="2260"/>
              <w:bookmarkEnd w:id="2262"/>
              <w:bookmarkEnd w:id="2263"/>
            </w:del>
          </w:p>
        </w:tc>
        <w:tc>
          <w:tcPr>
            <w:tcW w:w="3060" w:type="dxa"/>
          </w:tcPr>
          <w:p w14:paraId="7D1A91B0" w14:textId="32981680" w:rsidR="00DF6AC9" w:rsidRPr="006F1FE6" w:rsidDel="00996338" w:rsidRDefault="00DF6AC9">
            <w:pPr>
              <w:pStyle w:val="Heading2"/>
              <w:rPr>
                <w:del w:id="2264" w:author="Jason Rhee" w:date="2023-06-27T18:18:00Z"/>
              </w:rPr>
              <w:pPrChange w:id="2265" w:author="Jason Rhee" w:date="2023-11-10T17:24:00Z">
                <w:pPr>
                  <w:snapToGrid w:val="0"/>
                  <w:spacing w:before="60" w:after="60"/>
                </w:pPr>
              </w:pPrChange>
            </w:pPr>
            <w:bookmarkStart w:id="2266" w:name="_Toc141176090"/>
            <w:bookmarkStart w:id="2267" w:name="_Toc141176252"/>
            <w:bookmarkStart w:id="2268" w:name="_Toc141176411"/>
            <w:bookmarkStart w:id="2269" w:name="_Toc141177042"/>
            <w:bookmarkStart w:id="2270" w:name="_Toc150177923"/>
            <w:bookmarkEnd w:id="2266"/>
            <w:bookmarkEnd w:id="2267"/>
            <w:bookmarkEnd w:id="2268"/>
            <w:bookmarkEnd w:id="2269"/>
            <w:bookmarkEnd w:id="2270"/>
          </w:p>
        </w:tc>
        <w:bookmarkStart w:id="2271" w:name="_Toc141176412"/>
        <w:bookmarkStart w:id="2272" w:name="_Toc141177043"/>
        <w:bookmarkEnd w:id="2271"/>
        <w:bookmarkEnd w:id="2272"/>
      </w:tr>
    </w:tbl>
    <w:p w14:paraId="5380D2BE" w14:textId="28260644" w:rsidR="00C1698B" w:rsidDel="00EC761E" w:rsidRDefault="00C1698B">
      <w:pPr>
        <w:pStyle w:val="Heading2"/>
        <w:rPr>
          <w:del w:id="2273" w:author="Jason Rhee" w:date="2023-07-25T11:12:00Z"/>
        </w:rPr>
        <w:pPrChange w:id="2274" w:author="Jason Rhee" w:date="2023-11-10T17:24:00Z">
          <w:pPr>
            <w:pStyle w:val="Heading3"/>
            <w:numPr>
              <w:ilvl w:val="0"/>
              <w:numId w:val="0"/>
            </w:numPr>
            <w:spacing w:before="0" w:after="0" w:line="240" w:lineRule="auto"/>
            <w:ind w:left="0" w:firstLine="0"/>
          </w:pPr>
        </w:pPrChange>
      </w:pPr>
      <w:bookmarkStart w:id="2275" w:name="_Toc141176091"/>
      <w:bookmarkStart w:id="2276" w:name="_Toc141176253"/>
      <w:bookmarkStart w:id="2277" w:name="_Toc141176413"/>
      <w:bookmarkStart w:id="2278" w:name="_Toc141177044"/>
      <w:bookmarkStart w:id="2279" w:name="_Toc150177924"/>
      <w:bookmarkStart w:id="2280" w:name="_Toc403560567"/>
      <w:bookmarkStart w:id="2281" w:name="_Toc512925142"/>
      <w:bookmarkEnd w:id="2275"/>
      <w:bookmarkEnd w:id="2276"/>
      <w:bookmarkEnd w:id="2277"/>
      <w:bookmarkEnd w:id="2278"/>
      <w:bookmarkEnd w:id="2279"/>
    </w:p>
    <w:p w14:paraId="1021A39C" w14:textId="22FF755E" w:rsidR="00C1698B" w:rsidRPr="007C307C" w:rsidDel="002D6611" w:rsidRDefault="00C1698B">
      <w:pPr>
        <w:pStyle w:val="Heading2"/>
        <w:rPr>
          <w:del w:id="2282" w:author="Jason Rhee" w:date="2023-02-20T15:47:00Z"/>
        </w:rPr>
        <w:pPrChange w:id="2283" w:author="Jason Rhee" w:date="2023-11-10T17:24:00Z">
          <w:pPr>
            <w:pStyle w:val="Heading3"/>
            <w:tabs>
              <w:tab w:val="clear" w:pos="426"/>
              <w:tab w:val="clear" w:pos="660"/>
              <w:tab w:val="left" w:pos="709"/>
            </w:tabs>
            <w:spacing w:line="240" w:lineRule="auto"/>
          </w:pPr>
        </w:pPrChange>
      </w:pPr>
      <w:bookmarkStart w:id="2284" w:name="_Toc141176092"/>
      <w:bookmarkStart w:id="2285" w:name="_Toc141176254"/>
      <w:bookmarkStart w:id="2286" w:name="_Toc150177925"/>
      <w:del w:id="2287" w:author="Jason Rhee" w:date="2023-02-20T15:47:00Z">
        <w:r w:rsidRPr="00FF07AF" w:rsidDel="002D6611">
          <w:delText>S100_Dataset</w:delText>
        </w:r>
        <w:bookmarkStart w:id="2288" w:name="_Toc141176414"/>
        <w:bookmarkStart w:id="2289" w:name="_Toc141177045"/>
        <w:bookmarkEnd w:id="2280"/>
        <w:bookmarkEnd w:id="2281"/>
        <w:bookmarkEnd w:id="2284"/>
        <w:bookmarkEnd w:id="2285"/>
        <w:bookmarkEnd w:id="2286"/>
        <w:bookmarkEnd w:id="2288"/>
        <w:bookmarkEnd w:id="2289"/>
      </w:del>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6D07E1" w:rsidRPr="009842DB" w:rsidDel="002D6611" w14:paraId="559CC01D" w14:textId="77777777" w:rsidTr="00C1698B">
        <w:trPr>
          <w:trHeight w:val="238"/>
          <w:del w:id="2290" w:author="Jason Rhee" w:date="2023-02-20T15:47:00Z"/>
        </w:trPr>
        <w:tc>
          <w:tcPr>
            <w:tcW w:w="1080" w:type="dxa"/>
          </w:tcPr>
          <w:p w14:paraId="758E5051" w14:textId="4C75F020" w:rsidR="00C1698B" w:rsidRPr="009842DB" w:rsidDel="002D6611" w:rsidRDefault="00C1698B">
            <w:pPr>
              <w:pStyle w:val="Heading2"/>
              <w:rPr>
                <w:del w:id="2291" w:author="Jason Rhee" w:date="2023-02-20T15:47:00Z"/>
              </w:rPr>
              <w:pPrChange w:id="2292" w:author="Jason Rhee" w:date="2023-11-10T17:24:00Z">
                <w:pPr>
                  <w:snapToGrid w:val="0"/>
                  <w:spacing w:before="60" w:after="60"/>
                  <w:jc w:val="left"/>
                </w:pPr>
              </w:pPrChange>
            </w:pPr>
            <w:bookmarkStart w:id="2293" w:name="_Toc141176093"/>
            <w:bookmarkStart w:id="2294" w:name="_Toc141176255"/>
            <w:bookmarkStart w:id="2295" w:name="_Toc150177926"/>
            <w:del w:id="2296" w:author="Jason Rhee" w:date="2023-02-20T15:47:00Z">
              <w:r w:rsidRPr="009842DB" w:rsidDel="002D6611">
                <w:lastRenderedPageBreak/>
                <w:delText>Role Name</w:delText>
              </w:r>
              <w:bookmarkStart w:id="2297" w:name="_Toc141176415"/>
              <w:bookmarkStart w:id="2298" w:name="_Toc141177046"/>
              <w:bookmarkEnd w:id="2293"/>
              <w:bookmarkEnd w:id="2294"/>
              <w:bookmarkEnd w:id="2295"/>
              <w:bookmarkEnd w:id="2297"/>
              <w:bookmarkEnd w:id="2298"/>
            </w:del>
          </w:p>
        </w:tc>
        <w:tc>
          <w:tcPr>
            <w:tcW w:w="3060" w:type="dxa"/>
          </w:tcPr>
          <w:p w14:paraId="6FAC198D" w14:textId="395C0D13" w:rsidR="00C1698B" w:rsidRPr="009842DB" w:rsidDel="002D6611" w:rsidRDefault="00C1698B">
            <w:pPr>
              <w:pStyle w:val="Heading2"/>
              <w:rPr>
                <w:del w:id="2299" w:author="Jason Rhee" w:date="2023-02-20T15:47:00Z"/>
              </w:rPr>
              <w:pPrChange w:id="2300" w:author="Jason Rhee" w:date="2023-11-10T17:24:00Z">
                <w:pPr>
                  <w:snapToGrid w:val="0"/>
                  <w:spacing w:before="60" w:after="60"/>
                  <w:jc w:val="left"/>
                </w:pPr>
              </w:pPrChange>
            </w:pPr>
            <w:bookmarkStart w:id="2301" w:name="_Toc141176094"/>
            <w:bookmarkStart w:id="2302" w:name="_Toc141176256"/>
            <w:bookmarkStart w:id="2303" w:name="_Toc150177927"/>
            <w:del w:id="2304" w:author="Jason Rhee" w:date="2023-02-20T15:47:00Z">
              <w:r w:rsidRPr="009842DB" w:rsidDel="002D6611">
                <w:delText>Name</w:delText>
              </w:r>
              <w:bookmarkStart w:id="2305" w:name="_Toc141176416"/>
              <w:bookmarkStart w:id="2306" w:name="_Toc141177047"/>
              <w:bookmarkEnd w:id="2301"/>
              <w:bookmarkEnd w:id="2302"/>
              <w:bookmarkEnd w:id="2303"/>
              <w:bookmarkEnd w:id="2305"/>
              <w:bookmarkEnd w:id="2306"/>
            </w:del>
          </w:p>
        </w:tc>
        <w:tc>
          <w:tcPr>
            <w:tcW w:w="3420" w:type="dxa"/>
          </w:tcPr>
          <w:p w14:paraId="385D263E" w14:textId="77CBD6D0" w:rsidR="00C1698B" w:rsidRPr="009842DB" w:rsidDel="002D6611" w:rsidRDefault="00C1698B">
            <w:pPr>
              <w:pStyle w:val="Heading2"/>
              <w:rPr>
                <w:del w:id="2307" w:author="Jason Rhee" w:date="2023-02-20T15:47:00Z"/>
              </w:rPr>
              <w:pPrChange w:id="2308" w:author="Jason Rhee" w:date="2023-11-10T17:24:00Z">
                <w:pPr>
                  <w:snapToGrid w:val="0"/>
                  <w:spacing w:before="60" w:after="60"/>
                  <w:jc w:val="left"/>
                </w:pPr>
              </w:pPrChange>
            </w:pPr>
            <w:bookmarkStart w:id="2309" w:name="_Toc141176095"/>
            <w:bookmarkStart w:id="2310" w:name="_Toc141176257"/>
            <w:bookmarkStart w:id="2311" w:name="_Toc150177928"/>
            <w:del w:id="2312" w:author="Jason Rhee" w:date="2023-02-20T15:47:00Z">
              <w:r w:rsidRPr="009842DB" w:rsidDel="002D6611">
                <w:delText>Description</w:delText>
              </w:r>
              <w:bookmarkStart w:id="2313" w:name="_Toc141176417"/>
              <w:bookmarkStart w:id="2314" w:name="_Toc141177048"/>
              <w:bookmarkEnd w:id="2309"/>
              <w:bookmarkEnd w:id="2310"/>
              <w:bookmarkEnd w:id="2311"/>
              <w:bookmarkEnd w:id="2313"/>
              <w:bookmarkEnd w:id="2314"/>
            </w:del>
          </w:p>
        </w:tc>
        <w:tc>
          <w:tcPr>
            <w:tcW w:w="804" w:type="dxa"/>
          </w:tcPr>
          <w:p w14:paraId="6890E147" w14:textId="3AA183FE" w:rsidR="00C1698B" w:rsidRPr="009842DB" w:rsidDel="002D6611" w:rsidRDefault="00C1698B">
            <w:pPr>
              <w:pStyle w:val="Heading2"/>
              <w:rPr>
                <w:del w:id="2315" w:author="Jason Rhee" w:date="2023-02-20T15:47:00Z"/>
              </w:rPr>
              <w:pPrChange w:id="2316" w:author="Jason Rhee" w:date="2023-11-10T17:24:00Z">
                <w:pPr>
                  <w:snapToGrid w:val="0"/>
                  <w:spacing w:before="60" w:after="60"/>
                  <w:jc w:val="center"/>
                </w:pPr>
              </w:pPrChange>
            </w:pPr>
            <w:bookmarkStart w:id="2317" w:name="_Toc141176096"/>
            <w:bookmarkStart w:id="2318" w:name="_Toc141176258"/>
            <w:bookmarkStart w:id="2319" w:name="_Toc150177929"/>
            <w:del w:id="2320" w:author="Jason Rhee" w:date="2023-02-20T15:47:00Z">
              <w:r w:rsidRPr="009842DB" w:rsidDel="002D6611">
                <w:delText>Mult</w:delText>
              </w:r>
              <w:bookmarkStart w:id="2321" w:name="_Toc141176418"/>
              <w:bookmarkStart w:id="2322" w:name="_Toc141177049"/>
              <w:bookmarkEnd w:id="2317"/>
              <w:bookmarkEnd w:id="2318"/>
              <w:bookmarkEnd w:id="2319"/>
              <w:bookmarkEnd w:id="2321"/>
              <w:bookmarkEnd w:id="2322"/>
            </w:del>
          </w:p>
        </w:tc>
        <w:tc>
          <w:tcPr>
            <w:tcW w:w="2436" w:type="dxa"/>
          </w:tcPr>
          <w:p w14:paraId="191F48F2" w14:textId="0B71CE23" w:rsidR="00C1698B" w:rsidRPr="009842DB" w:rsidDel="002D6611" w:rsidRDefault="00C1698B">
            <w:pPr>
              <w:pStyle w:val="Heading2"/>
              <w:rPr>
                <w:del w:id="2323" w:author="Jason Rhee" w:date="2023-02-20T15:47:00Z"/>
              </w:rPr>
              <w:pPrChange w:id="2324" w:author="Jason Rhee" w:date="2023-11-10T17:24:00Z">
                <w:pPr>
                  <w:snapToGrid w:val="0"/>
                  <w:spacing w:before="60" w:after="60"/>
                  <w:jc w:val="left"/>
                </w:pPr>
              </w:pPrChange>
            </w:pPr>
            <w:bookmarkStart w:id="2325" w:name="_Toc141176097"/>
            <w:bookmarkStart w:id="2326" w:name="_Toc141176259"/>
            <w:bookmarkStart w:id="2327" w:name="_Toc150177930"/>
            <w:del w:id="2328" w:author="Jason Rhee" w:date="2023-02-20T15:47:00Z">
              <w:r w:rsidRPr="009842DB" w:rsidDel="002D6611">
                <w:delText>Type</w:delText>
              </w:r>
              <w:bookmarkStart w:id="2329" w:name="_Toc141176419"/>
              <w:bookmarkStart w:id="2330" w:name="_Toc141177050"/>
              <w:bookmarkEnd w:id="2325"/>
              <w:bookmarkEnd w:id="2326"/>
              <w:bookmarkEnd w:id="2327"/>
              <w:bookmarkEnd w:id="2329"/>
              <w:bookmarkEnd w:id="2330"/>
            </w:del>
          </w:p>
        </w:tc>
        <w:tc>
          <w:tcPr>
            <w:tcW w:w="3060" w:type="dxa"/>
          </w:tcPr>
          <w:p w14:paraId="603E31D2" w14:textId="4FD01C22" w:rsidR="00C1698B" w:rsidRPr="009842DB" w:rsidDel="002D6611" w:rsidRDefault="00C1698B">
            <w:pPr>
              <w:pStyle w:val="Heading2"/>
              <w:rPr>
                <w:del w:id="2331" w:author="Jason Rhee" w:date="2023-02-20T15:47:00Z"/>
              </w:rPr>
              <w:pPrChange w:id="2332" w:author="Jason Rhee" w:date="2023-11-10T17:24:00Z">
                <w:pPr>
                  <w:snapToGrid w:val="0"/>
                  <w:spacing w:before="60" w:after="60"/>
                  <w:jc w:val="left"/>
                </w:pPr>
              </w:pPrChange>
            </w:pPr>
            <w:bookmarkStart w:id="2333" w:name="_Toc141176098"/>
            <w:bookmarkStart w:id="2334" w:name="_Toc141176260"/>
            <w:bookmarkStart w:id="2335" w:name="_Toc150177931"/>
            <w:del w:id="2336" w:author="Jason Rhee" w:date="2023-02-20T15:47:00Z">
              <w:r w:rsidRPr="009842DB" w:rsidDel="002D6611">
                <w:delText>Remarks</w:delText>
              </w:r>
              <w:bookmarkStart w:id="2337" w:name="_Toc141176420"/>
              <w:bookmarkStart w:id="2338" w:name="_Toc141177051"/>
              <w:bookmarkEnd w:id="2333"/>
              <w:bookmarkEnd w:id="2334"/>
              <w:bookmarkEnd w:id="2335"/>
              <w:bookmarkEnd w:id="2337"/>
              <w:bookmarkEnd w:id="2338"/>
            </w:del>
          </w:p>
        </w:tc>
        <w:bookmarkStart w:id="2339" w:name="_Toc141176421"/>
        <w:bookmarkStart w:id="2340" w:name="_Toc141177052"/>
        <w:bookmarkEnd w:id="2339"/>
        <w:bookmarkEnd w:id="2340"/>
      </w:tr>
      <w:tr w:rsidR="006D07E1" w:rsidRPr="006F1FE6" w:rsidDel="002D6611" w14:paraId="7982F7C4" w14:textId="77777777" w:rsidTr="00C1698B">
        <w:trPr>
          <w:trHeight w:val="263"/>
          <w:del w:id="2341" w:author="Jason Rhee" w:date="2023-02-20T15:47:00Z"/>
        </w:trPr>
        <w:tc>
          <w:tcPr>
            <w:tcW w:w="1080" w:type="dxa"/>
          </w:tcPr>
          <w:p w14:paraId="1B0DC77F" w14:textId="5E5B45A9" w:rsidR="00C1698B" w:rsidRPr="006F1FE6" w:rsidDel="002D6611" w:rsidRDefault="00C1698B">
            <w:pPr>
              <w:pStyle w:val="Heading2"/>
              <w:rPr>
                <w:del w:id="2342" w:author="Jason Rhee" w:date="2023-02-20T15:47:00Z"/>
              </w:rPr>
              <w:pPrChange w:id="2343" w:author="Jason Rhee" w:date="2023-11-10T17:24:00Z">
                <w:pPr>
                  <w:snapToGrid w:val="0"/>
                  <w:spacing w:before="60" w:after="60"/>
                  <w:jc w:val="left"/>
                </w:pPr>
              </w:pPrChange>
            </w:pPr>
            <w:bookmarkStart w:id="2344" w:name="_Toc141176099"/>
            <w:bookmarkStart w:id="2345" w:name="_Toc141176261"/>
            <w:bookmarkStart w:id="2346" w:name="_Toc150177932"/>
            <w:del w:id="2347" w:author="Jason Rhee" w:date="2023-02-20T15:47:00Z">
              <w:r w:rsidRPr="006F1FE6" w:rsidDel="002D6611">
                <w:delText>Class</w:delText>
              </w:r>
              <w:bookmarkStart w:id="2348" w:name="_Toc141176422"/>
              <w:bookmarkStart w:id="2349" w:name="_Toc141177053"/>
              <w:bookmarkEnd w:id="2344"/>
              <w:bookmarkEnd w:id="2345"/>
              <w:bookmarkEnd w:id="2346"/>
              <w:bookmarkEnd w:id="2348"/>
              <w:bookmarkEnd w:id="2349"/>
            </w:del>
          </w:p>
        </w:tc>
        <w:tc>
          <w:tcPr>
            <w:tcW w:w="3060" w:type="dxa"/>
          </w:tcPr>
          <w:p w14:paraId="7AAB0A6E" w14:textId="165EA869" w:rsidR="00C1698B" w:rsidRPr="006F1FE6" w:rsidDel="002D6611" w:rsidRDefault="00C1698B">
            <w:pPr>
              <w:pStyle w:val="Heading2"/>
              <w:rPr>
                <w:del w:id="2350" w:author="Jason Rhee" w:date="2023-02-20T15:47:00Z"/>
              </w:rPr>
              <w:pPrChange w:id="2351" w:author="Jason Rhee" w:date="2023-11-10T17:24:00Z">
                <w:pPr>
                  <w:snapToGrid w:val="0"/>
                  <w:spacing w:before="60" w:after="60"/>
                  <w:jc w:val="left"/>
                </w:pPr>
              </w:pPrChange>
            </w:pPr>
            <w:bookmarkStart w:id="2352" w:name="_Toc141176100"/>
            <w:bookmarkStart w:id="2353" w:name="_Toc141176262"/>
            <w:bookmarkStart w:id="2354" w:name="_Toc150177933"/>
            <w:del w:id="2355" w:author="Jason Rhee" w:date="2023-02-20T15:47:00Z">
              <w:r w:rsidRPr="006F1FE6" w:rsidDel="002D6611">
                <w:delText>S100_Dataset</w:delText>
              </w:r>
              <w:bookmarkStart w:id="2356" w:name="_Toc141176423"/>
              <w:bookmarkStart w:id="2357" w:name="_Toc141177054"/>
              <w:bookmarkEnd w:id="2352"/>
              <w:bookmarkEnd w:id="2353"/>
              <w:bookmarkEnd w:id="2354"/>
              <w:bookmarkEnd w:id="2356"/>
              <w:bookmarkEnd w:id="2357"/>
            </w:del>
          </w:p>
        </w:tc>
        <w:tc>
          <w:tcPr>
            <w:tcW w:w="3420" w:type="dxa"/>
          </w:tcPr>
          <w:p w14:paraId="0EBC201D" w14:textId="486F7D04" w:rsidR="00C1698B" w:rsidRPr="006F1FE6" w:rsidDel="002D6611" w:rsidRDefault="00C1698B">
            <w:pPr>
              <w:pStyle w:val="Heading2"/>
              <w:rPr>
                <w:del w:id="2358" w:author="Jason Rhee" w:date="2023-02-20T15:47:00Z"/>
              </w:rPr>
              <w:pPrChange w:id="2359" w:author="Jason Rhee" w:date="2023-11-10T17:24:00Z">
                <w:pPr>
                  <w:snapToGrid w:val="0"/>
                  <w:spacing w:before="60" w:after="60"/>
                  <w:jc w:val="left"/>
                </w:pPr>
              </w:pPrChange>
            </w:pPr>
            <w:bookmarkStart w:id="2360" w:name="_Toc141176101"/>
            <w:bookmarkStart w:id="2361" w:name="_Toc141176263"/>
            <w:bookmarkStart w:id="2362" w:name="_Toc141176424"/>
            <w:bookmarkStart w:id="2363" w:name="_Toc141177055"/>
            <w:bookmarkStart w:id="2364" w:name="_Toc150177934"/>
            <w:bookmarkEnd w:id="2360"/>
            <w:bookmarkEnd w:id="2361"/>
            <w:bookmarkEnd w:id="2362"/>
            <w:bookmarkEnd w:id="2363"/>
            <w:bookmarkEnd w:id="2364"/>
          </w:p>
        </w:tc>
        <w:tc>
          <w:tcPr>
            <w:tcW w:w="804" w:type="dxa"/>
          </w:tcPr>
          <w:p w14:paraId="6228BFA4" w14:textId="5F18A3D7" w:rsidR="00C1698B" w:rsidRPr="006F1FE6" w:rsidDel="002D6611" w:rsidRDefault="00C1698B">
            <w:pPr>
              <w:pStyle w:val="Heading2"/>
              <w:rPr>
                <w:del w:id="2365" w:author="Jason Rhee" w:date="2023-02-20T15:47:00Z"/>
              </w:rPr>
              <w:pPrChange w:id="2366" w:author="Jason Rhee" w:date="2023-11-10T17:24:00Z">
                <w:pPr>
                  <w:snapToGrid w:val="0"/>
                  <w:spacing w:before="60" w:after="60"/>
                  <w:jc w:val="center"/>
                </w:pPr>
              </w:pPrChange>
            </w:pPr>
            <w:bookmarkStart w:id="2367" w:name="_Toc141176102"/>
            <w:bookmarkStart w:id="2368" w:name="_Toc141176264"/>
            <w:bookmarkStart w:id="2369" w:name="_Toc150177935"/>
            <w:del w:id="2370" w:author="Jason Rhee" w:date="2023-02-20T15:47:00Z">
              <w:r w:rsidRPr="006F1FE6" w:rsidDel="002D6611">
                <w:delText>-</w:delText>
              </w:r>
              <w:bookmarkStart w:id="2371" w:name="_Toc141176425"/>
              <w:bookmarkStart w:id="2372" w:name="_Toc141177056"/>
              <w:bookmarkEnd w:id="2367"/>
              <w:bookmarkEnd w:id="2368"/>
              <w:bookmarkEnd w:id="2369"/>
              <w:bookmarkEnd w:id="2371"/>
              <w:bookmarkEnd w:id="2372"/>
            </w:del>
          </w:p>
        </w:tc>
        <w:tc>
          <w:tcPr>
            <w:tcW w:w="2436" w:type="dxa"/>
          </w:tcPr>
          <w:p w14:paraId="504CDEE1" w14:textId="251562F2" w:rsidR="00C1698B" w:rsidRPr="006F1FE6" w:rsidDel="002D6611" w:rsidRDefault="00C1698B">
            <w:pPr>
              <w:pStyle w:val="Heading2"/>
              <w:rPr>
                <w:del w:id="2373" w:author="Jason Rhee" w:date="2023-02-20T15:47:00Z"/>
              </w:rPr>
              <w:pPrChange w:id="2374" w:author="Jason Rhee" w:date="2023-11-10T17:24:00Z">
                <w:pPr>
                  <w:snapToGrid w:val="0"/>
                  <w:spacing w:before="60" w:after="60"/>
                  <w:jc w:val="left"/>
                </w:pPr>
              </w:pPrChange>
            </w:pPr>
            <w:bookmarkStart w:id="2375" w:name="_Toc141176103"/>
            <w:bookmarkStart w:id="2376" w:name="_Toc141176265"/>
            <w:bookmarkStart w:id="2377" w:name="_Toc150177936"/>
            <w:del w:id="2378" w:author="Jason Rhee" w:date="2023-02-20T15:47:00Z">
              <w:r w:rsidRPr="006F1FE6" w:rsidDel="002D6611">
                <w:delText>-</w:delText>
              </w:r>
              <w:bookmarkStart w:id="2379" w:name="_Toc141176426"/>
              <w:bookmarkStart w:id="2380" w:name="_Toc141177057"/>
              <w:bookmarkEnd w:id="2375"/>
              <w:bookmarkEnd w:id="2376"/>
              <w:bookmarkEnd w:id="2377"/>
              <w:bookmarkEnd w:id="2379"/>
              <w:bookmarkEnd w:id="2380"/>
            </w:del>
          </w:p>
        </w:tc>
        <w:tc>
          <w:tcPr>
            <w:tcW w:w="3060" w:type="dxa"/>
          </w:tcPr>
          <w:p w14:paraId="300F3196" w14:textId="4AA44219" w:rsidR="00C1698B" w:rsidRPr="006F1FE6" w:rsidDel="002D6611" w:rsidRDefault="00C1698B">
            <w:pPr>
              <w:pStyle w:val="Heading2"/>
              <w:rPr>
                <w:del w:id="2381" w:author="Jason Rhee" w:date="2023-02-20T15:47:00Z"/>
              </w:rPr>
              <w:pPrChange w:id="2382" w:author="Jason Rhee" w:date="2023-11-10T17:24:00Z">
                <w:pPr>
                  <w:snapToGrid w:val="0"/>
                  <w:spacing w:before="60" w:after="60"/>
                  <w:jc w:val="left"/>
                </w:pPr>
              </w:pPrChange>
            </w:pPr>
            <w:bookmarkStart w:id="2383" w:name="_Toc141176104"/>
            <w:bookmarkStart w:id="2384" w:name="_Toc141176266"/>
            <w:bookmarkStart w:id="2385" w:name="_Toc150177937"/>
            <w:del w:id="2386" w:author="Jason Rhee" w:date="2023-02-20T15:47:00Z">
              <w:r w:rsidRPr="006F1FE6" w:rsidDel="002D6611">
                <w:delText>-</w:delText>
              </w:r>
              <w:bookmarkStart w:id="2387" w:name="_Toc141176427"/>
              <w:bookmarkStart w:id="2388" w:name="_Toc141177058"/>
              <w:bookmarkEnd w:id="2383"/>
              <w:bookmarkEnd w:id="2384"/>
              <w:bookmarkEnd w:id="2385"/>
              <w:bookmarkEnd w:id="2387"/>
              <w:bookmarkEnd w:id="2388"/>
            </w:del>
          </w:p>
        </w:tc>
        <w:bookmarkStart w:id="2389" w:name="_Toc141176428"/>
        <w:bookmarkStart w:id="2390" w:name="_Toc141177059"/>
        <w:bookmarkEnd w:id="2389"/>
        <w:bookmarkEnd w:id="2390"/>
      </w:tr>
      <w:tr w:rsidR="006D07E1" w:rsidRPr="006F1FE6" w:rsidDel="002D6611" w14:paraId="3068153D" w14:textId="77777777" w:rsidTr="00C1698B">
        <w:trPr>
          <w:trHeight w:val="238"/>
          <w:del w:id="2391" w:author="Jason Rhee" w:date="2023-02-20T15:47:00Z"/>
        </w:trPr>
        <w:tc>
          <w:tcPr>
            <w:tcW w:w="1080" w:type="dxa"/>
          </w:tcPr>
          <w:p w14:paraId="333A5CD3" w14:textId="0E8D67B3" w:rsidR="00C1698B" w:rsidRPr="006F1FE6" w:rsidDel="002D6611" w:rsidRDefault="00C1698B">
            <w:pPr>
              <w:pStyle w:val="Heading2"/>
              <w:rPr>
                <w:del w:id="2392" w:author="Jason Rhee" w:date="2023-02-20T15:47:00Z"/>
              </w:rPr>
              <w:pPrChange w:id="2393" w:author="Jason Rhee" w:date="2023-11-10T17:24:00Z">
                <w:pPr>
                  <w:snapToGrid w:val="0"/>
                  <w:spacing w:before="60" w:after="60"/>
                  <w:jc w:val="left"/>
                </w:pPr>
              </w:pPrChange>
            </w:pPr>
            <w:bookmarkStart w:id="2394" w:name="_Toc141176105"/>
            <w:bookmarkStart w:id="2395" w:name="_Toc141176267"/>
            <w:bookmarkStart w:id="2396" w:name="_Toc150177938"/>
            <w:del w:id="2397" w:author="Jason Rhee" w:date="2023-02-20T15:47:00Z">
              <w:r w:rsidRPr="006F1FE6" w:rsidDel="002D6611">
                <w:delText>Role</w:delText>
              </w:r>
              <w:bookmarkStart w:id="2398" w:name="_Toc141176429"/>
              <w:bookmarkStart w:id="2399" w:name="_Toc141177060"/>
              <w:bookmarkEnd w:id="2394"/>
              <w:bookmarkEnd w:id="2395"/>
              <w:bookmarkEnd w:id="2396"/>
              <w:bookmarkEnd w:id="2398"/>
              <w:bookmarkEnd w:id="2399"/>
            </w:del>
          </w:p>
        </w:tc>
        <w:tc>
          <w:tcPr>
            <w:tcW w:w="3060" w:type="dxa"/>
          </w:tcPr>
          <w:p w14:paraId="6107E145" w14:textId="0339D5FB" w:rsidR="00C1698B" w:rsidRPr="006F1FE6" w:rsidDel="002D6611" w:rsidRDefault="00C1698B">
            <w:pPr>
              <w:pStyle w:val="Heading2"/>
              <w:rPr>
                <w:del w:id="2400" w:author="Jason Rhee" w:date="2023-02-20T15:47:00Z"/>
              </w:rPr>
              <w:pPrChange w:id="2401" w:author="Jason Rhee" w:date="2023-11-10T17:24:00Z">
                <w:pPr>
                  <w:snapToGrid w:val="0"/>
                  <w:spacing w:before="60" w:after="60"/>
                  <w:jc w:val="left"/>
                </w:pPr>
              </w:pPrChange>
            </w:pPr>
            <w:bookmarkStart w:id="2402" w:name="_Toc141176106"/>
            <w:bookmarkStart w:id="2403" w:name="_Toc141176268"/>
            <w:bookmarkStart w:id="2404" w:name="_Toc150177939"/>
            <w:del w:id="2405" w:author="Jason Rhee" w:date="2023-02-20T15:47:00Z">
              <w:r w:rsidRPr="006F1FE6" w:rsidDel="002D6611">
                <w:delText>composedOf</w:delText>
              </w:r>
              <w:bookmarkStart w:id="2406" w:name="_Toc141176430"/>
              <w:bookmarkStart w:id="2407" w:name="_Toc141177061"/>
              <w:bookmarkEnd w:id="2402"/>
              <w:bookmarkEnd w:id="2403"/>
              <w:bookmarkEnd w:id="2404"/>
              <w:bookmarkEnd w:id="2406"/>
              <w:bookmarkEnd w:id="2407"/>
            </w:del>
          </w:p>
        </w:tc>
        <w:tc>
          <w:tcPr>
            <w:tcW w:w="3420" w:type="dxa"/>
          </w:tcPr>
          <w:p w14:paraId="0659ED03" w14:textId="181387CC" w:rsidR="00C1698B" w:rsidRPr="006F1FE6" w:rsidDel="002D6611" w:rsidRDefault="00C1698B">
            <w:pPr>
              <w:pStyle w:val="Heading2"/>
              <w:rPr>
                <w:del w:id="2408" w:author="Jason Rhee" w:date="2023-02-20T15:47:00Z"/>
              </w:rPr>
              <w:pPrChange w:id="2409" w:author="Jason Rhee" w:date="2023-11-10T17:24:00Z">
                <w:pPr>
                  <w:snapToGrid w:val="0"/>
                  <w:spacing w:before="60" w:after="60"/>
                  <w:jc w:val="left"/>
                </w:pPr>
              </w:pPrChange>
            </w:pPr>
            <w:bookmarkStart w:id="2410" w:name="_Toc141176107"/>
            <w:bookmarkStart w:id="2411" w:name="_Toc141176269"/>
            <w:bookmarkStart w:id="2412" w:name="_Toc150177940"/>
            <w:del w:id="2413" w:author="Jason Rhee" w:date="2023-02-20T15:47:00Z">
              <w:r w:rsidDel="002D6611">
                <w:delText>An exchange set is composed of 0 or more datasets</w:delText>
              </w:r>
              <w:bookmarkStart w:id="2414" w:name="_Toc141176431"/>
              <w:bookmarkStart w:id="2415" w:name="_Toc141177062"/>
              <w:bookmarkEnd w:id="2410"/>
              <w:bookmarkEnd w:id="2411"/>
              <w:bookmarkEnd w:id="2412"/>
              <w:bookmarkEnd w:id="2414"/>
              <w:bookmarkEnd w:id="2415"/>
            </w:del>
          </w:p>
        </w:tc>
        <w:tc>
          <w:tcPr>
            <w:tcW w:w="804" w:type="dxa"/>
          </w:tcPr>
          <w:p w14:paraId="42E63081" w14:textId="74BF9221" w:rsidR="00C1698B" w:rsidRPr="006F1FE6" w:rsidDel="002D6611" w:rsidRDefault="00C1698B">
            <w:pPr>
              <w:pStyle w:val="Heading2"/>
              <w:rPr>
                <w:del w:id="2416" w:author="Jason Rhee" w:date="2023-02-20T15:47:00Z"/>
              </w:rPr>
              <w:pPrChange w:id="2417" w:author="Jason Rhee" w:date="2023-11-10T17:24:00Z">
                <w:pPr>
                  <w:snapToGrid w:val="0"/>
                  <w:spacing w:before="60" w:after="60"/>
                  <w:jc w:val="center"/>
                </w:pPr>
              </w:pPrChange>
            </w:pPr>
            <w:bookmarkStart w:id="2418" w:name="_Toc141176108"/>
            <w:bookmarkStart w:id="2419" w:name="_Toc141176270"/>
            <w:bookmarkStart w:id="2420" w:name="_Toc150177941"/>
            <w:del w:id="2421" w:author="Jason Rhee" w:date="2023-02-20T15:47:00Z">
              <w:r w:rsidRPr="006F1FE6" w:rsidDel="002D6611">
                <w:delText>0..*</w:delText>
              </w:r>
              <w:bookmarkStart w:id="2422" w:name="_Toc141176432"/>
              <w:bookmarkStart w:id="2423" w:name="_Toc141177063"/>
              <w:bookmarkEnd w:id="2418"/>
              <w:bookmarkEnd w:id="2419"/>
              <w:bookmarkEnd w:id="2420"/>
              <w:bookmarkEnd w:id="2422"/>
              <w:bookmarkEnd w:id="2423"/>
            </w:del>
          </w:p>
        </w:tc>
        <w:tc>
          <w:tcPr>
            <w:tcW w:w="2436" w:type="dxa"/>
          </w:tcPr>
          <w:p w14:paraId="13DFA958" w14:textId="2228D095" w:rsidR="00C1698B" w:rsidRPr="006F1FE6" w:rsidDel="002D6611" w:rsidRDefault="00C1698B">
            <w:pPr>
              <w:pStyle w:val="Heading2"/>
              <w:rPr>
                <w:del w:id="2424" w:author="Jason Rhee" w:date="2023-02-20T15:47:00Z"/>
              </w:rPr>
              <w:pPrChange w:id="2425" w:author="Jason Rhee" w:date="2023-11-10T17:24:00Z">
                <w:pPr>
                  <w:snapToGrid w:val="0"/>
                  <w:spacing w:before="60" w:after="60"/>
                  <w:jc w:val="left"/>
                </w:pPr>
              </w:pPrChange>
            </w:pPr>
            <w:bookmarkStart w:id="2426" w:name="_Toc141176109"/>
            <w:bookmarkStart w:id="2427" w:name="_Toc141176271"/>
            <w:bookmarkStart w:id="2428" w:name="_Toc150177942"/>
            <w:del w:id="2429" w:author="Jason Rhee" w:date="2023-02-20T15:47:00Z">
              <w:r w:rsidRPr="006F1FE6" w:rsidDel="002D6611">
                <w:delText>-</w:delText>
              </w:r>
              <w:bookmarkStart w:id="2430" w:name="_Toc141176433"/>
              <w:bookmarkStart w:id="2431" w:name="_Toc141177064"/>
              <w:bookmarkEnd w:id="2426"/>
              <w:bookmarkEnd w:id="2427"/>
              <w:bookmarkEnd w:id="2428"/>
              <w:bookmarkEnd w:id="2430"/>
              <w:bookmarkEnd w:id="2431"/>
            </w:del>
          </w:p>
        </w:tc>
        <w:tc>
          <w:tcPr>
            <w:tcW w:w="3060" w:type="dxa"/>
          </w:tcPr>
          <w:p w14:paraId="06705EB4" w14:textId="12D69DE7" w:rsidR="00C1698B" w:rsidRPr="006F1FE6" w:rsidDel="002D6611" w:rsidRDefault="00C1698B">
            <w:pPr>
              <w:pStyle w:val="Heading2"/>
              <w:rPr>
                <w:del w:id="2432" w:author="Jason Rhee" w:date="2023-02-20T15:47:00Z"/>
              </w:rPr>
              <w:pPrChange w:id="2433" w:author="Jason Rhee" w:date="2023-11-10T17:24:00Z">
                <w:pPr>
                  <w:snapToGrid w:val="0"/>
                  <w:spacing w:before="60" w:after="60"/>
                  <w:jc w:val="left"/>
                </w:pPr>
              </w:pPrChange>
            </w:pPr>
            <w:bookmarkStart w:id="2434" w:name="_Toc141176110"/>
            <w:bookmarkStart w:id="2435" w:name="_Toc141176272"/>
            <w:bookmarkStart w:id="2436" w:name="_Toc141176434"/>
            <w:bookmarkStart w:id="2437" w:name="_Toc141177065"/>
            <w:bookmarkStart w:id="2438" w:name="_Toc150177943"/>
            <w:bookmarkEnd w:id="2434"/>
            <w:bookmarkEnd w:id="2435"/>
            <w:bookmarkEnd w:id="2436"/>
            <w:bookmarkEnd w:id="2437"/>
            <w:bookmarkEnd w:id="2438"/>
          </w:p>
        </w:tc>
        <w:bookmarkStart w:id="2439" w:name="_Toc141176435"/>
        <w:bookmarkStart w:id="2440" w:name="_Toc141177066"/>
        <w:bookmarkEnd w:id="2439"/>
        <w:bookmarkEnd w:id="2440"/>
      </w:tr>
      <w:tr w:rsidR="006D07E1" w:rsidRPr="006F1FE6" w:rsidDel="002D6611" w14:paraId="24038287" w14:textId="77777777" w:rsidTr="00C1698B">
        <w:trPr>
          <w:trHeight w:val="263"/>
          <w:del w:id="2441" w:author="Jason Rhee" w:date="2023-02-20T15:47:00Z"/>
        </w:trPr>
        <w:tc>
          <w:tcPr>
            <w:tcW w:w="1080" w:type="dxa"/>
          </w:tcPr>
          <w:p w14:paraId="003871EA" w14:textId="289A9AA9" w:rsidR="00C1698B" w:rsidRPr="006F1FE6" w:rsidDel="002D6611" w:rsidRDefault="00C1698B">
            <w:pPr>
              <w:pStyle w:val="Heading2"/>
              <w:rPr>
                <w:del w:id="2442" w:author="Jason Rhee" w:date="2023-02-20T15:47:00Z"/>
              </w:rPr>
              <w:pPrChange w:id="2443" w:author="Jason Rhee" w:date="2023-11-10T17:24:00Z">
                <w:pPr>
                  <w:snapToGrid w:val="0"/>
                  <w:spacing w:before="60" w:after="60"/>
                  <w:jc w:val="left"/>
                </w:pPr>
              </w:pPrChange>
            </w:pPr>
            <w:bookmarkStart w:id="2444" w:name="_Toc141176111"/>
            <w:bookmarkStart w:id="2445" w:name="_Toc141176273"/>
            <w:bookmarkStart w:id="2446" w:name="_Toc150177944"/>
            <w:del w:id="2447" w:author="Jason Rhee" w:date="2023-02-20T15:47:00Z">
              <w:r w:rsidRPr="006F1FE6" w:rsidDel="002D6611">
                <w:delText>Role</w:delText>
              </w:r>
              <w:bookmarkStart w:id="2448" w:name="_Toc141176436"/>
              <w:bookmarkStart w:id="2449" w:name="_Toc141177067"/>
              <w:bookmarkEnd w:id="2444"/>
              <w:bookmarkEnd w:id="2445"/>
              <w:bookmarkEnd w:id="2446"/>
              <w:bookmarkEnd w:id="2448"/>
              <w:bookmarkEnd w:id="2449"/>
            </w:del>
          </w:p>
        </w:tc>
        <w:tc>
          <w:tcPr>
            <w:tcW w:w="3060" w:type="dxa"/>
          </w:tcPr>
          <w:p w14:paraId="1076C20D" w14:textId="0D4417A5" w:rsidR="00C1698B" w:rsidRPr="006F1FE6" w:rsidDel="002D6611" w:rsidRDefault="00C1698B">
            <w:pPr>
              <w:pStyle w:val="Heading2"/>
              <w:rPr>
                <w:del w:id="2450" w:author="Jason Rhee" w:date="2023-02-20T15:47:00Z"/>
              </w:rPr>
              <w:pPrChange w:id="2451" w:author="Jason Rhee" w:date="2023-11-10T17:24:00Z">
                <w:pPr>
                  <w:snapToGrid w:val="0"/>
                  <w:spacing w:before="60" w:after="60"/>
                  <w:jc w:val="left"/>
                </w:pPr>
              </w:pPrChange>
            </w:pPr>
            <w:bookmarkStart w:id="2452" w:name="_Toc141176112"/>
            <w:bookmarkStart w:id="2453" w:name="_Toc141176274"/>
            <w:bookmarkStart w:id="2454" w:name="_Toc150177945"/>
            <w:del w:id="2455" w:author="Jason Rhee" w:date="2023-02-20T15:47:00Z">
              <w:r w:rsidRPr="006F1FE6" w:rsidDel="002D6611">
                <w:delText>datasetCatalogue</w:delText>
              </w:r>
              <w:bookmarkStart w:id="2456" w:name="_Toc141176437"/>
              <w:bookmarkStart w:id="2457" w:name="_Toc141177068"/>
              <w:bookmarkEnd w:id="2452"/>
              <w:bookmarkEnd w:id="2453"/>
              <w:bookmarkEnd w:id="2454"/>
              <w:bookmarkEnd w:id="2456"/>
              <w:bookmarkEnd w:id="2457"/>
            </w:del>
          </w:p>
        </w:tc>
        <w:tc>
          <w:tcPr>
            <w:tcW w:w="3420" w:type="dxa"/>
          </w:tcPr>
          <w:p w14:paraId="36FF2E5D" w14:textId="5FF82FA9" w:rsidR="00C1698B" w:rsidRPr="006F1FE6" w:rsidDel="002D6611" w:rsidRDefault="00C1698B">
            <w:pPr>
              <w:pStyle w:val="Heading2"/>
              <w:rPr>
                <w:del w:id="2458" w:author="Jason Rhee" w:date="2023-02-20T15:47:00Z"/>
              </w:rPr>
              <w:pPrChange w:id="2459" w:author="Jason Rhee" w:date="2023-11-10T17:24:00Z">
                <w:pPr>
                  <w:snapToGrid w:val="0"/>
                  <w:spacing w:before="60" w:after="60"/>
                  <w:jc w:val="left"/>
                </w:pPr>
              </w:pPrChange>
            </w:pPr>
            <w:bookmarkStart w:id="2460" w:name="_Toc141176113"/>
            <w:bookmarkStart w:id="2461" w:name="_Toc141176275"/>
            <w:bookmarkStart w:id="2462" w:name="_Toc150177946"/>
            <w:del w:id="2463" w:author="Jason Rhee" w:date="2023-02-20T15:47:00Z">
              <w:r w:rsidDel="002D6611">
                <w:delText>Catalogue which is related to this dataset</w:delText>
              </w:r>
              <w:bookmarkStart w:id="2464" w:name="_Toc141176438"/>
              <w:bookmarkStart w:id="2465" w:name="_Toc141177069"/>
              <w:bookmarkEnd w:id="2460"/>
              <w:bookmarkEnd w:id="2461"/>
              <w:bookmarkEnd w:id="2462"/>
              <w:bookmarkEnd w:id="2464"/>
              <w:bookmarkEnd w:id="2465"/>
            </w:del>
          </w:p>
        </w:tc>
        <w:tc>
          <w:tcPr>
            <w:tcW w:w="804" w:type="dxa"/>
          </w:tcPr>
          <w:p w14:paraId="76A26C1F" w14:textId="49F27B4B" w:rsidR="00C1698B" w:rsidRPr="006F1FE6" w:rsidDel="002D6611" w:rsidRDefault="00C1698B">
            <w:pPr>
              <w:pStyle w:val="Heading2"/>
              <w:rPr>
                <w:del w:id="2466" w:author="Jason Rhee" w:date="2023-02-20T15:47:00Z"/>
              </w:rPr>
              <w:pPrChange w:id="2467" w:author="Jason Rhee" w:date="2023-11-10T17:24:00Z">
                <w:pPr>
                  <w:snapToGrid w:val="0"/>
                  <w:spacing w:before="60" w:after="60"/>
                  <w:jc w:val="center"/>
                </w:pPr>
              </w:pPrChange>
            </w:pPr>
            <w:bookmarkStart w:id="2468" w:name="_Toc141176114"/>
            <w:bookmarkStart w:id="2469" w:name="_Toc141176276"/>
            <w:bookmarkStart w:id="2470" w:name="_Toc150177947"/>
            <w:del w:id="2471" w:author="Jason Rhee" w:date="2023-02-20T15:47:00Z">
              <w:r w:rsidRPr="006F1FE6" w:rsidDel="002D6611">
                <w:delText>0..*</w:delText>
              </w:r>
              <w:bookmarkStart w:id="2472" w:name="_Toc141176439"/>
              <w:bookmarkStart w:id="2473" w:name="_Toc141177070"/>
              <w:bookmarkEnd w:id="2468"/>
              <w:bookmarkEnd w:id="2469"/>
              <w:bookmarkEnd w:id="2470"/>
              <w:bookmarkEnd w:id="2472"/>
              <w:bookmarkEnd w:id="2473"/>
            </w:del>
          </w:p>
        </w:tc>
        <w:tc>
          <w:tcPr>
            <w:tcW w:w="2436" w:type="dxa"/>
          </w:tcPr>
          <w:p w14:paraId="501AD879" w14:textId="60BF3C67" w:rsidR="00C1698B" w:rsidRPr="006F1FE6" w:rsidDel="002D6611" w:rsidRDefault="00C1698B">
            <w:pPr>
              <w:pStyle w:val="Heading2"/>
              <w:rPr>
                <w:del w:id="2474" w:author="Jason Rhee" w:date="2023-02-20T15:47:00Z"/>
              </w:rPr>
              <w:pPrChange w:id="2475" w:author="Jason Rhee" w:date="2023-11-10T17:24:00Z">
                <w:pPr>
                  <w:snapToGrid w:val="0"/>
                  <w:spacing w:before="60" w:after="60"/>
                  <w:jc w:val="left"/>
                </w:pPr>
              </w:pPrChange>
            </w:pPr>
            <w:bookmarkStart w:id="2476" w:name="_Toc141176115"/>
            <w:bookmarkStart w:id="2477" w:name="_Toc141176277"/>
            <w:bookmarkStart w:id="2478" w:name="_Toc150177948"/>
            <w:del w:id="2479" w:author="Jason Rhee" w:date="2023-02-20T15:47:00Z">
              <w:r w:rsidRPr="006F1FE6" w:rsidDel="002D6611">
                <w:delText>-</w:delText>
              </w:r>
              <w:bookmarkStart w:id="2480" w:name="_Toc141176440"/>
              <w:bookmarkStart w:id="2481" w:name="_Toc141177071"/>
              <w:bookmarkEnd w:id="2476"/>
              <w:bookmarkEnd w:id="2477"/>
              <w:bookmarkEnd w:id="2478"/>
              <w:bookmarkEnd w:id="2480"/>
              <w:bookmarkEnd w:id="2481"/>
            </w:del>
          </w:p>
        </w:tc>
        <w:tc>
          <w:tcPr>
            <w:tcW w:w="3060" w:type="dxa"/>
          </w:tcPr>
          <w:p w14:paraId="30EF737F" w14:textId="237D213F" w:rsidR="00C1698B" w:rsidRPr="006F1FE6" w:rsidDel="002D6611" w:rsidRDefault="00C1698B">
            <w:pPr>
              <w:pStyle w:val="Heading2"/>
              <w:rPr>
                <w:del w:id="2482" w:author="Jason Rhee" w:date="2023-02-20T15:47:00Z"/>
              </w:rPr>
              <w:pPrChange w:id="2483" w:author="Jason Rhee" w:date="2023-11-10T17:24:00Z">
                <w:pPr>
                  <w:snapToGrid w:val="0"/>
                  <w:spacing w:before="60" w:after="60"/>
                  <w:jc w:val="left"/>
                </w:pPr>
              </w:pPrChange>
            </w:pPr>
            <w:bookmarkStart w:id="2484" w:name="_Toc141176116"/>
            <w:bookmarkStart w:id="2485" w:name="_Toc141176278"/>
            <w:bookmarkStart w:id="2486" w:name="_Toc141176441"/>
            <w:bookmarkStart w:id="2487" w:name="_Toc141177072"/>
            <w:bookmarkStart w:id="2488" w:name="_Toc150177949"/>
            <w:bookmarkEnd w:id="2484"/>
            <w:bookmarkEnd w:id="2485"/>
            <w:bookmarkEnd w:id="2486"/>
            <w:bookmarkEnd w:id="2487"/>
            <w:bookmarkEnd w:id="2488"/>
          </w:p>
        </w:tc>
        <w:bookmarkStart w:id="2489" w:name="_Toc141176442"/>
        <w:bookmarkStart w:id="2490" w:name="_Toc141177073"/>
        <w:bookmarkEnd w:id="2489"/>
        <w:bookmarkEnd w:id="2490"/>
      </w:tr>
    </w:tbl>
    <w:p w14:paraId="326E6C7C" w14:textId="1AFE62F7" w:rsidR="00C1698B" w:rsidRPr="007C307C" w:rsidDel="00EC761E" w:rsidRDefault="00C1698B">
      <w:pPr>
        <w:pStyle w:val="Heading2"/>
        <w:rPr>
          <w:del w:id="2491" w:author="Jason Rhee" w:date="2023-07-25T11:12:00Z"/>
        </w:rPr>
        <w:pPrChange w:id="2492" w:author="Jason Rhee" w:date="2023-11-10T17:24:00Z">
          <w:pPr>
            <w:spacing w:before="0" w:after="0"/>
          </w:pPr>
        </w:pPrChange>
      </w:pPr>
      <w:bookmarkStart w:id="2493" w:name="_Toc141176117"/>
      <w:bookmarkStart w:id="2494" w:name="_Toc141176279"/>
      <w:bookmarkStart w:id="2495" w:name="_Toc141176443"/>
      <w:bookmarkStart w:id="2496" w:name="_Toc141177074"/>
      <w:bookmarkStart w:id="2497" w:name="_Toc150177950"/>
      <w:bookmarkEnd w:id="2493"/>
      <w:bookmarkEnd w:id="2494"/>
      <w:bookmarkEnd w:id="2495"/>
      <w:bookmarkEnd w:id="2496"/>
      <w:bookmarkEnd w:id="2497"/>
    </w:p>
    <w:p w14:paraId="51449DD9" w14:textId="4BC382D0" w:rsidR="00C1698B" w:rsidRDefault="00C1698B" w:rsidP="00B11B94">
      <w:pPr>
        <w:pStyle w:val="Heading2"/>
        <w:rPr>
          <w:ins w:id="2498" w:author="Jason Rhee" w:date="2023-02-23T17:49:00Z"/>
        </w:rPr>
      </w:pPr>
      <w:bookmarkStart w:id="2499" w:name="_Toc512925143"/>
      <w:bookmarkStart w:id="2500" w:name="_Toc127463872"/>
      <w:bookmarkStart w:id="2501" w:name="_Toc128125498"/>
      <w:bookmarkStart w:id="2502" w:name="_Toc141176280"/>
      <w:bookmarkStart w:id="2503" w:name="_Toc141176444"/>
      <w:bookmarkStart w:id="2504" w:name="_Toc141177075"/>
      <w:bookmarkStart w:id="2505" w:name="_Toc150177951"/>
      <w:r w:rsidRPr="007C307C">
        <w:t>S100_</w:t>
      </w:r>
      <w:del w:id="2506" w:author="Jason Rhee" w:date="2023-02-20T15:47:00Z">
        <w:r w:rsidRPr="007C307C" w:rsidDel="00A04E56">
          <w:delText>DatasetDiscoveryMetaData</w:delText>
        </w:r>
      </w:del>
      <w:bookmarkEnd w:id="2499"/>
      <w:bookmarkEnd w:id="2500"/>
      <w:ins w:id="2507" w:author="Jason Rhee" w:date="2023-02-20T15:47:00Z">
        <w:r w:rsidR="00A04E56" w:rsidRPr="007C307C">
          <w:t>DatasetDiscoveryMeta</w:t>
        </w:r>
        <w:r w:rsidR="00A04E56">
          <w:t>d</w:t>
        </w:r>
        <w:r w:rsidR="00A04E56" w:rsidRPr="007C307C">
          <w:t>ata</w:t>
        </w:r>
      </w:ins>
      <w:bookmarkEnd w:id="2501"/>
      <w:bookmarkEnd w:id="2502"/>
      <w:bookmarkEnd w:id="2503"/>
      <w:bookmarkEnd w:id="2504"/>
      <w:bookmarkEnd w:id="2505"/>
    </w:p>
    <w:p w14:paraId="267E54FC" w14:textId="39E8C367" w:rsidR="006749AB" w:rsidRPr="007C307C" w:rsidRDefault="006749AB" w:rsidP="006749AB">
      <w:ins w:id="2508" w:author="Jason Rhee" w:date="2023-02-23T17:50: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DatasetDiscoveryMeta</w:t>
        </w:r>
        <w:r>
          <w:t>d</w:t>
        </w:r>
        <w:r w:rsidRPr="007C307C">
          <w:t>ata</w:t>
        </w:r>
        <w:proofErr w:type="spellEnd"/>
        <w:r>
          <w:rPr>
            <w:lang w:val="en-GB"/>
          </w:rPr>
          <w:t xml:space="preserve">, as detailed in </w:t>
        </w:r>
        <w:r w:rsidRPr="00CC1849">
          <w:rPr>
            <w:highlight w:val="yellow"/>
            <w:lang w:val="en-GB"/>
            <w:rPrChange w:id="2509" w:author="Perryman, Lindsay" w:date="2023-03-02T16:54:00Z">
              <w:rPr>
                <w:lang w:val="en-GB"/>
              </w:rPr>
            </w:rPrChange>
          </w:rPr>
          <w:t>S-100 Part 17</w:t>
        </w:r>
        <w:r>
          <w:rPr>
            <w:lang w:val="en-GB"/>
          </w:rPr>
          <w:t xml:space="preserve">, Clause 17-4.5, with </w:t>
        </w:r>
        <w:r w:rsidRPr="00DA3CC9">
          <w:rPr>
            <w:lang w:val="en-GB"/>
          </w:rPr>
          <w:t xml:space="preserve">certain attributes and roles </w:t>
        </w:r>
        <w:r>
          <w:rPr>
            <w:lang w:val="en-GB"/>
          </w:rPr>
          <w:t>restr</w:t>
        </w:r>
      </w:ins>
      <w:ins w:id="2510" w:author="Jason Rhee" w:date="2023-06-27T18:19:00Z">
        <w:r w:rsidR="003911A8">
          <w:rPr>
            <w:lang w:val="en-GB"/>
          </w:rPr>
          <w:t>i</w:t>
        </w:r>
      </w:ins>
      <w:ins w:id="2511" w:author="Jason Rhee" w:date="2023-02-23T17:50:00Z">
        <w:r>
          <w:rPr>
            <w:lang w:val="en-GB"/>
          </w:rPr>
          <w:t>c</w:t>
        </w:r>
      </w:ins>
      <w:ins w:id="2512" w:author="Jason Rhee" w:date="2023-06-27T18:19:00Z">
        <w:r w:rsidR="003911A8">
          <w:rPr>
            <w:lang w:val="en-GB"/>
          </w:rPr>
          <w:t>t</w:t>
        </w:r>
      </w:ins>
      <w:ins w:id="2513" w:author="Jason Rhee" w:date="2023-02-23T17:50:00Z">
        <w:r>
          <w:rPr>
            <w:lang w:val="en-GB"/>
          </w:rPr>
          <w:t xml:space="preserve">ed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2514" w:author="Jason Rhee" w:date="2023-02-20T15:49: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080"/>
        <w:gridCol w:w="2610"/>
        <w:gridCol w:w="3510"/>
        <w:gridCol w:w="810"/>
        <w:gridCol w:w="2790"/>
        <w:gridCol w:w="3060"/>
        <w:tblGridChange w:id="2515">
          <w:tblGrid>
            <w:gridCol w:w="1080"/>
            <w:gridCol w:w="2610"/>
            <w:gridCol w:w="3510"/>
            <w:gridCol w:w="810"/>
            <w:gridCol w:w="2790"/>
            <w:gridCol w:w="3060"/>
          </w:tblGrid>
        </w:tblGridChange>
      </w:tblGrid>
      <w:tr w:rsidR="00C1698B" w:rsidRPr="009842DB" w14:paraId="7D26B667" w14:textId="77777777" w:rsidTr="00EE37EB">
        <w:trPr>
          <w:cantSplit/>
          <w:trHeight w:val="155"/>
          <w:tblHeader/>
          <w:trPrChange w:id="2516" w:author="Jason Rhee" w:date="2023-02-20T15:49:00Z">
            <w:trPr>
              <w:cantSplit/>
              <w:trHeight w:val="155"/>
              <w:tblHeader/>
            </w:trPr>
          </w:trPrChange>
        </w:trPr>
        <w:tc>
          <w:tcPr>
            <w:tcW w:w="1080" w:type="dxa"/>
            <w:tcPrChange w:id="2517" w:author="Jason Rhee" w:date="2023-02-20T15:49:00Z">
              <w:tcPr>
                <w:tcW w:w="1080" w:type="dxa"/>
              </w:tcPr>
            </w:tcPrChange>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610" w:type="dxa"/>
            <w:tcPrChange w:id="2518" w:author="Jason Rhee" w:date="2023-02-20T15:49:00Z">
              <w:tcPr>
                <w:tcW w:w="2610" w:type="dxa"/>
              </w:tcPr>
            </w:tcPrChange>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tcPrChange w:id="2519" w:author="Jason Rhee" w:date="2023-02-20T15:49:00Z">
              <w:tcPr>
                <w:tcW w:w="3510" w:type="dxa"/>
              </w:tcPr>
            </w:tcPrChange>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tcPrChange w:id="2520" w:author="Jason Rhee" w:date="2023-02-20T15:49:00Z">
              <w:tcPr>
                <w:tcW w:w="810" w:type="dxa"/>
              </w:tcPr>
            </w:tcPrChange>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tcPrChange w:id="2521" w:author="Jason Rhee" w:date="2023-02-20T15:49:00Z">
              <w:tcPr>
                <w:tcW w:w="2790" w:type="dxa"/>
              </w:tcPr>
            </w:tcPrChange>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Change w:id="2522" w:author="Jason Rhee" w:date="2023-02-20T15:49:00Z">
              <w:tcPr>
                <w:tcW w:w="3060" w:type="dxa"/>
              </w:tcPr>
            </w:tcPrChange>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EE37EB">
        <w:trPr>
          <w:cantSplit/>
          <w:trHeight w:val="326"/>
          <w:trPrChange w:id="2523" w:author="Jason Rhee" w:date="2023-02-20T15:49:00Z">
            <w:trPr>
              <w:cantSplit/>
              <w:trHeight w:val="326"/>
            </w:trPr>
          </w:trPrChange>
        </w:trPr>
        <w:tc>
          <w:tcPr>
            <w:tcW w:w="1080" w:type="dxa"/>
            <w:tcPrChange w:id="2524" w:author="Jason Rhee" w:date="2023-02-20T15:49:00Z">
              <w:tcPr>
                <w:tcW w:w="1080" w:type="dxa"/>
              </w:tcPr>
            </w:tcPrChange>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Change w:id="2525" w:author="Jason Rhee" w:date="2023-02-20T15:49:00Z">
              <w:tcPr>
                <w:tcW w:w="2610" w:type="dxa"/>
              </w:tcPr>
            </w:tcPrChange>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Change w:id="2526" w:author="Jason Rhee" w:date="2023-02-20T15:49:00Z">
              <w:tcPr>
                <w:tcW w:w="3510" w:type="dxa"/>
              </w:tcPr>
            </w:tcPrChange>
          </w:tcPr>
          <w:p w14:paraId="1FB5D621" w14:textId="77777777" w:rsidR="00C1698B" w:rsidRDefault="00C1698B" w:rsidP="00C1698B">
            <w:pPr>
              <w:snapToGrid w:val="0"/>
              <w:spacing w:before="60" w:after="60"/>
              <w:jc w:val="left"/>
              <w:rPr>
                <w:ins w:id="2527" w:author="Jason Rhee" w:date="2023-07-25T11:40:00Z"/>
                <w:sz w:val="16"/>
                <w:szCs w:val="16"/>
                <w:lang w:val="en-GB"/>
              </w:rPr>
            </w:pPr>
            <w:r w:rsidRPr="002A5288">
              <w:rPr>
                <w:sz w:val="16"/>
                <w:szCs w:val="16"/>
                <w:lang w:val="en-GB"/>
              </w:rPr>
              <w:t>Metadata about the individual datasets in the exchange catalogue</w:t>
            </w:r>
          </w:p>
          <w:p w14:paraId="62A26608" w14:textId="77777777" w:rsidR="00A77607" w:rsidRPr="00A77607" w:rsidRDefault="00A77607">
            <w:pPr>
              <w:rPr>
                <w:ins w:id="2528" w:author="Jason Rhee" w:date="2023-07-25T11:40:00Z"/>
                <w:sz w:val="16"/>
                <w:szCs w:val="16"/>
                <w:lang w:val="en-GB"/>
              </w:rPr>
              <w:pPrChange w:id="2529" w:author="Jason Rhee" w:date="2023-07-25T11:40:00Z">
                <w:pPr>
                  <w:snapToGrid w:val="0"/>
                  <w:spacing w:before="60" w:after="60"/>
                  <w:jc w:val="left"/>
                </w:pPr>
              </w:pPrChange>
            </w:pPr>
          </w:p>
          <w:p w14:paraId="79347C84" w14:textId="77777777" w:rsidR="00A77607" w:rsidRPr="00A77607" w:rsidRDefault="00A77607">
            <w:pPr>
              <w:rPr>
                <w:ins w:id="2530" w:author="Jason Rhee" w:date="2023-07-25T11:40:00Z"/>
                <w:sz w:val="16"/>
                <w:szCs w:val="16"/>
                <w:lang w:val="en-GB"/>
              </w:rPr>
              <w:pPrChange w:id="2531" w:author="Jason Rhee" w:date="2023-07-25T11:40:00Z">
                <w:pPr>
                  <w:snapToGrid w:val="0"/>
                  <w:spacing w:before="60" w:after="60"/>
                  <w:jc w:val="left"/>
                </w:pPr>
              </w:pPrChange>
            </w:pPr>
          </w:p>
          <w:p w14:paraId="414A55D5" w14:textId="77777777" w:rsidR="00A77607" w:rsidRPr="00A77607" w:rsidRDefault="00A77607">
            <w:pPr>
              <w:rPr>
                <w:ins w:id="2532" w:author="Jason Rhee" w:date="2023-07-25T11:40:00Z"/>
                <w:sz w:val="16"/>
                <w:szCs w:val="16"/>
                <w:lang w:val="en-GB"/>
              </w:rPr>
              <w:pPrChange w:id="2533" w:author="Jason Rhee" w:date="2023-07-25T11:40:00Z">
                <w:pPr>
                  <w:snapToGrid w:val="0"/>
                  <w:spacing w:before="60" w:after="60"/>
                  <w:jc w:val="left"/>
                </w:pPr>
              </w:pPrChange>
            </w:pPr>
          </w:p>
          <w:p w14:paraId="2B9B27B6" w14:textId="77777777" w:rsidR="00A77607" w:rsidRPr="00A77607" w:rsidRDefault="00A77607">
            <w:pPr>
              <w:rPr>
                <w:ins w:id="2534" w:author="Jason Rhee" w:date="2023-07-25T11:40:00Z"/>
                <w:sz w:val="16"/>
                <w:szCs w:val="16"/>
                <w:lang w:val="en-GB"/>
              </w:rPr>
              <w:pPrChange w:id="2535" w:author="Jason Rhee" w:date="2023-07-25T11:40:00Z">
                <w:pPr>
                  <w:snapToGrid w:val="0"/>
                  <w:spacing w:before="60" w:after="60"/>
                  <w:jc w:val="left"/>
                </w:pPr>
              </w:pPrChange>
            </w:pPr>
          </w:p>
          <w:p w14:paraId="4CE4C2BB" w14:textId="77777777" w:rsidR="00A77607" w:rsidRPr="00A77607" w:rsidRDefault="00A77607">
            <w:pPr>
              <w:rPr>
                <w:ins w:id="2536" w:author="Jason Rhee" w:date="2023-07-25T11:40:00Z"/>
                <w:sz w:val="16"/>
                <w:szCs w:val="16"/>
                <w:lang w:val="en-GB"/>
              </w:rPr>
              <w:pPrChange w:id="2537" w:author="Jason Rhee" w:date="2023-07-25T11:40:00Z">
                <w:pPr>
                  <w:snapToGrid w:val="0"/>
                  <w:spacing w:before="60" w:after="60"/>
                  <w:jc w:val="left"/>
                </w:pPr>
              </w:pPrChange>
            </w:pPr>
          </w:p>
          <w:p w14:paraId="0AC5D4AD" w14:textId="77777777" w:rsidR="00A77607" w:rsidRPr="00A77607" w:rsidRDefault="00A77607">
            <w:pPr>
              <w:rPr>
                <w:ins w:id="2538" w:author="Jason Rhee" w:date="2023-07-25T11:40:00Z"/>
                <w:sz w:val="16"/>
                <w:szCs w:val="16"/>
                <w:lang w:val="en-GB"/>
              </w:rPr>
              <w:pPrChange w:id="2539" w:author="Jason Rhee" w:date="2023-07-25T11:40:00Z">
                <w:pPr>
                  <w:snapToGrid w:val="0"/>
                  <w:spacing w:before="60" w:after="60"/>
                  <w:jc w:val="left"/>
                </w:pPr>
              </w:pPrChange>
            </w:pPr>
          </w:p>
          <w:p w14:paraId="76E73BBE" w14:textId="77777777" w:rsidR="00A77607" w:rsidRPr="00A77607" w:rsidRDefault="00A77607">
            <w:pPr>
              <w:rPr>
                <w:sz w:val="16"/>
                <w:szCs w:val="16"/>
                <w:lang w:val="en-GB"/>
              </w:rPr>
              <w:pPrChange w:id="2540" w:author="Jason Rhee" w:date="2023-07-25T11:40:00Z">
                <w:pPr>
                  <w:snapToGrid w:val="0"/>
                  <w:spacing w:before="60" w:after="60"/>
                  <w:jc w:val="left"/>
                </w:pPr>
              </w:pPrChange>
            </w:pPr>
          </w:p>
        </w:tc>
        <w:tc>
          <w:tcPr>
            <w:tcW w:w="810" w:type="dxa"/>
            <w:tcPrChange w:id="2541" w:author="Jason Rhee" w:date="2023-02-20T15:49:00Z">
              <w:tcPr>
                <w:tcW w:w="810" w:type="dxa"/>
              </w:tcPr>
            </w:tcPrChange>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Change w:id="2542" w:author="Jason Rhee" w:date="2023-02-20T15:49:00Z">
              <w:tcPr>
                <w:tcW w:w="2790" w:type="dxa"/>
              </w:tcPr>
            </w:tcPrChange>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Change w:id="2543" w:author="Jason Rhee" w:date="2023-02-20T15:49:00Z">
              <w:tcPr>
                <w:tcW w:w="3060" w:type="dxa"/>
              </w:tcPr>
            </w:tcPrChange>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EE37EB">
        <w:trPr>
          <w:cantSplit/>
          <w:trHeight w:val="171"/>
          <w:trPrChange w:id="2544" w:author="Jason Rhee" w:date="2023-02-20T15:49:00Z">
            <w:trPr>
              <w:cantSplit/>
              <w:trHeight w:val="171"/>
            </w:trPr>
          </w:trPrChange>
        </w:trPr>
        <w:tc>
          <w:tcPr>
            <w:tcW w:w="1080" w:type="dxa"/>
            <w:tcPrChange w:id="2545" w:author="Jason Rhee" w:date="2023-02-20T15:49:00Z">
              <w:tcPr>
                <w:tcW w:w="1080" w:type="dxa"/>
              </w:tcPr>
            </w:tcPrChange>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546" w:author="Jason Rhee" w:date="2023-02-20T15:49:00Z">
              <w:tcPr>
                <w:tcW w:w="2610" w:type="dxa"/>
              </w:tcPr>
            </w:tcPrChange>
          </w:tcPr>
          <w:p w14:paraId="54B24B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fileName</w:t>
            </w:r>
            <w:proofErr w:type="spellEnd"/>
          </w:p>
        </w:tc>
        <w:tc>
          <w:tcPr>
            <w:tcW w:w="3510" w:type="dxa"/>
            <w:tcPrChange w:id="2547" w:author="Jason Rhee" w:date="2023-02-20T15:49:00Z">
              <w:tcPr>
                <w:tcW w:w="3510" w:type="dxa"/>
              </w:tcPr>
            </w:tcPrChange>
          </w:tcPr>
          <w:p w14:paraId="1EFFE34A" w14:textId="77777777" w:rsidR="00C1698B" w:rsidRDefault="00C1698B" w:rsidP="00C1698B">
            <w:pPr>
              <w:snapToGrid w:val="0"/>
              <w:spacing w:before="60" w:after="60"/>
              <w:jc w:val="left"/>
              <w:rPr>
                <w:ins w:id="2548" w:author="Jason Rhee" w:date="2023-07-25T11:40:00Z"/>
                <w:sz w:val="16"/>
                <w:szCs w:val="16"/>
                <w:lang w:val="en-GB"/>
              </w:rPr>
            </w:pPr>
            <w:r w:rsidRPr="002A5288">
              <w:rPr>
                <w:sz w:val="16"/>
                <w:szCs w:val="16"/>
                <w:lang w:val="en-GB"/>
              </w:rPr>
              <w:t>Dataset file name</w:t>
            </w:r>
          </w:p>
          <w:p w14:paraId="1940F7D6" w14:textId="77777777" w:rsidR="00A77607" w:rsidRPr="00A77607" w:rsidRDefault="00A77607">
            <w:pPr>
              <w:rPr>
                <w:ins w:id="2549" w:author="Jason Rhee" w:date="2023-07-25T11:40:00Z"/>
                <w:sz w:val="16"/>
                <w:szCs w:val="16"/>
                <w:lang w:val="en-GB"/>
              </w:rPr>
              <w:pPrChange w:id="2550" w:author="Jason Rhee" w:date="2023-07-25T11:40:00Z">
                <w:pPr>
                  <w:snapToGrid w:val="0"/>
                  <w:spacing w:before="60" w:after="60"/>
                  <w:jc w:val="left"/>
                </w:pPr>
              </w:pPrChange>
            </w:pPr>
          </w:p>
          <w:p w14:paraId="376602CE" w14:textId="77777777" w:rsidR="00A77607" w:rsidRPr="00A77607" w:rsidRDefault="00A77607">
            <w:pPr>
              <w:rPr>
                <w:ins w:id="2551" w:author="Jason Rhee" w:date="2023-07-25T11:40:00Z"/>
                <w:sz w:val="16"/>
                <w:szCs w:val="16"/>
                <w:lang w:val="en-GB"/>
              </w:rPr>
              <w:pPrChange w:id="2552" w:author="Jason Rhee" w:date="2023-07-25T11:40:00Z">
                <w:pPr>
                  <w:snapToGrid w:val="0"/>
                  <w:spacing w:before="60" w:after="60"/>
                  <w:jc w:val="left"/>
                </w:pPr>
              </w:pPrChange>
            </w:pPr>
          </w:p>
          <w:p w14:paraId="40C54CBB" w14:textId="77777777" w:rsidR="00A77607" w:rsidRPr="00A77607" w:rsidRDefault="00A77607">
            <w:pPr>
              <w:rPr>
                <w:ins w:id="2553" w:author="Jason Rhee" w:date="2023-07-25T11:40:00Z"/>
                <w:sz w:val="16"/>
                <w:szCs w:val="16"/>
                <w:lang w:val="en-GB"/>
              </w:rPr>
              <w:pPrChange w:id="2554" w:author="Jason Rhee" w:date="2023-07-25T11:40:00Z">
                <w:pPr>
                  <w:snapToGrid w:val="0"/>
                  <w:spacing w:before="60" w:after="60"/>
                  <w:jc w:val="left"/>
                </w:pPr>
              </w:pPrChange>
            </w:pPr>
          </w:p>
          <w:p w14:paraId="4283E834" w14:textId="77777777" w:rsidR="00A77607" w:rsidRPr="00A77607" w:rsidRDefault="00A77607">
            <w:pPr>
              <w:rPr>
                <w:ins w:id="2555" w:author="Jason Rhee" w:date="2023-07-25T11:40:00Z"/>
                <w:sz w:val="16"/>
                <w:szCs w:val="16"/>
                <w:lang w:val="en-GB"/>
              </w:rPr>
              <w:pPrChange w:id="2556" w:author="Jason Rhee" w:date="2023-07-25T11:40:00Z">
                <w:pPr>
                  <w:snapToGrid w:val="0"/>
                  <w:spacing w:before="60" w:after="60"/>
                  <w:jc w:val="left"/>
                </w:pPr>
              </w:pPrChange>
            </w:pPr>
          </w:p>
          <w:p w14:paraId="37C7FD5D" w14:textId="77777777" w:rsidR="00A77607" w:rsidRPr="00A77607" w:rsidRDefault="00A77607">
            <w:pPr>
              <w:rPr>
                <w:ins w:id="2557" w:author="Jason Rhee" w:date="2023-07-25T11:40:00Z"/>
                <w:sz w:val="16"/>
                <w:szCs w:val="16"/>
                <w:lang w:val="en-GB"/>
              </w:rPr>
              <w:pPrChange w:id="2558" w:author="Jason Rhee" w:date="2023-07-25T11:40:00Z">
                <w:pPr>
                  <w:snapToGrid w:val="0"/>
                  <w:spacing w:before="60" w:after="60"/>
                  <w:jc w:val="left"/>
                </w:pPr>
              </w:pPrChange>
            </w:pPr>
          </w:p>
          <w:p w14:paraId="5707EECD" w14:textId="77777777" w:rsidR="00A77607" w:rsidRPr="00A77607" w:rsidRDefault="00A77607">
            <w:pPr>
              <w:rPr>
                <w:sz w:val="16"/>
                <w:szCs w:val="16"/>
                <w:lang w:val="en-GB"/>
              </w:rPr>
              <w:pPrChange w:id="2559" w:author="Jason Rhee" w:date="2023-07-25T11:40:00Z">
                <w:pPr>
                  <w:snapToGrid w:val="0"/>
                  <w:spacing w:before="60" w:after="60"/>
                  <w:jc w:val="left"/>
                </w:pPr>
              </w:pPrChange>
            </w:pPr>
          </w:p>
        </w:tc>
        <w:tc>
          <w:tcPr>
            <w:tcW w:w="810" w:type="dxa"/>
            <w:tcPrChange w:id="2560" w:author="Jason Rhee" w:date="2023-02-20T15:49:00Z">
              <w:tcPr>
                <w:tcW w:w="810" w:type="dxa"/>
              </w:tcPr>
            </w:tcPrChange>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561" w:author="Jason Rhee" w:date="2023-02-20T15:49:00Z">
              <w:tcPr>
                <w:tcW w:w="2790" w:type="dxa"/>
              </w:tcPr>
            </w:tcPrChange>
          </w:tcPr>
          <w:p w14:paraId="37DE44D1" w14:textId="66580DC6" w:rsidR="00C1698B" w:rsidRPr="002A5288" w:rsidRDefault="00C1698B" w:rsidP="00C1698B">
            <w:pPr>
              <w:snapToGrid w:val="0"/>
              <w:spacing w:before="60" w:after="60"/>
              <w:jc w:val="left"/>
              <w:rPr>
                <w:sz w:val="16"/>
                <w:szCs w:val="16"/>
                <w:lang w:val="en-GB"/>
              </w:rPr>
            </w:pPr>
            <w:del w:id="2562" w:author="Jason Rhee" w:date="2023-02-20T15:49:00Z">
              <w:r w:rsidRPr="002A5288" w:rsidDel="002C0ED3">
                <w:rPr>
                  <w:sz w:val="16"/>
                  <w:szCs w:val="16"/>
                  <w:lang w:val="en-GB"/>
                </w:rPr>
                <w:delText>CharacterString</w:delText>
              </w:r>
            </w:del>
            <w:ins w:id="2563" w:author="Jason Rhee" w:date="2023-02-20T15:49:00Z">
              <w:r w:rsidR="002C0ED3">
                <w:rPr>
                  <w:sz w:val="16"/>
                  <w:szCs w:val="16"/>
                  <w:lang w:val="en-GB"/>
                </w:rPr>
                <w:t>URI</w:t>
              </w:r>
            </w:ins>
          </w:p>
        </w:tc>
        <w:tc>
          <w:tcPr>
            <w:tcW w:w="3060" w:type="dxa"/>
            <w:tcPrChange w:id="2564" w:author="Jason Rhee" w:date="2023-02-20T15:49:00Z">
              <w:tcPr>
                <w:tcW w:w="3060" w:type="dxa"/>
              </w:tcPr>
            </w:tcPrChange>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rsidDel="00EE37EB" w14:paraId="303FD805" w14:textId="59B778C9" w:rsidTr="00EE37EB">
        <w:trPr>
          <w:cantSplit/>
          <w:trHeight w:val="326"/>
          <w:del w:id="2565" w:author="Jason Rhee" w:date="2023-02-20T15:49:00Z"/>
          <w:trPrChange w:id="2566" w:author="Jason Rhee" w:date="2023-02-20T15:49:00Z">
            <w:trPr>
              <w:cantSplit/>
              <w:trHeight w:val="326"/>
            </w:trPr>
          </w:trPrChange>
        </w:trPr>
        <w:tc>
          <w:tcPr>
            <w:tcW w:w="1080" w:type="dxa"/>
            <w:tcPrChange w:id="2567" w:author="Jason Rhee" w:date="2023-02-20T15:49:00Z">
              <w:tcPr>
                <w:tcW w:w="1080" w:type="dxa"/>
              </w:tcPr>
            </w:tcPrChange>
          </w:tcPr>
          <w:p w14:paraId="70690471" w14:textId="16E98575" w:rsidR="00C1698B" w:rsidRPr="002A5288" w:rsidDel="00EE37EB" w:rsidRDefault="00C1698B" w:rsidP="00C1698B">
            <w:pPr>
              <w:snapToGrid w:val="0"/>
              <w:spacing w:before="60" w:after="60"/>
              <w:jc w:val="left"/>
              <w:rPr>
                <w:del w:id="2568" w:author="Jason Rhee" w:date="2023-02-20T15:49:00Z"/>
                <w:sz w:val="16"/>
                <w:szCs w:val="16"/>
                <w:lang w:val="en-GB"/>
              </w:rPr>
            </w:pPr>
            <w:del w:id="2569" w:author="Jason Rhee" w:date="2023-02-20T15:49:00Z">
              <w:r w:rsidRPr="002A5288" w:rsidDel="00EE37EB">
                <w:rPr>
                  <w:sz w:val="16"/>
                  <w:szCs w:val="16"/>
                  <w:lang w:val="en-GB"/>
                </w:rPr>
                <w:delText>Attribute</w:delText>
              </w:r>
            </w:del>
          </w:p>
        </w:tc>
        <w:tc>
          <w:tcPr>
            <w:tcW w:w="2610" w:type="dxa"/>
            <w:tcPrChange w:id="2570" w:author="Jason Rhee" w:date="2023-02-20T15:49:00Z">
              <w:tcPr>
                <w:tcW w:w="2610" w:type="dxa"/>
              </w:tcPr>
            </w:tcPrChange>
          </w:tcPr>
          <w:p w14:paraId="07DC48F5" w14:textId="1365D4BE" w:rsidR="00C1698B" w:rsidRPr="002A5288" w:rsidDel="00EE37EB" w:rsidRDefault="00C1698B" w:rsidP="00C1698B">
            <w:pPr>
              <w:snapToGrid w:val="0"/>
              <w:spacing w:before="60" w:after="60"/>
              <w:jc w:val="left"/>
              <w:rPr>
                <w:del w:id="2571" w:author="Jason Rhee" w:date="2023-02-20T15:49:00Z"/>
                <w:sz w:val="16"/>
                <w:szCs w:val="16"/>
                <w:lang w:val="en-GB"/>
              </w:rPr>
            </w:pPr>
            <w:del w:id="2572" w:author="Jason Rhee" w:date="2023-02-20T15:49:00Z">
              <w:r w:rsidRPr="002A5288" w:rsidDel="00EE37EB">
                <w:rPr>
                  <w:sz w:val="16"/>
                  <w:szCs w:val="16"/>
                  <w:lang w:val="en-GB"/>
                </w:rPr>
                <w:delText>filePath</w:delText>
              </w:r>
            </w:del>
          </w:p>
        </w:tc>
        <w:tc>
          <w:tcPr>
            <w:tcW w:w="3510" w:type="dxa"/>
            <w:tcPrChange w:id="2573" w:author="Jason Rhee" w:date="2023-02-20T15:49:00Z">
              <w:tcPr>
                <w:tcW w:w="3510" w:type="dxa"/>
              </w:tcPr>
            </w:tcPrChange>
          </w:tcPr>
          <w:p w14:paraId="28E793AE" w14:textId="2DA3A72D" w:rsidR="00C1698B" w:rsidRPr="002A5288" w:rsidDel="00EE37EB" w:rsidRDefault="00C1698B" w:rsidP="00C1698B">
            <w:pPr>
              <w:snapToGrid w:val="0"/>
              <w:spacing w:before="60" w:after="60"/>
              <w:jc w:val="left"/>
              <w:rPr>
                <w:del w:id="2574" w:author="Jason Rhee" w:date="2023-02-20T15:49:00Z"/>
                <w:sz w:val="16"/>
                <w:szCs w:val="16"/>
                <w:lang w:val="en-GB"/>
              </w:rPr>
            </w:pPr>
            <w:del w:id="2575" w:author="Jason Rhee" w:date="2023-02-20T15:49:00Z">
              <w:r w:rsidRPr="002A5288" w:rsidDel="00EE37EB">
                <w:rPr>
                  <w:sz w:val="16"/>
                  <w:szCs w:val="16"/>
                  <w:lang w:val="en-GB"/>
                </w:rPr>
                <w:delText>Full path from the exchange set root directory</w:delText>
              </w:r>
            </w:del>
          </w:p>
        </w:tc>
        <w:tc>
          <w:tcPr>
            <w:tcW w:w="810" w:type="dxa"/>
            <w:tcPrChange w:id="2576" w:author="Jason Rhee" w:date="2023-02-20T15:49:00Z">
              <w:tcPr>
                <w:tcW w:w="810" w:type="dxa"/>
              </w:tcPr>
            </w:tcPrChange>
          </w:tcPr>
          <w:p w14:paraId="57194849" w14:textId="1A2C7E61" w:rsidR="00C1698B" w:rsidRPr="002A5288" w:rsidDel="00EE37EB" w:rsidRDefault="00C1698B" w:rsidP="00C1698B">
            <w:pPr>
              <w:snapToGrid w:val="0"/>
              <w:spacing w:before="60" w:after="60"/>
              <w:jc w:val="center"/>
              <w:rPr>
                <w:del w:id="2577" w:author="Jason Rhee" w:date="2023-02-20T15:49:00Z"/>
                <w:sz w:val="16"/>
                <w:szCs w:val="16"/>
                <w:lang w:val="en-GB"/>
              </w:rPr>
            </w:pPr>
            <w:del w:id="2578" w:author="Jason Rhee" w:date="2023-02-20T15:49:00Z">
              <w:r w:rsidDel="00EE37EB">
                <w:rPr>
                  <w:sz w:val="16"/>
                  <w:szCs w:val="16"/>
                  <w:lang w:val="en-GB"/>
                </w:rPr>
                <w:delText>1</w:delText>
              </w:r>
            </w:del>
          </w:p>
        </w:tc>
        <w:tc>
          <w:tcPr>
            <w:tcW w:w="2790" w:type="dxa"/>
            <w:tcPrChange w:id="2579" w:author="Jason Rhee" w:date="2023-02-20T15:49:00Z">
              <w:tcPr>
                <w:tcW w:w="2790" w:type="dxa"/>
              </w:tcPr>
            </w:tcPrChange>
          </w:tcPr>
          <w:p w14:paraId="7FF6FCB2" w14:textId="69FD94B7" w:rsidR="00C1698B" w:rsidRPr="002A5288" w:rsidDel="00EE37EB" w:rsidRDefault="00C1698B" w:rsidP="00C1698B">
            <w:pPr>
              <w:snapToGrid w:val="0"/>
              <w:spacing w:before="60" w:after="60"/>
              <w:jc w:val="left"/>
              <w:rPr>
                <w:del w:id="2580" w:author="Jason Rhee" w:date="2023-02-20T15:49:00Z"/>
                <w:sz w:val="16"/>
                <w:szCs w:val="16"/>
                <w:lang w:val="en-GB"/>
              </w:rPr>
            </w:pPr>
            <w:del w:id="2581" w:author="Jason Rhee" w:date="2023-02-20T15:49:00Z">
              <w:r w:rsidRPr="002A5288" w:rsidDel="00EE37EB">
                <w:rPr>
                  <w:sz w:val="16"/>
                  <w:szCs w:val="16"/>
                  <w:lang w:val="en-GB"/>
                </w:rPr>
                <w:delText>CharacterString</w:delText>
              </w:r>
            </w:del>
          </w:p>
        </w:tc>
        <w:tc>
          <w:tcPr>
            <w:tcW w:w="3060" w:type="dxa"/>
            <w:tcPrChange w:id="2582" w:author="Jason Rhee" w:date="2023-02-20T15:49:00Z">
              <w:tcPr>
                <w:tcW w:w="3060" w:type="dxa"/>
              </w:tcPr>
            </w:tcPrChange>
          </w:tcPr>
          <w:p w14:paraId="4149333F" w14:textId="753DAA34" w:rsidR="00C1698B" w:rsidRPr="002A5288" w:rsidDel="00EE37EB" w:rsidRDefault="00C1698B" w:rsidP="0025515F">
            <w:pPr>
              <w:snapToGrid w:val="0"/>
              <w:spacing w:before="60" w:after="60"/>
              <w:jc w:val="left"/>
              <w:rPr>
                <w:del w:id="2583" w:author="Jason Rhee" w:date="2023-02-20T15:49:00Z"/>
                <w:sz w:val="16"/>
                <w:szCs w:val="16"/>
                <w:lang w:val="en-GB"/>
              </w:rPr>
            </w:pPr>
            <w:del w:id="2584" w:author="Jason Rhee" w:date="2023-02-20T15:49:00Z">
              <w:r w:rsidDel="00EE37EB">
                <w:rPr>
                  <w:sz w:val="16"/>
                  <w:szCs w:val="16"/>
                  <w:lang w:val="en-GB"/>
                </w:rPr>
                <w:delText>Path relative to the root directory of the exchange set. The location of the file after the exchange set is unpacked into directory &lt;EXCH_ROOT&gt; will be &lt;EXCH_ROOT&gt;/&lt;filePath&gt;/&lt;filename&gt;</w:delText>
              </w:r>
            </w:del>
          </w:p>
        </w:tc>
      </w:tr>
      <w:tr w:rsidR="00C1698B" w:rsidRPr="002A5288" w14:paraId="49098547" w14:textId="77777777" w:rsidTr="00EE37EB">
        <w:trPr>
          <w:cantSplit/>
          <w:trHeight w:val="326"/>
          <w:trPrChange w:id="2585" w:author="Jason Rhee" w:date="2023-02-20T15:49:00Z">
            <w:trPr>
              <w:cantSplit/>
              <w:trHeight w:val="326"/>
            </w:trPr>
          </w:trPrChange>
        </w:trPr>
        <w:tc>
          <w:tcPr>
            <w:tcW w:w="1080" w:type="dxa"/>
            <w:tcPrChange w:id="2586" w:author="Jason Rhee" w:date="2023-02-20T15:49:00Z">
              <w:tcPr>
                <w:tcW w:w="1080" w:type="dxa"/>
              </w:tcPr>
            </w:tcPrChange>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Change w:id="2587" w:author="Jason Rhee" w:date="2023-02-20T15:49:00Z">
              <w:tcPr>
                <w:tcW w:w="2610" w:type="dxa"/>
              </w:tcPr>
            </w:tcPrChange>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Change w:id="2588" w:author="Jason Rhee" w:date="2023-02-20T15:49:00Z">
              <w:tcPr>
                <w:tcW w:w="3510" w:type="dxa"/>
              </w:tcPr>
            </w:tcPrChange>
          </w:tcPr>
          <w:p w14:paraId="4D7C1C79" w14:textId="77777777" w:rsidR="00C1698B" w:rsidRDefault="00C1698B" w:rsidP="00C1698B">
            <w:pPr>
              <w:snapToGrid w:val="0"/>
              <w:spacing w:before="60" w:after="60"/>
              <w:jc w:val="left"/>
              <w:rPr>
                <w:ins w:id="2589" w:author="Jason Rhee" w:date="2023-07-25T11:40:00Z"/>
                <w:sz w:val="16"/>
                <w:szCs w:val="16"/>
                <w:lang w:val="en-GB"/>
              </w:rPr>
            </w:pPr>
            <w:r w:rsidRPr="002A5288">
              <w:rPr>
                <w:sz w:val="16"/>
                <w:szCs w:val="16"/>
                <w:lang w:val="en-GB"/>
              </w:rPr>
              <w:t xml:space="preserve">Short description giving the area or location covered by the </w:t>
            </w:r>
            <w:proofErr w:type="gramStart"/>
            <w:r w:rsidRPr="002A5288">
              <w:rPr>
                <w:sz w:val="16"/>
                <w:szCs w:val="16"/>
                <w:lang w:val="en-GB"/>
              </w:rPr>
              <w:t>dataset</w:t>
            </w:r>
            <w:proofErr w:type="gramEnd"/>
          </w:p>
          <w:p w14:paraId="69CC8EC7" w14:textId="77777777" w:rsidR="00A77607" w:rsidRPr="00A77607" w:rsidRDefault="00A77607">
            <w:pPr>
              <w:rPr>
                <w:ins w:id="2590" w:author="Jason Rhee" w:date="2023-07-25T11:40:00Z"/>
                <w:sz w:val="16"/>
                <w:szCs w:val="16"/>
                <w:lang w:val="en-GB"/>
              </w:rPr>
              <w:pPrChange w:id="2591" w:author="Jason Rhee" w:date="2023-07-25T11:40:00Z">
                <w:pPr>
                  <w:snapToGrid w:val="0"/>
                  <w:spacing w:before="60" w:after="60"/>
                  <w:jc w:val="left"/>
                </w:pPr>
              </w:pPrChange>
            </w:pPr>
          </w:p>
          <w:p w14:paraId="5D3A6295" w14:textId="77777777" w:rsidR="00A77607" w:rsidRPr="00A77607" w:rsidRDefault="00A77607">
            <w:pPr>
              <w:rPr>
                <w:ins w:id="2592" w:author="Jason Rhee" w:date="2023-07-25T11:40:00Z"/>
                <w:sz w:val="16"/>
                <w:szCs w:val="16"/>
                <w:lang w:val="en-GB"/>
              </w:rPr>
              <w:pPrChange w:id="2593" w:author="Jason Rhee" w:date="2023-07-25T11:40:00Z">
                <w:pPr>
                  <w:snapToGrid w:val="0"/>
                  <w:spacing w:before="60" w:after="60"/>
                  <w:jc w:val="left"/>
                </w:pPr>
              </w:pPrChange>
            </w:pPr>
          </w:p>
          <w:p w14:paraId="1E7B9CDE" w14:textId="77777777" w:rsidR="00A77607" w:rsidRPr="00A77607" w:rsidRDefault="00A77607">
            <w:pPr>
              <w:rPr>
                <w:ins w:id="2594" w:author="Jason Rhee" w:date="2023-07-25T11:40:00Z"/>
                <w:sz w:val="16"/>
                <w:szCs w:val="16"/>
                <w:lang w:val="en-GB"/>
              </w:rPr>
              <w:pPrChange w:id="2595" w:author="Jason Rhee" w:date="2023-07-25T11:40:00Z">
                <w:pPr>
                  <w:snapToGrid w:val="0"/>
                  <w:spacing w:before="60" w:after="60"/>
                  <w:jc w:val="left"/>
                </w:pPr>
              </w:pPrChange>
            </w:pPr>
          </w:p>
          <w:p w14:paraId="63DC6523" w14:textId="77777777" w:rsidR="00A77607" w:rsidRPr="00A77607" w:rsidRDefault="00A77607">
            <w:pPr>
              <w:rPr>
                <w:ins w:id="2596" w:author="Jason Rhee" w:date="2023-07-25T11:40:00Z"/>
                <w:sz w:val="16"/>
                <w:szCs w:val="16"/>
                <w:lang w:val="en-GB"/>
              </w:rPr>
              <w:pPrChange w:id="2597" w:author="Jason Rhee" w:date="2023-07-25T11:40:00Z">
                <w:pPr>
                  <w:snapToGrid w:val="0"/>
                  <w:spacing w:before="60" w:after="60"/>
                  <w:jc w:val="left"/>
                </w:pPr>
              </w:pPrChange>
            </w:pPr>
          </w:p>
          <w:p w14:paraId="4C9DF544" w14:textId="77777777" w:rsidR="00A77607" w:rsidRPr="00A77607" w:rsidRDefault="00A77607">
            <w:pPr>
              <w:rPr>
                <w:sz w:val="16"/>
                <w:szCs w:val="16"/>
                <w:lang w:val="en-GB"/>
              </w:rPr>
              <w:pPrChange w:id="2598" w:author="Jason Rhee" w:date="2023-07-25T11:40:00Z">
                <w:pPr>
                  <w:snapToGrid w:val="0"/>
                  <w:spacing w:before="60" w:after="60"/>
                  <w:jc w:val="left"/>
                </w:pPr>
              </w:pPrChange>
            </w:pPr>
          </w:p>
        </w:tc>
        <w:tc>
          <w:tcPr>
            <w:tcW w:w="810" w:type="dxa"/>
            <w:tcPrChange w:id="2599" w:author="Jason Rhee" w:date="2023-02-20T15:49:00Z">
              <w:tcPr>
                <w:tcW w:w="810" w:type="dxa"/>
              </w:tcPr>
            </w:tcPrChange>
          </w:tcPr>
          <w:p w14:paraId="62D7088B" w14:textId="1030D0B5" w:rsidR="00C1698B" w:rsidRPr="002A5288" w:rsidRDefault="003D4968" w:rsidP="00C1698B">
            <w:pPr>
              <w:snapToGrid w:val="0"/>
              <w:spacing w:before="60" w:after="60"/>
              <w:jc w:val="center"/>
              <w:rPr>
                <w:sz w:val="16"/>
                <w:szCs w:val="16"/>
                <w:lang w:val="en-GB"/>
              </w:rPr>
            </w:pPr>
            <w:ins w:id="2600" w:author="Jason Rhee" w:date="2023-02-23T17:36:00Z">
              <w:r>
                <w:rPr>
                  <w:sz w:val="16"/>
                  <w:szCs w:val="16"/>
                  <w:lang w:val="en-GB"/>
                </w:rPr>
                <w:t>0..</w:t>
              </w:r>
            </w:ins>
            <w:r w:rsidR="00C1698B" w:rsidRPr="002A5288">
              <w:rPr>
                <w:sz w:val="16"/>
                <w:szCs w:val="16"/>
                <w:lang w:val="en-GB"/>
              </w:rPr>
              <w:t>1</w:t>
            </w:r>
          </w:p>
        </w:tc>
        <w:tc>
          <w:tcPr>
            <w:tcW w:w="2790" w:type="dxa"/>
            <w:tcPrChange w:id="2601" w:author="Jason Rhee" w:date="2023-02-20T15:49:00Z">
              <w:tcPr>
                <w:tcW w:w="2790" w:type="dxa"/>
              </w:tcPr>
            </w:tcPrChange>
          </w:tcPr>
          <w:p w14:paraId="6E6FAA5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Change w:id="2602" w:author="Jason Rhee" w:date="2023-02-20T15:49:00Z">
              <w:tcPr>
                <w:tcW w:w="3060" w:type="dxa"/>
              </w:tcPr>
            </w:tcPrChange>
          </w:tcPr>
          <w:p w14:paraId="4CE6B062" w14:textId="77777777"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ins w:id="2603" w:author="Jason Rhee" w:date="2023-02-20T15:57:00Z"/>
        </w:trPr>
        <w:tc>
          <w:tcPr>
            <w:tcW w:w="1080" w:type="dxa"/>
          </w:tcPr>
          <w:p w14:paraId="76587B43" w14:textId="4E1EBA13" w:rsidR="004C398E" w:rsidRPr="002A5288" w:rsidRDefault="004C398E" w:rsidP="00C1698B">
            <w:pPr>
              <w:snapToGrid w:val="0"/>
              <w:spacing w:before="60" w:after="60"/>
              <w:jc w:val="left"/>
              <w:rPr>
                <w:ins w:id="2604" w:author="Jason Rhee" w:date="2023-02-20T15:57:00Z"/>
                <w:sz w:val="16"/>
                <w:szCs w:val="16"/>
                <w:lang w:val="en-GB"/>
              </w:rPr>
            </w:pPr>
            <w:ins w:id="2605" w:author="Jason Rhee" w:date="2023-02-20T15:57:00Z">
              <w:r w:rsidRPr="002A5288">
                <w:rPr>
                  <w:sz w:val="16"/>
                  <w:szCs w:val="16"/>
                  <w:lang w:val="en-GB"/>
                </w:rPr>
                <w:t>Attribute</w:t>
              </w:r>
            </w:ins>
          </w:p>
        </w:tc>
        <w:tc>
          <w:tcPr>
            <w:tcW w:w="2610" w:type="dxa"/>
          </w:tcPr>
          <w:p w14:paraId="3B7DB9C4" w14:textId="459D74AA" w:rsidR="004C398E" w:rsidRPr="002A5288" w:rsidRDefault="004C398E" w:rsidP="00C1698B">
            <w:pPr>
              <w:snapToGrid w:val="0"/>
              <w:spacing w:before="60" w:after="60"/>
              <w:jc w:val="left"/>
              <w:rPr>
                <w:ins w:id="2606" w:author="Jason Rhee" w:date="2023-02-20T15:57:00Z"/>
                <w:sz w:val="16"/>
                <w:szCs w:val="16"/>
                <w:lang w:val="en-GB"/>
              </w:rPr>
            </w:pPr>
            <w:proofErr w:type="spellStart"/>
            <w:ins w:id="2607" w:author="Jason Rhee" w:date="2023-02-20T15:57:00Z">
              <w:r>
                <w:rPr>
                  <w:sz w:val="16"/>
                  <w:szCs w:val="16"/>
                  <w:lang w:val="en-GB"/>
                </w:rPr>
                <w:t>datasetID</w:t>
              </w:r>
              <w:proofErr w:type="spellEnd"/>
            </w:ins>
          </w:p>
        </w:tc>
        <w:tc>
          <w:tcPr>
            <w:tcW w:w="3510" w:type="dxa"/>
          </w:tcPr>
          <w:p w14:paraId="46ACD676" w14:textId="77777777" w:rsidR="004C398E" w:rsidRDefault="00D0736D" w:rsidP="00C1698B">
            <w:pPr>
              <w:snapToGrid w:val="0"/>
              <w:spacing w:before="60" w:after="60"/>
              <w:jc w:val="left"/>
              <w:rPr>
                <w:ins w:id="2608" w:author="Jason Rhee" w:date="2023-07-25T11:40:00Z"/>
                <w:sz w:val="16"/>
                <w:szCs w:val="16"/>
                <w:lang w:val="en-GB"/>
              </w:rPr>
            </w:pPr>
            <w:ins w:id="2609" w:author="Jason Rhee" w:date="2023-02-20T15:58:00Z">
              <w:r w:rsidRPr="00D0736D">
                <w:rPr>
                  <w:sz w:val="16"/>
                  <w:szCs w:val="16"/>
                  <w:lang w:val="en-GB"/>
                </w:rPr>
                <w:t>Dataset ID expressed as a Marine Resource Name</w:t>
              </w:r>
            </w:ins>
          </w:p>
          <w:p w14:paraId="414666BA" w14:textId="77777777" w:rsidR="00A77607" w:rsidRPr="00A77607" w:rsidRDefault="00A77607">
            <w:pPr>
              <w:rPr>
                <w:ins w:id="2610" w:author="Jason Rhee" w:date="2023-07-25T11:40:00Z"/>
                <w:sz w:val="16"/>
                <w:szCs w:val="16"/>
                <w:lang w:val="en-GB"/>
              </w:rPr>
              <w:pPrChange w:id="2611" w:author="Jason Rhee" w:date="2023-07-25T11:40:00Z">
                <w:pPr>
                  <w:snapToGrid w:val="0"/>
                  <w:spacing w:before="60" w:after="60"/>
                  <w:jc w:val="left"/>
                </w:pPr>
              </w:pPrChange>
            </w:pPr>
          </w:p>
          <w:p w14:paraId="54E9BBBC" w14:textId="77777777" w:rsidR="00A77607" w:rsidRPr="00A77607" w:rsidRDefault="00A77607">
            <w:pPr>
              <w:rPr>
                <w:ins w:id="2612" w:author="Jason Rhee" w:date="2023-07-25T11:40:00Z"/>
                <w:sz w:val="16"/>
                <w:szCs w:val="16"/>
                <w:lang w:val="en-GB"/>
              </w:rPr>
              <w:pPrChange w:id="2613" w:author="Jason Rhee" w:date="2023-07-25T11:40:00Z">
                <w:pPr>
                  <w:snapToGrid w:val="0"/>
                  <w:spacing w:before="60" w:after="60"/>
                  <w:jc w:val="left"/>
                </w:pPr>
              </w:pPrChange>
            </w:pPr>
          </w:p>
          <w:p w14:paraId="4F6491E7" w14:textId="77777777" w:rsidR="00A77607" w:rsidRPr="00A77607" w:rsidRDefault="00A77607">
            <w:pPr>
              <w:rPr>
                <w:ins w:id="2614" w:author="Jason Rhee" w:date="2023-07-25T11:40:00Z"/>
                <w:sz w:val="16"/>
                <w:szCs w:val="16"/>
                <w:lang w:val="en-GB"/>
              </w:rPr>
              <w:pPrChange w:id="2615" w:author="Jason Rhee" w:date="2023-07-25T11:40:00Z">
                <w:pPr>
                  <w:snapToGrid w:val="0"/>
                  <w:spacing w:before="60" w:after="60"/>
                  <w:jc w:val="left"/>
                </w:pPr>
              </w:pPrChange>
            </w:pPr>
          </w:p>
          <w:p w14:paraId="614C7AEE" w14:textId="10E7D1F5" w:rsidR="00A77607" w:rsidRPr="00A77607" w:rsidRDefault="00A77607">
            <w:pPr>
              <w:rPr>
                <w:ins w:id="2616" w:author="Jason Rhee" w:date="2023-02-20T15:57:00Z"/>
                <w:sz w:val="16"/>
                <w:szCs w:val="16"/>
                <w:lang w:val="en-GB"/>
              </w:rPr>
              <w:pPrChange w:id="2617" w:author="Jason Rhee" w:date="2023-07-25T11:40:00Z">
                <w:pPr>
                  <w:snapToGrid w:val="0"/>
                  <w:spacing w:before="60" w:after="60"/>
                  <w:jc w:val="left"/>
                </w:pPr>
              </w:pPrChange>
            </w:pPr>
          </w:p>
        </w:tc>
        <w:tc>
          <w:tcPr>
            <w:tcW w:w="810" w:type="dxa"/>
          </w:tcPr>
          <w:p w14:paraId="4E14D76C" w14:textId="70C0113B" w:rsidR="004C398E" w:rsidRPr="002A5288" w:rsidRDefault="00D0736D" w:rsidP="00C1698B">
            <w:pPr>
              <w:snapToGrid w:val="0"/>
              <w:spacing w:before="60" w:after="60"/>
              <w:jc w:val="center"/>
              <w:rPr>
                <w:ins w:id="2618" w:author="Jason Rhee" w:date="2023-02-20T15:57:00Z"/>
                <w:sz w:val="16"/>
                <w:szCs w:val="16"/>
                <w:lang w:val="en-GB"/>
              </w:rPr>
            </w:pPr>
            <w:ins w:id="2619" w:author="Jason Rhee" w:date="2023-02-20T15:58:00Z">
              <w:r>
                <w:rPr>
                  <w:sz w:val="16"/>
                  <w:szCs w:val="16"/>
                  <w:lang w:val="en-GB"/>
                </w:rPr>
                <w:t>0..1</w:t>
              </w:r>
            </w:ins>
          </w:p>
        </w:tc>
        <w:tc>
          <w:tcPr>
            <w:tcW w:w="2790" w:type="dxa"/>
          </w:tcPr>
          <w:p w14:paraId="109937B5" w14:textId="2F3909D4" w:rsidR="004C398E" w:rsidRPr="002A5288" w:rsidRDefault="00D0736D" w:rsidP="00C1698B">
            <w:pPr>
              <w:snapToGrid w:val="0"/>
              <w:spacing w:before="60" w:after="60"/>
              <w:jc w:val="left"/>
              <w:rPr>
                <w:ins w:id="2620" w:author="Jason Rhee" w:date="2023-02-20T15:57:00Z"/>
                <w:sz w:val="16"/>
                <w:szCs w:val="16"/>
                <w:lang w:val="en-GB"/>
              </w:rPr>
            </w:pPr>
            <w:ins w:id="2621" w:author="Jason Rhee" w:date="2023-02-20T15:58:00Z">
              <w:r>
                <w:rPr>
                  <w:sz w:val="16"/>
                  <w:szCs w:val="16"/>
                  <w:lang w:val="en-GB"/>
                </w:rPr>
                <w:t>URN</w:t>
              </w:r>
            </w:ins>
          </w:p>
        </w:tc>
        <w:tc>
          <w:tcPr>
            <w:tcW w:w="3060" w:type="dxa"/>
          </w:tcPr>
          <w:p w14:paraId="60FADCB0" w14:textId="248DC3AB" w:rsidR="004C398E" w:rsidRDefault="00D0736D" w:rsidP="00C1698B">
            <w:pPr>
              <w:snapToGrid w:val="0"/>
              <w:spacing w:before="60" w:after="60"/>
              <w:jc w:val="left"/>
              <w:rPr>
                <w:ins w:id="2622" w:author="Jason Rhee" w:date="2023-02-20T15:57:00Z"/>
                <w:sz w:val="16"/>
                <w:szCs w:val="16"/>
                <w:lang w:val="en-GB"/>
              </w:rPr>
            </w:pPr>
            <w:ins w:id="2623" w:author="Jason Rhee" w:date="2023-02-20T15:58:00Z">
              <w:r w:rsidRPr="00D0736D">
                <w:rPr>
                  <w:sz w:val="16"/>
                  <w:szCs w:val="16"/>
                  <w:lang w:val="en-GB"/>
                </w:rPr>
                <w:t>The URN must be an MRN</w:t>
              </w:r>
            </w:ins>
          </w:p>
        </w:tc>
      </w:tr>
      <w:tr w:rsidR="009017A4" w:rsidRPr="002A5288" w14:paraId="10B90358" w14:textId="77777777" w:rsidTr="00EE37EB">
        <w:trPr>
          <w:cantSplit/>
          <w:trHeight w:val="326"/>
          <w:ins w:id="2624" w:author="Jason Rhee" w:date="2023-02-20T15:52:00Z"/>
        </w:trPr>
        <w:tc>
          <w:tcPr>
            <w:tcW w:w="1080" w:type="dxa"/>
          </w:tcPr>
          <w:p w14:paraId="06DEF272" w14:textId="4E84EB2D" w:rsidR="009017A4" w:rsidRPr="002A5288" w:rsidRDefault="009017A4" w:rsidP="00C1698B">
            <w:pPr>
              <w:snapToGrid w:val="0"/>
              <w:spacing w:before="60" w:after="60"/>
              <w:jc w:val="left"/>
              <w:rPr>
                <w:ins w:id="2625" w:author="Jason Rhee" w:date="2023-02-20T15:52:00Z"/>
                <w:sz w:val="16"/>
                <w:szCs w:val="16"/>
                <w:lang w:val="en-GB"/>
              </w:rPr>
            </w:pPr>
            <w:ins w:id="2626" w:author="Jason Rhee" w:date="2023-02-20T15:52:00Z">
              <w:r w:rsidRPr="002A5288">
                <w:rPr>
                  <w:sz w:val="16"/>
                  <w:szCs w:val="16"/>
                  <w:lang w:val="en-GB"/>
                </w:rPr>
                <w:t>Attribute</w:t>
              </w:r>
            </w:ins>
          </w:p>
        </w:tc>
        <w:tc>
          <w:tcPr>
            <w:tcW w:w="2610" w:type="dxa"/>
          </w:tcPr>
          <w:p w14:paraId="3207B032" w14:textId="3CA2FF76" w:rsidR="009017A4" w:rsidRPr="002A5288" w:rsidRDefault="009017A4" w:rsidP="00C1698B">
            <w:pPr>
              <w:snapToGrid w:val="0"/>
              <w:spacing w:before="60" w:after="60"/>
              <w:jc w:val="left"/>
              <w:rPr>
                <w:ins w:id="2627" w:author="Jason Rhee" w:date="2023-02-20T15:52:00Z"/>
                <w:sz w:val="16"/>
                <w:szCs w:val="16"/>
                <w:lang w:val="en-GB"/>
              </w:rPr>
            </w:pPr>
            <w:proofErr w:type="spellStart"/>
            <w:ins w:id="2628" w:author="Jason Rhee" w:date="2023-02-20T15:52:00Z">
              <w:r w:rsidRPr="009017A4">
                <w:rPr>
                  <w:sz w:val="16"/>
                  <w:szCs w:val="16"/>
                  <w:lang w:val="en-GB"/>
                </w:rPr>
                <w:t>compressionFlag</w:t>
              </w:r>
              <w:proofErr w:type="spellEnd"/>
            </w:ins>
          </w:p>
        </w:tc>
        <w:tc>
          <w:tcPr>
            <w:tcW w:w="3510" w:type="dxa"/>
          </w:tcPr>
          <w:p w14:paraId="3192BBC4" w14:textId="77777777" w:rsidR="009017A4" w:rsidRDefault="009017A4" w:rsidP="00C1698B">
            <w:pPr>
              <w:snapToGrid w:val="0"/>
              <w:spacing w:before="60" w:after="60"/>
              <w:jc w:val="left"/>
              <w:rPr>
                <w:ins w:id="2629" w:author="Jason Rhee" w:date="2023-07-25T11:40:00Z"/>
                <w:sz w:val="16"/>
                <w:szCs w:val="16"/>
                <w:lang w:val="en-GB"/>
              </w:rPr>
            </w:pPr>
            <w:ins w:id="2630" w:author="Jason Rhee" w:date="2023-02-20T15:52:00Z">
              <w:r w:rsidRPr="009017A4">
                <w:rPr>
                  <w:sz w:val="16"/>
                  <w:szCs w:val="16"/>
                  <w:lang w:val="en-GB"/>
                </w:rPr>
                <w:t xml:space="preserve">Indicates if the resource is </w:t>
              </w:r>
              <w:proofErr w:type="gramStart"/>
              <w:r w:rsidRPr="009017A4">
                <w:rPr>
                  <w:sz w:val="16"/>
                  <w:szCs w:val="16"/>
                  <w:lang w:val="en-GB"/>
                </w:rPr>
                <w:t>compressed</w:t>
              </w:r>
            </w:ins>
            <w:proofErr w:type="gramEnd"/>
          </w:p>
          <w:p w14:paraId="01925185" w14:textId="77777777" w:rsidR="00A77607" w:rsidRPr="00A77607" w:rsidRDefault="00A77607">
            <w:pPr>
              <w:rPr>
                <w:ins w:id="2631" w:author="Jason Rhee" w:date="2023-07-25T11:40:00Z"/>
                <w:sz w:val="16"/>
                <w:szCs w:val="16"/>
                <w:lang w:val="en-GB"/>
              </w:rPr>
              <w:pPrChange w:id="2632" w:author="Jason Rhee" w:date="2023-07-25T11:40:00Z">
                <w:pPr>
                  <w:snapToGrid w:val="0"/>
                  <w:spacing w:before="60" w:after="60"/>
                  <w:jc w:val="left"/>
                </w:pPr>
              </w:pPrChange>
            </w:pPr>
          </w:p>
          <w:p w14:paraId="7D865FD5" w14:textId="77777777" w:rsidR="00A77607" w:rsidRPr="00A77607" w:rsidRDefault="00A77607">
            <w:pPr>
              <w:rPr>
                <w:ins w:id="2633" w:author="Jason Rhee" w:date="2023-07-25T11:40:00Z"/>
                <w:sz w:val="16"/>
                <w:szCs w:val="16"/>
                <w:lang w:val="en-GB"/>
              </w:rPr>
              <w:pPrChange w:id="2634" w:author="Jason Rhee" w:date="2023-07-25T11:40:00Z">
                <w:pPr>
                  <w:snapToGrid w:val="0"/>
                  <w:spacing w:before="60" w:after="60"/>
                  <w:jc w:val="left"/>
                </w:pPr>
              </w:pPrChange>
            </w:pPr>
          </w:p>
          <w:p w14:paraId="6BFF2B27" w14:textId="032A409B" w:rsidR="00A77607" w:rsidRPr="00A77607" w:rsidRDefault="00A77607">
            <w:pPr>
              <w:rPr>
                <w:ins w:id="2635" w:author="Jason Rhee" w:date="2023-02-20T15:52:00Z"/>
                <w:sz w:val="16"/>
                <w:szCs w:val="16"/>
                <w:lang w:val="en-GB"/>
              </w:rPr>
              <w:pPrChange w:id="2636" w:author="Jason Rhee" w:date="2023-07-25T11:40:00Z">
                <w:pPr>
                  <w:snapToGrid w:val="0"/>
                  <w:spacing w:before="60" w:after="60"/>
                  <w:jc w:val="left"/>
                </w:pPr>
              </w:pPrChange>
            </w:pPr>
          </w:p>
        </w:tc>
        <w:tc>
          <w:tcPr>
            <w:tcW w:w="810" w:type="dxa"/>
          </w:tcPr>
          <w:p w14:paraId="372771D4" w14:textId="2182A533" w:rsidR="009017A4" w:rsidRPr="002A5288" w:rsidRDefault="009017A4" w:rsidP="00C1698B">
            <w:pPr>
              <w:snapToGrid w:val="0"/>
              <w:spacing w:before="60" w:after="60"/>
              <w:jc w:val="center"/>
              <w:rPr>
                <w:ins w:id="2637" w:author="Jason Rhee" w:date="2023-02-20T15:52:00Z"/>
                <w:sz w:val="16"/>
                <w:szCs w:val="16"/>
                <w:lang w:val="en-GB"/>
              </w:rPr>
            </w:pPr>
            <w:ins w:id="2638" w:author="Jason Rhee" w:date="2023-02-20T15:52:00Z">
              <w:r>
                <w:rPr>
                  <w:sz w:val="16"/>
                  <w:szCs w:val="16"/>
                  <w:lang w:val="en-GB"/>
                </w:rPr>
                <w:t>1</w:t>
              </w:r>
            </w:ins>
          </w:p>
        </w:tc>
        <w:tc>
          <w:tcPr>
            <w:tcW w:w="2790" w:type="dxa"/>
          </w:tcPr>
          <w:p w14:paraId="7F4692D3" w14:textId="01AFDDB0" w:rsidR="009017A4" w:rsidRPr="002A5288" w:rsidRDefault="009017A4" w:rsidP="00C1698B">
            <w:pPr>
              <w:snapToGrid w:val="0"/>
              <w:spacing w:before="60" w:after="60"/>
              <w:jc w:val="left"/>
              <w:rPr>
                <w:ins w:id="2639" w:author="Jason Rhee" w:date="2023-02-20T15:52:00Z"/>
                <w:sz w:val="16"/>
                <w:szCs w:val="16"/>
                <w:lang w:val="en-GB"/>
              </w:rPr>
            </w:pPr>
            <w:ins w:id="2640" w:author="Jason Rhee" w:date="2023-02-20T15:52:00Z">
              <w:r w:rsidRPr="009017A4">
                <w:rPr>
                  <w:sz w:val="16"/>
                  <w:szCs w:val="16"/>
                  <w:lang w:val="en-GB"/>
                </w:rPr>
                <w:t>Boolean</w:t>
              </w:r>
            </w:ins>
          </w:p>
        </w:tc>
        <w:tc>
          <w:tcPr>
            <w:tcW w:w="3060" w:type="dxa"/>
          </w:tcPr>
          <w:p w14:paraId="541F3803" w14:textId="77777777" w:rsidR="009017A4" w:rsidRPr="009017A4" w:rsidRDefault="009017A4" w:rsidP="009017A4">
            <w:pPr>
              <w:snapToGrid w:val="0"/>
              <w:spacing w:before="60" w:after="60"/>
              <w:jc w:val="left"/>
              <w:rPr>
                <w:ins w:id="2641" w:author="Jason Rhee" w:date="2023-02-20T15:53:00Z"/>
                <w:sz w:val="16"/>
                <w:szCs w:val="16"/>
                <w:lang w:val="en-GB"/>
              </w:rPr>
            </w:pPr>
            <w:ins w:id="2642" w:author="Jason Rhee" w:date="2023-02-20T15:53:00Z">
              <w:r w:rsidRPr="009017A4">
                <w:rPr>
                  <w:sz w:val="16"/>
                  <w:szCs w:val="16"/>
                  <w:lang w:val="en-GB"/>
                </w:rPr>
                <w:t xml:space="preserve">True indicates a compressed dataset </w:t>
              </w:r>
              <w:proofErr w:type="gramStart"/>
              <w:r w:rsidRPr="009017A4">
                <w:rPr>
                  <w:sz w:val="16"/>
                  <w:szCs w:val="16"/>
                  <w:lang w:val="en-GB"/>
                </w:rPr>
                <w:t>resource</w:t>
              </w:r>
              <w:proofErr w:type="gramEnd"/>
            </w:ins>
          </w:p>
          <w:p w14:paraId="517BAD6D" w14:textId="4CB4BD35" w:rsidR="009017A4" w:rsidRDefault="009017A4" w:rsidP="009017A4">
            <w:pPr>
              <w:snapToGrid w:val="0"/>
              <w:spacing w:before="60" w:after="60"/>
              <w:jc w:val="left"/>
              <w:rPr>
                <w:ins w:id="2643" w:author="Jason Rhee" w:date="2023-02-20T15:52:00Z"/>
                <w:sz w:val="16"/>
                <w:szCs w:val="16"/>
                <w:lang w:val="en-GB"/>
              </w:rPr>
            </w:pPr>
            <w:ins w:id="2644" w:author="Jason Rhee" w:date="2023-02-20T15:53:00Z">
              <w:r w:rsidRPr="009017A4">
                <w:rPr>
                  <w:sz w:val="16"/>
                  <w:szCs w:val="16"/>
                  <w:lang w:val="en-GB"/>
                </w:rPr>
                <w:t>False indicates an uncompressed dataset resource</w:t>
              </w:r>
            </w:ins>
          </w:p>
        </w:tc>
      </w:tr>
      <w:tr w:rsidR="00C1698B" w:rsidRPr="002A5288" w14:paraId="4C16508C" w14:textId="77777777" w:rsidTr="00EE37EB">
        <w:trPr>
          <w:cantSplit/>
          <w:trHeight w:val="326"/>
          <w:trPrChange w:id="2645" w:author="Jason Rhee" w:date="2023-02-20T15:49:00Z">
            <w:trPr>
              <w:cantSplit/>
              <w:trHeight w:val="326"/>
            </w:trPr>
          </w:trPrChange>
        </w:trPr>
        <w:tc>
          <w:tcPr>
            <w:tcW w:w="1080" w:type="dxa"/>
            <w:tcPrChange w:id="2646" w:author="Jason Rhee" w:date="2023-02-20T15:49:00Z">
              <w:tcPr>
                <w:tcW w:w="1080" w:type="dxa"/>
              </w:tcPr>
            </w:tcPrChange>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647" w:author="Jason Rhee" w:date="2023-02-20T15:49:00Z">
              <w:tcPr>
                <w:tcW w:w="2610" w:type="dxa"/>
              </w:tcPr>
            </w:tcPrChange>
          </w:tcPr>
          <w:p w14:paraId="0CB1AE5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dataProtection</w:t>
            </w:r>
            <w:proofErr w:type="spellEnd"/>
          </w:p>
        </w:tc>
        <w:tc>
          <w:tcPr>
            <w:tcW w:w="3510" w:type="dxa"/>
            <w:tcPrChange w:id="2648" w:author="Jason Rhee" w:date="2023-02-20T15:49:00Z">
              <w:tcPr>
                <w:tcW w:w="3510" w:type="dxa"/>
              </w:tcPr>
            </w:tcPrChange>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Change w:id="2649" w:author="Jason Rhee" w:date="2023-02-20T15:49:00Z">
              <w:tcPr>
                <w:tcW w:w="810" w:type="dxa"/>
              </w:tcPr>
            </w:tcPrChange>
          </w:tcPr>
          <w:p w14:paraId="26D1D741" w14:textId="77777777" w:rsidR="00C1698B" w:rsidRPr="002A5288" w:rsidRDefault="00C1698B" w:rsidP="00C1698B">
            <w:pPr>
              <w:snapToGrid w:val="0"/>
              <w:spacing w:before="60" w:after="60"/>
              <w:jc w:val="center"/>
              <w:rPr>
                <w:sz w:val="16"/>
                <w:szCs w:val="16"/>
                <w:lang w:val="en-GB"/>
              </w:rPr>
            </w:pPr>
            <w:del w:id="2650" w:author="Jason Rhee" w:date="2023-02-20T15:52:00Z">
              <w:r w:rsidDel="00AB4D4F">
                <w:rPr>
                  <w:sz w:val="16"/>
                  <w:szCs w:val="16"/>
                  <w:lang w:val="en-GB"/>
                </w:rPr>
                <w:delText>0..</w:delText>
              </w:r>
            </w:del>
            <w:r>
              <w:rPr>
                <w:sz w:val="16"/>
                <w:szCs w:val="16"/>
                <w:lang w:val="en-GB"/>
              </w:rPr>
              <w:t>1</w:t>
            </w:r>
          </w:p>
        </w:tc>
        <w:tc>
          <w:tcPr>
            <w:tcW w:w="2790" w:type="dxa"/>
            <w:tcPrChange w:id="2651" w:author="Jason Rhee" w:date="2023-02-20T15:49:00Z">
              <w:tcPr>
                <w:tcW w:w="2790" w:type="dxa"/>
              </w:tcPr>
            </w:tcPrChange>
          </w:tcPr>
          <w:p w14:paraId="5B3BA9D6" w14:textId="77777777" w:rsidR="00C1698B" w:rsidRPr="002A5288" w:rsidRDefault="00C1698B" w:rsidP="00C1698B">
            <w:pPr>
              <w:snapToGrid w:val="0"/>
              <w:spacing w:before="60" w:after="60"/>
              <w:jc w:val="left"/>
              <w:rPr>
                <w:sz w:val="16"/>
                <w:szCs w:val="16"/>
                <w:lang w:val="en-GB"/>
              </w:rPr>
            </w:pPr>
            <w:r w:rsidRPr="009E65FF">
              <w:rPr>
                <w:sz w:val="16"/>
                <w:szCs w:val="16"/>
                <w:lang w:val="en-GB"/>
              </w:rPr>
              <w:t>Boolean</w:t>
            </w:r>
          </w:p>
        </w:tc>
        <w:tc>
          <w:tcPr>
            <w:tcW w:w="3060" w:type="dxa"/>
            <w:tcPrChange w:id="2652" w:author="Jason Rhee" w:date="2023-02-20T15:49:00Z">
              <w:tcPr>
                <w:tcW w:w="3060" w:type="dxa"/>
              </w:tcPr>
            </w:tcPrChange>
          </w:tcPr>
          <w:p w14:paraId="1AEF4CB0" w14:textId="08D79E47" w:rsidR="00C1698B" w:rsidRDefault="00C1698B" w:rsidP="000D1858">
            <w:pPr>
              <w:snapToGrid w:val="0"/>
              <w:spacing w:before="60" w:after="60"/>
              <w:jc w:val="left"/>
              <w:rPr>
                <w:sz w:val="16"/>
                <w:szCs w:val="16"/>
                <w:lang w:val="en-GB"/>
              </w:rPr>
            </w:pPr>
            <w:del w:id="2653" w:author="Jason Rhee" w:date="2023-02-20T15:56:00Z">
              <w:r w:rsidDel="00FC5F51">
                <w:rPr>
                  <w:sz w:val="16"/>
                  <w:szCs w:val="16"/>
                  <w:lang w:val="en-GB"/>
                </w:rPr>
                <w:delText xml:space="preserve">0 </w:delText>
              </w:r>
            </w:del>
            <w:ins w:id="2654" w:author="Jason Rhee" w:date="2023-02-20T15:56:00Z">
              <w:r w:rsidR="00FC5F51" w:rsidRPr="00FC5F51">
                <w:rPr>
                  <w:i/>
                  <w:iCs/>
                  <w:sz w:val="16"/>
                  <w:szCs w:val="16"/>
                  <w:lang w:val="en-GB"/>
                </w:rPr>
                <w:t>True</w:t>
              </w:r>
              <w:r w:rsidR="00FC5F51">
                <w:rPr>
                  <w:sz w:val="16"/>
                  <w:szCs w:val="16"/>
                  <w:lang w:val="en-GB"/>
                </w:rPr>
                <w:t xml:space="preserve"> </w:t>
              </w:r>
            </w:ins>
            <w:r>
              <w:rPr>
                <w:sz w:val="16"/>
                <w:szCs w:val="16"/>
                <w:lang w:val="en-GB"/>
              </w:rPr>
              <w:t xml:space="preserve">indicates an </w:t>
            </w:r>
            <w:del w:id="2655" w:author="Jason Rhee" w:date="2023-02-20T15:56:00Z">
              <w:r w:rsidDel="00FC5F51">
                <w:rPr>
                  <w:sz w:val="16"/>
                  <w:szCs w:val="16"/>
                  <w:lang w:val="en-GB"/>
                </w:rPr>
                <w:delText>un</w:delText>
              </w:r>
            </w:del>
            <w:r>
              <w:rPr>
                <w:sz w:val="16"/>
                <w:szCs w:val="16"/>
                <w:lang w:val="en-GB"/>
              </w:rPr>
              <w:t>encrypted dataset</w:t>
            </w:r>
            <w:ins w:id="2656" w:author="Jason Rhee" w:date="2023-02-20T15:55:00Z">
              <w:r w:rsidR="00FC5F51">
                <w:rPr>
                  <w:sz w:val="16"/>
                  <w:szCs w:val="16"/>
                  <w:lang w:val="en-GB"/>
                </w:rPr>
                <w:t xml:space="preserve"> </w:t>
              </w:r>
              <w:proofErr w:type="gramStart"/>
              <w:r w:rsidR="00FC5F51">
                <w:rPr>
                  <w:sz w:val="16"/>
                  <w:szCs w:val="16"/>
                  <w:lang w:val="en-GB"/>
                </w:rPr>
                <w:t>resource</w:t>
              </w:r>
            </w:ins>
            <w:proofErr w:type="gramEnd"/>
          </w:p>
          <w:p w14:paraId="695DBC86" w14:textId="22673A7B" w:rsidR="00C1698B" w:rsidRPr="002A5288" w:rsidRDefault="00C1698B" w:rsidP="000D1858">
            <w:pPr>
              <w:snapToGrid w:val="0"/>
              <w:spacing w:before="60" w:after="60"/>
              <w:jc w:val="left"/>
              <w:rPr>
                <w:sz w:val="16"/>
                <w:szCs w:val="16"/>
                <w:lang w:val="en-GB"/>
              </w:rPr>
            </w:pPr>
            <w:del w:id="2657" w:author="Jason Rhee" w:date="2023-02-20T15:56:00Z">
              <w:r w:rsidDel="00FC5F51">
                <w:rPr>
                  <w:sz w:val="16"/>
                  <w:szCs w:val="16"/>
                  <w:lang w:val="en-GB"/>
                </w:rPr>
                <w:delText xml:space="preserve">1 </w:delText>
              </w:r>
            </w:del>
            <w:ins w:id="2658" w:author="Jason Rhee" w:date="2023-02-20T15:56:00Z">
              <w:r w:rsidR="00FC5F51" w:rsidRPr="00FC5F51">
                <w:rPr>
                  <w:i/>
                  <w:iCs/>
                  <w:sz w:val="16"/>
                  <w:szCs w:val="16"/>
                  <w:lang w:val="en-GB"/>
                </w:rPr>
                <w:t>False</w:t>
              </w:r>
              <w:r w:rsidR="00FC5F51">
                <w:rPr>
                  <w:sz w:val="16"/>
                  <w:szCs w:val="16"/>
                  <w:lang w:val="en-GB"/>
                </w:rPr>
                <w:t xml:space="preserve"> </w:t>
              </w:r>
            </w:ins>
            <w:r>
              <w:rPr>
                <w:sz w:val="16"/>
                <w:szCs w:val="16"/>
                <w:lang w:val="en-GB"/>
              </w:rPr>
              <w:t xml:space="preserve">indicates an </w:t>
            </w:r>
            <w:ins w:id="2659" w:author="Jason Rhee" w:date="2023-02-20T15:56:00Z">
              <w:r w:rsidR="00FC5F51">
                <w:rPr>
                  <w:sz w:val="16"/>
                  <w:szCs w:val="16"/>
                  <w:lang w:val="en-GB"/>
                </w:rPr>
                <w:t>un</w:t>
              </w:r>
            </w:ins>
            <w:r>
              <w:rPr>
                <w:sz w:val="16"/>
                <w:szCs w:val="16"/>
                <w:lang w:val="en-GB"/>
              </w:rPr>
              <w:t>encrypted dataset</w:t>
            </w:r>
            <w:ins w:id="2660" w:author="Jason Rhee" w:date="2023-02-20T15:55:00Z">
              <w:r w:rsidR="00FC5F51">
                <w:rPr>
                  <w:sz w:val="16"/>
                  <w:szCs w:val="16"/>
                  <w:lang w:val="en-GB"/>
                </w:rPr>
                <w:t xml:space="preserve"> resource</w:t>
              </w:r>
            </w:ins>
          </w:p>
        </w:tc>
      </w:tr>
      <w:tr w:rsidR="00C1698B" w14:paraId="7A9F02D4" w14:textId="77777777" w:rsidTr="00EE37EB">
        <w:trPr>
          <w:cantSplit/>
          <w:trHeight w:val="326"/>
          <w:trPrChange w:id="2661" w:author="Jason Rhee" w:date="2023-02-20T15:49:00Z">
            <w:trPr>
              <w:cantSplit/>
              <w:trHeight w:val="326"/>
            </w:trPr>
          </w:trPrChange>
        </w:trPr>
        <w:tc>
          <w:tcPr>
            <w:tcW w:w="1080" w:type="dxa"/>
            <w:shd w:val="clear" w:color="auto" w:fill="auto"/>
            <w:tcPrChange w:id="2662" w:author="Jason Rhee" w:date="2023-02-20T15:49:00Z">
              <w:tcPr>
                <w:tcW w:w="1080" w:type="dxa"/>
                <w:shd w:val="clear" w:color="auto" w:fill="auto"/>
              </w:tcPr>
            </w:tcPrChange>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t>Attribute</w:t>
            </w:r>
          </w:p>
        </w:tc>
        <w:tc>
          <w:tcPr>
            <w:tcW w:w="2610" w:type="dxa"/>
            <w:shd w:val="clear" w:color="auto" w:fill="auto"/>
            <w:tcPrChange w:id="2663" w:author="Jason Rhee" w:date="2023-02-20T15:49:00Z">
              <w:tcPr>
                <w:tcW w:w="2610" w:type="dxa"/>
                <w:shd w:val="clear" w:color="auto" w:fill="auto"/>
              </w:tcPr>
            </w:tcPrChange>
          </w:tcPr>
          <w:p w14:paraId="63954C27" w14:textId="77777777" w:rsidR="00C1698B" w:rsidRPr="009E65FF" w:rsidRDefault="00C1698B" w:rsidP="00C1698B">
            <w:pPr>
              <w:snapToGrid w:val="0"/>
              <w:spacing w:before="60" w:after="60"/>
              <w:jc w:val="left"/>
              <w:rPr>
                <w:sz w:val="16"/>
                <w:szCs w:val="16"/>
                <w:lang w:val="en-GB"/>
              </w:rPr>
            </w:pPr>
            <w:proofErr w:type="spellStart"/>
            <w:r w:rsidRPr="009E65FF">
              <w:rPr>
                <w:sz w:val="16"/>
                <w:szCs w:val="16"/>
                <w:lang w:val="en-GB"/>
              </w:rPr>
              <w:t>protectionScheme</w:t>
            </w:r>
            <w:proofErr w:type="spellEnd"/>
          </w:p>
        </w:tc>
        <w:tc>
          <w:tcPr>
            <w:tcW w:w="3510" w:type="dxa"/>
            <w:shd w:val="clear" w:color="auto" w:fill="auto"/>
            <w:tcPrChange w:id="2664" w:author="Jason Rhee" w:date="2023-02-20T15:49:00Z">
              <w:tcPr>
                <w:tcW w:w="3510" w:type="dxa"/>
                <w:shd w:val="clear" w:color="auto" w:fill="auto"/>
              </w:tcPr>
            </w:tcPrChange>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Change w:id="2665" w:author="Jason Rhee" w:date="2023-02-20T15:49:00Z">
              <w:tcPr>
                <w:tcW w:w="810" w:type="dxa"/>
                <w:shd w:val="clear" w:color="auto" w:fill="auto"/>
              </w:tcPr>
            </w:tcPrChange>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Change w:id="2666" w:author="Jason Rhee" w:date="2023-02-20T15:49:00Z">
              <w:tcPr>
                <w:tcW w:w="2790" w:type="dxa"/>
                <w:tcBorders>
                  <w:bottom w:val="single" w:sz="4" w:space="0" w:color="000000"/>
                </w:tcBorders>
                <w:shd w:val="clear" w:color="auto" w:fill="auto"/>
              </w:tcPr>
            </w:tcPrChange>
          </w:tcPr>
          <w:p w14:paraId="667B5C83" w14:textId="77777777" w:rsidR="00C1698B" w:rsidRPr="009E65FF" w:rsidRDefault="00C1698B" w:rsidP="00C1698B">
            <w:pPr>
              <w:snapToGrid w:val="0"/>
              <w:spacing w:before="60" w:after="60"/>
              <w:jc w:val="left"/>
              <w:rPr>
                <w:sz w:val="16"/>
                <w:szCs w:val="16"/>
                <w:lang w:val="en-GB"/>
              </w:rPr>
            </w:pPr>
            <w:r>
              <w:rPr>
                <w:sz w:val="16"/>
                <w:szCs w:val="16"/>
                <w:lang w:val="en-GB"/>
              </w:rPr>
              <w:t>S100_ProtectionScheme</w:t>
            </w:r>
          </w:p>
        </w:tc>
        <w:tc>
          <w:tcPr>
            <w:tcW w:w="3060" w:type="dxa"/>
            <w:shd w:val="clear" w:color="auto" w:fill="auto"/>
            <w:tcPrChange w:id="2667" w:author="Jason Rhee" w:date="2023-02-20T15:49:00Z">
              <w:tcPr>
                <w:tcW w:w="3060" w:type="dxa"/>
                <w:shd w:val="clear" w:color="auto" w:fill="auto"/>
              </w:tcPr>
            </w:tcPrChange>
          </w:tcPr>
          <w:p w14:paraId="2599069A" w14:textId="41F1F716" w:rsidR="00C1698B" w:rsidRDefault="00C1698B" w:rsidP="00C1698B">
            <w:pPr>
              <w:snapToGrid w:val="0"/>
              <w:spacing w:before="60" w:after="60"/>
              <w:jc w:val="left"/>
              <w:rPr>
                <w:sz w:val="16"/>
                <w:szCs w:val="16"/>
                <w:lang w:val="en-GB"/>
              </w:rPr>
            </w:pPr>
            <w:del w:id="2668" w:author="Jason Rhee" w:date="2023-02-20T16:31:00Z">
              <w:r w:rsidDel="009237EB">
                <w:rPr>
                  <w:sz w:val="16"/>
                  <w:szCs w:val="16"/>
                  <w:lang w:val="en-GB"/>
                </w:rPr>
                <w:delText>For example S-63</w:delText>
              </w:r>
            </w:del>
          </w:p>
        </w:tc>
      </w:tr>
      <w:tr w:rsidR="00C1698B" w:rsidRPr="002A5288" w14:paraId="3D12CF7C" w14:textId="77777777" w:rsidTr="00EE37EB">
        <w:trPr>
          <w:cantSplit/>
          <w:trHeight w:val="351"/>
          <w:trPrChange w:id="2669" w:author="Jason Rhee" w:date="2023-02-20T15:49:00Z">
            <w:trPr>
              <w:cantSplit/>
              <w:trHeight w:val="351"/>
            </w:trPr>
          </w:trPrChange>
        </w:trPr>
        <w:tc>
          <w:tcPr>
            <w:tcW w:w="1080" w:type="dxa"/>
            <w:shd w:val="clear" w:color="auto" w:fill="auto"/>
            <w:tcPrChange w:id="2670" w:author="Jason Rhee" w:date="2023-02-20T15:49:00Z">
              <w:tcPr>
                <w:tcW w:w="1080" w:type="dxa"/>
                <w:shd w:val="clear" w:color="auto" w:fill="auto"/>
              </w:tcPr>
            </w:tcPrChange>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Change w:id="2671" w:author="Jason Rhee" w:date="2023-02-20T15:49:00Z">
              <w:tcPr>
                <w:tcW w:w="2610" w:type="dxa"/>
                <w:shd w:val="clear" w:color="auto" w:fill="auto"/>
              </w:tcPr>
            </w:tcPrChange>
          </w:tcPr>
          <w:p w14:paraId="4AA4052D"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510" w:type="dxa"/>
            <w:shd w:val="clear" w:color="auto" w:fill="auto"/>
            <w:tcPrChange w:id="2672" w:author="Jason Rhee" w:date="2023-02-20T15:49:00Z">
              <w:tcPr>
                <w:tcW w:w="3510" w:type="dxa"/>
                <w:shd w:val="clear" w:color="auto" w:fill="auto"/>
              </w:tcPr>
            </w:tcPrChange>
          </w:tcPr>
          <w:p w14:paraId="11675AE1" w14:textId="108FD0F4" w:rsidR="00C1698B" w:rsidRPr="002A5288" w:rsidRDefault="00D92AB7" w:rsidP="00C1698B">
            <w:pPr>
              <w:snapToGrid w:val="0"/>
              <w:spacing w:before="60" w:after="60"/>
              <w:jc w:val="left"/>
              <w:rPr>
                <w:sz w:val="16"/>
                <w:szCs w:val="16"/>
                <w:lang w:val="en-GB"/>
              </w:rPr>
            </w:pPr>
            <w:ins w:id="2673" w:author="Jason Rhee" w:date="2023-02-20T16:31:00Z">
              <w:r w:rsidRPr="00D92AB7">
                <w:rPr>
                  <w:sz w:val="16"/>
                  <w:szCs w:val="16"/>
                  <w:lang w:val="en-GB"/>
                </w:rPr>
                <w:t xml:space="preserve">Specifies the algorithm used to compute </w:t>
              </w:r>
              <w:proofErr w:type="spellStart"/>
              <w:r w:rsidRPr="00D92AB7">
                <w:rPr>
                  <w:sz w:val="16"/>
                  <w:szCs w:val="16"/>
                  <w:lang w:val="en-GB"/>
                </w:rPr>
                <w:t>digitalSignatureValue</w:t>
              </w:r>
            </w:ins>
            <w:proofErr w:type="spellEnd"/>
            <w:del w:id="2674" w:author="Jason Rhee" w:date="2023-02-20T16:31:00Z">
              <w:r w:rsidR="00C1698B" w:rsidDel="00D92AB7">
                <w:rPr>
                  <w:sz w:val="16"/>
                  <w:szCs w:val="16"/>
                  <w:lang w:val="en-GB"/>
                </w:rPr>
                <w:delText>Digital Signature of the file</w:delText>
              </w:r>
            </w:del>
          </w:p>
        </w:tc>
        <w:tc>
          <w:tcPr>
            <w:tcW w:w="810" w:type="dxa"/>
            <w:shd w:val="clear" w:color="auto" w:fill="auto"/>
            <w:tcPrChange w:id="2675" w:author="Jason Rhee" w:date="2023-02-20T15:49:00Z">
              <w:tcPr>
                <w:tcW w:w="810" w:type="dxa"/>
                <w:shd w:val="clear" w:color="auto" w:fill="auto"/>
              </w:tcPr>
            </w:tcPrChange>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Change w:id="2676" w:author="Jason Rhee" w:date="2023-02-20T15:49:00Z">
              <w:tcPr>
                <w:tcW w:w="2790" w:type="dxa"/>
                <w:shd w:val="clear" w:color="auto" w:fill="auto"/>
              </w:tcPr>
            </w:tcPrChange>
          </w:tcPr>
          <w:p w14:paraId="7CF59271" w14:textId="6829CDD2" w:rsidR="00C1698B" w:rsidRPr="002A5288" w:rsidRDefault="00904891" w:rsidP="00C1698B">
            <w:pPr>
              <w:snapToGrid w:val="0"/>
              <w:spacing w:before="60" w:after="60"/>
              <w:jc w:val="left"/>
              <w:rPr>
                <w:sz w:val="16"/>
                <w:szCs w:val="16"/>
                <w:lang w:val="en-GB"/>
              </w:rPr>
            </w:pPr>
            <w:ins w:id="2677" w:author="Jason Rhee" w:date="2023-02-20T16:32:00Z">
              <w:r w:rsidRPr="00904891">
                <w:rPr>
                  <w:sz w:val="16"/>
                  <w:szCs w:val="16"/>
                  <w:lang w:val="en-GB"/>
                </w:rPr>
                <w:t>S100_DigitalSignatureReference (see Part 15)</w:t>
              </w:r>
            </w:ins>
            <w:del w:id="2678" w:author="Jason Rhee" w:date="2023-02-20T16:32:00Z">
              <w:r w:rsidR="00C1698B" w:rsidDel="00904891">
                <w:rPr>
                  <w:sz w:val="16"/>
                  <w:szCs w:val="16"/>
                  <w:lang w:val="en-GB"/>
                </w:rPr>
                <w:delText>S100_DigitalSignature</w:delText>
              </w:r>
            </w:del>
          </w:p>
        </w:tc>
        <w:tc>
          <w:tcPr>
            <w:tcW w:w="3060" w:type="dxa"/>
            <w:shd w:val="clear" w:color="auto" w:fill="auto"/>
            <w:tcPrChange w:id="2679" w:author="Jason Rhee" w:date="2023-02-20T15:49:00Z">
              <w:tcPr>
                <w:tcW w:w="3060" w:type="dxa"/>
                <w:shd w:val="clear" w:color="auto" w:fill="auto"/>
              </w:tcPr>
            </w:tcPrChange>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 xml:space="preserve">Specifies the algorithm used to compute </w:t>
            </w:r>
            <w:proofErr w:type="spellStart"/>
            <w:r w:rsidRPr="00901852">
              <w:rPr>
                <w:rFonts w:cs="Arial"/>
                <w:sz w:val="16"/>
                <w:szCs w:val="16"/>
                <w:lang w:val="en-GB"/>
              </w:rPr>
              <w:t>digitalSignatureValue</w:t>
            </w:r>
            <w:proofErr w:type="spellEnd"/>
          </w:p>
        </w:tc>
      </w:tr>
      <w:tr w:rsidR="00C1698B" w14:paraId="79DD98C4" w14:textId="77777777" w:rsidTr="00EE37EB">
        <w:trPr>
          <w:cantSplit/>
          <w:trHeight w:val="351"/>
          <w:trPrChange w:id="2680" w:author="Jason Rhee" w:date="2023-02-20T15:49:00Z">
            <w:trPr>
              <w:cantSplit/>
              <w:trHeight w:val="351"/>
            </w:trPr>
          </w:trPrChange>
        </w:trPr>
        <w:tc>
          <w:tcPr>
            <w:tcW w:w="1080" w:type="dxa"/>
            <w:shd w:val="clear" w:color="auto" w:fill="auto"/>
            <w:tcPrChange w:id="2681" w:author="Jason Rhee" w:date="2023-02-20T15:49:00Z">
              <w:tcPr>
                <w:tcW w:w="1080" w:type="dxa"/>
                <w:shd w:val="clear" w:color="auto" w:fill="auto"/>
              </w:tcPr>
            </w:tcPrChange>
          </w:tcPr>
          <w:p w14:paraId="15AE8B43"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610" w:type="dxa"/>
            <w:shd w:val="clear" w:color="auto" w:fill="auto"/>
            <w:tcPrChange w:id="2682" w:author="Jason Rhee" w:date="2023-02-20T15:49:00Z">
              <w:tcPr>
                <w:tcW w:w="2610" w:type="dxa"/>
                <w:shd w:val="clear" w:color="auto" w:fill="auto"/>
              </w:tcPr>
            </w:tcPrChange>
          </w:tcPr>
          <w:p w14:paraId="64213A31"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digitalSignatureValue</w:t>
            </w:r>
            <w:proofErr w:type="spellEnd"/>
          </w:p>
        </w:tc>
        <w:tc>
          <w:tcPr>
            <w:tcW w:w="3510" w:type="dxa"/>
            <w:shd w:val="clear" w:color="auto" w:fill="auto"/>
            <w:tcPrChange w:id="2683" w:author="Jason Rhee" w:date="2023-02-20T15:49:00Z">
              <w:tcPr>
                <w:tcW w:w="3510" w:type="dxa"/>
                <w:shd w:val="clear" w:color="auto" w:fill="auto"/>
              </w:tcPr>
            </w:tcPrChange>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Change w:id="2684" w:author="Jason Rhee" w:date="2023-02-20T15:49:00Z">
              <w:tcPr>
                <w:tcW w:w="810" w:type="dxa"/>
                <w:shd w:val="clear" w:color="auto" w:fill="auto"/>
              </w:tcPr>
            </w:tcPrChange>
          </w:tcPr>
          <w:p w14:paraId="5F221FCC" w14:textId="65346A3B" w:rsidR="00C1698B" w:rsidRDefault="00C1698B" w:rsidP="00C1698B">
            <w:pPr>
              <w:snapToGrid w:val="0"/>
              <w:spacing w:before="60" w:after="60"/>
              <w:jc w:val="center"/>
              <w:rPr>
                <w:sz w:val="16"/>
                <w:szCs w:val="16"/>
                <w:lang w:val="en-GB"/>
              </w:rPr>
            </w:pPr>
            <w:proofErr w:type="gramStart"/>
            <w:r>
              <w:rPr>
                <w:sz w:val="16"/>
                <w:szCs w:val="16"/>
                <w:lang w:val="en-GB"/>
              </w:rPr>
              <w:t>1</w:t>
            </w:r>
            <w:ins w:id="2685" w:author="Jason Rhee" w:date="2023-02-20T16:38:00Z">
              <w:r w:rsidR="00026555">
                <w:rPr>
                  <w:sz w:val="16"/>
                  <w:szCs w:val="16"/>
                  <w:lang w:val="en-GB"/>
                </w:rPr>
                <w:t>..*</w:t>
              </w:r>
            </w:ins>
            <w:proofErr w:type="gramEnd"/>
          </w:p>
        </w:tc>
        <w:tc>
          <w:tcPr>
            <w:tcW w:w="2790" w:type="dxa"/>
            <w:shd w:val="clear" w:color="auto" w:fill="auto"/>
            <w:tcPrChange w:id="2686" w:author="Jason Rhee" w:date="2023-02-20T15:49:00Z">
              <w:tcPr>
                <w:tcW w:w="2790" w:type="dxa"/>
                <w:shd w:val="clear" w:color="auto" w:fill="auto"/>
              </w:tcPr>
            </w:tcPrChange>
          </w:tcPr>
          <w:p w14:paraId="3B2ABC96" w14:textId="77777777" w:rsidR="00C1698B" w:rsidRDefault="001B4BE4" w:rsidP="00C1698B">
            <w:pPr>
              <w:snapToGrid w:val="0"/>
              <w:spacing w:before="60" w:after="60"/>
              <w:jc w:val="left"/>
              <w:rPr>
                <w:sz w:val="16"/>
                <w:szCs w:val="16"/>
                <w:lang w:val="en-GB"/>
              </w:rPr>
            </w:pPr>
            <w:r>
              <w:rPr>
                <w:sz w:val="16"/>
                <w:szCs w:val="16"/>
                <w:lang w:val="en-GB"/>
              </w:rPr>
              <w:t>S100_DigitalSignatureValue</w:t>
            </w:r>
          </w:p>
        </w:tc>
        <w:tc>
          <w:tcPr>
            <w:tcW w:w="3060" w:type="dxa"/>
            <w:shd w:val="clear" w:color="auto" w:fill="auto"/>
            <w:tcPrChange w:id="2687" w:author="Jason Rhee" w:date="2023-02-20T15:49:00Z">
              <w:tcPr>
                <w:tcW w:w="3060" w:type="dxa"/>
                <w:shd w:val="clear" w:color="auto" w:fill="auto"/>
              </w:tcPr>
            </w:tcPrChange>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 xml:space="preserve">The value resulting from application of </w:t>
            </w:r>
            <w:proofErr w:type="spellStart"/>
            <w:r w:rsidRPr="0090386D">
              <w:rPr>
                <w:rFonts w:cs="Arial"/>
                <w:sz w:val="16"/>
                <w:szCs w:val="16"/>
                <w:lang w:val="en-GB"/>
              </w:rPr>
              <w:t>digitalSignatureReference</w:t>
            </w:r>
            <w:proofErr w:type="spellEnd"/>
          </w:p>
        </w:tc>
      </w:tr>
      <w:tr w:rsidR="00C1698B" w:rsidRPr="002A5288" w14:paraId="76247535" w14:textId="77777777" w:rsidTr="00EE37EB">
        <w:trPr>
          <w:cantSplit/>
          <w:trHeight w:val="326"/>
          <w:trPrChange w:id="2688" w:author="Jason Rhee" w:date="2023-02-20T15:49:00Z">
            <w:trPr>
              <w:cantSplit/>
              <w:trHeight w:val="326"/>
            </w:trPr>
          </w:trPrChange>
        </w:trPr>
        <w:tc>
          <w:tcPr>
            <w:tcW w:w="1080" w:type="dxa"/>
            <w:tcPrChange w:id="2689" w:author="Jason Rhee" w:date="2023-02-20T15:49:00Z">
              <w:tcPr>
                <w:tcW w:w="1080" w:type="dxa"/>
              </w:tcPr>
            </w:tcPrChange>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690" w:author="Jason Rhee" w:date="2023-02-20T15:49:00Z">
              <w:tcPr>
                <w:tcW w:w="2610" w:type="dxa"/>
              </w:tcPr>
            </w:tcPrChange>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Change w:id="2691" w:author="Jason Rhee" w:date="2023-02-20T15:49:00Z">
              <w:tcPr>
                <w:tcW w:w="3510" w:type="dxa"/>
              </w:tcPr>
            </w:tcPrChange>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Change w:id="2692" w:author="Jason Rhee" w:date="2023-02-20T15:49:00Z">
              <w:tcPr>
                <w:tcW w:w="810" w:type="dxa"/>
              </w:tcPr>
            </w:tcPrChange>
          </w:tcPr>
          <w:p w14:paraId="1BB5E455" w14:textId="77777777" w:rsidR="00C1698B" w:rsidRPr="002A5288" w:rsidRDefault="00C1698B" w:rsidP="00C1698B">
            <w:pPr>
              <w:snapToGrid w:val="0"/>
              <w:spacing w:before="60" w:after="60"/>
              <w:jc w:val="center"/>
              <w:rPr>
                <w:sz w:val="16"/>
                <w:szCs w:val="16"/>
                <w:lang w:val="en-GB"/>
              </w:rPr>
            </w:pPr>
            <w:del w:id="2693" w:author="Jason Rhee" w:date="2023-02-23T17:35:00Z">
              <w:r w:rsidDel="006031D7">
                <w:rPr>
                  <w:sz w:val="16"/>
                  <w:szCs w:val="16"/>
                  <w:lang w:val="en-GB"/>
                </w:rPr>
                <w:delText>0..</w:delText>
              </w:r>
            </w:del>
            <w:r>
              <w:rPr>
                <w:sz w:val="16"/>
                <w:szCs w:val="16"/>
                <w:lang w:val="en-GB"/>
              </w:rPr>
              <w:t>1</w:t>
            </w:r>
          </w:p>
        </w:tc>
        <w:tc>
          <w:tcPr>
            <w:tcW w:w="2790" w:type="dxa"/>
            <w:tcPrChange w:id="2694" w:author="Jason Rhee" w:date="2023-02-20T15:49:00Z">
              <w:tcPr>
                <w:tcW w:w="2790" w:type="dxa"/>
              </w:tcPr>
            </w:tcPrChange>
          </w:tcPr>
          <w:p w14:paraId="2C055BBC" w14:textId="3B72C896" w:rsidR="00C1698B" w:rsidRDefault="00C1698B" w:rsidP="00C1698B">
            <w:pPr>
              <w:snapToGrid w:val="0"/>
              <w:spacing w:before="60" w:after="60"/>
              <w:jc w:val="left"/>
              <w:rPr>
                <w:sz w:val="16"/>
                <w:szCs w:val="16"/>
                <w:lang w:val="en-GB"/>
              </w:rPr>
            </w:pPr>
            <w:del w:id="2695" w:author="Jason Rhee" w:date="2023-02-20T16:32:00Z">
              <w:r w:rsidRPr="00775B62" w:rsidDel="00500630">
                <w:rPr>
                  <w:rFonts w:cs="Arial"/>
                  <w:sz w:val="16"/>
                  <w:szCs w:val="16"/>
                </w:rPr>
                <w:delText>MD_LegalConstraints -&gt;MD_RestrictionCode &lt;copyright&gt;</w:delText>
              </w:r>
              <w:r w:rsidDel="00500630">
                <w:rPr>
                  <w:rFonts w:cs="Arial"/>
                  <w:sz w:val="16"/>
                  <w:szCs w:val="16"/>
                </w:rPr>
                <w:delText xml:space="preserve"> (ISO 19115-1)</w:delText>
              </w:r>
            </w:del>
            <w:ins w:id="2696" w:author="Jason Rhee" w:date="2023-02-20T16:32:00Z">
              <w:r w:rsidR="00500630">
                <w:rPr>
                  <w:rFonts w:cs="Arial"/>
                  <w:sz w:val="16"/>
                  <w:szCs w:val="16"/>
                </w:rPr>
                <w:t>Boolean</w:t>
              </w:r>
            </w:ins>
          </w:p>
        </w:tc>
        <w:tc>
          <w:tcPr>
            <w:tcW w:w="3060" w:type="dxa"/>
            <w:tcPrChange w:id="2697" w:author="Jason Rhee" w:date="2023-02-20T15:49:00Z">
              <w:tcPr>
                <w:tcW w:w="3060" w:type="dxa"/>
              </w:tcPr>
            </w:tcPrChange>
          </w:tcPr>
          <w:p w14:paraId="062CB989" w14:textId="77777777" w:rsidR="008316B8" w:rsidRDefault="008316B8" w:rsidP="008316B8">
            <w:pPr>
              <w:snapToGrid w:val="0"/>
              <w:spacing w:before="60" w:after="60"/>
              <w:jc w:val="left"/>
              <w:rPr>
                <w:ins w:id="2698" w:author="Jason Rhee" w:date="2023-02-23T17:35:00Z"/>
                <w:sz w:val="16"/>
                <w:szCs w:val="16"/>
                <w:lang w:val="en-GB"/>
              </w:rPr>
            </w:pPr>
            <w:ins w:id="2699" w:author="Jason Rhee" w:date="2023-02-23T17:35:00Z">
              <w:r w:rsidRPr="00AC25A3">
                <w:rPr>
                  <w:i/>
                  <w:sz w:val="16"/>
                  <w:szCs w:val="16"/>
                  <w:lang w:val="en-GB"/>
                </w:rPr>
                <w:t>True</w:t>
              </w:r>
              <w:r>
                <w:rPr>
                  <w:sz w:val="16"/>
                  <w:szCs w:val="16"/>
                  <w:lang w:val="en-GB"/>
                </w:rPr>
                <w:t xml:space="preserve"> indicates the resource is </w:t>
              </w:r>
              <w:proofErr w:type="gramStart"/>
              <w:r>
                <w:rPr>
                  <w:sz w:val="16"/>
                  <w:szCs w:val="16"/>
                  <w:lang w:val="en-GB"/>
                </w:rPr>
                <w:t>copyrighted</w:t>
              </w:r>
              <w:proofErr w:type="gramEnd"/>
            </w:ins>
          </w:p>
          <w:p w14:paraId="649D0061" w14:textId="7CD65F62" w:rsidR="00C1698B" w:rsidRPr="002A5288" w:rsidRDefault="008316B8" w:rsidP="008316B8">
            <w:pPr>
              <w:snapToGrid w:val="0"/>
              <w:spacing w:before="60" w:after="60"/>
              <w:jc w:val="left"/>
              <w:rPr>
                <w:sz w:val="16"/>
                <w:szCs w:val="16"/>
                <w:lang w:val="en-GB"/>
              </w:rPr>
            </w:pPr>
            <w:ins w:id="2700" w:author="Jason Rhee" w:date="2023-02-23T17:35:00Z">
              <w:r w:rsidRPr="00AC25A3">
                <w:rPr>
                  <w:i/>
                  <w:sz w:val="16"/>
                  <w:szCs w:val="16"/>
                  <w:lang w:val="en-GB"/>
                </w:rPr>
                <w:t>False</w:t>
              </w:r>
              <w:r>
                <w:rPr>
                  <w:sz w:val="16"/>
                  <w:szCs w:val="16"/>
                  <w:lang w:val="en-GB"/>
                </w:rPr>
                <w:t xml:space="preserve"> Indicates the resource is not copyrighted</w:t>
              </w:r>
            </w:ins>
          </w:p>
        </w:tc>
      </w:tr>
      <w:tr w:rsidR="00C1698B" w:rsidRPr="002A5288" w14:paraId="44423E5F" w14:textId="77777777" w:rsidTr="00EE37EB">
        <w:trPr>
          <w:cantSplit/>
          <w:trPrChange w:id="2701" w:author="Jason Rhee" w:date="2023-02-20T15:49:00Z">
            <w:trPr>
              <w:cantSplit/>
            </w:trPr>
          </w:trPrChange>
        </w:trPr>
        <w:tc>
          <w:tcPr>
            <w:tcW w:w="1080" w:type="dxa"/>
            <w:tcPrChange w:id="2702" w:author="Jason Rhee" w:date="2023-02-20T15:49:00Z">
              <w:tcPr>
                <w:tcW w:w="1080" w:type="dxa"/>
              </w:tcPr>
            </w:tcPrChange>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703" w:author="Jason Rhee" w:date="2023-02-20T15:49:00Z">
              <w:tcPr>
                <w:tcW w:w="2610" w:type="dxa"/>
              </w:tcPr>
            </w:tcPrChange>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Change w:id="2704" w:author="Jason Rhee" w:date="2023-02-20T15:49:00Z">
              <w:tcPr>
                <w:tcW w:w="3510" w:type="dxa"/>
              </w:tcPr>
            </w:tcPrChange>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Change w:id="2705" w:author="Jason Rhee" w:date="2023-02-20T15:49:00Z">
              <w:tcPr>
                <w:tcW w:w="810" w:type="dxa"/>
              </w:tcPr>
            </w:tcPrChange>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Change w:id="2706" w:author="Jason Rhee" w:date="2023-02-20T15:49:00Z">
              <w:tcPr>
                <w:tcW w:w="2790" w:type="dxa"/>
              </w:tcPr>
            </w:tcPrChange>
          </w:tcPr>
          <w:p w14:paraId="405807C5" w14:textId="77777777" w:rsidR="00C1698B" w:rsidRPr="00FF07AF" w:rsidRDefault="00C1698B" w:rsidP="00C1698B">
            <w:pPr>
              <w:spacing w:before="60" w:after="60"/>
              <w:jc w:val="left"/>
              <w:rPr>
                <w:rFonts w:cs="Arial"/>
                <w:sz w:val="16"/>
                <w:szCs w:val="16"/>
              </w:rPr>
            </w:pPr>
            <w:r>
              <w:rPr>
                <w:rFonts w:cs="Arial"/>
                <w:sz w:val="16"/>
                <w:szCs w:val="16"/>
              </w:rPr>
              <w:t xml:space="preserve">Class </w:t>
            </w:r>
            <w:proofErr w:type="spellStart"/>
            <w:r w:rsidRPr="00231701">
              <w:rPr>
                <w:rFonts w:ascii="Calibri" w:hAnsi="Calibri"/>
                <w:color w:val="000000"/>
                <w:sz w:val="16"/>
                <w:szCs w:val="22"/>
              </w:rPr>
              <w:t>MD_SecurityConstraints</w:t>
            </w:r>
            <w:proofErr w:type="spellEnd"/>
            <w:r w:rsidRPr="00231701">
              <w:rPr>
                <w:rFonts w:ascii="Calibri" w:hAnsi="Calibri"/>
                <w:color w:val="000000"/>
                <w:sz w:val="16"/>
                <w:szCs w:val="22"/>
              </w:rPr>
              <w:t>&gt;</w:t>
            </w:r>
            <w:proofErr w:type="spellStart"/>
            <w:r w:rsidRPr="00231701">
              <w:rPr>
                <w:rFonts w:ascii="Calibri" w:hAnsi="Calibri"/>
                <w:color w:val="000000"/>
                <w:sz w:val="16"/>
                <w:szCs w:val="22"/>
              </w:rPr>
              <w:t>MD_ClassificationCode</w:t>
            </w:r>
            <w:proofErr w:type="spellEnd"/>
            <w:r w:rsidRPr="00231701">
              <w:rPr>
                <w:rFonts w:ascii="Calibri" w:hAnsi="Calibri"/>
                <w:color w:val="000000"/>
                <w:sz w:val="16"/>
                <w:szCs w:val="22"/>
              </w:rPr>
              <w:t xml:space="preserve"> (</w:t>
            </w:r>
            <w:proofErr w:type="spellStart"/>
            <w:r w:rsidRPr="00231701">
              <w:rPr>
                <w:rFonts w:ascii="Calibri" w:hAnsi="Calibri"/>
                <w:color w:val="000000"/>
                <w:sz w:val="16"/>
                <w:szCs w:val="22"/>
              </w:rPr>
              <w:t>codelist</w:t>
            </w:r>
            <w:proofErr w:type="spellEnd"/>
            <w:r w:rsidRPr="00231701">
              <w:rPr>
                <w:rFonts w:ascii="Calibri" w:hAnsi="Calibri"/>
                <w:color w:val="000000"/>
                <w:sz w:val="16"/>
                <w:szCs w:val="22"/>
              </w:rPr>
              <w:t>)</w:t>
            </w:r>
          </w:p>
          <w:p w14:paraId="0C2EEAC9" w14:textId="77777777" w:rsidR="00C1698B" w:rsidRDefault="00C1698B" w:rsidP="00C1698B">
            <w:pPr>
              <w:snapToGrid w:val="0"/>
              <w:spacing w:before="60" w:after="60"/>
              <w:jc w:val="left"/>
              <w:rPr>
                <w:sz w:val="16"/>
                <w:szCs w:val="16"/>
                <w:lang w:val="en-GB"/>
              </w:rPr>
            </w:pPr>
          </w:p>
        </w:tc>
        <w:tc>
          <w:tcPr>
            <w:tcW w:w="3060" w:type="dxa"/>
            <w:tcPrChange w:id="2707" w:author="Jason Rhee" w:date="2023-02-20T15:49:00Z">
              <w:tcPr>
                <w:tcW w:w="3060" w:type="dxa"/>
              </w:tcPr>
            </w:tcPrChange>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EE37EB">
        <w:trPr>
          <w:cantSplit/>
          <w:trHeight w:val="326"/>
          <w:trPrChange w:id="2708" w:author="Jason Rhee" w:date="2023-02-20T15:49:00Z">
            <w:trPr>
              <w:cantSplit/>
              <w:trHeight w:val="326"/>
            </w:trPr>
          </w:trPrChange>
        </w:trPr>
        <w:tc>
          <w:tcPr>
            <w:tcW w:w="1080" w:type="dxa"/>
            <w:tcPrChange w:id="2709" w:author="Jason Rhee" w:date="2023-02-20T15:49:00Z">
              <w:tcPr>
                <w:tcW w:w="1080" w:type="dxa"/>
              </w:tcPr>
            </w:tcPrChange>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710" w:author="Jason Rhee" w:date="2023-02-20T15:49:00Z">
              <w:tcPr>
                <w:tcW w:w="2610" w:type="dxa"/>
              </w:tcPr>
            </w:tcPrChange>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Change w:id="2711" w:author="Jason Rhee" w:date="2023-02-20T15:49:00Z">
              <w:tcPr>
                <w:tcW w:w="3510" w:type="dxa"/>
              </w:tcPr>
            </w:tcPrChange>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Change w:id="2712" w:author="Jason Rhee" w:date="2023-02-20T15:49:00Z">
              <w:tcPr>
                <w:tcW w:w="810" w:type="dxa"/>
              </w:tcPr>
            </w:tcPrChange>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713" w:author="Jason Rhee" w:date="2023-02-20T15:49:00Z">
              <w:tcPr>
                <w:tcW w:w="2790" w:type="dxa"/>
              </w:tcPr>
            </w:tcPrChange>
          </w:tcPr>
          <w:p w14:paraId="46F05E47" w14:textId="2E3E847E" w:rsidR="00C1698B" w:rsidDel="00846772" w:rsidRDefault="00846772" w:rsidP="00C1698B">
            <w:pPr>
              <w:snapToGrid w:val="0"/>
              <w:spacing w:before="60" w:after="60"/>
              <w:jc w:val="left"/>
              <w:rPr>
                <w:del w:id="2714" w:author="Jason Rhee" w:date="2023-02-20T16:48:00Z"/>
                <w:sz w:val="16"/>
                <w:szCs w:val="16"/>
                <w:lang w:val="en-GB"/>
              </w:rPr>
            </w:pPr>
            <w:ins w:id="2715" w:author="Jason Rhee" w:date="2023-02-20T16:48:00Z">
              <w:r>
                <w:rPr>
                  <w:rFonts w:ascii="CIDFont+F1" w:eastAsia="MS Mincho" w:hAnsi="CIDFont+F1" w:cs="CIDFont+F1"/>
                  <w:sz w:val="16"/>
                  <w:szCs w:val="16"/>
                  <w:lang w:eastAsia="en-SG"/>
                </w:rPr>
                <w:t>S100_Purpose</w:t>
              </w:r>
            </w:ins>
            <w:del w:id="2716" w:author="Jason Rhee" w:date="2023-02-20T16:48:00Z">
              <w:r w:rsidR="00C1698B" w:rsidDel="00846772">
                <w:rPr>
                  <w:sz w:val="16"/>
                  <w:szCs w:val="16"/>
                  <w:lang w:val="en-GB"/>
                </w:rPr>
                <w:delText>MD_Identification&gt;purpose</w:delText>
              </w:r>
            </w:del>
          </w:p>
          <w:p w14:paraId="0E5DB59E" w14:textId="14B2E66C" w:rsidR="00C1698B" w:rsidRPr="002A5288" w:rsidRDefault="00C1698B" w:rsidP="00C1698B">
            <w:pPr>
              <w:snapToGrid w:val="0"/>
              <w:spacing w:before="60" w:after="60"/>
              <w:jc w:val="left"/>
              <w:rPr>
                <w:sz w:val="16"/>
                <w:szCs w:val="16"/>
                <w:lang w:val="en-GB"/>
              </w:rPr>
            </w:pPr>
            <w:del w:id="2717" w:author="Jason Rhee" w:date="2023-02-20T16:48:00Z">
              <w:r w:rsidRPr="002A5288" w:rsidDel="00846772">
                <w:rPr>
                  <w:sz w:val="16"/>
                  <w:szCs w:val="16"/>
                  <w:lang w:val="en-GB"/>
                </w:rPr>
                <w:delText>CharacterString</w:delText>
              </w:r>
            </w:del>
          </w:p>
        </w:tc>
        <w:tc>
          <w:tcPr>
            <w:tcW w:w="3060" w:type="dxa"/>
            <w:tcPrChange w:id="2718" w:author="Jason Rhee" w:date="2023-02-20T15:49:00Z">
              <w:tcPr>
                <w:tcW w:w="3060" w:type="dxa"/>
              </w:tcPr>
            </w:tcPrChange>
          </w:tcPr>
          <w:p w14:paraId="3C0D307C" w14:textId="557EC139" w:rsidR="00C1698B" w:rsidRPr="002A5288" w:rsidRDefault="000D1858" w:rsidP="00C1698B">
            <w:pPr>
              <w:snapToGrid w:val="0"/>
              <w:spacing w:before="60" w:after="60"/>
              <w:jc w:val="left"/>
              <w:rPr>
                <w:sz w:val="16"/>
                <w:szCs w:val="16"/>
                <w:lang w:val="en-GB"/>
              </w:rPr>
            </w:pPr>
            <w:del w:id="2719" w:author="Jason Rhee" w:date="2023-02-20T16:48:00Z">
              <w:r w:rsidRPr="00904A12" w:rsidDel="00E23167">
                <w:rPr>
                  <w:sz w:val="16"/>
                  <w:szCs w:val="16"/>
                  <w:lang w:val="en-GB"/>
                </w:rPr>
                <w:delText>Pre</w:delText>
              </w:r>
              <w:r w:rsidR="00C1698B" w:rsidRPr="00904A12" w:rsidDel="00E23167">
                <w:rPr>
                  <w:sz w:val="16"/>
                  <w:szCs w:val="16"/>
                  <w:lang w:val="en-GB"/>
                </w:rPr>
                <w:delText xml:space="preserve"> plan, actual plan, or actual update.</w:delText>
              </w:r>
            </w:del>
          </w:p>
        </w:tc>
      </w:tr>
      <w:tr w:rsidR="00C63713" w:rsidRPr="002A5288" w14:paraId="003D7459" w14:textId="77777777" w:rsidTr="00EE37EB">
        <w:trPr>
          <w:cantSplit/>
          <w:trHeight w:val="326"/>
          <w:ins w:id="2720" w:author="Jason Rhee" w:date="2023-02-20T16:54:00Z"/>
        </w:trPr>
        <w:tc>
          <w:tcPr>
            <w:tcW w:w="1080" w:type="dxa"/>
          </w:tcPr>
          <w:p w14:paraId="4C7E51A7" w14:textId="21454F1D" w:rsidR="00C63713" w:rsidRPr="002A5288" w:rsidRDefault="00C63713" w:rsidP="00C1698B">
            <w:pPr>
              <w:snapToGrid w:val="0"/>
              <w:spacing w:before="60" w:after="60"/>
              <w:jc w:val="left"/>
              <w:rPr>
                <w:ins w:id="2721" w:author="Jason Rhee" w:date="2023-02-20T16:54:00Z"/>
                <w:sz w:val="16"/>
                <w:szCs w:val="16"/>
                <w:lang w:val="en-GB"/>
              </w:rPr>
            </w:pPr>
            <w:ins w:id="2722" w:author="Jason Rhee" w:date="2023-02-20T16:54:00Z">
              <w:r w:rsidRPr="002A5288">
                <w:rPr>
                  <w:sz w:val="16"/>
                  <w:szCs w:val="16"/>
                  <w:lang w:val="en-GB"/>
                </w:rPr>
                <w:t>Attribute</w:t>
              </w:r>
            </w:ins>
          </w:p>
        </w:tc>
        <w:tc>
          <w:tcPr>
            <w:tcW w:w="2610" w:type="dxa"/>
          </w:tcPr>
          <w:p w14:paraId="250F48B7" w14:textId="6284EBDE" w:rsidR="00C63713" w:rsidRPr="002A5288" w:rsidRDefault="00C63713" w:rsidP="00C1698B">
            <w:pPr>
              <w:snapToGrid w:val="0"/>
              <w:spacing w:before="60" w:after="60"/>
              <w:jc w:val="left"/>
              <w:rPr>
                <w:ins w:id="2723" w:author="Jason Rhee" w:date="2023-02-20T16:54:00Z"/>
                <w:sz w:val="16"/>
                <w:szCs w:val="16"/>
                <w:lang w:val="en-GB"/>
              </w:rPr>
            </w:pPr>
            <w:proofErr w:type="spellStart"/>
            <w:ins w:id="2724" w:author="Jason Rhee" w:date="2023-02-20T16:54:00Z">
              <w:r>
                <w:rPr>
                  <w:sz w:val="16"/>
                  <w:szCs w:val="16"/>
                  <w:lang w:val="en-GB"/>
                </w:rPr>
                <w:t>notForNavigation</w:t>
              </w:r>
              <w:proofErr w:type="spellEnd"/>
            </w:ins>
          </w:p>
        </w:tc>
        <w:tc>
          <w:tcPr>
            <w:tcW w:w="3510" w:type="dxa"/>
          </w:tcPr>
          <w:p w14:paraId="56654E2D" w14:textId="5F3583CB" w:rsidR="00C63713" w:rsidRPr="002A5288" w:rsidRDefault="00C63713" w:rsidP="00C1698B">
            <w:pPr>
              <w:snapToGrid w:val="0"/>
              <w:spacing w:before="60" w:after="60"/>
              <w:jc w:val="left"/>
              <w:rPr>
                <w:ins w:id="2725" w:author="Jason Rhee" w:date="2023-02-20T16:54:00Z"/>
                <w:sz w:val="16"/>
                <w:szCs w:val="16"/>
                <w:lang w:val="en-GB"/>
              </w:rPr>
            </w:pPr>
            <w:ins w:id="2726" w:author="Jason Rhee" w:date="2023-02-20T16:54:00Z">
              <w:r w:rsidRPr="00C63713">
                <w:rPr>
                  <w:sz w:val="16"/>
                  <w:szCs w:val="16"/>
                  <w:lang w:val="en-GB"/>
                </w:rPr>
                <w:t>Indicates the dataset is not intended to be used for navigation</w:t>
              </w:r>
            </w:ins>
          </w:p>
        </w:tc>
        <w:tc>
          <w:tcPr>
            <w:tcW w:w="810" w:type="dxa"/>
          </w:tcPr>
          <w:p w14:paraId="0774E8F2" w14:textId="53604798" w:rsidR="00C63713" w:rsidRDefault="00C63713" w:rsidP="00C1698B">
            <w:pPr>
              <w:snapToGrid w:val="0"/>
              <w:spacing w:before="60" w:after="60"/>
              <w:jc w:val="center"/>
              <w:rPr>
                <w:ins w:id="2727" w:author="Jason Rhee" w:date="2023-02-20T16:54:00Z"/>
                <w:sz w:val="16"/>
                <w:szCs w:val="16"/>
                <w:lang w:val="en-GB"/>
              </w:rPr>
            </w:pPr>
            <w:ins w:id="2728" w:author="Jason Rhee" w:date="2023-02-20T16:54:00Z">
              <w:r>
                <w:rPr>
                  <w:sz w:val="16"/>
                  <w:szCs w:val="16"/>
                  <w:lang w:val="en-GB"/>
                </w:rPr>
                <w:t>1</w:t>
              </w:r>
            </w:ins>
          </w:p>
        </w:tc>
        <w:tc>
          <w:tcPr>
            <w:tcW w:w="2790" w:type="dxa"/>
          </w:tcPr>
          <w:p w14:paraId="2B19422A" w14:textId="6A3887E8" w:rsidR="00C63713" w:rsidRDefault="00C63713" w:rsidP="00C1698B">
            <w:pPr>
              <w:snapToGrid w:val="0"/>
              <w:spacing w:before="60" w:after="60"/>
              <w:jc w:val="left"/>
              <w:rPr>
                <w:ins w:id="2729" w:author="Jason Rhee" w:date="2023-02-20T16:54:00Z"/>
                <w:rFonts w:ascii="CIDFont+F1" w:eastAsia="MS Mincho" w:hAnsi="CIDFont+F1" w:cs="CIDFont+F1"/>
                <w:sz w:val="16"/>
                <w:szCs w:val="16"/>
                <w:lang w:eastAsia="en-SG"/>
              </w:rPr>
            </w:pPr>
            <w:ins w:id="2730" w:author="Jason Rhee" w:date="2023-02-20T16:54:00Z">
              <w:r>
                <w:rPr>
                  <w:rFonts w:ascii="CIDFont+F1" w:eastAsia="MS Mincho" w:hAnsi="CIDFont+F1" w:cs="CIDFont+F1"/>
                  <w:sz w:val="16"/>
                  <w:szCs w:val="16"/>
                  <w:lang w:eastAsia="en-SG"/>
                </w:rPr>
                <w:t>Boolean</w:t>
              </w:r>
            </w:ins>
          </w:p>
        </w:tc>
        <w:tc>
          <w:tcPr>
            <w:tcW w:w="3060" w:type="dxa"/>
          </w:tcPr>
          <w:p w14:paraId="7B2CE3D5" w14:textId="77777777" w:rsidR="00FE2CB9" w:rsidRPr="00FE2CB9" w:rsidRDefault="00FE2CB9" w:rsidP="00FE2CB9">
            <w:pPr>
              <w:snapToGrid w:val="0"/>
              <w:spacing w:before="60" w:after="60"/>
              <w:jc w:val="left"/>
              <w:rPr>
                <w:ins w:id="2731" w:author="Jason Rhee" w:date="2023-02-20T16:54:00Z"/>
                <w:sz w:val="16"/>
                <w:szCs w:val="16"/>
                <w:lang w:val="en-GB"/>
              </w:rPr>
            </w:pPr>
            <w:ins w:id="2732" w:author="Jason Rhee" w:date="2023-02-20T16:54:00Z">
              <w:r w:rsidRPr="00116CE2">
                <w:rPr>
                  <w:i/>
                  <w:iCs/>
                  <w:sz w:val="16"/>
                  <w:szCs w:val="16"/>
                  <w:lang w:val="en-GB"/>
                </w:rPr>
                <w:t>True</w:t>
              </w:r>
              <w:r w:rsidRPr="00FE2CB9">
                <w:rPr>
                  <w:sz w:val="16"/>
                  <w:szCs w:val="16"/>
                  <w:lang w:val="en-GB"/>
                </w:rPr>
                <w:t xml:space="preserve"> indicates the dataset is not intended to be used for </w:t>
              </w:r>
              <w:proofErr w:type="gramStart"/>
              <w:r w:rsidRPr="00FE2CB9">
                <w:rPr>
                  <w:sz w:val="16"/>
                  <w:szCs w:val="16"/>
                  <w:lang w:val="en-GB"/>
                </w:rPr>
                <w:t>navigation</w:t>
              </w:r>
              <w:proofErr w:type="gramEnd"/>
            </w:ins>
          </w:p>
          <w:p w14:paraId="030C0C38" w14:textId="042D5B3E" w:rsidR="00C63713" w:rsidRPr="00904A12" w:rsidDel="00E23167" w:rsidRDefault="00FE2CB9" w:rsidP="00FE2CB9">
            <w:pPr>
              <w:snapToGrid w:val="0"/>
              <w:spacing w:before="60" w:after="60"/>
              <w:jc w:val="left"/>
              <w:rPr>
                <w:ins w:id="2733" w:author="Jason Rhee" w:date="2023-02-20T16:54:00Z"/>
                <w:sz w:val="16"/>
                <w:szCs w:val="16"/>
                <w:lang w:val="en-GB"/>
              </w:rPr>
            </w:pPr>
            <w:ins w:id="2734" w:author="Jason Rhee" w:date="2023-02-20T16:54:00Z">
              <w:r w:rsidRPr="00116CE2">
                <w:rPr>
                  <w:i/>
                  <w:iCs/>
                  <w:sz w:val="16"/>
                  <w:szCs w:val="16"/>
                  <w:lang w:val="en-GB"/>
                </w:rPr>
                <w:t>False</w:t>
              </w:r>
              <w:r w:rsidRPr="00FE2CB9">
                <w:rPr>
                  <w:sz w:val="16"/>
                  <w:szCs w:val="16"/>
                  <w:lang w:val="en-GB"/>
                </w:rPr>
                <w:t xml:space="preserve"> indicates the dataset is intended to be used for navigation</w:t>
              </w:r>
            </w:ins>
          </w:p>
        </w:tc>
      </w:tr>
      <w:tr w:rsidR="00C1698B" w:rsidRPr="002A5288" w14:paraId="59B19FC1" w14:textId="77777777" w:rsidTr="00EE37EB">
        <w:trPr>
          <w:cantSplit/>
          <w:trHeight w:val="326"/>
          <w:trPrChange w:id="2735" w:author="Jason Rhee" w:date="2023-02-20T15:49:00Z">
            <w:trPr>
              <w:cantSplit/>
              <w:trHeight w:val="326"/>
            </w:trPr>
          </w:trPrChange>
        </w:trPr>
        <w:tc>
          <w:tcPr>
            <w:tcW w:w="1080" w:type="dxa"/>
            <w:tcPrChange w:id="2736" w:author="Jason Rhee" w:date="2023-02-20T15:49:00Z">
              <w:tcPr>
                <w:tcW w:w="1080" w:type="dxa"/>
              </w:tcPr>
            </w:tcPrChange>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737" w:author="Jason Rhee" w:date="2023-02-20T15:49:00Z">
              <w:tcPr>
                <w:tcW w:w="2610" w:type="dxa"/>
              </w:tcPr>
            </w:tcPrChange>
          </w:tcPr>
          <w:p w14:paraId="33A6FC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specificUsage</w:t>
            </w:r>
            <w:proofErr w:type="spellEnd"/>
          </w:p>
        </w:tc>
        <w:tc>
          <w:tcPr>
            <w:tcW w:w="3510" w:type="dxa"/>
            <w:tcPrChange w:id="2738" w:author="Jason Rhee" w:date="2023-02-20T15:49:00Z">
              <w:tcPr>
                <w:tcW w:w="3510" w:type="dxa"/>
              </w:tcPr>
            </w:tcPrChange>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Change w:id="2739" w:author="Jason Rhee" w:date="2023-02-20T15:49:00Z">
              <w:tcPr>
                <w:tcW w:w="810" w:type="dxa"/>
              </w:tcPr>
            </w:tcPrChange>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740" w:author="Jason Rhee" w:date="2023-02-20T15:49:00Z">
              <w:tcPr>
                <w:tcW w:w="2790" w:type="dxa"/>
              </w:tcPr>
            </w:tcPrChange>
          </w:tcPr>
          <w:p w14:paraId="0ECFB53E" w14:textId="77777777" w:rsidR="00C1698B" w:rsidRPr="00231701" w:rsidRDefault="00C1698B" w:rsidP="00C1698B">
            <w:pPr>
              <w:spacing w:before="60" w:after="60"/>
              <w:jc w:val="left"/>
              <w:rPr>
                <w:rFonts w:ascii="Calibri" w:hAnsi="Calibri"/>
                <w:color w:val="000000"/>
                <w:sz w:val="16"/>
                <w:szCs w:val="16"/>
              </w:rPr>
            </w:pPr>
            <w:r w:rsidRPr="00231701">
              <w:rPr>
                <w:rFonts w:ascii="Calibri" w:hAnsi="Calibri"/>
                <w:color w:val="000000"/>
                <w:sz w:val="16"/>
                <w:szCs w:val="16"/>
              </w:rPr>
              <w:t>MD_USAGE&gt;</w:t>
            </w:r>
            <w:proofErr w:type="spellStart"/>
            <w:r w:rsidRPr="00231701">
              <w:rPr>
                <w:rFonts w:ascii="Calibri" w:hAnsi="Calibri"/>
                <w:color w:val="000000"/>
                <w:sz w:val="16"/>
                <w:szCs w:val="16"/>
              </w:rPr>
              <w:t>specificUsage</w:t>
            </w:r>
            <w:proofErr w:type="spellEnd"/>
            <w:r w:rsidRPr="00231701">
              <w:rPr>
                <w:rFonts w:ascii="Calibri" w:hAnsi="Calibri"/>
                <w:color w:val="000000"/>
                <w:sz w:val="16"/>
                <w:szCs w:val="16"/>
              </w:rPr>
              <w:t xml:space="preserve"> (character string)</w:t>
            </w:r>
          </w:p>
          <w:p w14:paraId="5168CCC9" w14:textId="544CE4D6" w:rsidR="00C1698B" w:rsidRPr="002A5288" w:rsidRDefault="00C1698B" w:rsidP="00C1698B">
            <w:pPr>
              <w:snapToGrid w:val="0"/>
              <w:spacing w:before="60" w:after="60"/>
              <w:jc w:val="left"/>
              <w:rPr>
                <w:sz w:val="16"/>
                <w:szCs w:val="16"/>
                <w:lang w:val="en-GB"/>
              </w:rPr>
            </w:pPr>
            <w:del w:id="2741" w:author="Jason Rhee" w:date="2023-02-20T16:55:00Z">
              <w:r w:rsidRPr="00A21710" w:rsidDel="009D0CB9">
                <w:rPr>
                  <w:rFonts w:cs="Arial"/>
                  <w:sz w:val="16"/>
                  <w:szCs w:val="16"/>
                  <w:lang w:val="fr-FR"/>
                </w:rPr>
                <w:delText>MD_USAGE&gt;userContactInfo (CI_</w:delText>
              </w:r>
              <w:r w:rsidDel="009D0CB9">
                <w:rPr>
                  <w:rFonts w:cs="Arial"/>
                  <w:sz w:val="16"/>
                  <w:szCs w:val="16"/>
                  <w:lang w:val="fr-FR"/>
                </w:rPr>
                <w:delText>Responsibility</w:delText>
              </w:r>
              <w:r w:rsidRPr="00A21710" w:rsidDel="009D0CB9">
                <w:rPr>
                  <w:rFonts w:cs="Arial"/>
                  <w:sz w:val="16"/>
                  <w:szCs w:val="16"/>
                  <w:lang w:val="fr-FR"/>
                </w:rPr>
                <w:delText>)</w:delText>
              </w:r>
            </w:del>
          </w:p>
        </w:tc>
        <w:tc>
          <w:tcPr>
            <w:tcW w:w="3060" w:type="dxa"/>
            <w:tcPrChange w:id="2742" w:author="Jason Rhee" w:date="2023-02-20T15:49:00Z">
              <w:tcPr>
                <w:tcW w:w="3060" w:type="dxa"/>
              </w:tcPr>
            </w:tcPrChange>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ins w:id="2743" w:author="Jason Rhee" w:date="2023-02-20T17:00:00Z"/>
        </w:trPr>
        <w:tc>
          <w:tcPr>
            <w:tcW w:w="1080" w:type="dxa"/>
          </w:tcPr>
          <w:p w14:paraId="6AEAC5F2" w14:textId="15E36356" w:rsidR="00505FAD" w:rsidRPr="002A5288" w:rsidRDefault="00505FAD" w:rsidP="00C1698B">
            <w:pPr>
              <w:snapToGrid w:val="0"/>
              <w:spacing w:before="60" w:after="60"/>
              <w:jc w:val="left"/>
              <w:rPr>
                <w:ins w:id="2744" w:author="Jason Rhee" w:date="2023-02-20T17:00:00Z"/>
                <w:sz w:val="16"/>
                <w:szCs w:val="16"/>
                <w:lang w:val="en-GB"/>
              </w:rPr>
            </w:pPr>
            <w:ins w:id="2745" w:author="Jason Rhee" w:date="2023-02-20T17:00:00Z">
              <w:r w:rsidRPr="002A5288">
                <w:rPr>
                  <w:sz w:val="16"/>
                  <w:szCs w:val="16"/>
                  <w:lang w:val="en-GB"/>
                </w:rPr>
                <w:t>Attribute</w:t>
              </w:r>
            </w:ins>
          </w:p>
        </w:tc>
        <w:tc>
          <w:tcPr>
            <w:tcW w:w="2610" w:type="dxa"/>
          </w:tcPr>
          <w:p w14:paraId="4BB8B3EC" w14:textId="670B4207" w:rsidR="00505FAD" w:rsidRPr="002A5288" w:rsidRDefault="00505FAD" w:rsidP="00C1698B">
            <w:pPr>
              <w:snapToGrid w:val="0"/>
              <w:spacing w:before="60" w:after="60"/>
              <w:jc w:val="left"/>
              <w:rPr>
                <w:ins w:id="2746" w:author="Jason Rhee" w:date="2023-02-20T17:00:00Z"/>
                <w:sz w:val="16"/>
                <w:szCs w:val="16"/>
                <w:lang w:val="en-GB"/>
              </w:rPr>
            </w:pPr>
            <w:proofErr w:type="spellStart"/>
            <w:ins w:id="2747" w:author="Jason Rhee" w:date="2023-02-20T17:00:00Z">
              <w:r w:rsidRPr="00505FAD">
                <w:rPr>
                  <w:sz w:val="16"/>
                  <w:szCs w:val="16"/>
                  <w:lang w:val="en-GB"/>
                </w:rPr>
                <w:t>editionNumber</w:t>
              </w:r>
              <w:proofErr w:type="spellEnd"/>
            </w:ins>
          </w:p>
        </w:tc>
        <w:tc>
          <w:tcPr>
            <w:tcW w:w="3510" w:type="dxa"/>
          </w:tcPr>
          <w:p w14:paraId="07DB4ADE" w14:textId="7C523C0A" w:rsidR="00505FAD" w:rsidRPr="002A5288" w:rsidRDefault="00505FAD" w:rsidP="00C1698B">
            <w:pPr>
              <w:snapToGrid w:val="0"/>
              <w:spacing w:before="60" w:after="60"/>
              <w:jc w:val="left"/>
              <w:rPr>
                <w:ins w:id="2748" w:author="Jason Rhee" w:date="2023-02-20T17:00:00Z"/>
                <w:sz w:val="16"/>
                <w:szCs w:val="16"/>
                <w:lang w:val="en-GB"/>
              </w:rPr>
            </w:pPr>
            <w:ins w:id="2749" w:author="Jason Rhee" w:date="2023-02-20T17:01:00Z">
              <w:r w:rsidRPr="00505FAD">
                <w:rPr>
                  <w:sz w:val="16"/>
                  <w:szCs w:val="16"/>
                  <w:lang w:val="en-GB"/>
                </w:rPr>
                <w:t>The Edition number of the dataset</w:t>
              </w:r>
            </w:ins>
          </w:p>
        </w:tc>
        <w:tc>
          <w:tcPr>
            <w:tcW w:w="810" w:type="dxa"/>
          </w:tcPr>
          <w:p w14:paraId="02D3C9DE" w14:textId="370DD358" w:rsidR="00505FAD" w:rsidRDefault="00505FAD" w:rsidP="00C1698B">
            <w:pPr>
              <w:snapToGrid w:val="0"/>
              <w:spacing w:before="60" w:after="60"/>
              <w:jc w:val="center"/>
              <w:rPr>
                <w:ins w:id="2750" w:author="Jason Rhee" w:date="2023-02-20T17:00:00Z"/>
                <w:sz w:val="16"/>
                <w:szCs w:val="16"/>
                <w:lang w:val="en-GB"/>
              </w:rPr>
            </w:pPr>
            <w:ins w:id="2751" w:author="Jason Rhee" w:date="2023-02-20T17:01:00Z">
              <w:r w:rsidRPr="00505FAD">
                <w:rPr>
                  <w:sz w:val="16"/>
                  <w:szCs w:val="16"/>
                  <w:lang w:val="en-GB"/>
                </w:rPr>
                <w:t>0..1</w:t>
              </w:r>
            </w:ins>
          </w:p>
        </w:tc>
        <w:tc>
          <w:tcPr>
            <w:tcW w:w="2790" w:type="dxa"/>
          </w:tcPr>
          <w:p w14:paraId="11F40B5D" w14:textId="6B89721E" w:rsidR="00505FAD" w:rsidRPr="00231701" w:rsidRDefault="00505FAD" w:rsidP="00C1698B">
            <w:pPr>
              <w:spacing w:before="60" w:after="60"/>
              <w:jc w:val="left"/>
              <w:rPr>
                <w:ins w:id="2752" w:author="Jason Rhee" w:date="2023-02-20T17:00:00Z"/>
                <w:rFonts w:ascii="Calibri" w:hAnsi="Calibri"/>
                <w:color w:val="000000"/>
                <w:sz w:val="16"/>
                <w:szCs w:val="16"/>
              </w:rPr>
            </w:pPr>
            <w:ins w:id="2753" w:author="Jason Rhee" w:date="2023-02-20T17:01:00Z">
              <w:r>
                <w:rPr>
                  <w:rFonts w:ascii="Calibri" w:hAnsi="Calibri"/>
                  <w:color w:val="000000"/>
                  <w:sz w:val="16"/>
                  <w:szCs w:val="16"/>
                </w:rPr>
                <w:t>Integer</w:t>
              </w:r>
            </w:ins>
          </w:p>
        </w:tc>
        <w:tc>
          <w:tcPr>
            <w:tcW w:w="3060" w:type="dxa"/>
          </w:tcPr>
          <w:p w14:paraId="5A64ADBA" w14:textId="2A9393BF" w:rsidR="00505FAD" w:rsidRPr="00904A12" w:rsidRDefault="00505FAD" w:rsidP="00C1698B">
            <w:pPr>
              <w:snapToGrid w:val="0"/>
              <w:spacing w:before="60" w:after="60"/>
              <w:jc w:val="left"/>
              <w:rPr>
                <w:ins w:id="2754" w:author="Jason Rhee" w:date="2023-02-20T17:00:00Z"/>
                <w:sz w:val="16"/>
                <w:szCs w:val="16"/>
                <w:lang w:val="en-GB"/>
              </w:rPr>
            </w:pPr>
            <w:ins w:id="2755" w:author="Jason Rhee" w:date="2023-02-20T17:01:00Z">
              <w:r w:rsidRPr="00505FAD">
                <w:rPr>
                  <w:sz w:val="16"/>
                  <w:szCs w:val="16"/>
                  <w:lang w:val="en-GB"/>
                </w:rPr>
                <w:t>When a data</w:t>
              </w:r>
              <w:del w:id="2756" w:author="Perryman, Lindsay" w:date="2023-03-02T15:32:00Z">
                <w:r w:rsidRPr="00505FAD" w:rsidDel="007E3684">
                  <w:rPr>
                    <w:sz w:val="16"/>
                    <w:szCs w:val="16"/>
                    <w:lang w:val="en-GB"/>
                  </w:rPr>
                  <w:delText xml:space="preserve"> </w:delText>
                </w:r>
              </w:del>
              <w:r w:rsidRPr="00505FAD">
                <w:rPr>
                  <w:sz w:val="16"/>
                  <w:szCs w:val="16"/>
                  <w:lang w:val="en-GB"/>
                </w:rPr>
                <w:t>set is initially created, the Edition number 1 is assigned to it. The Edition number is increased by 1 at each new Edition. Edition number remains the same for a re-issue</w:t>
              </w:r>
            </w:ins>
          </w:p>
        </w:tc>
      </w:tr>
      <w:tr w:rsidR="00505FAD" w:rsidRPr="002A5288" w14:paraId="6449C258" w14:textId="77777777" w:rsidTr="00EE37EB">
        <w:trPr>
          <w:cantSplit/>
          <w:trHeight w:val="326"/>
          <w:ins w:id="2757" w:author="Jason Rhee" w:date="2023-02-20T17:00:00Z"/>
        </w:trPr>
        <w:tc>
          <w:tcPr>
            <w:tcW w:w="1080" w:type="dxa"/>
          </w:tcPr>
          <w:p w14:paraId="170F80DD" w14:textId="0EBD50E4" w:rsidR="00505FAD" w:rsidRPr="002A5288" w:rsidRDefault="00505FAD" w:rsidP="00C1698B">
            <w:pPr>
              <w:snapToGrid w:val="0"/>
              <w:spacing w:before="60" w:after="60"/>
              <w:jc w:val="left"/>
              <w:rPr>
                <w:ins w:id="2758" w:author="Jason Rhee" w:date="2023-02-20T17:00:00Z"/>
                <w:sz w:val="16"/>
                <w:szCs w:val="16"/>
                <w:lang w:val="en-GB"/>
              </w:rPr>
            </w:pPr>
            <w:ins w:id="2759" w:author="Jason Rhee" w:date="2023-02-20T17:00:00Z">
              <w:r w:rsidRPr="002A5288">
                <w:rPr>
                  <w:sz w:val="16"/>
                  <w:szCs w:val="16"/>
                  <w:lang w:val="en-GB"/>
                </w:rPr>
                <w:t>Attribute</w:t>
              </w:r>
            </w:ins>
          </w:p>
        </w:tc>
        <w:tc>
          <w:tcPr>
            <w:tcW w:w="2610" w:type="dxa"/>
          </w:tcPr>
          <w:p w14:paraId="48CF6B89" w14:textId="17914AC8" w:rsidR="00505FAD" w:rsidRPr="002A5288" w:rsidRDefault="00505FAD" w:rsidP="00C1698B">
            <w:pPr>
              <w:snapToGrid w:val="0"/>
              <w:spacing w:before="60" w:after="60"/>
              <w:jc w:val="left"/>
              <w:rPr>
                <w:ins w:id="2760" w:author="Jason Rhee" w:date="2023-02-20T17:00:00Z"/>
                <w:sz w:val="16"/>
                <w:szCs w:val="16"/>
                <w:lang w:val="en-GB"/>
              </w:rPr>
            </w:pPr>
            <w:proofErr w:type="spellStart"/>
            <w:ins w:id="2761" w:author="Jason Rhee" w:date="2023-02-20T17:01:00Z">
              <w:r w:rsidRPr="00505FAD">
                <w:rPr>
                  <w:sz w:val="16"/>
                  <w:szCs w:val="16"/>
                  <w:lang w:val="en-GB"/>
                </w:rPr>
                <w:t>updateNumber</w:t>
              </w:r>
            </w:ins>
            <w:proofErr w:type="spellEnd"/>
          </w:p>
        </w:tc>
        <w:tc>
          <w:tcPr>
            <w:tcW w:w="3510" w:type="dxa"/>
          </w:tcPr>
          <w:p w14:paraId="585D4B06" w14:textId="4B9170D8" w:rsidR="00505FAD" w:rsidRPr="002A5288" w:rsidRDefault="00505FAD" w:rsidP="00C1698B">
            <w:pPr>
              <w:snapToGrid w:val="0"/>
              <w:spacing w:before="60" w:after="60"/>
              <w:jc w:val="left"/>
              <w:rPr>
                <w:ins w:id="2762" w:author="Jason Rhee" w:date="2023-02-20T17:00:00Z"/>
                <w:sz w:val="16"/>
                <w:szCs w:val="16"/>
                <w:lang w:val="en-GB"/>
              </w:rPr>
            </w:pPr>
            <w:ins w:id="2763" w:author="Jason Rhee" w:date="2023-02-20T17:01:00Z">
              <w:r w:rsidRPr="00505FAD">
                <w:rPr>
                  <w:sz w:val="16"/>
                  <w:szCs w:val="16"/>
                  <w:lang w:val="en-GB"/>
                </w:rPr>
                <w:t>Update number assigned to the dataset and increased by one for each subsequent update</w:t>
              </w:r>
            </w:ins>
          </w:p>
        </w:tc>
        <w:tc>
          <w:tcPr>
            <w:tcW w:w="810" w:type="dxa"/>
          </w:tcPr>
          <w:p w14:paraId="0E14005F" w14:textId="04B628A4" w:rsidR="00505FAD" w:rsidRDefault="00505FAD" w:rsidP="00C1698B">
            <w:pPr>
              <w:snapToGrid w:val="0"/>
              <w:spacing w:before="60" w:after="60"/>
              <w:jc w:val="center"/>
              <w:rPr>
                <w:ins w:id="2764" w:author="Jason Rhee" w:date="2023-02-20T17:00:00Z"/>
                <w:sz w:val="16"/>
                <w:szCs w:val="16"/>
                <w:lang w:val="en-GB"/>
              </w:rPr>
            </w:pPr>
            <w:ins w:id="2765" w:author="Jason Rhee" w:date="2023-02-20T17:01:00Z">
              <w:r w:rsidRPr="00505FAD">
                <w:rPr>
                  <w:sz w:val="16"/>
                  <w:szCs w:val="16"/>
                  <w:lang w:val="en-GB"/>
                </w:rPr>
                <w:t>0..1</w:t>
              </w:r>
            </w:ins>
          </w:p>
        </w:tc>
        <w:tc>
          <w:tcPr>
            <w:tcW w:w="2790" w:type="dxa"/>
          </w:tcPr>
          <w:p w14:paraId="305EF229" w14:textId="4FBEDD0C" w:rsidR="00505FAD" w:rsidRPr="00231701" w:rsidRDefault="00505FAD" w:rsidP="00C1698B">
            <w:pPr>
              <w:spacing w:before="60" w:after="60"/>
              <w:jc w:val="left"/>
              <w:rPr>
                <w:ins w:id="2766" w:author="Jason Rhee" w:date="2023-02-20T17:00:00Z"/>
                <w:rFonts w:ascii="Calibri" w:hAnsi="Calibri"/>
                <w:color w:val="000000"/>
                <w:sz w:val="16"/>
                <w:szCs w:val="16"/>
              </w:rPr>
            </w:pPr>
            <w:ins w:id="2767" w:author="Jason Rhee" w:date="2023-02-20T17:01:00Z">
              <w:r>
                <w:rPr>
                  <w:rFonts w:ascii="Calibri" w:hAnsi="Calibri"/>
                  <w:color w:val="000000"/>
                  <w:sz w:val="16"/>
                  <w:szCs w:val="16"/>
                </w:rPr>
                <w:t>Integer</w:t>
              </w:r>
            </w:ins>
          </w:p>
        </w:tc>
        <w:tc>
          <w:tcPr>
            <w:tcW w:w="3060" w:type="dxa"/>
          </w:tcPr>
          <w:p w14:paraId="457CEAD5" w14:textId="3F910E52" w:rsidR="00505FAD" w:rsidRPr="00904A12" w:rsidRDefault="00505FAD" w:rsidP="00C1698B">
            <w:pPr>
              <w:snapToGrid w:val="0"/>
              <w:spacing w:before="60" w:after="60"/>
              <w:jc w:val="left"/>
              <w:rPr>
                <w:ins w:id="2768" w:author="Jason Rhee" w:date="2023-02-20T17:00:00Z"/>
                <w:sz w:val="16"/>
                <w:szCs w:val="16"/>
                <w:lang w:val="en-GB"/>
              </w:rPr>
            </w:pPr>
            <w:ins w:id="2769" w:author="Jason Rhee" w:date="2023-02-20T17:01:00Z">
              <w:r w:rsidRPr="00505FAD">
                <w:rPr>
                  <w:sz w:val="16"/>
                  <w:szCs w:val="16"/>
                  <w:lang w:val="en-GB"/>
                </w:rPr>
                <w:t>Update number 0 is assigned to a new dataset</w:t>
              </w:r>
            </w:ins>
          </w:p>
        </w:tc>
      </w:tr>
      <w:tr w:rsidR="00DE2386" w:rsidRPr="002A5288" w14:paraId="56DD511D" w14:textId="77777777" w:rsidTr="00EE37EB">
        <w:trPr>
          <w:cantSplit/>
          <w:trHeight w:val="326"/>
          <w:ins w:id="2770" w:author="Jason Rhee" w:date="2023-02-20T17:02:00Z"/>
        </w:trPr>
        <w:tc>
          <w:tcPr>
            <w:tcW w:w="1080" w:type="dxa"/>
          </w:tcPr>
          <w:p w14:paraId="67E26DEE" w14:textId="683EC574" w:rsidR="00DE2386" w:rsidRPr="002A5288" w:rsidRDefault="00DE2386" w:rsidP="00C1698B">
            <w:pPr>
              <w:snapToGrid w:val="0"/>
              <w:spacing w:before="60" w:after="60"/>
              <w:jc w:val="left"/>
              <w:rPr>
                <w:ins w:id="2771" w:author="Jason Rhee" w:date="2023-02-20T17:02:00Z"/>
                <w:sz w:val="16"/>
                <w:szCs w:val="16"/>
                <w:lang w:val="en-GB"/>
              </w:rPr>
            </w:pPr>
            <w:ins w:id="2772" w:author="Jason Rhee" w:date="2023-02-20T17:02:00Z">
              <w:r w:rsidRPr="002A5288">
                <w:rPr>
                  <w:sz w:val="16"/>
                  <w:szCs w:val="16"/>
                  <w:lang w:val="en-GB"/>
                </w:rPr>
                <w:t>Attribute</w:t>
              </w:r>
            </w:ins>
          </w:p>
        </w:tc>
        <w:tc>
          <w:tcPr>
            <w:tcW w:w="2610" w:type="dxa"/>
          </w:tcPr>
          <w:p w14:paraId="74A02803" w14:textId="3863CE9A" w:rsidR="00DE2386" w:rsidRPr="00505FAD" w:rsidRDefault="00DE2386" w:rsidP="00C1698B">
            <w:pPr>
              <w:snapToGrid w:val="0"/>
              <w:spacing w:before="60" w:after="60"/>
              <w:jc w:val="left"/>
              <w:rPr>
                <w:ins w:id="2773" w:author="Jason Rhee" w:date="2023-02-20T17:02:00Z"/>
                <w:sz w:val="16"/>
                <w:szCs w:val="16"/>
                <w:lang w:val="en-GB"/>
              </w:rPr>
            </w:pPr>
            <w:proofErr w:type="spellStart"/>
            <w:ins w:id="2774" w:author="Jason Rhee" w:date="2023-02-20T17:02:00Z">
              <w:r w:rsidRPr="00DE2386">
                <w:rPr>
                  <w:sz w:val="16"/>
                  <w:szCs w:val="16"/>
                  <w:lang w:val="en-GB"/>
                </w:rPr>
                <w:t>updateApplicationDate</w:t>
              </w:r>
              <w:proofErr w:type="spellEnd"/>
            </w:ins>
          </w:p>
        </w:tc>
        <w:tc>
          <w:tcPr>
            <w:tcW w:w="3510" w:type="dxa"/>
          </w:tcPr>
          <w:p w14:paraId="3F2BF227" w14:textId="6C23E8B9" w:rsidR="00DE2386" w:rsidRPr="00505FAD" w:rsidRDefault="00DE2386" w:rsidP="00C1698B">
            <w:pPr>
              <w:snapToGrid w:val="0"/>
              <w:spacing w:before="60" w:after="60"/>
              <w:jc w:val="left"/>
              <w:rPr>
                <w:ins w:id="2775" w:author="Jason Rhee" w:date="2023-02-20T17:02:00Z"/>
                <w:sz w:val="16"/>
                <w:szCs w:val="16"/>
                <w:lang w:val="en-GB"/>
              </w:rPr>
            </w:pPr>
            <w:ins w:id="2776" w:author="Jason Rhee" w:date="2023-02-20T17:02:00Z">
              <w:r w:rsidRPr="00DE2386">
                <w:rPr>
                  <w:sz w:val="16"/>
                  <w:szCs w:val="16"/>
                  <w:lang w:val="en-GB"/>
                </w:rPr>
                <w:t>This date is only used for the base cell files (that is new data</w:t>
              </w:r>
              <w:del w:id="2777" w:author="Perryman, Lindsay" w:date="2023-03-02T15:32:00Z">
                <w:r w:rsidRPr="00DE2386" w:rsidDel="007E3684">
                  <w:rPr>
                    <w:sz w:val="16"/>
                    <w:szCs w:val="16"/>
                    <w:lang w:val="en-GB"/>
                  </w:rPr>
                  <w:delText xml:space="preserve"> </w:delText>
                </w:r>
              </w:del>
              <w:r w:rsidRPr="00DE2386">
                <w:rPr>
                  <w:sz w:val="16"/>
                  <w:szCs w:val="16"/>
                  <w:lang w:val="en-GB"/>
                </w:rPr>
                <w:t>set, re-</w:t>
              </w:r>
              <w:proofErr w:type="gramStart"/>
              <w:r w:rsidRPr="00DE2386">
                <w:rPr>
                  <w:sz w:val="16"/>
                  <w:szCs w:val="16"/>
                  <w:lang w:val="en-GB"/>
                </w:rPr>
                <w:t>issue</w:t>
              </w:r>
              <w:proofErr w:type="gramEnd"/>
              <w:r w:rsidRPr="00DE2386">
                <w:rPr>
                  <w:sz w:val="16"/>
                  <w:szCs w:val="16"/>
                  <w:lang w:val="en-GB"/>
                </w:rPr>
                <w:t xml:space="preserve"> and new edition), not update cell files. All updates dated on or before this date must have been applied by the producer</w:t>
              </w:r>
            </w:ins>
          </w:p>
        </w:tc>
        <w:tc>
          <w:tcPr>
            <w:tcW w:w="810" w:type="dxa"/>
          </w:tcPr>
          <w:p w14:paraId="13F58DC6" w14:textId="0B88005A" w:rsidR="00DE2386" w:rsidRPr="00505FAD" w:rsidRDefault="00DE2386" w:rsidP="00C1698B">
            <w:pPr>
              <w:snapToGrid w:val="0"/>
              <w:spacing w:before="60" w:after="60"/>
              <w:jc w:val="center"/>
              <w:rPr>
                <w:ins w:id="2778" w:author="Jason Rhee" w:date="2023-02-20T17:02:00Z"/>
                <w:sz w:val="16"/>
                <w:szCs w:val="16"/>
                <w:lang w:val="en-GB"/>
              </w:rPr>
            </w:pPr>
            <w:ins w:id="2779" w:author="Jason Rhee" w:date="2023-02-20T17:02:00Z">
              <w:r w:rsidRPr="00505FAD">
                <w:rPr>
                  <w:sz w:val="16"/>
                  <w:szCs w:val="16"/>
                  <w:lang w:val="en-GB"/>
                </w:rPr>
                <w:t>0..1</w:t>
              </w:r>
            </w:ins>
          </w:p>
        </w:tc>
        <w:tc>
          <w:tcPr>
            <w:tcW w:w="2790" w:type="dxa"/>
          </w:tcPr>
          <w:p w14:paraId="4E4CA2F8" w14:textId="27EC019C" w:rsidR="00DE2386" w:rsidRDefault="00DE2386" w:rsidP="00C1698B">
            <w:pPr>
              <w:spacing w:before="60" w:after="60"/>
              <w:jc w:val="left"/>
              <w:rPr>
                <w:ins w:id="2780" w:author="Jason Rhee" w:date="2023-02-20T17:02:00Z"/>
                <w:rFonts w:ascii="Calibri" w:hAnsi="Calibri"/>
                <w:color w:val="000000"/>
                <w:sz w:val="16"/>
                <w:szCs w:val="16"/>
              </w:rPr>
            </w:pPr>
            <w:ins w:id="2781" w:author="Jason Rhee" w:date="2023-02-20T17:02:00Z">
              <w:r>
                <w:rPr>
                  <w:rFonts w:ascii="Calibri" w:hAnsi="Calibri"/>
                  <w:color w:val="000000"/>
                  <w:sz w:val="16"/>
                  <w:szCs w:val="16"/>
                </w:rPr>
                <w:t>Date</w:t>
              </w:r>
            </w:ins>
          </w:p>
        </w:tc>
        <w:tc>
          <w:tcPr>
            <w:tcW w:w="3060" w:type="dxa"/>
          </w:tcPr>
          <w:p w14:paraId="6D14ED37" w14:textId="77777777" w:rsidR="00DE2386" w:rsidRPr="00505FAD" w:rsidRDefault="00DE2386" w:rsidP="00C1698B">
            <w:pPr>
              <w:snapToGrid w:val="0"/>
              <w:spacing w:before="60" w:after="60"/>
              <w:jc w:val="left"/>
              <w:rPr>
                <w:ins w:id="2782" w:author="Jason Rhee" w:date="2023-02-20T17:02:00Z"/>
                <w:sz w:val="16"/>
                <w:szCs w:val="16"/>
                <w:lang w:val="en-GB"/>
              </w:rPr>
            </w:pPr>
          </w:p>
        </w:tc>
      </w:tr>
      <w:tr w:rsidR="00B76D65" w:rsidRPr="002A5288" w14:paraId="6438C8D1" w14:textId="77777777" w:rsidTr="00EE37EB">
        <w:trPr>
          <w:cantSplit/>
          <w:trHeight w:val="326"/>
          <w:ins w:id="2783" w:author="Jason Rhee" w:date="2023-02-20T17:04:00Z"/>
        </w:trPr>
        <w:tc>
          <w:tcPr>
            <w:tcW w:w="1080" w:type="dxa"/>
          </w:tcPr>
          <w:p w14:paraId="74050540" w14:textId="6589758F" w:rsidR="00B76D65" w:rsidRPr="002A5288" w:rsidRDefault="00B76D65" w:rsidP="00C1698B">
            <w:pPr>
              <w:snapToGrid w:val="0"/>
              <w:spacing w:before="60" w:after="60"/>
              <w:jc w:val="left"/>
              <w:rPr>
                <w:ins w:id="2784" w:author="Jason Rhee" w:date="2023-02-20T17:04:00Z"/>
                <w:sz w:val="16"/>
                <w:szCs w:val="16"/>
                <w:lang w:val="en-GB"/>
              </w:rPr>
            </w:pPr>
            <w:ins w:id="2785" w:author="Jason Rhee" w:date="2023-02-20T17:04:00Z">
              <w:r w:rsidRPr="002A5288">
                <w:rPr>
                  <w:sz w:val="16"/>
                  <w:szCs w:val="16"/>
                  <w:lang w:val="en-GB"/>
                </w:rPr>
                <w:lastRenderedPageBreak/>
                <w:t>Attribute</w:t>
              </w:r>
            </w:ins>
          </w:p>
        </w:tc>
        <w:tc>
          <w:tcPr>
            <w:tcW w:w="2610" w:type="dxa"/>
          </w:tcPr>
          <w:p w14:paraId="7FA76454" w14:textId="4937E6E6" w:rsidR="00B76D65" w:rsidRPr="00DE2386" w:rsidRDefault="00B76D65" w:rsidP="00C1698B">
            <w:pPr>
              <w:snapToGrid w:val="0"/>
              <w:spacing w:before="60" w:after="60"/>
              <w:jc w:val="left"/>
              <w:rPr>
                <w:ins w:id="2786" w:author="Jason Rhee" w:date="2023-02-20T17:04:00Z"/>
                <w:sz w:val="16"/>
                <w:szCs w:val="16"/>
                <w:lang w:val="en-GB"/>
              </w:rPr>
            </w:pPr>
            <w:proofErr w:type="spellStart"/>
            <w:ins w:id="2787" w:author="Jason Rhee" w:date="2023-02-20T17:04:00Z">
              <w:r w:rsidRPr="00B76D65">
                <w:rPr>
                  <w:sz w:val="16"/>
                  <w:szCs w:val="16"/>
                  <w:lang w:val="en-GB"/>
                </w:rPr>
                <w:t>referenceID</w:t>
              </w:r>
              <w:proofErr w:type="spellEnd"/>
            </w:ins>
          </w:p>
        </w:tc>
        <w:tc>
          <w:tcPr>
            <w:tcW w:w="3510" w:type="dxa"/>
          </w:tcPr>
          <w:p w14:paraId="53C0E2ED" w14:textId="2616BFF9" w:rsidR="00B76D65" w:rsidRPr="00DE2386" w:rsidRDefault="00EC4F93" w:rsidP="00C1698B">
            <w:pPr>
              <w:snapToGrid w:val="0"/>
              <w:spacing w:before="60" w:after="60"/>
              <w:jc w:val="left"/>
              <w:rPr>
                <w:ins w:id="2788" w:author="Jason Rhee" w:date="2023-02-20T17:04:00Z"/>
                <w:sz w:val="16"/>
                <w:szCs w:val="16"/>
                <w:lang w:val="en-GB"/>
              </w:rPr>
            </w:pPr>
            <w:ins w:id="2789" w:author="Jason Rhee" w:date="2023-02-20T17:05:00Z">
              <w:r w:rsidRPr="00EC4F93">
                <w:rPr>
                  <w:sz w:val="16"/>
                  <w:szCs w:val="16"/>
                  <w:lang w:val="en-GB"/>
                </w:rPr>
                <w:t xml:space="preserve">Reference back to the </w:t>
              </w:r>
              <w:proofErr w:type="spellStart"/>
              <w:r w:rsidRPr="00EC4F93">
                <w:rPr>
                  <w:sz w:val="16"/>
                  <w:szCs w:val="16"/>
                  <w:lang w:val="en-GB"/>
                </w:rPr>
                <w:t>datasetID</w:t>
              </w:r>
            </w:ins>
            <w:proofErr w:type="spellEnd"/>
          </w:p>
        </w:tc>
        <w:tc>
          <w:tcPr>
            <w:tcW w:w="810" w:type="dxa"/>
          </w:tcPr>
          <w:p w14:paraId="29CE740B" w14:textId="6531442E" w:rsidR="00B76D65" w:rsidRPr="00505FAD" w:rsidRDefault="00EC4F93" w:rsidP="00C1698B">
            <w:pPr>
              <w:snapToGrid w:val="0"/>
              <w:spacing w:before="60" w:after="60"/>
              <w:jc w:val="center"/>
              <w:rPr>
                <w:ins w:id="2790" w:author="Jason Rhee" w:date="2023-02-20T17:04:00Z"/>
                <w:sz w:val="16"/>
                <w:szCs w:val="16"/>
                <w:lang w:val="en-GB"/>
              </w:rPr>
            </w:pPr>
            <w:ins w:id="2791" w:author="Jason Rhee" w:date="2023-02-20T17:05:00Z">
              <w:r>
                <w:rPr>
                  <w:sz w:val="16"/>
                  <w:szCs w:val="16"/>
                  <w:lang w:val="en-GB"/>
                </w:rPr>
                <w:t>0..1</w:t>
              </w:r>
            </w:ins>
          </w:p>
        </w:tc>
        <w:tc>
          <w:tcPr>
            <w:tcW w:w="2790" w:type="dxa"/>
          </w:tcPr>
          <w:p w14:paraId="70468A95" w14:textId="5B91FA43" w:rsidR="00B76D65" w:rsidRDefault="00EC4F93" w:rsidP="00C1698B">
            <w:pPr>
              <w:spacing w:before="60" w:after="60"/>
              <w:jc w:val="left"/>
              <w:rPr>
                <w:ins w:id="2792" w:author="Jason Rhee" w:date="2023-02-20T17:04:00Z"/>
                <w:rFonts w:ascii="Calibri" w:hAnsi="Calibri"/>
                <w:color w:val="000000"/>
                <w:sz w:val="16"/>
                <w:szCs w:val="16"/>
              </w:rPr>
            </w:pPr>
            <w:ins w:id="2793" w:author="Jason Rhee" w:date="2023-02-20T17:05:00Z">
              <w:r>
                <w:rPr>
                  <w:rFonts w:ascii="Calibri" w:hAnsi="Calibri"/>
                  <w:color w:val="000000"/>
                  <w:sz w:val="16"/>
                  <w:szCs w:val="16"/>
                </w:rPr>
                <w:t>URN</w:t>
              </w:r>
            </w:ins>
          </w:p>
        </w:tc>
        <w:tc>
          <w:tcPr>
            <w:tcW w:w="3060" w:type="dxa"/>
          </w:tcPr>
          <w:p w14:paraId="1ABBB04F" w14:textId="77777777" w:rsidR="00EC4F93" w:rsidRPr="00EC4F93" w:rsidRDefault="00EC4F93" w:rsidP="00EC4F93">
            <w:pPr>
              <w:snapToGrid w:val="0"/>
              <w:spacing w:before="60" w:after="60"/>
              <w:jc w:val="left"/>
              <w:rPr>
                <w:ins w:id="2794" w:author="Jason Rhee" w:date="2023-02-20T17:05:00Z"/>
                <w:sz w:val="16"/>
                <w:szCs w:val="16"/>
                <w:lang w:val="en-GB"/>
              </w:rPr>
            </w:pPr>
            <w:ins w:id="2795" w:author="Jason Rhee" w:date="2023-02-20T17:05:00Z">
              <w:r w:rsidRPr="00EC4F93">
                <w:rPr>
                  <w:sz w:val="16"/>
                  <w:szCs w:val="16"/>
                  <w:lang w:val="en-GB"/>
                </w:rPr>
                <w:t xml:space="preserve">Update metadata refers to the </w:t>
              </w:r>
              <w:proofErr w:type="spellStart"/>
              <w:r w:rsidRPr="00EC4F93">
                <w:rPr>
                  <w:sz w:val="16"/>
                  <w:szCs w:val="16"/>
                  <w:lang w:val="en-GB"/>
                </w:rPr>
                <w:t>datasetID</w:t>
              </w:r>
              <w:proofErr w:type="spellEnd"/>
              <w:r w:rsidRPr="00EC4F93">
                <w:rPr>
                  <w:sz w:val="16"/>
                  <w:szCs w:val="16"/>
                  <w:lang w:val="en-GB"/>
                </w:rPr>
                <w:t xml:space="preserve"> of the dataset metadata. This is used if and only if the dataset is an </w:t>
              </w:r>
              <w:proofErr w:type="gramStart"/>
              <w:r w:rsidRPr="00EC4F93">
                <w:rPr>
                  <w:sz w:val="16"/>
                  <w:szCs w:val="16"/>
                  <w:lang w:val="en-GB"/>
                </w:rPr>
                <w:t>update</w:t>
              </w:r>
              <w:proofErr w:type="gramEnd"/>
            </w:ins>
          </w:p>
          <w:p w14:paraId="5D3F65FF" w14:textId="2D6782DE" w:rsidR="00B76D65" w:rsidRPr="00505FAD" w:rsidRDefault="00EC4F93" w:rsidP="00EC4F93">
            <w:pPr>
              <w:snapToGrid w:val="0"/>
              <w:spacing w:before="60" w:after="60"/>
              <w:jc w:val="left"/>
              <w:rPr>
                <w:ins w:id="2796" w:author="Jason Rhee" w:date="2023-02-20T17:04:00Z"/>
                <w:sz w:val="16"/>
                <w:szCs w:val="16"/>
                <w:lang w:val="en-GB"/>
              </w:rPr>
            </w:pPr>
            <w:ins w:id="2797" w:author="Jason Rhee" w:date="2023-02-20T17:05:00Z">
              <w:r w:rsidRPr="00EC4F93">
                <w:rPr>
                  <w:sz w:val="16"/>
                  <w:szCs w:val="16"/>
                  <w:lang w:val="en-GB"/>
                </w:rPr>
                <w:t>The URN must be an MRN</w:t>
              </w:r>
            </w:ins>
          </w:p>
        </w:tc>
      </w:tr>
      <w:tr w:rsidR="00C1698B" w:rsidRPr="002A5288" w14:paraId="5E1BE751" w14:textId="77777777" w:rsidTr="00EE37EB">
        <w:trPr>
          <w:cantSplit/>
          <w:trHeight w:val="326"/>
          <w:trPrChange w:id="2798" w:author="Jason Rhee" w:date="2023-02-20T15:49:00Z">
            <w:trPr>
              <w:cantSplit/>
              <w:trHeight w:val="326"/>
            </w:trPr>
          </w:trPrChange>
        </w:trPr>
        <w:tc>
          <w:tcPr>
            <w:tcW w:w="1080" w:type="dxa"/>
            <w:tcPrChange w:id="2799" w:author="Jason Rhee" w:date="2023-02-20T15:49:00Z">
              <w:tcPr>
                <w:tcW w:w="1080" w:type="dxa"/>
              </w:tcPr>
            </w:tcPrChange>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800" w:author="Jason Rhee" w:date="2023-02-20T15:49:00Z">
              <w:tcPr>
                <w:tcW w:w="2610" w:type="dxa"/>
              </w:tcPr>
            </w:tcPrChange>
          </w:tcPr>
          <w:p w14:paraId="5F4C099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issueDate</w:t>
            </w:r>
            <w:proofErr w:type="spellEnd"/>
          </w:p>
        </w:tc>
        <w:tc>
          <w:tcPr>
            <w:tcW w:w="3510" w:type="dxa"/>
            <w:tcPrChange w:id="2801" w:author="Jason Rhee" w:date="2023-02-20T15:49:00Z">
              <w:tcPr>
                <w:tcW w:w="3510" w:type="dxa"/>
              </w:tcPr>
            </w:tcPrChange>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Change w:id="2802" w:author="Jason Rhee" w:date="2023-02-20T15:49:00Z">
              <w:tcPr>
                <w:tcW w:w="810" w:type="dxa"/>
              </w:tcPr>
            </w:tcPrChange>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803" w:author="Jason Rhee" w:date="2023-02-20T15:49:00Z">
              <w:tcPr>
                <w:tcW w:w="2790" w:type="dxa"/>
              </w:tcPr>
            </w:tcPrChange>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Change w:id="2804" w:author="Jason Rhee" w:date="2023-02-20T15:49:00Z">
              <w:tcPr>
                <w:tcW w:w="3060" w:type="dxa"/>
              </w:tcPr>
            </w:tcPrChange>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EE37EB">
        <w:trPr>
          <w:cantSplit/>
          <w:trHeight w:val="326"/>
          <w:trPrChange w:id="2805" w:author="Jason Rhee" w:date="2023-02-20T15:49:00Z">
            <w:trPr>
              <w:cantSplit/>
              <w:trHeight w:val="326"/>
            </w:trPr>
          </w:trPrChange>
        </w:trPr>
        <w:tc>
          <w:tcPr>
            <w:tcW w:w="1080" w:type="dxa"/>
            <w:tcPrChange w:id="2806" w:author="Jason Rhee" w:date="2023-02-20T15:49:00Z">
              <w:tcPr>
                <w:tcW w:w="1080" w:type="dxa"/>
              </w:tcPr>
            </w:tcPrChange>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807" w:author="Jason Rhee" w:date="2023-02-20T15:49:00Z">
              <w:tcPr>
                <w:tcW w:w="2610" w:type="dxa"/>
              </w:tcPr>
            </w:tcPrChange>
          </w:tcPr>
          <w:p w14:paraId="02F21EED"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issueTime</w:t>
            </w:r>
            <w:proofErr w:type="spellEnd"/>
          </w:p>
        </w:tc>
        <w:tc>
          <w:tcPr>
            <w:tcW w:w="3510" w:type="dxa"/>
            <w:tcPrChange w:id="2808" w:author="Jason Rhee" w:date="2023-02-20T15:49:00Z">
              <w:tcPr>
                <w:tcW w:w="3510" w:type="dxa"/>
              </w:tcPr>
            </w:tcPrChange>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Change w:id="2809" w:author="Jason Rhee" w:date="2023-02-20T15:49:00Z">
              <w:tcPr>
                <w:tcW w:w="810" w:type="dxa"/>
              </w:tcPr>
            </w:tcPrChange>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810" w:author="Jason Rhee" w:date="2023-02-20T15:49:00Z">
              <w:tcPr>
                <w:tcW w:w="2790" w:type="dxa"/>
              </w:tcPr>
            </w:tcPrChange>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Change w:id="2811" w:author="Jason Rhee" w:date="2023-02-20T15:49:00Z">
              <w:tcPr>
                <w:tcW w:w="3060" w:type="dxa"/>
              </w:tcPr>
            </w:tcPrChange>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ins w:id="2812" w:author="Jason Rhee" w:date="2023-02-20T17:09:00Z"/>
        </w:trPr>
        <w:tc>
          <w:tcPr>
            <w:tcW w:w="1080" w:type="dxa"/>
          </w:tcPr>
          <w:p w14:paraId="062C4C80" w14:textId="319102A5" w:rsidR="0095009E" w:rsidRDefault="0095009E" w:rsidP="00C1698B">
            <w:pPr>
              <w:snapToGrid w:val="0"/>
              <w:spacing w:before="60" w:after="60"/>
              <w:jc w:val="left"/>
              <w:rPr>
                <w:ins w:id="2813" w:author="Jason Rhee" w:date="2023-02-20T17:09:00Z"/>
                <w:sz w:val="16"/>
                <w:szCs w:val="16"/>
                <w:lang w:val="en-GB"/>
              </w:rPr>
            </w:pPr>
            <w:ins w:id="2814" w:author="Jason Rhee" w:date="2023-02-20T17:09:00Z">
              <w:r>
                <w:rPr>
                  <w:sz w:val="16"/>
                  <w:szCs w:val="16"/>
                  <w:lang w:val="en-GB"/>
                </w:rPr>
                <w:t>Attribute</w:t>
              </w:r>
            </w:ins>
          </w:p>
        </w:tc>
        <w:tc>
          <w:tcPr>
            <w:tcW w:w="2610" w:type="dxa"/>
          </w:tcPr>
          <w:p w14:paraId="6C7F7282" w14:textId="08910EFB" w:rsidR="0095009E" w:rsidRDefault="0095009E" w:rsidP="00C1698B">
            <w:pPr>
              <w:snapToGrid w:val="0"/>
              <w:spacing w:before="60" w:after="60"/>
              <w:jc w:val="left"/>
              <w:rPr>
                <w:ins w:id="2815" w:author="Jason Rhee" w:date="2023-02-20T17:09:00Z"/>
                <w:sz w:val="16"/>
                <w:szCs w:val="16"/>
                <w:lang w:val="en-GB"/>
              </w:rPr>
            </w:pPr>
            <w:proofErr w:type="spellStart"/>
            <w:ins w:id="2816" w:author="Jason Rhee" w:date="2023-02-20T17:09:00Z">
              <w:r w:rsidRPr="0095009E">
                <w:rPr>
                  <w:sz w:val="16"/>
                  <w:szCs w:val="16"/>
                  <w:lang w:val="en-GB"/>
                </w:rPr>
                <w:t>boundingBox</w:t>
              </w:r>
              <w:proofErr w:type="spellEnd"/>
            </w:ins>
          </w:p>
        </w:tc>
        <w:tc>
          <w:tcPr>
            <w:tcW w:w="3510" w:type="dxa"/>
          </w:tcPr>
          <w:p w14:paraId="7058E547" w14:textId="1BEA8FBF" w:rsidR="0095009E" w:rsidRPr="00543C8D" w:rsidRDefault="0095009E" w:rsidP="00C1698B">
            <w:pPr>
              <w:snapToGrid w:val="0"/>
              <w:spacing w:before="60" w:after="60"/>
              <w:jc w:val="left"/>
              <w:rPr>
                <w:ins w:id="2817" w:author="Jason Rhee" w:date="2023-02-20T17:09:00Z"/>
                <w:rFonts w:cs="Arial"/>
                <w:sz w:val="16"/>
                <w:szCs w:val="16"/>
                <w:lang w:val="en-GB"/>
              </w:rPr>
            </w:pPr>
            <w:ins w:id="2818" w:author="Jason Rhee" w:date="2023-02-20T17:09:00Z">
              <w:r w:rsidRPr="00543C8D">
                <w:rPr>
                  <w:rFonts w:cs="Arial"/>
                  <w:sz w:val="16"/>
                  <w:szCs w:val="16"/>
                  <w:lang w:val="en-GB"/>
                </w:rPr>
                <w:t>The extent of the dataset limits</w:t>
              </w:r>
            </w:ins>
          </w:p>
        </w:tc>
        <w:tc>
          <w:tcPr>
            <w:tcW w:w="810" w:type="dxa"/>
          </w:tcPr>
          <w:p w14:paraId="1D60BEF8" w14:textId="24034880" w:rsidR="0095009E" w:rsidRPr="00543C8D" w:rsidRDefault="0095009E" w:rsidP="00C1698B">
            <w:pPr>
              <w:snapToGrid w:val="0"/>
              <w:spacing w:before="60" w:after="60"/>
              <w:jc w:val="center"/>
              <w:rPr>
                <w:ins w:id="2819" w:author="Jason Rhee" w:date="2023-02-20T17:09:00Z"/>
                <w:rFonts w:cs="Arial"/>
                <w:sz w:val="16"/>
                <w:szCs w:val="16"/>
                <w:lang w:val="en-GB"/>
              </w:rPr>
            </w:pPr>
            <w:ins w:id="2820" w:author="Jason Rhee" w:date="2023-02-20T17:09:00Z">
              <w:r w:rsidRPr="00543C8D">
                <w:rPr>
                  <w:rFonts w:cs="Arial"/>
                  <w:sz w:val="16"/>
                  <w:szCs w:val="16"/>
                  <w:lang w:val="en-GB"/>
                </w:rPr>
                <w:t>0..1</w:t>
              </w:r>
            </w:ins>
          </w:p>
        </w:tc>
        <w:tc>
          <w:tcPr>
            <w:tcW w:w="2790" w:type="dxa"/>
          </w:tcPr>
          <w:p w14:paraId="238AF268" w14:textId="4760A2FE" w:rsidR="0095009E" w:rsidRPr="00543C8D" w:rsidRDefault="0095009E" w:rsidP="00C1698B">
            <w:pPr>
              <w:snapToGrid w:val="0"/>
              <w:spacing w:before="60" w:after="60"/>
              <w:jc w:val="left"/>
              <w:rPr>
                <w:ins w:id="2821" w:author="Jason Rhee" w:date="2023-02-20T17:09:00Z"/>
                <w:rFonts w:cs="Arial"/>
                <w:sz w:val="16"/>
                <w:szCs w:val="16"/>
                <w:lang w:val="en-GB"/>
              </w:rPr>
            </w:pPr>
            <w:proofErr w:type="spellStart"/>
            <w:ins w:id="2822" w:author="Jason Rhee" w:date="2023-02-20T17:09:00Z">
              <w:r w:rsidRPr="004F1035">
                <w:rPr>
                  <w:rFonts w:eastAsia="MS Mincho" w:cs="Arial"/>
                  <w:sz w:val="16"/>
                  <w:szCs w:val="16"/>
                  <w:lang w:eastAsia="en-SG"/>
                </w:rPr>
                <w:t>EX_GeographicBoundingBox</w:t>
              </w:r>
              <w:proofErr w:type="spellEnd"/>
            </w:ins>
          </w:p>
        </w:tc>
        <w:tc>
          <w:tcPr>
            <w:tcW w:w="3060" w:type="dxa"/>
          </w:tcPr>
          <w:p w14:paraId="2482501B" w14:textId="561CFE5B" w:rsidR="0095009E" w:rsidRDefault="0095009E" w:rsidP="00C1698B">
            <w:pPr>
              <w:snapToGrid w:val="0"/>
              <w:spacing w:before="60" w:after="60"/>
              <w:jc w:val="left"/>
              <w:rPr>
                <w:ins w:id="2823" w:author="Jason Rhee" w:date="2023-02-20T17:09:00Z"/>
                <w:sz w:val="16"/>
                <w:szCs w:val="16"/>
                <w:lang w:val="en-GB"/>
              </w:rPr>
            </w:pPr>
            <w:ins w:id="2824" w:author="Jason Rhee" w:date="2023-02-20T17:09:00Z">
              <w:r>
                <w:rPr>
                  <w:sz w:val="16"/>
                  <w:szCs w:val="16"/>
                  <w:lang w:val="en-GB"/>
                </w:rPr>
                <w:t>-</w:t>
              </w:r>
            </w:ins>
          </w:p>
        </w:tc>
      </w:tr>
      <w:tr w:rsidR="00165620" w:rsidRPr="002A5288" w14:paraId="407404B1" w14:textId="77777777" w:rsidTr="00EE37EB">
        <w:trPr>
          <w:cantSplit/>
          <w:trHeight w:val="326"/>
          <w:ins w:id="2825" w:author="Jason Rhee" w:date="2023-02-20T17:10:00Z"/>
        </w:trPr>
        <w:tc>
          <w:tcPr>
            <w:tcW w:w="1080" w:type="dxa"/>
          </w:tcPr>
          <w:p w14:paraId="5FB8F138" w14:textId="45FF72AB" w:rsidR="00165620" w:rsidRDefault="00111549" w:rsidP="00C1698B">
            <w:pPr>
              <w:snapToGrid w:val="0"/>
              <w:spacing w:before="60" w:after="60"/>
              <w:jc w:val="left"/>
              <w:rPr>
                <w:ins w:id="2826" w:author="Jason Rhee" w:date="2023-02-20T17:10:00Z"/>
                <w:sz w:val="16"/>
                <w:szCs w:val="16"/>
                <w:lang w:val="en-GB"/>
              </w:rPr>
            </w:pPr>
            <w:ins w:id="2827" w:author="Jason Rhee" w:date="2023-02-20T17:11:00Z">
              <w:r w:rsidRPr="002A5288">
                <w:rPr>
                  <w:sz w:val="16"/>
                  <w:szCs w:val="16"/>
                  <w:lang w:val="en-GB"/>
                </w:rPr>
                <w:t>Attribute</w:t>
              </w:r>
            </w:ins>
          </w:p>
        </w:tc>
        <w:tc>
          <w:tcPr>
            <w:tcW w:w="2610" w:type="dxa"/>
          </w:tcPr>
          <w:p w14:paraId="550AD30D" w14:textId="1B93F9D8" w:rsidR="00165620" w:rsidRPr="009E7B23" w:rsidRDefault="00111549" w:rsidP="00C1698B">
            <w:pPr>
              <w:snapToGrid w:val="0"/>
              <w:spacing w:before="60" w:after="60"/>
              <w:jc w:val="left"/>
              <w:rPr>
                <w:ins w:id="2828" w:author="Jason Rhee" w:date="2023-02-20T17:10:00Z"/>
                <w:rFonts w:cs="Arial"/>
                <w:sz w:val="16"/>
                <w:szCs w:val="16"/>
                <w:lang w:val="en-GB"/>
              </w:rPr>
            </w:pPr>
            <w:proofErr w:type="spellStart"/>
            <w:ins w:id="2829" w:author="Jason Rhee" w:date="2023-02-20T17:11:00Z">
              <w:r w:rsidRPr="009E7B23">
                <w:rPr>
                  <w:rFonts w:eastAsia="MS Mincho" w:cs="Arial"/>
                  <w:sz w:val="16"/>
                  <w:szCs w:val="16"/>
                  <w:lang w:eastAsia="en-SG"/>
                </w:rPr>
                <w:t>temporalExtent</w:t>
              </w:r>
            </w:ins>
            <w:proofErr w:type="spellEnd"/>
          </w:p>
        </w:tc>
        <w:tc>
          <w:tcPr>
            <w:tcW w:w="3510" w:type="dxa"/>
          </w:tcPr>
          <w:p w14:paraId="1B4F6E2B" w14:textId="7428787E" w:rsidR="00165620" w:rsidRPr="00543C8D" w:rsidRDefault="00111549" w:rsidP="00C1698B">
            <w:pPr>
              <w:snapToGrid w:val="0"/>
              <w:spacing w:before="60" w:after="60"/>
              <w:jc w:val="left"/>
              <w:rPr>
                <w:ins w:id="2830" w:author="Jason Rhee" w:date="2023-02-20T17:10:00Z"/>
                <w:rFonts w:cs="Arial"/>
                <w:sz w:val="16"/>
                <w:szCs w:val="16"/>
                <w:lang w:val="en-GB"/>
              </w:rPr>
            </w:pPr>
            <w:ins w:id="2831" w:author="Jason Rhee" w:date="2023-02-20T17:11:00Z">
              <w:r w:rsidRPr="00543C8D">
                <w:rPr>
                  <w:rFonts w:cs="Arial"/>
                  <w:sz w:val="16"/>
                  <w:szCs w:val="16"/>
                  <w:lang w:val="en-GB"/>
                </w:rPr>
                <w:t>Specification of the temporal extent of the dataset.</w:t>
              </w:r>
            </w:ins>
          </w:p>
        </w:tc>
        <w:tc>
          <w:tcPr>
            <w:tcW w:w="810" w:type="dxa"/>
          </w:tcPr>
          <w:p w14:paraId="5142364C" w14:textId="2E69EC4D" w:rsidR="00165620" w:rsidRPr="00543C8D" w:rsidRDefault="00111549" w:rsidP="00C1698B">
            <w:pPr>
              <w:snapToGrid w:val="0"/>
              <w:spacing w:before="60" w:after="60"/>
              <w:jc w:val="center"/>
              <w:rPr>
                <w:ins w:id="2832" w:author="Jason Rhee" w:date="2023-02-20T17:10:00Z"/>
                <w:rFonts w:cs="Arial"/>
                <w:sz w:val="16"/>
                <w:szCs w:val="16"/>
                <w:lang w:val="en-GB"/>
              </w:rPr>
            </w:pPr>
            <w:ins w:id="2833" w:author="Jason Rhee" w:date="2023-02-20T17:12:00Z">
              <w:r w:rsidRPr="00543C8D">
                <w:rPr>
                  <w:rFonts w:cs="Arial"/>
                  <w:sz w:val="16"/>
                  <w:szCs w:val="16"/>
                  <w:lang w:val="en-GB"/>
                </w:rPr>
                <w:t>0..1</w:t>
              </w:r>
            </w:ins>
          </w:p>
        </w:tc>
        <w:tc>
          <w:tcPr>
            <w:tcW w:w="2790" w:type="dxa"/>
          </w:tcPr>
          <w:p w14:paraId="7429D0CE" w14:textId="544E054C" w:rsidR="00165620" w:rsidRPr="004F1035" w:rsidRDefault="00111549" w:rsidP="00C1698B">
            <w:pPr>
              <w:snapToGrid w:val="0"/>
              <w:spacing w:before="60" w:after="60"/>
              <w:jc w:val="left"/>
              <w:rPr>
                <w:ins w:id="2834" w:author="Jason Rhee" w:date="2023-02-20T17:10:00Z"/>
                <w:rFonts w:eastAsia="MS Mincho" w:cs="Arial"/>
                <w:sz w:val="16"/>
                <w:szCs w:val="16"/>
                <w:lang w:eastAsia="en-SG"/>
              </w:rPr>
            </w:pPr>
            <w:ins w:id="2835" w:author="Jason Rhee" w:date="2023-02-20T17:12:00Z">
              <w:r w:rsidRPr="004F1035">
                <w:rPr>
                  <w:rFonts w:eastAsia="MS Mincho" w:cs="Arial"/>
                  <w:sz w:val="16"/>
                  <w:szCs w:val="16"/>
                  <w:lang w:eastAsia="en-SG"/>
                </w:rPr>
                <w:t>S100_TemporalExtent</w:t>
              </w:r>
            </w:ins>
          </w:p>
        </w:tc>
        <w:tc>
          <w:tcPr>
            <w:tcW w:w="3060" w:type="dxa"/>
          </w:tcPr>
          <w:p w14:paraId="0318E7BF" w14:textId="77777777" w:rsidR="00111549" w:rsidRPr="00111549" w:rsidRDefault="00111549" w:rsidP="00111549">
            <w:pPr>
              <w:snapToGrid w:val="0"/>
              <w:spacing w:before="60" w:after="60"/>
              <w:jc w:val="left"/>
              <w:rPr>
                <w:ins w:id="2836" w:author="Jason Rhee" w:date="2023-02-20T17:12:00Z"/>
                <w:sz w:val="16"/>
                <w:szCs w:val="16"/>
                <w:lang w:val="en-GB"/>
              </w:rPr>
            </w:pPr>
            <w:ins w:id="2837" w:author="Jason Rhee" w:date="2023-02-20T17:12:00Z">
              <w:r w:rsidRPr="00111549">
                <w:rPr>
                  <w:sz w:val="16"/>
                  <w:szCs w:val="16"/>
                  <w:lang w:val="en-GB"/>
                </w:rPr>
                <w:t>The temporal extent is encoded as the date/time of the earliest and latest data records (in coverage datasets) or date/time ranges (in vector datasets)</w:t>
              </w:r>
            </w:ins>
          </w:p>
          <w:p w14:paraId="6D7F4055" w14:textId="77777777" w:rsidR="00111549" w:rsidRPr="00111549" w:rsidRDefault="00111549" w:rsidP="00111549">
            <w:pPr>
              <w:snapToGrid w:val="0"/>
              <w:spacing w:before="60" w:after="60"/>
              <w:jc w:val="left"/>
              <w:rPr>
                <w:ins w:id="2838" w:author="Jason Rhee" w:date="2023-02-20T17:12:00Z"/>
                <w:sz w:val="16"/>
                <w:szCs w:val="16"/>
                <w:lang w:val="en-GB"/>
              </w:rPr>
            </w:pPr>
            <w:ins w:id="2839" w:author="Jason Rhee" w:date="2023-02-20T17:12:00Z">
              <w:r w:rsidRPr="00111549">
                <w:rPr>
                  <w:sz w:val="16"/>
                  <w:szCs w:val="16"/>
                  <w:lang w:val="en-GB"/>
                </w:rPr>
                <w:t xml:space="preserve">If there is more than one feature in a dataset, the earliest and latest time values of records in all features are used, which means the earliest and latest values may be from different </w:t>
              </w:r>
              <w:proofErr w:type="gramStart"/>
              <w:r w:rsidRPr="00111549">
                <w:rPr>
                  <w:sz w:val="16"/>
                  <w:szCs w:val="16"/>
                  <w:lang w:val="en-GB"/>
                </w:rPr>
                <w:t>features</w:t>
              </w:r>
              <w:proofErr w:type="gramEnd"/>
            </w:ins>
          </w:p>
          <w:p w14:paraId="45D3F4B1" w14:textId="77777777" w:rsidR="00111549" w:rsidRPr="00111549" w:rsidRDefault="00111549" w:rsidP="00111549">
            <w:pPr>
              <w:snapToGrid w:val="0"/>
              <w:spacing w:before="60" w:after="60"/>
              <w:jc w:val="left"/>
              <w:rPr>
                <w:ins w:id="2840" w:author="Jason Rhee" w:date="2023-02-20T17:12:00Z"/>
                <w:sz w:val="16"/>
                <w:szCs w:val="16"/>
                <w:lang w:val="en-GB"/>
              </w:rPr>
            </w:pPr>
            <w:ins w:id="2841" w:author="Jason Rhee" w:date="2023-02-20T17:12:00Z">
              <w:r w:rsidRPr="00111549">
                <w:rPr>
                  <w:sz w:val="16"/>
                  <w:szCs w:val="16"/>
                  <w:lang w:val="en-GB"/>
                </w:rPr>
                <w:t xml:space="preserve">If date/time information for a feature is not encoded in the dataset, it is treated for the purposes of this attribute as extending indefinitely in the appropriate direction on the time axis, limited by the issue date/time or the cancellation or supersession of the </w:t>
              </w:r>
              <w:proofErr w:type="gramStart"/>
              <w:r w:rsidRPr="00111549">
                <w:rPr>
                  <w:sz w:val="16"/>
                  <w:szCs w:val="16"/>
                  <w:lang w:val="en-GB"/>
                </w:rPr>
                <w:t>dataset</w:t>
              </w:r>
              <w:proofErr w:type="gramEnd"/>
            </w:ins>
          </w:p>
          <w:p w14:paraId="033C6ED1" w14:textId="6F5F05C9" w:rsidR="00165620" w:rsidRDefault="00111549" w:rsidP="00111549">
            <w:pPr>
              <w:snapToGrid w:val="0"/>
              <w:spacing w:before="60" w:after="60"/>
              <w:jc w:val="left"/>
              <w:rPr>
                <w:ins w:id="2842" w:author="Jason Rhee" w:date="2023-02-20T17:10:00Z"/>
                <w:sz w:val="16"/>
                <w:szCs w:val="16"/>
                <w:lang w:val="en-GB"/>
              </w:rPr>
            </w:pPr>
            <w:ins w:id="2843" w:author="Jason Rhee" w:date="2023-02-20T17:12:00Z">
              <w:r w:rsidRPr="00111549">
                <w:rPr>
                  <w:sz w:val="16"/>
                  <w:szCs w:val="16"/>
                  <w:lang w:val="en-GB"/>
                </w:rPr>
                <w:t>This attribute is encoded if and only if at least one of the start and end of the temporal extent is known</w:t>
              </w:r>
            </w:ins>
          </w:p>
        </w:tc>
      </w:tr>
      <w:tr w:rsidR="00C1698B" w:rsidRPr="002A5288" w14:paraId="49551E17" w14:textId="77777777" w:rsidTr="00EE37EB">
        <w:trPr>
          <w:cantSplit/>
          <w:trHeight w:val="326"/>
          <w:trPrChange w:id="2844" w:author="Jason Rhee" w:date="2023-02-20T15:49:00Z">
            <w:trPr>
              <w:cantSplit/>
              <w:trHeight w:val="326"/>
            </w:trPr>
          </w:trPrChange>
        </w:trPr>
        <w:tc>
          <w:tcPr>
            <w:tcW w:w="1080" w:type="dxa"/>
            <w:tcPrChange w:id="2845" w:author="Jason Rhee" w:date="2023-02-20T15:49:00Z">
              <w:tcPr>
                <w:tcW w:w="1080" w:type="dxa"/>
              </w:tcPr>
            </w:tcPrChange>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846" w:author="Jason Rhee" w:date="2023-02-20T15:49:00Z">
              <w:tcPr>
                <w:tcW w:w="2610" w:type="dxa"/>
              </w:tcPr>
            </w:tcPrChange>
          </w:tcPr>
          <w:p w14:paraId="6BD899D9"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productSpecification</w:t>
            </w:r>
            <w:proofErr w:type="spellEnd"/>
          </w:p>
        </w:tc>
        <w:tc>
          <w:tcPr>
            <w:tcW w:w="3510" w:type="dxa"/>
            <w:tcPrChange w:id="2847" w:author="Jason Rhee" w:date="2023-02-20T15:49:00Z">
              <w:tcPr>
                <w:tcW w:w="3510" w:type="dxa"/>
              </w:tcPr>
            </w:tcPrChange>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Change w:id="2848" w:author="Jason Rhee" w:date="2023-02-20T15:49:00Z">
              <w:tcPr>
                <w:tcW w:w="810" w:type="dxa"/>
              </w:tcPr>
            </w:tcPrChange>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849" w:author="Jason Rhee" w:date="2023-02-20T15:49:00Z">
              <w:tcPr>
                <w:tcW w:w="2790" w:type="dxa"/>
              </w:tcPr>
            </w:tcPrChange>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Change w:id="2850" w:author="Jason Rhee" w:date="2023-02-20T15:49:00Z">
              <w:tcPr>
                <w:tcW w:w="3060" w:type="dxa"/>
              </w:tcPr>
            </w:tcPrChange>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EE37EB">
        <w:trPr>
          <w:cantSplit/>
          <w:trHeight w:val="155"/>
          <w:trPrChange w:id="2851" w:author="Jason Rhee" w:date="2023-02-20T15:49:00Z">
            <w:trPr>
              <w:cantSplit/>
              <w:trHeight w:val="155"/>
            </w:trPr>
          </w:trPrChange>
        </w:trPr>
        <w:tc>
          <w:tcPr>
            <w:tcW w:w="1080" w:type="dxa"/>
            <w:tcPrChange w:id="2852" w:author="Jason Rhee" w:date="2023-02-20T15:49:00Z">
              <w:tcPr>
                <w:tcW w:w="1080" w:type="dxa"/>
              </w:tcPr>
            </w:tcPrChange>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Change w:id="2853" w:author="Jason Rhee" w:date="2023-02-20T15:49:00Z">
              <w:tcPr>
                <w:tcW w:w="2610" w:type="dxa"/>
                <w:tcBorders>
                  <w:bottom w:val="single" w:sz="4" w:space="0" w:color="000000"/>
                </w:tcBorders>
              </w:tcPr>
            </w:tcPrChange>
          </w:tcPr>
          <w:p w14:paraId="26CFAA85"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producingAgency</w:t>
            </w:r>
            <w:proofErr w:type="spellEnd"/>
          </w:p>
        </w:tc>
        <w:tc>
          <w:tcPr>
            <w:tcW w:w="3510" w:type="dxa"/>
            <w:tcBorders>
              <w:bottom w:val="single" w:sz="4" w:space="0" w:color="000000"/>
            </w:tcBorders>
            <w:tcPrChange w:id="2854" w:author="Jason Rhee" w:date="2023-02-20T15:49:00Z">
              <w:tcPr>
                <w:tcW w:w="3510" w:type="dxa"/>
                <w:tcBorders>
                  <w:bottom w:val="single" w:sz="4" w:space="0" w:color="000000"/>
                </w:tcBorders>
              </w:tcPr>
            </w:tcPrChange>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Change w:id="2855" w:author="Jason Rhee" w:date="2023-02-20T15:49:00Z">
              <w:tcPr>
                <w:tcW w:w="810" w:type="dxa"/>
                <w:tcBorders>
                  <w:bottom w:val="single" w:sz="4" w:space="0" w:color="000000"/>
                </w:tcBorders>
              </w:tcPr>
            </w:tcPrChange>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Change w:id="2856" w:author="Jason Rhee" w:date="2023-02-20T15:49:00Z">
              <w:tcPr>
                <w:tcW w:w="2790" w:type="dxa"/>
                <w:tcBorders>
                  <w:bottom w:val="single" w:sz="4" w:space="0" w:color="000000"/>
                </w:tcBorders>
              </w:tcPr>
            </w:tcPrChange>
          </w:tcPr>
          <w:p w14:paraId="493C92E3" w14:textId="77777777" w:rsidR="00102D26" w:rsidRDefault="00C1698B" w:rsidP="000D1858">
            <w:pPr>
              <w:snapToGrid w:val="0"/>
              <w:spacing w:before="60" w:after="60"/>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r w:rsidRPr="00B236DA">
              <w:rPr>
                <w:sz w:val="16"/>
                <w:szCs w:val="16"/>
                <w:lang w:val="fr-CA"/>
              </w:rPr>
              <w:t xml:space="preserve"> </w:t>
            </w:r>
          </w:p>
          <w:p w14:paraId="0952E0EC" w14:textId="77344828" w:rsidR="00C1698B" w:rsidRPr="00B236DA" w:rsidDel="007021F5" w:rsidRDefault="00C1698B" w:rsidP="000D1858">
            <w:pPr>
              <w:snapToGrid w:val="0"/>
              <w:spacing w:before="60" w:after="60"/>
              <w:rPr>
                <w:del w:id="2857" w:author="Jason Rhee" w:date="2023-02-20T17:13:00Z"/>
                <w:sz w:val="16"/>
                <w:szCs w:val="16"/>
                <w:lang w:val="fr-CA"/>
              </w:rPr>
            </w:pPr>
            <w:del w:id="2858" w:author="Jason Rhee" w:date="2023-02-20T17:13:00Z">
              <w:r w:rsidRPr="00B236DA" w:rsidDel="007021F5">
                <w:rPr>
                  <w:sz w:val="16"/>
                  <w:szCs w:val="16"/>
                  <w:lang w:val="fr-CA"/>
                </w:rPr>
                <w:delText>or</w:delText>
              </w:r>
            </w:del>
          </w:p>
          <w:p w14:paraId="4B8B6E83" w14:textId="2BC11D72" w:rsidR="00C1698B" w:rsidRPr="00B236DA" w:rsidRDefault="00C1698B" w:rsidP="00C1698B">
            <w:pPr>
              <w:snapToGrid w:val="0"/>
              <w:spacing w:before="60" w:after="60"/>
              <w:jc w:val="left"/>
              <w:rPr>
                <w:sz w:val="16"/>
                <w:szCs w:val="16"/>
                <w:lang w:val="fr-CA"/>
              </w:rPr>
            </w:pPr>
            <w:del w:id="2859" w:author="Jason Rhee" w:date="2023-02-20T17:13:00Z">
              <w:r w:rsidRPr="00B236DA" w:rsidDel="007021F5">
                <w:rPr>
                  <w:sz w:val="16"/>
                  <w:szCs w:val="16"/>
                  <w:lang w:val="fr-CA"/>
                </w:rPr>
                <w:delText>CI_Responsibility&gt;CI_Individual</w:delText>
              </w:r>
            </w:del>
          </w:p>
        </w:tc>
        <w:tc>
          <w:tcPr>
            <w:tcW w:w="3060" w:type="dxa"/>
            <w:tcBorders>
              <w:bottom w:val="single" w:sz="4" w:space="0" w:color="000000"/>
            </w:tcBorders>
            <w:tcPrChange w:id="2860" w:author="Jason Rhee" w:date="2023-02-20T15:49:00Z">
              <w:tcPr>
                <w:tcW w:w="3060" w:type="dxa"/>
                <w:tcBorders>
                  <w:bottom w:val="single" w:sz="4" w:space="0" w:color="000000"/>
                </w:tcBorders>
              </w:tcPr>
            </w:tcPrChange>
          </w:tcPr>
          <w:p w14:paraId="3F1B7AF2" w14:textId="5FD0BAFB" w:rsidR="00C1698B" w:rsidRPr="002A5288" w:rsidRDefault="006E5280" w:rsidP="00C1698B">
            <w:pPr>
              <w:snapToGrid w:val="0"/>
              <w:spacing w:before="60" w:after="60"/>
              <w:jc w:val="left"/>
              <w:rPr>
                <w:sz w:val="16"/>
                <w:szCs w:val="16"/>
                <w:lang w:val="en-GB"/>
              </w:rPr>
            </w:pPr>
            <w:ins w:id="2861" w:author="Jason Rhee" w:date="2023-02-20T17:13:00Z">
              <w:r w:rsidRPr="006E5280">
                <w:rPr>
                  <w:sz w:val="16"/>
                  <w:szCs w:val="16"/>
                  <w:lang w:val="en-GB"/>
                </w:rPr>
                <w:t>See Table 17-3</w:t>
              </w:r>
            </w:ins>
            <w:ins w:id="2862" w:author="Jason Rhee" w:date="2023-07-17T15:35:00Z">
              <w:r w:rsidR="002A7207">
                <w:rPr>
                  <w:sz w:val="16"/>
                  <w:szCs w:val="16"/>
                  <w:lang w:val="en-GB"/>
                </w:rPr>
                <w:t>, S-100 Ed. 5.0.0</w:t>
              </w:r>
            </w:ins>
            <w:del w:id="2863" w:author="Jason Rhee" w:date="2023-02-20T17:13:00Z">
              <w:r w:rsidR="00C1698B" w:rsidDel="006E5280">
                <w:rPr>
                  <w:sz w:val="16"/>
                  <w:szCs w:val="16"/>
                  <w:lang w:val="en-GB"/>
                </w:rPr>
                <w:delText>See Tables 4a-2 and 4a-3</w:delText>
              </w:r>
            </w:del>
          </w:p>
        </w:tc>
      </w:tr>
      <w:tr w:rsidR="0079648B" w:rsidRPr="002A5288" w14:paraId="77F3165B" w14:textId="77777777" w:rsidTr="00EE37EB">
        <w:trPr>
          <w:cantSplit/>
          <w:trHeight w:val="155"/>
          <w:ins w:id="2864" w:author="Jason Rhee" w:date="2023-02-20T17:14:00Z"/>
        </w:trPr>
        <w:tc>
          <w:tcPr>
            <w:tcW w:w="1080" w:type="dxa"/>
          </w:tcPr>
          <w:p w14:paraId="1725097B" w14:textId="0C5222B4" w:rsidR="0079648B" w:rsidRPr="002A5288" w:rsidRDefault="0079648B" w:rsidP="00C1698B">
            <w:pPr>
              <w:snapToGrid w:val="0"/>
              <w:spacing w:before="60" w:after="60"/>
              <w:jc w:val="left"/>
              <w:rPr>
                <w:ins w:id="2865" w:author="Jason Rhee" w:date="2023-02-20T17:14:00Z"/>
                <w:sz w:val="16"/>
                <w:szCs w:val="16"/>
                <w:lang w:val="en-GB"/>
              </w:rPr>
            </w:pPr>
            <w:ins w:id="2866" w:author="Jason Rhee" w:date="2023-02-20T17:14:00Z">
              <w:r w:rsidRPr="002A5288">
                <w:rPr>
                  <w:sz w:val="16"/>
                  <w:szCs w:val="16"/>
                  <w:lang w:val="en-GB"/>
                </w:rPr>
                <w:t>Attribute</w:t>
              </w:r>
            </w:ins>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ins w:id="2867" w:author="Jason Rhee" w:date="2023-02-20T17:14:00Z"/>
                <w:sz w:val="16"/>
                <w:szCs w:val="16"/>
                <w:lang w:val="en-GB"/>
              </w:rPr>
            </w:pPr>
            <w:proofErr w:type="spellStart"/>
            <w:ins w:id="2868" w:author="Jason Rhee" w:date="2023-02-20T17:14:00Z">
              <w:r w:rsidRPr="0079648B">
                <w:rPr>
                  <w:sz w:val="16"/>
                  <w:szCs w:val="16"/>
                  <w:lang w:val="en-GB"/>
                </w:rPr>
                <w:t>producerCode</w:t>
              </w:r>
              <w:proofErr w:type="spellEnd"/>
            </w:ins>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ins w:id="2869" w:author="Jason Rhee" w:date="2023-02-20T17:14:00Z"/>
                <w:sz w:val="16"/>
                <w:szCs w:val="16"/>
                <w:lang w:val="en-CA"/>
              </w:rPr>
            </w:pPr>
            <w:ins w:id="2870" w:author="Jason Rhee" w:date="2023-02-20T17:14:00Z">
              <w:r w:rsidRPr="0079648B">
                <w:rPr>
                  <w:sz w:val="16"/>
                  <w:szCs w:val="16"/>
                  <w:lang w:val="en-CA"/>
                </w:rPr>
                <w:t>The official IHO Producer Code from S-62</w:t>
              </w:r>
            </w:ins>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ins w:id="2871" w:author="Jason Rhee" w:date="2023-02-20T17:14:00Z"/>
                <w:sz w:val="16"/>
                <w:szCs w:val="16"/>
                <w:lang w:val="en-GB"/>
              </w:rPr>
            </w:pPr>
            <w:ins w:id="2872" w:author="Jason Rhee" w:date="2023-02-20T17:14:00Z">
              <w:r>
                <w:rPr>
                  <w:sz w:val="16"/>
                  <w:szCs w:val="16"/>
                  <w:lang w:val="en-GB"/>
                </w:rPr>
                <w:t>0..1</w:t>
              </w:r>
            </w:ins>
          </w:p>
        </w:tc>
        <w:tc>
          <w:tcPr>
            <w:tcW w:w="2790" w:type="dxa"/>
            <w:tcBorders>
              <w:bottom w:val="single" w:sz="4" w:space="0" w:color="000000"/>
            </w:tcBorders>
          </w:tcPr>
          <w:p w14:paraId="6945E900" w14:textId="38060314" w:rsidR="0079648B" w:rsidRPr="00B236DA" w:rsidRDefault="002E2D81" w:rsidP="000D1858">
            <w:pPr>
              <w:snapToGrid w:val="0"/>
              <w:spacing w:before="60" w:after="60"/>
              <w:rPr>
                <w:ins w:id="2873" w:author="Jason Rhee" w:date="2023-02-20T17:14:00Z"/>
                <w:sz w:val="16"/>
                <w:szCs w:val="16"/>
                <w:lang w:val="fr-CA"/>
              </w:rPr>
            </w:pPr>
            <w:proofErr w:type="spellStart"/>
            <w:ins w:id="2874" w:author="Jason Rhee" w:date="2023-02-20T17:14:00Z">
              <w:r w:rsidRPr="002E2D81">
                <w:rPr>
                  <w:sz w:val="16"/>
                  <w:szCs w:val="16"/>
                  <w:lang w:val="fr-CA"/>
                </w:rPr>
                <w:t>CharacterString</w:t>
              </w:r>
              <w:proofErr w:type="spellEnd"/>
            </w:ins>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ins w:id="2875" w:author="Jason Rhee" w:date="2023-02-20T17:14:00Z"/>
                <w:sz w:val="16"/>
                <w:szCs w:val="16"/>
                <w:lang w:val="en-GB"/>
              </w:rPr>
            </w:pPr>
          </w:p>
        </w:tc>
      </w:tr>
      <w:tr w:rsidR="00C1698B" w:rsidRPr="002A5288" w:rsidDel="00BD1D08" w14:paraId="1D55EAEE" w14:textId="445FC321" w:rsidTr="00EE37EB">
        <w:trPr>
          <w:cantSplit/>
          <w:trHeight w:val="171"/>
          <w:del w:id="2876" w:author="Jason Rhee" w:date="2023-02-20T17:20:00Z"/>
          <w:trPrChange w:id="2877" w:author="Jason Rhee" w:date="2023-02-20T15:49:00Z">
            <w:trPr>
              <w:cantSplit/>
              <w:trHeight w:val="171"/>
            </w:trPr>
          </w:trPrChange>
        </w:trPr>
        <w:tc>
          <w:tcPr>
            <w:tcW w:w="1080" w:type="dxa"/>
            <w:tcPrChange w:id="2878" w:author="Jason Rhee" w:date="2023-02-20T15:49:00Z">
              <w:tcPr>
                <w:tcW w:w="1080" w:type="dxa"/>
              </w:tcPr>
            </w:tcPrChange>
          </w:tcPr>
          <w:p w14:paraId="211F5A5C" w14:textId="7C7F8A3E" w:rsidR="00C1698B" w:rsidRPr="002A5288" w:rsidDel="00BD1D08" w:rsidRDefault="00C1698B" w:rsidP="00C1698B">
            <w:pPr>
              <w:snapToGrid w:val="0"/>
              <w:spacing w:before="60" w:after="60"/>
              <w:jc w:val="left"/>
              <w:rPr>
                <w:del w:id="2879" w:author="Jason Rhee" w:date="2023-02-20T17:20:00Z"/>
                <w:sz w:val="16"/>
                <w:szCs w:val="16"/>
                <w:lang w:val="en-GB"/>
              </w:rPr>
            </w:pPr>
            <w:del w:id="2880" w:author="Jason Rhee" w:date="2023-02-20T17:20:00Z">
              <w:r w:rsidRPr="002A5288" w:rsidDel="00BD1D08">
                <w:rPr>
                  <w:sz w:val="16"/>
                  <w:szCs w:val="16"/>
                  <w:lang w:val="en-GB"/>
                </w:rPr>
                <w:delText>Attribute</w:delText>
              </w:r>
            </w:del>
          </w:p>
        </w:tc>
        <w:tc>
          <w:tcPr>
            <w:tcW w:w="2610" w:type="dxa"/>
            <w:shd w:val="clear" w:color="auto" w:fill="auto"/>
            <w:tcPrChange w:id="2881" w:author="Jason Rhee" w:date="2023-02-20T15:49:00Z">
              <w:tcPr>
                <w:tcW w:w="2610" w:type="dxa"/>
                <w:shd w:val="clear" w:color="auto" w:fill="auto"/>
              </w:tcPr>
            </w:tcPrChange>
          </w:tcPr>
          <w:p w14:paraId="4ADA2C80" w14:textId="6FECF483" w:rsidR="00C1698B" w:rsidRPr="002A5288" w:rsidDel="00BD1D08" w:rsidRDefault="00C1698B" w:rsidP="00C1698B">
            <w:pPr>
              <w:snapToGrid w:val="0"/>
              <w:spacing w:before="60" w:after="60"/>
              <w:jc w:val="left"/>
              <w:rPr>
                <w:del w:id="2882" w:author="Jason Rhee" w:date="2023-02-20T17:20:00Z"/>
                <w:sz w:val="16"/>
                <w:szCs w:val="16"/>
                <w:lang w:val="en-GB"/>
              </w:rPr>
            </w:pPr>
            <w:del w:id="2883" w:author="Jason Rhee" w:date="2023-02-20T17:20:00Z">
              <w:r w:rsidDel="00BD1D08">
                <w:rPr>
                  <w:sz w:val="16"/>
                  <w:szCs w:val="16"/>
                  <w:lang w:val="en-GB"/>
                </w:rPr>
                <w:delText>optimumD</w:delText>
              </w:r>
              <w:r w:rsidRPr="002A5288" w:rsidDel="00BD1D08">
                <w:rPr>
                  <w:sz w:val="16"/>
                  <w:szCs w:val="16"/>
                  <w:lang w:val="en-GB"/>
                </w:rPr>
                <w:delText>isplayScale</w:delText>
              </w:r>
            </w:del>
          </w:p>
        </w:tc>
        <w:tc>
          <w:tcPr>
            <w:tcW w:w="3510" w:type="dxa"/>
            <w:shd w:val="clear" w:color="auto" w:fill="auto"/>
            <w:tcPrChange w:id="2884" w:author="Jason Rhee" w:date="2023-02-20T15:49:00Z">
              <w:tcPr>
                <w:tcW w:w="3510" w:type="dxa"/>
                <w:shd w:val="clear" w:color="auto" w:fill="auto"/>
              </w:tcPr>
            </w:tcPrChange>
          </w:tcPr>
          <w:p w14:paraId="2EEA035E" w14:textId="5D1AD35B" w:rsidR="00C1698B" w:rsidRPr="002A5288" w:rsidDel="00BD1D08" w:rsidRDefault="00C1698B" w:rsidP="00C1698B">
            <w:pPr>
              <w:snapToGrid w:val="0"/>
              <w:spacing w:before="60" w:after="60"/>
              <w:jc w:val="left"/>
              <w:rPr>
                <w:del w:id="2885" w:author="Jason Rhee" w:date="2023-02-20T17:20:00Z"/>
                <w:sz w:val="16"/>
                <w:szCs w:val="16"/>
                <w:lang w:val="en-GB"/>
              </w:rPr>
            </w:pPr>
            <w:del w:id="2886" w:author="Jason Rhee" w:date="2023-02-20T17:20:00Z">
              <w:r w:rsidDel="00BD1D08">
                <w:rPr>
                  <w:sz w:val="16"/>
                  <w:szCs w:val="16"/>
                  <w:lang w:val="en-GB"/>
                </w:rPr>
                <w:delText>The scale with which the data is optimally displayed</w:delText>
              </w:r>
              <w:r w:rsidRPr="002A5288" w:rsidDel="00BD1D08">
                <w:rPr>
                  <w:sz w:val="16"/>
                  <w:szCs w:val="16"/>
                  <w:lang w:val="en-GB"/>
                </w:rPr>
                <w:delText xml:space="preserve"> </w:delText>
              </w:r>
            </w:del>
          </w:p>
        </w:tc>
        <w:tc>
          <w:tcPr>
            <w:tcW w:w="810" w:type="dxa"/>
            <w:shd w:val="clear" w:color="auto" w:fill="auto"/>
            <w:tcPrChange w:id="2887" w:author="Jason Rhee" w:date="2023-02-20T15:49:00Z">
              <w:tcPr>
                <w:tcW w:w="810" w:type="dxa"/>
                <w:shd w:val="clear" w:color="auto" w:fill="auto"/>
              </w:tcPr>
            </w:tcPrChange>
          </w:tcPr>
          <w:p w14:paraId="628FF0F5" w14:textId="7E532D48" w:rsidR="00C1698B" w:rsidRPr="002A5288" w:rsidDel="00BD1D08" w:rsidRDefault="00C1698B" w:rsidP="00C1698B">
            <w:pPr>
              <w:snapToGrid w:val="0"/>
              <w:spacing w:before="60" w:after="60"/>
              <w:jc w:val="center"/>
              <w:rPr>
                <w:del w:id="2888" w:author="Jason Rhee" w:date="2023-02-20T17:20:00Z"/>
                <w:sz w:val="16"/>
                <w:szCs w:val="16"/>
                <w:lang w:val="en-GB"/>
              </w:rPr>
            </w:pPr>
            <w:del w:id="2889" w:author="Jason Rhee" w:date="2023-02-20T17:20:00Z">
              <w:r w:rsidDel="00BD1D08">
                <w:rPr>
                  <w:sz w:val="16"/>
                  <w:szCs w:val="16"/>
                  <w:lang w:val="en-GB"/>
                </w:rPr>
                <w:delText>0..</w:delText>
              </w:r>
              <w:r w:rsidRPr="002A5288" w:rsidDel="00BD1D08">
                <w:rPr>
                  <w:sz w:val="16"/>
                  <w:szCs w:val="16"/>
                  <w:lang w:val="en-GB"/>
                </w:rPr>
                <w:delText>1</w:delText>
              </w:r>
            </w:del>
          </w:p>
        </w:tc>
        <w:tc>
          <w:tcPr>
            <w:tcW w:w="2790" w:type="dxa"/>
            <w:shd w:val="clear" w:color="auto" w:fill="auto"/>
            <w:tcPrChange w:id="2890" w:author="Jason Rhee" w:date="2023-02-20T15:49:00Z">
              <w:tcPr>
                <w:tcW w:w="2790" w:type="dxa"/>
                <w:shd w:val="clear" w:color="auto" w:fill="auto"/>
              </w:tcPr>
            </w:tcPrChange>
          </w:tcPr>
          <w:p w14:paraId="471BCF9B" w14:textId="255C30EF" w:rsidR="00C1698B" w:rsidRPr="002A5288" w:rsidDel="00BD1D08" w:rsidRDefault="00C1698B" w:rsidP="00C1698B">
            <w:pPr>
              <w:snapToGrid w:val="0"/>
              <w:spacing w:before="60" w:after="60"/>
              <w:jc w:val="left"/>
              <w:rPr>
                <w:del w:id="2891" w:author="Jason Rhee" w:date="2023-02-20T17:20:00Z"/>
                <w:sz w:val="16"/>
                <w:szCs w:val="16"/>
                <w:lang w:val="en-GB"/>
              </w:rPr>
            </w:pPr>
            <w:del w:id="2892" w:author="Jason Rhee" w:date="2023-02-20T17:20:00Z">
              <w:r w:rsidDel="00BD1D08">
                <w:rPr>
                  <w:sz w:val="16"/>
                  <w:szCs w:val="16"/>
                  <w:lang w:val="en-GB"/>
                </w:rPr>
                <w:delText>Integer</w:delText>
              </w:r>
            </w:del>
          </w:p>
        </w:tc>
        <w:tc>
          <w:tcPr>
            <w:tcW w:w="3060" w:type="dxa"/>
            <w:shd w:val="clear" w:color="auto" w:fill="auto"/>
            <w:tcPrChange w:id="2893" w:author="Jason Rhee" w:date="2023-02-20T15:49:00Z">
              <w:tcPr>
                <w:tcW w:w="3060" w:type="dxa"/>
                <w:shd w:val="clear" w:color="auto" w:fill="auto"/>
              </w:tcPr>
            </w:tcPrChange>
          </w:tcPr>
          <w:p w14:paraId="10F836AB" w14:textId="64419E38" w:rsidR="00C1698B" w:rsidRPr="002A5288" w:rsidDel="00BD1D08" w:rsidRDefault="00C1698B" w:rsidP="00C1698B">
            <w:pPr>
              <w:snapToGrid w:val="0"/>
              <w:spacing w:before="60" w:after="60"/>
              <w:jc w:val="left"/>
              <w:rPr>
                <w:del w:id="2894" w:author="Jason Rhee" w:date="2023-02-20T17:20:00Z"/>
                <w:sz w:val="16"/>
                <w:szCs w:val="16"/>
                <w:lang w:val="en-GB"/>
              </w:rPr>
            </w:pPr>
            <w:del w:id="2895" w:author="Jason Rhee" w:date="2023-02-20T17:20:00Z">
              <w:r w:rsidRPr="002A5288" w:rsidDel="00BD1D08">
                <w:rPr>
                  <w:sz w:val="16"/>
                  <w:szCs w:val="16"/>
                  <w:lang w:val="en-GB"/>
                </w:rPr>
                <w:delText>Example: A scale of 1:25000 is encoded as 25000</w:delText>
              </w:r>
            </w:del>
          </w:p>
        </w:tc>
      </w:tr>
      <w:tr w:rsidR="00C1698B" w:rsidRPr="002A5288" w:rsidDel="00BD1D08" w14:paraId="7C9817CC" w14:textId="4F53FA36" w:rsidTr="00EE37EB">
        <w:trPr>
          <w:cantSplit/>
          <w:trHeight w:val="155"/>
          <w:del w:id="2896" w:author="Jason Rhee" w:date="2023-02-20T17:20:00Z"/>
          <w:trPrChange w:id="2897" w:author="Jason Rhee" w:date="2023-02-20T15:49:00Z">
            <w:trPr>
              <w:cantSplit/>
              <w:trHeight w:val="155"/>
            </w:trPr>
          </w:trPrChange>
        </w:trPr>
        <w:tc>
          <w:tcPr>
            <w:tcW w:w="1080" w:type="dxa"/>
            <w:tcPrChange w:id="2898" w:author="Jason Rhee" w:date="2023-02-20T15:49:00Z">
              <w:tcPr>
                <w:tcW w:w="1080" w:type="dxa"/>
              </w:tcPr>
            </w:tcPrChange>
          </w:tcPr>
          <w:p w14:paraId="042277C5" w14:textId="72CCFD9E" w:rsidR="00C1698B" w:rsidRPr="002A5288" w:rsidDel="00BD1D08" w:rsidRDefault="00C1698B" w:rsidP="00C1698B">
            <w:pPr>
              <w:snapToGrid w:val="0"/>
              <w:spacing w:before="60" w:after="60"/>
              <w:jc w:val="left"/>
              <w:rPr>
                <w:del w:id="2899" w:author="Jason Rhee" w:date="2023-02-20T17:20:00Z"/>
                <w:sz w:val="16"/>
                <w:szCs w:val="16"/>
                <w:lang w:val="en-GB"/>
              </w:rPr>
            </w:pPr>
            <w:del w:id="2900" w:author="Jason Rhee" w:date="2023-02-20T17:20:00Z">
              <w:r w:rsidDel="00BD1D08">
                <w:rPr>
                  <w:sz w:val="16"/>
                  <w:szCs w:val="16"/>
                  <w:lang w:val="en-GB"/>
                </w:rPr>
                <w:lastRenderedPageBreak/>
                <w:delText>Attribute</w:delText>
              </w:r>
            </w:del>
          </w:p>
        </w:tc>
        <w:tc>
          <w:tcPr>
            <w:tcW w:w="2610" w:type="dxa"/>
            <w:shd w:val="clear" w:color="auto" w:fill="auto"/>
            <w:tcPrChange w:id="2901" w:author="Jason Rhee" w:date="2023-02-20T15:49:00Z">
              <w:tcPr>
                <w:tcW w:w="2610" w:type="dxa"/>
                <w:shd w:val="clear" w:color="auto" w:fill="auto"/>
              </w:tcPr>
            </w:tcPrChange>
          </w:tcPr>
          <w:p w14:paraId="395962BC" w14:textId="2453B58B" w:rsidR="00C1698B" w:rsidRPr="002A5288" w:rsidDel="00BD1D08" w:rsidRDefault="00C1698B" w:rsidP="00C1698B">
            <w:pPr>
              <w:snapToGrid w:val="0"/>
              <w:spacing w:before="60" w:after="60"/>
              <w:jc w:val="left"/>
              <w:rPr>
                <w:del w:id="2902" w:author="Jason Rhee" w:date="2023-02-20T17:20:00Z"/>
                <w:sz w:val="16"/>
                <w:szCs w:val="16"/>
                <w:lang w:val="en-GB"/>
              </w:rPr>
            </w:pPr>
            <w:del w:id="2903" w:author="Jason Rhee" w:date="2023-02-20T17:20:00Z">
              <w:r w:rsidDel="00BD1D08">
                <w:rPr>
                  <w:sz w:val="16"/>
                  <w:szCs w:val="16"/>
                  <w:lang w:val="en-GB"/>
                </w:rPr>
                <w:delText>maximumDisplayScale</w:delText>
              </w:r>
            </w:del>
          </w:p>
        </w:tc>
        <w:tc>
          <w:tcPr>
            <w:tcW w:w="3510" w:type="dxa"/>
            <w:shd w:val="clear" w:color="auto" w:fill="auto"/>
            <w:tcPrChange w:id="2904" w:author="Jason Rhee" w:date="2023-02-20T15:49:00Z">
              <w:tcPr>
                <w:tcW w:w="3510" w:type="dxa"/>
                <w:shd w:val="clear" w:color="auto" w:fill="auto"/>
              </w:tcPr>
            </w:tcPrChange>
          </w:tcPr>
          <w:p w14:paraId="352D998B" w14:textId="4DBBAA84" w:rsidR="00C1698B" w:rsidRPr="002A5288" w:rsidDel="00BD1D08" w:rsidRDefault="00C1698B" w:rsidP="00C1698B">
            <w:pPr>
              <w:snapToGrid w:val="0"/>
              <w:spacing w:before="60" w:after="60"/>
              <w:jc w:val="left"/>
              <w:rPr>
                <w:del w:id="2905" w:author="Jason Rhee" w:date="2023-02-20T17:20:00Z"/>
                <w:sz w:val="16"/>
                <w:szCs w:val="16"/>
                <w:lang w:val="en-GB"/>
              </w:rPr>
            </w:pPr>
            <w:del w:id="2906" w:author="Jason Rhee" w:date="2023-02-20T17:20:00Z">
              <w:r w:rsidDel="00BD1D08">
                <w:rPr>
                  <w:sz w:val="16"/>
                  <w:szCs w:val="16"/>
                  <w:lang w:val="en-GB"/>
                </w:rPr>
                <w:delText>The maximum scale with which the data is displayed</w:delText>
              </w:r>
            </w:del>
          </w:p>
        </w:tc>
        <w:tc>
          <w:tcPr>
            <w:tcW w:w="810" w:type="dxa"/>
            <w:shd w:val="clear" w:color="auto" w:fill="auto"/>
            <w:tcPrChange w:id="2907" w:author="Jason Rhee" w:date="2023-02-20T15:49:00Z">
              <w:tcPr>
                <w:tcW w:w="810" w:type="dxa"/>
                <w:shd w:val="clear" w:color="auto" w:fill="auto"/>
              </w:tcPr>
            </w:tcPrChange>
          </w:tcPr>
          <w:p w14:paraId="31683BC5" w14:textId="3A8F3FDB" w:rsidR="00C1698B" w:rsidRPr="002A5288" w:rsidDel="00BD1D08" w:rsidRDefault="00C1698B" w:rsidP="00C1698B">
            <w:pPr>
              <w:snapToGrid w:val="0"/>
              <w:spacing w:before="60" w:after="60"/>
              <w:jc w:val="center"/>
              <w:rPr>
                <w:del w:id="2908" w:author="Jason Rhee" w:date="2023-02-20T17:20:00Z"/>
                <w:sz w:val="16"/>
                <w:szCs w:val="16"/>
                <w:lang w:val="en-GB"/>
              </w:rPr>
            </w:pPr>
            <w:del w:id="2909" w:author="Jason Rhee" w:date="2023-02-20T17:20:00Z">
              <w:r w:rsidDel="00BD1D08">
                <w:rPr>
                  <w:sz w:val="16"/>
                  <w:szCs w:val="16"/>
                  <w:lang w:val="en-GB"/>
                </w:rPr>
                <w:delText>0..1</w:delText>
              </w:r>
            </w:del>
          </w:p>
        </w:tc>
        <w:tc>
          <w:tcPr>
            <w:tcW w:w="2790" w:type="dxa"/>
            <w:shd w:val="clear" w:color="auto" w:fill="auto"/>
            <w:tcPrChange w:id="2910" w:author="Jason Rhee" w:date="2023-02-20T15:49:00Z">
              <w:tcPr>
                <w:tcW w:w="2790" w:type="dxa"/>
                <w:shd w:val="clear" w:color="auto" w:fill="auto"/>
              </w:tcPr>
            </w:tcPrChange>
          </w:tcPr>
          <w:p w14:paraId="06C9B8FB" w14:textId="7E8996CD" w:rsidR="00C1698B" w:rsidRPr="002A5288" w:rsidDel="00BD1D08" w:rsidRDefault="00C1698B" w:rsidP="00C1698B">
            <w:pPr>
              <w:snapToGrid w:val="0"/>
              <w:spacing w:before="60" w:after="60"/>
              <w:jc w:val="left"/>
              <w:rPr>
                <w:del w:id="2911" w:author="Jason Rhee" w:date="2023-02-20T17:20:00Z"/>
                <w:sz w:val="16"/>
                <w:szCs w:val="16"/>
                <w:lang w:val="en-GB"/>
              </w:rPr>
            </w:pPr>
            <w:del w:id="2912" w:author="Jason Rhee" w:date="2023-02-20T17:20:00Z">
              <w:r w:rsidDel="00BD1D08">
                <w:rPr>
                  <w:sz w:val="16"/>
                  <w:szCs w:val="16"/>
                  <w:lang w:val="en-GB"/>
                </w:rPr>
                <w:delText>Integer</w:delText>
              </w:r>
            </w:del>
          </w:p>
        </w:tc>
        <w:tc>
          <w:tcPr>
            <w:tcW w:w="3060" w:type="dxa"/>
            <w:shd w:val="clear" w:color="auto" w:fill="auto"/>
            <w:tcPrChange w:id="2913" w:author="Jason Rhee" w:date="2023-02-20T15:49:00Z">
              <w:tcPr>
                <w:tcW w:w="3060" w:type="dxa"/>
                <w:shd w:val="clear" w:color="auto" w:fill="auto"/>
              </w:tcPr>
            </w:tcPrChange>
          </w:tcPr>
          <w:p w14:paraId="03CA2272" w14:textId="7F6B3818" w:rsidR="00C1698B" w:rsidRPr="002A5288" w:rsidDel="00BD1D08" w:rsidRDefault="00C1698B" w:rsidP="00C1698B">
            <w:pPr>
              <w:snapToGrid w:val="0"/>
              <w:spacing w:before="60" w:after="60"/>
              <w:jc w:val="left"/>
              <w:rPr>
                <w:del w:id="2914" w:author="Jason Rhee" w:date="2023-02-20T17:20:00Z"/>
                <w:sz w:val="16"/>
                <w:szCs w:val="16"/>
                <w:lang w:val="en-GB"/>
              </w:rPr>
            </w:pPr>
          </w:p>
        </w:tc>
      </w:tr>
      <w:tr w:rsidR="00C1698B" w:rsidRPr="002A5288" w:rsidDel="00BD1D08" w14:paraId="2D8CCAAC" w14:textId="3E17B430" w:rsidTr="00EE37EB">
        <w:trPr>
          <w:cantSplit/>
          <w:trHeight w:val="155"/>
          <w:del w:id="2915" w:author="Jason Rhee" w:date="2023-02-20T17:20:00Z"/>
          <w:trPrChange w:id="2916" w:author="Jason Rhee" w:date="2023-02-20T15:49:00Z">
            <w:trPr>
              <w:cantSplit/>
              <w:trHeight w:val="155"/>
            </w:trPr>
          </w:trPrChange>
        </w:trPr>
        <w:tc>
          <w:tcPr>
            <w:tcW w:w="1080" w:type="dxa"/>
            <w:tcPrChange w:id="2917" w:author="Jason Rhee" w:date="2023-02-20T15:49:00Z">
              <w:tcPr>
                <w:tcW w:w="1080" w:type="dxa"/>
              </w:tcPr>
            </w:tcPrChange>
          </w:tcPr>
          <w:p w14:paraId="71D5E9A3" w14:textId="5DCD1C7B" w:rsidR="00C1698B" w:rsidRPr="002A5288" w:rsidDel="00BD1D08" w:rsidRDefault="00C1698B" w:rsidP="00C1698B">
            <w:pPr>
              <w:snapToGrid w:val="0"/>
              <w:spacing w:before="60" w:after="60"/>
              <w:jc w:val="left"/>
              <w:rPr>
                <w:del w:id="2918" w:author="Jason Rhee" w:date="2023-02-20T17:20:00Z"/>
                <w:sz w:val="16"/>
                <w:szCs w:val="16"/>
                <w:lang w:val="en-GB"/>
              </w:rPr>
            </w:pPr>
            <w:del w:id="2919" w:author="Jason Rhee" w:date="2023-02-20T17:20:00Z">
              <w:r w:rsidDel="00BD1D08">
                <w:rPr>
                  <w:sz w:val="16"/>
                  <w:szCs w:val="16"/>
                  <w:lang w:val="en-GB"/>
                </w:rPr>
                <w:delText>Attribute</w:delText>
              </w:r>
            </w:del>
          </w:p>
        </w:tc>
        <w:tc>
          <w:tcPr>
            <w:tcW w:w="2610" w:type="dxa"/>
            <w:tcBorders>
              <w:bottom w:val="single" w:sz="4" w:space="0" w:color="000000"/>
            </w:tcBorders>
            <w:shd w:val="clear" w:color="auto" w:fill="auto"/>
            <w:tcPrChange w:id="2920" w:author="Jason Rhee" w:date="2023-02-20T15:49:00Z">
              <w:tcPr>
                <w:tcW w:w="2610" w:type="dxa"/>
                <w:tcBorders>
                  <w:bottom w:val="single" w:sz="4" w:space="0" w:color="000000"/>
                </w:tcBorders>
                <w:shd w:val="clear" w:color="auto" w:fill="auto"/>
              </w:tcPr>
            </w:tcPrChange>
          </w:tcPr>
          <w:p w14:paraId="36710E39" w14:textId="167F9555" w:rsidR="00C1698B" w:rsidRPr="002A5288" w:rsidDel="00BD1D08" w:rsidRDefault="00C1698B" w:rsidP="00C1698B">
            <w:pPr>
              <w:snapToGrid w:val="0"/>
              <w:spacing w:before="60" w:after="60"/>
              <w:jc w:val="left"/>
              <w:rPr>
                <w:del w:id="2921" w:author="Jason Rhee" w:date="2023-02-20T17:20:00Z"/>
                <w:sz w:val="16"/>
                <w:szCs w:val="16"/>
                <w:lang w:val="en-GB"/>
              </w:rPr>
            </w:pPr>
            <w:del w:id="2922" w:author="Jason Rhee" w:date="2023-02-20T17:20:00Z">
              <w:r w:rsidDel="00BD1D08">
                <w:rPr>
                  <w:sz w:val="16"/>
                  <w:szCs w:val="16"/>
                  <w:lang w:val="en-GB"/>
                </w:rPr>
                <w:delText>minimumDisplayScale</w:delText>
              </w:r>
            </w:del>
          </w:p>
        </w:tc>
        <w:tc>
          <w:tcPr>
            <w:tcW w:w="3510" w:type="dxa"/>
            <w:tcBorders>
              <w:bottom w:val="single" w:sz="4" w:space="0" w:color="000000"/>
            </w:tcBorders>
            <w:shd w:val="clear" w:color="auto" w:fill="auto"/>
            <w:tcPrChange w:id="2923" w:author="Jason Rhee" w:date="2023-02-20T15:49:00Z">
              <w:tcPr>
                <w:tcW w:w="3510" w:type="dxa"/>
                <w:tcBorders>
                  <w:bottom w:val="single" w:sz="4" w:space="0" w:color="000000"/>
                </w:tcBorders>
                <w:shd w:val="clear" w:color="auto" w:fill="auto"/>
              </w:tcPr>
            </w:tcPrChange>
          </w:tcPr>
          <w:p w14:paraId="2A3B6BDD" w14:textId="5BD84762" w:rsidR="00C1698B" w:rsidRPr="002A5288" w:rsidDel="00BD1D08" w:rsidRDefault="00C1698B" w:rsidP="00C1698B">
            <w:pPr>
              <w:snapToGrid w:val="0"/>
              <w:spacing w:before="60" w:after="60"/>
              <w:jc w:val="left"/>
              <w:rPr>
                <w:del w:id="2924" w:author="Jason Rhee" w:date="2023-02-20T17:20:00Z"/>
                <w:sz w:val="16"/>
                <w:szCs w:val="16"/>
                <w:lang w:val="en-GB"/>
              </w:rPr>
            </w:pPr>
            <w:del w:id="2925" w:author="Jason Rhee" w:date="2023-02-20T17:20:00Z">
              <w:r w:rsidDel="00BD1D08">
                <w:rPr>
                  <w:sz w:val="16"/>
                  <w:szCs w:val="16"/>
                  <w:lang w:val="en-GB"/>
                </w:rPr>
                <w:delText>The minimum scale with which the data is displayed</w:delText>
              </w:r>
            </w:del>
          </w:p>
        </w:tc>
        <w:tc>
          <w:tcPr>
            <w:tcW w:w="810" w:type="dxa"/>
            <w:tcBorders>
              <w:bottom w:val="single" w:sz="4" w:space="0" w:color="000000"/>
            </w:tcBorders>
            <w:shd w:val="clear" w:color="auto" w:fill="auto"/>
            <w:tcPrChange w:id="2926" w:author="Jason Rhee" w:date="2023-02-20T15:49:00Z">
              <w:tcPr>
                <w:tcW w:w="810" w:type="dxa"/>
                <w:tcBorders>
                  <w:bottom w:val="single" w:sz="4" w:space="0" w:color="000000"/>
                </w:tcBorders>
                <w:shd w:val="clear" w:color="auto" w:fill="auto"/>
              </w:tcPr>
            </w:tcPrChange>
          </w:tcPr>
          <w:p w14:paraId="44A5B7E1" w14:textId="4F1F08A9" w:rsidR="00C1698B" w:rsidRPr="002A5288" w:rsidDel="00BD1D08" w:rsidRDefault="00C1698B" w:rsidP="00C1698B">
            <w:pPr>
              <w:snapToGrid w:val="0"/>
              <w:spacing w:before="60" w:after="60"/>
              <w:jc w:val="center"/>
              <w:rPr>
                <w:del w:id="2927" w:author="Jason Rhee" w:date="2023-02-20T17:20:00Z"/>
                <w:sz w:val="16"/>
                <w:szCs w:val="16"/>
                <w:lang w:val="en-GB"/>
              </w:rPr>
            </w:pPr>
            <w:del w:id="2928" w:author="Jason Rhee" w:date="2023-02-20T17:20:00Z">
              <w:r w:rsidDel="00BD1D08">
                <w:rPr>
                  <w:sz w:val="16"/>
                  <w:szCs w:val="16"/>
                  <w:lang w:val="en-GB"/>
                </w:rPr>
                <w:delText>0..1</w:delText>
              </w:r>
            </w:del>
          </w:p>
        </w:tc>
        <w:tc>
          <w:tcPr>
            <w:tcW w:w="2790" w:type="dxa"/>
            <w:tcBorders>
              <w:bottom w:val="single" w:sz="4" w:space="0" w:color="000000"/>
            </w:tcBorders>
            <w:shd w:val="clear" w:color="auto" w:fill="auto"/>
            <w:tcPrChange w:id="2929" w:author="Jason Rhee" w:date="2023-02-20T15:49:00Z">
              <w:tcPr>
                <w:tcW w:w="2790" w:type="dxa"/>
                <w:tcBorders>
                  <w:bottom w:val="single" w:sz="4" w:space="0" w:color="000000"/>
                </w:tcBorders>
                <w:shd w:val="clear" w:color="auto" w:fill="auto"/>
              </w:tcPr>
            </w:tcPrChange>
          </w:tcPr>
          <w:p w14:paraId="248C0E3A" w14:textId="210D25CF" w:rsidR="00C1698B" w:rsidRPr="002A5288" w:rsidDel="00BD1D08" w:rsidRDefault="00C1698B" w:rsidP="00C1698B">
            <w:pPr>
              <w:snapToGrid w:val="0"/>
              <w:spacing w:before="60" w:after="60"/>
              <w:jc w:val="left"/>
              <w:rPr>
                <w:del w:id="2930" w:author="Jason Rhee" w:date="2023-02-20T17:20:00Z"/>
                <w:sz w:val="16"/>
                <w:szCs w:val="16"/>
                <w:lang w:val="en-GB"/>
              </w:rPr>
            </w:pPr>
            <w:del w:id="2931" w:author="Jason Rhee" w:date="2023-02-20T17:20:00Z">
              <w:r w:rsidDel="00BD1D08">
                <w:rPr>
                  <w:sz w:val="16"/>
                  <w:szCs w:val="16"/>
                  <w:lang w:val="en-GB"/>
                </w:rPr>
                <w:delText>Integer</w:delText>
              </w:r>
            </w:del>
          </w:p>
        </w:tc>
        <w:tc>
          <w:tcPr>
            <w:tcW w:w="3060" w:type="dxa"/>
            <w:tcBorders>
              <w:bottom w:val="single" w:sz="4" w:space="0" w:color="000000"/>
            </w:tcBorders>
            <w:shd w:val="clear" w:color="auto" w:fill="auto"/>
            <w:tcPrChange w:id="2932" w:author="Jason Rhee" w:date="2023-02-20T15:49:00Z">
              <w:tcPr>
                <w:tcW w:w="3060" w:type="dxa"/>
                <w:tcBorders>
                  <w:bottom w:val="single" w:sz="4" w:space="0" w:color="000000"/>
                </w:tcBorders>
                <w:shd w:val="clear" w:color="auto" w:fill="auto"/>
              </w:tcPr>
            </w:tcPrChange>
          </w:tcPr>
          <w:p w14:paraId="2C0A9898" w14:textId="1070451A" w:rsidR="00C1698B" w:rsidRPr="002A5288" w:rsidDel="00BD1D08" w:rsidRDefault="00C1698B" w:rsidP="00C1698B">
            <w:pPr>
              <w:snapToGrid w:val="0"/>
              <w:spacing w:before="60" w:after="60"/>
              <w:jc w:val="left"/>
              <w:rPr>
                <w:del w:id="2933" w:author="Jason Rhee" w:date="2023-02-20T17:20:00Z"/>
                <w:sz w:val="16"/>
                <w:szCs w:val="16"/>
                <w:lang w:val="en-GB"/>
              </w:rPr>
            </w:pPr>
          </w:p>
        </w:tc>
      </w:tr>
      <w:tr w:rsidR="00C1698B" w:rsidRPr="002A5288" w:rsidDel="00B80D07" w14:paraId="3037EB67" w14:textId="4C3BA1C6" w:rsidTr="00EE37EB">
        <w:trPr>
          <w:cantSplit/>
          <w:trHeight w:val="155"/>
          <w:del w:id="2934" w:author="Jason Rhee" w:date="2023-02-20T17:27:00Z"/>
          <w:trPrChange w:id="2935" w:author="Jason Rhee" w:date="2023-02-20T15:49:00Z">
            <w:trPr>
              <w:cantSplit/>
              <w:trHeight w:val="155"/>
            </w:trPr>
          </w:trPrChange>
        </w:trPr>
        <w:tc>
          <w:tcPr>
            <w:tcW w:w="1080" w:type="dxa"/>
            <w:tcBorders>
              <w:bottom w:val="single" w:sz="4" w:space="0" w:color="000000"/>
            </w:tcBorders>
            <w:shd w:val="clear" w:color="auto" w:fill="auto"/>
            <w:tcPrChange w:id="2936" w:author="Jason Rhee" w:date="2023-02-20T15:49:00Z">
              <w:tcPr>
                <w:tcW w:w="1080" w:type="dxa"/>
                <w:tcBorders>
                  <w:bottom w:val="single" w:sz="4" w:space="0" w:color="000000"/>
                </w:tcBorders>
                <w:shd w:val="clear" w:color="auto" w:fill="auto"/>
              </w:tcPr>
            </w:tcPrChange>
          </w:tcPr>
          <w:p w14:paraId="0D47FEF4" w14:textId="12FA8C10" w:rsidR="00C1698B" w:rsidRPr="002A5288" w:rsidDel="00B80D07" w:rsidRDefault="00C1698B" w:rsidP="00C1698B">
            <w:pPr>
              <w:snapToGrid w:val="0"/>
              <w:spacing w:before="60" w:after="60"/>
              <w:jc w:val="left"/>
              <w:rPr>
                <w:del w:id="2937" w:author="Jason Rhee" w:date="2023-02-20T17:27:00Z"/>
                <w:sz w:val="16"/>
                <w:szCs w:val="16"/>
                <w:lang w:val="en-GB"/>
              </w:rPr>
            </w:pPr>
            <w:del w:id="2938" w:author="Jason Rhee" w:date="2023-02-20T17:27:00Z">
              <w:r w:rsidRPr="002A5288" w:rsidDel="00B80D07">
                <w:rPr>
                  <w:sz w:val="16"/>
                  <w:szCs w:val="16"/>
                  <w:lang w:val="en-GB"/>
                </w:rPr>
                <w:delText>Attribute</w:delText>
              </w:r>
            </w:del>
          </w:p>
        </w:tc>
        <w:tc>
          <w:tcPr>
            <w:tcW w:w="2610" w:type="dxa"/>
            <w:tcBorders>
              <w:bottom w:val="single" w:sz="4" w:space="0" w:color="000000"/>
            </w:tcBorders>
            <w:shd w:val="clear" w:color="auto" w:fill="auto"/>
            <w:tcPrChange w:id="2939" w:author="Jason Rhee" w:date="2023-02-20T15:49:00Z">
              <w:tcPr>
                <w:tcW w:w="2610" w:type="dxa"/>
                <w:tcBorders>
                  <w:bottom w:val="single" w:sz="4" w:space="0" w:color="000000"/>
                </w:tcBorders>
                <w:shd w:val="clear" w:color="auto" w:fill="auto"/>
              </w:tcPr>
            </w:tcPrChange>
          </w:tcPr>
          <w:p w14:paraId="1E0CA1A5" w14:textId="4BAA1AE6" w:rsidR="00C1698B" w:rsidRPr="002A5288" w:rsidDel="00B80D07" w:rsidRDefault="00C1698B" w:rsidP="00C1698B">
            <w:pPr>
              <w:snapToGrid w:val="0"/>
              <w:spacing w:before="60" w:after="60"/>
              <w:jc w:val="left"/>
              <w:rPr>
                <w:del w:id="2940" w:author="Jason Rhee" w:date="2023-02-20T17:27:00Z"/>
                <w:sz w:val="16"/>
                <w:szCs w:val="16"/>
                <w:lang w:val="en-GB"/>
              </w:rPr>
            </w:pPr>
            <w:del w:id="2941" w:author="Jason Rhee" w:date="2023-02-20T17:27:00Z">
              <w:r w:rsidRPr="002A5288" w:rsidDel="00B80D07">
                <w:rPr>
                  <w:sz w:val="16"/>
                  <w:szCs w:val="16"/>
                  <w:lang w:val="en-GB"/>
                </w:rPr>
                <w:delText>horizontalDatum</w:delText>
              </w:r>
              <w:r w:rsidDel="00B80D07">
                <w:rPr>
                  <w:sz w:val="16"/>
                  <w:szCs w:val="16"/>
                  <w:lang w:val="en-GB"/>
                </w:rPr>
                <w:delText>Reference</w:delText>
              </w:r>
            </w:del>
          </w:p>
        </w:tc>
        <w:tc>
          <w:tcPr>
            <w:tcW w:w="3510" w:type="dxa"/>
            <w:tcBorders>
              <w:bottom w:val="single" w:sz="4" w:space="0" w:color="000000"/>
            </w:tcBorders>
            <w:shd w:val="clear" w:color="auto" w:fill="auto"/>
            <w:tcPrChange w:id="2942" w:author="Jason Rhee" w:date="2023-02-20T15:49:00Z">
              <w:tcPr>
                <w:tcW w:w="3510" w:type="dxa"/>
                <w:tcBorders>
                  <w:bottom w:val="single" w:sz="4" w:space="0" w:color="000000"/>
                </w:tcBorders>
                <w:shd w:val="clear" w:color="auto" w:fill="auto"/>
              </w:tcPr>
            </w:tcPrChange>
          </w:tcPr>
          <w:p w14:paraId="65A209F6" w14:textId="67FE40BD" w:rsidR="00C1698B" w:rsidRPr="002A5288" w:rsidDel="00B80D07" w:rsidRDefault="00C1698B" w:rsidP="00C1698B">
            <w:pPr>
              <w:snapToGrid w:val="0"/>
              <w:spacing w:before="60" w:after="60"/>
              <w:jc w:val="left"/>
              <w:rPr>
                <w:del w:id="2943" w:author="Jason Rhee" w:date="2023-02-20T17:27:00Z"/>
                <w:sz w:val="16"/>
                <w:szCs w:val="16"/>
                <w:lang w:val="en-GB"/>
              </w:rPr>
            </w:pPr>
            <w:del w:id="2944" w:author="Jason Rhee" w:date="2023-02-20T17:27:00Z">
              <w:r w:rsidDel="00B80D07">
                <w:rPr>
                  <w:sz w:val="16"/>
                  <w:szCs w:val="16"/>
                  <w:lang w:val="en-GB"/>
                </w:rPr>
                <w:delText>Reference to the register from which the horizontal datum value is taken</w:delText>
              </w:r>
            </w:del>
          </w:p>
        </w:tc>
        <w:tc>
          <w:tcPr>
            <w:tcW w:w="810" w:type="dxa"/>
            <w:tcBorders>
              <w:bottom w:val="single" w:sz="4" w:space="0" w:color="000000"/>
            </w:tcBorders>
            <w:shd w:val="clear" w:color="auto" w:fill="auto"/>
            <w:tcPrChange w:id="2945" w:author="Jason Rhee" w:date="2023-02-20T15:49:00Z">
              <w:tcPr>
                <w:tcW w:w="810" w:type="dxa"/>
                <w:tcBorders>
                  <w:bottom w:val="single" w:sz="4" w:space="0" w:color="000000"/>
                </w:tcBorders>
                <w:shd w:val="clear" w:color="auto" w:fill="auto"/>
              </w:tcPr>
            </w:tcPrChange>
          </w:tcPr>
          <w:p w14:paraId="1465061A" w14:textId="363765BA" w:rsidR="00C1698B" w:rsidRPr="002A5288" w:rsidDel="00B80D07" w:rsidRDefault="00C1698B" w:rsidP="00C1698B">
            <w:pPr>
              <w:snapToGrid w:val="0"/>
              <w:spacing w:before="60" w:after="60"/>
              <w:jc w:val="center"/>
              <w:rPr>
                <w:del w:id="2946" w:author="Jason Rhee" w:date="2023-02-20T17:27:00Z"/>
                <w:sz w:val="16"/>
                <w:szCs w:val="16"/>
                <w:lang w:val="en-GB"/>
              </w:rPr>
            </w:pPr>
            <w:del w:id="2947" w:author="Jason Rhee" w:date="2023-02-20T17:27:00Z">
              <w:r w:rsidRPr="002A5288" w:rsidDel="00B80D07">
                <w:rPr>
                  <w:sz w:val="16"/>
                  <w:szCs w:val="16"/>
                  <w:lang w:val="en-GB"/>
                </w:rPr>
                <w:delText>1</w:delText>
              </w:r>
            </w:del>
          </w:p>
        </w:tc>
        <w:tc>
          <w:tcPr>
            <w:tcW w:w="2790" w:type="dxa"/>
            <w:tcBorders>
              <w:bottom w:val="single" w:sz="4" w:space="0" w:color="000000"/>
            </w:tcBorders>
            <w:shd w:val="clear" w:color="auto" w:fill="auto"/>
            <w:tcPrChange w:id="2948" w:author="Jason Rhee" w:date="2023-02-20T15:49:00Z">
              <w:tcPr>
                <w:tcW w:w="2790" w:type="dxa"/>
                <w:tcBorders>
                  <w:bottom w:val="single" w:sz="4" w:space="0" w:color="000000"/>
                </w:tcBorders>
                <w:shd w:val="clear" w:color="auto" w:fill="auto"/>
              </w:tcPr>
            </w:tcPrChange>
          </w:tcPr>
          <w:p w14:paraId="02A7BDDC" w14:textId="55113F77" w:rsidR="00C1698B" w:rsidRPr="002A5288" w:rsidDel="00B80D07" w:rsidRDefault="00C1698B" w:rsidP="00C1698B">
            <w:pPr>
              <w:snapToGrid w:val="0"/>
              <w:spacing w:before="60" w:after="60"/>
              <w:jc w:val="left"/>
              <w:rPr>
                <w:del w:id="2949" w:author="Jason Rhee" w:date="2023-02-20T17:27:00Z"/>
                <w:sz w:val="16"/>
                <w:szCs w:val="16"/>
                <w:lang w:val="en-GB"/>
              </w:rPr>
            </w:pPr>
            <w:del w:id="2950" w:author="Jason Rhee" w:date="2023-02-20T17:27:00Z">
              <w:r w:rsidDel="00B80D07">
                <w:rPr>
                  <w:sz w:val="16"/>
                  <w:szCs w:val="16"/>
                  <w:lang w:val="en-GB"/>
                </w:rPr>
                <w:delText>characterString</w:delText>
              </w:r>
            </w:del>
          </w:p>
        </w:tc>
        <w:tc>
          <w:tcPr>
            <w:tcW w:w="3060" w:type="dxa"/>
            <w:tcBorders>
              <w:bottom w:val="single" w:sz="4" w:space="0" w:color="000000"/>
            </w:tcBorders>
            <w:shd w:val="clear" w:color="auto" w:fill="auto"/>
            <w:tcPrChange w:id="2951" w:author="Jason Rhee" w:date="2023-02-20T15:49:00Z">
              <w:tcPr>
                <w:tcW w:w="3060" w:type="dxa"/>
                <w:tcBorders>
                  <w:bottom w:val="single" w:sz="4" w:space="0" w:color="000000"/>
                </w:tcBorders>
                <w:shd w:val="clear" w:color="auto" w:fill="auto"/>
              </w:tcPr>
            </w:tcPrChange>
          </w:tcPr>
          <w:p w14:paraId="782B4D0D" w14:textId="0A286F1F" w:rsidR="00C1698B" w:rsidRPr="002A5288" w:rsidDel="00B80D07" w:rsidRDefault="00C1698B" w:rsidP="00C1698B">
            <w:pPr>
              <w:snapToGrid w:val="0"/>
              <w:spacing w:before="60" w:after="60"/>
              <w:jc w:val="left"/>
              <w:rPr>
                <w:del w:id="2952" w:author="Jason Rhee" w:date="2023-02-20T17:27:00Z"/>
                <w:sz w:val="16"/>
                <w:szCs w:val="16"/>
                <w:lang w:val="en-GB"/>
              </w:rPr>
            </w:pPr>
            <w:del w:id="2953" w:author="Jason Rhee" w:date="2023-02-20T17:27:00Z">
              <w:r w:rsidDel="00B80D07">
                <w:rPr>
                  <w:sz w:val="16"/>
                  <w:szCs w:val="16"/>
                  <w:lang w:val="en-GB"/>
                </w:rPr>
                <w:delText>EPSG</w:delText>
              </w:r>
            </w:del>
          </w:p>
        </w:tc>
      </w:tr>
      <w:tr w:rsidR="00C1698B" w:rsidRPr="002A5288" w:rsidDel="008F34EE" w14:paraId="10A2AEA5" w14:textId="5FAA91F6" w:rsidTr="00EE37EB">
        <w:trPr>
          <w:cantSplit/>
          <w:trHeight w:val="171"/>
          <w:del w:id="2954" w:author="Jason Rhee" w:date="2023-02-20T17:32:00Z"/>
          <w:trPrChange w:id="2955" w:author="Jason Rhee" w:date="2023-02-20T15:49:00Z">
            <w:trPr>
              <w:cantSplit/>
              <w:trHeight w:val="171"/>
            </w:trPr>
          </w:trPrChange>
        </w:trPr>
        <w:tc>
          <w:tcPr>
            <w:tcW w:w="1080" w:type="dxa"/>
            <w:shd w:val="clear" w:color="auto" w:fill="auto"/>
            <w:tcPrChange w:id="2956" w:author="Jason Rhee" w:date="2023-02-20T15:49:00Z">
              <w:tcPr>
                <w:tcW w:w="1080" w:type="dxa"/>
                <w:shd w:val="clear" w:color="auto" w:fill="auto"/>
              </w:tcPr>
            </w:tcPrChange>
          </w:tcPr>
          <w:p w14:paraId="6C4EACC0" w14:textId="15C09D5E" w:rsidR="00C1698B" w:rsidRPr="002A5288" w:rsidDel="008F34EE" w:rsidRDefault="00C1698B" w:rsidP="00C1698B">
            <w:pPr>
              <w:snapToGrid w:val="0"/>
              <w:spacing w:before="60" w:after="60"/>
              <w:jc w:val="left"/>
              <w:rPr>
                <w:del w:id="2957" w:author="Jason Rhee" w:date="2023-02-20T17:32:00Z"/>
                <w:sz w:val="16"/>
                <w:szCs w:val="16"/>
                <w:lang w:val="en-GB"/>
              </w:rPr>
            </w:pPr>
            <w:del w:id="2958" w:author="Jason Rhee" w:date="2023-02-20T17:32:00Z">
              <w:r w:rsidDel="008F34EE">
                <w:rPr>
                  <w:sz w:val="16"/>
                  <w:szCs w:val="16"/>
                  <w:lang w:val="en-GB"/>
                </w:rPr>
                <w:delText>Attribute</w:delText>
              </w:r>
            </w:del>
          </w:p>
        </w:tc>
        <w:tc>
          <w:tcPr>
            <w:tcW w:w="2610" w:type="dxa"/>
            <w:shd w:val="clear" w:color="auto" w:fill="auto"/>
            <w:tcPrChange w:id="2959" w:author="Jason Rhee" w:date="2023-02-20T15:49:00Z">
              <w:tcPr>
                <w:tcW w:w="2610" w:type="dxa"/>
                <w:shd w:val="clear" w:color="auto" w:fill="auto"/>
              </w:tcPr>
            </w:tcPrChange>
          </w:tcPr>
          <w:p w14:paraId="214635E4" w14:textId="582D9D8E" w:rsidR="00C1698B" w:rsidRPr="002A5288" w:rsidDel="008F34EE" w:rsidRDefault="00C1698B" w:rsidP="00C1698B">
            <w:pPr>
              <w:snapToGrid w:val="0"/>
              <w:spacing w:before="60" w:after="60"/>
              <w:jc w:val="left"/>
              <w:rPr>
                <w:del w:id="2960" w:author="Jason Rhee" w:date="2023-02-20T17:32:00Z"/>
                <w:sz w:val="16"/>
                <w:szCs w:val="16"/>
                <w:lang w:val="en-GB"/>
              </w:rPr>
            </w:pPr>
            <w:del w:id="2961" w:author="Jason Rhee" w:date="2023-02-20T17:32:00Z">
              <w:r w:rsidDel="008F34EE">
                <w:rPr>
                  <w:sz w:val="16"/>
                  <w:szCs w:val="16"/>
                  <w:lang w:val="en-GB"/>
                </w:rPr>
                <w:delText>horizontalDatumValue</w:delText>
              </w:r>
            </w:del>
          </w:p>
        </w:tc>
        <w:tc>
          <w:tcPr>
            <w:tcW w:w="3510" w:type="dxa"/>
            <w:shd w:val="clear" w:color="auto" w:fill="auto"/>
            <w:tcPrChange w:id="2962" w:author="Jason Rhee" w:date="2023-02-20T15:49:00Z">
              <w:tcPr>
                <w:tcW w:w="3510" w:type="dxa"/>
                <w:shd w:val="clear" w:color="auto" w:fill="auto"/>
              </w:tcPr>
            </w:tcPrChange>
          </w:tcPr>
          <w:p w14:paraId="1D8E3449" w14:textId="15A08C90" w:rsidR="00C1698B" w:rsidDel="008F34EE" w:rsidRDefault="00C1698B" w:rsidP="00C1698B">
            <w:pPr>
              <w:snapToGrid w:val="0"/>
              <w:spacing w:before="60" w:after="60"/>
              <w:jc w:val="left"/>
              <w:rPr>
                <w:del w:id="2963" w:author="Jason Rhee" w:date="2023-02-20T17:32:00Z"/>
                <w:sz w:val="16"/>
                <w:szCs w:val="16"/>
                <w:lang w:val="en-GB"/>
              </w:rPr>
            </w:pPr>
            <w:del w:id="2964" w:author="Jason Rhee" w:date="2023-02-20T17:32:00Z">
              <w:r w:rsidDel="008F34EE">
                <w:rPr>
                  <w:sz w:val="16"/>
                  <w:szCs w:val="16"/>
                  <w:lang w:val="en-GB"/>
                </w:rPr>
                <w:delText>Horizontal Datum of the entire dataset</w:delText>
              </w:r>
            </w:del>
          </w:p>
        </w:tc>
        <w:tc>
          <w:tcPr>
            <w:tcW w:w="810" w:type="dxa"/>
            <w:shd w:val="clear" w:color="auto" w:fill="auto"/>
            <w:tcPrChange w:id="2965" w:author="Jason Rhee" w:date="2023-02-20T15:49:00Z">
              <w:tcPr>
                <w:tcW w:w="810" w:type="dxa"/>
                <w:shd w:val="clear" w:color="auto" w:fill="auto"/>
              </w:tcPr>
            </w:tcPrChange>
          </w:tcPr>
          <w:p w14:paraId="7378A0CB" w14:textId="0461C4BF" w:rsidR="00C1698B" w:rsidRPr="002A5288" w:rsidDel="008F34EE" w:rsidRDefault="00C1698B" w:rsidP="00C1698B">
            <w:pPr>
              <w:snapToGrid w:val="0"/>
              <w:spacing w:before="60" w:after="60"/>
              <w:jc w:val="center"/>
              <w:rPr>
                <w:del w:id="2966" w:author="Jason Rhee" w:date="2023-02-20T17:32:00Z"/>
                <w:sz w:val="16"/>
                <w:szCs w:val="16"/>
                <w:lang w:val="en-GB"/>
              </w:rPr>
            </w:pPr>
            <w:del w:id="2967" w:author="Jason Rhee" w:date="2023-02-20T17:32:00Z">
              <w:r w:rsidDel="008F34EE">
                <w:rPr>
                  <w:sz w:val="16"/>
                  <w:szCs w:val="16"/>
                  <w:lang w:val="en-GB"/>
                </w:rPr>
                <w:delText>1</w:delText>
              </w:r>
            </w:del>
          </w:p>
        </w:tc>
        <w:tc>
          <w:tcPr>
            <w:tcW w:w="2790" w:type="dxa"/>
            <w:shd w:val="clear" w:color="auto" w:fill="auto"/>
            <w:tcPrChange w:id="2968" w:author="Jason Rhee" w:date="2023-02-20T15:49:00Z">
              <w:tcPr>
                <w:tcW w:w="2790" w:type="dxa"/>
                <w:shd w:val="clear" w:color="auto" w:fill="auto"/>
              </w:tcPr>
            </w:tcPrChange>
          </w:tcPr>
          <w:p w14:paraId="75BD8880" w14:textId="77494D24" w:rsidR="00C1698B" w:rsidDel="008F34EE" w:rsidRDefault="00C1698B" w:rsidP="00C1698B">
            <w:pPr>
              <w:snapToGrid w:val="0"/>
              <w:spacing w:before="60" w:after="60"/>
              <w:jc w:val="left"/>
              <w:rPr>
                <w:del w:id="2969" w:author="Jason Rhee" w:date="2023-02-20T17:32:00Z"/>
                <w:sz w:val="16"/>
                <w:szCs w:val="16"/>
                <w:lang w:val="en-GB"/>
              </w:rPr>
            </w:pPr>
            <w:del w:id="2970" w:author="Jason Rhee" w:date="2023-02-20T17:32:00Z">
              <w:r w:rsidDel="008F34EE">
                <w:rPr>
                  <w:sz w:val="16"/>
                  <w:szCs w:val="16"/>
                  <w:lang w:val="en-GB"/>
                </w:rPr>
                <w:delText>Integer</w:delText>
              </w:r>
            </w:del>
          </w:p>
        </w:tc>
        <w:tc>
          <w:tcPr>
            <w:tcW w:w="3060" w:type="dxa"/>
            <w:shd w:val="clear" w:color="auto" w:fill="auto"/>
            <w:tcPrChange w:id="2971" w:author="Jason Rhee" w:date="2023-02-20T15:49:00Z">
              <w:tcPr>
                <w:tcW w:w="3060" w:type="dxa"/>
                <w:shd w:val="clear" w:color="auto" w:fill="auto"/>
              </w:tcPr>
            </w:tcPrChange>
          </w:tcPr>
          <w:p w14:paraId="032A80FA" w14:textId="654D4059" w:rsidR="00C1698B" w:rsidRPr="002A5288" w:rsidDel="008F34EE" w:rsidRDefault="00C1698B" w:rsidP="00C1698B">
            <w:pPr>
              <w:snapToGrid w:val="0"/>
              <w:spacing w:before="60" w:after="60"/>
              <w:jc w:val="left"/>
              <w:rPr>
                <w:del w:id="2972" w:author="Jason Rhee" w:date="2023-02-20T17:32:00Z"/>
                <w:sz w:val="16"/>
                <w:szCs w:val="16"/>
                <w:lang w:val="en-GB"/>
              </w:rPr>
            </w:pPr>
            <w:del w:id="2973" w:author="Jason Rhee" w:date="2023-02-20T17:32:00Z">
              <w:r w:rsidRPr="00DD7223" w:rsidDel="008F34EE">
                <w:rPr>
                  <w:rFonts w:cs="Arial"/>
                  <w:sz w:val="16"/>
                  <w:szCs w:val="16"/>
                </w:rPr>
                <w:delText>4326</w:delText>
              </w:r>
            </w:del>
          </w:p>
        </w:tc>
      </w:tr>
      <w:tr w:rsidR="00C1698B" w:rsidRPr="002A5288" w:rsidDel="006A1A66" w14:paraId="1007E355" w14:textId="24F4E129" w:rsidTr="00EE37EB">
        <w:trPr>
          <w:cantSplit/>
          <w:trHeight w:val="171"/>
          <w:del w:id="2974" w:author="Jason Rhee" w:date="2023-02-20T17:32:00Z"/>
          <w:trPrChange w:id="2975" w:author="Jason Rhee" w:date="2023-02-20T15:49:00Z">
            <w:trPr>
              <w:cantSplit/>
              <w:trHeight w:val="171"/>
            </w:trPr>
          </w:trPrChange>
        </w:trPr>
        <w:tc>
          <w:tcPr>
            <w:tcW w:w="1080" w:type="dxa"/>
            <w:shd w:val="clear" w:color="auto" w:fill="auto"/>
            <w:tcPrChange w:id="2976" w:author="Jason Rhee" w:date="2023-02-20T15:49:00Z">
              <w:tcPr>
                <w:tcW w:w="1080" w:type="dxa"/>
                <w:shd w:val="clear" w:color="auto" w:fill="auto"/>
              </w:tcPr>
            </w:tcPrChange>
          </w:tcPr>
          <w:p w14:paraId="4C12AFC8" w14:textId="5B6C5C6D" w:rsidR="00C1698B" w:rsidDel="006A1A66" w:rsidRDefault="00C1698B" w:rsidP="00C1698B">
            <w:pPr>
              <w:snapToGrid w:val="0"/>
              <w:spacing w:before="60" w:after="60"/>
              <w:jc w:val="left"/>
              <w:rPr>
                <w:del w:id="2977" w:author="Jason Rhee" w:date="2023-02-20T17:32:00Z"/>
                <w:sz w:val="16"/>
                <w:szCs w:val="16"/>
                <w:lang w:val="en-GB"/>
              </w:rPr>
            </w:pPr>
            <w:del w:id="2978" w:author="Jason Rhee" w:date="2023-02-20T17:32:00Z">
              <w:r w:rsidDel="006A1A66">
                <w:rPr>
                  <w:sz w:val="16"/>
                  <w:szCs w:val="16"/>
                  <w:lang w:val="en-GB"/>
                </w:rPr>
                <w:delText>Attribute</w:delText>
              </w:r>
            </w:del>
          </w:p>
        </w:tc>
        <w:tc>
          <w:tcPr>
            <w:tcW w:w="2610" w:type="dxa"/>
            <w:shd w:val="clear" w:color="auto" w:fill="auto"/>
            <w:tcPrChange w:id="2979" w:author="Jason Rhee" w:date="2023-02-20T15:49:00Z">
              <w:tcPr>
                <w:tcW w:w="2610" w:type="dxa"/>
                <w:shd w:val="clear" w:color="auto" w:fill="auto"/>
              </w:tcPr>
            </w:tcPrChange>
          </w:tcPr>
          <w:p w14:paraId="03EE7336" w14:textId="3A63734D" w:rsidR="00C1698B" w:rsidDel="006A1A66" w:rsidRDefault="00C1698B" w:rsidP="00C1698B">
            <w:pPr>
              <w:snapToGrid w:val="0"/>
              <w:spacing w:before="60" w:after="60"/>
              <w:jc w:val="left"/>
              <w:rPr>
                <w:del w:id="2980" w:author="Jason Rhee" w:date="2023-02-20T17:32:00Z"/>
                <w:sz w:val="16"/>
                <w:szCs w:val="16"/>
                <w:lang w:val="en-GB"/>
              </w:rPr>
            </w:pPr>
            <w:del w:id="2981" w:author="Jason Rhee" w:date="2023-02-20T17:32:00Z">
              <w:r w:rsidDel="006A1A66">
                <w:rPr>
                  <w:sz w:val="16"/>
                  <w:szCs w:val="16"/>
                  <w:lang w:val="en-GB"/>
                </w:rPr>
                <w:delText>epoch</w:delText>
              </w:r>
            </w:del>
          </w:p>
        </w:tc>
        <w:tc>
          <w:tcPr>
            <w:tcW w:w="3510" w:type="dxa"/>
            <w:shd w:val="clear" w:color="auto" w:fill="auto"/>
            <w:tcPrChange w:id="2982" w:author="Jason Rhee" w:date="2023-02-20T15:49:00Z">
              <w:tcPr>
                <w:tcW w:w="3510" w:type="dxa"/>
                <w:shd w:val="clear" w:color="auto" w:fill="auto"/>
              </w:tcPr>
            </w:tcPrChange>
          </w:tcPr>
          <w:p w14:paraId="6DC69324" w14:textId="2334B98C" w:rsidR="00C1698B" w:rsidDel="006A1A66" w:rsidRDefault="00C1698B" w:rsidP="00C1698B">
            <w:pPr>
              <w:snapToGrid w:val="0"/>
              <w:spacing w:before="60" w:after="60"/>
              <w:jc w:val="left"/>
              <w:rPr>
                <w:del w:id="2983" w:author="Jason Rhee" w:date="2023-02-20T17:32:00Z"/>
                <w:sz w:val="16"/>
                <w:szCs w:val="16"/>
                <w:lang w:val="en-GB"/>
              </w:rPr>
            </w:pPr>
            <w:del w:id="2984" w:author="Jason Rhee" w:date="2023-02-20T17:32:00Z">
              <w:r w:rsidRPr="001A3DF5" w:rsidDel="006A1A66">
                <w:rPr>
                  <w:sz w:val="16"/>
                  <w:szCs w:val="16"/>
                  <w:lang w:val="en-GB"/>
                </w:rPr>
                <w:delText>Code denoting the epoch of the geodetic datum used by the CRS.</w:delText>
              </w:r>
            </w:del>
          </w:p>
        </w:tc>
        <w:tc>
          <w:tcPr>
            <w:tcW w:w="810" w:type="dxa"/>
            <w:shd w:val="clear" w:color="auto" w:fill="auto"/>
            <w:tcPrChange w:id="2985" w:author="Jason Rhee" w:date="2023-02-20T15:49:00Z">
              <w:tcPr>
                <w:tcW w:w="810" w:type="dxa"/>
                <w:shd w:val="clear" w:color="auto" w:fill="auto"/>
              </w:tcPr>
            </w:tcPrChange>
          </w:tcPr>
          <w:p w14:paraId="7607B294" w14:textId="0FA55A96" w:rsidR="00C1698B" w:rsidDel="006A1A66" w:rsidRDefault="00C1698B" w:rsidP="00C1698B">
            <w:pPr>
              <w:snapToGrid w:val="0"/>
              <w:spacing w:before="60" w:after="60"/>
              <w:jc w:val="center"/>
              <w:rPr>
                <w:del w:id="2986" w:author="Jason Rhee" w:date="2023-02-20T17:32:00Z"/>
                <w:sz w:val="16"/>
                <w:szCs w:val="16"/>
                <w:lang w:val="en-GB"/>
              </w:rPr>
            </w:pPr>
            <w:del w:id="2987" w:author="Jason Rhee" w:date="2023-02-20T17:32:00Z">
              <w:r w:rsidDel="006A1A66">
                <w:rPr>
                  <w:sz w:val="16"/>
                  <w:szCs w:val="16"/>
                  <w:lang w:val="en-GB"/>
                </w:rPr>
                <w:delText>0..1</w:delText>
              </w:r>
            </w:del>
          </w:p>
        </w:tc>
        <w:tc>
          <w:tcPr>
            <w:tcW w:w="2790" w:type="dxa"/>
            <w:shd w:val="clear" w:color="auto" w:fill="auto"/>
            <w:tcPrChange w:id="2988" w:author="Jason Rhee" w:date="2023-02-20T15:49:00Z">
              <w:tcPr>
                <w:tcW w:w="2790" w:type="dxa"/>
                <w:shd w:val="clear" w:color="auto" w:fill="auto"/>
              </w:tcPr>
            </w:tcPrChange>
          </w:tcPr>
          <w:p w14:paraId="205AC430" w14:textId="3556D774" w:rsidR="00C1698B" w:rsidDel="006A1A66" w:rsidRDefault="00C1698B" w:rsidP="00C1698B">
            <w:pPr>
              <w:snapToGrid w:val="0"/>
              <w:spacing w:before="60" w:after="60"/>
              <w:jc w:val="left"/>
              <w:rPr>
                <w:del w:id="2989" w:author="Jason Rhee" w:date="2023-02-20T17:32:00Z"/>
                <w:sz w:val="16"/>
                <w:szCs w:val="16"/>
                <w:lang w:val="en-GB"/>
              </w:rPr>
            </w:pPr>
            <w:del w:id="2990" w:author="Jason Rhee" w:date="2023-02-20T17:32:00Z">
              <w:r w:rsidDel="006A1A66">
                <w:rPr>
                  <w:sz w:val="16"/>
                  <w:szCs w:val="16"/>
                  <w:lang w:val="en-GB"/>
                </w:rPr>
                <w:delText>CharacterString</w:delText>
              </w:r>
            </w:del>
          </w:p>
        </w:tc>
        <w:tc>
          <w:tcPr>
            <w:tcW w:w="3060" w:type="dxa"/>
            <w:shd w:val="clear" w:color="auto" w:fill="auto"/>
            <w:tcPrChange w:id="2991" w:author="Jason Rhee" w:date="2023-02-20T15:49:00Z">
              <w:tcPr>
                <w:tcW w:w="3060" w:type="dxa"/>
                <w:shd w:val="clear" w:color="auto" w:fill="auto"/>
              </w:tcPr>
            </w:tcPrChange>
          </w:tcPr>
          <w:p w14:paraId="552538FB" w14:textId="5FB7B057" w:rsidR="00C1698B" w:rsidDel="006A1A66" w:rsidRDefault="000D1858" w:rsidP="00C1698B">
            <w:pPr>
              <w:snapToGrid w:val="0"/>
              <w:spacing w:before="60" w:after="60"/>
              <w:jc w:val="left"/>
              <w:rPr>
                <w:del w:id="2992" w:author="Jason Rhee" w:date="2023-02-20T17:32:00Z"/>
                <w:rFonts w:cs="Arial"/>
                <w:sz w:val="16"/>
                <w:szCs w:val="16"/>
              </w:rPr>
            </w:pPr>
            <w:del w:id="2993" w:author="Jason Rhee" w:date="2023-02-20T17:32:00Z">
              <w:r w:rsidDel="006A1A66">
                <w:rPr>
                  <w:rFonts w:cs="Arial"/>
                  <w:sz w:val="16"/>
                  <w:szCs w:val="16"/>
                </w:rPr>
                <w:delText>For example,</w:delText>
              </w:r>
              <w:r w:rsidR="00C1698B" w:rsidRPr="001A3DF5" w:rsidDel="006A1A66">
                <w:rPr>
                  <w:rFonts w:cs="Arial"/>
                  <w:sz w:val="16"/>
                  <w:szCs w:val="16"/>
                </w:rPr>
                <w:delText xml:space="preserve"> G1762 for the 2013-10-16 realization of the geodetic datum for WGS84</w:delText>
              </w:r>
            </w:del>
          </w:p>
        </w:tc>
      </w:tr>
      <w:tr w:rsidR="00C1698B" w:rsidRPr="002A5288" w:rsidDel="006C4EBE" w14:paraId="055B6144" w14:textId="4A36A580" w:rsidTr="00EE37EB">
        <w:trPr>
          <w:cantSplit/>
          <w:trHeight w:val="171"/>
          <w:del w:id="2994" w:author="Jason Rhee" w:date="2023-02-20T17:35:00Z"/>
          <w:trPrChange w:id="2995" w:author="Jason Rhee" w:date="2023-02-20T15:49:00Z">
            <w:trPr>
              <w:cantSplit/>
              <w:trHeight w:val="171"/>
            </w:trPr>
          </w:trPrChange>
        </w:trPr>
        <w:tc>
          <w:tcPr>
            <w:tcW w:w="1080" w:type="dxa"/>
            <w:tcPrChange w:id="2996" w:author="Jason Rhee" w:date="2023-02-20T15:49:00Z">
              <w:tcPr>
                <w:tcW w:w="1080" w:type="dxa"/>
              </w:tcPr>
            </w:tcPrChange>
          </w:tcPr>
          <w:p w14:paraId="19A8E7CF" w14:textId="0F6143D8" w:rsidR="00C1698B" w:rsidRPr="002A5288" w:rsidDel="006C4EBE" w:rsidRDefault="00C1698B" w:rsidP="00C1698B">
            <w:pPr>
              <w:snapToGrid w:val="0"/>
              <w:spacing w:before="60" w:after="60"/>
              <w:jc w:val="left"/>
              <w:rPr>
                <w:del w:id="2997" w:author="Jason Rhee" w:date="2023-02-20T17:35:00Z"/>
                <w:sz w:val="16"/>
                <w:szCs w:val="16"/>
                <w:lang w:val="en-GB"/>
              </w:rPr>
            </w:pPr>
            <w:del w:id="2998" w:author="Jason Rhee" w:date="2023-02-20T17:35:00Z">
              <w:r w:rsidRPr="002A5288" w:rsidDel="006C4EBE">
                <w:rPr>
                  <w:sz w:val="16"/>
                  <w:szCs w:val="16"/>
                  <w:lang w:val="en-GB"/>
                </w:rPr>
                <w:delText>Attribute</w:delText>
              </w:r>
            </w:del>
          </w:p>
        </w:tc>
        <w:tc>
          <w:tcPr>
            <w:tcW w:w="2610" w:type="dxa"/>
            <w:shd w:val="clear" w:color="auto" w:fill="FFFFFF"/>
            <w:tcPrChange w:id="2999" w:author="Jason Rhee" w:date="2023-02-20T15:49:00Z">
              <w:tcPr>
                <w:tcW w:w="2610" w:type="dxa"/>
                <w:shd w:val="clear" w:color="auto" w:fill="FFFFFF"/>
              </w:tcPr>
            </w:tcPrChange>
          </w:tcPr>
          <w:p w14:paraId="7FD19EF3" w14:textId="0BD0A7BC" w:rsidR="00C1698B" w:rsidRPr="002A5288" w:rsidDel="006C4EBE" w:rsidRDefault="00C1698B" w:rsidP="00C1698B">
            <w:pPr>
              <w:snapToGrid w:val="0"/>
              <w:spacing w:before="60" w:after="60"/>
              <w:jc w:val="left"/>
              <w:rPr>
                <w:del w:id="3000" w:author="Jason Rhee" w:date="2023-02-20T17:35:00Z"/>
                <w:sz w:val="16"/>
                <w:szCs w:val="16"/>
                <w:lang w:val="en-GB"/>
              </w:rPr>
            </w:pPr>
            <w:del w:id="3001" w:author="Jason Rhee" w:date="2023-02-20T17:35:00Z">
              <w:r w:rsidRPr="002A5288" w:rsidDel="006C4EBE">
                <w:rPr>
                  <w:sz w:val="16"/>
                  <w:szCs w:val="16"/>
                  <w:lang w:val="en-GB"/>
                </w:rPr>
                <w:delText>verticalDatum</w:delText>
              </w:r>
            </w:del>
          </w:p>
        </w:tc>
        <w:tc>
          <w:tcPr>
            <w:tcW w:w="3510" w:type="dxa"/>
            <w:shd w:val="clear" w:color="auto" w:fill="FFFFFF"/>
            <w:tcPrChange w:id="3002" w:author="Jason Rhee" w:date="2023-02-20T15:49:00Z">
              <w:tcPr>
                <w:tcW w:w="3510" w:type="dxa"/>
                <w:shd w:val="clear" w:color="auto" w:fill="FFFFFF"/>
              </w:tcPr>
            </w:tcPrChange>
          </w:tcPr>
          <w:p w14:paraId="27CBDDAB" w14:textId="74474A97" w:rsidR="00C1698B" w:rsidRPr="002A5288" w:rsidDel="006C4EBE" w:rsidRDefault="00C1698B" w:rsidP="00C1698B">
            <w:pPr>
              <w:snapToGrid w:val="0"/>
              <w:spacing w:before="60" w:after="60"/>
              <w:jc w:val="left"/>
              <w:rPr>
                <w:del w:id="3003" w:author="Jason Rhee" w:date="2023-02-20T17:35:00Z"/>
                <w:sz w:val="16"/>
                <w:szCs w:val="16"/>
                <w:lang w:val="en-GB"/>
              </w:rPr>
            </w:pPr>
            <w:del w:id="3004" w:author="Jason Rhee" w:date="2023-02-20T17:35:00Z">
              <w:r w:rsidDel="006C4EBE">
                <w:rPr>
                  <w:sz w:val="16"/>
                  <w:szCs w:val="16"/>
                  <w:lang w:val="en-GB"/>
                </w:rPr>
                <w:delText>Vertical Datum of the entire dataset</w:delText>
              </w:r>
            </w:del>
          </w:p>
        </w:tc>
        <w:tc>
          <w:tcPr>
            <w:tcW w:w="810" w:type="dxa"/>
            <w:shd w:val="clear" w:color="auto" w:fill="FFFFFF"/>
            <w:tcPrChange w:id="3005" w:author="Jason Rhee" w:date="2023-02-20T15:49:00Z">
              <w:tcPr>
                <w:tcW w:w="810" w:type="dxa"/>
                <w:shd w:val="clear" w:color="auto" w:fill="FFFFFF"/>
              </w:tcPr>
            </w:tcPrChange>
          </w:tcPr>
          <w:p w14:paraId="5303B9AB" w14:textId="23E2C20F" w:rsidR="00C1698B" w:rsidRPr="002A5288" w:rsidDel="006C4EBE" w:rsidRDefault="00C1698B" w:rsidP="00C1698B">
            <w:pPr>
              <w:snapToGrid w:val="0"/>
              <w:spacing w:before="60" w:after="60"/>
              <w:jc w:val="center"/>
              <w:rPr>
                <w:del w:id="3006" w:author="Jason Rhee" w:date="2023-02-20T17:35:00Z"/>
                <w:sz w:val="16"/>
                <w:szCs w:val="16"/>
                <w:lang w:val="en-GB"/>
              </w:rPr>
            </w:pPr>
            <w:del w:id="3007" w:author="Jason Rhee" w:date="2023-02-20T17:35:00Z">
              <w:r w:rsidDel="006C4EBE">
                <w:rPr>
                  <w:sz w:val="16"/>
                  <w:szCs w:val="16"/>
                  <w:lang w:val="en-GB"/>
                </w:rPr>
                <w:delText>0..</w:delText>
              </w:r>
              <w:r w:rsidRPr="002A5288" w:rsidDel="006C4EBE">
                <w:rPr>
                  <w:sz w:val="16"/>
                  <w:szCs w:val="16"/>
                  <w:lang w:val="en-GB"/>
                </w:rPr>
                <w:delText>1</w:delText>
              </w:r>
            </w:del>
          </w:p>
        </w:tc>
        <w:tc>
          <w:tcPr>
            <w:tcW w:w="2790" w:type="dxa"/>
            <w:shd w:val="clear" w:color="auto" w:fill="FFFFFF"/>
            <w:tcPrChange w:id="3008" w:author="Jason Rhee" w:date="2023-02-20T15:49:00Z">
              <w:tcPr>
                <w:tcW w:w="2790" w:type="dxa"/>
                <w:shd w:val="clear" w:color="auto" w:fill="FFFFFF"/>
              </w:tcPr>
            </w:tcPrChange>
          </w:tcPr>
          <w:p w14:paraId="50F6B913" w14:textId="7E891257" w:rsidR="00C1698B" w:rsidRPr="002A5288" w:rsidDel="006C4EBE" w:rsidRDefault="00C1698B" w:rsidP="00C1698B">
            <w:pPr>
              <w:snapToGrid w:val="0"/>
              <w:spacing w:before="60" w:after="60"/>
              <w:jc w:val="left"/>
              <w:rPr>
                <w:del w:id="3009" w:author="Jason Rhee" w:date="2023-02-20T17:35:00Z"/>
                <w:sz w:val="16"/>
                <w:szCs w:val="16"/>
                <w:lang w:val="en-GB"/>
              </w:rPr>
            </w:pPr>
            <w:del w:id="3010" w:author="Jason Rhee" w:date="2023-02-20T17:35:00Z">
              <w:r w:rsidDel="006C4EBE">
                <w:rPr>
                  <w:sz w:val="16"/>
                  <w:szCs w:val="16"/>
                  <w:lang w:val="en-GB"/>
                </w:rPr>
                <w:delText>S100_VerticalAndSoundingDatum</w:delText>
              </w:r>
            </w:del>
          </w:p>
        </w:tc>
        <w:tc>
          <w:tcPr>
            <w:tcW w:w="3060" w:type="dxa"/>
            <w:shd w:val="clear" w:color="auto" w:fill="FFFFFF"/>
            <w:tcPrChange w:id="3011" w:author="Jason Rhee" w:date="2023-02-20T15:49:00Z">
              <w:tcPr>
                <w:tcW w:w="3060" w:type="dxa"/>
                <w:shd w:val="clear" w:color="auto" w:fill="FFFFFF"/>
              </w:tcPr>
            </w:tcPrChange>
          </w:tcPr>
          <w:p w14:paraId="2426F395" w14:textId="6B918F62" w:rsidR="00C1698B" w:rsidRPr="002A5288" w:rsidDel="006C4EBE" w:rsidRDefault="00C1698B" w:rsidP="00C1698B">
            <w:pPr>
              <w:snapToGrid w:val="0"/>
              <w:spacing w:before="60" w:after="60"/>
              <w:jc w:val="left"/>
              <w:rPr>
                <w:del w:id="3012" w:author="Jason Rhee" w:date="2023-02-20T17:35:00Z"/>
                <w:sz w:val="16"/>
                <w:szCs w:val="16"/>
                <w:lang w:val="en-GB"/>
              </w:rPr>
            </w:pPr>
          </w:p>
        </w:tc>
      </w:tr>
      <w:tr w:rsidR="00C1698B" w:rsidRPr="002A5288" w:rsidDel="006C4EBE" w14:paraId="1A6EA6FA" w14:textId="0C002507" w:rsidTr="00EE37EB">
        <w:trPr>
          <w:cantSplit/>
          <w:trHeight w:val="155"/>
          <w:del w:id="3013" w:author="Jason Rhee" w:date="2023-02-20T17:35:00Z"/>
          <w:trPrChange w:id="3014" w:author="Jason Rhee" w:date="2023-02-20T15:49:00Z">
            <w:trPr>
              <w:cantSplit/>
              <w:trHeight w:val="155"/>
            </w:trPr>
          </w:trPrChange>
        </w:trPr>
        <w:tc>
          <w:tcPr>
            <w:tcW w:w="1080" w:type="dxa"/>
            <w:tcPrChange w:id="3015" w:author="Jason Rhee" w:date="2023-02-20T15:49:00Z">
              <w:tcPr>
                <w:tcW w:w="1080" w:type="dxa"/>
              </w:tcPr>
            </w:tcPrChange>
          </w:tcPr>
          <w:p w14:paraId="1DAF21C8" w14:textId="70883A8C" w:rsidR="00C1698B" w:rsidRPr="002A5288" w:rsidDel="006C4EBE" w:rsidRDefault="00C1698B" w:rsidP="00C1698B">
            <w:pPr>
              <w:snapToGrid w:val="0"/>
              <w:spacing w:before="60" w:after="60"/>
              <w:jc w:val="left"/>
              <w:rPr>
                <w:del w:id="3016" w:author="Jason Rhee" w:date="2023-02-20T17:35:00Z"/>
                <w:sz w:val="16"/>
                <w:szCs w:val="16"/>
                <w:lang w:val="en-GB"/>
              </w:rPr>
            </w:pPr>
            <w:del w:id="3017" w:author="Jason Rhee" w:date="2023-02-20T17:35:00Z">
              <w:r w:rsidRPr="002A5288" w:rsidDel="006C4EBE">
                <w:rPr>
                  <w:sz w:val="16"/>
                  <w:szCs w:val="16"/>
                  <w:lang w:val="en-GB"/>
                </w:rPr>
                <w:delText>Attribute</w:delText>
              </w:r>
            </w:del>
          </w:p>
        </w:tc>
        <w:tc>
          <w:tcPr>
            <w:tcW w:w="2610" w:type="dxa"/>
            <w:shd w:val="clear" w:color="auto" w:fill="FFFFFF"/>
            <w:tcPrChange w:id="3018" w:author="Jason Rhee" w:date="2023-02-20T15:49:00Z">
              <w:tcPr>
                <w:tcW w:w="2610" w:type="dxa"/>
                <w:shd w:val="clear" w:color="auto" w:fill="FFFFFF"/>
              </w:tcPr>
            </w:tcPrChange>
          </w:tcPr>
          <w:p w14:paraId="62AFB259" w14:textId="351AB471" w:rsidR="00C1698B" w:rsidRPr="002A5288" w:rsidDel="006C4EBE" w:rsidRDefault="00C1698B" w:rsidP="00C1698B">
            <w:pPr>
              <w:snapToGrid w:val="0"/>
              <w:spacing w:before="60" w:after="60"/>
              <w:jc w:val="left"/>
              <w:rPr>
                <w:del w:id="3019" w:author="Jason Rhee" w:date="2023-02-20T17:35:00Z"/>
                <w:sz w:val="16"/>
                <w:szCs w:val="16"/>
                <w:lang w:val="en-GB"/>
              </w:rPr>
            </w:pPr>
            <w:del w:id="3020" w:author="Jason Rhee" w:date="2023-02-20T17:35:00Z">
              <w:r w:rsidRPr="002A5288" w:rsidDel="006C4EBE">
                <w:rPr>
                  <w:sz w:val="16"/>
                  <w:szCs w:val="16"/>
                  <w:lang w:val="en-GB"/>
                </w:rPr>
                <w:delText>soundingDatum</w:delText>
              </w:r>
            </w:del>
          </w:p>
        </w:tc>
        <w:tc>
          <w:tcPr>
            <w:tcW w:w="3510" w:type="dxa"/>
            <w:shd w:val="clear" w:color="auto" w:fill="FFFFFF"/>
            <w:tcPrChange w:id="3021" w:author="Jason Rhee" w:date="2023-02-20T15:49:00Z">
              <w:tcPr>
                <w:tcW w:w="3510" w:type="dxa"/>
                <w:shd w:val="clear" w:color="auto" w:fill="FFFFFF"/>
              </w:tcPr>
            </w:tcPrChange>
          </w:tcPr>
          <w:p w14:paraId="0959DF1F" w14:textId="120E00B9" w:rsidR="00C1698B" w:rsidRPr="002A5288" w:rsidDel="006C4EBE" w:rsidRDefault="00C1698B" w:rsidP="00C1698B">
            <w:pPr>
              <w:snapToGrid w:val="0"/>
              <w:spacing w:before="60" w:after="60"/>
              <w:jc w:val="left"/>
              <w:rPr>
                <w:del w:id="3022" w:author="Jason Rhee" w:date="2023-02-20T17:35:00Z"/>
                <w:sz w:val="16"/>
                <w:szCs w:val="16"/>
                <w:lang w:val="en-GB"/>
              </w:rPr>
            </w:pPr>
            <w:del w:id="3023" w:author="Jason Rhee" w:date="2023-02-20T17:35:00Z">
              <w:r w:rsidDel="006C4EBE">
                <w:rPr>
                  <w:sz w:val="16"/>
                  <w:szCs w:val="16"/>
                  <w:lang w:val="en-GB"/>
                </w:rPr>
                <w:delText>Sounding Datum of the entire dataset</w:delText>
              </w:r>
            </w:del>
          </w:p>
        </w:tc>
        <w:tc>
          <w:tcPr>
            <w:tcW w:w="810" w:type="dxa"/>
            <w:shd w:val="clear" w:color="auto" w:fill="FFFFFF"/>
            <w:tcPrChange w:id="3024" w:author="Jason Rhee" w:date="2023-02-20T15:49:00Z">
              <w:tcPr>
                <w:tcW w:w="810" w:type="dxa"/>
                <w:shd w:val="clear" w:color="auto" w:fill="FFFFFF"/>
              </w:tcPr>
            </w:tcPrChange>
          </w:tcPr>
          <w:p w14:paraId="57D1531F" w14:textId="7E23CCFD" w:rsidR="00C1698B" w:rsidRPr="002A5288" w:rsidDel="006C4EBE" w:rsidRDefault="00C1698B" w:rsidP="00C1698B">
            <w:pPr>
              <w:snapToGrid w:val="0"/>
              <w:spacing w:before="60" w:after="60"/>
              <w:jc w:val="center"/>
              <w:rPr>
                <w:del w:id="3025" w:author="Jason Rhee" w:date="2023-02-20T17:35:00Z"/>
                <w:sz w:val="16"/>
                <w:szCs w:val="16"/>
                <w:lang w:val="en-GB"/>
              </w:rPr>
            </w:pPr>
            <w:del w:id="3026" w:author="Jason Rhee" w:date="2023-02-20T17:35:00Z">
              <w:r w:rsidDel="006C4EBE">
                <w:rPr>
                  <w:sz w:val="16"/>
                  <w:szCs w:val="16"/>
                  <w:lang w:val="en-GB"/>
                </w:rPr>
                <w:delText>0..1</w:delText>
              </w:r>
            </w:del>
          </w:p>
        </w:tc>
        <w:tc>
          <w:tcPr>
            <w:tcW w:w="2790" w:type="dxa"/>
            <w:shd w:val="clear" w:color="auto" w:fill="FFFFFF"/>
            <w:tcPrChange w:id="3027" w:author="Jason Rhee" w:date="2023-02-20T15:49:00Z">
              <w:tcPr>
                <w:tcW w:w="2790" w:type="dxa"/>
                <w:shd w:val="clear" w:color="auto" w:fill="FFFFFF"/>
              </w:tcPr>
            </w:tcPrChange>
          </w:tcPr>
          <w:p w14:paraId="146EA235" w14:textId="380EAC2E" w:rsidR="00C1698B" w:rsidRPr="002A5288" w:rsidDel="006C4EBE" w:rsidRDefault="00C1698B" w:rsidP="00C1698B">
            <w:pPr>
              <w:snapToGrid w:val="0"/>
              <w:spacing w:before="60" w:after="60"/>
              <w:jc w:val="left"/>
              <w:rPr>
                <w:del w:id="3028" w:author="Jason Rhee" w:date="2023-02-20T17:35:00Z"/>
                <w:sz w:val="16"/>
                <w:szCs w:val="16"/>
                <w:lang w:val="en-GB"/>
              </w:rPr>
            </w:pPr>
            <w:del w:id="3029" w:author="Jason Rhee" w:date="2023-02-20T17:35:00Z">
              <w:r w:rsidDel="006C4EBE">
                <w:rPr>
                  <w:sz w:val="16"/>
                  <w:szCs w:val="16"/>
                  <w:lang w:val="en-GB"/>
                </w:rPr>
                <w:delText>S100_VerticalAndSoundingDatum</w:delText>
              </w:r>
            </w:del>
          </w:p>
        </w:tc>
        <w:tc>
          <w:tcPr>
            <w:tcW w:w="3060" w:type="dxa"/>
            <w:shd w:val="clear" w:color="auto" w:fill="FFFFFF"/>
            <w:tcPrChange w:id="3030" w:author="Jason Rhee" w:date="2023-02-20T15:49:00Z">
              <w:tcPr>
                <w:tcW w:w="3060" w:type="dxa"/>
                <w:shd w:val="clear" w:color="auto" w:fill="FFFFFF"/>
              </w:tcPr>
            </w:tcPrChange>
          </w:tcPr>
          <w:p w14:paraId="73518BD7" w14:textId="25F03A7A" w:rsidR="00C1698B" w:rsidRPr="002A5288" w:rsidDel="006C4EBE" w:rsidRDefault="00C1698B" w:rsidP="00C1698B">
            <w:pPr>
              <w:snapToGrid w:val="0"/>
              <w:spacing w:before="60" w:after="60"/>
              <w:jc w:val="left"/>
              <w:rPr>
                <w:del w:id="3031" w:author="Jason Rhee" w:date="2023-02-20T17:35:00Z"/>
                <w:sz w:val="16"/>
                <w:szCs w:val="16"/>
                <w:lang w:val="en-GB"/>
              </w:rPr>
            </w:pPr>
          </w:p>
        </w:tc>
      </w:tr>
      <w:tr w:rsidR="00C1698B" w:rsidRPr="002A5288" w14:paraId="0DD216CF" w14:textId="77777777" w:rsidTr="00EE37EB">
        <w:trPr>
          <w:cantSplit/>
          <w:trHeight w:val="155"/>
          <w:trPrChange w:id="3032" w:author="Jason Rhee" w:date="2023-02-20T15:49:00Z">
            <w:trPr>
              <w:cantSplit/>
              <w:trHeight w:val="155"/>
            </w:trPr>
          </w:trPrChange>
        </w:trPr>
        <w:tc>
          <w:tcPr>
            <w:tcW w:w="1080" w:type="dxa"/>
            <w:tcPrChange w:id="3033" w:author="Jason Rhee" w:date="2023-02-20T15:49:00Z">
              <w:tcPr>
                <w:tcW w:w="1080" w:type="dxa"/>
              </w:tcPr>
            </w:tcPrChange>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3034" w:author="Jason Rhee" w:date="2023-02-20T15:49:00Z">
              <w:tcPr>
                <w:tcW w:w="2610" w:type="dxa"/>
              </w:tcPr>
            </w:tcPrChange>
          </w:tcPr>
          <w:p w14:paraId="3B15809C" w14:textId="4D9D5622" w:rsidR="00C1698B" w:rsidRPr="002A5288" w:rsidRDefault="00057572" w:rsidP="00C1698B">
            <w:pPr>
              <w:snapToGrid w:val="0"/>
              <w:spacing w:before="60" w:after="60"/>
              <w:jc w:val="left"/>
              <w:rPr>
                <w:sz w:val="16"/>
                <w:szCs w:val="16"/>
                <w:lang w:val="en-GB"/>
              </w:rPr>
            </w:pPr>
            <w:proofErr w:type="spellStart"/>
            <w:ins w:id="3035" w:author="Jason Rhee" w:date="2023-02-20T17:36:00Z">
              <w:r w:rsidRPr="00426B25">
                <w:rPr>
                  <w:sz w:val="16"/>
                  <w:szCs w:val="16"/>
                  <w:lang w:val="en-GB"/>
                </w:rPr>
                <w:t>encodingFormat</w:t>
              </w:r>
            </w:ins>
            <w:proofErr w:type="spellEnd"/>
            <w:del w:id="3036" w:author="Jason Rhee" w:date="2023-02-20T17:36:00Z">
              <w:r w:rsidR="00C1698B" w:rsidRPr="002A5288" w:rsidDel="00057572">
                <w:rPr>
                  <w:sz w:val="16"/>
                  <w:szCs w:val="16"/>
                  <w:lang w:val="en-GB"/>
                </w:rPr>
                <w:delText>dataType</w:delText>
              </w:r>
            </w:del>
          </w:p>
        </w:tc>
        <w:tc>
          <w:tcPr>
            <w:tcW w:w="3510" w:type="dxa"/>
            <w:tcPrChange w:id="3037" w:author="Jason Rhee" w:date="2023-02-20T15:49:00Z">
              <w:tcPr>
                <w:tcW w:w="3510" w:type="dxa"/>
              </w:tcPr>
            </w:tcPrChange>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Change w:id="3038" w:author="Jason Rhee" w:date="2023-02-20T15:49:00Z">
              <w:tcPr>
                <w:tcW w:w="810" w:type="dxa"/>
              </w:tcPr>
            </w:tcPrChange>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3039" w:author="Jason Rhee" w:date="2023-02-20T15:49:00Z">
              <w:tcPr>
                <w:tcW w:w="2790" w:type="dxa"/>
              </w:tcPr>
            </w:tcPrChange>
          </w:tcPr>
          <w:p w14:paraId="2AB78AE8" w14:textId="12B2B587" w:rsidR="00C1698B" w:rsidRPr="002A5288" w:rsidRDefault="00107783" w:rsidP="00C1698B">
            <w:pPr>
              <w:snapToGrid w:val="0"/>
              <w:spacing w:before="60" w:after="60"/>
              <w:jc w:val="left"/>
              <w:rPr>
                <w:sz w:val="16"/>
                <w:szCs w:val="16"/>
                <w:lang w:val="en-GB"/>
              </w:rPr>
            </w:pPr>
            <w:ins w:id="3040" w:author="Jason Rhee" w:date="2023-02-20T17:37:00Z">
              <w:r w:rsidRPr="00426B25">
                <w:rPr>
                  <w:sz w:val="16"/>
                  <w:szCs w:val="16"/>
                  <w:lang w:val="fr-CA"/>
                </w:rPr>
                <w:t>S100</w:t>
              </w:r>
            </w:ins>
            <w:ins w:id="3041" w:author="Jason Rhee" w:date="2023-02-23T09:34:00Z">
              <w:r w:rsidR="000F0270">
                <w:t>_</w:t>
              </w:r>
              <w:proofErr w:type="spellStart"/>
              <w:r w:rsidR="000F0270" w:rsidRPr="000F0270">
                <w:rPr>
                  <w:sz w:val="16"/>
                  <w:szCs w:val="16"/>
                  <w:lang w:val="fr-CA"/>
                </w:rPr>
                <w:t>EncodingFormat</w:t>
              </w:r>
              <w:proofErr w:type="spellEnd"/>
              <w:r w:rsidR="000F0270" w:rsidRPr="000F0270" w:rsidDel="00107783">
                <w:rPr>
                  <w:sz w:val="16"/>
                  <w:szCs w:val="16"/>
                  <w:lang w:val="fr-CA"/>
                </w:rPr>
                <w:t xml:space="preserve"> </w:t>
              </w:r>
            </w:ins>
            <w:del w:id="3042" w:author="Jason Rhee" w:date="2023-02-20T17:37:00Z">
              <w:r w:rsidR="00C1698B" w:rsidRPr="002A5288" w:rsidDel="00107783">
                <w:rPr>
                  <w:sz w:val="16"/>
                  <w:szCs w:val="16"/>
                  <w:lang w:val="en-GB"/>
                </w:rPr>
                <w:delText>S100_DataFormat</w:delText>
              </w:r>
            </w:del>
          </w:p>
        </w:tc>
        <w:tc>
          <w:tcPr>
            <w:tcW w:w="3060" w:type="dxa"/>
            <w:tcPrChange w:id="3043" w:author="Jason Rhee" w:date="2023-02-20T15:49:00Z">
              <w:tcPr>
                <w:tcW w:w="3060" w:type="dxa"/>
              </w:tcPr>
            </w:tcPrChange>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rsidDel="00171B32" w14:paraId="4A19A5CB" w14:textId="1ABCE546" w:rsidTr="00EE37EB">
        <w:trPr>
          <w:cantSplit/>
          <w:trHeight w:val="155"/>
          <w:del w:id="3044" w:author="Jason Rhee" w:date="2023-02-20T17:37:00Z"/>
          <w:trPrChange w:id="3045" w:author="Jason Rhee" w:date="2023-02-20T15:49:00Z">
            <w:trPr>
              <w:cantSplit/>
              <w:trHeight w:val="155"/>
            </w:trPr>
          </w:trPrChange>
        </w:trPr>
        <w:tc>
          <w:tcPr>
            <w:tcW w:w="1080" w:type="dxa"/>
            <w:tcPrChange w:id="3046" w:author="Jason Rhee" w:date="2023-02-20T15:49:00Z">
              <w:tcPr>
                <w:tcW w:w="1080" w:type="dxa"/>
              </w:tcPr>
            </w:tcPrChange>
          </w:tcPr>
          <w:p w14:paraId="4FC1B21B" w14:textId="7E48D3F2" w:rsidR="00C1698B" w:rsidRPr="002A5288" w:rsidDel="00171B32" w:rsidRDefault="00C1698B" w:rsidP="00C1698B">
            <w:pPr>
              <w:snapToGrid w:val="0"/>
              <w:spacing w:before="60" w:after="60"/>
              <w:jc w:val="left"/>
              <w:rPr>
                <w:del w:id="3047" w:author="Jason Rhee" w:date="2023-02-20T17:37:00Z"/>
                <w:sz w:val="16"/>
                <w:szCs w:val="16"/>
                <w:lang w:val="en-GB"/>
              </w:rPr>
            </w:pPr>
            <w:del w:id="3048" w:author="Jason Rhee" w:date="2023-02-20T17:37:00Z">
              <w:r w:rsidRPr="002A5288" w:rsidDel="00171B32">
                <w:rPr>
                  <w:sz w:val="16"/>
                  <w:szCs w:val="16"/>
                  <w:lang w:val="en-GB"/>
                </w:rPr>
                <w:delText>Attribute</w:delText>
              </w:r>
            </w:del>
          </w:p>
        </w:tc>
        <w:tc>
          <w:tcPr>
            <w:tcW w:w="2610" w:type="dxa"/>
            <w:tcPrChange w:id="3049" w:author="Jason Rhee" w:date="2023-02-20T15:49:00Z">
              <w:tcPr>
                <w:tcW w:w="2610" w:type="dxa"/>
              </w:tcPr>
            </w:tcPrChange>
          </w:tcPr>
          <w:p w14:paraId="54DA8468" w14:textId="22A21F7B" w:rsidR="00C1698B" w:rsidRPr="002A5288" w:rsidDel="00171B32" w:rsidRDefault="00C1698B" w:rsidP="00C1698B">
            <w:pPr>
              <w:snapToGrid w:val="0"/>
              <w:spacing w:before="60" w:after="60"/>
              <w:jc w:val="left"/>
              <w:rPr>
                <w:del w:id="3050" w:author="Jason Rhee" w:date="2023-02-20T17:37:00Z"/>
                <w:sz w:val="16"/>
                <w:szCs w:val="16"/>
                <w:lang w:val="en-GB"/>
              </w:rPr>
            </w:pPr>
            <w:del w:id="3051" w:author="Jason Rhee" w:date="2023-02-20T17:37:00Z">
              <w:r w:rsidRPr="002A5288" w:rsidDel="00171B32">
                <w:rPr>
                  <w:sz w:val="16"/>
                  <w:szCs w:val="16"/>
                  <w:lang w:val="en-GB"/>
                </w:rPr>
                <w:delText>dataTypeVersion</w:delText>
              </w:r>
            </w:del>
          </w:p>
        </w:tc>
        <w:tc>
          <w:tcPr>
            <w:tcW w:w="3510" w:type="dxa"/>
            <w:tcPrChange w:id="3052" w:author="Jason Rhee" w:date="2023-02-20T15:49:00Z">
              <w:tcPr>
                <w:tcW w:w="3510" w:type="dxa"/>
              </w:tcPr>
            </w:tcPrChange>
          </w:tcPr>
          <w:p w14:paraId="5E167860" w14:textId="27CCD9CE" w:rsidR="00C1698B" w:rsidRPr="002A5288" w:rsidDel="00171B32" w:rsidRDefault="00C1698B" w:rsidP="00C1698B">
            <w:pPr>
              <w:snapToGrid w:val="0"/>
              <w:spacing w:before="60" w:after="60"/>
              <w:jc w:val="left"/>
              <w:rPr>
                <w:del w:id="3053" w:author="Jason Rhee" w:date="2023-02-20T17:37:00Z"/>
                <w:sz w:val="16"/>
                <w:szCs w:val="16"/>
                <w:lang w:val="en-GB"/>
              </w:rPr>
            </w:pPr>
            <w:del w:id="3054" w:author="Jason Rhee" w:date="2023-02-20T17:37:00Z">
              <w:r w:rsidRPr="002A5288" w:rsidDel="00171B32">
                <w:rPr>
                  <w:sz w:val="16"/>
                  <w:szCs w:val="16"/>
                  <w:lang w:val="en-GB"/>
                </w:rPr>
                <w:delText>The version number of the dataType.</w:delText>
              </w:r>
            </w:del>
          </w:p>
        </w:tc>
        <w:tc>
          <w:tcPr>
            <w:tcW w:w="810" w:type="dxa"/>
            <w:tcPrChange w:id="3055" w:author="Jason Rhee" w:date="2023-02-20T15:49:00Z">
              <w:tcPr>
                <w:tcW w:w="810" w:type="dxa"/>
              </w:tcPr>
            </w:tcPrChange>
          </w:tcPr>
          <w:p w14:paraId="1F14D89D" w14:textId="58AF0B2D" w:rsidR="00C1698B" w:rsidRPr="002A5288" w:rsidDel="00171B32" w:rsidRDefault="00C1698B" w:rsidP="00C1698B">
            <w:pPr>
              <w:snapToGrid w:val="0"/>
              <w:spacing w:before="60" w:after="60"/>
              <w:jc w:val="center"/>
              <w:rPr>
                <w:del w:id="3056" w:author="Jason Rhee" w:date="2023-02-20T17:37:00Z"/>
                <w:sz w:val="16"/>
                <w:szCs w:val="16"/>
                <w:lang w:val="en-GB"/>
              </w:rPr>
            </w:pPr>
            <w:del w:id="3057" w:author="Jason Rhee" w:date="2023-02-20T17:37:00Z">
              <w:r w:rsidDel="00171B32">
                <w:rPr>
                  <w:sz w:val="16"/>
                  <w:szCs w:val="16"/>
                  <w:lang w:val="en-GB"/>
                </w:rPr>
                <w:delText>1</w:delText>
              </w:r>
            </w:del>
          </w:p>
        </w:tc>
        <w:tc>
          <w:tcPr>
            <w:tcW w:w="2790" w:type="dxa"/>
            <w:tcPrChange w:id="3058" w:author="Jason Rhee" w:date="2023-02-20T15:49:00Z">
              <w:tcPr>
                <w:tcW w:w="2790" w:type="dxa"/>
              </w:tcPr>
            </w:tcPrChange>
          </w:tcPr>
          <w:p w14:paraId="7DC6BB6D" w14:textId="6D2848E6" w:rsidR="00C1698B" w:rsidRPr="002A5288" w:rsidDel="00171B32" w:rsidRDefault="00C1698B" w:rsidP="00C1698B">
            <w:pPr>
              <w:snapToGrid w:val="0"/>
              <w:spacing w:before="60" w:after="60"/>
              <w:jc w:val="left"/>
              <w:rPr>
                <w:del w:id="3059" w:author="Jason Rhee" w:date="2023-02-20T17:37:00Z"/>
                <w:sz w:val="16"/>
                <w:szCs w:val="16"/>
                <w:lang w:val="en-GB"/>
              </w:rPr>
            </w:pPr>
            <w:del w:id="3060" w:author="Jason Rhee" w:date="2023-02-20T17:37:00Z">
              <w:r w:rsidRPr="002A5288" w:rsidDel="00171B32">
                <w:rPr>
                  <w:sz w:val="16"/>
                  <w:szCs w:val="16"/>
                  <w:lang w:val="en-GB"/>
                </w:rPr>
                <w:delText>CharacterString</w:delText>
              </w:r>
            </w:del>
          </w:p>
        </w:tc>
        <w:tc>
          <w:tcPr>
            <w:tcW w:w="3060" w:type="dxa"/>
            <w:tcPrChange w:id="3061" w:author="Jason Rhee" w:date="2023-02-20T15:49:00Z">
              <w:tcPr>
                <w:tcW w:w="3060" w:type="dxa"/>
              </w:tcPr>
            </w:tcPrChange>
          </w:tcPr>
          <w:p w14:paraId="4C112DDF" w14:textId="2D3D10DE" w:rsidR="00C1698B" w:rsidRPr="002A5288" w:rsidDel="00171B32" w:rsidRDefault="00C1698B" w:rsidP="00C1698B">
            <w:pPr>
              <w:snapToGrid w:val="0"/>
              <w:spacing w:before="60" w:after="60"/>
              <w:jc w:val="left"/>
              <w:rPr>
                <w:del w:id="3062" w:author="Jason Rhee" w:date="2023-02-20T17:37:00Z"/>
                <w:sz w:val="16"/>
                <w:szCs w:val="16"/>
                <w:lang w:val="en-GB"/>
              </w:rPr>
            </w:pPr>
            <w:del w:id="3063" w:author="Jason Rhee" w:date="2023-02-20T17:37:00Z">
              <w:r w:rsidRPr="00651F98" w:rsidDel="00171B32">
                <w:rPr>
                  <w:sz w:val="16"/>
                  <w:szCs w:val="16"/>
                  <w:lang w:val="en-GB"/>
                </w:rPr>
                <w:delText>3,2,1 S-100 4.0.0 Profile</w:delText>
              </w:r>
            </w:del>
          </w:p>
        </w:tc>
      </w:tr>
      <w:tr w:rsidR="00C1698B" w:rsidRPr="002A5288" w14:paraId="2F846A08" w14:textId="45BCD416" w:rsidTr="00EE37EB">
        <w:trPr>
          <w:cantSplit/>
          <w:trHeight w:val="171"/>
          <w:trPrChange w:id="3064" w:author="Jason Rhee" w:date="2023-02-20T15:49:00Z">
            <w:trPr>
              <w:cantSplit/>
              <w:trHeight w:val="171"/>
            </w:trPr>
          </w:trPrChange>
        </w:trPr>
        <w:tc>
          <w:tcPr>
            <w:tcW w:w="1080" w:type="dxa"/>
            <w:tcPrChange w:id="3065" w:author="Jason Rhee" w:date="2023-02-20T15:49:00Z">
              <w:tcPr>
                <w:tcW w:w="1080" w:type="dxa"/>
              </w:tcPr>
            </w:tcPrChange>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3066" w:author="Jason Rhee" w:date="2023-02-20T15:49:00Z">
              <w:tcPr>
                <w:tcW w:w="2610" w:type="dxa"/>
              </w:tcPr>
            </w:tcPrChange>
          </w:tcPr>
          <w:p w14:paraId="1E494773" w14:textId="7B51A950" w:rsidR="00C1698B" w:rsidRPr="002A5288" w:rsidRDefault="00C1698B" w:rsidP="00C1698B">
            <w:pPr>
              <w:snapToGrid w:val="0"/>
              <w:spacing w:before="60" w:after="60"/>
              <w:jc w:val="left"/>
              <w:rPr>
                <w:sz w:val="16"/>
                <w:szCs w:val="16"/>
                <w:lang w:val="en-GB"/>
              </w:rPr>
            </w:pPr>
            <w:proofErr w:type="spellStart"/>
            <w:r>
              <w:rPr>
                <w:sz w:val="16"/>
                <w:szCs w:val="16"/>
                <w:lang w:val="en-GB"/>
              </w:rPr>
              <w:t>dataCoverage</w:t>
            </w:r>
            <w:proofErr w:type="spellEnd"/>
          </w:p>
        </w:tc>
        <w:tc>
          <w:tcPr>
            <w:tcW w:w="3510" w:type="dxa"/>
            <w:tcPrChange w:id="3067" w:author="Jason Rhee" w:date="2023-02-20T15:49:00Z">
              <w:tcPr>
                <w:tcW w:w="3510" w:type="dxa"/>
              </w:tcPr>
            </w:tcPrChange>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Change w:id="3068" w:author="Jason Rhee" w:date="2023-02-20T15:49:00Z">
              <w:tcPr>
                <w:tcW w:w="810" w:type="dxa"/>
              </w:tcPr>
            </w:tcPrChange>
          </w:tcPr>
          <w:p w14:paraId="449A10CA" w14:textId="659728B5" w:rsidR="00C1698B" w:rsidRDefault="00C1698B" w:rsidP="00C1698B">
            <w:pPr>
              <w:snapToGrid w:val="0"/>
              <w:spacing w:before="60" w:after="60"/>
              <w:jc w:val="center"/>
              <w:rPr>
                <w:sz w:val="16"/>
                <w:szCs w:val="16"/>
                <w:lang w:val="en-GB"/>
              </w:rPr>
            </w:pPr>
            <w:proofErr w:type="gramStart"/>
            <w:r>
              <w:rPr>
                <w:sz w:val="16"/>
                <w:szCs w:val="16"/>
                <w:lang w:val="en-GB"/>
              </w:rPr>
              <w:t>1..*</w:t>
            </w:r>
            <w:proofErr w:type="gramEnd"/>
          </w:p>
        </w:tc>
        <w:tc>
          <w:tcPr>
            <w:tcW w:w="2790" w:type="dxa"/>
            <w:tcPrChange w:id="3069" w:author="Jason Rhee" w:date="2023-02-20T15:49:00Z">
              <w:tcPr>
                <w:tcW w:w="2790" w:type="dxa"/>
              </w:tcPr>
            </w:tcPrChange>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Change w:id="3070" w:author="Jason Rhee" w:date="2023-02-20T15:49:00Z">
              <w:tcPr>
                <w:tcW w:w="3060" w:type="dxa"/>
              </w:tcPr>
            </w:tcPrChange>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EE37EB">
        <w:trPr>
          <w:cantSplit/>
          <w:trHeight w:val="155"/>
          <w:trPrChange w:id="3071" w:author="Jason Rhee" w:date="2023-02-20T15:49:00Z">
            <w:trPr>
              <w:cantSplit/>
              <w:trHeight w:val="155"/>
            </w:trPr>
          </w:trPrChange>
        </w:trPr>
        <w:tc>
          <w:tcPr>
            <w:tcW w:w="1080" w:type="dxa"/>
            <w:tcPrChange w:id="3072" w:author="Jason Rhee" w:date="2023-02-20T15:49:00Z">
              <w:tcPr>
                <w:tcW w:w="1080" w:type="dxa"/>
              </w:tcPr>
            </w:tcPrChange>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3073" w:author="Jason Rhee" w:date="2023-02-20T15:49:00Z">
              <w:tcPr>
                <w:tcW w:w="2610" w:type="dxa"/>
              </w:tcPr>
            </w:tcPrChange>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Change w:id="3074" w:author="Jason Rhee" w:date="2023-02-20T15:49:00Z">
              <w:tcPr>
                <w:tcW w:w="3510" w:type="dxa"/>
              </w:tcPr>
            </w:tcPrChange>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Change w:id="3075" w:author="Jason Rhee" w:date="2023-02-20T15:49:00Z">
              <w:tcPr>
                <w:tcW w:w="810" w:type="dxa"/>
              </w:tcPr>
            </w:tcPrChange>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Change w:id="3076" w:author="Jason Rhee" w:date="2023-02-20T15:49:00Z">
              <w:tcPr>
                <w:tcW w:w="2790" w:type="dxa"/>
              </w:tcPr>
            </w:tcPrChange>
          </w:tcPr>
          <w:p w14:paraId="57D1119D" w14:textId="39258FBF"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Change w:id="3077" w:author="Jason Rhee" w:date="2023-02-20T15:49:00Z">
              <w:tcPr>
                <w:tcW w:w="3060" w:type="dxa"/>
              </w:tcPr>
            </w:tcPrChange>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rsidDel="00171B32" w14:paraId="33FA1F7F" w14:textId="3A8687A3" w:rsidTr="00EE37EB">
        <w:trPr>
          <w:cantSplit/>
          <w:trHeight w:val="342"/>
          <w:del w:id="3078" w:author="Jason Rhee" w:date="2023-02-20T17:37:00Z"/>
          <w:trPrChange w:id="3079" w:author="Jason Rhee" w:date="2023-02-20T15:49:00Z">
            <w:trPr>
              <w:cantSplit/>
              <w:trHeight w:val="342"/>
            </w:trPr>
          </w:trPrChange>
        </w:trPr>
        <w:tc>
          <w:tcPr>
            <w:tcW w:w="1080" w:type="dxa"/>
            <w:tcPrChange w:id="3080" w:author="Jason Rhee" w:date="2023-02-20T15:49:00Z">
              <w:tcPr>
                <w:tcW w:w="1080" w:type="dxa"/>
              </w:tcPr>
            </w:tcPrChange>
          </w:tcPr>
          <w:p w14:paraId="192C5D4C" w14:textId="73CB4D55" w:rsidR="00C1698B" w:rsidRPr="002A5288" w:rsidDel="00171B32" w:rsidRDefault="00C1698B" w:rsidP="00C1698B">
            <w:pPr>
              <w:snapToGrid w:val="0"/>
              <w:spacing w:before="60" w:after="60"/>
              <w:jc w:val="left"/>
              <w:rPr>
                <w:del w:id="3081" w:author="Jason Rhee" w:date="2023-02-20T17:37:00Z"/>
                <w:sz w:val="16"/>
                <w:szCs w:val="16"/>
                <w:lang w:val="en-GB"/>
              </w:rPr>
            </w:pPr>
            <w:del w:id="3082" w:author="Jason Rhee" w:date="2023-02-20T17:37:00Z">
              <w:r w:rsidDel="00171B32">
                <w:rPr>
                  <w:sz w:val="16"/>
                  <w:szCs w:val="16"/>
                  <w:lang w:val="en-GB"/>
                </w:rPr>
                <w:delText>Attribute</w:delText>
              </w:r>
            </w:del>
          </w:p>
        </w:tc>
        <w:tc>
          <w:tcPr>
            <w:tcW w:w="2610" w:type="dxa"/>
            <w:tcPrChange w:id="3083" w:author="Jason Rhee" w:date="2023-02-20T15:49:00Z">
              <w:tcPr>
                <w:tcW w:w="2610" w:type="dxa"/>
              </w:tcPr>
            </w:tcPrChange>
          </w:tcPr>
          <w:p w14:paraId="5603EBFF" w14:textId="19823662" w:rsidR="00C1698B" w:rsidRPr="002A5288" w:rsidDel="00171B32" w:rsidRDefault="00C1698B" w:rsidP="00C1698B">
            <w:pPr>
              <w:snapToGrid w:val="0"/>
              <w:spacing w:before="60" w:after="60"/>
              <w:jc w:val="left"/>
              <w:rPr>
                <w:del w:id="3084" w:author="Jason Rhee" w:date="2023-02-20T17:37:00Z"/>
                <w:sz w:val="16"/>
                <w:szCs w:val="16"/>
                <w:lang w:val="en-GB"/>
              </w:rPr>
            </w:pPr>
            <w:del w:id="3085" w:author="Jason Rhee" w:date="2023-02-20T17:37:00Z">
              <w:r w:rsidRPr="00DD7223" w:rsidDel="00171B32">
                <w:rPr>
                  <w:rFonts w:cs="Arial"/>
                  <w:sz w:val="16"/>
                  <w:szCs w:val="16"/>
                </w:rPr>
                <w:delText>layerI</w:delText>
              </w:r>
              <w:r w:rsidDel="00171B32">
                <w:rPr>
                  <w:rFonts w:cs="Arial"/>
                  <w:sz w:val="16"/>
                  <w:szCs w:val="16"/>
                </w:rPr>
                <w:delText>D</w:delText>
              </w:r>
            </w:del>
          </w:p>
        </w:tc>
        <w:tc>
          <w:tcPr>
            <w:tcW w:w="3510" w:type="dxa"/>
            <w:tcPrChange w:id="3086" w:author="Jason Rhee" w:date="2023-02-20T15:49:00Z">
              <w:tcPr>
                <w:tcW w:w="3510" w:type="dxa"/>
              </w:tcPr>
            </w:tcPrChange>
          </w:tcPr>
          <w:p w14:paraId="6F818919" w14:textId="7A2AD2C7" w:rsidR="00C1698B" w:rsidRPr="002A5288" w:rsidDel="00171B32" w:rsidRDefault="00C1698B" w:rsidP="00C1698B">
            <w:pPr>
              <w:spacing w:before="60" w:after="60"/>
              <w:jc w:val="left"/>
              <w:rPr>
                <w:del w:id="3087" w:author="Jason Rhee" w:date="2023-02-20T17:37:00Z"/>
                <w:sz w:val="16"/>
                <w:szCs w:val="16"/>
                <w:lang w:val="en-GB"/>
              </w:rPr>
            </w:pPr>
            <w:del w:id="3088" w:author="Jason Rhee" w:date="2023-02-20T17:37:00Z">
              <w:r w:rsidDel="00171B32">
                <w:rPr>
                  <w:rFonts w:cs="Arial"/>
                  <w:sz w:val="16"/>
                  <w:szCs w:val="16"/>
                </w:rPr>
                <w:delText>Identifies other layers with which this dataset is intended to be used or portrayed</w:delText>
              </w:r>
            </w:del>
          </w:p>
        </w:tc>
        <w:tc>
          <w:tcPr>
            <w:tcW w:w="810" w:type="dxa"/>
            <w:tcPrChange w:id="3089" w:author="Jason Rhee" w:date="2023-02-20T15:49:00Z">
              <w:tcPr>
                <w:tcW w:w="810" w:type="dxa"/>
              </w:tcPr>
            </w:tcPrChange>
          </w:tcPr>
          <w:p w14:paraId="577580C3" w14:textId="7434C762" w:rsidR="00C1698B" w:rsidRPr="002A5288" w:rsidDel="00171B32" w:rsidRDefault="00C1698B" w:rsidP="00C1698B">
            <w:pPr>
              <w:snapToGrid w:val="0"/>
              <w:spacing w:before="60" w:after="60"/>
              <w:jc w:val="center"/>
              <w:rPr>
                <w:del w:id="3090" w:author="Jason Rhee" w:date="2023-02-20T17:37:00Z"/>
                <w:sz w:val="16"/>
                <w:szCs w:val="16"/>
                <w:lang w:val="en-GB"/>
              </w:rPr>
            </w:pPr>
            <w:del w:id="3091" w:author="Jason Rhee" w:date="2023-02-20T17:37:00Z">
              <w:r w:rsidDel="00171B32">
                <w:rPr>
                  <w:rFonts w:cs="Arial"/>
                  <w:sz w:val="16"/>
                  <w:szCs w:val="16"/>
                </w:rPr>
                <w:delText>0</w:delText>
              </w:r>
              <w:r w:rsidRPr="00DD7223" w:rsidDel="00171B32">
                <w:rPr>
                  <w:rFonts w:cs="Arial"/>
                  <w:sz w:val="16"/>
                  <w:szCs w:val="16"/>
                </w:rPr>
                <w:delText>..*</w:delText>
              </w:r>
            </w:del>
          </w:p>
        </w:tc>
        <w:tc>
          <w:tcPr>
            <w:tcW w:w="2790" w:type="dxa"/>
            <w:tcPrChange w:id="3092" w:author="Jason Rhee" w:date="2023-02-20T15:49:00Z">
              <w:tcPr>
                <w:tcW w:w="2790" w:type="dxa"/>
              </w:tcPr>
            </w:tcPrChange>
          </w:tcPr>
          <w:p w14:paraId="51D99C45" w14:textId="3C0E53EA" w:rsidR="00C1698B" w:rsidRPr="002A5288" w:rsidDel="00171B32" w:rsidRDefault="00C1698B" w:rsidP="00C1698B">
            <w:pPr>
              <w:snapToGrid w:val="0"/>
              <w:spacing w:before="60" w:after="60"/>
              <w:jc w:val="left"/>
              <w:rPr>
                <w:del w:id="3093" w:author="Jason Rhee" w:date="2023-02-20T17:37:00Z"/>
                <w:sz w:val="16"/>
                <w:szCs w:val="16"/>
                <w:lang w:val="en-GB"/>
              </w:rPr>
            </w:pPr>
            <w:del w:id="3094" w:author="Jason Rhee" w:date="2023-02-20T17:37:00Z">
              <w:r w:rsidDel="00171B32">
                <w:rPr>
                  <w:rFonts w:cs="Arial"/>
                  <w:sz w:val="16"/>
                  <w:szCs w:val="16"/>
                </w:rPr>
                <w:delText>CharacterString</w:delText>
              </w:r>
            </w:del>
          </w:p>
        </w:tc>
        <w:tc>
          <w:tcPr>
            <w:tcW w:w="3060" w:type="dxa"/>
            <w:tcPrChange w:id="3095" w:author="Jason Rhee" w:date="2023-02-20T15:49:00Z">
              <w:tcPr>
                <w:tcW w:w="3060" w:type="dxa"/>
              </w:tcPr>
            </w:tcPrChange>
          </w:tcPr>
          <w:p w14:paraId="244CDE55" w14:textId="3D568058" w:rsidR="00C1698B" w:rsidRPr="002A5288" w:rsidDel="00171B32" w:rsidRDefault="00C1698B" w:rsidP="00C1698B">
            <w:pPr>
              <w:snapToGrid w:val="0"/>
              <w:spacing w:before="60" w:after="60"/>
              <w:jc w:val="left"/>
              <w:rPr>
                <w:del w:id="3096" w:author="Jason Rhee" w:date="2023-02-20T17:37:00Z"/>
                <w:sz w:val="16"/>
                <w:szCs w:val="16"/>
                <w:lang w:val="en-GB"/>
              </w:rPr>
            </w:pPr>
            <w:del w:id="3097" w:author="Jason Rhee" w:date="2023-02-20T17:37:00Z">
              <w:r w:rsidRPr="00651F98" w:rsidDel="00171B32">
                <w:rPr>
                  <w:sz w:val="16"/>
                  <w:szCs w:val="16"/>
                  <w:lang w:val="en-GB"/>
                </w:rPr>
                <w:delText>In navigation system, S-129 datasets must be used with ENC.</w:delText>
              </w:r>
            </w:del>
          </w:p>
        </w:tc>
      </w:tr>
      <w:tr w:rsidR="00C1698B" w:rsidRPr="002A5288" w14:paraId="3E98EA61" w14:textId="2847C15F" w:rsidTr="00EE37EB">
        <w:trPr>
          <w:cantSplit/>
          <w:trHeight w:val="342"/>
          <w:trPrChange w:id="3098" w:author="Jason Rhee" w:date="2023-02-20T15:49:00Z">
            <w:trPr>
              <w:cantSplit/>
              <w:trHeight w:val="342"/>
            </w:trPr>
          </w:trPrChange>
        </w:trPr>
        <w:tc>
          <w:tcPr>
            <w:tcW w:w="1080" w:type="dxa"/>
            <w:vAlign w:val="center"/>
            <w:tcPrChange w:id="3099" w:author="Jason Rhee" w:date="2023-02-20T15:49:00Z">
              <w:tcPr>
                <w:tcW w:w="1080" w:type="dxa"/>
                <w:vAlign w:val="center"/>
              </w:tcPr>
            </w:tcPrChange>
          </w:tcPr>
          <w:p w14:paraId="1D9722F5" w14:textId="15485ACC" w:rsidR="00C1698B" w:rsidRDefault="00C1698B" w:rsidP="00C1698B">
            <w:pPr>
              <w:snapToGrid w:val="0"/>
              <w:spacing w:before="60" w:after="60"/>
              <w:jc w:val="left"/>
              <w:rPr>
                <w:sz w:val="16"/>
                <w:szCs w:val="16"/>
                <w:lang w:val="en-GB"/>
              </w:rPr>
            </w:pPr>
            <w:r>
              <w:rPr>
                <w:sz w:val="16"/>
                <w:szCs w:val="16"/>
                <w:lang w:val="en-GB"/>
              </w:rPr>
              <w:t>Attribute</w:t>
            </w:r>
          </w:p>
        </w:tc>
        <w:tc>
          <w:tcPr>
            <w:tcW w:w="2610" w:type="dxa"/>
            <w:vAlign w:val="center"/>
            <w:tcPrChange w:id="3100" w:author="Jason Rhee" w:date="2023-02-20T15:49:00Z">
              <w:tcPr>
                <w:tcW w:w="2610" w:type="dxa"/>
                <w:vAlign w:val="center"/>
              </w:tcPr>
            </w:tcPrChange>
          </w:tcPr>
          <w:p w14:paraId="4A24BFFC" w14:textId="2FA72125" w:rsidR="00C1698B" w:rsidRPr="00DD7223" w:rsidRDefault="00C1698B" w:rsidP="00C1698B">
            <w:pPr>
              <w:snapToGrid w:val="0"/>
              <w:spacing w:before="60" w:after="60"/>
              <w:jc w:val="left"/>
              <w:rPr>
                <w:rFonts w:cs="Arial"/>
                <w:sz w:val="16"/>
                <w:szCs w:val="16"/>
              </w:rPr>
            </w:pPr>
            <w:proofErr w:type="spellStart"/>
            <w:r>
              <w:rPr>
                <w:sz w:val="16"/>
                <w:szCs w:val="16"/>
                <w:lang w:val="en-GB"/>
              </w:rPr>
              <w:t>defaultLocale</w:t>
            </w:r>
            <w:proofErr w:type="spellEnd"/>
          </w:p>
        </w:tc>
        <w:tc>
          <w:tcPr>
            <w:tcW w:w="3510" w:type="dxa"/>
            <w:vAlign w:val="center"/>
            <w:tcPrChange w:id="3101" w:author="Jason Rhee" w:date="2023-02-20T15:49:00Z">
              <w:tcPr>
                <w:tcW w:w="3510" w:type="dxa"/>
                <w:vAlign w:val="center"/>
              </w:tcPr>
            </w:tcPrChange>
          </w:tcPr>
          <w:p w14:paraId="7EE5FC1D" w14:textId="2009B18E" w:rsidR="00C1698B" w:rsidRDefault="00171B32" w:rsidP="00C1698B">
            <w:pPr>
              <w:spacing w:before="60" w:after="60"/>
              <w:jc w:val="left"/>
              <w:rPr>
                <w:rFonts w:cs="Arial"/>
                <w:sz w:val="16"/>
                <w:szCs w:val="16"/>
              </w:rPr>
            </w:pPr>
            <w:ins w:id="3102" w:author="Jason Rhee" w:date="2023-02-20T17:38:00Z">
              <w:r w:rsidRPr="008611B4">
                <w:rPr>
                  <w:sz w:val="16"/>
                  <w:szCs w:val="16"/>
                </w:rPr>
                <w:t>Default language and character set used in the dataset</w:t>
              </w:r>
            </w:ins>
            <w:del w:id="3103" w:author="Jason Rhee" w:date="2023-02-20T17:38:00Z">
              <w:r w:rsidR="00C1698B" w:rsidDel="00171B32">
                <w:rPr>
                  <w:sz w:val="16"/>
                  <w:szCs w:val="16"/>
                  <w:lang w:val="en-GB"/>
                </w:rPr>
                <w:delText>default language and character set used in the exchange catalogue</w:delText>
              </w:r>
            </w:del>
          </w:p>
        </w:tc>
        <w:tc>
          <w:tcPr>
            <w:tcW w:w="810" w:type="dxa"/>
            <w:vAlign w:val="center"/>
            <w:tcPrChange w:id="3104" w:author="Jason Rhee" w:date="2023-02-20T15:49:00Z">
              <w:tcPr>
                <w:tcW w:w="810" w:type="dxa"/>
                <w:vAlign w:val="center"/>
              </w:tcPr>
            </w:tcPrChange>
          </w:tcPr>
          <w:p w14:paraId="5805CF02" w14:textId="170EC34F" w:rsidR="00C1698B" w:rsidRDefault="00C1698B" w:rsidP="00C1698B">
            <w:pPr>
              <w:snapToGrid w:val="0"/>
              <w:spacing w:before="60" w:after="60"/>
              <w:jc w:val="center"/>
              <w:rPr>
                <w:rFonts w:cs="Arial"/>
                <w:sz w:val="16"/>
                <w:szCs w:val="16"/>
              </w:rPr>
            </w:pPr>
            <w:r>
              <w:rPr>
                <w:sz w:val="16"/>
                <w:szCs w:val="16"/>
                <w:lang w:val="en-GB"/>
              </w:rPr>
              <w:t>1</w:t>
            </w:r>
          </w:p>
        </w:tc>
        <w:tc>
          <w:tcPr>
            <w:tcW w:w="2790" w:type="dxa"/>
            <w:vAlign w:val="center"/>
            <w:tcPrChange w:id="3105" w:author="Jason Rhee" w:date="2023-02-20T15:49:00Z">
              <w:tcPr>
                <w:tcW w:w="2790" w:type="dxa"/>
                <w:vAlign w:val="center"/>
              </w:tcPr>
            </w:tcPrChange>
          </w:tcPr>
          <w:p w14:paraId="71E35DE9" w14:textId="1494D232" w:rsidR="00C1698B" w:rsidRDefault="00C1698B" w:rsidP="00C1698B">
            <w:pPr>
              <w:snapToGrid w:val="0"/>
              <w:spacing w:before="60" w:after="60"/>
              <w:jc w:val="left"/>
              <w:rPr>
                <w:rFonts w:cs="Arial"/>
                <w:sz w:val="16"/>
                <w:szCs w:val="16"/>
              </w:rPr>
            </w:pPr>
            <w:proofErr w:type="spellStart"/>
            <w:r>
              <w:rPr>
                <w:sz w:val="16"/>
                <w:szCs w:val="16"/>
                <w:lang w:val="en-GB"/>
              </w:rPr>
              <w:t>PT_Locale</w:t>
            </w:r>
            <w:proofErr w:type="spellEnd"/>
          </w:p>
        </w:tc>
        <w:tc>
          <w:tcPr>
            <w:tcW w:w="3060" w:type="dxa"/>
            <w:vAlign w:val="center"/>
            <w:tcPrChange w:id="3106" w:author="Jason Rhee" w:date="2023-02-20T15:49:00Z">
              <w:tcPr>
                <w:tcW w:w="3060" w:type="dxa"/>
                <w:vAlign w:val="center"/>
              </w:tcPr>
            </w:tcPrChange>
          </w:tcPr>
          <w:p w14:paraId="3A9699D9" w14:textId="6FD30730" w:rsidR="00C1698B" w:rsidRDefault="00171B32" w:rsidP="00C1698B">
            <w:pPr>
              <w:snapToGrid w:val="0"/>
              <w:spacing w:before="60" w:after="60"/>
              <w:jc w:val="left"/>
              <w:rPr>
                <w:sz w:val="16"/>
                <w:szCs w:val="16"/>
                <w:lang w:val="en-GB"/>
              </w:rPr>
            </w:pPr>
            <w:ins w:id="3107" w:author="Jason Rhee" w:date="2023-02-20T17:38:00Z">
              <w:r w:rsidRPr="000E086D">
                <w:rPr>
                  <w:sz w:val="16"/>
                  <w:szCs w:val="16"/>
                  <w:lang w:val="en-GB"/>
                </w:rPr>
                <w:t xml:space="preserve">In absence of </w:t>
              </w:r>
              <w:proofErr w:type="spellStart"/>
              <w:r w:rsidRPr="000E086D">
                <w:rPr>
                  <w:sz w:val="16"/>
                  <w:szCs w:val="16"/>
                  <w:lang w:val="en-GB"/>
                </w:rPr>
                <w:t>defaultLocale</w:t>
              </w:r>
              <w:proofErr w:type="spellEnd"/>
              <w:r w:rsidRPr="000E086D">
                <w:rPr>
                  <w:sz w:val="16"/>
                  <w:szCs w:val="16"/>
                  <w:lang w:val="en-GB"/>
                </w:rPr>
                <w:t xml:space="preserve"> the language is English, UTF-8</w:t>
              </w:r>
            </w:ins>
          </w:p>
        </w:tc>
      </w:tr>
      <w:tr w:rsidR="00C1698B" w:rsidRPr="002A5288" w14:paraId="361C3BCB" w14:textId="3DE8FE97" w:rsidTr="00EE37EB">
        <w:trPr>
          <w:cantSplit/>
          <w:trHeight w:val="342"/>
          <w:trPrChange w:id="3108" w:author="Jason Rhee" w:date="2023-02-20T15:49:00Z">
            <w:trPr>
              <w:cantSplit/>
              <w:trHeight w:val="342"/>
            </w:trPr>
          </w:trPrChange>
        </w:trPr>
        <w:tc>
          <w:tcPr>
            <w:tcW w:w="1080" w:type="dxa"/>
            <w:tcPrChange w:id="3109" w:author="Jason Rhee" w:date="2023-02-20T15:49:00Z">
              <w:tcPr>
                <w:tcW w:w="1080" w:type="dxa"/>
              </w:tcPr>
            </w:tcPrChange>
          </w:tcPr>
          <w:p w14:paraId="0B646F32" w14:textId="0E098369" w:rsidR="00C1698B" w:rsidRDefault="00C1698B" w:rsidP="00102D26">
            <w:pPr>
              <w:snapToGrid w:val="0"/>
              <w:spacing w:before="60" w:after="60"/>
              <w:jc w:val="left"/>
              <w:rPr>
                <w:sz w:val="16"/>
                <w:szCs w:val="16"/>
                <w:lang w:val="en-GB"/>
              </w:rPr>
            </w:pPr>
            <w:r>
              <w:rPr>
                <w:sz w:val="16"/>
                <w:szCs w:val="16"/>
                <w:lang w:val="en-GB"/>
              </w:rPr>
              <w:t>Attribute</w:t>
            </w:r>
          </w:p>
        </w:tc>
        <w:tc>
          <w:tcPr>
            <w:tcW w:w="2610" w:type="dxa"/>
            <w:tcPrChange w:id="3110" w:author="Jason Rhee" w:date="2023-02-20T15:49:00Z">
              <w:tcPr>
                <w:tcW w:w="2610" w:type="dxa"/>
              </w:tcPr>
            </w:tcPrChange>
          </w:tcPr>
          <w:p w14:paraId="270A907B" w14:textId="7675042C" w:rsidR="00C1698B" w:rsidRPr="00DD7223" w:rsidRDefault="00C1698B" w:rsidP="00102D26">
            <w:pPr>
              <w:snapToGrid w:val="0"/>
              <w:spacing w:before="60" w:after="60"/>
              <w:jc w:val="left"/>
              <w:rPr>
                <w:rFonts w:cs="Arial"/>
                <w:sz w:val="16"/>
                <w:szCs w:val="16"/>
              </w:rPr>
            </w:pPr>
            <w:proofErr w:type="spellStart"/>
            <w:r>
              <w:rPr>
                <w:sz w:val="16"/>
                <w:szCs w:val="16"/>
                <w:lang w:val="en-GB"/>
              </w:rPr>
              <w:t>otherLocale</w:t>
            </w:r>
            <w:proofErr w:type="spellEnd"/>
          </w:p>
        </w:tc>
        <w:tc>
          <w:tcPr>
            <w:tcW w:w="3510" w:type="dxa"/>
            <w:vAlign w:val="center"/>
            <w:tcPrChange w:id="3111" w:author="Jason Rhee" w:date="2023-02-20T15:49:00Z">
              <w:tcPr>
                <w:tcW w:w="3510" w:type="dxa"/>
                <w:vAlign w:val="center"/>
              </w:tcPr>
            </w:tcPrChange>
          </w:tcPr>
          <w:p w14:paraId="5B5584D1" w14:textId="37320916" w:rsidR="00C1698B" w:rsidRDefault="00171B32" w:rsidP="00C1698B">
            <w:pPr>
              <w:spacing w:before="60" w:after="60"/>
              <w:jc w:val="left"/>
              <w:rPr>
                <w:rFonts w:cs="Arial"/>
                <w:sz w:val="16"/>
                <w:szCs w:val="16"/>
              </w:rPr>
            </w:pPr>
            <w:ins w:id="3112" w:author="Jason Rhee" w:date="2023-02-20T17:38:00Z">
              <w:r w:rsidRPr="009E2E2D">
                <w:rPr>
                  <w:sz w:val="16"/>
                  <w:szCs w:val="16"/>
                </w:rPr>
                <w:t>Other languages and character sets used in the dataset</w:t>
              </w:r>
            </w:ins>
            <w:del w:id="3113" w:author="Jason Rhee" w:date="2023-02-20T17:38:00Z">
              <w:r w:rsidR="00C1698B" w:rsidDel="00171B32">
                <w:rPr>
                  <w:sz w:val="16"/>
                  <w:szCs w:val="16"/>
                  <w:lang w:val="en-GB"/>
                </w:rPr>
                <w:delText>other languages and character sets used in the exchange catalogue</w:delText>
              </w:r>
            </w:del>
          </w:p>
        </w:tc>
        <w:tc>
          <w:tcPr>
            <w:tcW w:w="810" w:type="dxa"/>
            <w:vAlign w:val="center"/>
            <w:tcPrChange w:id="3114" w:author="Jason Rhee" w:date="2023-02-20T15:49:00Z">
              <w:tcPr>
                <w:tcW w:w="810" w:type="dxa"/>
                <w:vAlign w:val="center"/>
              </w:tcPr>
            </w:tcPrChange>
          </w:tcPr>
          <w:p w14:paraId="7AD5205C" w14:textId="0B813210" w:rsidR="00C1698B" w:rsidRDefault="00C1698B" w:rsidP="00C1698B">
            <w:pPr>
              <w:snapToGrid w:val="0"/>
              <w:spacing w:before="60" w:after="60"/>
              <w:jc w:val="center"/>
              <w:rPr>
                <w:rFonts w:cs="Arial"/>
                <w:sz w:val="16"/>
                <w:szCs w:val="16"/>
              </w:rPr>
            </w:pPr>
            <w:proofErr w:type="gramStart"/>
            <w:r>
              <w:rPr>
                <w:sz w:val="16"/>
                <w:szCs w:val="16"/>
                <w:lang w:val="en-GB"/>
              </w:rPr>
              <w:t>0..*</w:t>
            </w:r>
            <w:proofErr w:type="gramEnd"/>
          </w:p>
        </w:tc>
        <w:tc>
          <w:tcPr>
            <w:tcW w:w="2790" w:type="dxa"/>
            <w:vAlign w:val="center"/>
            <w:tcPrChange w:id="3115" w:author="Jason Rhee" w:date="2023-02-20T15:49:00Z">
              <w:tcPr>
                <w:tcW w:w="2790" w:type="dxa"/>
                <w:vAlign w:val="center"/>
              </w:tcPr>
            </w:tcPrChange>
          </w:tcPr>
          <w:p w14:paraId="5D4772D7" w14:textId="6406522D" w:rsidR="00C1698B" w:rsidRDefault="00C1698B" w:rsidP="00C1698B">
            <w:pPr>
              <w:snapToGrid w:val="0"/>
              <w:spacing w:before="60" w:after="60"/>
              <w:jc w:val="left"/>
              <w:rPr>
                <w:rFonts w:cs="Arial"/>
                <w:sz w:val="16"/>
                <w:szCs w:val="16"/>
              </w:rPr>
            </w:pPr>
            <w:proofErr w:type="spellStart"/>
            <w:r>
              <w:rPr>
                <w:sz w:val="16"/>
                <w:szCs w:val="16"/>
                <w:lang w:val="en-GB"/>
              </w:rPr>
              <w:t>PT_Locale</w:t>
            </w:r>
            <w:proofErr w:type="spellEnd"/>
          </w:p>
        </w:tc>
        <w:tc>
          <w:tcPr>
            <w:tcW w:w="3060" w:type="dxa"/>
            <w:vAlign w:val="center"/>
            <w:tcPrChange w:id="3116" w:author="Jason Rhee" w:date="2023-02-20T15:49:00Z">
              <w:tcPr>
                <w:tcW w:w="3060" w:type="dxa"/>
                <w:vAlign w:val="center"/>
              </w:tcPr>
            </w:tcPrChange>
          </w:tcPr>
          <w:p w14:paraId="190D810B" w14:textId="618B73DE" w:rsidR="00C1698B" w:rsidRDefault="00C1698B" w:rsidP="00C1698B">
            <w:pPr>
              <w:snapToGrid w:val="0"/>
              <w:spacing w:before="60" w:after="60"/>
              <w:jc w:val="left"/>
              <w:rPr>
                <w:sz w:val="16"/>
                <w:szCs w:val="16"/>
                <w:lang w:val="en-GB"/>
              </w:rPr>
            </w:pPr>
          </w:p>
        </w:tc>
      </w:tr>
      <w:tr w:rsidR="00C1698B" w:rsidRPr="002A5288" w:rsidDel="001B0A03" w14:paraId="4A75C5A7" w14:textId="7241C83A" w:rsidTr="00EE37EB">
        <w:trPr>
          <w:cantSplit/>
          <w:trHeight w:val="342"/>
          <w:del w:id="3117" w:author="Jason Rhee" w:date="2023-02-20T17:39:00Z"/>
          <w:trPrChange w:id="3118" w:author="Jason Rhee" w:date="2023-02-20T15:49:00Z">
            <w:trPr>
              <w:cantSplit/>
              <w:trHeight w:val="342"/>
            </w:trPr>
          </w:trPrChange>
        </w:trPr>
        <w:tc>
          <w:tcPr>
            <w:tcW w:w="1080" w:type="dxa"/>
            <w:tcPrChange w:id="3119" w:author="Jason Rhee" w:date="2023-02-20T15:49:00Z">
              <w:tcPr>
                <w:tcW w:w="1080" w:type="dxa"/>
              </w:tcPr>
            </w:tcPrChange>
          </w:tcPr>
          <w:p w14:paraId="742EA872" w14:textId="55FFAF90" w:rsidR="00C1698B" w:rsidDel="001B0A03" w:rsidRDefault="00C1698B" w:rsidP="00102D26">
            <w:pPr>
              <w:snapToGrid w:val="0"/>
              <w:spacing w:before="60" w:after="60"/>
              <w:jc w:val="left"/>
              <w:rPr>
                <w:del w:id="3120" w:author="Jason Rhee" w:date="2023-02-20T17:39:00Z"/>
                <w:sz w:val="16"/>
                <w:szCs w:val="16"/>
                <w:lang w:val="en-GB"/>
              </w:rPr>
            </w:pPr>
            <w:del w:id="3121" w:author="Jason Rhee" w:date="2023-02-20T17:39:00Z">
              <w:r w:rsidRPr="001E4A8D" w:rsidDel="001B0A03">
                <w:rPr>
                  <w:sz w:val="16"/>
                  <w:szCs w:val="16"/>
                  <w:lang w:val="en-GB"/>
                </w:rPr>
                <w:delText>Attribute</w:delText>
              </w:r>
            </w:del>
          </w:p>
        </w:tc>
        <w:tc>
          <w:tcPr>
            <w:tcW w:w="2610" w:type="dxa"/>
            <w:tcPrChange w:id="3122" w:author="Jason Rhee" w:date="2023-02-20T15:49:00Z">
              <w:tcPr>
                <w:tcW w:w="2610" w:type="dxa"/>
              </w:tcPr>
            </w:tcPrChange>
          </w:tcPr>
          <w:p w14:paraId="3D01051E" w14:textId="7214D636" w:rsidR="00C1698B" w:rsidDel="001B0A03" w:rsidRDefault="00C1698B" w:rsidP="00102D26">
            <w:pPr>
              <w:snapToGrid w:val="0"/>
              <w:spacing w:before="60" w:after="60"/>
              <w:jc w:val="left"/>
              <w:rPr>
                <w:del w:id="3123" w:author="Jason Rhee" w:date="2023-02-20T17:39:00Z"/>
                <w:sz w:val="16"/>
                <w:szCs w:val="16"/>
                <w:lang w:val="en-GB"/>
              </w:rPr>
            </w:pPr>
            <w:del w:id="3124" w:author="Jason Rhee" w:date="2023-02-20T17:39:00Z">
              <w:r w:rsidDel="001B0A03">
                <w:rPr>
                  <w:sz w:val="16"/>
                  <w:szCs w:val="16"/>
                  <w:lang w:val="en-GB"/>
                </w:rPr>
                <w:delText>metadataFileIdentifier</w:delText>
              </w:r>
            </w:del>
          </w:p>
        </w:tc>
        <w:tc>
          <w:tcPr>
            <w:tcW w:w="3510" w:type="dxa"/>
            <w:vAlign w:val="center"/>
            <w:tcPrChange w:id="3125" w:author="Jason Rhee" w:date="2023-02-20T15:49:00Z">
              <w:tcPr>
                <w:tcW w:w="3510" w:type="dxa"/>
                <w:vAlign w:val="center"/>
              </w:tcPr>
            </w:tcPrChange>
          </w:tcPr>
          <w:p w14:paraId="6B2E125C" w14:textId="2F4985AE" w:rsidR="00C1698B" w:rsidDel="001B0A03" w:rsidRDefault="00C1698B" w:rsidP="00C1698B">
            <w:pPr>
              <w:spacing w:before="60" w:after="60"/>
              <w:jc w:val="left"/>
              <w:rPr>
                <w:del w:id="3126" w:author="Jason Rhee" w:date="2023-02-20T17:39:00Z"/>
                <w:sz w:val="16"/>
                <w:szCs w:val="16"/>
                <w:lang w:val="en-GB"/>
              </w:rPr>
            </w:pPr>
            <w:del w:id="3127" w:author="Jason Rhee" w:date="2023-02-20T17:39:00Z">
              <w:r w:rsidDel="001B0A03">
                <w:rPr>
                  <w:sz w:val="16"/>
                  <w:szCs w:val="16"/>
                  <w:lang w:val="en-GB"/>
                </w:rPr>
                <w:delText>identifier for metadata file</w:delText>
              </w:r>
            </w:del>
          </w:p>
        </w:tc>
        <w:tc>
          <w:tcPr>
            <w:tcW w:w="810" w:type="dxa"/>
            <w:vAlign w:val="center"/>
            <w:tcPrChange w:id="3128" w:author="Jason Rhee" w:date="2023-02-20T15:49:00Z">
              <w:tcPr>
                <w:tcW w:w="810" w:type="dxa"/>
                <w:vAlign w:val="center"/>
              </w:tcPr>
            </w:tcPrChange>
          </w:tcPr>
          <w:p w14:paraId="618331AE" w14:textId="5E4358D2" w:rsidR="00C1698B" w:rsidDel="001B0A03" w:rsidRDefault="00C1698B" w:rsidP="00C1698B">
            <w:pPr>
              <w:snapToGrid w:val="0"/>
              <w:spacing w:before="60" w:after="60"/>
              <w:jc w:val="center"/>
              <w:rPr>
                <w:del w:id="3129" w:author="Jason Rhee" w:date="2023-02-20T17:39:00Z"/>
                <w:sz w:val="16"/>
                <w:szCs w:val="16"/>
                <w:lang w:val="en-GB"/>
              </w:rPr>
            </w:pPr>
            <w:del w:id="3130" w:author="Jason Rhee" w:date="2023-02-20T17:39:00Z">
              <w:r w:rsidDel="001B0A03">
                <w:rPr>
                  <w:sz w:val="16"/>
                  <w:szCs w:val="16"/>
                  <w:lang w:val="en-GB"/>
                </w:rPr>
                <w:delText>1</w:delText>
              </w:r>
            </w:del>
          </w:p>
        </w:tc>
        <w:tc>
          <w:tcPr>
            <w:tcW w:w="2790" w:type="dxa"/>
            <w:vAlign w:val="center"/>
            <w:tcPrChange w:id="3131" w:author="Jason Rhee" w:date="2023-02-20T15:49:00Z">
              <w:tcPr>
                <w:tcW w:w="2790" w:type="dxa"/>
                <w:vAlign w:val="center"/>
              </w:tcPr>
            </w:tcPrChange>
          </w:tcPr>
          <w:p w14:paraId="0115CD89" w14:textId="745D210F" w:rsidR="00C1698B" w:rsidDel="001B0A03" w:rsidRDefault="00C1698B" w:rsidP="00C1698B">
            <w:pPr>
              <w:snapToGrid w:val="0"/>
              <w:spacing w:before="60" w:after="60"/>
              <w:jc w:val="left"/>
              <w:rPr>
                <w:del w:id="3132" w:author="Jason Rhee" w:date="2023-02-20T17:39:00Z"/>
                <w:sz w:val="16"/>
                <w:szCs w:val="16"/>
                <w:lang w:val="en-GB"/>
              </w:rPr>
            </w:pPr>
            <w:del w:id="3133" w:author="Jason Rhee" w:date="2023-02-20T17:39:00Z">
              <w:r w:rsidDel="001B0A03">
                <w:rPr>
                  <w:sz w:val="16"/>
                  <w:szCs w:val="16"/>
                  <w:lang w:val="en-GB"/>
                </w:rPr>
                <w:delText>CharacterString</w:delText>
              </w:r>
            </w:del>
          </w:p>
        </w:tc>
        <w:tc>
          <w:tcPr>
            <w:tcW w:w="3060" w:type="dxa"/>
            <w:vAlign w:val="center"/>
            <w:tcPrChange w:id="3134" w:author="Jason Rhee" w:date="2023-02-20T15:49:00Z">
              <w:tcPr>
                <w:tcW w:w="3060" w:type="dxa"/>
                <w:vAlign w:val="center"/>
              </w:tcPr>
            </w:tcPrChange>
          </w:tcPr>
          <w:p w14:paraId="3C7AB4C5" w14:textId="6DF53010" w:rsidR="00C1698B" w:rsidDel="001B0A03" w:rsidRDefault="00102D26" w:rsidP="00C1698B">
            <w:pPr>
              <w:snapToGrid w:val="0"/>
              <w:spacing w:before="60" w:after="60"/>
              <w:jc w:val="left"/>
              <w:rPr>
                <w:del w:id="3135" w:author="Jason Rhee" w:date="2023-02-20T17:39:00Z"/>
                <w:sz w:val="16"/>
                <w:szCs w:val="16"/>
                <w:lang w:val="en-GB"/>
              </w:rPr>
            </w:pPr>
            <w:del w:id="3136" w:author="Jason Rhee" w:date="2023-02-20T17:39:00Z">
              <w:r w:rsidDel="001B0A03">
                <w:rPr>
                  <w:sz w:val="16"/>
                  <w:szCs w:val="16"/>
                  <w:lang w:val="en-GB"/>
                </w:rPr>
                <w:delText>For example</w:delText>
              </w:r>
              <w:r w:rsidR="00C1698B" w:rsidDel="001B0A03">
                <w:rPr>
                  <w:sz w:val="16"/>
                  <w:szCs w:val="16"/>
                  <w:lang w:val="en-GB"/>
                </w:rPr>
                <w:delText>, for ISO 19115-3 metadata file</w:delText>
              </w:r>
            </w:del>
          </w:p>
        </w:tc>
      </w:tr>
      <w:tr w:rsidR="00C1698B" w:rsidRPr="000753E8" w14:paraId="40943B06" w14:textId="77777777" w:rsidTr="00EE37EB">
        <w:trPr>
          <w:cantSplit/>
          <w:trHeight w:val="342"/>
          <w:trPrChange w:id="3137" w:author="Jason Rhee" w:date="2023-02-20T15:49:00Z">
            <w:trPr>
              <w:cantSplit/>
              <w:trHeight w:val="342"/>
            </w:trPr>
          </w:trPrChange>
        </w:trPr>
        <w:tc>
          <w:tcPr>
            <w:tcW w:w="1080" w:type="dxa"/>
            <w:tcPrChange w:id="3138" w:author="Jason Rhee" w:date="2023-02-20T15:49:00Z">
              <w:tcPr>
                <w:tcW w:w="1080" w:type="dxa"/>
              </w:tcPr>
            </w:tcPrChange>
          </w:tcPr>
          <w:p w14:paraId="232C860A" w14:textId="77777777" w:rsidR="00C1698B" w:rsidRDefault="00C1698B" w:rsidP="00102D26">
            <w:pPr>
              <w:snapToGrid w:val="0"/>
              <w:spacing w:before="60" w:after="60"/>
              <w:jc w:val="left"/>
              <w:rPr>
                <w:sz w:val="16"/>
                <w:szCs w:val="16"/>
                <w:lang w:val="en-GB"/>
              </w:rPr>
            </w:pPr>
            <w:r w:rsidRPr="001E4A8D">
              <w:rPr>
                <w:sz w:val="16"/>
                <w:szCs w:val="16"/>
                <w:lang w:val="en-GB"/>
              </w:rPr>
              <w:t>Attribute</w:t>
            </w:r>
          </w:p>
        </w:tc>
        <w:tc>
          <w:tcPr>
            <w:tcW w:w="2610" w:type="dxa"/>
            <w:tcPrChange w:id="3139" w:author="Jason Rhee" w:date="2023-02-20T15:49:00Z">
              <w:tcPr>
                <w:tcW w:w="2610" w:type="dxa"/>
              </w:tcPr>
            </w:tcPrChange>
          </w:tcPr>
          <w:p w14:paraId="7E1EF676" w14:textId="77777777" w:rsidR="00C1698B" w:rsidRDefault="00C1698B" w:rsidP="00102D26">
            <w:pPr>
              <w:snapToGrid w:val="0"/>
              <w:spacing w:before="60" w:after="60"/>
              <w:jc w:val="left"/>
              <w:rPr>
                <w:sz w:val="16"/>
                <w:szCs w:val="16"/>
                <w:lang w:val="en-GB"/>
              </w:rPr>
            </w:pPr>
            <w:proofErr w:type="spellStart"/>
            <w:r>
              <w:rPr>
                <w:sz w:val="16"/>
                <w:szCs w:val="16"/>
                <w:lang w:val="en-GB"/>
              </w:rPr>
              <w:t>metadataPointOfContact</w:t>
            </w:r>
            <w:proofErr w:type="spellEnd"/>
          </w:p>
        </w:tc>
        <w:tc>
          <w:tcPr>
            <w:tcW w:w="3510" w:type="dxa"/>
            <w:vAlign w:val="center"/>
            <w:tcPrChange w:id="3140" w:author="Jason Rhee" w:date="2023-02-20T15:49:00Z">
              <w:tcPr>
                <w:tcW w:w="3510" w:type="dxa"/>
                <w:vAlign w:val="center"/>
              </w:tcPr>
            </w:tcPrChange>
          </w:tcPr>
          <w:p w14:paraId="04E1FBFD" w14:textId="77777777" w:rsidR="00C1698B" w:rsidRDefault="00C1698B" w:rsidP="00C1698B">
            <w:pPr>
              <w:spacing w:before="60" w:after="60"/>
              <w:jc w:val="left"/>
              <w:rPr>
                <w:sz w:val="16"/>
                <w:szCs w:val="16"/>
                <w:lang w:val="en-GB"/>
              </w:rPr>
            </w:pPr>
            <w:r>
              <w:rPr>
                <w:sz w:val="16"/>
                <w:szCs w:val="16"/>
                <w:lang w:val="en-GB"/>
              </w:rPr>
              <w:t>point of contact for metadata</w:t>
            </w:r>
          </w:p>
        </w:tc>
        <w:tc>
          <w:tcPr>
            <w:tcW w:w="810" w:type="dxa"/>
            <w:vAlign w:val="center"/>
            <w:tcPrChange w:id="3141" w:author="Jason Rhee" w:date="2023-02-20T15:49:00Z">
              <w:tcPr>
                <w:tcW w:w="810" w:type="dxa"/>
                <w:vAlign w:val="center"/>
              </w:tcPr>
            </w:tcPrChange>
          </w:tcPr>
          <w:p w14:paraId="6C8CDAC5" w14:textId="78869A29" w:rsidR="00C1698B" w:rsidRDefault="00101D15" w:rsidP="00C1698B">
            <w:pPr>
              <w:snapToGrid w:val="0"/>
              <w:spacing w:before="60" w:after="60"/>
              <w:jc w:val="center"/>
              <w:rPr>
                <w:sz w:val="16"/>
                <w:szCs w:val="16"/>
                <w:lang w:val="en-GB"/>
              </w:rPr>
            </w:pPr>
            <w:ins w:id="3142" w:author="Jason Rhee" w:date="2023-02-20T17:39:00Z">
              <w:r>
                <w:rPr>
                  <w:sz w:val="16"/>
                  <w:szCs w:val="16"/>
                  <w:lang w:val="en-GB"/>
                </w:rPr>
                <w:t>0..</w:t>
              </w:r>
            </w:ins>
            <w:r w:rsidR="00C1698B">
              <w:rPr>
                <w:sz w:val="16"/>
                <w:szCs w:val="16"/>
                <w:lang w:val="en-GB"/>
              </w:rPr>
              <w:t>1</w:t>
            </w:r>
          </w:p>
        </w:tc>
        <w:tc>
          <w:tcPr>
            <w:tcW w:w="2790" w:type="dxa"/>
            <w:vAlign w:val="center"/>
            <w:tcPrChange w:id="3143" w:author="Jason Rhee" w:date="2023-02-20T15:49:00Z">
              <w:tcPr>
                <w:tcW w:w="2790" w:type="dxa"/>
                <w:vAlign w:val="center"/>
              </w:tcPr>
            </w:tcPrChange>
          </w:tcPr>
          <w:p w14:paraId="72B1AACE" w14:textId="77777777" w:rsidR="00C1698B" w:rsidRPr="00B236DA" w:rsidRDefault="00C1698B" w:rsidP="00C1698B">
            <w:pPr>
              <w:snapToGrid w:val="0"/>
              <w:spacing w:before="60" w:after="60"/>
              <w:jc w:val="left"/>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CI_Individual</w:t>
            </w:r>
            <w:proofErr w:type="spellEnd"/>
            <w:r w:rsidRPr="00B236DA">
              <w:rPr>
                <w:sz w:val="16"/>
                <w:szCs w:val="16"/>
                <w:lang w:val="fr-CA"/>
              </w:rPr>
              <w:t xml:space="preserve"> or</w:t>
            </w:r>
          </w:p>
          <w:p w14:paraId="24F288C3" w14:textId="77777777" w:rsidR="00C1698B" w:rsidRPr="00B236DA" w:rsidRDefault="00C1698B" w:rsidP="00C1698B">
            <w:pPr>
              <w:snapToGrid w:val="0"/>
              <w:spacing w:before="60" w:after="60"/>
              <w:jc w:val="left"/>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p>
        </w:tc>
        <w:tc>
          <w:tcPr>
            <w:tcW w:w="3060" w:type="dxa"/>
            <w:vAlign w:val="center"/>
            <w:tcPrChange w:id="3144" w:author="Jason Rhee" w:date="2023-02-20T15:49:00Z">
              <w:tcPr>
                <w:tcW w:w="3060" w:type="dxa"/>
                <w:vAlign w:val="center"/>
              </w:tcPr>
            </w:tcPrChange>
          </w:tcPr>
          <w:p w14:paraId="07757849" w14:textId="5CE3F106" w:rsidR="00C1698B" w:rsidRPr="00B236DA" w:rsidRDefault="00101D15" w:rsidP="00C1698B">
            <w:pPr>
              <w:snapToGrid w:val="0"/>
              <w:spacing w:before="60" w:after="60"/>
              <w:jc w:val="left"/>
              <w:rPr>
                <w:sz w:val="16"/>
                <w:szCs w:val="16"/>
                <w:lang w:val="fr-CA"/>
              </w:rPr>
            </w:pPr>
            <w:proofErr w:type="spellStart"/>
            <w:ins w:id="3145" w:author="Jason Rhee" w:date="2023-02-20T17:40:00Z">
              <w:r w:rsidRPr="00101D15">
                <w:rPr>
                  <w:sz w:val="16"/>
                  <w:szCs w:val="16"/>
                  <w:lang w:val="fr-CA"/>
                </w:rPr>
                <w:t>Only</w:t>
              </w:r>
              <w:proofErr w:type="spellEnd"/>
              <w:r w:rsidRPr="00101D15">
                <w:rPr>
                  <w:sz w:val="16"/>
                  <w:szCs w:val="16"/>
                  <w:lang w:val="fr-CA"/>
                </w:rPr>
                <w:t xml:space="preserve"> if </w:t>
              </w:r>
              <w:proofErr w:type="spellStart"/>
              <w:r w:rsidRPr="00101D15">
                <w:rPr>
                  <w:sz w:val="16"/>
                  <w:szCs w:val="16"/>
                  <w:lang w:val="fr-CA"/>
                </w:rPr>
                <w:t>metadataPointOfContact</w:t>
              </w:r>
              <w:proofErr w:type="spellEnd"/>
              <w:r w:rsidRPr="00101D15">
                <w:rPr>
                  <w:sz w:val="16"/>
                  <w:szCs w:val="16"/>
                  <w:lang w:val="fr-CA"/>
                </w:rPr>
                <w:t xml:space="preserve"> </w:t>
              </w:r>
              <w:proofErr w:type="spellStart"/>
              <w:r w:rsidRPr="00101D15">
                <w:rPr>
                  <w:sz w:val="16"/>
                  <w:szCs w:val="16"/>
                  <w:lang w:val="fr-CA"/>
                </w:rPr>
                <w:t>is</w:t>
              </w:r>
              <w:proofErr w:type="spellEnd"/>
              <w:r w:rsidRPr="00101D15">
                <w:rPr>
                  <w:sz w:val="16"/>
                  <w:szCs w:val="16"/>
                  <w:lang w:val="fr-CA"/>
                </w:rPr>
                <w:t xml:space="preserve"> </w:t>
              </w:r>
              <w:proofErr w:type="spellStart"/>
              <w:r w:rsidRPr="00101D15">
                <w:rPr>
                  <w:sz w:val="16"/>
                  <w:szCs w:val="16"/>
                  <w:lang w:val="fr-CA"/>
                </w:rPr>
                <w:t>different</w:t>
              </w:r>
              <w:proofErr w:type="spellEnd"/>
              <w:r w:rsidRPr="00101D15">
                <w:rPr>
                  <w:sz w:val="16"/>
                  <w:szCs w:val="16"/>
                  <w:lang w:val="fr-CA"/>
                </w:rPr>
                <w:t xml:space="preserve"> to </w:t>
              </w:r>
              <w:proofErr w:type="spellStart"/>
              <w:r w:rsidRPr="00101D15">
                <w:rPr>
                  <w:sz w:val="16"/>
                  <w:szCs w:val="16"/>
                  <w:lang w:val="fr-CA"/>
                </w:rPr>
                <w:t>producingAgency</w:t>
              </w:r>
            </w:ins>
            <w:proofErr w:type="spellEnd"/>
          </w:p>
        </w:tc>
      </w:tr>
      <w:tr w:rsidR="00C1698B" w:rsidRPr="002A5288" w14:paraId="6B510252" w14:textId="77777777" w:rsidTr="00EE37EB">
        <w:trPr>
          <w:cantSplit/>
          <w:trHeight w:val="342"/>
          <w:trPrChange w:id="3146" w:author="Jason Rhee" w:date="2023-02-20T15:49:00Z">
            <w:trPr>
              <w:cantSplit/>
              <w:trHeight w:val="342"/>
            </w:trPr>
          </w:trPrChange>
        </w:trPr>
        <w:tc>
          <w:tcPr>
            <w:tcW w:w="1080" w:type="dxa"/>
            <w:tcPrChange w:id="3147" w:author="Jason Rhee" w:date="2023-02-20T15:49:00Z">
              <w:tcPr>
                <w:tcW w:w="1080" w:type="dxa"/>
              </w:tcPr>
            </w:tcPrChange>
          </w:tcPr>
          <w:p w14:paraId="11A918FE" w14:textId="77777777" w:rsidR="00C1698B" w:rsidRDefault="00C1698B" w:rsidP="00C1698B">
            <w:pPr>
              <w:snapToGrid w:val="0"/>
              <w:spacing w:before="60" w:after="60"/>
              <w:jc w:val="left"/>
              <w:rPr>
                <w:sz w:val="16"/>
                <w:szCs w:val="16"/>
                <w:lang w:val="en-GB"/>
              </w:rPr>
            </w:pPr>
            <w:r w:rsidRPr="001E4A8D">
              <w:rPr>
                <w:sz w:val="16"/>
                <w:szCs w:val="16"/>
                <w:lang w:val="en-GB"/>
              </w:rPr>
              <w:t>Attribute</w:t>
            </w:r>
          </w:p>
        </w:tc>
        <w:tc>
          <w:tcPr>
            <w:tcW w:w="2610" w:type="dxa"/>
            <w:vAlign w:val="center"/>
            <w:tcPrChange w:id="3148" w:author="Jason Rhee" w:date="2023-02-20T15:49:00Z">
              <w:tcPr>
                <w:tcW w:w="2610" w:type="dxa"/>
                <w:vAlign w:val="center"/>
              </w:tcPr>
            </w:tcPrChange>
          </w:tcPr>
          <w:p w14:paraId="1F308A83" w14:textId="77777777" w:rsidR="00C1698B" w:rsidRDefault="00C1698B" w:rsidP="00C1698B">
            <w:pPr>
              <w:snapToGrid w:val="0"/>
              <w:spacing w:before="60" w:after="60"/>
              <w:jc w:val="left"/>
              <w:rPr>
                <w:sz w:val="16"/>
                <w:szCs w:val="16"/>
                <w:lang w:val="en-GB"/>
              </w:rPr>
            </w:pPr>
            <w:proofErr w:type="spellStart"/>
            <w:r>
              <w:rPr>
                <w:sz w:val="16"/>
                <w:szCs w:val="16"/>
                <w:lang w:val="en-GB"/>
              </w:rPr>
              <w:t>metadataDateStamp</w:t>
            </w:r>
            <w:proofErr w:type="spellEnd"/>
          </w:p>
        </w:tc>
        <w:tc>
          <w:tcPr>
            <w:tcW w:w="3510" w:type="dxa"/>
            <w:vAlign w:val="center"/>
            <w:tcPrChange w:id="3149" w:author="Jason Rhee" w:date="2023-02-20T15:49:00Z">
              <w:tcPr>
                <w:tcW w:w="3510" w:type="dxa"/>
                <w:vAlign w:val="center"/>
              </w:tcPr>
            </w:tcPrChange>
          </w:tcPr>
          <w:p w14:paraId="243E8CF2" w14:textId="77777777" w:rsidR="00C1698B" w:rsidRDefault="00C1698B" w:rsidP="00C1698B">
            <w:pPr>
              <w:spacing w:before="60" w:after="60"/>
              <w:jc w:val="left"/>
              <w:rPr>
                <w:sz w:val="16"/>
                <w:szCs w:val="16"/>
                <w:lang w:val="en-GB"/>
              </w:rPr>
            </w:pPr>
            <w:r>
              <w:rPr>
                <w:sz w:val="16"/>
                <w:szCs w:val="16"/>
                <w:lang w:val="en-GB"/>
              </w:rPr>
              <w:t>date stamp for metadata</w:t>
            </w:r>
          </w:p>
        </w:tc>
        <w:tc>
          <w:tcPr>
            <w:tcW w:w="810" w:type="dxa"/>
            <w:vAlign w:val="center"/>
            <w:tcPrChange w:id="3150" w:author="Jason Rhee" w:date="2023-02-20T15:49:00Z">
              <w:tcPr>
                <w:tcW w:w="810" w:type="dxa"/>
                <w:vAlign w:val="center"/>
              </w:tcPr>
            </w:tcPrChange>
          </w:tcPr>
          <w:p w14:paraId="0EB1F316"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vAlign w:val="center"/>
            <w:tcPrChange w:id="3151" w:author="Jason Rhee" w:date="2023-02-20T15:49:00Z">
              <w:tcPr>
                <w:tcW w:w="2790" w:type="dxa"/>
                <w:vAlign w:val="center"/>
              </w:tcPr>
            </w:tcPrChange>
          </w:tcPr>
          <w:p w14:paraId="5BC75E4B" w14:textId="77777777" w:rsidR="00C1698B" w:rsidRDefault="00C1698B" w:rsidP="00C1698B">
            <w:pPr>
              <w:snapToGrid w:val="0"/>
              <w:spacing w:before="60" w:after="60"/>
              <w:jc w:val="left"/>
              <w:rPr>
                <w:sz w:val="16"/>
                <w:szCs w:val="16"/>
                <w:lang w:val="en-GB"/>
              </w:rPr>
            </w:pPr>
            <w:r>
              <w:rPr>
                <w:sz w:val="16"/>
                <w:szCs w:val="16"/>
                <w:lang w:val="en-GB"/>
              </w:rPr>
              <w:t>Date</w:t>
            </w:r>
          </w:p>
        </w:tc>
        <w:tc>
          <w:tcPr>
            <w:tcW w:w="3060" w:type="dxa"/>
            <w:vAlign w:val="center"/>
            <w:tcPrChange w:id="3152" w:author="Jason Rhee" w:date="2023-02-20T15:49:00Z">
              <w:tcPr>
                <w:tcW w:w="3060" w:type="dxa"/>
                <w:vAlign w:val="center"/>
              </w:tcPr>
            </w:tcPrChange>
          </w:tcPr>
          <w:p w14:paraId="0A795225" w14:textId="77777777" w:rsidR="00C1698B" w:rsidRDefault="00C1698B" w:rsidP="00C1698B">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EE37EB">
        <w:trPr>
          <w:cantSplit/>
          <w:trHeight w:val="342"/>
          <w:ins w:id="3153" w:author="Jason Rhee" w:date="2023-02-20T17:42:00Z"/>
        </w:trPr>
        <w:tc>
          <w:tcPr>
            <w:tcW w:w="1080" w:type="dxa"/>
          </w:tcPr>
          <w:p w14:paraId="64763E66" w14:textId="13020062" w:rsidR="00D0622D" w:rsidRPr="001E4A8D" w:rsidRDefault="00D0622D" w:rsidP="00C1698B">
            <w:pPr>
              <w:snapToGrid w:val="0"/>
              <w:spacing w:before="60" w:after="60"/>
              <w:jc w:val="left"/>
              <w:rPr>
                <w:ins w:id="3154" w:author="Jason Rhee" w:date="2023-02-20T17:42:00Z"/>
                <w:sz w:val="16"/>
                <w:szCs w:val="16"/>
                <w:lang w:val="en-GB"/>
              </w:rPr>
            </w:pPr>
            <w:ins w:id="3155" w:author="Jason Rhee" w:date="2023-02-20T17:42:00Z">
              <w:r w:rsidRPr="001E4A8D">
                <w:rPr>
                  <w:sz w:val="16"/>
                  <w:szCs w:val="16"/>
                  <w:lang w:val="en-GB"/>
                </w:rPr>
                <w:t>Attribute</w:t>
              </w:r>
            </w:ins>
          </w:p>
        </w:tc>
        <w:tc>
          <w:tcPr>
            <w:tcW w:w="2610" w:type="dxa"/>
            <w:vAlign w:val="center"/>
          </w:tcPr>
          <w:p w14:paraId="2744B230" w14:textId="0138B937" w:rsidR="00D0622D" w:rsidRDefault="0034022E" w:rsidP="00C1698B">
            <w:pPr>
              <w:snapToGrid w:val="0"/>
              <w:spacing w:before="60" w:after="60"/>
              <w:jc w:val="left"/>
              <w:rPr>
                <w:ins w:id="3156" w:author="Jason Rhee" w:date="2023-02-20T17:42:00Z"/>
                <w:sz w:val="16"/>
                <w:szCs w:val="16"/>
                <w:lang w:val="en-GB"/>
              </w:rPr>
            </w:pPr>
            <w:proofErr w:type="spellStart"/>
            <w:ins w:id="3157" w:author="Jason Rhee" w:date="2023-02-20T17:42:00Z">
              <w:r w:rsidRPr="0034022E">
                <w:rPr>
                  <w:sz w:val="16"/>
                  <w:szCs w:val="16"/>
                  <w:lang w:val="en-GB"/>
                </w:rPr>
                <w:t>replacedData</w:t>
              </w:r>
              <w:proofErr w:type="spellEnd"/>
            </w:ins>
          </w:p>
        </w:tc>
        <w:tc>
          <w:tcPr>
            <w:tcW w:w="3510" w:type="dxa"/>
            <w:vAlign w:val="center"/>
          </w:tcPr>
          <w:p w14:paraId="11749AD4" w14:textId="50198868" w:rsidR="00D0622D" w:rsidRDefault="0034022E" w:rsidP="00C1698B">
            <w:pPr>
              <w:spacing w:before="60" w:after="60"/>
              <w:jc w:val="left"/>
              <w:rPr>
                <w:ins w:id="3158" w:author="Jason Rhee" w:date="2023-02-20T17:42:00Z"/>
                <w:sz w:val="16"/>
                <w:szCs w:val="16"/>
                <w:lang w:val="en-GB"/>
              </w:rPr>
            </w:pPr>
            <w:ins w:id="3159" w:author="Jason Rhee" w:date="2023-02-20T17:43:00Z">
              <w:r w:rsidRPr="0034022E">
                <w:rPr>
                  <w:sz w:val="16"/>
                  <w:szCs w:val="16"/>
                  <w:lang w:val="en-GB"/>
                </w:rPr>
                <w:t xml:space="preserve">If a data file is </w:t>
              </w:r>
              <w:proofErr w:type="gramStart"/>
              <w:r w:rsidRPr="0034022E">
                <w:rPr>
                  <w:sz w:val="16"/>
                  <w:szCs w:val="16"/>
                  <w:lang w:val="en-GB"/>
                </w:rPr>
                <w:t>cancelled</w:t>
              </w:r>
              <w:proofErr w:type="gramEnd"/>
              <w:r w:rsidRPr="0034022E">
                <w:rPr>
                  <w:sz w:val="16"/>
                  <w:szCs w:val="16"/>
                  <w:lang w:val="en-GB"/>
                </w:rPr>
                <w:t xml:space="preserve"> is it replaced by another data file</w:t>
              </w:r>
            </w:ins>
          </w:p>
        </w:tc>
        <w:tc>
          <w:tcPr>
            <w:tcW w:w="810" w:type="dxa"/>
            <w:vAlign w:val="center"/>
          </w:tcPr>
          <w:p w14:paraId="4164841E" w14:textId="4C53C35D" w:rsidR="00D0622D" w:rsidRDefault="0034022E" w:rsidP="00C1698B">
            <w:pPr>
              <w:snapToGrid w:val="0"/>
              <w:spacing w:before="60" w:after="60"/>
              <w:jc w:val="center"/>
              <w:rPr>
                <w:ins w:id="3160" w:author="Jason Rhee" w:date="2023-02-20T17:42:00Z"/>
                <w:sz w:val="16"/>
                <w:szCs w:val="16"/>
                <w:lang w:val="en-GB"/>
              </w:rPr>
            </w:pPr>
            <w:ins w:id="3161" w:author="Jason Rhee" w:date="2023-02-20T17:43:00Z">
              <w:r>
                <w:rPr>
                  <w:sz w:val="16"/>
                  <w:szCs w:val="16"/>
                  <w:lang w:val="en-GB"/>
                </w:rPr>
                <w:t>0..</w:t>
              </w:r>
            </w:ins>
            <w:ins w:id="3162" w:author="Jason Rhee" w:date="2023-02-20T17:44:00Z">
              <w:r w:rsidR="002F5C11">
                <w:rPr>
                  <w:sz w:val="16"/>
                  <w:szCs w:val="16"/>
                  <w:lang w:val="en-GB"/>
                </w:rPr>
                <w:t>1</w:t>
              </w:r>
            </w:ins>
          </w:p>
        </w:tc>
        <w:tc>
          <w:tcPr>
            <w:tcW w:w="2790" w:type="dxa"/>
            <w:vAlign w:val="center"/>
          </w:tcPr>
          <w:p w14:paraId="482D4937" w14:textId="5E4BE956" w:rsidR="00D0622D" w:rsidRDefault="002F5C11" w:rsidP="00C1698B">
            <w:pPr>
              <w:snapToGrid w:val="0"/>
              <w:spacing w:before="60" w:after="60"/>
              <w:jc w:val="left"/>
              <w:rPr>
                <w:ins w:id="3163" w:author="Jason Rhee" w:date="2023-02-20T17:42:00Z"/>
                <w:sz w:val="16"/>
                <w:szCs w:val="16"/>
                <w:lang w:val="en-GB"/>
              </w:rPr>
            </w:pPr>
            <w:ins w:id="3164" w:author="Jason Rhee" w:date="2023-02-20T17:44:00Z">
              <w:r>
                <w:rPr>
                  <w:sz w:val="16"/>
                  <w:szCs w:val="16"/>
                  <w:lang w:val="en-GB"/>
                </w:rPr>
                <w:t>Boolean</w:t>
              </w:r>
            </w:ins>
          </w:p>
        </w:tc>
        <w:tc>
          <w:tcPr>
            <w:tcW w:w="3060" w:type="dxa"/>
            <w:vAlign w:val="center"/>
          </w:tcPr>
          <w:p w14:paraId="0C5EA66A" w14:textId="77777777" w:rsidR="00D0622D" w:rsidRDefault="00D0622D" w:rsidP="00C1698B">
            <w:pPr>
              <w:snapToGrid w:val="0"/>
              <w:spacing w:before="60" w:after="60"/>
              <w:jc w:val="left"/>
              <w:rPr>
                <w:ins w:id="3165" w:author="Jason Rhee" w:date="2023-02-20T17:42:00Z"/>
                <w:sz w:val="16"/>
                <w:szCs w:val="16"/>
                <w:lang w:val="en-GB"/>
              </w:rPr>
            </w:pPr>
          </w:p>
        </w:tc>
      </w:tr>
      <w:tr w:rsidR="00D0622D" w:rsidRPr="002A5288" w14:paraId="7C0F85AC" w14:textId="77777777" w:rsidTr="00EE37EB">
        <w:trPr>
          <w:cantSplit/>
          <w:trHeight w:val="342"/>
          <w:ins w:id="3166" w:author="Jason Rhee" w:date="2023-02-20T17:42:00Z"/>
        </w:trPr>
        <w:tc>
          <w:tcPr>
            <w:tcW w:w="1080" w:type="dxa"/>
          </w:tcPr>
          <w:p w14:paraId="062E8B02" w14:textId="3DAF4210" w:rsidR="00D0622D" w:rsidRPr="001E4A8D" w:rsidRDefault="00D0622D" w:rsidP="00C1698B">
            <w:pPr>
              <w:snapToGrid w:val="0"/>
              <w:spacing w:before="60" w:after="60"/>
              <w:jc w:val="left"/>
              <w:rPr>
                <w:ins w:id="3167" w:author="Jason Rhee" w:date="2023-02-20T17:42:00Z"/>
                <w:sz w:val="16"/>
                <w:szCs w:val="16"/>
                <w:lang w:val="en-GB"/>
              </w:rPr>
            </w:pPr>
            <w:ins w:id="3168" w:author="Jason Rhee" w:date="2023-02-20T17:42:00Z">
              <w:r w:rsidRPr="001E4A8D">
                <w:rPr>
                  <w:sz w:val="16"/>
                  <w:szCs w:val="16"/>
                  <w:lang w:val="en-GB"/>
                </w:rPr>
                <w:lastRenderedPageBreak/>
                <w:t>Attribute</w:t>
              </w:r>
            </w:ins>
          </w:p>
        </w:tc>
        <w:tc>
          <w:tcPr>
            <w:tcW w:w="2610" w:type="dxa"/>
            <w:vAlign w:val="center"/>
          </w:tcPr>
          <w:p w14:paraId="429772C4" w14:textId="032999D4" w:rsidR="00D0622D" w:rsidRDefault="0034022E" w:rsidP="00C1698B">
            <w:pPr>
              <w:snapToGrid w:val="0"/>
              <w:spacing w:before="60" w:after="60"/>
              <w:jc w:val="left"/>
              <w:rPr>
                <w:ins w:id="3169" w:author="Jason Rhee" w:date="2023-02-20T17:42:00Z"/>
                <w:sz w:val="16"/>
                <w:szCs w:val="16"/>
                <w:lang w:val="en-GB"/>
              </w:rPr>
            </w:pPr>
            <w:proofErr w:type="spellStart"/>
            <w:ins w:id="3170" w:author="Jason Rhee" w:date="2023-02-20T17:42:00Z">
              <w:r w:rsidRPr="0034022E">
                <w:rPr>
                  <w:sz w:val="16"/>
                  <w:szCs w:val="16"/>
                  <w:lang w:val="en-GB"/>
                </w:rPr>
                <w:t>dataReplacement</w:t>
              </w:r>
              <w:proofErr w:type="spellEnd"/>
            </w:ins>
          </w:p>
        </w:tc>
        <w:tc>
          <w:tcPr>
            <w:tcW w:w="3510" w:type="dxa"/>
            <w:vAlign w:val="center"/>
          </w:tcPr>
          <w:p w14:paraId="471A9508" w14:textId="5B5CD3C7" w:rsidR="00D0622D" w:rsidRDefault="0034022E" w:rsidP="00C1698B">
            <w:pPr>
              <w:spacing w:before="60" w:after="60"/>
              <w:jc w:val="left"/>
              <w:rPr>
                <w:ins w:id="3171" w:author="Jason Rhee" w:date="2023-02-20T17:42:00Z"/>
                <w:sz w:val="16"/>
                <w:szCs w:val="16"/>
                <w:lang w:val="en-GB"/>
              </w:rPr>
            </w:pPr>
            <w:ins w:id="3172" w:author="Jason Rhee" w:date="2023-02-20T17:43:00Z">
              <w:r w:rsidRPr="0034022E">
                <w:rPr>
                  <w:sz w:val="16"/>
                  <w:szCs w:val="16"/>
                  <w:lang w:val="en-GB"/>
                </w:rPr>
                <w:t>Cell name</w:t>
              </w:r>
            </w:ins>
          </w:p>
        </w:tc>
        <w:tc>
          <w:tcPr>
            <w:tcW w:w="810" w:type="dxa"/>
            <w:vAlign w:val="center"/>
          </w:tcPr>
          <w:p w14:paraId="61D426DA" w14:textId="332288DD" w:rsidR="00D0622D" w:rsidRDefault="0034022E" w:rsidP="00C1698B">
            <w:pPr>
              <w:snapToGrid w:val="0"/>
              <w:spacing w:before="60" w:after="60"/>
              <w:jc w:val="center"/>
              <w:rPr>
                <w:ins w:id="3173" w:author="Jason Rhee" w:date="2023-02-20T17:42:00Z"/>
                <w:sz w:val="16"/>
                <w:szCs w:val="16"/>
                <w:lang w:val="en-GB"/>
              </w:rPr>
            </w:pPr>
            <w:proofErr w:type="gramStart"/>
            <w:ins w:id="3174" w:author="Jason Rhee" w:date="2023-02-20T17:43:00Z">
              <w:r>
                <w:rPr>
                  <w:sz w:val="16"/>
                  <w:szCs w:val="16"/>
                  <w:lang w:val="en-GB"/>
                </w:rPr>
                <w:t>0..</w:t>
              </w:r>
            </w:ins>
            <w:ins w:id="3175" w:author="Jason Rhee" w:date="2023-02-20T17:44:00Z">
              <w:r w:rsidR="002F5C11">
                <w:rPr>
                  <w:sz w:val="16"/>
                  <w:szCs w:val="16"/>
                  <w:lang w:val="en-GB"/>
                </w:rPr>
                <w:t>*</w:t>
              </w:r>
            </w:ins>
            <w:proofErr w:type="gramEnd"/>
          </w:p>
        </w:tc>
        <w:tc>
          <w:tcPr>
            <w:tcW w:w="2790" w:type="dxa"/>
            <w:vAlign w:val="center"/>
          </w:tcPr>
          <w:p w14:paraId="22E355F5" w14:textId="6A5F674E" w:rsidR="00D0622D" w:rsidRDefault="007C392E" w:rsidP="00C1698B">
            <w:pPr>
              <w:snapToGrid w:val="0"/>
              <w:spacing w:before="60" w:after="60"/>
              <w:jc w:val="left"/>
              <w:rPr>
                <w:ins w:id="3176" w:author="Jason Rhee" w:date="2023-02-20T17:42:00Z"/>
                <w:sz w:val="16"/>
                <w:szCs w:val="16"/>
                <w:lang w:val="en-GB"/>
              </w:rPr>
            </w:pPr>
            <w:proofErr w:type="spellStart"/>
            <w:ins w:id="3177" w:author="Jason Rhee" w:date="2023-02-20T17:44:00Z">
              <w:r w:rsidRPr="007C392E">
                <w:rPr>
                  <w:sz w:val="16"/>
                  <w:szCs w:val="16"/>
                  <w:lang w:val="en-GB"/>
                </w:rPr>
                <w:t>CharacterString</w:t>
              </w:r>
            </w:ins>
            <w:proofErr w:type="spellEnd"/>
          </w:p>
        </w:tc>
        <w:tc>
          <w:tcPr>
            <w:tcW w:w="3060" w:type="dxa"/>
            <w:vAlign w:val="center"/>
          </w:tcPr>
          <w:p w14:paraId="06656CE7" w14:textId="361C82C9" w:rsidR="00D0622D" w:rsidRDefault="00612262" w:rsidP="00C1698B">
            <w:pPr>
              <w:snapToGrid w:val="0"/>
              <w:spacing w:before="60" w:after="60"/>
              <w:jc w:val="left"/>
              <w:rPr>
                <w:ins w:id="3178" w:author="Jason Rhee" w:date="2023-02-20T17:42:00Z"/>
                <w:sz w:val="16"/>
                <w:szCs w:val="16"/>
                <w:lang w:val="en-GB"/>
              </w:rPr>
            </w:pPr>
            <w:ins w:id="3179" w:author="Jason Rhee" w:date="2023-02-20T17:44:00Z">
              <w:r w:rsidRPr="00612262">
                <w:rPr>
                  <w:sz w:val="16"/>
                  <w:szCs w:val="16"/>
                  <w:lang w:val="en-GB"/>
                </w:rPr>
                <w:t>A dataset may be replaced by 1 or more datasets</w:t>
              </w:r>
            </w:ins>
          </w:p>
        </w:tc>
      </w:tr>
      <w:tr w:rsidR="00AB02F9" w:rsidRPr="002A5288" w14:paraId="70C9053D" w14:textId="77777777" w:rsidTr="00EE37EB">
        <w:trPr>
          <w:cantSplit/>
          <w:trHeight w:val="342"/>
          <w:ins w:id="3180" w:author="Jason Rhee" w:date="2023-02-20T17:45:00Z"/>
        </w:trPr>
        <w:tc>
          <w:tcPr>
            <w:tcW w:w="1080" w:type="dxa"/>
          </w:tcPr>
          <w:p w14:paraId="3F4BA7CC" w14:textId="2932353E" w:rsidR="00AB02F9" w:rsidRPr="001E4A8D" w:rsidRDefault="00AB02F9" w:rsidP="00C1698B">
            <w:pPr>
              <w:snapToGrid w:val="0"/>
              <w:spacing w:before="60" w:after="60"/>
              <w:jc w:val="left"/>
              <w:rPr>
                <w:ins w:id="3181" w:author="Jason Rhee" w:date="2023-02-20T17:45:00Z"/>
                <w:sz w:val="16"/>
                <w:szCs w:val="16"/>
                <w:lang w:val="en-GB"/>
              </w:rPr>
            </w:pPr>
            <w:ins w:id="3182" w:author="Jason Rhee" w:date="2023-02-20T17:45:00Z">
              <w:r>
                <w:rPr>
                  <w:rFonts w:ascii="CIDFont+F1" w:eastAsia="MS Mincho" w:hAnsi="CIDFont+F1" w:cs="CIDFont+F1"/>
                  <w:sz w:val="16"/>
                  <w:szCs w:val="16"/>
                  <w:lang w:eastAsia="en-SG"/>
                </w:rPr>
                <w:t>Attribute</w:t>
              </w:r>
            </w:ins>
          </w:p>
        </w:tc>
        <w:tc>
          <w:tcPr>
            <w:tcW w:w="2610" w:type="dxa"/>
            <w:vAlign w:val="center"/>
          </w:tcPr>
          <w:p w14:paraId="54710A82" w14:textId="1C68FA89" w:rsidR="00AB02F9" w:rsidRPr="0034022E" w:rsidRDefault="00AB02F9" w:rsidP="00C1698B">
            <w:pPr>
              <w:snapToGrid w:val="0"/>
              <w:spacing w:before="60" w:after="60"/>
              <w:jc w:val="left"/>
              <w:rPr>
                <w:ins w:id="3183" w:author="Jason Rhee" w:date="2023-02-20T17:45:00Z"/>
                <w:sz w:val="16"/>
                <w:szCs w:val="16"/>
                <w:lang w:val="en-GB"/>
              </w:rPr>
            </w:pPr>
            <w:proofErr w:type="spellStart"/>
            <w:ins w:id="3184" w:author="Jason Rhee" w:date="2023-02-20T17:45:00Z">
              <w:r w:rsidRPr="00AB02F9">
                <w:rPr>
                  <w:sz w:val="16"/>
                  <w:szCs w:val="16"/>
                  <w:lang w:val="en-GB"/>
                </w:rPr>
                <w:t>navigationPurpose</w:t>
              </w:r>
              <w:proofErr w:type="spellEnd"/>
            </w:ins>
          </w:p>
        </w:tc>
        <w:tc>
          <w:tcPr>
            <w:tcW w:w="3510" w:type="dxa"/>
            <w:vAlign w:val="center"/>
          </w:tcPr>
          <w:p w14:paraId="0FAD0F6C" w14:textId="0E8DD2A5" w:rsidR="00AB02F9" w:rsidRPr="0034022E" w:rsidRDefault="00AB02F9" w:rsidP="00C1698B">
            <w:pPr>
              <w:spacing w:before="60" w:after="60"/>
              <w:jc w:val="left"/>
              <w:rPr>
                <w:ins w:id="3185" w:author="Jason Rhee" w:date="2023-02-20T17:45:00Z"/>
                <w:sz w:val="16"/>
                <w:szCs w:val="16"/>
                <w:lang w:val="en-GB"/>
              </w:rPr>
            </w:pPr>
            <w:ins w:id="3186" w:author="Jason Rhee" w:date="2023-02-20T17:45:00Z">
              <w:r w:rsidRPr="00AB02F9">
                <w:rPr>
                  <w:sz w:val="16"/>
                  <w:szCs w:val="16"/>
                  <w:lang w:val="en-GB"/>
                </w:rPr>
                <w:t>Classification of intended navigation purpose (for Catalogue indexing purposes)</w:t>
              </w:r>
            </w:ins>
          </w:p>
        </w:tc>
        <w:tc>
          <w:tcPr>
            <w:tcW w:w="810" w:type="dxa"/>
            <w:vAlign w:val="center"/>
          </w:tcPr>
          <w:p w14:paraId="7D354ED0" w14:textId="3268BA01" w:rsidR="00AB02F9" w:rsidRDefault="00AB02F9" w:rsidP="00C1698B">
            <w:pPr>
              <w:snapToGrid w:val="0"/>
              <w:spacing w:before="60" w:after="60"/>
              <w:jc w:val="center"/>
              <w:rPr>
                <w:ins w:id="3187" w:author="Jason Rhee" w:date="2023-02-20T17:45:00Z"/>
                <w:sz w:val="16"/>
                <w:szCs w:val="16"/>
                <w:lang w:val="en-GB"/>
              </w:rPr>
            </w:pPr>
            <w:ins w:id="3188" w:author="Jason Rhee" w:date="2023-02-20T17:45:00Z">
              <w:r>
                <w:rPr>
                  <w:sz w:val="16"/>
                  <w:szCs w:val="16"/>
                  <w:lang w:val="en-GB"/>
                </w:rPr>
                <w:t>0..3</w:t>
              </w:r>
            </w:ins>
          </w:p>
        </w:tc>
        <w:tc>
          <w:tcPr>
            <w:tcW w:w="2790" w:type="dxa"/>
            <w:vAlign w:val="center"/>
          </w:tcPr>
          <w:p w14:paraId="011D84B1" w14:textId="5274F371" w:rsidR="00AB02F9" w:rsidRPr="007C392E" w:rsidRDefault="00AB02F9" w:rsidP="00C1698B">
            <w:pPr>
              <w:snapToGrid w:val="0"/>
              <w:spacing w:before="60" w:after="60"/>
              <w:jc w:val="left"/>
              <w:rPr>
                <w:ins w:id="3189" w:author="Jason Rhee" w:date="2023-02-20T17:45:00Z"/>
                <w:sz w:val="16"/>
                <w:szCs w:val="16"/>
                <w:lang w:val="en-GB"/>
              </w:rPr>
            </w:pPr>
            <w:ins w:id="3190" w:author="Jason Rhee" w:date="2023-02-20T17:45:00Z">
              <w:r w:rsidRPr="00AB02F9">
                <w:rPr>
                  <w:sz w:val="16"/>
                  <w:szCs w:val="16"/>
                  <w:lang w:val="en-GB"/>
                </w:rPr>
                <w:t>S100_NavigationPurpose</w:t>
              </w:r>
            </w:ins>
          </w:p>
        </w:tc>
        <w:tc>
          <w:tcPr>
            <w:tcW w:w="3060" w:type="dxa"/>
            <w:vAlign w:val="center"/>
          </w:tcPr>
          <w:p w14:paraId="647828FB" w14:textId="0F79B6D1" w:rsidR="00AB02F9" w:rsidRPr="00612262" w:rsidRDefault="00AB02F9" w:rsidP="00C1698B">
            <w:pPr>
              <w:snapToGrid w:val="0"/>
              <w:spacing w:before="60" w:after="60"/>
              <w:jc w:val="left"/>
              <w:rPr>
                <w:ins w:id="3191" w:author="Jason Rhee" w:date="2023-02-20T17:45:00Z"/>
                <w:sz w:val="16"/>
                <w:szCs w:val="16"/>
                <w:lang w:val="en-GB"/>
              </w:rPr>
            </w:pPr>
            <w:ins w:id="3192" w:author="Jason Rhee" w:date="2023-02-20T17:45:00Z">
              <w:r w:rsidRPr="00AB02F9">
                <w:rPr>
                  <w:sz w:val="16"/>
                  <w:szCs w:val="16"/>
                  <w:lang w:val="en-GB"/>
                </w:rPr>
                <w:t>If Product Specification is intended for creation of navigational products this attribute should be mandatory</w:t>
              </w:r>
            </w:ins>
          </w:p>
        </w:tc>
      </w:tr>
      <w:tr w:rsidR="00C1698B" w:rsidRPr="002A5288" w:rsidDel="0089691C" w14:paraId="7385EC27" w14:textId="62D0FAB1" w:rsidTr="00EE37EB">
        <w:trPr>
          <w:cantSplit/>
          <w:trHeight w:val="342"/>
          <w:del w:id="3193" w:author="Jason Rhee" w:date="2023-02-20T17:42:00Z"/>
          <w:trPrChange w:id="3194" w:author="Jason Rhee" w:date="2023-02-20T15:49:00Z">
            <w:trPr>
              <w:cantSplit/>
              <w:trHeight w:val="342"/>
            </w:trPr>
          </w:trPrChange>
        </w:trPr>
        <w:tc>
          <w:tcPr>
            <w:tcW w:w="1080" w:type="dxa"/>
            <w:tcPrChange w:id="3195" w:author="Jason Rhee" w:date="2023-02-20T15:49:00Z">
              <w:tcPr>
                <w:tcW w:w="1080" w:type="dxa"/>
              </w:tcPr>
            </w:tcPrChange>
          </w:tcPr>
          <w:p w14:paraId="1DD2FC6D" w14:textId="6EA21108" w:rsidR="00C1698B" w:rsidDel="0089691C" w:rsidRDefault="00C1698B" w:rsidP="00C1698B">
            <w:pPr>
              <w:snapToGrid w:val="0"/>
              <w:spacing w:before="60" w:after="60"/>
              <w:jc w:val="left"/>
              <w:rPr>
                <w:del w:id="3196" w:author="Jason Rhee" w:date="2023-02-20T17:42:00Z"/>
                <w:sz w:val="16"/>
                <w:szCs w:val="16"/>
                <w:lang w:val="en-GB"/>
              </w:rPr>
            </w:pPr>
            <w:del w:id="3197" w:author="Jason Rhee" w:date="2023-02-20T17:42:00Z">
              <w:r w:rsidRPr="001E4A8D" w:rsidDel="0089691C">
                <w:rPr>
                  <w:sz w:val="16"/>
                  <w:szCs w:val="16"/>
                  <w:lang w:val="en-GB"/>
                </w:rPr>
                <w:delText>Attribute</w:delText>
              </w:r>
            </w:del>
          </w:p>
        </w:tc>
        <w:tc>
          <w:tcPr>
            <w:tcW w:w="2610" w:type="dxa"/>
            <w:vAlign w:val="center"/>
            <w:tcPrChange w:id="3198" w:author="Jason Rhee" w:date="2023-02-20T15:49:00Z">
              <w:tcPr>
                <w:tcW w:w="2610" w:type="dxa"/>
                <w:vAlign w:val="center"/>
              </w:tcPr>
            </w:tcPrChange>
          </w:tcPr>
          <w:p w14:paraId="422AA628" w14:textId="3CC04D8B" w:rsidR="00C1698B" w:rsidDel="0089691C" w:rsidRDefault="00C1698B" w:rsidP="00C1698B">
            <w:pPr>
              <w:snapToGrid w:val="0"/>
              <w:spacing w:before="60" w:after="60"/>
              <w:jc w:val="left"/>
              <w:rPr>
                <w:del w:id="3199" w:author="Jason Rhee" w:date="2023-02-20T17:42:00Z"/>
                <w:sz w:val="16"/>
                <w:szCs w:val="16"/>
                <w:lang w:val="en-GB"/>
              </w:rPr>
            </w:pPr>
            <w:del w:id="3200" w:author="Jason Rhee" w:date="2023-02-20T17:42:00Z">
              <w:r w:rsidDel="0089691C">
                <w:rPr>
                  <w:sz w:val="16"/>
                  <w:szCs w:val="16"/>
                  <w:lang w:val="en-GB"/>
                </w:rPr>
                <w:delText>metadataLanguage</w:delText>
              </w:r>
            </w:del>
          </w:p>
        </w:tc>
        <w:tc>
          <w:tcPr>
            <w:tcW w:w="3510" w:type="dxa"/>
            <w:vAlign w:val="center"/>
            <w:tcPrChange w:id="3201" w:author="Jason Rhee" w:date="2023-02-20T15:49:00Z">
              <w:tcPr>
                <w:tcW w:w="3510" w:type="dxa"/>
                <w:vAlign w:val="center"/>
              </w:tcPr>
            </w:tcPrChange>
          </w:tcPr>
          <w:p w14:paraId="79352E16" w14:textId="15417CF1" w:rsidR="00C1698B" w:rsidDel="0089691C" w:rsidRDefault="00C1698B" w:rsidP="00C1698B">
            <w:pPr>
              <w:spacing w:before="60" w:after="60"/>
              <w:jc w:val="left"/>
              <w:rPr>
                <w:del w:id="3202" w:author="Jason Rhee" w:date="2023-02-20T17:42:00Z"/>
                <w:sz w:val="16"/>
                <w:szCs w:val="16"/>
                <w:lang w:val="en-GB"/>
              </w:rPr>
            </w:pPr>
            <w:del w:id="3203" w:author="Jason Rhee" w:date="2023-02-20T17:42:00Z">
              <w:r w:rsidDel="0089691C">
                <w:rPr>
                  <w:sz w:val="16"/>
                  <w:szCs w:val="16"/>
                  <w:lang w:val="en-GB"/>
                </w:rPr>
                <w:delText>language(s) in which the metadata is provided</w:delText>
              </w:r>
            </w:del>
          </w:p>
        </w:tc>
        <w:tc>
          <w:tcPr>
            <w:tcW w:w="810" w:type="dxa"/>
            <w:vAlign w:val="center"/>
            <w:tcPrChange w:id="3204" w:author="Jason Rhee" w:date="2023-02-20T15:49:00Z">
              <w:tcPr>
                <w:tcW w:w="810" w:type="dxa"/>
                <w:vAlign w:val="center"/>
              </w:tcPr>
            </w:tcPrChange>
          </w:tcPr>
          <w:p w14:paraId="0835EEDE" w14:textId="4ABFE4F1" w:rsidR="00C1698B" w:rsidDel="0089691C" w:rsidRDefault="00C1698B" w:rsidP="00C1698B">
            <w:pPr>
              <w:snapToGrid w:val="0"/>
              <w:spacing w:before="60" w:after="60"/>
              <w:jc w:val="center"/>
              <w:rPr>
                <w:del w:id="3205" w:author="Jason Rhee" w:date="2023-02-20T17:42:00Z"/>
                <w:sz w:val="16"/>
                <w:szCs w:val="16"/>
                <w:lang w:val="en-GB"/>
              </w:rPr>
            </w:pPr>
            <w:del w:id="3206" w:author="Jason Rhee" w:date="2023-02-20T17:42:00Z">
              <w:r w:rsidDel="0089691C">
                <w:rPr>
                  <w:sz w:val="16"/>
                  <w:szCs w:val="16"/>
                  <w:lang w:val="en-GB"/>
                </w:rPr>
                <w:delText>1..*</w:delText>
              </w:r>
            </w:del>
          </w:p>
        </w:tc>
        <w:tc>
          <w:tcPr>
            <w:tcW w:w="2790" w:type="dxa"/>
            <w:vAlign w:val="center"/>
            <w:tcPrChange w:id="3207" w:author="Jason Rhee" w:date="2023-02-20T15:49:00Z">
              <w:tcPr>
                <w:tcW w:w="2790" w:type="dxa"/>
                <w:vAlign w:val="center"/>
              </w:tcPr>
            </w:tcPrChange>
          </w:tcPr>
          <w:p w14:paraId="18196B48" w14:textId="3B8D0A78" w:rsidR="00C1698B" w:rsidDel="0089691C" w:rsidRDefault="00C1698B" w:rsidP="00C1698B">
            <w:pPr>
              <w:snapToGrid w:val="0"/>
              <w:spacing w:before="60" w:after="60"/>
              <w:jc w:val="left"/>
              <w:rPr>
                <w:del w:id="3208" w:author="Jason Rhee" w:date="2023-02-20T17:42:00Z"/>
                <w:sz w:val="16"/>
                <w:szCs w:val="16"/>
                <w:lang w:val="en-GB"/>
              </w:rPr>
            </w:pPr>
            <w:del w:id="3209" w:author="Jason Rhee" w:date="2023-02-20T17:42:00Z">
              <w:r w:rsidDel="0089691C">
                <w:rPr>
                  <w:sz w:val="16"/>
                  <w:szCs w:val="16"/>
                  <w:lang w:val="en-GB"/>
                </w:rPr>
                <w:delText>CharacterString</w:delText>
              </w:r>
            </w:del>
          </w:p>
        </w:tc>
        <w:tc>
          <w:tcPr>
            <w:tcW w:w="3060" w:type="dxa"/>
            <w:vAlign w:val="center"/>
            <w:tcPrChange w:id="3210" w:author="Jason Rhee" w:date="2023-02-20T15:49:00Z">
              <w:tcPr>
                <w:tcW w:w="3060" w:type="dxa"/>
                <w:vAlign w:val="center"/>
              </w:tcPr>
            </w:tcPrChange>
          </w:tcPr>
          <w:p w14:paraId="22355837" w14:textId="2CD78333" w:rsidR="00C1698B" w:rsidDel="0089691C" w:rsidRDefault="00C1698B" w:rsidP="00C1698B">
            <w:pPr>
              <w:snapToGrid w:val="0"/>
              <w:spacing w:before="60" w:after="60"/>
              <w:jc w:val="left"/>
              <w:rPr>
                <w:del w:id="3211" w:author="Jason Rhee" w:date="2023-02-20T17:42:00Z"/>
                <w:sz w:val="16"/>
                <w:szCs w:val="16"/>
                <w:lang w:val="en-GB"/>
              </w:rPr>
            </w:pPr>
          </w:p>
        </w:tc>
      </w:tr>
      <w:tr w:rsidR="00C1698B" w:rsidRPr="002A5288" w14:paraId="441BFD4A" w14:textId="77777777" w:rsidTr="004A2B9B">
        <w:trPr>
          <w:cantSplit/>
          <w:trHeight w:val="342"/>
          <w:trPrChange w:id="3212" w:author="Jason Rhee" w:date="2023-02-20T17:49:00Z">
            <w:trPr>
              <w:cantSplit/>
              <w:trHeight w:val="342"/>
            </w:trPr>
          </w:trPrChange>
        </w:trPr>
        <w:tc>
          <w:tcPr>
            <w:tcW w:w="1080" w:type="dxa"/>
            <w:tcPrChange w:id="3213" w:author="Jason Rhee" w:date="2023-02-20T17:49:00Z">
              <w:tcPr>
                <w:tcW w:w="1080" w:type="dxa"/>
              </w:tcPr>
            </w:tcPrChange>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Change w:id="3214" w:author="Jason Rhee" w:date="2023-02-20T17:49:00Z">
              <w:tcPr>
                <w:tcW w:w="2610" w:type="dxa"/>
              </w:tcPr>
            </w:tcPrChange>
          </w:tcPr>
          <w:p w14:paraId="60861EF3" w14:textId="10D10E86" w:rsidR="00C1698B" w:rsidRDefault="00A37ED4" w:rsidP="00102D26">
            <w:pPr>
              <w:snapToGrid w:val="0"/>
              <w:spacing w:before="60" w:after="60"/>
              <w:jc w:val="left"/>
              <w:rPr>
                <w:sz w:val="16"/>
                <w:szCs w:val="16"/>
                <w:lang w:val="en-GB"/>
              </w:rPr>
            </w:pPr>
            <w:proofErr w:type="spellStart"/>
            <w:ins w:id="3215" w:author="Jason Rhee" w:date="2023-02-20T17:47:00Z">
              <w:r w:rsidRPr="00A37ED4">
                <w:rPr>
                  <w:sz w:val="16"/>
                  <w:szCs w:val="16"/>
                  <w:lang w:val="en-GB"/>
                </w:rPr>
                <w:t>resourceMaintenance</w:t>
              </w:r>
            </w:ins>
            <w:proofErr w:type="spellEnd"/>
            <w:del w:id="3216" w:author="Jason Rhee" w:date="2023-02-20T17:47:00Z">
              <w:r w:rsidR="00C1698B" w:rsidDel="00A37ED4">
                <w:rPr>
                  <w:sz w:val="16"/>
                  <w:szCs w:val="16"/>
                  <w:lang w:val="en-GB"/>
                </w:rPr>
                <w:delText>--</w:delText>
              </w:r>
            </w:del>
          </w:p>
        </w:tc>
        <w:tc>
          <w:tcPr>
            <w:tcW w:w="3510" w:type="dxa"/>
            <w:tcPrChange w:id="3217" w:author="Jason Rhee" w:date="2023-02-20T17:49:00Z">
              <w:tcPr>
                <w:tcW w:w="3510" w:type="dxa"/>
                <w:vAlign w:val="center"/>
              </w:tcPr>
            </w:tcPrChange>
          </w:tcPr>
          <w:p w14:paraId="145E3A01" w14:textId="33776948" w:rsidR="00C1698B" w:rsidRDefault="00A37ED4" w:rsidP="004A2B9B">
            <w:pPr>
              <w:spacing w:before="60" w:after="60"/>
              <w:jc w:val="left"/>
              <w:rPr>
                <w:sz w:val="16"/>
                <w:szCs w:val="16"/>
                <w:lang w:val="en-GB"/>
              </w:rPr>
            </w:pPr>
            <w:ins w:id="3218" w:author="Jason Rhee" w:date="2023-02-20T17:47:00Z">
              <w:r w:rsidRPr="00A37ED4">
                <w:rPr>
                  <w:sz w:val="16"/>
                  <w:szCs w:val="16"/>
                  <w:lang w:val="en-GB"/>
                </w:rPr>
                <w:t>Information about the frequency of resource updates, and the scope of those updates</w:t>
              </w:r>
            </w:ins>
            <w:del w:id="3219" w:author="Jason Rhee" w:date="2023-02-20T17:47:00Z">
              <w:r w:rsidR="00C1698B" w:rsidDel="00A37ED4">
                <w:rPr>
                  <w:sz w:val="16"/>
                  <w:szCs w:val="16"/>
                  <w:lang w:val="en-GB"/>
                </w:rPr>
                <w:delText>Containment of, or reference to, discovery metadata for the support files referenced in the dataset</w:delText>
              </w:r>
            </w:del>
          </w:p>
        </w:tc>
        <w:tc>
          <w:tcPr>
            <w:tcW w:w="810" w:type="dxa"/>
            <w:tcPrChange w:id="3220" w:author="Jason Rhee" w:date="2023-02-20T17:49:00Z">
              <w:tcPr>
                <w:tcW w:w="810" w:type="dxa"/>
                <w:vAlign w:val="center"/>
              </w:tcPr>
            </w:tcPrChange>
          </w:tcPr>
          <w:p w14:paraId="7DE3F726" w14:textId="7E5E3735" w:rsidR="00C1698B" w:rsidRDefault="00C1698B" w:rsidP="003D46BB">
            <w:pPr>
              <w:snapToGrid w:val="0"/>
              <w:spacing w:before="60" w:after="60"/>
              <w:jc w:val="center"/>
              <w:rPr>
                <w:sz w:val="16"/>
                <w:szCs w:val="16"/>
                <w:lang w:val="en-GB"/>
              </w:rPr>
            </w:pPr>
            <w:r>
              <w:rPr>
                <w:sz w:val="16"/>
                <w:szCs w:val="16"/>
                <w:lang w:val="en-GB"/>
              </w:rPr>
              <w:t>0</w:t>
            </w:r>
            <w:del w:id="3221" w:author="Jason Rhee" w:date="2023-02-20T17:47:00Z">
              <w:r w:rsidDel="00A37ED4">
                <w:rPr>
                  <w:sz w:val="16"/>
                  <w:szCs w:val="16"/>
                  <w:lang w:val="en-GB"/>
                </w:rPr>
                <w:delText>..*</w:delText>
              </w:r>
            </w:del>
            <w:ins w:id="3222" w:author="Jason Rhee" w:date="2023-02-20T17:47:00Z">
              <w:r w:rsidR="00A37ED4">
                <w:rPr>
                  <w:sz w:val="16"/>
                  <w:szCs w:val="16"/>
                  <w:lang w:val="en-GB"/>
                </w:rPr>
                <w:t>..1</w:t>
              </w:r>
            </w:ins>
          </w:p>
        </w:tc>
        <w:tc>
          <w:tcPr>
            <w:tcW w:w="2790" w:type="dxa"/>
            <w:tcPrChange w:id="3223" w:author="Jason Rhee" w:date="2023-02-20T17:49:00Z">
              <w:tcPr>
                <w:tcW w:w="2790" w:type="dxa"/>
                <w:vAlign w:val="center"/>
              </w:tcPr>
            </w:tcPrChange>
          </w:tcPr>
          <w:p w14:paraId="2D8D7540" w14:textId="05D1A90B" w:rsidR="00C1698B" w:rsidRDefault="00A37ED4" w:rsidP="004A2B9B">
            <w:pPr>
              <w:snapToGrid w:val="0"/>
              <w:spacing w:before="60" w:after="60"/>
              <w:jc w:val="left"/>
              <w:rPr>
                <w:sz w:val="16"/>
                <w:szCs w:val="16"/>
                <w:lang w:val="en-GB"/>
              </w:rPr>
            </w:pPr>
            <w:proofErr w:type="spellStart"/>
            <w:ins w:id="3224" w:author="Jason Rhee" w:date="2023-02-20T17:47:00Z">
              <w:r w:rsidRPr="00A37ED4">
                <w:rPr>
                  <w:sz w:val="16"/>
                  <w:szCs w:val="16"/>
                  <w:lang w:val="en-GB"/>
                </w:rPr>
                <w:t>MD_MaintenanceInformation</w:t>
              </w:r>
            </w:ins>
            <w:proofErr w:type="spellEnd"/>
            <w:del w:id="3225" w:author="Jason Rhee" w:date="2023-02-20T17:47:00Z">
              <w:r w:rsidR="00C1698B" w:rsidDel="00A37ED4">
                <w:rPr>
                  <w:sz w:val="16"/>
                  <w:szCs w:val="16"/>
                  <w:lang w:val="en-GB"/>
                </w:rPr>
                <w:delText>Aggregation S100_SupportFileDiscoveryMetadata</w:delText>
              </w:r>
            </w:del>
          </w:p>
        </w:tc>
        <w:tc>
          <w:tcPr>
            <w:tcW w:w="3060" w:type="dxa"/>
            <w:vAlign w:val="center"/>
            <w:tcPrChange w:id="3226" w:author="Jason Rhee" w:date="2023-02-20T17:49:00Z">
              <w:tcPr>
                <w:tcW w:w="3060" w:type="dxa"/>
                <w:vAlign w:val="center"/>
              </w:tcPr>
            </w:tcPrChange>
          </w:tcPr>
          <w:p w14:paraId="709AF408" w14:textId="77777777" w:rsidR="00047C46" w:rsidRPr="00047C46" w:rsidRDefault="00047C46" w:rsidP="00047C46">
            <w:pPr>
              <w:snapToGrid w:val="0"/>
              <w:spacing w:before="60" w:after="60"/>
              <w:jc w:val="left"/>
              <w:rPr>
                <w:ins w:id="3227" w:author="Jason Rhee" w:date="2023-02-20T17:48:00Z"/>
                <w:sz w:val="16"/>
                <w:szCs w:val="16"/>
                <w:lang w:val="en-GB"/>
              </w:rPr>
            </w:pPr>
            <w:ins w:id="3228" w:author="Jason Rhee" w:date="2023-02-20T17:48:00Z">
              <w:r w:rsidRPr="00047C46">
                <w:rPr>
                  <w:sz w:val="16"/>
                  <w:szCs w:val="16"/>
                  <w:lang w:val="en-GB"/>
                </w:rPr>
                <w:t xml:space="preserve">S-100 restricts the multiplicity to </w:t>
              </w:r>
              <w:proofErr w:type="gramStart"/>
              <w:r w:rsidRPr="00047C46">
                <w:rPr>
                  <w:sz w:val="16"/>
                  <w:szCs w:val="16"/>
                  <w:lang w:val="en-GB"/>
                </w:rPr>
                <w:t>0..</w:t>
              </w:r>
              <w:proofErr w:type="gramEnd"/>
              <w:r w:rsidRPr="00047C46">
                <w:rPr>
                  <w:sz w:val="16"/>
                  <w:szCs w:val="16"/>
                  <w:lang w:val="en-GB"/>
                </w:rPr>
                <w:t xml:space="preserve">1 and adds specific restrictions on the ISO 19115 structure and content. See clause </w:t>
              </w:r>
              <w:proofErr w:type="spellStart"/>
              <w:r w:rsidRPr="00047C46">
                <w:rPr>
                  <w:sz w:val="16"/>
                  <w:szCs w:val="16"/>
                  <w:lang w:val="en-GB"/>
                </w:rPr>
                <w:t>MD_MaintenanceInformation</w:t>
              </w:r>
              <w:proofErr w:type="spellEnd"/>
              <w:r w:rsidRPr="00047C46">
                <w:rPr>
                  <w:sz w:val="16"/>
                  <w:szCs w:val="16"/>
                  <w:lang w:val="en-GB"/>
                </w:rPr>
                <w:t xml:space="preserve"> later in this </w:t>
              </w:r>
              <w:proofErr w:type="gramStart"/>
              <w:r w:rsidRPr="00047C46">
                <w:rPr>
                  <w:sz w:val="16"/>
                  <w:szCs w:val="16"/>
                  <w:lang w:val="en-GB"/>
                </w:rPr>
                <w:t>Part</w:t>
              </w:r>
              <w:proofErr w:type="gramEnd"/>
            </w:ins>
          </w:p>
          <w:p w14:paraId="26D7E940" w14:textId="0390C49B" w:rsidR="00C1698B" w:rsidRDefault="00047C46" w:rsidP="00047C46">
            <w:pPr>
              <w:snapToGrid w:val="0"/>
              <w:spacing w:before="60" w:after="60"/>
              <w:jc w:val="left"/>
              <w:rPr>
                <w:sz w:val="16"/>
                <w:szCs w:val="16"/>
                <w:lang w:val="en-GB"/>
              </w:rPr>
            </w:pPr>
            <w:ins w:id="3229" w:author="Jason Rhee" w:date="2023-02-20T17:48:00Z">
              <w:r w:rsidRPr="00047C46">
                <w:rPr>
                  <w:sz w:val="16"/>
                  <w:szCs w:val="16"/>
                  <w:lang w:val="en-GB"/>
                </w:rPr>
                <w:t xml:space="preserve">Format: </w:t>
              </w:r>
              <w:proofErr w:type="spellStart"/>
              <w:r w:rsidRPr="00047C46">
                <w:rPr>
                  <w:sz w:val="16"/>
                  <w:szCs w:val="16"/>
                  <w:lang w:val="en-GB"/>
                </w:rPr>
                <w:t>PnYnMnDTnHnMnS</w:t>
              </w:r>
              <w:proofErr w:type="spellEnd"/>
              <w:r w:rsidRPr="00047C46">
                <w:rPr>
                  <w:sz w:val="16"/>
                  <w:szCs w:val="16"/>
                  <w:lang w:val="en-GB"/>
                </w:rPr>
                <w:t xml:space="preserve"> (XML </w:t>
              </w:r>
              <w:proofErr w:type="spellStart"/>
              <w:r w:rsidRPr="00047C46">
                <w:rPr>
                  <w:sz w:val="16"/>
                  <w:szCs w:val="16"/>
                  <w:lang w:val="en-GB"/>
                </w:rPr>
                <w:t>builtin</w:t>
              </w:r>
              <w:proofErr w:type="spellEnd"/>
              <w:r w:rsidRPr="00047C46">
                <w:rPr>
                  <w:sz w:val="16"/>
                  <w:szCs w:val="16"/>
                  <w:lang w:val="en-GB"/>
                </w:rPr>
                <w:t xml:space="preserve"> type for ISO 8601 duration). See clause 17-4.9</w:t>
              </w:r>
            </w:ins>
          </w:p>
        </w:tc>
      </w:tr>
    </w:tbl>
    <w:p w14:paraId="00D0CCD7" w14:textId="77777777" w:rsidR="00C1698B" w:rsidRPr="008C59E4" w:rsidRDefault="00C1698B" w:rsidP="00102D26">
      <w:pPr>
        <w:spacing w:before="0" w:after="0"/>
      </w:pPr>
    </w:p>
    <w:p w14:paraId="654EF61F" w14:textId="5A30D95B" w:rsidR="00C1698B" w:rsidRDefault="00C1698B">
      <w:pPr>
        <w:pStyle w:val="Heading3"/>
        <w:rPr>
          <w:ins w:id="3230" w:author="Jason Rhee" w:date="2023-02-23T17:53:00Z"/>
        </w:rPr>
        <w:pPrChange w:id="3231" w:author="Jason Rhee" w:date="2023-02-24T09:29:00Z">
          <w:pPr>
            <w:pStyle w:val="Heading3"/>
            <w:tabs>
              <w:tab w:val="clear" w:pos="426"/>
              <w:tab w:val="clear" w:pos="660"/>
              <w:tab w:val="left" w:pos="709"/>
            </w:tabs>
            <w:spacing w:line="240" w:lineRule="auto"/>
          </w:pPr>
        </w:pPrChange>
      </w:pPr>
      <w:bookmarkStart w:id="3232" w:name="_Toc512925144"/>
      <w:r w:rsidRPr="007C307C">
        <w:t>S100_D</w:t>
      </w:r>
      <w:r>
        <w:t>ataCoverage</w:t>
      </w:r>
      <w:bookmarkEnd w:id="3232"/>
    </w:p>
    <w:p w14:paraId="1F0F648F" w14:textId="09E3E7AE" w:rsidR="00363D1E" w:rsidRPr="002721B0" w:rsidRDefault="00363D1E">
      <w:pPr>
        <w:pPrChange w:id="3233" w:author="Jason Rhee" w:date="2023-02-23T17:53:00Z">
          <w:pPr>
            <w:pStyle w:val="Heading3"/>
            <w:tabs>
              <w:tab w:val="clear" w:pos="426"/>
              <w:tab w:val="clear" w:pos="660"/>
              <w:tab w:val="left" w:pos="709"/>
            </w:tabs>
            <w:spacing w:line="240" w:lineRule="auto"/>
          </w:pPr>
        </w:pPrChange>
      </w:pPr>
      <w:ins w:id="3234" w:author="Jason Rhee" w:date="2023-02-23T17:53:00Z">
        <w:r>
          <w:rPr>
            <w:lang w:val="en-GB" w:eastAsia="ja-JP"/>
          </w:rPr>
          <w:t xml:space="preserve">S-129 uses </w:t>
        </w:r>
        <w:r w:rsidRPr="007C307C">
          <w:t>S100_</w:t>
        </w:r>
        <w:r w:rsidRPr="00363D1E">
          <w:t xml:space="preserve"> </w:t>
        </w:r>
        <w:proofErr w:type="spellStart"/>
        <w:r w:rsidRPr="007C307C">
          <w:t>D</w:t>
        </w:r>
        <w:r>
          <w:t>ataCoverage</w:t>
        </w:r>
        <w:proofErr w:type="spellEnd"/>
        <w:r>
          <w:t xml:space="preserve"> as detailed in </w:t>
        </w:r>
        <w:r w:rsidRPr="00CC1849">
          <w:rPr>
            <w:highlight w:val="yellow"/>
            <w:rPrChange w:id="3235" w:author="Perryman, Lindsay" w:date="2023-03-02T17:00:00Z">
              <w:rPr/>
            </w:rPrChange>
          </w:rPr>
          <w:t>S-100 Part 17, Clause 17-4.5</w:t>
        </w:r>
        <w:r>
          <w:t>,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1698B" w:rsidRPr="009842DB" w:rsidDel="00290177" w14:paraId="281C613C" w14:textId="5B771AA3" w:rsidTr="00543C8D">
        <w:trPr>
          <w:trHeight w:val="277"/>
          <w:del w:id="3236" w:author="Jason Rhee" w:date="2023-06-27T18:21:00Z"/>
        </w:trPr>
        <w:tc>
          <w:tcPr>
            <w:tcW w:w="1080" w:type="dxa"/>
          </w:tcPr>
          <w:p w14:paraId="2144EEF0" w14:textId="007CBFF5" w:rsidR="00C1698B" w:rsidRPr="009842DB" w:rsidDel="00290177" w:rsidRDefault="00C1698B" w:rsidP="00C1698B">
            <w:pPr>
              <w:snapToGrid w:val="0"/>
              <w:spacing w:before="60" w:after="60"/>
              <w:jc w:val="left"/>
              <w:rPr>
                <w:del w:id="3237" w:author="Jason Rhee" w:date="2023-06-27T18:21:00Z"/>
                <w:b/>
                <w:sz w:val="16"/>
                <w:szCs w:val="16"/>
                <w:lang w:val="en-GB"/>
              </w:rPr>
            </w:pPr>
            <w:del w:id="3238" w:author="Jason Rhee" w:date="2023-06-27T18:21:00Z">
              <w:r w:rsidRPr="009842DB" w:rsidDel="00290177">
                <w:rPr>
                  <w:b/>
                  <w:sz w:val="16"/>
                  <w:szCs w:val="16"/>
                  <w:lang w:val="en-GB"/>
                </w:rPr>
                <w:delText>Role Name</w:delText>
              </w:r>
            </w:del>
          </w:p>
        </w:tc>
        <w:tc>
          <w:tcPr>
            <w:tcW w:w="3060" w:type="dxa"/>
          </w:tcPr>
          <w:p w14:paraId="6C8F2CCD" w14:textId="4BE3AEF4" w:rsidR="00C1698B" w:rsidRPr="009842DB" w:rsidDel="00290177" w:rsidRDefault="00C1698B" w:rsidP="00C1698B">
            <w:pPr>
              <w:snapToGrid w:val="0"/>
              <w:spacing w:before="60" w:after="60"/>
              <w:jc w:val="left"/>
              <w:rPr>
                <w:del w:id="3239" w:author="Jason Rhee" w:date="2023-06-27T18:21:00Z"/>
                <w:b/>
                <w:sz w:val="16"/>
                <w:szCs w:val="16"/>
                <w:lang w:val="en-GB"/>
              </w:rPr>
            </w:pPr>
            <w:del w:id="3240" w:author="Jason Rhee" w:date="2023-06-27T18:21:00Z">
              <w:r w:rsidRPr="009842DB" w:rsidDel="00290177">
                <w:rPr>
                  <w:b/>
                  <w:sz w:val="16"/>
                  <w:szCs w:val="16"/>
                  <w:lang w:val="en-GB"/>
                </w:rPr>
                <w:delText>Name</w:delText>
              </w:r>
            </w:del>
          </w:p>
        </w:tc>
        <w:tc>
          <w:tcPr>
            <w:tcW w:w="3420" w:type="dxa"/>
          </w:tcPr>
          <w:p w14:paraId="4BB6967A" w14:textId="5255D15A" w:rsidR="00C1698B" w:rsidRPr="009842DB" w:rsidDel="00290177" w:rsidRDefault="00C1698B" w:rsidP="00C1698B">
            <w:pPr>
              <w:snapToGrid w:val="0"/>
              <w:spacing w:before="60" w:after="60"/>
              <w:jc w:val="left"/>
              <w:rPr>
                <w:del w:id="3241" w:author="Jason Rhee" w:date="2023-06-27T18:21:00Z"/>
                <w:b/>
                <w:sz w:val="16"/>
                <w:szCs w:val="16"/>
                <w:lang w:val="en-GB"/>
              </w:rPr>
            </w:pPr>
            <w:del w:id="3242" w:author="Jason Rhee" w:date="2023-06-27T18:21:00Z">
              <w:r w:rsidRPr="009842DB" w:rsidDel="00290177">
                <w:rPr>
                  <w:b/>
                  <w:sz w:val="16"/>
                  <w:szCs w:val="16"/>
                  <w:lang w:val="en-GB"/>
                </w:rPr>
                <w:delText>Description</w:delText>
              </w:r>
            </w:del>
          </w:p>
        </w:tc>
        <w:tc>
          <w:tcPr>
            <w:tcW w:w="804" w:type="dxa"/>
          </w:tcPr>
          <w:p w14:paraId="36B7B6A4" w14:textId="4F328D44" w:rsidR="00C1698B" w:rsidRPr="009842DB" w:rsidDel="00290177" w:rsidRDefault="00C1698B" w:rsidP="00C1698B">
            <w:pPr>
              <w:snapToGrid w:val="0"/>
              <w:spacing w:before="60" w:after="60"/>
              <w:jc w:val="center"/>
              <w:rPr>
                <w:del w:id="3243" w:author="Jason Rhee" w:date="2023-06-27T18:21:00Z"/>
                <w:b/>
                <w:sz w:val="16"/>
                <w:szCs w:val="16"/>
                <w:lang w:val="en-GB"/>
              </w:rPr>
            </w:pPr>
            <w:del w:id="3244" w:author="Jason Rhee" w:date="2023-06-27T18:21:00Z">
              <w:r w:rsidRPr="009842DB" w:rsidDel="00290177">
                <w:rPr>
                  <w:b/>
                  <w:sz w:val="16"/>
                  <w:szCs w:val="16"/>
                  <w:lang w:val="en-GB"/>
                </w:rPr>
                <w:delText>Mult</w:delText>
              </w:r>
            </w:del>
          </w:p>
        </w:tc>
        <w:tc>
          <w:tcPr>
            <w:tcW w:w="2436" w:type="dxa"/>
          </w:tcPr>
          <w:p w14:paraId="40E66FC5" w14:textId="1072CC6E" w:rsidR="00C1698B" w:rsidRPr="009842DB" w:rsidDel="00290177" w:rsidRDefault="00C1698B" w:rsidP="00C1698B">
            <w:pPr>
              <w:snapToGrid w:val="0"/>
              <w:spacing w:before="60" w:after="60"/>
              <w:jc w:val="left"/>
              <w:rPr>
                <w:del w:id="3245" w:author="Jason Rhee" w:date="2023-06-27T18:21:00Z"/>
                <w:b/>
                <w:sz w:val="16"/>
                <w:szCs w:val="16"/>
                <w:lang w:val="en-GB"/>
              </w:rPr>
            </w:pPr>
            <w:del w:id="3246" w:author="Jason Rhee" w:date="2023-06-27T18:21:00Z">
              <w:r w:rsidRPr="009842DB" w:rsidDel="00290177">
                <w:rPr>
                  <w:b/>
                  <w:sz w:val="16"/>
                  <w:szCs w:val="16"/>
                  <w:lang w:val="en-GB"/>
                </w:rPr>
                <w:delText>Type</w:delText>
              </w:r>
            </w:del>
          </w:p>
        </w:tc>
        <w:tc>
          <w:tcPr>
            <w:tcW w:w="3060" w:type="dxa"/>
          </w:tcPr>
          <w:p w14:paraId="635AA943" w14:textId="2C412D64" w:rsidR="00C1698B" w:rsidRPr="009842DB" w:rsidDel="00290177" w:rsidRDefault="00C1698B" w:rsidP="00C1698B">
            <w:pPr>
              <w:snapToGrid w:val="0"/>
              <w:spacing w:before="60" w:after="60"/>
              <w:jc w:val="left"/>
              <w:rPr>
                <w:del w:id="3247" w:author="Jason Rhee" w:date="2023-06-27T18:21:00Z"/>
                <w:b/>
                <w:sz w:val="16"/>
                <w:szCs w:val="16"/>
                <w:lang w:val="en-GB"/>
              </w:rPr>
            </w:pPr>
            <w:del w:id="3248" w:author="Jason Rhee" w:date="2023-06-27T18:21:00Z">
              <w:r w:rsidRPr="009842DB" w:rsidDel="00290177">
                <w:rPr>
                  <w:b/>
                  <w:sz w:val="16"/>
                  <w:szCs w:val="16"/>
                  <w:lang w:val="en-GB"/>
                </w:rPr>
                <w:delText>Remarks</w:delText>
              </w:r>
            </w:del>
          </w:p>
        </w:tc>
      </w:tr>
      <w:tr w:rsidR="00C1698B" w:rsidRPr="002A5288" w:rsidDel="00290177" w14:paraId="75CB84C5" w14:textId="2939A636" w:rsidTr="00543C8D">
        <w:trPr>
          <w:trHeight w:val="305"/>
          <w:del w:id="3249" w:author="Jason Rhee" w:date="2023-06-27T18:21:00Z"/>
        </w:trPr>
        <w:tc>
          <w:tcPr>
            <w:tcW w:w="1080" w:type="dxa"/>
          </w:tcPr>
          <w:p w14:paraId="63CAF1DE" w14:textId="24F2FE99" w:rsidR="00C1698B" w:rsidRPr="002A5288" w:rsidDel="00290177" w:rsidRDefault="00C1698B" w:rsidP="00C1698B">
            <w:pPr>
              <w:snapToGrid w:val="0"/>
              <w:spacing w:before="60" w:after="60"/>
              <w:jc w:val="left"/>
              <w:rPr>
                <w:del w:id="3250" w:author="Jason Rhee" w:date="2023-06-27T18:21:00Z"/>
                <w:sz w:val="16"/>
                <w:szCs w:val="16"/>
                <w:lang w:val="en-GB"/>
              </w:rPr>
            </w:pPr>
            <w:del w:id="3251" w:author="Jason Rhee" w:date="2023-06-27T18:21:00Z">
              <w:r w:rsidRPr="002A5288" w:rsidDel="00290177">
                <w:rPr>
                  <w:sz w:val="16"/>
                  <w:szCs w:val="16"/>
                  <w:lang w:val="en-GB"/>
                </w:rPr>
                <w:delText>Class</w:delText>
              </w:r>
            </w:del>
          </w:p>
        </w:tc>
        <w:tc>
          <w:tcPr>
            <w:tcW w:w="3060" w:type="dxa"/>
          </w:tcPr>
          <w:p w14:paraId="7BADBEE4" w14:textId="118F0FC0" w:rsidR="00C1698B" w:rsidRPr="002A5288" w:rsidDel="00290177" w:rsidRDefault="00C1698B" w:rsidP="00C1698B">
            <w:pPr>
              <w:snapToGrid w:val="0"/>
              <w:spacing w:before="60" w:after="60"/>
              <w:jc w:val="left"/>
              <w:rPr>
                <w:del w:id="3252" w:author="Jason Rhee" w:date="2023-06-27T18:21:00Z"/>
                <w:sz w:val="16"/>
                <w:szCs w:val="16"/>
                <w:lang w:val="en-GB"/>
              </w:rPr>
            </w:pPr>
            <w:del w:id="3253" w:author="Jason Rhee" w:date="2023-06-27T18:21:00Z">
              <w:r w:rsidRPr="002A5288" w:rsidDel="00290177">
                <w:rPr>
                  <w:sz w:val="16"/>
                  <w:szCs w:val="16"/>
                  <w:lang w:val="en-GB"/>
                </w:rPr>
                <w:delText>S100_</w:delText>
              </w:r>
              <w:r w:rsidDel="00290177">
                <w:rPr>
                  <w:sz w:val="16"/>
                  <w:szCs w:val="16"/>
                  <w:lang w:val="en-GB"/>
                </w:rPr>
                <w:delText>DataCoverage</w:delText>
              </w:r>
            </w:del>
          </w:p>
        </w:tc>
        <w:tc>
          <w:tcPr>
            <w:tcW w:w="3420" w:type="dxa"/>
          </w:tcPr>
          <w:p w14:paraId="53812A96" w14:textId="385BE58F" w:rsidR="00C1698B" w:rsidRPr="002A5288" w:rsidDel="00290177" w:rsidRDefault="00C1698B" w:rsidP="00C1698B">
            <w:pPr>
              <w:snapToGrid w:val="0"/>
              <w:spacing w:before="60" w:after="60"/>
              <w:jc w:val="left"/>
              <w:rPr>
                <w:del w:id="3254" w:author="Jason Rhee" w:date="2023-06-27T18:21:00Z"/>
                <w:sz w:val="16"/>
                <w:szCs w:val="16"/>
                <w:lang w:val="en-GB"/>
              </w:rPr>
            </w:pPr>
          </w:p>
        </w:tc>
        <w:tc>
          <w:tcPr>
            <w:tcW w:w="804" w:type="dxa"/>
          </w:tcPr>
          <w:p w14:paraId="1D4B9CC7" w14:textId="7E330824" w:rsidR="00C1698B" w:rsidRPr="002A5288" w:rsidDel="00290177" w:rsidRDefault="00C1698B" w:rsidP="00C1698B">
            <w:pPr>
              <w:snapToGrid w:val="0"/>
              <w:spacing w:before="60" w:after="60"/>
              <w:jc w:val="center"/>
              <w:rPr>
                <w:del w:id="3255" w:author="Jason Rhee" w:date="2023-06-27T18:21:00Z"/>
                <w:sz w:val="16"/>
                <w:szCs w:val="16"/>
                <w:lang w:val="en-GB"/>
              </w:rPr>
            </w:pPr>
            <w:del w:id="3256" w:author="Jason Rhee" w:date="2023-06-27T18:21:00Z">
              <w:r w:rsidRPr="002A5288" w:rsidDel="00290177">
                <w:rPr>
                  <w:sz w:val="16"/>
                  <w:szCs w:val="16"/>
                  <w:lang w:val="en-GB"/>
                </w:rPr>
                <w:delText>-</w:delText>
              </w:r>
            </w:del>
          </w:p>
        </w:tc>
        <w:tc>
          <w:tcPr>
            <w:tcW w:w="2436" w:type="dxa"/>
          </w:tcPr>
          <w:p w14:paraId="78CA416D" w14:textId="65C0A048" w:rsidR="00C1698B" w:rsidRPr="002A5288" w:rsidDel="00290177" w:rsidRDefault="00C1698B" w:rsidP="00C1698B">
            <w:pPr>
              <w:snapToGrid w:val="0"/>
              <w:spacing w:before="60" w:after="60"/>
              <w:jc w:val="left"/>
              <w:rPr>
                <w:del w:id="3257" w:author="Jason Rhee" w:date="2023-06-27T18:21:00Z"/>
                <w:sz w:val="16"/>
                <w:szCs w:val="16"/>
                <w:lang w:val="en-GB"/>
              </w:rPr>
            </w:pPr>
            <w:del w:id="3258" w:author="Jason Rhee" w:date="2023-06-27T18:21:00Z">
              <w:r w:rsidRPr="002A5288" w:rsidDel="00290177">
                <w:rPr>
                  <w:sz w:val="16"/>
                  <w:szCs w:val="16"/>
                  <w:lang w:val="en-GB"/>
                </w:rPr>
                <w:delText>-</w:delText>
              </w:r>
            </w:del>
          </w:p>
        </w:tc>
        <w:tc>
          <w:tcPr>
            <w:tcW w:w="3060" w:type="dxa"/>
          </w:tcPr>
          <w:p w14:paraId="023CE937" w14:textId="72EDD60D" w:rsidR="00C1698B" w:rsidRPr="002A5288" w:rsidDel="00290177" w:rsidRDefault="00C1698B" w:rsidP="00C1698B">
            <w:pPr>
              <w:snapToGrid w:val="0"/>
              <w:spacing w:before="60" w:after="60"/>
              <w:jc w:val="left"/>
              <w:rPr>
                <w:del w:id="3259" w:author="Jason Rhee" w:date="2023-06-27T18:21:00Z"/>
                <w:sz w:val="16"/>
                <w:szCs w:val="16"/>
                <w:lang w:val="en-GB"/>
              </w:rPr>
            </w:pPr>
            <w:del w:id="3260" w:author="Jason Rhee" w:date="2023-06-27T18:21:00Z">
              <w:r w:rsidRPr="002A5288" w:rsidDel="00290177">
                <w:rPr>
                  <w:sz w:val="16"/>
                  <w:szCs w:val="16"/>
                  <w:lang w:val="en-GB"/>
                </w:rPr>
                <w:delText>-</w:delText>
              </w:r>
            </w:del>
          </w:p>
        </w:tc>
      </w:tr>
      <w:tr w:rsidR="00C1698B" w:rsidRPr="002A5288" w:rsidDel="00A43BB6" w14:paraId="7597B1C4" w14:textId="55A956E3" w:rsidTr="00543C8D">
        <w:trPr>
          <w:trHeight w:val="277"/>
          <w:del w:id="3261" w:author="Jason Rhee" w:date="2023-02-23T17:51:00Z"/>
        </w:trPr>
        <w:tc>
          <w:tcPr>
            <w:tcW w:w="1080" w:type="dxa"/>
          </w:tcPr>
          <w:p w14:paraId="1BB176B4" w14:textId="4A34FD5D" w:rsidR="00C1698B" w:rsidRPr="002A5288" w:rsidDel="00A43BB6" w:rsidRDefault="00C1698B" w:rsidP="00C1698B">
            <w:pPr>
              <w:snapToGrid w:val="0"/>
              <w:spacing w:before="60" w:after="60"/>
              <w:jc w:val="left"/>
              <w:rPr>
                <w:del w:id="3262" w:author="Jason Rhee" w:date="2023-02-23T17:51:00Z"/>
                <w:sz w:val="16"/>
                <w:szCs w:val="16"/>
                <w:lang w:val="en-GB"/>
              </w:rPr>
            </w:pPr>
            <w:del w:id="3263" w:author="Jason Rhee" w:date="2023-02-23T17:51:00Z">
              <w:r w:rsidDel="00A43BB6">
                <w:rPr>
                  <w:sz w:val="16"/>
                  <w:szCs w:val="16"/>
                  <w:lang w:val="en-GB"/>
                </w:rPr>
                <w:delText>Attribute</w:delText>
              </w:r>
            </w:del>
          </w:p>
        </w:tc>
        <w:tc>
          <w:tcPr>
            <w:tcW w:w="3060" w:type="dxa"/>
          </w:tcPr>
          <w:p w14:paraId="0223889F" w14:textId="14D9E1A0" w:rsidR="00C1698B" w:rsidRPr="002A5288" w:rsidDel="00A43BB6" w:rsidRDefault="00C1698B" w:rsidP="00C1698B">
            <w:pPr>
              <w:snapToGrid w:val="0"/>
              <w:spacing w:before="60" w:after="60"/>
              <w:jc w:val="left"/>
              <w:rPr>
                <w:del w:id="3264" w:author="Jason Rhee" w:date="2023-02-23T17:51:00Z"/>
                <w:sz w:val="16"/>
                <w:szCs w:val="16"/>
                <w:lang w:val="en-GB"/>
              </w:rPr>
            </w:pPr>
            <w:del w:id="3265" w:author="Jason Rhee" w:date="2023-02-23T17:51:00Z">
              <w:r w:rsidDel="00A43BB6">
                <w:rPr>
                  <w:sz w:val="16"/>
                  <w:szCs w:val="16"/>
                  <w:lang w:val="en-GB"/>
                </w:rPr>
                <w:delText>ID</w:delText>
              </w:r>
            </w:del>
          </w:p>
        </w:tc>
        <w:tc>
          <w:tcPr>
            <w:tcW w:w="3420" w:type="dxa"/>
          </w:tcPr>
          <w:p w14:paraId="283CFC34" w14:textId="03AC581A" w:rsidR="00C1698B" w:rsidRPr="002A5288" w:rsidDel="00A43BB6" w:rsidRDefault="00C1698B" w:rsidP="00C1698B">
            <w:pPr>
              <w:snapToGrid w:val="0"/>
              <w:spacing w:before="60" w:after="60"/>
              <w:jc w:val="left"/>
              <w:rPr>
                <w:del w:id="3266" w:author="Jason Rhee" w:date="2023-02-23T17:51:00Z"/>
                <w:sz w:val="16"/>
                <w:szCs w:val="16"/>
                <w:lang w:val="en-GB"/>
              </w:rPr>
            </w:pPr>
            <w:del w:id="3267" w:author="Jason Rhee" w:date="2023-02-23T17:51:00Z">
              <w:r w:rsidDel="00A43BB6">
                <w:rPr>
                  <w:sz w:val="16"/>
                  <w:szCs w:val="16"/>
                  <w:lang w:val="en-GB"/>
                </w:rPr>
                <w:delText>Uniquely identifies the coverage</w:delText>
              </w:r>
            </w:del>
          </w:p>
        </w:tc>
        <w:tc>
          <w:tcPr>
            <w:tcW w:w="804" w:type="dxa"/>
          </w:tcPr>
          <w:p w14:paraId="46A41276" w14:textId="2EA038F1" w:rsidR="00C1698B" w:rsidRPr="002A5288" w:rsidDel="00A43BB6" w:rsidRDefault="00C1698B" w:rsidP="00C1698B">
            <w:pPr>
              <w:snapToGrid w:val="0"/>
              <w:spacing w:before="60" w:after="60"/>
              <w:jc w:val="center"/>
              <w:rPr>
                <w:del w:id="3268" w:author="Jason Rhee" w:date="2023-02-23T17:51:00Z"/>
                <w:sz w:val="16"/>
                <w:szCs w:val="16"/>
                <w:lang w:val="en-GB"/>
              </w:rPr>
            </w:pPr>
            <w:del w:id="3269" w:author="Jason Rhee" w:date="2023-02-23T17:51:00Z">
              <w:r w:rsidDel="00A43BB6">
                <w:rPr>
                  <w:sz w:val="16"/>
                  <w:szCs w:val="16"/>
                  <w:lang w:val="en-GB"/>
                </w:rPr>
                <w:delText>1</w:delText>
              </w:r>
            </w:del>
          </w:p>
        </w:tc>
        <w:tc>
          <w:tcPr>
            <w:tcW w:w="2436" w:type="dxa"/>
          </w:tcPr>
          <w:p w14:paraId="1F6512DC" w14:textId="6B801A58" w:rsidR="00C1698B" w:rsidRPr="002A5288" w:rsidDel="00A43BB6" w:rsidRDefault="00C1698B" w:rsidP="00C1698B">
            <w:pPr>
              <w:snapToGrid w:val="0"/>
              <w:spacing w:before="60" w:after="60"/>
              <w:jc w:val="left"/>
              <w:rPr>
                <w:del w:id="3270" w:author="Jason Rhee" w:date="2023-02-23T17:51:00Z"/>
                <w:sz w:val="16"/>
                <w:szCs w:val="16"/>
                <w:lang w:val="en-GB"/>
              </w:rPr>
            </w:pPr>
            <w:del w:id="3271" w:author="Jason Rhee" w:date="2023-02-23T17:51:00Z">
              <w:r w:rsidDel="00A43BB6">
                <w:rPr>
                  <w:sz w:val="16"/>
                  <w:szCs w:val="16"/>
                  <w:lang w:val="en-GB"/>
                </w:rPr>
                <w:delText>Integer</w:delText>
              </w:r>
            </w:del>
          </w:p>
        </w:tc>
        <w:tc>
          <w:tcPr>
            <w:tcW w:w="3060" w:type="dxa"/>
          </w:tcPr>
          <w:p w14:paraId="03913B2C" w14:textId="37BC80E3" w:rsidR="00C1698B" w:rsidRPr="002A5288" w:rsidDel="00A43BB6" w:rsidRDefault="00C1698B" w:rsidP="00C1698B">
            <w:pPr>
              <w:snapToGrid w:val="0"/>
              <w:spacing w:before="60" w:after="60"/>
              <w:jc w:val="left"/>
              <w:rPr>
                <w:del w:id="3272" w:author="Jason Rhee" w:date="2023-02-23T17:51:00Z"/>
                <w:sz w:val="16"/>
                <w:szCs w:val="16"/>
                <w:lang w:val="en-GB"/>
              </w:rPr>
            </w:pPr>
            <w:del w:id="3273" w:author="Jason Rhee" w:date="2023-02-23T17:51:00Z">
              <w:r w:rsidRPr="002A5288" w:rsidDel="00A43BB6">
                <w:rPr>
                  <w:sz w:val="16"/>
                  <w:szCs w:val="16"/>
                  <w:lang w:val="en-GB"/>
                </w:rPr>
                <w:delText>-</w:delText>
              </w:r>
            </w:del>
          </w:p>
        </w:tc>
      </w:tr>
      <w:tr w:rsidR="00C1698B" w:rsidRPr="002A5288" w:rsidDel="00A12978" w14:paraId="009F0DD3" w14:textId="780E1225" w:rsidTr="00543C8D">
        <w:trPr>
          <w:trHeight w:val="305"/>
          <w:del w:id="3274" w:author="Jason Rhee" w:date="2023-02-20T17:23:00Z"/>
        </w:trPr>
        <w:tc>
          <w:tcPr>
            <w:tcW w:w="1080" w:type="dxa"/>
          </w:tcPr>
          <w:p w14:paraId="578BA18A" w14:textId="42AD0B55" w:rsidR="00C1698B" w:rsidRPr="002A5288" w:rsidDel="00A12978" w:rsidRDefault="00C1698B" w:rsidP="00C1698B">
            <w:pPr>
              <w:snapToGrid w:val="0"/>
              <w:spacing w:before="60" w:after="60"/>
              <w:jc w:val="left"/>
              <w:rPr>
                <w:del w:id="3275" w:author="Jason Rhee" w:date="2023-02-20T17:23:00Z"/>
                <w:sz w:val="16"/>
                <w:szCs w:val="16"/>
                <w:lang w:val="en-GB"/>
              </w:rPr>
            </w:pPr>
            <w:del w:id="3276" w:author="Jason Rhee" w:date="2023-02-20T17:23:00Z">
              <w:r w:rsidDel="00A12978">
                <w:rPr>
                  <w:sz w:val="16"/>
                  <w:szCs w:val="16"/>
                  <w:lang w:val="en-GB"/>
                </w:rPr>
                <w:delText>Attribute</w:delText>
              </w:r>
            </w:del>
          </w:p>
        </w:tc>
        <w:tc>
          <w:tcPr>
            <w:tcW w:w="3060" w:type="dxa"/>
          </w:tcPr>
          <w:p w14:paraId="22C1165B" w14:textId="113E53CD" w:rsidR="00C1698B" w:rsidRPr="002A5288" w:rsidDel="00A12978" w:rsidRDefault="00C1698B" w:rsidP="00C1698B">
            <w:pPr>
              <w:snapToGrid w:val="0"/>
              <w:spacing w:before="60" w:after="60"/>
              <w:jc w:val="left"/>
              <w:rPr>
                <w:del w:id="3277" w:author="Jason Rhee" w:date="2023-02-20T17:23:00Z"/>
                <w:sz w:val="16"/>
                <w:szCs w:val="16"/>
                <w:lang w:val="en-GB"/>
              </w:rPr>
            </w:pPr>
            <w:del w:id="3278" w:author="Jason Rhee" w:date="2023-02-20T17:23:00Z">
              <w:r w:rsidDel="00A12978">
                <w:rPr>
                  <w:sz w:val="16"/>
                  <w:szCs w:val="16"/>
                  <w:lang w:val="en-GB"/>
                </w:rPr>
                <w:delText>boundingBox</w:delText>
              </w:r>
            </w:del>
          </w:p>
        </w:tc>
        <w:tc>
          <w:tcPr>
            <w:tcW w:w="3420" w:type="dxa"/>
          </w:tcPr>
          <w:p w14:paraId="64837820" w14:textId="5336D378" w:rsidR="00C1698B" w:rsidRPr="002A5288" w:rsidDel="00A12978" w:rsidRDefault="00C1698B" w:rsidP="00C1698B">
            <w:pPr>
              <w:snapToGrid w:val="0"/>
              <w:spacing w:before="60" w:after="60"/>
              <w:jc w:val="left"/>
              <w:rPr>
                <w:del w:id="3279" w:author="Jason Rhee" w:date="2023-02-20T17:23:00Z"/>
                <w:sz w:val="16"/>
                <w:szCs w:val="16"/>
                <w:lang w:val="en-GB"/>
              </w:rPr>
            </w:pPr>
            <w:del w:id="3280" w:author="Jason Rhee" w:date="2023-02-20T17:23:00Z">
              <w:r w:rsidDel="00A12978">
                <w:rPr>
                  <w:sz w:val="16"/>
                  <w:szCs w:val="16"/>
                  <w:lang w:val="en-GB"/>
                </w:rPr>
                <w:delText>The extent of the dataset limits</w:delText>
              </w:r>
            </w:del>
          </w:p>
        </w:tc>
        <w:tc>
          <w:tcPr>
            <w:tcW w:w="804" w:type="dxa"/>
          </w:tcPr>
          <w:p w14:paraId="22A44004" w14:textId="4611FC60" w:rsidR="00C1698B" w:rsidRPr="002A5288" w:rsidDel="00A12978" w:rsidRDefault="00C1698B" w:rsidP="00C1698B">
            <w:pPr>
              <w:snapToGrid w:val="0"/>
              <w:spacing w:before="60" w:after="60"/>
              <w:jc w:val="center"/>
              <w:rPr>
                <w:del w:id="3281" w:author="Jason Rhee" w:date="2023-02-20T17:23:00Z"/>
                <w:sz w:val="16"/>
                <w:szCs w:val="16"/>
                <w:lang w:val="en-GB"/>
              </w:rPr>
            </w:pPr>
            <w:del w:id="3282" w:author="Jason Rhee" w:date="2023-02-20T17:23:00Z">
              <w:r w:rsidDel="00A12978">
                <w:rPr>
                  <w:sz w:val="16"/>
                  <w:szCs w:val="16"/>
                  <w:lang w:val="en-GB"/>
                </w:rPr>
                <w:delText>1</w:delText>
              </w:r>
            </w:del>
          </w:p>
        </w:tc>
        <w:tc>
          <w:tcPr>
            <w:tcW w:w="2436" w:type="dxa"/>
          </w:tcPr>
          <w:p w14:paraId="12388B82" w14:textId="4E08E730" w:rsidR="00C1698B" w:rsidRPr="002A5288" w:rsidDel="00A12978" w:rsidRDefault="00C1698B" w:rsidP="00C1698B">
            <w:pPr>
              <w:snapToGrid w:val="0"/>
              <w:spacing w:before="60" w:after="60"/>
              <w:jc w:val="left"/>
              <w:rPr>
                <w:del w:id="3283" w:author="Jason Rhee" w:date="2023-02-20T17:23:00Z"/>
                <w:sz w:val="16"/>
                <w:szCs w:val="16"/>
                <w:lang w:val="en-GB"/>
              </w:rPr>
            </w:pPr>
            <w:del w:id="3284" w:author="Jason Rhee" w:date="2023-02-20T17:23:00Z">
              <w:r w:rsidDel="00A12978">
                <w:rPr>
                  <w:sz w:val="16"/>
                  <w:szCs w:val="16"/>
                  <w:lang w:val="en-GB"/>
                </w:rPr>
                <w:delText>EX_GeographicBoundingBox</w:delText>
              </w:r>
            </w:del>
          </w:p>
        </w:tc>
        <w:tc>
          <w:tcPr>
            <w:tcW w:w="3060" w:type="dxa"/>
          </w:tcPr>
          <w:p w14:paraId="1E4CBA98" w14:textId="1AA99D8E" w:rsidR="00C1698B" w:rsidRPr="002A5288" w:rsidDel="00A12978" w:rsidRDefault="00C1698B" w:rsidP="00C1698B">
            <w:pPr>
              <w:snapToGrid w:val="0"/>
              <w:spacing w:before="60" w:after="60"/>
              <w:jc w:val="left"/>
              <w:rPr>
                <w:del w:id="3285" w:author="Jason Rhee" w:date="2023-02-20T17:23:00Z"/>
                <w:sz w:val="16"/>
                <w:szCs w:val="16"/>
                <w:lang w:val="en-GB"/>
              </w:rPr>
            </w:pPr>
            <w:del w:id="3286" w:author="Jason Rhee" w:date="2023-02-20T17:23:00Z">
              <w:r w:rsidRPr="002A5288" w:rsidDel="00A12978">
                <w:rPr>
                  <w:sz w:val="16"/>
                  <w:szCs w:val="16"/>
                  <w:lang w:val="en-GB"/>
                </w:rPr>
                <w:delText>-</w:delText>
              </w:r>
            </w:del>
          </w:p>
        </w:tc>
      </w:tr>
      <w:tr w:rsidR="00C1698B" w:rsidRPr="002A5288" w:rsidDel="00290177" w14:paraId="3993D6AE" w14:textId="185848F0" w:rsidTr="00543C8D">
        <w:trPr>
          <w:trHeight w:val="277"/>
          <w:del w:id="3287" w:author="Jason Rhee" w:date="2023-06-27T18:21:00Z"/>
        </w:trPr>
        <w:tc>
          <w:tcPr>
            <w:tcW w:w="1080" w:type="dxa"/>
          </w:tcPr>
          <w:p w14:paraId="70E1F865" w14:textId="543D4997" w:rsidR="00C1698B" w:rsidRPr="002A5288" w:rsidDel="00290177" w:rsidRDefault="00C1698B" w:rsidP="00C1698B">
            <w:pPr>
              <w:snapToGrid w:val="0"/>
              <w:spacing w:before="60" w:after="60"/>
              <w:jc w:val="left"/>
              <w:rPr>
                <w:del w:id="3288" w:author="Jason Rhee" w:date="2023-06-27T18:21:00Z"/>
                <w:sz w:val="16"/>
                <w:szCs w:val="16"/>
                <w:lang w:val="en-GB"/>
              </w:rPr>
            </w:pPr>
            <w:del w:id="3289" w:author="Jason Rhee" w:date="2023-06-27T18:21:00Z">
              <w:r w:rsidDel="00290177">
                <w:rPr>
                  <w:sz w:val="16"/>
                  <w:szCs w:val="16"/>
                  <w:lang w:val="en-GB"/>
                </w:rPr>
                <w:delText>Attribute</w:delText>
              </w:r>
            </w:del>
          </w:p>
        </w:tc>
        <w:tc>
          <w:tcPr>
            <w:tcW w:w="3060" w:type="dxa"/>
          </w:tcPr>
          <w:p w14:paraId="280322FF" w14:textId="16E4CD6C" w:rsidR="00C1698B" w:rsidRPr="002A5288" w:rsidDel="00290177" w:rsidRDefault="00C1698B" w:rsidP="00C1698B">
            <w:pPr>
              <w:snapToGrid w:val="0"/>
              <w:spacing w:before="60" w:after="60"/>
              <w:jc w:val="left"/>
              <w:rPr>
                <w:del w:id="3290" w:author="Jason Rhee" w:date="2023-06-27T18:21:00Z"/>
                <w:sz w:val="16"/>
                <w:szCs w:val="16"/>
                <w:lang w:val="en-GB"/>
              </w:rPr>
            </w:pPr>
            <w:del w:id="3291" w:author="Jason Rhee" w:date="2023-06-27T18:21:00Z">
              <w:r w:rsidDel="00290177">
                <w:rPr>
                  <w:sz w:val="16"/>
                  <w:szCs w:val="16"/>
                  <w:lang w:val="en-GB"/>
                </w:rPr>
                <w:delText>boundingPolygon</w:delText>
              </w:r>
            </w:del>
          </w:p>
        </w:tc>
        <w:tc>
          <w:tcPr>
            <w:tcW w:w="3420" w:type="dxa"/>
          </w:tcPr>
          <w:p w14:paraId="1B6249A9" w14:textId="18BF894E" w:rsidR="00C1698B" w:rsidRPr="002A5288" w:rsidDel="00290177" w:rsidRDefault="00C1698B" w:rsidP="00C1698B">
            <w:pPr>
              <w:snapToGrid w:val="0"/>
              <w:spacing w:before="60" w:after="60"/>
              <w:jc w:val="left"/>
              <w:rPr>
                <w:del w:id="3292" w:author="Jason Rhee" w:date="2023-06-27T18:21:00Z"/>
                <w:sz w:val="16"/>
                <w:szCs w:val="16"/>
                <w:lang w:val="en-GB"/>
              </w:rPr>
            </w:pPr>
            <w:del w:id="3293" w:author="Jason Rhee" w:date="2023-06-27T18:21:00Z">
              <w:r w:rsidDel="00290177">
                <w:rPr>
                  <w:sz w:val="16"/>
                  <w:szCs w:val="16"/>
                  <w:lang w:val="en-GB"/>
                </w:rPr>
                <w:delText>A polygon which defines the actual data limit</w:delText>
              </w:r>
            </w:del>
          </w:p>
        </w:tc>
        <w:tc>
          <w:tcPr>
            <w:tcW w:w="804" w:type="dxa"/>
          </w:tcPr>
          <w:p w14:paraId="24B094A4" w14:textId="197E386B" w:rsidR="00C1698B" w:rsidRPr="002A5288" w:rsidDel="00290177" w:rsidRDefault="00C1698B" w:rsidP="00C1698B">
            <w:pPr>
              <w:snapToGrid w:val="0"/>
              <w:spacing w:before="60" w:after="60"/>
              <w:jc w:val="center"/>
              <w:rPr>
                <w:del w:id="3294" w:author="Jason Rhee" w:date="2023-06-27T18:21:00Z"/>
                <w:sz w:val="16"/>
                <w:szCs w:val="16"/>
                <w:lang w:val="en-GB"/>
              </w:rPr>
            </w:pPr>
            <w:del w:id="3295" w:author="Jason Rhee" w:date="2023-06-27T18:21:00Z">
              <w:r w:rsidDel="00290177">
                <w:rPr>
                  <w:sz w:val="16"/>
                  <w:szCs w:val="16"/>
                  <w:lang w:val="en-GB"/>
                </w:rPr>
                <w:delText>1</w:delText>
              </w:r>
            </w:del>
            <w:del w:id="3296" w:author="Jason Rhee" w:date="2023-02-23T17:52:00Z">
              <w:r w:rsidDel="00533147">
                <w:rPr>
                  <w:sz w:val="16"/>
                  <w:szCs w:val="16"/>
                  <w:lang w:val="en-GB"/>
                </w:rPr>
                <w:delText>..*</w:delText>
              </w:r>
            </w:del>
          </w:p>
        </w:tc>
        <w:tc>
          <w:tcPr>
            <w:tcW w:w="2436" w:type="dxa"/>
          </w:tcPr>
          <w:p w14:paraId="25430C8E" w14:textId="34EA003C" w:rsidR="00C1698B" w:rsidRPr="002A5288" w:rsidDel="00290177" w:rsidRDefault="00C1698B" w:rsidP="00C1698B">
            <w:pPr>
              <w:snapToGrid w:val="0"/>
              <w:spacing w:before="60" w:after="60"/>
              <w:jc w:val="left"/>
              <w:rPr>
                <w:del w:id="3297" w:author="Jason Rhee" w:date="2023-06-27T18:21:00Z"/>
                <w:sz w:val="16"/>
                <w:szCs w:val="16"/>
                <w:lang w:val="en-GB"/>
              </w:rPr>
            </w:pPr>
            <w:del w:id="3298" w:author="Jason Rhee" w:date="2023-06-27T18:21:00Z">
              <w:r w:rsidDel="00290177">
                <w:rPr>
                  <w:sz w:val="16"/>
                  <w:szCs w:val="16"/>
                  <w:lang w:val="en-GB"/>
                </w:rPr>
                <w:delText>EX_BoundingPolygon</w:delText>
              </w:r>
            </w:del>
          </w:p>
        </w:tc>
        <w:tc>
          <w:tcPr>
            <w:tcW w:w="3060" w:type="dxa"/>
          </w:tcPr>
          <w:p w14:paraId="1845672D" w14:textId="7EF1ABC9" w:rsidR="00C1698B" w:rsidRPr="002A5288" w:rsidDel="00290177" w:rsidRDefault="00C1698B" w:rsidP="00C1698B">
            <w:pPr>
              <w:snapToGrid w:val="0"/>
              <w:spacing w:before="60" w:after="60"/>
              <w:jc w:val="left"/>
              <w:rPr>
                <w:del w:id="3299" w:author="Jason Rhee" w:date="2023-06-27T18:21:00Z"/>
                <w:sz w:val="16"/>
                <w:szCs w:val="16"/>
                <w:lang w:val="en-GB"/>
              </w:rPr>
            </w:pPr>
            <w:del w:id="3300" w:author="Jason Rhee" w:date="2023-06-27T18:21:00Z">
              <w:r w:rsidRPr="002A5288" w:rsidDel="00290177">
                <w:rPr>
                  <w:sz w:val="16"/>
                  <w:szCs w:val="16"/>
                  <w:lang w:val="en-GB"/>
                </w:rPr>
                <w:delText>-</w:delText>
              </w:r>
            </w:del>
          </w:p>
        </w:tc>
      </w:tr>
    </w:tbl>
    <w:p w14:paraId="779FA6ED" w14:textId="313CAED5" w:rsidR="00C1698B" w:rsidRDefault="00C1698B" w:rsidP="00102D26">
      <w:pPr>
        <w:spacing w:before="0" w:after="0"/>
        <w:rPr>
          <w:ins w:id="3301" w:author="Jason Rhee" w:date="2023-02-21T11:31:00Z"/>
        </w:rPr>
      </w:pPr>
    </w:p>
    <w:p w14:paraId="5C8F4EDF" w14:textId="5576770C" w:rsidR="002237E0" w:rsidRDefault="002237E0" w:rsidP="00102D26">
      <w:pPr>
        <w:spacing w:before="0" w:after="0"/>
        <w:rPr>
          <w:ins w:id="3302" w:author="Jason Rhee" w:date="2023-02-21T11:31:00Z"/>
        </w:rPr>
      </w:pPr>
    </w:p>
    <w:p w14:paraId="5271A93F" w14:textId="3A4B15DB" w:rsidR="002237E0" w:rsidRDefault="002237E0">
      <w:pPr>
        <w:pStyle w:val="Heading3"/>
        <w:rPr>
          <w:ins w:id="3303" w:author="Jason Rhee" w:date="2023-02-20T17:21:00Z"/>
        </w:rPr>
        <w:pPrChange w:id="3304" w:author="Jason Rhee" w:date="2023-02-24T09:29:00Z">
          <w:pPr>
            <w:spacing w:before="0" w:after="0"/>
          </w:pPr>
        </w:pPrChange>
      </w:pPr>
      <w:ins w:id="3305" w:author="Jason Rhee" w:date="2023-02-21T11:32:00Z">
        <w:r w:rsidRPr="002237E0">
          <w:t>S100_NavigationPurpose</w:t>
        </w:r>
      </w:ins>
    </w:p>
    <w:p w14:paraId="1F8107FD" w14:textId="75F1BC21" w:rsidR="002650D4" w:rsidRDefault="00BE3BFF" w:rsidP="00102D26">
      <w:pPr>
        <w:spacing w:before="0" w:after="0"/>
      </w:pPr>
      <w:ins w:id="3306" w:author="Jason Rhee" w:date="2023-02-23T17:54:00Z">
        <w:r>
          <w:rPr>
            <w:lang w:val="en-GB" w:eastAsia="ja-JP"/>
          </w:rPr>
          <w:t xml:space="preserve">S-129 uses </w:t>
        </w:r>
        <w:r w:rsidRPr="002237E0">
          <w:t>S100_NavigationPurpose</w:t>
        </w:r>
        <w:r>
          <w:t xml:space="preserve"> </w:t>
        </w:r>
      </w:ins>
      <w:ins w:id="3307" w:author="Jason Rhee" w:date="2023-02-23T20:00:00Z">
        <w:r w:rsidR="000B6393">
          <w:t xml:space="preserve">enumeration </w:t>
        </w:r>
      </w:ins>
      <w:ins w:id="3308" w:author="Jason Rhee" w:date="2023-02-23T17:54:00Z">
        <w:r>
          <w:t xml:space="preserve">as detailed in </w:t>
        </w:r>
        <w:r w:rsidRPr="00CC1849">
          <w:rPr>
            <w:highlight w:val="yellow"/>
            <w:rPrChange w:id="3309" w:author="Perryman, Lindsay" w:date="2023-03-02T17:00:00Z">
              <w:rPr/>
            </w:rPrChange>
          </w:rPr>
          <w:t>S-100 Part 17, Clause 17-4.5</w:t>
        </w:r>
        <w:r>
          <w:t>, without modification.</w:t>
        </w:r>
      </w:ins>
    </w:p>
    <w:p w14:paraId="42D3CA82" w14:textId="4229706A" w:rsidR="00C1698B" w:rsidRPr="007C307C" w:rsidDel="002237E0" w:rsidRDefault="00C1698B">
      <w:pPr>
        <w:pStyle w:val="Heading3"/>
        <w:rPr>
          <w:del w:id="3310" w:author="Jason Rhee" w:date="2023-02-21T11:31:00Z"/>
        </w:rPr>
        <w:pPrChange w:id="3311" w:author="Jason Rhee" w:date="2023-02-24T09:29:00Z">
          <w:pPr>
            <w:pStyle w:val="Heading3"/>
            <w:tabs>
              <w:tab w:val="clear" w:pos="426"/>
              <w:tab w:val="clear" w:pos="660"/>
              <w:tab w:val="left" w:pos="709"/>
            </w:tabs>
            <w:spacing w:line="240" w:lineRule="auto"/>
          </w:pPr>
        </w:pPrChange>
      </w:pPr>
      <w:del w:id="3312" w:author="Jason Rhee" w:date="2023-02-21T11:31:00Z">
        <w:r w:rsidRPr="007C307C" w:rsidDel="002237E0">
          <w:delText>S100_</w:delText>
        </w:r>
        <w:r w:rsidDel="002237E0">
          <w:delText>DigitalSignature</w:delText>
        </w:r>
      </w:del>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rsidDel="002237E0" w14:paraId="2B6CB0E0" w14:textId="57522E8B" w:rsidTr="00C1698B">
        <w:trPr>
          <w:trHeight w:val="304"/>
          <w:del w:id="3313" w:author="Jason Rhee" w:date="2023-02-21T11:31:00Z"/>
        </w:trPr>
        <w:tc>
          <w:tcPr>
            <w:tcW w:w="1106" w:type="dxa"/>
          </w:tcPr>
          <w:p w14:paraId="520CB32B" w14:textId="4F80C879" w:rsidR="00C1698B" w:rsidRPr="009842DB" w:rsidDel="002237E0" w:rsidRDefault="00C1698B" w:rsidP="00C1698B">
            <w:pPr>
              <w:snapToGrid w:val="0"/>
              <w:spacing w:before="60" w:after="60"/>
              <w:jc w:val="left"/>
              <w:rPr>
                <w:del w:id="3314" w:author="Jason Rhee" w:date="2023-02-21T11:31:00Z"/>
                <w:b/>
                <w:sz w:val="16"/>
                <w:szCs w:val="16"/>
                <w:lang w:val="en-GB"/>
              </w:rPr>
            </w:pPr>
            <w:del w:id="3315" w:author="Jason Rhee" w:date="2023-02-21T11:31:00Z">
              <w:r w:rsidRPr="009842DB" w:rsidDel="002237E0">
                <w:rPr>
                  <w:b/>
                  <w:sz w:val="16"/>
                  <w:szCs w:val="16"/>
                  <w:lang w:val="en-GB"/>
                </w:rPr>
                <w:delText>Role Name</w:delText>
              </w:r>
            </w:del>
          </w:p>
        </w:tc>
        <w:tc>
          <w:tcPr>
            <w:tcW w:w="3034" w:type="dxa"/>
          </w:tcPr>
          <w:p w14:paraId="4C425F92" w14:textId="48118828" w:rsidR="00C1698B" w:rsidRPr="009842DB" w:rsidDel="002237E0" w:rsidRDefault="00C1698B" w:rsidP="00C1698B">
            <w:pPr>
              <w:snapToGrid w:val="0"/>
              <w:spacing w:before="60" w:after="60"/>
              <w:jc w:val="left"/>
              <w:rPr>
                <w:del w:id="3316" w:author="Jason Rhee" w:date="2023-02-21T11:31:00Z"/>
                <w:b/>
                <w:sz w:val="16"/>
                <w:szCs w:val="16"/>
                <w:lang w:val="en-GB"/>
              </w:rPr>
            </w:pPr>
            <w:del w:id="3317" w:author="Jason Rhee" w:date="2023-02-21T11:31:00Z">
              <w:r w:rsidRPr="009842DB" w:rsidDel="002237E0">
                <w:rPr>
                  <w:b/>
                  <w:sz w:val="16"/>
                  <w:szCs w:val="16"/>
                  <w:lang w:val="en-GB"/>
                </w:rPr>
                <w:delText>Name</w:delText>
              </w:r>
            </w:del>
          </w:p>
        </w:tc>
        <w:tc>
          <w:tcPr>
            <w:tcW w:w="3420" w:type="dxa"/>
          </w:tcPr>
          <w:p w14:paraId="295953E9" w14:textId="3F2BEBC9" w:rsidR="00C1698B" w:rsidRPr="009842DB" w:rsidDel="002237E0" w:rsidRDefault="00C1698B" w:rsidP="00C1698B">
            <w:pPr>
              <w:snapToGrid w:val="0"/>
              <w:spacing w:before="60" w:after="60"/>
              <w:jc w:val="left"/>
              <w:rPr>
                <w:del w:id="3318" w:author="Jason Rhee" w:date="2023-02-21T11:31:00Z"/>
                <w:b/>
                <w:sz w:val="16"/>
                <w:szCs w:val="16"/>
                <w:lang w:val="en-GB"/>
              </w:rPr>
            </w:pPr>
            <w:del w:id="3319" w:author="Jason Rhee" w:date="2023-02-21T11:31:00Z">
              <w:r w:rsidRPr="009842DB" w:rsidDel="002237E0">
                <w:rPr>
                  <w:b/>
                  <w:sz w:val="16"/>
                  <w:szCs w:val="16"/>
                  <w:lang w:val="en-GB"/>
                </w:rPr>
                <w:delText>Description</w:delText>
              </w:r>
            </w:del>
          </w:p>
        </w:tc>
        <w:tc>
          <w:tcPr>
            <w:tcW w:w="804" w:type="dxa"/>
          </w:tcPr>
          <w:p w14:paraId="62F4CC63" w14:textId="32360B65" w:rsidR="00C1698B" w:rsidRPr="009842DB" w:rsidDel="002237E0" w:rsidRDefault="00C1698B" w:rsidP="00C1698B">
            <w:pPr>
              <w:snapToGrid w:val="0"/>
              <w:spacing w:before="60" w:after="60"/>
              <w:jc w:val="center"/>
              <w:rPr>
                <w:del w:id="3320" w:author="Jason Rhee" w:date="2023-02-21T11:31:00Z"/>
                <w:b/>
                <w:sz w:val="16"/>
                <w:szCs w:val="16"/>
                <w:lang w:val="en-GB"/>
              </w:rPr>
            </w:pPr>
            <w:del w:id="3321" w:author="Jason Rhee" w:date="2023-02-21T11:31:00Z">
              <w:r w:rsidRPr="009842DB" w:rsidDel="002237E0">
                <w:rPr>
                  <w:b/>
                  <w:sz w:val="16"/>
                  <w:szCs w:val="16"/>
                  <w:lang w:val="en-GB"/>
                </w:rPr>
                <w:delText>Mult</w:delText>
              </w:r>
            </w:del>
          </w:p>
        </w:tc>
        <w:tc>
          <w:tcPr>
            <w:tcW w:w="2436" w:type="dxa"/>
          </w:tcPr>
          <w:p w14:paraId="6451DB63" w14:textId="1EBDD612" w:rsidR="00C1698B" w:rsidRPr="009842DB" w:rsidDel="002237E0" w:rsidRDefault="00C1698B" w:rsidP="00C1698B">
            <w:pPr>
              <w:snapToGrid w:val="0"/>
              <w:spacing w:before="60" w:after="60"/>
              <w:jc w:val="left"/>
              <w:rPr>
                <w:del w:id="3322" w:author="Jason Rhee" w:date="2023-02-21T11:31:00Z"/>
                <w:b/>
                <w:sz w:val="16"/>
                <w:szCs w:val="16"/>
                <w:lang w:val="en-GB"/>
              </w:rPr>
            </w:pPr>
            <w:del w:id="3323" w:author="Jason Rhee" w:date="2023-02-21T11:31:00Z">
              <w:r w:rsidRPr="009842DB" w:rsidDel="002237E0">
                <w:rPr>
                  <w:b/>
                  <w:sz w:val="16"/>
                  <w:szCs w:val="16"/>
                  <w:lang w:val="en-GB"/>
                </w:rPr>
                <w:delText>Type</w:delText>
              </w:r>
            </w:del>
          </w:p>
        </w:tc>
        <w:tc>
          <w:tcPr>
            <w:tcW w:w="3060" w:type="dxa"/>
          </w:tcPr>
          <w:p w14:paraId="335A549C" w14:textId="2DD173BF" w:rsidR="00C1698B" w:rsidRPr="009842DB" w:rsidDel="002237E0" w:rsidRDefault="00C1698B" w:rsidP="00C1698B">
            <w:pPr>
              <w:snapToGrid w:val="0"/>
              <w:spacing w:before="60" w:after="60"/>
              <w:jc w:val="left"/>
              <w:rPr>
                <w:del w:id="3324" w:author="Jason Rhee" w:date="2023-02-21T11:31:00Z"/>
                <w:b/>
                <w:sz w:val="16"/>
                <w:szCs w:val="16"/>
                <w:lang w:val="en-GB"/>
              </w:rPr>
            </w:pPr>
            <w:del w:id="3325" w:author="Jason Rhee" w:date="2023-02-21T11:31:00Z">
              <w:r w:rsidRPr="009842DB" w:rsidDel="002237E0">
                <w:rPr>
                  <w:b/>
                  <w:sz w:val="16"/>
                  <w:szCs w:val="16"/>
                  <w:lang w:val="en-GB"/>
                </w:rPr>
                <w:delText>Remarks</w:delText>
              </w:r>
            </w:del>
          </w:p>
        </w:tc>
      </w:tr>
      <w:tr w:rsidR="00C1698B" w:rsidRPr="00734383" w:rsidDel="002237E0" w14:paraId="464A94E9" w14:textId="691D3D38" w:rsidTr="00C1698B">
        <w:trPr>
          <w:trHeight w:val="276"/>
          <w:del w:id="3326" w:author="Jason Rhee" w:date="2023-02-21T11:31:00Z"/>
        </w:trPr>
        <w:tc>
          <w:tcPr>
            <w:tcW w:w="1106" w:type="dxa"/>
          </w:tcPr>
          <w:p w14:paraId="03CA50CE" w14:textId="03302E38" w:rsidR="00C1698B" w:rsidRPr="00734383" w:rsidDel="002237E0" w:rsidRDefault="00C1698B" w:rsidP="00C1698B">
            <w:pPr>
              <w:snapToGrid w:val="0"/>
              <w:spacing w:before="60" w:after="60"/>
              <w:jc w:val="left"/>
              <w:rPr>
                <w:del w:id="3327" w:author="Jason Rhee" w:date="2023-02-21T11:31:00Z"/>
                <w:sz w:val="16"/>
                <w:szCs w:val="16"/>
                <w:lang w:val="en-GB"/>
              </w:rPr>
            </w:pPr>
            <w:del w:id="3328" w:author="Jason Rhee" w:date="2023-02-21T11:31:00Z">
              <w:r w:rsidDel="002237E0">
                <w:rPr>
                  <w:sz w:val="16"/>
                  <w:szCs w:val="16"/>
                  <w:lang w:val="en-GB"/>
                </w:rPr>
                <w:delText>Enumeration</w:delText>
              </w:r>
            </w:del>
          </w:p>
        </w:tc>
        <w:tc>
          <w:tcPr>
            <w:tcW w:w="3034" w:type="dxa"/>
          </w:tcPr>
          <w:p w14:paraId="038A90A2" w14:textId="3ED26BC9" w:rsidR="00C1698B" w:rsidRPr="00734383" w:rsidDel="002237E0" w:rsidRDefault="00C1698B" w:rsidP="00C1698B">
            <w:pPr>
              <w:snapToGrid w:val="0"/>
              <w:spacing w:before="60" w:after="60"/>
              <w:jc w:val="left"/>
              <w:rPr>
                <w:del w:id="3329" w:author="Jason Rhee" w:date="2023-02-21T11:31:00Z"/>
                <w:sz w:val="16"/>
                <w:szCs w:val="16"/>
                <w:lang w:val="en-GB"/>
              </w:rPr>
            </w:pPr>
            <w:del w:id="3330" w:author="Jason Rhee" w:date="2023-02-21T11:31:00Z">
              <w:r w:rsidRPr="00734383" w:rsidDel="002237E0">
                <w:rPr>
                  <w:sz w:val="16"/>
                  <w:szCs w:val="16"/>
                  <w:lang w:val="en-GB"/>
                </w:rPr>
                <w:delText>S100_</w:delText>
              </w:r>
              <w:r w:rsidDel="002237E0">
                <w:rPr>
                  <w:sz w:val="16"/>
                  <w:szCs w:val="16"/>
                  <w:lang w:val="en-GB"/>
                </w:rPr>
                <w:delText>DigitalSignature</w:delText>
              </w:r>
            </w:del>
          </w:p>
        </w:tc>
        <w:tc>
          <w:tcPr>
            <w:tcW w:w="3420" w:type="dxa"/>
          </w:tcPr>
          <w:p w14:paraId="75DB4741" w14:textId="5881CA9D" w:rsidR="00C1698B" w:rsidRPr="00734383" w:rsidDel="002237E0" w:rsidRDefault="00C1698B" w:rsidP="00C1698B">
            <w:pPr>
              <w:snapToGrid w:val="0"/>
              <w:spacing w:before="60" w:after="60"/>
              <w:jc w:val="left"/>
              <w:rPr>
                <w:del w:id="3331" w:author="Jason Rhee" w:date="2023-02-21T11:31:00Z"/>
                <w:sz w:val="16"/>
                <w:szCs w:val="16"/>
                <w:lang w:val="en-GB"/>
              </w:rPr>
            </w:pPr>
            <w:del w:id="3332" w:author="Jason Rhee" w:date="2023-02-21T11:31:00Z">
              <w:r w:rsidRPr="005072BF" w:rsidDel="002237E0">
                <w:rPr>
                  <w:sz w:val="16"/>
                  <w:szCs w:val="16"/>
                  <w:lang w:val="en-GB"/>
                </w:rPr>
                <w:delText>Algorithm used to compute the digital signature</w:delText>
              </w:r>
            </w:del>
          </w:p>
        </w:tc>
        <w:tc>
          <w:tcPr>
            <w:tcW w:w="804" w:type="dxa"/>
          </w:tcPr>
          <w:p w14:paraId="78496F7D" w14:textId="66F63748" w:rsidR="00C1698B" w:rsidRPr="00734383" w:rsidDel="002237E0" w:rsidRDefault="00C1698B" w:rsidP="00C1698B">
            <w:pPr>
              <w:snapToGrid w:val="0"/>
              <w:spacing w:before="60" w:after="60"/>
              <w:jc w:val="center"/>
              <w:rPr>
                <w:del w:id="3333" w:author="Jason Rhee" w:date="2023-02-21T11:31:00Z"/>
                <w:sz w:val="16"/>
                <w:szCs w:val="16"/>
                <w:lang w:val="en-GB"/>
              </w:rPr>
            </w:pPr>
            <w:del w:id="3334" w:author="Jason Rhee" w:date="2023-02-21T11:31:00Z">
              <w:r w:rsidRPr="00734383" w:rsidDel="002237E0">
                <w:rPr>
                  <w:sz w:val="16"/>
                  <w:szCs w:val="16"/>
                  <w:lang w:val="en-GB"/>
                </w:rPr>
                <w:delText>-</w:delText>
              </w:r>
            </w:del>
          </w:p>
        </w:tc>
        <w:tc>
          <w:tcPr>
            <w:tcW w:w="2436" w:type="dxa"/>
          </w:tcPr>
          <w:p w14:paraId="3446F763" w14:textId="1F79852F" w:rsidR="00C1698B" w:rsidRPr="00734383" w:rsidDel="002237E0" w:rsidRDefault="00C1698B" w:rsidP="00C1698B">
            <w:pPr>
              <w:snapToGrid w:val="0"/>
              <w:spacing w:before="60" w:after="60"/>
              <w:jc w:val="left"/>
              <w:rPr>
                <w:del w:id="3335" w:author="Jason Rhee" w:date="2023-02-21T11:31:00Z"/>
                <w:sz w:val="16"/>
                <w:szCs w:val="16"/>
                <w:lang w:val="en-GB"/>
              </w:rPr>
            </w:pPr>
            <w:del w:id="3336" w:author="Jason Rhee" w:date="2023-02-21T11:31:00Z">
              <w:r w:rsidRPr="00734383" w:rsidDel="002237E0">
                <w:rPr>
                  <w:sz w:val="16"/>
                  <w:szCs w:val="16"/>
                  <w:lang w:val="en-GB"/>
                </w:rPr>
                <w:delText>-</w:delText>
              </w:r>
            </w:del>
          </w:p>
        </w:tc>
        <w:tc>
          <w:tcPr>
            <w:tcW w:w="3060" w:type="dxa"/>
          </w:tcPr>
          <w:p w14:paraId="218D56E0" w14:textId="0CDF2F10" w:rsidR="00C1698B" w:rsidRPr="00734383" w:rsidDel="002237E0" w:rsidRDefault="00C1698B" w:rsidP="00C1698B">
            <w:pPr>
              <w:snapToGrid w:val="0"/>
              <w:spacing w:before="60" w:after="60"/>
              <w:jc w:val="left"/>
              <w:rPr>
                <w:del w:id="3337" w:author="Jason Rhee" w:date="2023-02-21T11:31:00Z"/>
                <w:sz w:val="16"/>
                <w:szCs w:val="16"/>
                <w:lang w:val="en-GB"/>
              </w:rPr>
            </w:pPr>
            <w:del w:id="3338" w:author="Jason Rhee" w:date="2023-02-21T11:31:00Z">
              <w:r w:rsidRPr="00734383" w:rsidDel="002237E0">
                <w:rPr>
                  <w:sz w:val="16"/>
                  <w:szCs w:val="16"/>
                  <w:lang w:val="en-GB"/>
                </w:rPr>
                <w:delText>-</w:delText>
              </w:r>
            </w:del>
          </w:p>
        </w:tc>
      </w:tr>
      <w:tr w:rsidR="00C1698B" w:rsidRPr="00734383" w:rsidDel="002237E0" w14:paraId="1D32D9A1" w14:textId="3FC3CF67" w:rsidTr="00C1698B">
        <w:trPr>
          <w:trHeight w:val="304"/>
          <w:del w:id="3339" w:author="Jason Rhee" w:date="2023-02-21T11:31:00Z"/>
        </w:trPr>
        <w:tc>
          <w:tcPr>
            <w:tcW w:w="1106" w:type="dxa"/>
          </w:tcPr>
          <w:p w14:paraId="363F77B3" w14:textId="3ECE7044" w:rsidR="00C1698B" w:rsidRPr="00734383" w:rsidDel="002237E0" w:rsidRDefault="00C1698B" w:rsidP="00C1698B">
            <w:pPr>
              <w:snapToGrid w:val="0"/>
              <w:spacing w:before="60" w:after="60"/>
              <w:jc w:val="left"/>
              <w:rPr>
                <w:del w:id="3340" w:author="Jason Rhee" w:date="2023-02-21T11:31:00Z"/>
                <w:sz w:val="16"/>
                <w:szCs w:val="16"/>
                <w:lang w:val="en-GB"/>
              </w:rPr>
            </w:pPr>
            <w:del w:id="3341" w:author="Jason Rhee" w:date="2023-02-21T11:31:00Z">
              <w:r w:rsidRPr="00734383" w:rsidDel="002237E0">
                <w:rPr>
                  <w:sz w:val="16"/>
                  <w:szCs w:val="16"/>
                  <w:lang w:val="en-GB"/>
                </w:rPr>
                <w:lastRenderedPageBreak/>
                <w:delText>Value</w:delText>
              </w:r>
            </w:del>
          </w:p>
        </w:tc>
        <w:tc>
          <w:tcPr>
            <w:tcW w:w="3034" w:type="dxa"/>
          </w:tcPr>
          <w:p w14:paraId="3BDFEBB0" w14:textId="26355E82" w:rsidR="00C1698B" w:rsidRPr="00734383" w:rsidDel="002237E0" w:rsidRDefault="00C1698B" w:rsidP="00C1698B">
            <w:pPr>
              <w:snapToGrid w:val="0"/>
              <w:spacing w:before="60" w:after="60"/>
              <w:jc w:val="left"/>
              <w:rPr>
                <w:del w:id="3342" w:author="Jason Rhee" w:date="2023-02-21T11:31:00Z"/>
                <w:sz w:val="16"/>
                <w:szCs w:val="16"/>
                <w:lang w:val="en-GB"/>
              </w:rPr>
            </w:pPr>
            <w:del w:id="3343" w:author="Jason Rhee" w:date="2023-02-21T11:31:00Z">
              <w:r w:rsidDel="002237E0">
                <w:rPr>
                  <w:sz w:val="16"/>
                  <w:szCs w:val="16"/>
                  <w:lang w:val="en-GB"/>
                </w:rPr>
                <w:delText>(TBD)</w:delText>
              </w:r>
            </w:del>
          </w:p>
        </w:tc>
        <w:tc>
          <w:tcPr>
            <w:tcW w:w="3420" w:type="dxa"/>
          </w:tcPr>
          <w:p w14:paraId="18619ABA" w14:textId="466C1E61" w:rsidR="00C1698B" w:rsidRPr="00734383" w:rsidDel="002237E0" w:rsidRDefault="00FD4136" w:rsidP="00C1698B">
            <w:pPr>
              <w:snapToGrid w:val="0"/>
              <w:spacing w:before="60" w:after="60"/>
              <w:jc w:val="left"/>
              <w:rPr>
                <w:del w:id="3344" w:author="Jason Rhee" w:date="2023-02-21T11:31:00Z"/>
                <w:sz w:val="16"/>
                <w:szCs w:val="16"/>
                <w:lang w:val="en-GB"/>
              </w:rPr>
            </w:pPr>
            <w:del w:id="3345" w:author="Jason Rhee" w:date="2023-02-21T11:31:00Z">
              <w:r w:rsidRPr="00E343E2" w:rsidDel="002237E0">
                <w:rPr>
                  <w:sz w:val="16"/>
                  <w:szCs w:val="16"/>
                </w:rPr>
                <w:delText>Digital Signature Algorithm</w:delText>
              </w:r>
            </w:del>
          </w:p>
        </w:tc>
        <w:tc>
          <w:tcPr>
            <w:tcW w:w="804" w:type="dxa"/>
          </w:tcPr>
          <w:p w14:paraId="73799899" w14:textId="047EED47" w:rsidR="00C1698B" w:rsidRPr="00734383" w:rsidDel="002237E0" w:rsidRDefault="00C1698B" w:rsidP="00C1698B">
            <w:pPr>
              <w:snapToGrid w:val="0"/>
              <w:spacing w:before="60" w:after="60"/>
              <w:jc w:val="center"/>
              <w:rPr>
                <w:del w:id="3346" w:author="Jason Rhee" w:date="2023-02-21T11:31:00Z"/>
                <w:sz w:val="16"/>
                <w:szCs w:val="16"/>
                <w:lang w:val="en-GB"/>
              </w:rPr>
            </w:pPr>
            <w:del w:id="3347" w:author="Jason Rhee" w:date="2023-02-21T11:31:00Z">
              <w:r w:rsidRPr="00734383" w:rsidDel="002237E0">
                <w:rPr>
                  <w:sz w:val="16"/>
                  <w:szCs w:val="16"/>
                  <w:lang w:val="en-GB"/>
                </w:rPr>
                <w:delText>-</w:delText>
              </w:r>
            </w:del>
          </w:p>
        </w:tc>
        <w:tc>
          <w:tcPr>
            <w:tcW w:w="2436" w:type="dxa"/>
          </w:tcPr>
          <w:p w14:paraId="1AE02D48" w14:textId="77E94693" w:rsidR="00C1698B" w:rsidRPr="00734383" w:rsidDel="002237E0" w:rsidRDefault="00C1698B" w:rsidP="00C1698B">
            <w:pPr>
              <w:snapToGrid w:val="0"/>
              <w:spacing w:before="60" w:after="60"/>
              <w:jc w:val="left"/>
              <w:rPr>
                <w:del w:id="3348" w:author="Jason Rhee" w:date="2023-02-21T11:31:00Z"/>
                <w:sz w:val="16"/>
                <w:szCs w:val="16"/>
                <w:lang w:val="en-GB"/>
              </w:rPr>
            </w:pPr>
            <w:del w:id="3349" w:author="Jason Rhee" w:date="2023-02-21T11:31:00Z">
              <w:r w:rsidRPr="00734383" w:rsidDel="002237E0">
                <w:rPr>
                  <w:sz w:val="16"/>
                  <w:szCs w:val="16"/>
                  <w:lang w:val="en-GB"/>
                </w:rPr>
                <w:delText>-</w:delText>
              </w:r>
            </w:del>
          </w:p>
        </w:tc>
        <w:tc>
          <w:tcPr>
            <w:tcW w:w="3060" w:type="dxa"/>
          </w:tcPr>
          <w:p w14:paraId="2535D4D6" w14:textId="4B4561C0" w:rsidR="00C1698B" w:rsidRPr="00734383" w:rsidDel="002237E0" w:rsidRDefault="00C1698B" w:rsidP="00C1698B">
            <w:pPr>
              <w:snapToGrid w:val="0"/>
              <w:spacing w:before="60" w:after="60"/>
              <w:jc w:val="left"/>
              <w:rPr>
                <w:del w:id="3350" w:author="Jason Rhee" w:date="2023-02-21T11:31:00Z"/>
                <w:sz w:val="16"/>
                <w:szCs w:val="16"/>
                <w:lang w:val="en-GB"/>
              </w:rPr>
            </w:pPr>
          </w:p>
        </w:tc>
      </w:tr>
    </w:tbl>
    <w:p w14:paraId="42D3BEB2" w14:textId="5CB2CBD8" w:rsidR="00C1698B" w:rsidRPr="008C59E4" w:rsidDel="00EB7DF8" w:rsidRDefault="00C1698B" w:rsidP="00C1698B">
      <w:pPr>
        <w:rPr>
          <w:del w:id="3351" w:author="Jason Rhee" w:date="2023-02-23T17:56:00Z"/>
        </w:rPr>
      </w:pPr>
    </w:p>
    <w:p w14:paraId="504777E6" w14:textId="3896C631" w:rsidR="00C1698B" w:rsidDel="000B3E51" w:rsidRDefault="00C1698B" w:rsidP="002721B0">
      <w:pPr>
        <w:pStyle w:val="Heading3"/>
        <w:rPr>
          <w:del w:id="3352" w:author="Jason Rhee" w:date="2023-02-23T10:36:00Z"/>
        </w:rPr>
      </w:pPr>
      <w:bookmarkStart w:id="3353" w:name="_Toc512925145"/>
      <w:del w:id="3354" w:author="Jason Rhee" w:date="2023-02-23T10:36:00Z">
        <w:r w:rsidDel="000B3E51">
          <w:delText>S100_VerticalAndSoundingDatum</w:delText>
        </w:r>
        <w:bookmarkEnd w:id="3353"/>
      </w:del>
    </w:p>
    <w:tbl>
      <w:tblPr>
        <w:tblW w:w="137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15"/>
      </w:tblGrid>
      <w:tr w:rsidR="00FD4136" w:rsidRPr="009842DB" w:rsidDel="000B3E51" w14:paraId="4BD3C122" w14:textId="1BC66887" w:rsidTr="00B764EA">
        <w:trPr>
          <w:cantSplit/>
          <w:trHeight w:val="277"/>
          <w:tblHeader/>
          <w:del w:id="3355" w:author="Jason Rhee" w:date="2023-02-23T10:36:00Z"/>
        </w:trPr>
        <w:tc>
          <w:tcPr>
            <w:tcW w:w="1163" w:type="dxa"/>
          </w:tcPr>
          <w:p w14:paraId="60CF8619" w14:textId="6A421D62" w:rsidR="00FD4136" w:rsidRPr="009842DB" w:rsidDel="000B3E51" w:rsidRDefault="00FD4136" w:rsidP="00C1698B">
            <w:pPr>
              <w:snapToGrid w:val="0"/>
              <w:spacing w:before="60" w:after="60"/>
              <w:jc w:val="left"/>
              <w:rPr>
                <w:del w:id="3356" w:author="Jason Rhee" w:date="2023-02-23T10:36:00Z"/>
                <w:b/>
                <w:sz w:val="16"/>
                <w:szCs w:val="16"/>
                <w:lang w:val="en-GB"/>
              </w:rPr>
            </w:pPr>
            <w:del w:id="3357" w:author="Jason Rhee" w:date="2023-02-23T10:36:00Z">
              <w:r w:rsidRPr="009842DB" w:rsidDel="000B3E51">
                <w:rPr>
                  <w:b/>
                  <w:sz w:val="16"/>
                  <w:szCs w:val="16"/>
                  <w:lang w:val="en-GB"/>
                </w:rPr>
                <w:delText>Role Name</w:delText>
              </w:r>
            </w:del>
          </w:p>
        </w:tc>
        <w:tc>
          <w:tcPr>
            <w:tcW w:w="2977" w:type="dxa"/>
          </w:tcPr>
          <w:p w14:paraId="14585B3B" w14:textId="70524AD5" w:rsidR="00FD4136" w:rsidRPr="009842DB" w:rsidDel="000B3E51" w:rsidRDefault="00FD4136" w:rsidP="00C1698B">
            <w:pPr>
              <w:snapToGrid w:val="0"/>
              <w:spacing w:before="60" w:after="60"/>
              <w:jc w:val="left"/>
              <w:rPr>
                <w:del w:id="3358" w:author="Jason Rhee" w:date="2023-02-23T10:36:00Z"/>
                <w:b/>
                <w:sz w:val="16"/>
                <w:szCs w:val="16"/>
                <w:lang w:val="en-GB"/>
              </w:rPr>
            </w:pPr>
            <w:del w:id="3359" w:author="Jason Rhee" w:date="2023-02-23T10:36:00Z">
              <w:r w:rsidRPr="009842DB" w:rsidDel="000B3E51">
                <w:rPr>
                  <w:b/>
                  <w:sz w:val="16"/>
                  <w:szCs w:val="16"/>
                  <w:lang w:val="en-GB"/>
                </w:rPr>
                <w:delText>Name</w:delText>
              </w:r>
            </w:del>
          </w:p>
        </w:tc>
        <w:tc>
          <w:tcPr>
            <w:tcW w:w="3420" w:type="dxa"/>
          </w:tcPr>
          <w:p w14:paraId="1CB09A5D" w14:textId="4C21A40C" w:rsidR="00FD4136" w:rsidRPr="009842DB" w:rsidDel="000B3E51" w:rsidRDefault="00FD4136" w:rsidP="00C1698B">
            <w:pPr>
              <w:snapToGrid w:val="0"/>
              <w:spacing w:before="60" w:after="60"/>
              <w:jc w:val="left"/>
              <w:rPr>
                <w:del w:id="3360" w:author="Jason Rhee" w:date="2023-02-23T10:36:00Z"/>
                <w:b/>
                <w:sz w:val="16"/>
                <w:szCs w:val="16"/>
                <w:lang w:val="en-GB"/>
              </w:rPr>
            </w:pPr>
            <w:del w:id="3361" w:author="Jason Rhee" w:date="2023-02-23T10:36:00Z">
              <w:r w:rsidRPr="009842DB" w:rsidDel="000B3E51">
                <w:rPr>
                  <w:b/>
                  <w:sz w:val="16"/>
                  <w:szCs w:val="16"/>
                  <w:lang w:val="en-GB"/>
                </w:rPr>
                <w:delText>Description</w:delText>
              </w:r>
            </w:del>
          </w:p>
        </w:tc>
        <w:tc>
          <w:tcPr>
            <w:tcW w:w="804" w:type="dxa"/>
          </w:tcPr>
          <w:p w14:paraId="3E1E908A" w14:textId="1737894B" w:rsidR="00FD4136" w:rsidRPr="009842DB" w:rsidDel="000B3E51" w:rsidRDefault="00FD4136" w:rsidP="00C1698B">
            <w:pPr>
              <w:snapToGrid w:val="0"/>
              <w:spacing w:before="60" w:after="60"/>
              <w:jc w:val="center"/>
              <w:rPr>
                <w:del w:id="3362" w:author="Jason Rhee" w:date="2023-02-23T10:36:00Z"/>
                <w:b/>
                <w:sz w:val="16"/>
                <w:szCs w:val="16"/>
                <w:lang w:val="en-GB"/>
              </w:rPr>
            </w:pPr>
            <w:del w:id="3363" w:author="Jason Rhee" w:date="2023-02-23T10:36:00Z">
              <w:r w:rsidDel="000B3E51">
                <w:rPr>
                  <w:b/>
                  <w:sz w:val="16"/>
                  <w:szCs w:val="16"/>
                  <w:lang w:val="en-GB"/>
                </w:rPr>
                <w:delText>Code</w:delText>
              </w:r>
            </w:del>
          </w:p>
        </w:tc>
        <w:tc>
          <w:tcPr>
            <w:tcW w:w="5415" w:type="dxa"/>
          </w:tcPr>
          <w:p w14:paraId="38B3265E" w14:textId="7409170E" w:rsidR="00FD4136" w:rsidRPr="009842DB" w:rsidDel="000B3E51" w:rsidRDefault="00FD4136" w:rsidP="00C1698B">
            <w:pPr>
              <w:snapToGrid w:val="0"/>
              <w:spacing w:before="60" w:after="60"/>
              <w:jc w:val="left"/>
              <w:rPr>
                <w:del w:id="3364" w:author="Jason Rhee" w:date="2023-02-23T10:36:00Z"/>
                <w:b/>
                <w:sz w:val="16"/>
                <w:szCs w:val="16"/>
                <w:lang w:val="en-GB"/>
              </w:rPr>
            </w:pPr>
            <w:del w:id="3365" w:author="Jason Rhee" w:date="2023-02-23T10:36:00Z">
              <w:r w:rsidRPr="009842DB" w:rsidDel="000B3E51">
                <w:rPr>
                  <w:b/>
                  <w:sz w:val="16"/>
                  <w:szCs w:val="16"/>
                  <w:lang w:val="en-GB"/>
                </w:rPr>
                <w:delText>Remarks</w:delText>
              </w:r>
            </w:del>
          </w:p>
        </w:tc>
      </w:tr>
      <w:tr w:rsidR="00FD4136" w:rsidRPr="002A5288" w:rsidDel="000B3E51" w14:paraId="449AD556" w14:textId="0E17FBBC" w:rsidTr="00B764EA">
        <w:trPr>
          <w:trHeight w:val="305"/>
          <w:del w:id="3366" w:author="Jason Rhee" w:date="2023-02-23T10:36:00Z"/>
        </w:trPr>
        <w:tc>
          <w:tcPr>
            <w:tcW w:w="1163" w:type="dxa"/>
          </w:tcPr>
          <w:p w14:paraId="15A51F27" w14:textId="3C8D4BE2" w:rsidR="00FD4136" w:rsidRPr="002A5288" w:rsidDel="000B3E51" w:rsidRDefault="00FD4136" w:rsidP="00C1698B">
            <w:pPr>
              <w:snapToGrid w:val="0"/>
              <w:spacing w:before="60" w:after="60"/>
              <w:jc w:val="left"/>
              <w:rPr>
                <w:del w:id="3367" w:author="Jason Rhee" w:date="2023-02-23T10:36:00Z"/>
                <w:sz w:val="16"/>
                <w:szCs w:val="16"/>
                <w:lang w:val="en-GB"/>
              </w:rPr>
            </w:pPr>
            <w:del w:id="3368" w:author="Jason Rhee" w:date="2023-02-23T10:36:00Z">
              <w:r w:rsidDel="000B3E51">
                <w:rPr>
                  <w:sz w:val="16"/>
                  <w:szCs w:val="16"/>
                  <w:lang w:val="en-GB"/>
                </w:rPr>
                <w:delText>Enumeration</w:delText>
              </w:r>
            </w:del>
          </w:p>
        </w:tc>
        <w:tc>
          <w:tcPr>
            <w:tcW w:w="2977" w:type="dxa"/>
          </w:tcPr>
          <w:p w14:paraId="7AA8E0EC" w14:textId="4C529BF0" w:rsidR="00FD4136" w:rsidRPr="002A5288" w:rsidDel="000B3E51" w:rsidRDefault="00FD4136" w:rsidP="00C1698B">
            <w:pPr>
              <w:snapToGrid w:val="0"/>
              <w:spacing w:before="60" w:after="60"/>
              <w:jc w:val="left"/>
              <w:rPr>
                <w:del w:id="3369" w:author="Jason Rhee" w:date="2023-02-23T10:36:00Z"/>
                <w:sz w:val="16"/>
                <w:szCs w:val="16"/>
                <w:lang w:val="en-GB"/>
              </w:rPr>
            </w:pPr>
            <w:del w:id="3370" w:author="Jason Rhee" w:date="2023-02-23T10:36:00Z">
              <w:r w:rsidRPr="002A5288" w:rsidDel="000B3E51">
                <w:rPr>
                  <w:sz w:val="16"/>
                  <w:szCs w:val="16"/>
                  <w:lang w:val="en-GB"/>
                </w:rPr>
                <w:delText>S100_</w:delText>
              </w:r>
              <w:r w:rsidDel="000B3E51">
                <w:rPr>
                  <w:sz w:val="16"/>
                  <w:szCs w:val="16"/>
                  <w:lang w:val="en-GB"/>
                </w:rPr>
                <w:delText>VerticalAndSoundingDatum</w:delText>
              </w:r>
            </w:del>
          </w:p>
        </w:tc>
        <w:tc>
          <w:tcPr>
            <w:tcW w:w="3420" w:type="dxa"/>
          </w:tcPr>
          <w:p w14:paraId="3BC9C20F" w14:textId="4BA700DC" w:rsidR="00FD4136" w:rsidRPr="002A5288" w:rsidDel="000B3E51" w:rsidRDefault="00FD4136" w:rsidP="00C1698B">
            <w:pPr>
              <w:snapToGrid w:val="0"/>
              <w:spacing w:before="60" w:after="60"/>
              <w:jc w:val="left"/>
              <w:rPr>
                <w:del w:id="3371" w:author="Jason Rhee" w:date="2023-02-23T10:36:00Z"/>
                <w:sz w:val="16"/>
                <w:szCs w:val="16"/>
                <w:lang w:val="en-GB"/>
              </w:rPr>
            </w:pPr>
            <w:del w:id="3372" w:author="Jason Rhee" w:date="2023-02-23T10:36:00Z">
              <w:r w:rsidDel="000B3E51">
                <w:rPr>
                  <w:sz w:val="16"/>
                  <w:szCs w:val="16"/>
                  <w:lang w:val="en-GB"/>
                </w:rPr>
                <w:delText>Allowable vertical and sounding datums</w:delText>
              </w:r>
            </w:del>
          </w:p>
        </w:tc>
        <w:tc>
          <w:tcPr>
            <w:tcW w:w="804" w:type="dxa"/>
          </w:tcPr>
          <w:p w14:paraId="46268AE5" w14:textId="76AC71C3" w:rsidR="00FD4136" w:rsidRPr="002A5288" w:rsidDel="000B3E51" w:rsidRDefault="00FD4136" w:rsidP="00C1698B">
            <w:pPr>
              <w:snapToGrid w:val="0"/>
              <w:spacing w:before="60" w:after="60"/>
              <w:jc w:val="center"/>
              <w:rPr>
                <w:del w:id="3373" w:author="Jason Rhee" w:date="2023-02-23T10:36:00Z"/>
                <w:sz w:val="16"/>
                <w:szCs w:val="16"/>
                <w:lang w:val="en-GB"/>
              </w:rPr>
            </w:pPr>
            <w:del w:id="3374" w:author="Jason Rhee" w:date="2023-02-23T10:36:00Z">
              <w:r w:rsidRPr="002A5288" w:rsidDel="000B3E51">
                <w:rPr>
                  <w:sz w:val="16"/>
                  <w:szCs w:val="16"/>
                  <w:lang w:val="en-GB"/>
                </w:rPr>
                <w:delText>-</w:delText>
              </w:r>
            </w:del>
          </w:p>
        </w:tc>
        <w:tc>
          <w:tcPr>
            <w:tcW w:w="5415" w:type="dxa"/>
          </w:tcPr>
          <w:p w14:paraId="7C438038" w14:textId="087F1367" w:rsidR="00FD4136" w:rsidRPr="002A5288" w:rsidDel="000B3E51" w:rsidRDefault="00FD4136" w:rsidP="00C1698B">
            <w:pPr>
              <w:snapToGrid w:val="0"/>
              <w:spacing w:before="60" w:after="60"/>
              <w:jc w:val="left"/>
              <w:rPr>
                <w:del w:id="3375" w:author="Jason Rhee" w:date="2023-02-23T10:36:00Z"/>
                <w:sz w:val="16"/>
                <w:szCs w:val="16"/>
                <w:lang w:val="en-GB"/>
              </w:rPr>
            </w:pPr>
            <w:del w:id="3376" w:author="Jason Rhee" w:date="2023-02-23T10:36:00Z">
              <w:r w:rsidRPr="002A5288" w:rsidDel="000B3E51">
                <w:rPr>
                  <w:sz w:val="16"/>
                  <w:szCs w:val="16"/>
                  <w:lang w:val="en-GB"/>
                </w:rPr>
                <w:delText>-</w:delText>
              </w:r>
            </w:del>
          </w:p>
        </w:tc>
      </w:tr>
      <w:tr w:rsidR="00441B86" w:rsidRPr="002A5288" w:rsidDel="000B3E51" w14:paraId="69FB6BE5" w14:textId="60B7A77C" w:rsidTr="00B764EA">
        <w:trPr>
          <w:trHeight w:val="277"/>
          <w:del w:id="3377" w:author="Jason Rhee" w:date="2023-02-23T10:36:00Z"/>
        </w:trPr>
        <w:tc>
          <w:tcPr>
            <w:tcW w:w="1163" w:type="dxa"/>
          </w:tcPr>
          <w:p w14:paraId="02F71ACA" w14:textId="16E13558" w:rsidR="00441B86" w:rsidRPr="002A5288" w:rsidDel="000B3E51" w:rsidRDefault="00441B86" w:rsidP="00441B86">
            <w:pPr>
              <w:snapToGrid w:val="0"/>
              <w:spacing w:before="60" w:after="60"/>
              <w:jc w:val="left"/>
              <w:rPr>
                <w:del w:id="3378" w:author="Jason Rhee" w:date="2023-02-23T10:36:00Z"/>
                <w:sz w:val="16"/>
                <w:szCs w:val="16"/>
                <w:lang w:val="en-GB"/>
              </w:rPr>
            </w:pPr>
            <w:del w:id="3379" w:author="Jason Rhee" w:date="2023-02-23T10:36:00Z">
              <w:r w:rsidRPr="002A5288" w:rsidDel="000B3E51">
                <w:rPr>
                  <w:sz w:val="16"/>
                  <w:szCs w:val="16"/>
                  <w:lang w:val="en-GB"/>
                </w:rPr>
                <w:delText>Value</w:delText>
              </w:r>
            </w:del>
          </w:p>
        </w:tc>
        <w:tc>
          <w:tcPr>
            <w:tcW w:w="2977" w:type="dxa"/>
          </w:tcPr>
          <w:p w14:paraId="5CCB62FD" w14:textId="7C07E4B0" w:rsidR="00441B86" w:rsidRPr="002A5288" w:rsidDel="000B3E51" w:rsidRDefault="00441B86" w:rsidP="00441B86">
            <w:pPr>
              <w:snapToGrid w:val="0"/>
              <w:spacing w:before="60" w:after="60"/>
              <w:jc w:val="left"/>
              <w:rPr>
                <w:del w:id="3380" w:author="Jason Rhee" w:date="2023-02-23T10:36:00Z"/>
                <w:sz w:val="16"/>
                <w:szCs w:val="16"/>
                <w:lang w:val="en-GB"/>
              </w:rPr>
            </w:pPr>
            <w:del w:id="3381" w:author="Jason Rhee" w:date="2023-02-23T10:36:00Z">
              <w:r w:rsidDel="000B3E51">
                <w:rPr>
                  <w:rFonts w:cs="Arial"/>
                  <w:sz w:val="16"/>
                  <w:szCs w:val="16"/>
                  <w:lang w:val="en-US"/>
                </w:rPr>
                <w:delText>meanLowWaterS</w:delText>
              </w:r>
              <w:r w:rsidRPr="00DD7223" w:rsidDel="000B3E51">
                <w:rPr>
                  <w:rFonts w:cs="Arial"/>
                  <w:sz w:val="16"/>
                  <w:szCs w:val="16"/>
                  <w:lang w:val="en-US"/>
                </w:rPr>
                <w:delText>prings</w:delText>
              </w:r>
            </w:del>
          </w:p>
        </w:tc>
        <w:tc>
          <w:tcPr>
            <w:tcW w:w="3420" w:type="dxa"/>
          </w:tcPr>
          <w:p w14:paraId="01A1792E" w14:textId="55DD326A" w:rsidR="00441B86" w:rsidRPr="002A5288" w:rsidDel="000B3E51" w:rsidRDefault="00441B86" w:rsidP="00441B86">
            <w:pPr>
              <w:snapToGrid w:val="0"/>
              <w:spacing w:before="60" w:after="60"/>
              <w:jc w:val="left"/>
              <w:rPr>
                <w:del w:id="3382" w:author="Jason Rhee" w:date="2023-02-23T10:36:00Z"/>
                <w:sz w:val="16"/>
                <w:szCs w:val="16"/>
                <w:lang w:val="en-GB"/>
              </w:rPr>
            </w:pPr>
          </w:p>
        </w:tc>
        <w:tc>
          <w:tcPr>
            <w:tcW w:w="804" w:type="dxa"/>
          </w:tcPr>
          <w:p w14:paraId="2AB28818" w14:textId="42898DA8" w:rsidR="00441B86" w:rsidRPr="002A5288" w:rsidDel="000B3E51" w:rsidRDefault="00441B86" w:rsidP="00441B86">
            <w:pPr>
              <w:snapToGrid w:val="0"/>
              <w:spacing w:before="60" w:after="60"/>
              <w:jc w:val="center"/>
              <w:rPr>
                <w:del w:id="3383" w:author="Jason Rhee" w:date="2023-02-23T10:36:00Z"/>
                <w:sz w:val="16"/>
                <w:szCs w:val="16"/>
                <w:lang w:val="en-GB"/>
              </w:rPr>
            </w:pPr>
            <w:del w:id="3384" w:author="Jason Rhee" w:date="2023-02-23T10:36:00Z">
              <w:r w:rsidRPr="002455BA" w:rsidDel="000B3E51">
                <w:rPr>
                  <w:sz w:val="16"/>
                  <w:szCs w:val="16"/>
                </w:rPr>
                <w:delText>1</w:delText>
              </w:r>
            </w:del>
          </w:p>
        </w:tc>
        <w:tc>
          <w:tcPr>
            <w:tcW w:w="5415" w:type="dxa"/>
          </w:tcPr>
          <w:p w14:paraId="2A5DC280" w14:textId="17F3029B" w:rsidR="00441B86" w:rsidRPr="002A5288" w:rsidDel="000B3E51" w:rsidRDefault="00441B86" w:rsidP="00441B86">
            <w:pPr>
              <w:snapToGrid w:val="0"/>
              <w:spacing w:before="60" w:after="60"/>
              <w:jc w:val="left"/>
              <w:rPr>
                <w:del w:id="3385" w:author="Jason Rhee" w:date="2023-02-23T10:36:00Z"/>
                <w:sz w:val="16"/>
                <w:szCs w:val="16"/>
                <w:lang w:val="en-GB"/>
              </w:rPr>
            </w:pPr>
            <w:del w:id="3386" w:author="Jason Rhee" w:date="2023-02-23T10:36:00Z">
              <w:r w:rsidRPr="002455BA" w:rsidDel="000B3E51">
                <w:rPr>
                  <w:sz w:val="16"/>
                  <w:szCs w:val="16"/>
                </w:rPr>
                <w:delText>(MLWS)</w:delText>
              </w:r>
            </w:del>
          </w:p>
        </w:tc>
      </w:tr>
      <w:tr w:rsidR="00441B86" w:rsidRPr="002A5288" w:rsidDel="000B3E51" w14:paraId="63EB9922" w14:textId="288A73D3" w:rsidTr="00B764EA">
        <w:trPr>
          <w:trHeight w:val="305"/>
          <w:del w:id="3387" w:author="Jason Rhee" w:date="2023-02-23T10:36:00Z"/>
        </w:trPr>
        <w:tc>
          <w:tcPr>
            <w:tcW w:w="1163" w:type="dxa"/>
          </w:tcPr>
          <w:p w14:paraId="6D672C02" w14:textId="3FC40721" w:rsidR="00441B86" w:rsidRPr="002A5288" w:rsidDel="000B3E51" w:rsidRDefault="00441B86" w:rsidP="00441B86">
            <w:pPr>
              <w:snapToGrid w:val="0"/>
              <w:spacing w:before="60" w:after="60"/>
              <w:jc w:val="left"/>
              <w:rPr>
                <w:del w:id="3388" w:author="Jason Rhee" w:date="2023-02-23T10:36:00Z"/>
                <w:sz w:val="16"/>
                <w:szCs w:val="16"/>
                <w:lang w:val="en-GB"/>
              </w:rPr>
            </w:pPr>
            <w:del w:id="3389" w:author="Jason Rhee" w:date="2023-02-23T10:36:00Z">
              <w:r w:rsidRPr="002A5288" w:rsidDel="000B3E51">
                <w:rPr>
                  <w:sz w:val="16"/>
                  <w:szCs w:val="16"/>
                  <w:lang w:val="en-GB"/>
                </w:rPr>
                <w:delText>Value</w:delText>
              </w:r>
            </w:del>
          </w:p>
        </w:tc>
        <w:tc>
          <w:tcPr>
            <w:tcW w:w="2977" w:type="dxa"/>
          </w:tcPr>
          <w:p w14:paraId="2A103BF8" w14:textId="57A53339" w:rsidR="00441B86" w:rsidRPr="002A5288" w:rsidDel="000B3E51" w:rsidRDefault="00441B86" w:rsidP="00441B86">
            <w:pPr>
              <w:snapToGrid w:val="0"/>
              <w:spacing w:before="60" w:after="60"/>
              <w:jc w:val="left"/>
              <w:rPr>
                <w:del w:id="3390" w:author="Jason Rhee" w:date="2023-02-23T10:36:00Z"/>
                <w:sz w:val="16"/>
                <w:szCs w:val="16"/>
                <w:lang w:val="en-GB"/>
              </w:rPr>
            </w:pPr>
            <w:del w:id="3391" w:author="Jason Rhee" w:date="2023-02-23T10:36:00Z">
              <w:r w:rsidDel="000B3E51">
                <w:rPr>
                  <w:rFonts w:cs="Arial"/>
                  <w:sz w:val="16"/>
                  <w:szCs w:val="16"/>
                  <w:lang w:val="en-US"/>
                </w:rPr>
                <w:delText>meanL</w:delText>
              </w:r>
              <w:r w:rsidRPr="00DD7223" w:rsidDel="000B3E51">
                <w:rPr>
                  <w:rFonts w:cs="Arial"/>
                  <w:sz w:val="16"/>
                  <w:szCs w:val="16"/>
                  <w:lang w:val="en-US"/>
                </w:rPr>
                <w:delText>ower</w:delText>
              </w:r>
              <w:r w:rsidDel="000B3E51">
                <w:rPr>
                  <w:rFonts w:cs="Arial"/>
                  <w:sz w:val="16"/>
                  <w:szCs w:val="16"/>
                  <w:lang w:val="en-US"/>
                </w:rPr>
                <w:delText>LowWaterS</w:delText>
              </w:r>
              <w:r w:rsidRPr="00DD7223" w:rsidDel="000B3E51">
                <w:rPr>
                  <w:rFonts w:cs="Arial"/>
                  <w:sz w:val="16"/>
                  <w:szCs w:val="16"/>
                  <w:lang w:val="en-US"/>
                </w:rPr>
                <w:delText>prings</w:delText>
              </w:r>
            </w:del>
          </w:p>
        </w:tc>
        <w:tc>
          <w:tcPr>
            <w:tcW w:w="3420" w:type="dxa"/>
          </w:tcPr>
          <w:p w14:paraId="4BD95AA8" w14:textId="77AB0219" w:rsidR="00441B86" w:rsidRPr="002A5288" w:rsidDel="000B3E51" w:rsidRDefault="00441B86" w:rsidP="00441B86">
            <w:pPr>
              <w:snapToGrid w:val="0"/>
              <w:spacing w:before="60" w:after="60"/>
              <w:jc w:val="left"/>
              <w:rPr>
                <w:del w:id="3392" w:author="Jason Rhee" w:date="2023-02-23T10:36:00Z"/>
                <w:sz w:val="16"/>
                <w:szCs w:val="16"/>
                <w:lang w:val="en-GB"/>
              </w:rPr>
            </w:pPr>
          </w:p>
        </w:tc>
        <w:tc>
          <w:tcPr>
            <w:tcW w:w="804" w:type="dxa"/>
          </w:tcPr>
          <w:p w14:paraId="6C77B665" w14:textId="1D2C5AF6" w:rsidR="00441B86" w:rsidRPr="002A5288" w:rsidDel="000B3E51" w:rsidRDefault="00441B86" w:rsidP="00441B86">
            <w:pPr>
              <w:snapToGrid w:val="0"/>
              <w:spacing w:before="60" w:after="60"/>
              <w:jc w:val="center"/>
              <w:rPr>
                <w:del w:id="3393" w:author="Jason Rhee" w:date="2023-02-23T10:36:00Z"/>
                <w:sz w:val="16"/>
                <w:szCs w:val="16"/>
                <w:lang w:val="en-GB"/>
              </w:rPr>
            </w:pPr>
            <w:del w:id="3394" w:author="Jason Rhee" w:date="2023-02-23T10:36:00Z">
              <w:r w:rsidRPr="002455BA" w:rsidDel="000B3E51">
                <w:rPr>
                  <w:sz w:val="16"/>
                  <w:szCs w:val="16"/>
                </w:rPr>
                <w:delText>2</w:delText>
              </w:r>
            </w:del>
          </w:p>
        </w:tc>
        <w:tc>
          <w:tcPr>
            <w:tcW w:w="5415" w:type="dxa"/>
          </w:tcPr>
          <w:p w14:paraId="759EB0A5" w14:textId="49AA6250" w:rsidR="00441B86" w:rsidRPr="002A5288" w:rsidDel="000B3E51" w:rsidRDefault="00441B86" w:rsidP="00441B86">
            <w:pPr>
              <w:snapToGrid w:val="0"/>
              <w:spacing w:before="60" w:after="60"/>
              <w:jc w:val="left"/>
              <w:rPr>
                <w:del w:id="3395" w:author="Jason Rhee" w:date="2023-02-23T10:36:00Z"/>
                <w:sz w:val="16"/>
                <w:szCs w:val="16"/>
                <w:lang w:val="en-GB"/>
              </w:rPr>
            </w:pPr>
          </w:p>
        </w:tc>
      </w:tr>
      <w:tr w:rsidR="00441B86" w:rsidRPr="002A5288" w:rsidDel="000B3E51" w14:paraId="366317C5" w14:textId="7CDF8166" w:rsidTr="00B764EA">
        <w:trPr>
          <w:trHeight w:val="277"/>
          <w:del w:id="3396" w:author="Jason Rhee" w:date="2023-02-23T10:36:00Z"/>
        </w:trPr>
        <w:tc>
          <w:tcPr>
            <w:tcW w:w="1163" w:type="dxa"/>
          </w:tcPr>
          <w:p w14:paraId="605E9C78" w14:textId="6BF4DEFA" w:rsidR="00441B86" w:rsidRPr="002A5288" w:rsidDel="000B3E51" w:rsidRDefault="00441B86" w:rsidP="00441B86">
            <w:pPr>
              <w:snapToGrid w:val="0"/>
              <w:spacing w:before="60" w:after="60"/>
              <w:jc w:val="left"/>
              <w:rPr>
                <w:del w:id="3397" w:author="Jason Rhee" w:date="2023-02-23T10:36:00Z"/>
                <w:sz w:val="16"/>
                <w:szCs w:val="16"/>
                <w:lang w:val="en-GB"/>
              </w:rPr>
            </w:pPr>
            <w:del w:id="3398" w:author="Jason Rhee" w:date="2023-02-23T10:36:00Z">
              <w:r w:rsidRPr="002A5288" w:rsidDel="000B3E51">
                <w:rPr>
                  <w:sz w:val="16"/>
                  <w:szCs w:val="16"/>
                  <w:lang w:val="en-GB"/>
                </w:rPr>
                <w:delText>Value</w:delText>
              </w:r>
            </w:del>
          </w:p>
        </w:tc>
        <w:tc>
          <w:tcPr>
            <w:tcW w:w="2977" w:type="dxa"/>
          </w:tcPr>
          <w:p w14:paraId="28A58FBF" w14:textId="7C093014" w:rsidR="00441B86" w:rsidRPr="002A5288" w:rsidDel="000B3E51" w:rsidRDefault="00441B86" w:rsidP="00441B86">
            <w:pPr>
              <w:snapToGrid w:val="0"/>
              <w:spacing w:before="60" w:after="60"/>
              <w:jc w:val="left"/>
              <w:rPr>
                <w:del w:id="3399" w:author="Jason Rhee" w:date="2023-02-23T10:36:00Z"/>
                <w:sz w:val="16"/>
                <w:szCs w:val="16"/>
                <w:lang w:val="en-GB"/>
              </w:rPr>
            </w:pPr>
            <w:del w:id="3400" w:author="Jason Rhee" w:date="2023-02-23T10:36:00Z">
              <w:r w:rsidDel="000B3E51">
                <w:rPr>
                  <w:rFonts w:cs="Arial"/>
                  <w:sz w:val="16"/>
                  <w:szCs w:val="16"/>
                  <w:lang w:val="en-US"/>
                </w:rPr>
                <w:delText>meanSeaL</w:delText>
              </w:r>
              <w:r w:rsidRPr="00DD7223" w:rsidDel="000B3E51">
                <w:rPr>
                  <w:rFonts w:cs="Arial"/>
                  <w:sz w:val="16"/>
                  <w:szCs w:val="16"/>
                  <w:lang w:val="en-US"/>
                </w:rPr>
                <w:delText>evel</w:delText>
              </w:r>
            </w:del>
          </w:p>
        </w:tc>
        <w:tc>
          <w:tcPr>
            <w:tcW w:w="3420" w:type="dxa"/>
          </w:tcPr>
          <w:p w14:paraId="7288584B" w14:textId="07866EB9" w:rsidR="00441B86" w:rsidRPr="002A5288" w:rsidDel="000B3E51" w:rsidRDefault="00441B86" w:rsidP="00441B86">
            <w:pPr>
              <w:snapToGrid w:val="0"/>
              <w:spacing w:before="60" w:after="60"/>
              <w:jc w:val="left"/>
              <w:rPr>
                <w:del w:id="3401" w:author="Jason Rhee" w:date="2023-02-23T10:36:00Z"/>
                <w:sz w:val="16"/>
                <w:szCs w:val="16"/>
                <w:lang w:val="en-GB"/>
              </w:rPr>
            </w:pPr>
          </w:p>
        </w:tc>
        <w:tc>
          <w:tcPr>
            <w:tcW w:w="804" w:type="dxa"/>
          </w:tcPr>
          <w:p w14:paraId="73B02124" w14:textId="3278670F" w:rsidR="00441B86" w:rsidRPr="002A5288" w:rsidDel="000B3E51" w:rsidRDefault="00441B86" w:rsidP="00441B86">
            <w:pPr>
              <w:snapToGrid w:val="0"/>
              <w:spacing w:before="60" w:after="60"/>
              <w:jc w:val="center"/>
              <w:rPr>
                <w:del w:id="3402" w:author="Jason Rhee" w:date="2023-02-23T10:36:00Z"/>
                <w:sz w:val="16"/>
                <w:szCs w:val="16"/>
                <w:lang w:val="en-GB"/>
              </w:rPr>
            </w:pPr>
            <w:del w:id="3403" w:author="Jason Rhee" w:date="2023-02-23T10:36:00Z">
              <w:r w:rsidRPr="002455BA" w:rsidDel="000B3E51">
                <w:rPr>
                  <w:sz w:val="16"/>
                  <w:szCs w:val="16"/>
                </w:rPr>
                <w:delText>3</w:delText>
              </w:r>
            </w:del>
          </w:p>
        </w:tc>
        <w:tc>
          <w:tcPr>
            <w:tcW w:w="5415" w:type="dxa"/>
          </w:tcPr>
          <w:p w14:paraId="25E752E0" w14:textId="07F27E2F" w:rsidR="00441B86" w:rsidRPr="002A5288" w:rsidDel="000B3E51" w:rsidRDefault="00441B86" w:rsidP="00441B86">
            <w:pPr>
              <w:snapToGrid w:val="0"/>
              <w:spacing w:before="60" w:after="60"/>
              <w:jc w:val="left"/>
              <w:rPr>
                <w:del w:id="3404" w:author="Jason Rhee" w:date="2023-02-23T10:36:00Z"/>
                <w:sz w:val="16"/>
                <w:szCs w:val="16"/>
                <w:lang w:val="en-GB"/>
              </w:rPr>
            </w:pPr>
            <w:del w:id="3405" w:author="Jason Rhee" w:date="2023-02-23T10:36:00Z">
              <w:r w:rsidRPr="002455BA" w:rsidDel="000B3E51">
                <w:rPr>
                  <w:sz w:val="16"/>
                  <w:szCs w:val="16"/>
                </w:rPr>
                <w:delText>(MSL)</w:delText>
              </w:r>
            </w:del>
          </w:p>
        </w:tc>
      </w:tr>
      <w:tr w:rsidR="00441B86" w:rsidRPr="002A5288" w:rsidDel="000B3E51" w14:paraId="1CEF0D24" w14:textId="52D91475" w:rsidTr="00B764EA">
        <w:trPr>
          <w:trHeight w:val="305"/>
          <w:del w:id="3406" w:author="Jason Rhee" w:date="2023-02-23T10:36:00Z"/>
        </w:trPr>
        <w:tc>
          <w:tcPr>
            <w:tcW w:w="1163" w:type="dxa"/>
          </w:tcPr>
          <w:p w14:paraId="1293A37B" w14:textId="74D5592C" w:rsidR="00441B86" w:rsidRPr="002A5288" w:rsidDel="000B3E51" w:rsidRDefault="00441B86" w:rsidP="00441B86">
            <w:pPr>
              <w:snapToGrid w:val="0"/>
              <w:spacing w:before="60" w:after="60"/>
              <w:jc w:val="left"/>
              <w:rPr>
                <w:del w:id="3407" w:author="Jason Rhee" w:date="2023-02-23T10:36:00Z"/>
                <w:sz w:val="16"/>
                <w:szCs w:val="16"/>
                <w:lang w:val="en-GB"/>
              </w:rPr>
            </w:pPr>
            <w:del w:id="3408" w:author="Jason Rhee" w:date="2023-02-23T10:36:00Z">
              <w:r w:rsidRPr="002A5288" w:rsidDel="000B3E51">
                <w:rPr>
                  <w:sz w:val="16"/>
                  <w:szCs w:val="16"/>
                  <w:lang w:val="en-GB"/>
                </w:rPr>
                <w:delText>Value</w:delText>
              </w:r>
            </w:del>
          </w:p>
        </w:tc>
        <w:tc>
          <w:tcPr>
            <w:tcW w:w="2977" w:type="dxa"/>
          </w:tcPr>
          <w:p w14:paraId="44F36107" w14:textId="21B5FD36" w:rsidR="00441B86" w:rsidRPr="002A5288" w:rsidDel="000B3E51" w:rsidRDefault="00441B86" w:rsidP="00441B86">
            <w:pPr>
              <w:snapToGrid w:val="0"/>
              <w:spacing w:before="60" w:after="60"/>
              <w:jc w:val="left"/>
              <w:rPr>
                <w:del w:id="3409" w:author="Jason Rhee" w:date="2023-02-23T10:36:00Z"/>
                <w:sz w:val="16"/>
                <w:szCs w:val="16"/>
                <w:lang w:val="en-GB"/>
              </w:rPr>
            </w:pPr>
            <w:del w:id="3410" w:author="Jason Rhee" w:date="2023-02-23T10:36:00Z">
              <w:r w:rsidDel="000B3E51">
                <w:rPr>
                  <w:rFonts w:cs="Arial"/>
                  <w:sz w:val="16"/>
                  <w:szCs w:val="16"/>
                  <w:lang w:val="en-US"/>
                </w:rPr>
                <w:delText>lowestLowW</w:delText>
              </w:r>
              <w:r w:rsidRPr="00DD7223" w:rsidDel="000B3E51">
                <w:rPr>
                  <w:rFonts w:cs="Arial"/>
                  <w:sz w:val="16"/>
                  <w:szCs w:val="16"/>
                  <w:lang w:val="en-US"/>
                </w:rPr>
                <w:delText>ater</w:delText>
              </w:r>
            </w:del>
          </w:p>
        </w:tc>
        <w:tc>
          <w:tcPr>
            <w:tcW w:w="3420" w:type="dxa"/>
          </w:tcPr>
          <w:p w14:paraId="47DE1DFD" w14:textId="5DBFD775" w:rsidR="00441B86" w:rsidRPr="002A5288" w:rsidDel="000B3E51" w:rsidRDefault="00441B86" w:rsidP="00441B86">
            <w:pPr>
              <w:snapToGrid w:val="0"/>
              <w:spacing w:before="60" w:after="60"/>
              <w:jc w:val="left"/>
              <w:rPr>
                <w:del w:id="3411" w:author="Jason Rhee" w:date="2023-02-23T10:36:00Z"/>
                <w:sz w:val="16"/>
                <w:szCs w:val="16"/>
                <w:lang w:val="en-GB"/>
              </w:rPr>
            </w:pPr>
          </w:p>
        </w:tc>
        <w:tc>
          <w:tcPr>
            <w:tcW w:w="804" w:type="dxa"/>
          </w:tcPr>
          <w:p w14:paraId="2F314196" w14:textId="2109E81D" w:rsidR="00441B86" w:rsidRPr="002A5288" w:rsidDel="000B3E51" w:rsidRDefault="00441B86" w:rsidP="00441B86">
            <w:pPr>
              <w:snapToGrid w:val="0"/>
              <w:spacing w:before="60" w:after="60"/>
              <w:jc w:val="center"/>
              <w:rPr>
                <w:del w:id="3412" w:author="Jason Rhee" w:date="2023-02-23T10:36:00Z"/>
                <w:sz w:val="16"/>
                <w:szCs w:val="16"/>
                <w:lang w:val="en-GB"/>
              </w:rPr>
            </w:pPr>
            <w:del w:id="3413" w:author="Jason Rhee" w:date="2023-02-23T10:36:00Z">
              <w:r w:rsidRPr="002455BA" w:rsidDel="000B3E51">
                <w:rPr>
                  <w:sz w:val="16"/>
                  <w:szCs w:val="16"/>
                </w:rPr>
                <w:delText>4</w:delText>
              </w:r>
            </w:del>
          </w:p>
        </w:tc>
        <w:tc>
          <w:tcPr>
            <w:tcW w:w="5415" w:type="dxa"/>
          </w:tcPr>
          <w:p w14:paraId="1D77EDEB" w14:textId="141A5FC7" w:rsidR="00441B86" w:rsidRPr="002A5288" w:rsidDel="000B3E51" w:rsidRDefault="00441B86" w:rsidP="00441B86">
            <w:pPr>
              <w:snapToGrid w:val="0"/>
              <w:spacing w:before="60" w:after="60"/>
              <w:jc w:val="left"/>
              <w:rPr>
                <w:del w:id="3414" w:author="Jason Rhee" w:date="2023-02-23T10:36:00Z"/>
                <w:sz w:val="16"/>
                <w:szCs w:val="16"/>
                <w:lang w:val="en-GB"/>
              </w:rPr>
            </w:pPr>
          </w:p>
        </w:tc>
      </w:tr>
      <w:tr w:rsidR="00441B86" w:rsidRPr="002A5288" w:rsidDel="000B3E51" w14:paraId="04D337C0" w14:textId="579088DB" w:rsidTr="00B764EA">
        <w:trPr>
          <w:trHeight w:val="305"/>
          <w:del w:id="3415" w:author="Jason Rhee" w:date="2023-02-23T10:36:00Z"/>
        </w:trPr>
        <w:tc>
          <w:tcPr>
            <w:tcW w:w="1163" w:type="dxa"/>
          </w:tcPr>
          <w:p w14:paraId="19D7DD78" w14:textId="3499677E" w:rsidR="00441B86" w:rsidRPr="002A5288" w:rsidDel="000B3E51" w:rsidRDefault="00441B86" w:rsidP="00441B86">
            <w:pPr>
              <w:snapToGrid w:val="0"/>
              <w:spacing w:before="60" w:after="60"/>
              <w:jc w:val="left"/>
              <w:rPr>
                <w:del w:id="3416" w:author="Jason Rhee" w:date="2023-02-23T10:36:00Z"/>
                <w:sz w:val="16"/>
                <w:szCs w:val="16"/>
                <w:lang w:val="en-GB"/>
              </w:rPr>
            </w:pPr>
            <w:del w:id="3417" w:author="Jason Rhee" w:date="2023-02-23T10:36:00Z">
              <w:r w:rsidRPr="002A5288" w:rsidDel="000B3E51">
                <w:rPr>
                  <w:sz w:val="16"/>
                  <w:szCs w:val="16"/>
                  <w:lang w:val="en-GB"/>
                </w:rPr>
                <w:delText>Value</w:delText>
              </w:r>
            </w:del>
          </w:p>
        </w:tc>
        <w:tc>
          <w:tcPr>
            <w:tcW w:w="2977" w:type="dxa"/>
          </w:tcPr>
          <w:p w14:paraId="095811B3" w14:textId="7A36EEAD" w:rsidR="00441B86" w:rsidRPr="002A5288" w:rsidDel="000B3E51" w:rsidRDefault="00441B86" w:rsidP="00441B86">
            <w:pPr>
              <w:snapToGrid w:val="0"/>
              <w:spacing w:before="60" w:after="60"/>
              <w:jc w:val="left"/>
              <w:rPr>
                <w:del w:id="3418" w:author="Jason Rhee" w:date="2023-02-23T10:36:00Z"/>
                <w:sz w:val="16"/>
                <w:szCs w:val="16"/>
                <w:lang w:val="en-GB"/>
              </w:rPr>
            </w:pPr>
            <w:del w:id="3419" w:author="Jason Rhee" w:date="2023-02-23T10:36:00Z">
              <w:r w:rsidDel="000B3E51">
                <w:rPr>
                  <w:rFonts w:cs="Arial"/>
                  <w:sz w:val="16"/>
                  <w:szCs w:val="16"/>
                  <w:lang w:val="en-US"/>
                </w:rPr>
                <w:delText>meanLowW</w:delText>
              </w:r>
              <w:r w:rsidRPr="00DD7223" w:rsidDel="000B3E51">
                <w:rPr>
                  <w:rFonts w:cs="Arial"/>
                  <w:sz w:val="16"/>
                  <w:szCs w:val="16"/>
                  <w:lang w:val="en-US"/>
                </w:rPr>
                <w:delText>ater</w:delText>
              </w:r>
            </w:del>
          </w:p>
        </w:tc>
        <w:tc>
          <w:tcPr>
            <w:tcW w:w="3420" w:type="dxa"/>
          </w:tcPr>
          <w:p w14:paraId="12ABAFFC" w14:textId="286F5BC9" w:rsidR="00441B86" w:rsidRPr="002A5288" w:rsidDel="000B3E51" w:rsidRDefault="00441B86" w:rsidP="00441B86">
            <w:pPr>
              <w:snapToGrid w:val="0"/>
              <w:spacing w:before="60" w:after="60"/>
              <w:jc w:val="left"/>
              <w:rPr>
                <w:del w:id="3420" w:author="Jason Rhee" w:date="2023-02-23T10:36:00Z"/>
                <w:sz w:val="16"/>
                <w:szCs w:val="16"/>
                <w:lang w:val="en-GB"/>
              </w:rPr>
            </w:pPr>
          </w:p>
        </w:tc>
        <w:tc>
          <w:tcPr>
            <w:tcW w:w="804" w:type="dxa"/>
          </w:tcPr>
          <w:p w14:paraId="5F8B139D" w14:textId="30748B6E" w:rsidR="00441B86" w:rsidRPr="002A5288" w:rsidDel="000B3E51" w:rsidRDefault="00441B86" w:rsidP="00441B86">
            <w:pPr>
              <w:snapToGrid w:val="0"/>
              <w:spacing w:before="60" w:after="60"/>
              <w:jc w:val="center"/>
              <w:rPr>
                <w:del w:id="3421" w:author="Jason Rhee" w:date="2023-02-23T10:36:00Z"/>
                <w:sz w:val="16"/>
                <w:szCs w:val="16"/>
                <w:lang w:val="en-GB"/>
              </w:rPr>
            </w:pPr>
            <w:del w:id="3422" w:author="Jason Rhee" w:date="2023-02-23T10:36:00Z">
              <w:r w:rsidRPr="002455BA" w:rsidDel="000B3E51">
                <w:rPr>
                  <w:sz w:val="16"/>
                  <w:szCs w:val="16"/>
                </w:rPr>
                <w:delText>5</w:delText>
              </w:r>
            </w:del>
          </w:p>
        </w:tc>
        <w:tc>
          <w:tcPr>
            <w:tcW w:w="5415" w:type="dxa"/>
          </w:tcPr>
          <w:p w14:paraId="3C14CB97" w14:textId="17E56CED" w:rsidR="00441B86" w:rsidRPr="002A5288" w:rsidDel="000B3E51" w:rsidRDefault="00441B86" w:rsidP="00441B86">
            <w:pPr>
              <w:snapToGrid w:val="0"/>
              <w:spacing w:before="60" w:after="60"/>
              <w:jc w:val="left"/>
              <w:rPr>
                <w:del w:id="3423" w:author="Jason Rhee" w:date="2023-02-23T10:36:00Z"/>
                <w:sz w:val="16"/>
                <w:szCs w:val="16"/>
                <w:lang w:val="en-GB"/>
              </w:rPr>
            </w:pPr>
            <w:del w:id="3424" w:author="Jason Rhee" w:date="2023-02-23T10:36:00Z">
              <w:r w:rsidRPr="002455BA" w:rsidDel="000B3E51">
                <w:rPr>
                  <w:sz w:val="16"/>
                  <w:szCs w:val="16"/>
                </w:rPr>
                <w:delText>(MLW)</w:delText>
              </w:r>
            </w:del>
          </w:p>
        </w:tc>
      </w:tr>
      <w:tr w:rsidR="00441B86" w:rsidRPr="002A5288" w:rsidDel="000B3E51" w14:paraId="297A4703" w14:textId="6426A463" w:rsidTr="00B764EA">
        <w:trPr>
          <w:trHeight w:val="305"/>
          <w:del w:id="3425" w:author="Jason Rhee" w:date="2023-02-23T10:36:00Z"/>
        </w:trPr>
        <w:tc>
          <w:tcPr>
            <w:tcW w:w="1163" w:type="dxa"/>
          </w:tcPr>
          <w:p w14:paraId="360E76B3" w14:textId="2ECFC38A" w:rsidR="00441B86" w:rsidRPr="002A5288" w:rsidDel="000B3E51" w:rsidRDefault="00441B86" w:rsidP="00441B86">
            <w:pPr>
              <w:snapToGrid w:val="0"/>
              <w:spacing w:before="60" w:after="60"/>
              <w:jc w:val="left"/>
              <w:rPr>
                <w:del w:id="3426" w:author="Jason Rhee" w:date="2023-02-23T10:36:00Z"/>
                <w:sz w:val="16"/>
                <w:szCs w:val="16"/>
                <w:lang w:val="en-GB"/>
              </w:rPr>
            </w:pPr>
            <w:del w:id="3427" w:author="Jason Rhee" w:date="2023-02-23T10:36:00Z">
              <w:r w:rsidRPr="002A5288" w:rsidDel="000B3E51">
                <w:rPr>
                  <w:sz w:val="16"/>
                  <w:szCs w:val="16"/>
                  <w:lang w:val="en-GB"/>
                </w:rPr>
                <w:delText>Value</w:delText>
              </w:r>
            </w:del>
          </w:p>
        </w:tc>
        <w:tc>
          <w:tcPr>
            <w:tcW w:w="2977" w:type="dxa"/>
          </w:tcPr>
          <w:p w14:paraId="63EC8279" w14:textId="2CC71ED4" w:rsidR="00441B86" w:rsidRPr="002A5288" w:rsidDel="000B3E51" w:rsidRDefault="00441B86" w:rsidP="00441B86">
            <w:pPr>
              <w:snapToGrid w:val="0"/>
              <w:spacing w:before="60" w:after="60"/>
              <w:jc w:val="left"/>
              <w:rPr>
                <w:del w:id="3428" w:author="Jason Rhee" w:date="2023-02-23T10:36:00Z"/>
                <w:sz w:val="16"/>
                <w:szCs w:val="16"/>
                <w:lang w:val="en-GB"/>
              </w:rPr>
            </w:pPr>
            <w:del w:id="3429" w:author="Jason Rhee" w:date="2023-02-23T10:36:00Z">
              <w:r w:rsidDel="000B3E51">
                <w:rPr>
                  <w:rFonts w:cs="Arial"/>
                  <w:sz w:val="16"/>
                  <w:szCs w:val="16"/>
                  <w:lang w:val="en-US"/>
                </w:rPr>
                <w:delText>lowestLowW</w:delText>
              </w:r>
              <w:r w:rsidRPr="00DD7223" w:rsidDel="000B3E51">
                <w:rPr>
                  <w:rFonts w:cs="Arial"/>
                  <w:sz w:val="16"/>
                  <w:szCs w:val="16"/>
                  <w:lang w:val="en-US"/>
                </w:rPr>
                <w:delText>ater</w:delText>
              </w:r>
              <w:r w:rsidDel="000B3E51">
                <w:rPr>
                  <w:rFonts w:cs="Arial"/>
                  <w:sz w:val="16"/>
                  <w:szCs w:val="16"/>
                  <w:lang w:val="en-US"/>
                </w:rPr>
                <w:delText>S</w:delText>
              </w:r>
              <w:r w:rsidRPr="00DD7223" w:rsidDel="000B3E51">
                <w:rPr>
                  <w:rFonts w:cs="Arial"/>
                  <w:sz w:val="16"/>
                  <w:szCs w:val="16"/>
                  <w:lang w:val="en-US"/>
                </w:rPr>
                <w:delText>prings</w:delText>
              </w:r>
            </w:del>
          </w:p>
        </w:tc>
        <w:tc>
          <w:tcPr>
            <w:tcW w:w="3420" w:type="dxa"/>
          </w:tcPr>
          <w:p w14:paraId="035646CF" w14:textId="6DF66A41" w:rsidR="00441B86" w:rsidRPr="002A5288" w:rsidDel="000B3E51" w:rsidRDefault="00441B86" w:rsidP="00441B86">
            <w:pPr>
              <w:snapToGrid w:val="0"/>
              <w:spacing w:before="60" w:after="60"/>
              <w:jc w:val="left"/>
              <w:rPr>
                <w:del w:id="3430" w:author="Jason Rhee" w:date="2023-02-23T10:36:00Z"/>
                <w:sz w:val="16"/>
                <w:szCs w:val="16"/>
                <w:lang w:val="en-GB"/>
              </w:rPr>
            </w:pPr>
          </w:p>
        </w:tc>
        <w:tc>
          <w:tcPr>
            <w:tcW w:w="804" w:type="dxa"/>
          </w:tcPr>
          <w:p w14:paraId="1FE7276D" w14:textId="2738B4B7" w:rsidR="00441B86" w:rsidRPr="002A5288" w:rsidDel="000B3E51" w:rsidRDefault="00441B86" w:rsidP="00441B86">
            <w:pPr>
              <w:snapToGrid w:val="0"/>
              <w:spacing w:before="60" w:after="60"/>
              <w:jc w:val="center"/>
              <w:rPr>
                <w:del w:id="3431" w:author="Jason Rhee" w:date="2023-02-23T10:36:00Z"/>
                <w:sz w:val="16"/>
                <w:szCs w:val="16"/>
                <w:lang w:val="en-GB"/>
              </w:rPr>
            </w:pPr>
            <w:del w:id="3432" w:author="Jason Rhee" w:date="2023-02-23T10:36:00Z">
              <w:r w:rsidRPr="002455BA" w:rsidDel="000B3E51">
                <w:rPr>
                  <w:sz w:val="16"/>
                  <w:szCs w:val="16"/>
                </w:rPr>
                <w:delText>6</w:delText>
              </w:r>
            </w:del>
          </w:p>
        </w:tc>
        <w:tc>
          <w:tcPr>
            <w:tcW w:w="5415" w:type="dxa"/>
          </w:tcPr>
          <w:p w14:paraId="14B2C69E" w14:textId="457993C4" w:rsidR="00441B86" w:rsidRPr="002A5288" w:rsidDel="000B3E51" w:rsidRDefault="00441B86" w:rsidP="00441B86">
            <w:pPr>
              <w:snapToGrid w:val="0"/>
              <w:spacing w:before="60" w:after="60"/>
              <w:jc w:val="left"/>
              <w:rPr>
                <w:del w:id="3433" w:author="Jason Rhee" w:date="2023-02-23T10:36:00Z"/>
                <w:sz w:val="16"/>
                <w:szCs w:val="16"/>
                <w:lang w:val="en-GB"/>
              </w:rPr>
            </w:pPr>
          </w:p>
        </w:tc>
      </w:tr>
      <w:tr w:rsidR="00441B86" w:rsidRPr="002A5288" w:rsidDel="000B3E51" w14:paraId="1FC44847" w14:textId="62DBDAFB" w:rsidTr="00B764EA">
        <w:trPr>
          <w:trHeight w:val="305"/>
          <w:del w:id="3434" w:author="Jason Rhee" w:date="2023-02-23T10:36:00Z"/>
        </w:trPr>
        <w:tc>
          <w:tcPr>
            <w:tcW w:w="1163" w:type="dxa"/>
          </w:tcPr>
          <w:p w14:paraId="5302FDA1" w14:textId="1779522C" w:rsidR="00441B86" w:rsidRPr="002A5288" w:rsidDel="000B3E51" w:rsidRDefault="00441B86" w:rsidP="00441B86">
            <w:pPr>
              <w:snapToGrid w:val="0"/>
              <w:spacing w:before="60" w:after="60"/>
              <w:jc w:val="left"/>
              <w:rPr>
                <w:del w:id="3435" w:author="Jason Rhee" w:date="2023-02-23T10:36:00Z"/>
                <w:sz w:val="16"/>
                <w:szCs w:val="16"/>
                <w:lang w:val="en-GB"/>
              </w:rPr>
            </w:pPr>
            <w:del w:id="3436" w:author="Jason Rhee" w:date="2023-02-23T10:36:00Z">
              <w:r w:rsidRPr="002A5288" w:rsidDel="000B3E51">
                <w:rPr>
                  <w:sz w:val="16"/>
                  <w:szCs w:val="16"/>
                  <w:lang w:val="en-GB"/>
                </w:rPr>
                <w:delText>Value</w:delText>
              </w:r>
            </w:del>
          </w:p>
        </w:tc>
        <w:tc>
          <w:tcPr>
            <w:tcW w:w="2977" w:type="dxa"/>
          </w:tcPr>
          <w:p w14:paraId="34C8E487" w14:textId="6C4B5BC2" w:rsidR="00441B86" w:rsidRPr="002A5288" w:rsidDel="000B3E51" w:rsidRDefault="00441B86" w:rsidP="00441B86">
            <w:pPr>
              <w:snapToGrid w:val="0"/>
              <w:spacing w:before="60" w:after="60"/>
              <w:jc w:val="left"/>
              <w:rPr>
                <w:del w:id="3437" w:author="Jason Rhee" w:date="2023-02-23T10:36:00Z"/>
                <w:sz w:val="16"/>
                <w:szCs w:val="16"/>
                <w:lang w:val="en-GB"/>
              </w:rPr>
            </w:pPr>
            <w:del w:id="3438" w:author="Jason Rhee" w:date="2023-02-23T10:36:00Z">
              <w:r w:rsidDel="000B3E51">
                <w:rPr>
                  <w:rFonts w:cs="Arial"/>
                  <w:sz w:val="16"/>
                  <w:szCs w:val="16"/>
                  <w:lang w:val="en-US"/>
                </w:rPr>
                <w:delText>approximateMeanLowWaterS</w:delText>
              </w:r>
              <w:r w:rsidRPr="00DD7223" w:rsidDel="000B3E51">
                <w:rPr>
                  <w:rFonts w:cs="Arial"/>
                  <w:sz w:val="16"/>
                  <w:szCs w:val="16"/>
                  <w:lang w:val="en-US"/>
                </w:rPr>
                <w:delText>prings</w:delText>
              </w:r>
            </w:del>
          </w:p>
        </w:tc>
        <w:tc>
          <w:tcPr>
            <w:tcW w:w="3420" w:type="dxa"/>
          </w:tcPr>
          <w:p w14:paraId="19F3DD1F" w14:textId="220C2248" w:rsidR="00441B86" w:rsidRPr="002A5288" w:rsidDel="000B3E51" w:rsidRDefault="00441B86" w:rsidP="00441B86">
            <w:pPr>
              <w:snapToGrid w:val="0"/>
              <w:spacing w:before="60" w:after="60"/>
              <w:jc w:val="left"/>
              <w:rPr>
                <w:del w:id="3439" w:author="Jason Rhee" w:date="2023-02-23T10:36:00Z"/>
                <w:sz w:val="16"/>
                <w:szCs w:val="16"/>
                <w:lang w:val="en-GB"/>
              </w:rPr>
            </w:pPr>
          </w:p>
        </w:tc>
        <w:tc>
          <w:tcPr>
            <w:tcW w:w="804" w:type="dxa"/>
          </w:tcPr>
          <w:p w14:paraId="3B76AC14" w14:textId="7F40A37C" w:rsidR="00441B86" w:rsidRPr="002A5288" w:rsidDel="000B3E51" w:rsidRDefault="00441B86" w:rsidP="00441B86">
            <w:pPr>
              <w:snapToGrid w:val="0"/>
              <w:spacing w:before="60" w:after="60"/>
              <w:jc w:val="center"/>
              <w:rPr>
                <w:del w:id="3440" w:author="Jason Rhee" w:date="2023-02-23T10:36:00Z"/>
                <w:sz w:val="16"/>
                <w:szCs w:val="16"/>
                <w:lang w:val="en-GB"/>
              </w:rPr>
            </w:pPr>
            <w:del w:id="3441" w:author="Jason Rhee" w:date="2023-02-23T10:36:00Z">
              <w:r w:rsidRPr="002455BA" w:rsidDel="000B3E51">
                <w:rPr>
                  <w:sz w:val="16"/>
                  <w:szCs w:val="16"/>
                </w:rPr>
                <w:delText>7</w:delText>
              </w:r>
            </w:del>
          </w:p>
        </w:tc>
        <w:tc>
          <w:tcPr>
            <w:tcW w:w="5415" w:type="dxa"/>
          </w:tcPr>
          <w:p w14:paraId="6A5A282D" w14:textId="6DCCBF82" w:rsidR="00441B86" w:rsidRPr="002A5288" w:rsidDel="000B3E51" w:rsidRDefault="00441B86" w:rsidP="00441B86">
            <w:pPr>
              <w:snapToGrid w:val="0"/>
              <w:spacing w:before="60" w:after="60"/>
              <w:jc w:val="left"/>
              <w:rPr>
                <w:del w:id="3442" w:author="Jason Rhee" w:date="2023-02-23T10:36:00Z"/>
                <w:sz w:val="16"/>
                <w:szCs w:val="16"/>
                <w:lang w:val="en-GB"/>
              </w:rPr>
            </w:pPr>
          </w:p>
        </w:tc>
      </w:tr>
      <w:tr w:rsidR="00441B86" w:rsidRPr="002A5288" w:rsidDel="000B3E51" w14:paraId="240A1326" w14:textId="72D2E5B7" w:rsidTr="00B764EA">
        <w:trPr>
          <w:trHeight w:val="305"/>
          <w:del w:id="3443" w:author="Jason Rhee" w:date="2023-02-23T10:36:00Z"/>
        </w:trPr>
        <w:tc>
          <w:tcPr>
            <w:tcW w:w="1163" w:type="dxa"/>
          </w:tcPr>
          <w:p w14:paraId="48157DEB" w14:textId="111B4025" w:rsidR="00441B86" w:rsidRPr="002A5288" w:rsidDel="000B3E51" w:rsidRDefault="00441B86" w:rsidP="00441B86">
            <w:pPr>
              <w:snapToGrid w:val="0"/>
              <w:spacing w:before="60" w:after="60"/>
              <w:jc w:val="left"/>
              <w:rPr>
                <w:del w:id="3444" w:author="Jason Rhee" w:date="2023-02-23T10:36:00Z"/>
                <w:sz w:val="16"/>
                <w:szCs w:val="16"/>
                <w:lang w:val="en-GB"/>
              </w:rPr>
            </w:pPr>
            <w:del w:id="3445" w:author="Jason Rhee" w:date="2023-02-23T10:36:00Z">
              <w:r w:rsidRPr="002A5288" w:rsidDel="000B3E51">
                <w:rPr>
                  <w:sz w:val="16"/>
                  <w:szCs w:val="16"/>
                  <w:lang w:val="en-GB"/>
                </w:rPr>
                <w:delText>Value</w:delText>
              </w:r>
            </w:del>
          </w:p>
        </w:tc>
        <w:tc>
          <w:tcPr>
            <w:tcW w:w="2977" w:type="dxa"/>
          </w:tcPr>
          <w:p w14:paraId="7B8C8E10" w14:textId="7B467A83" w:rsidR="00441B86" w:rsidRPr="002A5288" w:rsidDel="000B3E51" w:rsidRDefault="00441B86" w:rsidP="00441B86">
            <w:pPr>
              <w:snapToGrid w:val="0"/>
              <w:spacing w:before="60" w:after="60"/>
              <w:jc w:val="left"/>
              <w:rPr>
                <w:del w:id="3446" w:author="Jason Rhee" w:date="2023-02-23T10:36:00Z"/>
                <w:sz w:val="16"/>
                <w:szCs w:val="16"/>
                <w:lang w:val="en-GB"/>
              </w:rPr>
            </w:pPr>
            <w:del w:id="3447" w:author="Jason Rhee" w:date="2023-02-23T10:36:00Z">
              <w:r w:rsidDel="000B3E51">
                <w:rPr>
                  <w:rFonts w:cs="Arial"/>
                  <w:sz w:val="16"/>
                  <w:szCs w:val="16"/>
                  <w:lang w:val="en-US"/>
                </w:rPr>
                <w:delText>indianSpringLowW</w:delText>
              </w:r>
              <w:r w:rsidRPr="00DD7223" w:rsidDel="000B3E51">
                <w:rPr>
                  <w:rFonts w:cs="Arial"/>
                  <w:sz w:val="16"/>
                  <w:szCs w:val="16"/>
                  <w:lang w:val="en-US"/>
                </w:rPr>
                <w:delText>ater</w:delText>
              </w:r>
            </w:del>
          </w:p>
        </w:tc>
        <w:tc>
          <w:tcPr>
            <w:tcW w:w="3420" w:type="dxa"/>
          </w:tcPr>
          <w:p w14:paraId="5A32F904" w14:textId="59D6DCDD" w:rsidR="00441B86" w:rsidRPr="002A5288" w:rsidDel="000B3E51" w:rsidRDefault="00441B86" w:rsidP="00441B86">
            <w:pPr>
              <w:snapToGrid w:val="0"/>
              <w:spacing w:before="60" w:after="60"/>
              <w:jc w:val="left"/>
              <w:rPr>
                <w:del w:id="3448" w:author="Jason Rhee" w:date="2023-02-23T10:36:00Z"/>
                <w:sz w:val="16"/>
                <w:szCs w:val="16"/>
                <w:lang w:val="en-GB"/>
              </w:rPr>
            </w:pPr>
          </w:p>
        </w:tc>
        <w:tc>
          <w:tcPr>
            <w:tcW w:w="804" w:type="dxa"/>
          </w:tcPr>
          <w:p w14:paraId="7087FC5F" w14:textId="1CE42397" w:rsidR="00441B86" w:rsidRPr="002A5288" w:rsidDel="000B3E51" w:rsidRDefault="00441B86" w:rsidP="00441B86">
            <w:pPr>
              <w:snapToGrid w:val="0"/>
              <w:spacing w:before="60" w:after="60"/>
              <w:jc w:val="center"/>
              <w:rPr>
                <w:del w:id="3449" w:author="Jason Rhee" w:date="2023-02-23T10:36:00Z"/>
                <w:sz w:val="16"/>
                <w:szCs w:val="16"/>
                <w:lang w:val="en-GB"/>
              </w:rPr>
            </w:pPr>
            <w:del w:id="3450" w:author="Jason Rhee" w:date="2023-02-23T10:36:00Z">
              <w:r w:rsidRPr="002455BA" w:rsidDel="000B3E51">
                <w:rPr>
                  <w:sz w:val="16"/>
                  <w:szCs w:val="16"/>
                </w:rPr>
                <w:delText>8</w:delText>
              </w:r>
            </w:del>
          </w:p>
        </w:tc>
        <w:tc>
          <w:tcPr>
            <w:tcW w:w="5415" w:type="dxa"/>
          </w:tcPr>
          <w:p w14:paraId="3FB5299C" w14:textId="77362268" w:rsidR="00441B86" w:rsidRPr="002A5288" w:rsidDel="000B3E51" w:rsidRDefault="00441B86" w:rsidP="00441B86">
            <w:pPr>
              <w:snapToGrid w:val="0"/>
              <w:spacing w:before="60" w:after="60"/>
              <w:jc w:val="left"/>
              <w:rPr>
                <w:del w:id="3451" w:author="Jason Rhee" w:date="2023-02-23T10:36:00Z"/>
                <w:sz w:val="16"/>
                <w:szCs w:val="16"/>
                <w:lang w:val="en-GB"/>
              </w:rPr>
            </w:pPr>
          </w:p>
        </w:tc>
      </w:tr>
      <w:tr w:rsidR="00441B86" w:rsidRPr="002A5288" w:rsidDel="000B3E51" w14:paraId="26708FA0" w14:textId="27C08433" w:rsidTr="00B764EA">
        <w:trPr>
          <w:trHeight w:val="305"/>
          <w:del w:id="3452" w:author="Jason Rhee" w:date="2023-02-23T10:36:00Z"/>
        </w:trPr>
        <w:tc>
          <w:tcPr>
            <w:tcW w:w="1163" w:type="dxa"/>
          </w:tcPr>
          <w:p w14:paraId="318D6B9A" w14:textId="2DFB1A88" w:rsidR="00441B86" w:rsidRPr="002A5288" w:rsidDel="000B3E51" w:rsidRDefault="00441B86" w:rsidP="00441B86">
            <w:pPr>
              <w:snapToGrid w:val="0"/>
              <w:spacing w:before="60" w:after="60"/>
              <w:jc w:val="left"/>
              <w:rPr>
                <w:del w:id="3453" w:author="Jason Rhee" w:date="2023-02-23T10:36:00Z"/>
                <w:sz w:val="16"/>
                <w:szCs w:val="16"/>
                <w:lang w:val="en-GB"/>
              </w:rPr>
            </w:pPr>
            <w:del w:id="3454" w:author="Jason Rhee" w:date="2023-02-23T10:36:00Z">
              <w:r w:rsidRPr="002A5288" w:rsidDel="000B3E51">
                <w:rPr>
                  <w:sz w:val="16"/>
                  <w:szCs w:val="16"/>
                  <w:lang w:val="en-GB"/>
                </w:rPr>
                <w:delText>Value</w:delText>
              </w:r>
            </w:del>
          </w:p>
        </w:tc>
        <w:tc>
          <w:tcPr>
            <w:tcW w:w="2977" w:type="dxa"/>
          </w:tcPr>
          <w:p w14:paraId="1965C1C6" w14:textId="7DFD620E" w:rsidR="00441B86" w:rsidRPr="002A5288" w:rsidDel="000B3E51" w:rsidRDefault="00441B86" w:rsidP="00441B86">
            <w:pPr>
              <w:snapToGrid w:val="0"/>
              <w:spacing w:before="60" w:after="60"/>
              <w:jc w:val="left"/>
              <w:rPr>
                <w:del w:id="3455" w:author="Jason Rhee" w:date="2023-02-23T10:36:00Z"/>
                <w:sz w:val="16"/>
                <w:szCs w:val="16"/>
                <w:lang w:val="en-GB"/>
              </w:rPr>
            </w:pPr>
            <w:del w:id="3456" w:author="Jason Rhee" w:date="2023-02-23T10:36:00Z">
              <w:r w:rsidDel="000B3E51">
                <w:rPr>
                  <w:rFonts w:cs="Arial"/>
                  <w:sz w:val="16"/>
                  <w:szCs w:val="16"/>
                  <w:lang w:val="en-US"/>
                </w:rPr>
                <w:delText>lowWaterS</w:delText>
              </w:r>
              <w:r w:rsidRPr="00DD7223" w:rsidDel="000B3E51">
                <w:rPr>
                  <w:rFonts w:cs="Arial"/>
                  <w:sz w:val="16"/>
                  <w:szCs w:val="16"/>
                  <w:lang w:val="en-US"/>
                </w:rPr>
                <w:delText>prings</w:delText>
              </w:r>
            </w:del>
          </w:p>
        </w:tc>
        <w:tc>
          <w:tcPr>
            <w:tcW w:w="3420" w:type="dxa"/>
          </w:tcPr>
          <w:p w14:paraId="6FC77FB3" w14:textId="7CA7BFDF" w:rsidR="00441B86" w:rsidRPr="002A5288" w:rsidDel="000B3E51" w:rsidRDefault="00441B86" w:rsidP="00441B86">
            <w:pPr>
              <w:snapToGrid w:val="0"/>
              <w:spacing w:before="60" w:after="60"/>
              <w:jc w:val="left"/>
              <w:rPr>
                <w:del w:id="3457" w:author="Jason Rhee" w:date="2023-02-23T10:36:00Z"/>
                <w:sz w:val="16"/>
                <w:szCs w:val="16"/>
                <w:lang w:val="en-GB"/>
              </w:rPr>
            </w:pPr>
          </w:p>
        </w:tc>
        <w:tc>
          <w:tcPr>
            <w:tcW w:w="804" w:type="dxa"/>
          </w:tcPr>
          <w:p w14:paraId="537AEDC3" w14:textId="194C518E" w:rsidR="00441B86" w:rsidRPr="002A5288" w:rsidDel="000B3E51" w:rsidRDefault="00441B86" w:rsidP="00441B86">
            <w:pPr>
              <w:snapToGrid w:val="0"/>
              <w:spacing w:before="60" w:after="60"/>
              <w:jc w:val="center"/>
              <w:rPr>
                <w:del w:id="3458" w:author="Jason Rhee" w:date="2023-02-23T10:36:00Z"/>
                <w:sz w:val="16"/>
                <w:szCs w:val="16"/>
                <w:lang w:val="en-GB"/>
              </w:rPr>
            </w:pPr>
            <w:del w:id="3459" w:author="Jason Rhee" w:date="2023-02-23T10:36:00Z">
              <w:r w:rsidRPr="002455BA" w:rsidDel="000B3E51">
                <w:rPr>
                  <w:sz w:val="16"/>
                  <w:szCs w:val="16"/>
                </w:rPr>
                <w:delText>9</w:delText>
              </w:r>
            </w:del>
          </w:p>
        </w:tc>
        <w:tc>
          <w:tcPr>
            <w:tcW w:w="5415" w:type="dxa"/>
          </w:tcPr>
          <w:p w14:paraId="591F724B" w14:textId="1FE177E0" w:rsidR="00441B86" w:rsidRPr="002A5288" w:rsidDel="000B3E51" w:rsidRDefault="00441B86" w:rsidP="00441B86">
            <w:pPr>
              <w:snapToGrid w:val="0"/>
              <w:spacing w:before="60" w:after="60"/>
              <w:jc w:val="left"/>
              <w:rPr>
                <w:del w:id="3460" w:author="Jason Rhee" w:date="2023-02-23T10:36:00Z"/>
                <w:sz w:val="16"/>
                <w:szCs w:val="16"/>
                <w:lang w:val="en-GB"/>
              </w:rPr>
            </w:pPr>
          </w:p>
        </w:tc>
      </w:tr>
      <w:tr w:rsidR="00441B86" w:rsidRPr="002A5288" w:rsidDel="000B3E51" w14:paraId="2BE1994B" w14:textId="6192A763" w:rsidTr="00B764EA">
        <w:trPr>
          <w:trHeight w:val="305"/>
          <w:del w:id="3461" w:author="Jason Rhee" w:date="2023-02-23T10:36:00Z"/>
        </w:trPr>
        <w:tc>
          <w:tcPr>
            <w:tcW w:w="1163" w:type="dxa"/>
          </w:tcPr>
          <w:p w14:paraId="4742A193" w14:textId="4BF6DEB2" w:rsidR="00441B86" w:rsidRPr="002A5288" w:rsidDel="000B3E51" w:rsidRDefault="00441B86" w:rsidP="00441B86">
            <w:pPr>
              <w:snapToGrid w:val="0"/>
              <w:spacing w:before="60" w:after="60"/>
              <w:jc w:val="left"/>
              <w:rPr>
                <w:del w:id="3462" w:author="Jason Rhee" w:date="2023-02-23T10:36:00Z"/>
                <w:sz w:val="16"/>
                <w:szCs w:val="16"/>
                <w:lang w:val="en-GB"/>
              </w:rPr>
            </w:pPr>
            <w:del w:id="3463" w:author="Jason Rhee" w:date="2023-02-23T10:36:00Z">
              <w:r w:rsidRPr="002A5288" w:rsidDel="000B3E51">
                <w:rPr>
                  <w:sz w:val="16"/>
                  <w:szCs w:val="16"/>
                  <w:lang w:val="en-GB"/>
                </w:rPr>
                <w:delText>Value</w:delText>
              </w:r>
            </w:del>
          </w:p>
        </w:tc>
        <w:tc>
          <w:tcPr>
            <w:tcW w:w="2977" w:type="dxa"/>
          </w:tcPr>
          <w:p w14:paraId="623D63EF" w14:textId="2FCD9266" w:rsidR="00441B86" w:rsidRPr="002A5288" w:rsidDel="000B3E51" w:rsidRDefault="00441B86" w:rsidP="00441B86">
            <w:pPr>
              <w:snapToGrid w:val="0"/>
              <w:spacing w:before="60" w:after="60"/>
              <w:jc w:val="left"/>
              <w:rPr>
                <w:del w:id="3464" w:author="Jason Rhee" w:date="2023-02-23T10:36:00Z"/>
                <w:sz w:val="16"/>
                <w:szCs w:val="16"/>
                <w:lang w:val="en-GB"/>
              </w:rPr>
            </w:pPr>
            <w:del w:id="3465" w:author="Jason Rhee" w:date="2023-02-23T10:36:00Z">
              <w:r w:rsidDel="000B3E51">
                <w:rPr>
                  <w:rFonts w:cs="Arial"/>
                  <w:sz w:val="16"/>
                  <w:szCs w:val="16"/>
                  <w:lang w:val="en-US"/>
                </w:rPr>
                <w:delText>approximateLowestAstronomicalT</w:delText>
              </w:r>
              <w:r w:rsidRPr="00DD7223" w:rsidDel="000B3E51">
                <w:rPr>
                  <w:rFonts w:cs="Arial"/>
                  <w:sz w:val="16"/>
                  <w:szCs w:val="16"/>
                  <w:lang w:val="en-US"/>
                </w:rPr>
                <w:delText>ide</w:delText>
              </w:r>
            </w:del>
          </w:p>
        </w:tc>
        <w:tc>
          <w:tcPr>
            <w:tcW w:w="3420" w:type="dxa"/>
          </w:tcPr>
          <w:p w14:paraId="682FB85D" w14:textId="7C762D7D" w:rsidR="00441B86" w:rsidRPr="002A5288" w:rsidDel="000B3E51" w:rsidRDefault="00441B86" w:rsidP="00441B86">
            <w:pPr>
              <w:snapToGrid w:val="0"/>
              <w:spacing w:before="60" w:after="60"/>
              <w:jc w:val="left"/>
              <w:rPr>
                <w:del w:id="3466" w:author="Jason Rhee" w:date="2023-02-23T10:36:00Z"/>
                <w:sz w:val="16"/>
                <w:szCs w:val="16"/>
                <w:lang w:val="en-GB"/>
              </w:rPr>
            </w:pPr>
          </w:p>
        </w:tc>
        <w:tc>
          <w:tcPr>
            <w:tcW w:w="804" w:type="dxa"/>
          </w:tcPr>
          <w:p w14:paraId="09C0C13F" w14:textId="37D12CF3" w:rsidR="00441B86" w:rsidRPr="002A5288" w:rsidDel="000B3E51" w:rsidRDefault="00441B86" w:rsidP="00441B86">
            <w:pPr>
              <w:snapToGrid w:val="0"/>
              <w:spacing w:before="60" w:after="60"/>
              <w:jc w:val="center"/>
              <w:rPr>
                <w:del w:id="3467" w:author="Jason Rhee" w:date="2023-02-23T10:36:00Z"/>
                <w:sz w:val="16"/>
                <w:szCs w:val="16"/>
                <w:lang w:val="en-GB"/>
              </w:rPr>
            </w:pPr>
            <w:del w:id="3468" w:author="Jason Rhee" w:date="2023-02-23T10:36:00Z">
              <w:r w:rsidRPr="002455BA" w:rsidDel="000B3E51">
                <w:rPr>
                  <w:sz w:val="16"/>
                  <w:szCs w:val="16"/>
                </w:rPr>
                <w:delText>10</w:delText>
              </w:r>
            </w:del>
          </w:p>
        </w:tc>
        <w:tc>
          <w:tcPr>
            <w:tcW w:w="5415" w:type="dxa"/>
          </w:tcPr>
          <w:p w14:paraId="33D9215C" w14:textId="6EB6456F" w:rsidR="00441B86" w:rsidRPr="002A5288" w:rsidDel="000B3E51" w:rsidRDefault="00441B86" w:rsidP="00441B86">
            <w:pPr>
              <w:snapToGrid w:val="0"/>
              <w:spacing w:before="60" w:after="60"/>
              <w:jc w:val="left"/>
              <w:rPr>
                <w:del w:id="3469" w:author="Jason Rhee" w:date="2023-02-23T10:36:00Z"/>
                <w:sz w:val="16"/>
                <w:szCs w:val="16"/>
                <w:lang w:val="en-GB"/>
              </w:rPr>
            </w:pPr>
          </w:p>
        </w:tc>
      </w:tr>
      <w:tr w:rsidR="00441B86" w:rsidRPr="002A5288" w:rsidDel="000B3E51" w14:paraId="084201D7" w14:textId="2B773913" w:rsidTr="00B764EA">
        <w:trPr>
          <w:trHeight w:val="305"/>
          <w:del w:id="3470" w:author="Jason Rhee" w:date="2023-02-23T10:36:00Z"/>
        </w:trPr>
        <w:tc>
          <w:tcPr>
            <w:tcW w:w="1163" w:type="dxa"/>
          </w:tcPr>
          <w:p w14:paraId="08C2A80B" w14:textId="0CBB0A75" w:rsidR="00441B86" w:rsidRPr="002A5288" w:rsidDel="000B3E51" w:rsidRDefault="00441B86" w:rsidP="00441B86">
            <w:pPr>
              <w:snapToGrid w:val="0"/>
              <w:spacing w:before="60" w:after="60"/>
              <w:jc w:val="left"/>
              <w:rPr>
                <w:del w:id="3471" w:author="Jason Rhee" w:date="2023-02-23T10:36:00Z"/>
                <w:sz w:val="16"/>
                <w:szCs w:val="16"/>
                <w:lang w:val="en-GB"/>
              </w:rPr>
            </w:pPr>
            <w:del w:id="3472" w:author="Jason Rhee" w:date="2023-02-23T10:36:00Z">
              <w:r w:rsidRPr="002A5288" w:rsidDel="000B3E51">
                <w:rPr>
                  <w:sz w:val="16"/>
                  <w:szCs w:val="16"/>
                  <w:lang w:val="en-GB"/>
                </w:rPr>
                <w:delText>Value</w:delText>
              </w:r>
            </w:del>
          </w:p>
        </w:tc>
        <w:tc>
          <w:tcPr>
            <w:tcW w:w="2977" w:type="dxa"/>
          </w:tcPr>
          <w:p w14:paraId="2EB560A6" w14:textId="70AFCDA8" w:rsidR="00441B86" w:rsidRPr="002A5288" w:rsidDel="000B3E51" w:rsidRDefault="00441B86" w:rsidP="00441B86">
            <w:pPr>
              <w:snapToGrid w:val="0"/>
              <w:spacing w:before="60" w:after="60"/>
              <w:jc w:val="left"/>
              <w:rPr>
                <w:del w:id="3473" w:author="Jason Rhee" w:date="2023-02-23T10:36:00Z"/>
                <w:sz w:val="16"/>
                <w:szCs w:val="16"/>
                <w:lang w:val="en-GB"/>
              </w:rPr>
            </w:pPr>
            <w:del w:id="3474" w:author="Jason Rhee" w:date="2023-02-23T10:36:00Z">
              <w:r w:rsidDel="000B3E51">
                <w:rPr>
                  <w:rFonts w:cs="Arial"/>
                  <w:sz w:val="16"/>
                  <w:szCs w:val="16"/>
                  <w:lang w:val="en-US"/>
                </w:rPr>
                <w:delText>nearlyLowestLowW</w:delText>
              </w:r>
              <w:r w:rsidRPr="00DD7223" w:rsidDel="000B3E51">
                <w:rPr>
                  <w:rFonts w:cs="Arial"/>
                  <w:sz w:val="16"/>
                  <w:szCs w:val="16"/>
                  <w:lang w:val="en-US"/>
                </w:rPr>
                <w:delText>ater</w:delText>
              </w:r>
            </w:del>
          </w:p>
        </w:tc>
        <w:tc>
          <w:tcPr>
            <w:tcW w:w="3420" w:type="dxa"/>
          </w:tcPr>
          <w:p w14:paraId="7F49920C" w14:textId="2371AA22" w:rsidR="00441B86" w:rsidRPr="002A5288" w:rsidDel="000B3E51" w:rsidRDefault="00441B86" w:rsidP="00441B86">
            <w:pPr>
              <w:snapToGrid w:val="0"/>
              <w:spacing w:before="60" w:after="60"/>
              <w:jc w:val="left"/>
              <w:rPr>
                <w:del w:id="3475" w:author="Jason Rhee" w:date="2023-02-23T10:36:00Z"/>
                <w:sz w:val="16"/>
                <w:szCs w:val="16"/>
                <w:lang w:val="en-GB"/>
              </w:rPr>
            </w:pPr>
          </w:p>
        </w:tc>
        <w:tc>
          <w:tcPr>
            <w:tcW w:w="804" w:type="dxa"/>
          </w:tcPr>
          <w:p w14:paraId="4474DD15" w14:textId="2ADEC02C" w:rsidR="00441B86" w:rsidRPr="002A5288" w:rsidDel="000B3E51" w:rsidRDefault="00441B86" w:rsidP="00441B86">
            <w:pPr>
              <w:snapToGrid w:val="0"/>
              <w:spacing w:before="60" w:after="60"/>
              <w:jc w:val="center"/>
              <w:rPr>
                <w:del w:id="3476" w:author="Jason Rhee" w:date="2023-02-23T10:36:00Z"/>
                <w:sz w:val="16"/>
                <w:szCs w:val="16"/>
                <w:lang w:val="en-GB"/>
              </w:rPr>
            </w:pPr>
            <w:del w:id="3477" w:author="Jason Rhee" w:date="2023-02-23T10:36:00Z">
              <w:r w:rsidRPr="002455BA" w:rsidDel="000B3E51">
                <w:rPr>
                  <w:sz w:val="16"/>
                  <w:szCs w:val="16"/>
                </w:rPr>
                <w:delText>11</w:delText>
              </w:r>
            </w:del>
          </w:p>
        </w:tc>
        <w:tc>
          <w:tcPr>
            <w:tcW w:w="5415" w:type="dxa"/>
          </w:tcPr>
          <w:p w14:paraId="375D102B" w14:textId="3E7F0F35" w:rsidR="00441B86" w:rsidRPr="002A5288" w:rsidDel="000B3E51" w:rsidRDefault="00441B86" w:rsidP="00441B86">
            <w:pPr>
              <w:snapToGrid w:val="0"/>
              <w:spacing w:before="60" w:after="60"/>
              <w:jc w:val="left"/>
              <w:rPr>
                <w:del w:id="3478" w:author="Jason Rhee" w:date="2023-02-23T10:36:00Z"/>
                <w:sz w:val="16"/>
                <w:szCs w:val="16"/>
                <w:lang w:val="en-GB"/>
              </w:rPr>
            </w:pPr>
          </w:p>
        </w:tc>
      </w:tr>
      <w:tr w:rsidR="00441B86" w:rsidRPr="002A5288" w:rsidDel="000B3E51" w14:paraId="47E4D475" w14:textId="667A9096" w:rsidTr="00B764EA">
        <w:trPr>
          <w:trHeight w:val="305"/>
          <w:del w:id="3479" w:author="Jason Rhee" w:date="2023-02-23T10:36:00Z"/>
        </w:trPr>
        <w:tc>
          <w:tcPr>
            <w:tcW w:w="1163" w:type="dxa"/>
          </w:tcPr>
          <w:p w14:paraId="674D3BC4" w14:textId="6EC64F0A" w:rsidR="00441B86" w:rsidRPr="002A5288" w:rsidDel="000B3E51" w:rsidRDefault="00441B86" w:rsidP="00441B86">
            <w:pPr>
              <w:snapToGrid w:val="0"/>
              <w:spacing w:before="60" w:after="60"/>
              <w:jc w:val="left"/>
              <w:rPr>
                <w:del w:id="3480" w:author="Jason Rhee" w:date="2023-02-23T10:36:00Z"/>
                <w:sz w:val="16"/>
                <w:szCs w:val="16"/>
                <w:lang w:val="en-GB"/>
              </w:rPr>
            </w:pPr>
            <w:del w:id="3481" w:author="Jason Rhee" w:date="2023-02-23T10:36:00Z">
              <w:r w:rsidRPr="002A5288" w:rsidDel="000B3E51">
                <w:rPr>
                  <w:sz w:val="16"/>
                  <w:szCs w:val="16"/>
                  <w:lang w:val="en-GB"/>
                </w:rPr>
                <w:delText>Value</w:delText>
              </w:r>
            </w:del>
          </w:p>
        </w:tc>
        <w:tc>
          <w:tcPr>
            <w:tcW w:w="2977" w:type="dxa"/>
          </w:tcPr>
          <w:p w14:paraId="18FAC3EB" w14:textId="7913BBBA" w:rsidR="00441B86" w:rsidRPr="002A5288" w:rsidDel="000B3E51" w:rsidRDefault="00441B86" w:rsidP="00441B86">
            <w:pPr>
              <w:snapToGrid w:val="0"/>
              <w:spacing w:before="60" w:after="60"/>
              <w:jc w:val="left"/>
              <w:rPr>
                <w:del w:id="3482" w:author="Jason Rhee" w:date="2023-02-23T10:36:00Z"/>
                <w:sz w:val="16"/>
                <w:szCs w:val="16"/>
                <w:lang w:val="en-GB"/>
              </w:rPr>
            </w:pPr>
            <w:del w:id="3483" w:author="Jason Rhee" w:date="2023-02-23T10:36:00Z">
              <w:r w:rsidDel="000B3E51">
                <w:rPr>
                  <w:rFonts w:cs="Arial"/>
                  <w:sz w:val="16"/>
                  <w:szCs w:val="16"/>
                  <w:lang w:val="en-US"/>
                </w:rPr>
                <w:delText>meanLowerL</w:delText>
              </w:r>
              <w:r w:rsidRPr="00DD7223" w:rsidDel="000B3E51">
                <w:rPr>
                  <w:rFonts w:cs="Arial"/>
                  <w:sz w:val="16"/>
                  <w:szCs w:val="16"/>
                  <w:lang w:val="en-US"/>
                </w:rPr>
                <w:delText>ow</w:delText>
              </w:r>
              <w:r w:rsidDel="000B3E51">
                <w:rPr>
                  <w:rFonts w:cs="Arial"/>
                  <w:sz w:val="16"/>
                  <w:szCs w:val="16"/>
                  <w:lang w:val="en-US"/>
                </w:rPr>
                <w:delText>W</w:delText>
              </w:r>
              <w:r w:rsidRPr="00DD7223" w:rsidDel="000B3E51">
                <w:rPr>
                  <w:rFonts w:cs="Arial"/>
                  <w:sz w:val="16"/>
                  <w:szCs w:val="16"/>
                  <w:lang w:val="en-US"/>
                </w:rPr>
                <w:delText>ater</w:delText>
              </w:r>
            </w:del>
          </w:p>
        </w:tc>
        <w:tc>
          <w:tcPr>
            <w:tcW w:w="3420" w:type="dxa"/>
          </w:tcPr>
          <w:p w14:paraId="673ACF8F" w14:textId="0515C470" w:rsidR="00441B86" w:rsidRPr="002A5288" w:rsidDel="000B3E51" w:rsidRDefault="00441B86" w:rsidP="00441B86">
            <w:pPr>
              <w:snapToGrid w:val="0"/>
              <w:spacing w:before="60" w:after="60"/>
              <w:jc w:val="left"/>
              <w:rPr>
                <w:del w:id="3484" w:author="Jason Rhee" w:date="2023-02-23T10:36:00Z"/>
                <w:sz w:val="16"/>
                <w:szCs w:val="16"/>
                <w:lang w:val="en-GB"/>
              </w:rPr>
            </w:pPr>
          </w:p>
        </w:tc>
        <w:tc>
          <w:tcPr>
            <w:tcW w:w="804" w:type="dxa"/>
          </w:tcPr>
          <w:p w14:paraId="56397BD6" w14:textId="1F63DF4C" w:rsidR="00441B86" w:rsidRPr="002A5288" w:rsidDel="000B3E51" w:rsidRDefault="00441B86" w:rsidP="00441B86">
            <w:pPr>
              <w:snapToGrid w:val="0"/>
              <w:spacing w:before="60" w:after="60"/>
              <w:jc w:val="center"/>
              <w:rPr>
                <w:del w:id="3485" w:author="Jason Rhee" w:date="2023-02-23T10:36:00Z"/>
                <w:sz w:val="16"/>
                <w:szCs w:val="16"/>
                <w:lang w:val="en-GB"/>
              </w:rPr>
            </w:pPr>
            <w:del w:id="3486" w:author="Jason Rhee" w:date="2023-02-23T10:36:00Z">
              <w:r w:rsidRPr="002455BA" w:rsidDel="000B3E51">
                <w:rPr>
                  <w:sz w:val="16"/>
                  <w:szCs w:val="16"/>
                </w:rPr>
                <w:delText>12</w:delText>
              </w:r>
            </w:del>
          </w:p>
        </w:tc>
        <w:tc>
          <w:tcPr>
            <w:tcW w:w="5415" w:type="dxa"/>
          </w:tcPr>
          <w:p w14:paraId="0F2CE1F3" w14:textId="49ABFFA1" w:rsidR="00441B86" w:rsidRPr="002A5288" w:rsidDel="000B3E51" w:rsidRDefault="00441B86" w:rsidP="00441B86">
            <w:pPr>
              <w:snapToGrid w:val="0"/>
              <w:spacing w:before="60" w:after="60"/>
              <w:jc w:val="left"/>
              <w:rPr>
                <w:del w:id="3487" w:author="Jason Rhee" w:date="2023-02-23T10:36:00Z"/>
                <w:sz w:val="16"/>
                <w:szCs w:val="16"/>
                <w:lang w:val="en-GB"/>
              </w:rPr>
            </w:pPr>
            <w:del w:id="3488" w:author="Jason Rhee" w:date="2023-02-23T10:36:00Z">
              <w:r w:rsidRPr="002455BA" w:rsidDel="000B3E51">
                <w:rPr>
                  <w:sz w:val="16"/>
                  <w:szCs w:val="16"/>
                </w:rPr>
                <w:delText>(MLLW)</w:delText>
              </w:r>
            </w:del>
          </w:p>
        </w:tc>
      </w:tr>
      <w:tr w:rsidR="00441B86" w:rsidRPr="002A5288" w:rsidDel="000B3E51" w14:paraId="0792F0C7" w14:textId="76F1E3EC" w:rsidTr="00B764EA">
        <w:trPr>
          <w:trHeight w:val="305"/>
          <w:del w:id="3489" w:author="Jason Rhee" w:date="2023-02-23T10:36:00Z"/>
        </w:trPr>
        <w:tc>
          <w:tcPr>
            <w:tcW w:w="1163" w:type="dxa"/>
          </w:tcPr>
          <w:p w14:paraId="30B77AA6" w14:textId="1D2AC66B" w:rsidR="00441B86" w:rsidRPr="002A5288" w:rsidDel="000B3E51" w:rsidRDefault="00441B86" w:rsidP="00441B86">
            <w:pPr>
              <w:snapToGrid w:val="0"/>
              <w:spacing w:before="60" w:after="60"/>
              <w:jc w:val="left"/>
              <w:rPr>
                <w:del w:id="3490" w:author="Jason Rhee" w:date="2023-02-23T10:36:00Z"/>
                <w:sz w:val="16"/>
                <w:szCs w:val="16"/>
                <w:lang w:val="en-GB"/>
              </w:rPr>
            </w:pPr>
            <w:del w:id="3491" w:author="Jason Rhee" w:date="2023-02-23T10:36:00Z">
              <w:r w:rsidRPr="002A5288" w:rsidDel="000B3E51">
                <w:rPr>
                  <w:sz w:val="16"/>
                  <w:szCs w:val="16"/>
                  <w:lang w:val="en-GB"/>
                </w:rPr>
                <w:delText>Value</w:delText>
              </w:r>
            </w:del>
          </w:p>
        </w:tc>
        <w:tc>
          <w:tcPr>
            <w:tcW w:w="2977" w:type="dxa"/>
          </w:tcPr>
          <w:p w14:paraId="09E90C99" w14:textId="7798DDAC" w:rsidR="00441B86" w:rsidRPr="002A5288" w:rsidDel="000B3E51" w:rsidRDefault="00441B86" w:rsidP="00441B86">
            <w:pPr>
              <w:snapToGrid w:val="0"/>
              <w:spacing w:before="60" w:after="60"/>
              <w:jc w:val="left"/>
              <w:rPr>
                <w:del w:id="3492" w:author="Jason Rhee" w:date="2023-02-23T10:36:00Z"/>
                <w:sz w:val="16"/>
                <w:szCs w:val="16"/>
                <w:lang w:val="en-GB"/>
              </w:rPr>
            </w:pPr>
            <w:del w:id="3493" w:author="Jason Rhee" w:date="2023-02-23T10:36:00Z">
              <w:r w:rsidDel="000B3E51">
                <w:rPr>
                  <w:rFonts w:cs="Arial"/>
                  <w:sz w:val="16"/>
                  <w:szCs w:val="16"/>
                  <w:lang w:val="en-US"/>
                </w:rPr>
                <w:delText>lowW</w:delText>
              </w:r>
              <w:r w:rsidRPr="00DD7223" w:rsidDel="000B3E51">
                <w:rPr>
                  <w:rFonts w:cs="Arial"/>
                  <w:sz w:val="16"/>
                  <w:szCs w:val="16"/>
                  <w:lang w:val="en-US"/>
                </w:rPr>
                <w:delText>ater</w:delText>
              </w:r>
            </w:del>
          </w:p>
        </w:tc>
        <w:tc>
          <w:tcPr>
            <w:tcW w:w="3420" w:type="dxa"/>
          </w:tcPr>
          <w:p w14:paraId="4C94F856" w14:textId="3E7D0B31" w:rsidR="00441B86" w:rsidRPr="002A5288" w:rsidDel="000B3E51" w:rsidRDefault="00441B86" w:rsidP="00441B86">
            <w:pPr>
              <w:snapToGrid w:val="0"/>
              <w:spacing w:before="60" w:after="60"/>
              <w:jc w:val="left"/>
              <w:rPr>
                <w:del w:id="3494" w:author="Jason Rhee" w:date="2023-02-23T10:36:00Z"/>
                <w:sz w:val="16"/>
                <w:szCs w:val="16"/>
                <w:lang w:val="en-GB"/>
              </w:rPr>
            </w:pPr>
          </w:p>
        </w:tc>
        <w:tc>
          <w:tcPr>
            <w:tcW w:w="804" w:type="dxa"/>
          </w:tcPr>
          <w:p w14:paraId="0A07E246" w14:textId="066CDC7F" w:rsidR="00441B86" w:rsidRPr="002A5288" w:rsidDel="000B3E51" w:rsidRDefault="00441B86" w:rsidP="00441B86">
            <w:pPr>
              <w:snapToGrid w:val="0"/>
              <w:spacing w:before="60" w:after="60"/>
              <w:jc w:val="center"/>
              <w:rPr>
                <w:del w:id="3495" w:author="Jason Rhee" w:date="2023-02-23T10:36:00Z"/>
                <w:sz w:val="16"/>
                <w:szCs w:val="16"/>
                <w:lang w:val="en-GB"/>
              </w:rPr>
            </w:pPr>
            <w:del w:id="3496" w:author="Jason Rhee" w:date="2023-02-23T10:36:00Z">
              <w:r w:rsidRPr="002455BA" w:rsidDel="000B3E51">
                <w:rPr>
                  <w:sz w:val="16"/>
                  <w:szCs w:val="16"/>
                </w:rPr>
                <w:delText>13</w:delText>
              </w:r>
            </w:del>
          </w:p>
        </w:tc>
        <w:tc>
          <w:tcPr>
            <w:tcW w:w="5415" w:type="dxa"/>
          </w:tcPr>
          <w:p w14:paraId="325F281F" w14:textId="3957C373" w:rsidR="00441B86" w:rsidRPr="002A5288" w:rsidDel="000B3E51" w:rsidRDefault="00441B86" w:rsidP="00441B86">
            <w:pPr>
              <w:snapToGrid w:val="0"/>
              <w:spacing w:before="60" w:after="60"/>
              <w:jc w:val="left"/>
              <w:rPr>
                <w:del w:id="3497" w:author="Jason Rhee" w:date="2023-02-23T10:36:00Z"/>
                <w:sz w:val="16"/>
                <w:szCs w:val="16"/>
                <w:lang w:val="en-GB"/>
              </w:rPr>
            </w:pPr>
            <w:del w:id="3498" w:author="Jason Rhee" w:date="2023-02-23T10:36:00Z">
              <w:r w:rsidRPr="002455BA" w:rsidDel="000B3E51">
                <w:rPr>
                  <w:sz w:val="16"/>
                  <w:szCs w:val="16"/>
                </w:rPr>
                <w:delText>(LW)</w:delText>
              </w:r>
            </w:del>
          </w:p>
        </w:tc>
      </w:tr>
      <w:tr w:rsidR="00441B86" w:rsidRPr="002A5288" w:rsidDel="000B3E51" w14:paraId="2EF17D75" w14:textId="1CE928B5" w:rsidTr="00B764EA">
        <w:trPr>
          <w:trHeight w:val="305"/>
          <w:del w:id="3499" w:author="Jason Rhee" w:date="2023-02-23T10:36:00Z"/>
        </w:trPr>
        <w:tc>
          <w:tcPr>
            <w:tcW w:w="1163" w:type="dxa"/>
          </w:tcPr>
          <w:p w14:paraId="2B2BA8A8" w14:textId="7D71FFC2" w:rsidR="00441B86" w:rsidRPr="002A5288" w:rsidDel="000B3E51" w:rsidRDefault="00441B86" w:rsidP="00441B86">
            <w:pPr>
              <w:snapToGrid w:val="0"/>
              <w:spacing w:before="60" w:after="60"/>
              <w:jc w:val="left"/>
              <w:rPr>
                <w:del w:id="3500" w:author="Jason Rhee" w:date="2023-02-23T10:36:00Z"/>
                <w:sz w:val="16"/>
                <w:szCs w:val="16"/>
                <w:lang w:val="en-GB"/>
              </w:rPr>
            </w:pPr>
            <w:del w:id="3501" w:author="Jason Rhee" w:date="2023-02-23T10:36:00Z">
              <w:r w:rsidRPr="002A5288" w:rsidDel="000B3E51">
                <w:rPr>
                  <w:sz w:val="16"/>
                  <w:szCs w:val="16"/>
                  <w:lang w:val="en-GB"/>
                </w:rPr>
                <w:delText>Value</w:delText>
              </w:r>
            </w:del>
          </w:p>
        </w:tc>
        <w:tc>
          <w:tcPr>
            <w:tcW w:w="2977" w:type="dxa"/>
          </w:tcPr>
          <w:p w14:paraId="44F20EDF" w14:textId="4EC41A47" w:rsidR="00441B86" w:rsidRPr="002A5288" w:rsidDel="000B3E51" w:rsidRDefault="00441B86" w:rsidP="00441B86">
            <w:pPr>
              <w:snapToGrid w:val="0"/>
              <w:spacing w:before="60" w:after="60"/>
              <w:jc w:val="left"/>
              <w:rPr>
                <w:del w:id="3502" w:author="Jason Rhee" w:date="2023-02-23T10:36:00Z"/>
                <w:sz w:val="16"/>
                <w:szCs w:val="16"/>
                <w:lang w:val="en-GB"/>
              </w:rPr>
            </w:pPr>
            <w:del w:id="3503" w:author="Jason Rhee" w:date="2023-02-23T10:36:00Z">
              <w:r w:rsidDel="000B3E51">
                <w:rPr>
                  <w:rFonts w:cs="Arial"/>
                  <w:sz w:val="16"/>
                  <w:szCs w:val="16"/>
                  <w:lang w:val="en-US"/>
                </w:rPr>
                <w:delText>approximateMeanLowW</w:delText>
              </w:r>
              <w:r w:rsidRPr="00DD7223" w:rsidDel="000B3E51">
                <w:rPr>
                  <w:rFonts w:cs="Arial"/>
                  <w:sz w:val="16"/>
                  <w:szCs w:val="16"/>
                  <w:lang w:val="en-US"/>
                </w:rPr>
                <w:delText>ater</w:delText>
              </w:r>
            </w:del>
          </w:p>
        </w:tc>
        <w:tc>
          <w:tcPr>
            <w:tcW w:w="3420" w:type="dxa"/>
          </w:tcPr>
          <w:p w14:paraId="153152B0" w14:textId="5430F447" w:rsidR="00441B86" w:rsidRPr="002A5288" w:rsidDel="000B3E51" w:rsidRDefault="00441B86" w:rsidP="00441B86">
            <w:pPr>
              <w:snapToGrid w:val="0"/>
              <w:spacing w:before="60" w:after="60"/>
              <w:jc w:val="left"/>
              <w:rPr>
                <w:del w:id="3504" w:author="Jason Rhee" w:date="2023-02-23T10:36:00Z"/>
                <w:sz w:val="16"/>
                <w:szCs w:val="16"/>
                <w:lang w:val="en-GB"/>
              </w:rPr>
            </w:pPr>
          </w:p>
        </w:tc>
        <w:tc>
          <w:tcPr>
            <w:tcW w:w="804" w:type="dxa"/>
          </w:tcPr>
          <w:p w14:paraId="203DDCF7" w14:textId="3A16F24A" w:rsidR="00441B86" w:rsidRPr="002A5288" w:rsidDel="000B3E51" w:rsidRDefault="00441B86" w:rsidP="00441B86">
            <w:pPr>
              <w:snapToGrid w:val="0"/>
              <w:spacing w:before="60" w:after="60"/>
              <w:jc w:val="center"/>
              <w:rPr>
                <w:del w:id="3505" w:author="Jason Rhee" w:date="2023-02-23T10:36:00Z"/>
                <w:sz w:val="16"/>
                <w:szCs w:val="16"/>
                <w:lang w:val="en-GB"/>
              </w:rPr>
            </w:pPr>
            <w:del w:id="3506" w:author="Jason Rhee" w:date="2023-02-23T10:36:00Z">
              <w:r w:rsidRPr="002455BA" w:rsidDel="000B3E51">
                <w:rPr>
                  <w:sz w:val="16"/>
                  <w:szCs w:val="16"/>
                </w:rPr>
                <w:delText>14</w:delText>
              </w:r>
            </w:del>
          </w:p>
        </w:tc>
        <w:tc>
          <w:tcPr>
            <w:tcW w:w="5415" w:type="dxa"/>
          </w:tcPr>
          <w:p w14:paraId="014E2BC3" w14:textId="1D59E66A" w:rsidR="00441B86" w:rsidRPr="002A5288" w:rsidDel="000B3E51" w:rsidRDefault="00441B86" w:rsidP="00441B86">
            <w:pPr>
              <w:snapToGrid w:val="0"/>
              <w:spacing w:before="60" w:after="60"/>
              <w:jc w:val="left"/>
              <w:rPr>
                <w:del w:id="3507" w:author="Jason Rhee" w:date="2023-02-23T10:36:00Z"/>
                <w:sz w:val="16"/>
                <w:szCs w:val="16"/>
                <w:lang w:val="en-GB"/>
              </w:rPr>
            </w:pPr>
          </w:p>
        </w:tc>
      </w:tr>
      <w:tr w:rsidR="00441B86" w:rsidRPr="002A5288" w:rsidDel="000B3E51" w14:paraId="06CD85E3" w14:textId="2CB3E853" w:rsidTr="00B764EA">
        <w:trPr>
          <w:trHeight w:val="305"/>
          <w:del w:id="3508" w:author="Jason Rhee" w:date="2023-02-23T10:36:00Z"/>
        </w:trPr>
        <w:tc>
          <w:tcPr>
            <w:tcW w:w="1163" w:type="dxa"/>
          </w:tcPr>
          <w:p w14:paraId="0166BA67" w14:textId="10CAE8D9" w:rsidR="00441B86" w:rsidRPr="002A5288" w:rsidDel="000B3E51" w:rsidRDefault="00441B86" w:rsidP="00441B86">
            <w:pPr>
              <w:snapToGrid w:val="0"/>
              <w:spacing w:before="60" w:after="60"/>
              <w:jc w:val="left"/>
              <w:rPr>
                <w:del w:id="3509" w:author="Jason Rhee" w:date="2023-02-23T10:36:00Z"/>
                <w:sz w:val="16"/>
                <w:szCs w:val="16"/>
                <w:lang w:val="en-GB"/>
              </w:rPr>
            </w:pPr>
            <w:del w:id="3510" w:author="Jason Rhee" w:date="2023-02-23T10:36:00Z">
              <w:r w:rsidRPr="002A5288" w:rsidDel="000B3E51">
                <w:rPr>
                  <w:sz w:val="16"/>
                  <w:szCs w:val="16"/>
                  <w:lang w:val="en-GB"/>
                </w:rPr>
                <w:delText>Value</w:delText>
              </w:r>
            </w:del>
          </w:p>
        </w:tc>
        <w:tc>
          <w:tcPr>
            <w:tcW w:w="2977" w:type="dxa"/>
          </w:tcPr>
          <w:p w14:paraId="5D099F63" w14:textId="1A11CC69" w:rsidR="00441B86" w:rsidRPr="002A5288" w:rsidDel="000B3E51" w:rsidRDefault="00441B86" w:rsidP="00441B86">
            <w:pPr>
              <w:snapToGrid w:val="0"/>
              <w:spacing w:before="60" w:after="60"/>
              <w:jc w:val="left"/>
              <w:rPr>
                <w:del w:id="3511" w:author="Jason Rhee" w:date="2023-02-23T10:36:00Z"/>
                <w:sz w:val="16"/>
                <w:szCs w:val="16"/>
                <w:lang w:val="en-GB"/>
              </w:rPr>
            </w:pPr>
            <w:del w:id="3512" w:author="Jason Rhee" w:date="2023-02-23T10:36:00Z">
              <w:r w:rsidDel="000B3E51">
                <w:rPr>
                  <w:rFonts w:cs="Arial"/>
                  <w:sz w:val="16"/>
                  <w:szCs w:val="16"/>
                  <w:lang w:val="en-US"/>
                </w:rPr>
                <w:delText>approximateMeanLowerLowW</w:delText>
              </w:r>
              <w:r w:rsidRPr="00DD7223" w:rsidDel="000B3E51">
                <w:rPr>
                  <w:rFonts w:cs="Arial"/>
                  <w:sz w:val="16"/>
                  <w:szCs w:val="16"/>
                  <w:lang w:val="en-US"/>
                </w:rPr>
                <w:delText>ater</w:delText>
              </w:r>
            </w:del>
          </w:p>
        </w:tc>
        <w:tc>
          <w:tcPr>
            <w:tcW w:w="3420" w:type="dxa"/>
          </w:tcPr>
          <w:p w14:paraId="55348BFB" w14:textId="37DB9596" w:rsidR="00441B86" w:rsidRPr="002A5288" w:rsidDel="000B3E51" w:rsidRDefault="00441B86" w:rsidP="00441B86">
            <w:pPr>
              <w:snapToGrid w:val="0"/>
              <w:spacing w:before="60" w:after="60"/>
              <w:jc w:val="left"/>
              <w:rPr>
                <w:del w:id="3513" w:author="Jason Rhee" w:date="2023-02-23T10:36:00Z"/>
                <w:sz w:val="16"/>
                <w:szCs w:val="16"/>
                <w:lang w:val="en-GB"/>
              </w:rPr>
            </w:pPr>
          </w:p>
        </w:tc>
        <w:tc>
          <w:tcPr>
            <w:tcW w:w="804" w:type="dxa"/>
          </w:tcPr>
          <w:p w14:paraId="5BEAFA84" w14:textId="587F932C" w:rsidR="00441B86" w:rsidRPr="002A5288" w:rsidDel="000B3E51" w:rsidRDefault="00441B86" w:rsidP="00441B86">
            <w:pPr>
              <w:snapToGrid w:val="0"/>
              <w:spacing w:before="60" w:after="60"/>
              <w:jc w:val="center"/>
              <w:rPr>
                <w:del w:id="3514" w:author="Jason Rhee" w:date="2023-02-23T10:36:00Z"/>
                <w:sz w:val="16"/>
                <w:szCs w:val="16"/>
                <w:lang w:val="en-GB"/>
              </w:rPr>
            </w:pPr>
            <w:del w:id="3515" w:author="Jason Rhee" w:date="2023-02-23T10:36:00Z">
              <w:r w:rsidRPr="002455BA" w:rsidDel="000B3E51">
                <w:rPr>
                  <w:sz w:val="16"/>
                  <w:szCs w:val="16"/>
                </w:rPr>
                <w:delText>15</w:delText>
              </w:r>
            </w:del>
          </w:p>
        </w:tc>
        <w:tc>
          <w:tcPr>
            <w:tcW w:w="5415" w:type="dxa"/>
          </w:tcPr>
          <w:p w14:paraId="7DECF705" w14:textId="313DD8D3" w:rsidR="00441B86" w:rsidRPr="002A5288" w:rsidDel="000B3E51" w:rsidRDefault="00441B86" w:rsidP="00441B86">
            <w:pPr>
              <w:snapToGrid w:val="0"/>
              <w:spacing w:before="60" w:after="60"/>
              <w:jc w:val="left"/>
              <w:rPr>
                <w:del w:id="3516" w:author="Jason Rhee" w:date="2023-02-23T10:36:00Z"/>
                <w:sz w:val="16"/>
                <w:szCs w:val="16"/>
                <w:lang w:val="en-GB"/>
              </w:rPr>
            </w:pPr>
          </w:p>
        </w:tc>
      </w:tr>
      <w:tr w:rsidR="00441B86" w:rsidRPr="002A5288" w:rsidDel="000B3E51" w14:paraId="2525A19D" w14:textId="45356C42" w:rsidTr="00B764EA">
        <w:trPr>
          <w:trHeight w:val="305"/>
          <w:del w:id="3517" w:author="Jason Rhee" w:date="2023-02-23T10:36:00Z"/>
        </w:trPr>
        <w:tc>
          <w:tcPr>
            <w:tcW w:w="1163" w:type="dxa"/>
          </w:tcPr>
          <w:p w14:paraId="15960DBD" w14:textId="37B04FB9" w:rsidR="00441B86" w:rsidRPr="002A5288" w:rsidDel="000B3E51" w:rsidRDefault="00441B86" w:rsidP="00441B86">
            <w:pPr>
              <w:snapToGrid w:val="0"/>
              <w:spacing w:before="60" w:after="60"/>
              <w:jc w:val="left"/>
              <w:rPr>
                <w:del w:id="3518" w:author="Jason Rhee" w:date="2023-02-23T10:36:00Z"/>
                <w:sz w:val="16"/>
                <w:szCs w:val="16"/>
                <w:lang w:val="en-GB"/>
              </w:rPr>
            </w:pPr>
            <w:del w:id="3519" w:author="Jason Rhee" w:date="2023-02-23T10:36:00Z">
              <w:r w:rsidRPr="002A5288" w:rsidDel="000B3E51">
                <w:rPr>
                  <w:sz w:val="16"/>
                  <w:szCs w:val="16"/>
                  <w:lang w:val="en-GB"/>
                </w:rPr>
                <w:delText>Value</w:delText>
              </w:r>
            </w:del>
          </w:p>
        </w:tc>
        <w:tc>
          <w:tcPr>
            <w:tcW w:w="2977" w:type="dxa"/>
          </w:tcPr>
          <w:p w14:paraId="3899CEF2" w14:textId="04A7A4DB" w:rsidR="00441B86" w:rsidRPr="002A5288" w:rsidDel="000B3E51" w:rsidRDefault="00441B86" w:rsidP="00441B86">
            <w:pPr>
              <w:snapToGrid w:val="0"/>
              <w:spacing w:before="60" w:after="60"/>
              <w:jc w:val="left"/>
              <w:rPr>
                <w:del w:id="3520" w:author="Jason Rhee" w:date="2023-02-23T10:36:00Z"/>
                <w:sz w:val="16"/>
                <w:szCs w:val="16"/>
                <w:lang w:val="en-GB"/>
              </w:rPr>
            </w:pPr>
            <w:del w:id="3521" w:author="Jason Rhee" w:date="2023-02-23T10:36:00Z">
              <w:r w:rsidDel="000B3E51">
                <w:rPr>
                  <w:rFonts w:cs="Arial"/>
                  <w:sz w:val="16"/>
                  <w:szCs w:val="16"/>
                  <w:lang w:val="en-US"/>
                </w:rPr>
                <w:delText>meanHighW</w:delText>
              </w:r>
              <w:r w:rsidRPr="00DD7223" w:rsidDel="000B3E51">
                <w:rPr>
                  <w:rFonts w:cs="Arial"/>
                  <w:sz w:val="16"/>
                  <w:szCs w:val="16"/>
                  <w:lang w:val="en-US"/>
                </w:rPr>
                <w:delText>ater</w:delText>
              </w:r>
            </w:del>
          </w:p>
        </w:tc>
        <w:tc>
          <w:tcPr>
            <w:tcW w:w="3420" w:type="dxa"/>
          </w:tcPr>
          <w:p w14:paraId="7FA4F818" w14:textId="2E6C2AB8" w:rsidR="00441B86" w:rsidRPr="002A5288" w:rsidDel="000B3E51" w:rsidRDefault="00441B86" w:rsidP="00441B86">
            <w:pPr>
              <w:snapToGrid w:val="0"/>
              <w:spacing w:before="60" w:after="60"/>
              <w:jc w:val="left"/>
              <w:rPr>
                <w:del w:id="3522" w:author="Jason Rhee" w:date="2023-02-23T10:36:00Z"/>
                <w:sz w:val="16"/>
                <w:szCs w:val="16"/>
                <w:lang w:val="en-GB"/>
              </w:rPr>
            </w:pPr>
          </w:p>
        </w:tc>
        <w:tc>
          <w:tcPr>
            <w:tcW w:w="804" w:type="dxa"/>
          </w:tcPr>
          <w:p w14:paraId="76CEBD48" w14:textId="1AD07824" w:rsidR="00441B86" w:rsidRPr="002A5288" w:rsidDel="000B3E51" w:rsidRDefault="00441B86" w:rsidP="00441B86">
            <w:pPr>
              <w:snapToGrid w:val="0"/>
              <w:spacing w:before="60" w:after="60"/>
              <w:jc w:val="center"/>
              <w:rPr>
                <w:del w:id="3523" w:author="Jason Rhee" w:date="2023-02-23T10:36:00Z"/>
                <w:sz w:val="16"/>
                <w:szCs w:val="16"/>
                <w:lang w:val="en-GB"/>
              </w:rPr>
            </w:pPr>
            <w:del w:id="3524" w:author="Jason Rhee" w:date="2023-02-23T10:36:00Z">
              <w:r w:rsidRPr="002455BA" w:rsidDel="000B3E51">
                <w:rPr>
                  <w:sz w:val="16"/>
                  <w:szCs w:val="16"/>
                </w:rPr>
                <w:delText>16</w:delText>
              </w:r>
            </w:del>
          </w:p>
        </w:tc>
        <w:tc>
          <w:tcPr>
            <w:tcW w:w="5415" w:type="dxa"/>
          </w:tcPr>
          <w:p w14:paraId="6631F234" w14:textId="1E8DE921" w:rsidR="00441B86" w:rsidRPr="002A5288" w:rsidDel="000B3E51" w:rsidRDefault="00441B86" w:rsidP="00441B86">
            <w:pPr>
              <w:snapToGrid w:val="0"/>
              <w:spacing w:before="60" w:after="60"/>
              <w:jc w:val="left"/>
              <w:rPr>
                <w:del w:id="3525" w:author="Jason Rhee" w:date="2023-02-23T10:36:00Z"/>
                <w:sz w:val="16"/>
                <w:szCs w:val="16"/>
                <w:lang w:val="en-GB"/>
              </w:rPr>
            </w:pPr>
            <w:del w:id="3526" w:author="Jason Rhee" w:date="2023-02-23T10:36:00Z">
              <w:r w:rsidRPr="002455BA" w:rsidDel="000B3E51">
                <w:rPr>
                  <w:sz w:val="16"/>
                  <w:szCs w:val="16"/>
                </w:rPr>
                <w:delText>(MHW)</w:delText>
              </w:r>
            </w:del>
          </w:p>
        </w:tc>
      </w:tr>
      <w:tr w:rsidR="00441B86" w:rsidRPr="002A5288" w:rsidDel="000B3E51" w14:paraId="30FED05E" w14:textId="3BE35406" w:rsidTr="00B764EA">
        <w:trPr>
          <w:trHeight w:val="305"/>
          <w:del w:id="3527" w:author="Jason Rhee" w:date="2023-02-23T10:36:00Z"/>
        </w:trPr>
        <w:tc>
          <w:tcPr>
            <w:tcW w:w="1163" w:type="dxa"/>
          </w:tcPr>
          <w:p w14:paraId="2FB5CD04" w14:textId="2C7B6BFF" w:rsidR="00441B86" w:rsidRPr="002A5288" w:rsidDel="000B3E51" w:rsidRDefault="00441B86" w:rsidP="00441B86">
            <w:pPr>
              <w:snapToGrid w:val="0"/>
              <w:spacing w:before="60" w:after="60"/>
              <w:jc w:val="left"/>
              <w:rPr>
                <w:del w:id="3528" w:author="Jason Rhee" w:date="2023-02-23T10:36:00Z"/>
                <w:sz w:val="16"/>
                <w:szCs w:val="16"/>
                <w:lang w:val="en-GB"/>
              </w:rPr>
            </w:pPr>
            <w:del w:id="3529" w:author="Jason Rhee" w:date="2023-02-23T10:36:00Z">
              <w:r w:rsidRPr="002A5288" w:rsidDel="000B3E51">
                <w:rPr>
                  <w:sz w:val="16"/>
                  <w:szCs w:val="16"/>
                  <w:lang w:val="en-GB"/>
                </w:rPr>
                <w:delText>Value</w:delText>
              </w:r>
            </w:del>
          </w:p>
        </w:tc>
        <w:tc>
          <w:tcPr>
            <w:tcW w:w="2977" w:type="dxa"/>
          </w:tcPr>
          <w:p w14:paraId="6C86E925" w14:textId="726B27FA" w:rsidR="00441B86" w:rsidRPr="002A5288" w:rsidDel="000B3E51" w:rsidRDefault="00441B86" w:rsidP="00441B86">
            <w:pPr>
              <w:snapToGrid w:val="0"/>
              <w:spacing w:before="60" w:after="60"/>
              <w:jc w:val="left"/>
              <w:rPr>
                <w:del w:id="3530" w:author="Jason Rhee" w:date="2023-02-23T10:36:00Z"/>
                <w:sz w:val="16"/>
                <w:szCs w:val="16"/>
                <w:lang w:val="en-GB"/>
              </w:rPr>
            </w:pPr>
            <w:del w:id="3531" w:author="Jason Rhee" w:date="2023-02-23T10:36:00Z">
              <w:r w:rsidDel="000B3E51">
                <w:rPr>
                  <w:rFonts w:cs="Arial"/>
                  <w:sz w:val="16"/>
                  <w:szCs w:val="16"/>
                  <w:lang w:val="en-US"/>
                </w:rPr>
                <w:delText>meanHighWaterS</w:delText>
              </w:r>
              <w:r w:rsidRPr="00DD7223" w:rsidDel="000B3E51">
                <w:rPr>
                  <w:rFonts w:cs="Arial"/>
                  <w:sz w:val="16"/>
                  <w:szCs w:val="16"/>
                  <w:lang w:val="en-US"/>
                </w:rPr>
                <w:delText>prings</w:delText>
              </w:r>
            </w:del>
          </w:p>
        </w:tc>
        <w:tc>
          <w:tcPr>
            <w:tcW w:w="3420" w:type="dxa"/>
          </w:tcPr>
          <w:p w14:paraId="0EAB105A" w14:textId="13E9839B" w:rsidR="00441B86" w:rsidRPr="002A5288" w:rsidDel="000B3E51" w:rsidRDefault="00441B86" w:rsidP="00441B86">
            <w:pPr>
              <w:snapToGrid w:val="0"/>
              <w:spacing w:before="60" w:after="60"/>
              <w:jc w:val="left"/>
              <w:rPr>
                <w:del w:id="3532" w:author="Jason Rhee" w:date="2023-02-23T10:36:00Z"/>
                <w:sz w:val="16"/>
                <w:szCs w:val="16"/>
                <w:lang w:val="en-GB"/>
              </w:rPr>
            </w:pPr>
          </w:p>
        </w:tc>
        <w:tc>
          <w:tcPr>
            <w:tcW w:w="804" w:type="dxa"/>
          </w:tcPr>
          <w:p w14:paraId="539F135A" w14:textId="11B421D9" w:rsidR="00441B86" w:rsidRPr="002A5288" w:rsidDel="000B3E51" w:rsidRDefault="00441B86" w:rsidP="00441B86">
            <w:pPr>
              <w:snapToGrid w:val="0"/>
              <w:spacing w:before="60" w:after="60"/>
              <w:jc w:val="center"/>
              <w:rPr>
                <w:del w:id="3533" w:author="Jason Rhee" w:date="2023-02-23T10:36:00Z"/>
                <w:sz w:val="16"/>
                <w:szCs w:val="16"/>
                <w:lang w:val="en-GB"/>
              </w:rPr>
            </w:pPr>
            <w:del w:id="3534" w:author="Jason Rhee" w:date="2023-02-23T10:36:00Z">
              <w:r w:rsidRPr="002455BA" w:rsidDel="000B3E51">
                <w:rPr>
                  <w:sz w:val="16"/>
                  <w:szCs w:val="16"/>
                </w:rPr>
                <w:delText>17</w:delText>
              </w:r>
            </w:del>
          </w:p>
        </w:tc>
        <w:tc>
          <w:tcPr>
            <w:tcW w:w="5415" w:type="dxa"/>
          </w:tcPr>
          <w:p w14:paraId="240A0F6F" w14:textId="3638CB7D" w:rsidR="00441B86" w:rsidRPr="002A5288" w:rsidDel="000B3E51" w:rsidRDefault="00441B86" w:rsidP="00441B86">
            <w:pPr>
              <w:snapToGrid w:val="0"/>
              <w:spacing w:before="60" w:after="60"/>
              <w:jc w:val="left"/>
              <w:rPr>
                <w:del w:id="3535" w:author="Jason Rhee" w:date="2023-02-23T10:36:00Z"/>
                <w:sz w:val="16"/>
                <w:szCs w:val="16"/>
                <w:lang w:val="en-GB"/>
              </w:rPr>
            </w:pPr>
            <w:del w:id="3536" w:author="Jason Rhee" w:date="2023-02-23T10:36:00Z">
              <w:r w:rsidRPr="002455BA" w:rsidDel="000B3E51">
                <w:rPr>
                  <w:sz w:val="16"/>
                  <w:szCs w:val="16"/>
                </w:rPr>
                <w:delText>(MHWS)</w:delText>
              </w:r>
            </w:del>
          </w:p>
        </w:tc>
      </w:tr>
      <w:tr w:rsidR="00441B86" w:rsidRPr="002A5288" w:rsidDel="000B3E51" w14:paraId="57800266" w14:textId="537A4B22" w:rsidTr="00B764EA">
        <w:trPr>
          <w:trHeight w:val="305"/>
          <w:del w:id="3537" w:author="Jason Rhee" w:date="2023-02-23T10:36:00Z"/>
        </w:trPr>
        <w:tc>
          <w:tcPr>
            <w:tcW w:w="1163" w:type="dxa"/>
          </w:tcPr>
          <w:p w14:paraId="3A8C8515" w14:textId="0171B575" w:rsidR="00441B86" w:rsidRPr="002A5288" w:rsidDel="000B3E51" w:rsidRDefault="00441B86" w:rsidP="00441B86">
            <w:pPr>
              <w:snapToGrid w:val="0"/>
              <w:spacing w:before="60" w:after="60"/>
              <w:jc w:val="left"/>
              <w:rPr>
                <w:del w:id="3538" w:author="Jason Rhee" w:date="2023-02-23T10:36:00Z"/>
                <w:sz w:val="16"/>
                <w:szCs w:val="16"/>
                <w:lang w:val="en-GB"/>
              </w:rPr>
            </w:pPr>
            <w:del w:id="3539" w:author="Jason Rhee" w:date="2023-02-23T10:36:00Z">
              <w:r w:rsidRPr="002A5288" w:rsidDel="000B3E51">
                <w:rPr>
                  <w:sz w:val="16"/>
                  <w:szCs w:val="16"/>
                  <w:lang w:val="en-GB"/>
                </w:rPr>
                <w:delText>Value</w:delText>
              </w:r>
            </w:del>
          </w:p>
        </w:tc>
        <w:tc>
          <w:tcPr>
            <w:tcW w:w="2977" w:type="dxa"/>
          </w:tcPr>
          <w:p w14:paraId="3BDA55CA" w14:textId="6AFD3708" w:rsidR="00441B86" w:rsidRPr="002A5288" w:rsidDel="000B3E51" w:rsidRDefault="00441B86" w:rsidP="00441B86">
            <w:pPr>
              <w:snapToGrid w:val="0"/>
              <w:spacing w:before="60" w:after="60"/>
              <w:jc w:val="left"/>
              <w:rPr>
                <w:del w:id="3540" w:author="Jason Rhee" w:date="2023-02-23T10:36:00Z"/>
                <w:sz w:val="16"/>
                <w:szCs w:val="16"/>
                <w:lang w:val="en-GB"/>
              </w:rPr>
            </w:pPr>
            <w:del w:id="3541" w:author="Jason Rhee" w:date="2023-02-23T10:36:00Z">
              <w:r w:rsidDel="000B3E51">
                <w:rPr>
                  <w:rFonts w:cs="Arial"/>
                  <w:sz w:val="16"/>
                  <w:szCs w:val="16"/>
                  <w:lang w:val="en-US"/>
                </w:rPr>
                <w:delText>highW</w:delText>
              </w:r>
              <w:r w:rsidRPr="00DD7223" w:rsidDel="000B3E51">
                <w:rPr>
                  <w:rFonts w:cs="Arial"/>
                  <w:sz w:val="16"/>
                  <w:szCs w:val="16"/>
                  <w:lang w:val="en-US"/>
                </w:rPr>
                <w:delText>ater</w:delText>
              </w:r>
            </w:del>
          </w:p>
        </w:tc>
        <w:tc>
          <w:tcPr>
            <w:tcW w:w="3420" w:type="dxa"/>
          </w:tcPr>
          <w:p w14:paraId="4219F415" w14:textId="0F35272E" w:rsidR="00441B86" w:rsidRPr="002A5288" w:rsidDel="000B3E51" w:rsidRDefault="00441B86" w:rsidP="00441B86">
            <w:pPr>
              <w:snapToGrid w:val="0"/>
              <w:spacing w:before="60" w:after="60"/>
              <w:jc w:val="left"/>
              <w:rPr>
                <w:del w:id="3542" w:author="Jason Rhee" w:date="2023-02-23T10:36:00Z"/>
                <w:sz w:val="16"/>
                <w:szCs w:val="16"/>
                <w:lang w:val="en-GB"/>
              </w:rPr>
            </w:pPr>
          </w:p>
        </w:tc>
        <w:tc>
          <w:tcPr>
            <w:tcW w:w="804" w:type="dxa"/>
          </w:tcPr>
          <w:p w14:paraId="78B5B154" w14:textId="241779C8" w:rsidR="00441B86" w:rsidRPr="002A5288" w:rsidDel="000B3E51" w:rsidRDefault="00441B86" w:rsidP="00441B86">
            <w:pPr>
              <w:snapToGrid w:val="0"/>
              <w:spacing w:before="60" w:after="60"/>
              <w:jc w:val="center"/>
              <w:rPr>
                <w:del w:id="3543" w:author="Jason Rhee" w:date="2023-02-23T10:36:00Z"/>
                <w:sz w:val="16"/>
                <w:szCs w:val="16"/>
                <w:lang w:val="en-GB"/>
              </w:rPr>
            </w:pPr>
            <w:del w:id="3544" w:author="Jason Rhee" w:date="2023-02-23T10:36:00Z">
              <w:r w:rsidRPr="002455BA" w:rsidDel="000B3E51">
                <w:rPr>
                  <w:sz w:val="16"/>
                  <w:szCs w:val="16"/>
                </w:rPr>
                <w:delText>18</w:delText>
              </w:r>
            </w:del>
          </w:p>
        </w:tc>
        <w:tc>
          <w:tcPr>
            <w:tcW w:w="5415" w:type="dxa"/>
          </w:tcPr>
          <w:p w14:paraId="358C03F1" w14:textId="41A0DE3B" w:rsidR="00441B86" w:rsidRPr="002A5288" w:rsidDel="000B3E51" w:rsidRDefault="00441B86" w:rsidP="00441B86">
            <w:pPr>
              <w:snapToGrid w:val="0"/>
              <w:spacing w:before="60" w:after="60"/>
              <w:jc w:val="left"/>
              <w:rPr>
                <w:del w:id="3545" w:author="Jason Rhee" w:date="2023-02-23T10:36:00Z"/>
                <w:sz w:val="16"/>
                <w:szCs w:val="16"/>
                <w:lang w:val="en-GB"/>
              </w:rPr>
            </w:pPr>
            <w:del w:id="3546" w:author="Jason Rhee" w:date="2023-02-23T10:36:00Z">
              <w:r w:rsidRPr="002455BA" w:rsidDel="000B3E51">
                <w:rPr>
                  <w:sz w:val="16"/>
                  <w:szCs w:val="16"/>
                </w:rPr>
                <w:delText>(HW)</w:delText>
              </w:r>
            </w:del>
          </w:p>
        </w:tc>
      </w:tr>
      <w:tr w:rsidR="00441B86" w:rsidRPr="002A5288" w:rsidDel="000B3E51" w14:paraId="581623E9" w14:textId="24470956" w:rsidTr="00B764EA">
        <w:trPr>
          <w:trHeight w:val="305"/>
          <w:del w:id="3547" w:author="Jason Rhee" w:date="2023-02-23T10:36:00Z"/>
        </w:trPr>
        <w:tc>
          <w:tcPr>
            <w:tcW w:w="1163" w:type="dxa"/>
          </w:tcPr>
          <w:p w14:paraId="64E8F8B1" w14:textId="65FCBE8C" w:rsidR="00441B86" w:rsidRPr="002A5288" w:rsidDel="000B3E51" w:rsidRDefault="00441B86" w:rsidP="00441B86">
            <w:pPr>
              <w:snapToGrid w:val="0"/>
              <w:spacing w:before="60" w:after="60"/>
              <w:jc w:val="left"/>
              <w:rPr>
                <w:del w:id="3548" w:author="Jason Rhee" w:date="2023-02-23T10:36:00Z"/>
                <w:sz w:val="16"/>
                <w:szCs w:val="16"/>
                <w:lang w:val="en-GB"/>
              </w:rPr>
            </w:pPr>
            <w:del w:id="3549" w:author="Jason Rhee" w:date="2023-02-23T10:36:00Z">
              <w:r w:rsidRPr="002A5288" w:rsidDel="000B3E51">
                <w:rPr>
                  <w:sz w:val="16"/>
                  <w:szCs w:val="16"/>
                  <w:lang w:val="en-GB"/>
                </w:rPr>
                <w:delText>Value</w:delText>
              </w:r>
            </w:del>
          </w:p>
        </w:tc>
        <w:tc>
          <w:tcPr>
            <w:tcW w:w="2977" w:type="dxa"/>
          </w:tcPr>
          <w:p w14:paraId="58997EE2" w14:textId="4493D1F7" w:rsidR="00441B86" w:rsidRPr="002A5288" w:rsidDel="000B3E51" w:rsidRDefault="00441B86" w:rsidP="00441B86">
            <w:pPr>
              <w:snapToGrid w:val="0"/>
              <w:spacing w:before="60" w:after="60"/>
              <w:jc w:val="left"/>
              <w:rPr>
                <w:del w:id="3550" w:author="Jason Rhee" w:date="2023-02-23T10:36:00Z"/>
                <w:sz w:val="16"/>
                <w:szCs w:val="16"/>
                <w:lang w:val="en-GB"/>
              </w:rPr>
            </w:pPr>
            <w:del w:id="3551" w:author="Jason Rhee" w:date="2023-02-23T10:36:00Z">
              <w:r w:rsidDel="000B3E51">
                <w:rPr>
                  <w:rFonts w:cs="Arial"/>
                  <w:sz w:val="16"/>
                  <w:szCs w:val="16"/>
                  <w:lang w:val="en-US"/>
                </w:rPr>
                <w:delText>approximateMeanSeaL</w:delText>
              </w:r>
              <w:r w:rsidRPr="00DD7223" w:rsidDel="000B3E51">
                <w:rPr>
                  <w:rFonts w:cs="Arial"/>
                  <w:sz w:val="16"/>
                  <w:szCs w:val="16"/>
                  <w:lang w:val="en-US"/>
                </w:rPr>
                <w:delText>evel</w:delText>
              </w:r>
            </w:del>
          </w:p>
        </w:tc>
        <w:tc>
          <w:tcPr>
            <w:tcW w:w="3420" w:type="dxa"/>
          </w:tcPr>
          <w:p w14:paraId="13A5831D" w14:textId="75EAD50E" w:rsidR="00441B86" w:rsidRPr="002A5288" w:rsidDel="000B3E51" w:rsidRDefault="00441B86" w:rsidP="00441B86">
            <w:pPr>
              <w:snapToGrid w:val="0"/>
              <w:spacing w:before="60" w:after="60"/>
              <w:jc w:val="left"/>
              <w:rPr>
                <w:del w:id="3552" w:author="Jason Rhee" w:date="2023-02-23T10:36:00Z"/>
                <w:sz w:val="16"/>
                <w:szCs w:val="16"/>
                <w:lang w:val="en-GB"/>
              </w:rPr>
            </w:pPr>
          </w:p>
        </w:tc>
        <w:tc>
          <w:tcPr>
            <w:tcW w:w="804" w:type="dxa"/>
          </w:tcPr>
          <w:p w14:paraId="4FA3AF4C" w14:textId="0E2B4C5A" w:rsidR="00441B86" w:rsidRPr="002A5288" w:rsidDel="000B3E51" w:rsidRDefault="00441B86" w:rsidP="00441B86">
            <w:pPr>
              <w:snapToGrid w:val="0"/>
              <w:spacing w:before="60" w:after="60"/>
              <w:jc w:val="center"/>
              <w:rPr>
                <w:del w:id="3553" w:author="Jason Rhee" w:date="2023-02-23T10:36:00Z"/>
                <w:sz w:val="16"/>
                <w:szCs w:val="16"/>
                <w:lang w:val="en-GB"/>
              </w:rPr>
            </w:pPr>
            <w:del w:id="3554" w:author="Jason Rhee" w:date="2023-02-23T10:36:00Z">
              <w:r w:rsidRPr="002455BA" w:rsidDel="000B3E51">
                <w:rPr>
                  <w:sz w:val="16"/>
                  <w:szCs w:val="16"/>
                </w:rPr>
                <w:delText>19</w:delText>
              </w:r>
            </w:del>
          </w:p>
        </w:tc>
        <w:tc>
          <w:tcPr>
            <w:tcW w:w="5415" w:type="dxa"/>
          </w:tcPr>
          <w:p w14:paraId="0001974D" w14:textId="2E1CDC95" w:rsidR="00441B86" w:rsidRPr="002A5288" w:rsidDel="000B3E51" w:rsidRDefault="00441B86" w:rsidP="00441B86">
            <w:pPr>
              <w:snapToGrid w:val="0"/>
              <w:spacing w:before="60" w:after="60"/>
              <w:jc w:val="left"/>
              <w:rPr>
                <w:del w:id="3555" w:author="Jason Rhee" w:date="2023-02-23T10:36:00Z"/>
                <w:sz w:val="16"/>
                <w:szCs w:val="16"/>
                <w:lang w:val="en-GB"/>
              </w:rPr>
            </w:pPr>
          </w:p>
        </w:tc>
      </w:tr>
      <w:tr w:rsidR="00441B86" w:rsidRPr="002A5288" w:rsidDel="000B3E51" w14:paraId="38105EC4" w14:textId="24FB9533" w:rsidTr="00B764EA">
        <w:trPr>
          <w:trHeight w:val="305"/>
          <w:del w:id="3556" w:author="Jason Rhee" w:date="2023-02-23T10:36:00Z"/>
        </w:trPr>
        <w:tc>
          <w:tcPr>
            <w:tcW w:w="1163" w:type="dxa"/>
          </w:tcPr>
          <w:p w14:paraId="646C91A9" w14:textId="66CC34DD" w:rsidR="00441B86" w:rsidRPr="002A5288" w:rsidDel="000B3E51" w:rsidRDefault="00441B86" w:rsidP="00441B86">
            <w:pPr>
              <w:snapToGrid w:val="0"/>
              <w:spacing w:before="60" w:after="60"/>
              <w:jc w:val="left"/>
              <w:rPr>
                <w:del w:id="3557" w:author="Jason Rhee" w:date="2023-02-23T10:36:00Z"/>
                <w:sz w:val="16"/>
                <w:szCs w:val="16"/>
                <w:lang w:val="en-GB"/>
              </w:rPr>
            </w:pPr>
            <w:del w:id="3558" w:author="Jason Rhee" w:date="2023-02-23T10:36:00Z">
              <w:r w:rsidRPr="002A5288" w:rsidDel="000B3E51">
                <w:rPr>
                  <w:sz w:val="16"/>
                  <w:szCs w:val="16"/>
                  <w:lang w:val="en-GB"/>
                </w:rPr>
                <w:delText>Value</w:delText>
              </w:r>
            </w:del>
          </w:p>
        </w:tc>
        <w:tc>
          <w:tcPr>
            <w:tcW w:w="2977" w:type="dxa"/>
          </w:tcPr>
          <w:p w14:paraId="341CFD4D" w14:textId="00231A5F" w:rsidR="00441B86" w:rsidRPr="002A5288" w:rsidDel="000B3E51" w:rsidRDefault="00441B86" w:rsidP="00441B86">
            <w:pPr>
              <w:snapToGrid w:val="0"/>
              <w:spacing w:before="60" w:after="60"/>
              <w:jc w:val="left"/>
              <w:rPr>
                <w:del w:id="3559" w:author="Jason Rhee" w:date="2023-02-23T10:36:00Z"/>
                <w:sz w:val="16"/>
                <w:szCs w:val="16"/>
                <w:lang w:val="en-GB"/>
              </w:rPr>
            </w:pPr>
            <w:del w:id="3560" w:author="Jason Rhee" w:date="2023-02-23T10:36:00Z">
              <w:r w:rsidDel="000B3E51">
                <w:rPr>
                  <w:rFonts w:cs="Arial"/>
                  <w:sz w:val="16"/>
                  <w:szCs w:val="16"/>
                  <w:lang w:val="en-US"/>
                </w:rPr>
                <w:delText>highWaterS</w:delText>
              </w:r>
              <w:r w:rsidRPr="00DD7223" w:rsidDel="000B3E51">
                <w:rPr>
                  <w:rFonts w:cs="Arial"/>
                  <w:sz w:val="16"/>
                  <w:szCs w:val="16"/>
                  <w:lang w:val="en-US"/>
                </w:rPr>
                <w:delText>prings</w:delText>
              </w:r>
            </w:del>
          </w:p>
        </w:tc>
        <w:tc>
          <w:tcPr>
            <w:tcW w:w="3420" w:type="dxa"/>
          </w:tcPr>
          <w:p w14:paraId="572E44F1" w14:textId="5DB76F2C" w:rsidR="00441B86" w:rsidRPr="002A5288" w:rsidDel="000B3E51" w:rsidRDefault="00441B86" w:rsidP="00441B86">
            <w:pPr>
              <w:snapToGrid w:val="0"/>
              <w:spacing w:before="60" w:after="60"/>
              <w:jc w:val="left"/>
              <w:rPr>
                <w:del w:id="3561" w:author="Jason Rhee" w:date="2023-02-23T10:36:00Z"/>
                <w:sz w:val="16"/>
                <w:szCs w:val="16"/>
                <w:lang w:val="en-GB"/>
              </w:rPr>
            </w:pPr>
          </w:p>
        </w:tc>
        <w:tc>
          <w:tcPr>
            <w:tcW w:w="804" w:type="dxa"/>
          </w:tcPr>
          <w:p w14:paraId="2517C6D1" w14:textId="2B5420AA" w:rsidR="00441B86" w:rsidRPr="002A5288" w:rsidDel="000B3E51" w:rsidRDefault="00441B86" w:rsidP="00441B86">
            <w:pPr>
              <w:snapToGrid w:val="0"/>
              <w:spacing w:before="60" w:after="60"/>
              <w:jc w:val="center"/>
              <w:rPr>
                <w:del w:id="3562" w:author="Jason Rhee" w:date="2023-02-23T10:36:00Z"/>
                <w:sz w:val="16"/>
                <w:szCs w:val="16"/>
                <w:lang w:val="en-GB"/>
              </w:rPr>
            </w:pPr>
            <w:del w:id="3563" w:author="Jason Rhee" w:date="2023-02-23T10:36:00Z">
              <w:r w:rsidRPr="002455BA" w:rsidDel="000B3E51">
                <w:rPr>
                  <w:sz w:val="16"/>
                  <w:szCs w:val="16"/>
                </w:rPr>
                <w:delText>20</w:delText>
              </w:r>
            </w:del>
          </w:p>
        </w:tc>
        <w:tc>
          <w:tcPr>
            <w:tcW w:w="5415" w:type="dxa"/>
          </w:tcPr>
          <w:p w14:paraId="6B3A565F" w14:textId="5575D866" w:rsidR="00441B86" w:rsidRPr="002A5288" w:rsidDel="000B3E51" w:rsidRDefault="00441B86" w:rsidP="00441B86">
            <w:pPr>
              <w:snapToGrid w:val="0"/>
              <w:spacing w:before="60" w:after="60"/>
              <w:jc w:val="left"/>
              <w:rPr>
                <w:del w:id="3564" w:author="Jason Rhee" w:date="2023-02-23T10:36:00Z"/>
                <w:sz w:val="16"/>
                <w:szCs w:val="16"/>
                <w:lang w:val="en-GB"/>
              </w:rPr>
            </w:pPr>
          </w:p>
        </w:tc>
      </w:tr>
      <w:tr w:rsidR="00441B86" w:rsidRPr="002A5288" w:rsidDel="000B3E51" w14:paraId="4F47939C" w14:textId="2A1BC156" w:rsidTr="00B764EA">
        <w:trPr>
          <w:trHeight w:val="305"/>
          <w:del w:id="3565" w:author="Jason Rhee" w:date="2023-02-23T10:36:00Z"/>
        </w:trPr>
        <w:tc>
          <w:tcPr>
            <w:tcW w:w="1163" w:type="dxa"/>
          </w:tcPr>
          <w:p w14:paraId="6710608A" w14:textId="6DAFCBFB" w:rsidR="00441B86" w:rsidRPr="002A5288" w:rsidDel="000B3E51" w:rsidRDefault="00441B86" w:rsidP="00441B86">
            <w:pPr>
              <w:snapToGrid w:val="0"/>
              <w:spacing w:before="60" w:after="60"/>
              <w:jc w:val="left"/>
              <w:rPr>
                <w:del w:id="3566" w:author="Jason Rhee" w:date="2023-02-23T10:36:00Z"/>
                <w:sz w:val="16"/>
                <w:szCs w:val="16"/>
                <w:lang w:val="en-GB"/>
              </w:rPr>
            </w:pPr>
            <w:del w:id="3567" w:author="Jason Rhee" w:date="2023-02-23T10:36:00Z">
              <w:r w:rsidRPr="002A5288" w:rsidDel="000B3E51">
                <w:rPr>
                  <w:sz w:val="16"/>
                  <w:szCs w:val="16"/>
                  <w:lang w:val="en-GB"/>
                </w:rPr>
                <w:delText>Value</w:delText>
              </w:r>
            </w:del>
          </w:p>
        </w:tc>
        <w:tc>
          <w:tcPr>
            <w:tcW w:w="2977" w:type="dxa"/>
          </w:tcPr>
          <w:p w14:paraId="7A547814" w14:textId="4E54AA1E" w:rsidR="00441B86" w:rsidRPr="002A5288" w:rsidDel="000B3E51" w:rsidRDefault="00441B86" w:rsidP="00441B86">
            <w:pPr>
              <w:snapToGrid w:val="0"/>
              <w:spacing w:before="60" w:after="60"/>
              <w:jc w:val="left"/>
              <w:rPr>
                <w:del w:id="3568" w:author="Jason Rhee" w:date="2023-02-23T10:36:00Z"/>
                <w:sz w:val="16"/>
                <w:szCs w:val="16"/>
                <w:lang w:val="en-GB"/>
              </w:rPr>
            </w:pPr>
            <w:del w:id="3569" w:author="Jason Rhee" w:date="2023-02-23T10:36:00Z">
              <w:r w:rsidDel="000B3E51">
                <w:rPr>
                  <w:rFonts w:cs="Arial"/>
                  <w:sz w:val="16"/>
                  <w:szCs w:val="16"/>
                  <w:lang w:val="en-US"/>
                </w:rPr>
                <w:delText>meanHigherHighW</w:delText>
              </w:r>
              <w:r w:rsidRPr="00DD7223" w:rsidDel="000B3E51">
                <w:rPr>
                  <w:rFonts w:cs="Arial"/>
                  <w:sz w:val="16"/>
                  <w:szCs w:val="16"/>
                  <w:lang w:val="en-US"/>
                </w:rPr>
                <w:delText>ater</w:delText>
              </w:r>
            </w:del>
          </w:p>
        </w:tc>
        <w:tc>
          <w:tcPr>
            <w:tcW w:w="3420" w:type="dxa"/>
          </w:tcPr>
          <w:p w14:paraId="158F9154" w14:textId="210F2CDF" w:rsidR="00441B86" w:rsidRPr="002A5288" w:rsidDel="000B3E51" w:rsidRDefault="00441B86" w:rsidP="00441B86">
            <w:pPr>
              <w:snapToGrid w:val="0"/>
              <w:spacing w:before="60" w:after="60"/>
              <w:jc w:val="left"/>
              <w:rPr>
                <w:del w:id="3570" w:author="Jason Rhee" w:date="2023-02-23T10:36:00Z"/>
                <w:sz w:val="16"/>
                <w:szCs w:val="16"/>
                <w:lang w:val="en-GB"/>
              </w:rPr>
            </w:pPr>
          </w:p>
        </w:tc>
        <w:tc>
          <w:tcPr>
            <w:tcW w:w="804" w:type="dxa"/>
          </w:tcPr>
          <w:p w14:paraId="3FC6F2F2" w14:textId="54012DCF" w:rsidR="00441B86" w:rsidRPr="002A5288" w:rsidDel="000B3E51" w:rsidRDefault="00441B86" w:rsidP="00441B86">
            <w:pPr>
              <w:snapToGrid w:val="0"/>
              <w:spacing w:before="60" w:after="60"/>
              <w:jc w:val="center"/>
              <w:rPr>
                <w:del w:id="3571" w:author="Jason Rhee" w:date="2023-02-23T10:36:00Z"/>
                <w:sz w:val="16"/>
                <w:szCs w:val="16"/>
                <w:lang w:val="en-GB"/>
              </w:rPr>
            </w:pPr>
            <w:del w:id="3572" w:author="Jason Rhee" w:date="2023-02-23T10:36:00Z">
              <w:r w:rsidRPr="002455BA" w:rsidDel="000B3E51">
                <w:rPr>
                  <w:sz w:val="16"/>
                  <w:szCs w:val="16"/>
                </w:rPr>
                <w:delText>21</w:delText>
              </w:r>
            </w:del>
          </w:p>
        </w:tc>
        <w:tc>
          <w:tcPr>
            <w:tcW w:w="5415" w:type="dxa"/>
          </w:tcPr>
          <w:p w14:paraId="480DAA35" w14:textId="6396C54B" w:rsidR="00441B86" w:rsidRPr="002A5288" w:rsidDel="000B3E51" w:rsidRDefault="00441B86" w:rsidP="00441B86">
            <w:pPr>
              <w:snapToGrid w:val="0"/>
              <w:spacing w:before="60" w:after="60"/>
              <w:jc w:val="left"/>
              <w:rPr>
                <w:del w:id="3573" w:author="Jason Rhee" w:date="2023-02-23T10:36:00Z"/>
                <w:sz w:val="16"/>
                <w:szCs w:val="16"/>
                <w:lang w:val="en-GB"/>
              </w:rPr>
            </w:pPr>
            <w:del w:id="3574" w:author="Jason Rhee" w:date="2023-02-23T10:36:00Z">
              <w:r w:rsidRPr="002455BA" w:rsidDel="000B3E51">
                <w:rPr>
                  <w:sz w:val="16"/>
                  <w:szCs w:val="16"/>
                </w:rPr>
                <w:delText>(MHHW)</w:delText>
              </w:r>
            </w:del>
          </w:p>
        </w:tc>
      </w:tr>
      <w:tr w:rsidR="00441B86" w:rsidRPr="002A5288" w:rsidDel="000B3E51" w14:paraId="55ACECAF" w14:textId="0AD1204D" w:rsidTr="00B764EA">
        <w:trPr>
          <w:trHeight w:val="305"/>
          <w:del w:id="3575" w:author="Jason Rhee" w:date="2023-02-23T10:36:00Z"/>
        </w:trPr>
        <w:tc>
          <w:tcPr>
            <w:tcW w:w="1163" w:type="dxa"/>
          </w:tcPr>
          <w:p w14:paraId="07F6B825" w14:textId="51BF294D" w:rsidR="00441B86" w:rsidRPr="002A5288" w:rsidDel="000B3E51" w:rsidRDefault="00441B86" w:rsidP="00441B86">
            <w:pPr>
              <w:snapToGrid w:val="0"/>
              <w:spacing w:before="60" w:after="60"/>
              <w:jc w:val="left"/>
              <w:rPr>
                <w:del w:id="3576" w:author="Jason Rhee" w:date="2023-02-23T10:36:00Z"/>
                <w:sz w:val="16"/>
                <w:szCs w:val="16"/>
                <w:lang w:val="en-GB"/>
              </w:rPr>
            </w:pPr>
            <w:del w:id="3577" w:author="Jason Rhee" w:date="2023-02-23T10:36:00Z">
              <w:r w:rsidRPr="002A5288" w:rsidDel="000B3E51">
                <w:rPr>
                  <w:sz w:val="16"/>
                  <w:szCs w:val="16"/>
                  <w:lang w:val="en-GB"/>
                </w:rPr>
                <w:delText>Value</w:delText>
              </w:r>
            </w:del>
          </w:p>
        </w:tc>
        <w:tc>
          <w:tcPr>
            <w:tcW w:w="2977" w:type="dxa"/>
          </w:tcPr>
          <w:p w14:paraId="1F030935" w14:textId="4BF8CCD8" w:rsidR="00441B86" w:rsidRPr="001608FB" w:rsidDel="000B3E51" w:rsidRDefault="00441B86" w:rsidP="00441B86">
            <w:pPr>
              <w:autoSpaceDE w:val="0"/>
              <w:autoSpaceDN w:val="0"/>
              <w:adjustRightInd w:val="0"/>
              <w:spacing w:before="60" w:after="60"/>
              <w:jc w:val="left"/>
              <w:rPr>
                <w:del w:id="3578" w:author="Jason Rhee" w:date="2023-02-23T10:36:00Z"/>
                <w:rFonts w:cs="Arial"/>
                <w:sz w:val="16"/>
                <w:szCs w:val="16"/>
                <w:lang w:val="en-US"/>
              </w:rPr>
            </w:pPr>
            <w:del w:id="3579" w:author="Jason Rhee" w:date="2023-02-23T10:36:00Z">
              <w:r w:rsidDel="000B3E51">
                <w:rPr>
                  <w:rFonts w:cs="Arial"/>
                  <w:sz w:val="16"/>
                  <w:szCs w:val="16"/>
                  <w:lang w:val="en-US"/>
                </w:rPr>
                <w:delText>equinoctialSpringLowW</w:delText>
              </w:r>
              <w:r w:rsidRPr="00DD7223" w:rsidDel="000B3E51">
                <w:rPr>
                  <w:rFonts w:cs="Arial"/>
                  <w:sz w:val="16"/>
                  <w:szCs w:val="16"/>
                  <w:lang w:val="en-US"/>
                </w:rPr>
                <w:delText>ater</w:delText>
              </w:r>
            </w:del>
          </w:p>
        </w:tc>
        <w:tc>
          <w:tcPr>
            <w:tcW w:w="3420" w:type="dxa"/>
          </w:tcPr>
          <w:p w14:paraId="5284FEB5" w14:textId="22D74686" w:rsidR="00441B86" w:rsidRPr="002A5288" w:rsidDel="000B3E51" w:rsidRDefault="00441B86" w:rsidP="00441B86">
            <w:pPr>
              <w:snapToGrid w:val="0"/>
              <w:spacing w:before="60" w:after="60"/>
              <w:jc w:val="left"/>
              <w:rPr>
                <w:del w:id="3580" w:author="Jason Rhee" w:date="2023-02-23T10:36:00Z"/>
                <w:sz w:val="16"/>
                <w:szCs w:val="16"/>
                <w:lang w:val="en-GB"/>
              </w:rPr>
            </w:pPr>
          </w:p>
        </w:tc>
        <w:tc>
          <w:tcPr>
            <w:tcW w:w="804" w:type="dxa"/>
          </w:tcPr>
          <w:p w14:paraId="532C5865" w14:textId="5978F605" w:rsidR="00441B86" w:rsidRPr="002A5288" w:rsidDel="000B3E51" w:rsidRDefault="00441B86" w:rsidP="00441B86">
            <w:pPr>
              <w:snapToGrid w:val="0"/>
              <w:spacing w:before="60" w:after="60"/>
              <w:jc w:val="center"/>
              <w:rPr>
                <w:del w:id="3581" w:author="Jason Rhee" w:date="2023-02-23T10:36:00Z"/>
                <w:sz w:val="16"/>
                <w:szCs w:val="16"/>
                <w:lang w:val="en-GB"/>
              </w:rPr>
            </w:pPr>
            <w:del w:id="3582" w:author="Jason Rhee" w:date="2023-02-23T10:36:00Z">
              <w:r w:rsidRPr="002455BA" w:rsidDel="000B3E51">
                <w:rPr>
                  <w:sz w:val="16"/>
                  <w:szCs w:val="16"/>
                </w:rPr>
                <w:delText>22</w:delText>
              </w:r>
            </w:del>
          </w:p>
        </w:tc>
        <w:tc>
          <w:tcPr>
            <w:tcW w:w="5415" w:type="dxa"/>
          </w:tcPr>
          <w:p w14:paraId="4DF89D07" w14:textId="1082F3D6" w:rsidR="00441B86" w:rsidRPr="002A5288" w:rsidDel="000B3E51" w:rsidRDefault="00441B86" w:rsidP="00441B86">
            <w:pPr>
              <w:snapToGrid w:val="0"/>
              <w:spacing w:before="60" w:after="60"/>
              <w:jc w:val="left"/>
              <w:rPr>
                <w:del w:id="3583" w:author="Jason Rhee" w:date="2023-02-23T10:36:00Z"/>
                <w:sz w:val="16"/>
                <w:szCs w:val="16"/>
                <w:lang w:val="en-GB"/>
              </w:rPr>
            </w:pPr>
          </w:p>
        </w:tc>
      </w:tr>
      <w:tr w:rsidR="00441B86" w:rsidRPr="002A5288" w:rsidDel="000B3E51" w14:paraId="13CABD37" w14:textId="09BA607A" w:rsidTr="00B764EA">
        <w:trPr>
          <w:trHeight w:val="305"/>
          <w:del w:id="3584" w:author="Jason Rhee" w:date="2023-02-23T10:36:00Z"/>
        </w:trPr>
        <w:tc>
          <w:tcPr>
            <w:tcW w:w="1163" w:type="dxa"/>
          </w:tcPr>
          <w:p w14:paraId="6600D8ED" w14:textId="517B578A" w:rsidR="00441B86" w:rsidRPr="002A5288" w:rsidDel="000B3E51" w:rsidRDefault="00441B86" w:rsidP="00441B86">
            <w:pPr>
              <w:snapToGrid w:val="0"/>
              <w:spacing w:before="60" w:after="60"/>
              <w:jc w:val="left"/>
              <w:rPr>
                <w:del w:id="3585" w:author="Jason Rhee" w:date="2023-02-23T10:36:00Z"/>
                <w:sz w:val="16"/>
                <w:szCs w:val="16"/>
                <w:lang w:val="en-GB"/>
              </w:rPr>
            </w:pPr>
            <w:del w:id="3586" w:author="Jason Rhee" w:date="2023-02-23T10:36:00Z">
              <w:r w:rsidRPr="002A5288" w:rsidDel="000B3E51">
                <w:rPr>
                  <w:sz w:val="16"/>
                  <w:szCs w:val="16"/>
                  <w:lang w:val="en-GB"/>
                </w:rPr>
                <w:lastRenderedPageBreak/>
                <w:delText>Value</w:delText>
              </w:r>
            </w:del>
          </w:p>
        </w:tc>
        <w:tc>
          <w:tcPr>
            <w:tcW w:w="2977" w:type="dxa"/>
          </w:tcPr>
          <w:p w14:paraId="498EF6C1" w14:textId="36FB6FC6" w:rsidR="00441B86" w:rsidRPr="002A5288" w:rsidDel="000B3E51" w:rsidRDefault="00441B86" w:rsidP="00441B86">
            <w:pPr>
              <w:snapToGrid w:val="0"/>
              <w:spacing w:before="60" w:after="60"/>
              <w:jc w:val="left"/>
              <w:rPr>
                <w:del w:id="3587" w:author="Jason Rhee" w:date="2023-02-23T10:36:00Z"/>
                <w:sz w:val="16"/>
                <w:szCs w:val="16"/>
                <w:lang w:val="en-GB"/>
              </w:rPr>
            </w:pPr>
            <w:del w:id="3588" w:author="Jason Rhee" w:date="2023-02-23T10:36:00Z">
              <w:r w:rsidDel="000B3E51">
                <w:rPr>
                  <w:rFonts w:cs="Arial"/>
                  <w:sz w:val="16"/>
                  <w:szCs w:val="16"/>
                  <w:lang w:val="en-US"/>
                </w:rPr>
                <w:delText>lowestAstronomicalT</w:delText>
              </w:r>
              <w:r w:rsidRPr="00DD7223" w:rsidDel="000B3E51">
                <w:rPr>
                  <w:rFonts w:cs="Arial"/>
                  <w:sz w:val="16"/>
                  <w:szCs w:val="16"/>
                  <w:lang w:val="en-US"/>
                </w:rPr>
                <w:delText>ide</w:delText>
              </w:r>
            </w:del>
          </w:p>
        </w:tc>
        <w:tc>
          <w:tcPr>
            <w:tcW w:w="3420" w:type="dxa"/>
          </w:tcPr>
          <w:p w14:paraId="0C9D3138" w14:textId="66FBE31B" w:rsidR="00441B86" w:rsidRPr="002A5288" w:rsidDel="000B3E51" w:rsidRDefault="00441B86" w:rsidP="00441B86">
            <w:pPr>
              <w:snapToGrid w:val="0"/>
              <w:spacing w:before="60" w:after="60"/>
              <w:jc w:val="left"/>
              <w:rPr>
                <w:del w:id="3589" w:author="Jason Rhee" w:date="2023-02-23T10:36:00Z"/>
                <w:sz w:val="16"/>
                <w:szCs w:val="16"/>
                <w:lang w:val="en-GB"/>
              </w:rPr>
            </w:pPr>
          </w:p>
        </w:tc>
        <w:tc>
          <w:tcPr>
            <w:tcW w:w="804" w:type="dxa"/>
          </w:tcPr>
          <w:p w14:paraId="0575E26D" w14:textId="268B4577" w:rsidR="00441B86" w:rsidRPr="002A5288" w:rsidDel="000B3E51" w:rsidRDefault="00441B86" w:rsidP="00441B86">
            <w:pPr>
              <w:snapToGrid w:val="0"/>
              <w:spacing w:before="60" w:after="60"/>
              <w:jc w:val="center"/>
              <w:rPr>
                <w:del w:id="3590" w:author="Jason Rhee" w:date="2023-02-23T10:36:00Z"/>
                <w:sz w:val="16"/>
                <w:szCs w:val="16"/>
                <w:lang w:val="en-GB"/>
              </w:rPr>
            </w:pPr>
            <w:del w:id="3591" w:author="Jason Rhee" w:date="2023-02-23T10:36:00Z">
              <w:r w:rsidRPr="002455BA" w:rsidDel="000B3E51">
                <w:rPr>
                  <w:sz w:val="16"/>
                  <w:szCs w:val="16"/>
                </w:rPr>
                <w:delText>23</w:delText>
              </w:r>
            </w:del>
          </w:p>
        </w:tc>
        <w:tc>
          <w:tcPr>
            <w:tcW w:w="5415" w:type="dxa"/>
          </w:tcPr>
          <w:p w14:paraId="33350342" w14:textId="0DFBA374" w:rsidR="00441B86" w:rsidRPr="002A5288" w:rsidDel="000B3E51" w:rsidRDefault="00441B86" w:rsidP="00441B86">
            <w:pPr>
              <w:snapToGrid w:val="0"/>
              <w:spacing w:before="60" w:after="60"/>
              <w:jc w:val="left"/>
              <w:rPr>
                <w:del w:id="3592" w:author="Jason Rhee" w:date="2023-02-23T10:36:00Z"/>
                <w:sz w:val="16"/>
                <w:szCs w:val="16"/>
                <w:lang w:val="en-GB"/>
              </w:rPr>
            </w:pPr>
            <w:del w:id="3593" w:author="Jason Rhee" w:date="2023-02-23T10:36:00Z">
              <w:r w:rsidRPr="002455BA" w:rsidDel="000B3E51">
                <w:rPr>
                  <w:sz w:val="16"/>
                  <w:szCs w:val="16"/>
                </w:rPr>
                <w:delText>(LAT)</w:delText>
              </w:r>
            </w:del>
          </w:p>
        </w:tc>
      </w:tr>
      <w:tr w:rsidR="00441B86" w:rsidRPr="002A5288" w:rsidDel="000B3E51" w14:paraId="16765AC7" w14:textId="34BDD445" w:rsidTr="00B764EA">
        <w:trPr>
          <w:trHeight w:val="305"/>
          <w:del w:id="3594" w:author="Jason Rhee" w:date="2023-02-23T10:36:00Z"/>
        </w:trPr>
        <w:tc>
          <w:tcPr>
            <w:tcW w:w="1163" w:type="dxa"/>
          </w:tcPr>
          <w:p w14:paraId="63C9B055" w14:textId="6A70F7F4" w:rsidR="00441B86" w:rsidRPr="002A5288" w:rsidDel="000B3E51" w:rsidRDefault="00441B86" w:rsidP="00441B86">
            <w:pPr>
              <w:snapToGrid w:val="0"/>
              <w:spacing w:before="60" w:after="60"/>
              <w:jc w:val="left"/>
              <w:rPr>
                <w:del w:id="3595" w:author="Jason Rhee" w:date="2023-02-23T10:36:00Z"/>
                <w:sz w:val="16"/>
                <w:szCs w:val="16"/>
                <w:lang w:val="en-GB"/>
              </w:rPr>
            </w:pPr>
            <w:del w:id="3596" w:author="Jason Rhee" w:date="2023-02-23T10:36:00Z">
              <w:r w:rsidRPr="002A5288" w:rsidDel="000B3E51">
                <w:rPr>
                  <w:sz w:val="16"/>
                  <w:szCs w:val="16"/>
                  <w:lang w:val="en-GB"/>
                </w:rPr>
                <w:delText>Value</w:delText>
              </w:r>
            </w:del>
          </w:p>
        </w:tc>
        <w:tc>
          <w:tcPr>
            <w:tcW w:w="2977" w:type="dxa"/>
          </w:tcPr>
          <w:p w14:paraId="4B7EA66A" w14:textId="52582D7C" w:rsidR="00441B86" w:rsidRPr="002A5288" w:rsidDel="000B3E51" w:rsidRDefault="00441B86" w:rsidP="00441B86">
            <w:pPr>
              <w:snapToGrid w:val="0"/>
              <w:spacing w:before="60" w:after="60"/>
              <w:jc w:val="left"/>
              <w:rPr>
                <w:del w:id="3597" w:author="Jason Rhee" w:date="2023-02-23T10:36:00Z"/>
                <w:sz w:val="16"/>
                <w:szCs w:val="16"/>
                <w:lang w:val="en-GB"/>
              </w:rPr>
            </w:pPr>
            <w:del w:id="3598" w:author="Jason Rhee" w:date="2023-02-23T10:36:00Z">
              <w:r w:rsidDel="000B3E51">
                <w:rPr>
                  <w:rFonts w:cs="Arial"/>
                  <w:sz w:val="16"/>
                  <w:szCs w:val="16"/>
                  <w:lang w:val="en-US"/>
                </w:rPr>
                <w:delText>localD</w:delText>
              </w:r>
              <w:r w:rsidRPr="00DD7223" w:rsidDel="000B3E51">
                <w:rPr>
                  <w:rFonts w:cs="Arial"/>
                  <w:sz w:val="16"/>
                  <w:szCs w:val="16"/>
                  <w:lang w:val="en-US"/>
                </w:rPr>
                <w:delText>atum</w:delText>
              </w:r>
            </w:del>
          </w:p>
        </w:tc>
        <w:tc>
          <w:tcPr>
            <w:tcW w:w="3420" w:type="dxa"/>
          </w:tcPr>
          <w:p w14:paraId="54C2FBCF" w14:textId="1BD5CC9C" w:rsidR="00441B86" w:rsidRPr="002A5288" w:rsidDel="000B3E51" w:rsidRDefault="00441B86" w:rsidP="00441B86">
            <w:pPr>
              <w:snapToGrid w:val="0"/>
              <w:spacing w:before="60" w:after="60"/>
              <w:jc w:val="left"/>
              <w:rPr>
                <w:del w:id="3599" w:author="Jason Rhee" w:date="2023-02-23T10:36:00Z"/>
                <w:sz w:val="16"/>
                <w:szCs w:val="16"/>
                <w:lang w:val="en-GB"/>
              </w:rPr>
            </w:pPr>
          </w:p>
        </w:tc>
        <w:tc>
          <w:tcPr>
            <w:tcW w:w="804" w:type="dxa"/>
          </w:tcPr>
          <w:p w14:paraId="57432318" w14:textId="39F22437" w:rsidR="00441B86" w:rsidRPr="002A5288" w:rsidDel="000B3E51" w:rsidRDefault="00441B86" w:rsidP="00441B86">
            <w:pPr>
              <w:snapToGrid w:val="0"/>
              <w:spacing w:before="60" w:after="60"/>
              <w:jc w:val="center"/>
              <w:rPr>
                <w:del w:id="3600" w:author="Jason Rhee" w:date="2023-02-23T10:36:00Z"/>
                <w:sz w:val="16"/>
                <w:szCs w:val="16"/>
                <w:lang w:val="en-GB"/>
              </w:rPr>
            </w:pPr>
            <w:del w:id="3601" w:author="Jason Rhee" w:date="2023-02-23T10:36:00Z">
              <w:r w:rsidRPr="002455BA" w:rsidDel="000B3E51">
                <w:rPr>
                  <w:sz w:val="16"/>
                  <w:szCs w:val="16"/>
                </w:rPr>
                <w:delText>24</w:delText>
              </w:r>
            </w:del>
          </w:p>
        </w:tc>
        <w:tc>
          <w:tcPr>
            <w:tcW w:w="5415" w:type="dxa"/>
          </w:tcPr>
          <w:p w14:paraId="11983001" w14:textId="196437D0" w:rsidR="00441B86" w:rsidRPr="002A5288" w:rsidDel="000B3E51" w:rsidRDefault="00441B86" w:rsidP="00441B86">
            <w:pPr>
              <w:snapToGrid w:val="0"/>
              <w:spacing w:before="60" w:after="60"/>
              <w:jc w:val="left"/>
              <w:rPr>
                <w:del w:id="3602" w:author="Jason Rhee" w:date="2023-02-23T10:36:00Z"/>
                <w:sz w:val="16"/>
                <w:szCs w:val="16"/>
                <w:lang w:val="en-GB"/>
              </w:rPr>
            </w:pPr>
          </w:p>
        </w:tc>
      </w:tr>
      <w:tr w:rsidR="00441B86" w:rsidRPr="002A5288" w:rsidDel="000B3E51" w14:paraId="575CDE11" w14:textId="05F7718B" w:rsidTr="00B764EA">
        <w:trPr>
          <w:trHeight w:val="305"/>
          <w:del w:id="3603" w:author="Jason Rhee" w:date="2023-02-23T10:36:00Z"/>
        </w:trPr>
        <w:tc>
          <w:tcPr>
            <w:tcW w:w="1163" w:type="dxa"/>
          </w:tcPr>
          <w:p w14:paraId="5585318C" w14:textId="1D264726" w:rsidR="00441B86" w:rsidRPr="002A5288" w:rsidDel="000B3E51" w:rsidRDefault="00441B86" w:rsidP="00441B86">
            <w:pPr>
              <w:snapToGrid w:val="0"/>
              <w:spacing w:before="60" w:after="60"/>
              <w:jc w:val="left"/>
              <w:rPr>
                <w:del w:id="3604" w:author="Jason Rhee" w:date="2023-02-23T10:36:00Z"/>
                <w:sz w:val="16"/>
                <w:szCs w:val="16"/>
                <w:lang w:val="en-GB"/>
              </w:rPr>
            </w:pPr>
            <w:del w:id="3605" w:author="Jason Rhee" w:date="2023-02-23T10:36:00Z">
              <w:r w:rsidRPr="002A5288" w:rsidDel="000B3E51">
                <w:rPr>
                  <w:sz w:val="16"/>
                  <w:szCs w:val="16"/>
                  <w:lang w:val="en-GB"/>
                </w:rPr>
                <w:delText>Value</w:delText>
              </w:r>
            </w:del>
          </w:p>
        </w:tc>
        <w:tc>
          <w:tcPr>
            <w:tcW w:w="2977" w:type="dxa"/>
          </w:tcPr>
          <w:p w14:paraId="71CABCF8" w14:textId="13480878" w:rsidR="00441B86" w:rsidRPr="002A5288" w:rsidDel="000B3E51" w:rsidRDefault="00441B86" w:rsidP="00441B86">
            <w:pPr>
              <w:snapToGrid w:val="0"/>
              <w:spacing w:before="60" w:after="60"/>
              <w:jc w:val="left"/>
              <w:rPr>
                <w:del w:id="3606" w:author="Jason Rhee" w:date="2023-02-23T10:36:00Z"/>
                <w:sz w:val="16"/>
                <w:szCs w:val="16"/>
                <w:lang w:val="en-GB"/>
              </w:rPr>
            </w:pPr>
            <w:del w:id="3607" w:author="Jason Rhee" w:date="2023-02-23T10:36:00Z">
              <w:r w:rsidDel="000B3E51">
                <w:rPr>
                  <w:rFonts w:cs="Arial"/>
                  <w:sz w:val="16"/>
                  <w:szCs w:val="16"/>
                  <w:lang w:val="en-US"/>
                </w:rPr>
                <w:delText>internationalGreatLakesDatum</w:delText>
              </w:r>
              <w:r w:rsidRPr="00DD7223" w:rsidDel="000B3E51">
                <w:rPr>
                  <w:rFonts w:cs="Arial"/>
                  <w:sz w:val="16"/>
                  <w:szCs w:val="16"/>
                  <w:lang w:val="en-US"/>
                </w:rPr>
                <w:delText>1985</w:delText>
              </w:r>
            </w:del>
          </w:p>
        </w:tc>
        <w:tc>
          <w:tcPr>
            <w:tcW w:w="3420" w:type="dxa"/>
          </w:tcPr>
          <w:p w14:paraId="09C072A1" w14:textId="4D79A754" w:rsidR="00441B86" w:rsidRPr="002A5288" w:rsidDel="000B3E51" w:rsidRDefault="00441B86" w:rsidP="00441B86">
            <w:pPr>
              <w:snapToGrid w:val="0"/>
              <w:spacing w:before="60" w:after="60"/>
              <w:jc w:val="left"/>
              <w:rPr>
                <w:del w:id="3608" w:author="Jason Rhee" w:date="2023-02-23T10:36:00Z"/>
                <w:sz w:val="16"/>
                <w:szCs w:val="16"/>
                <w:lang w:val="en-GB"/>
              </w:rPr>
            </w:pPr>
          </w:p>
        </w:tc>
        <w:tc>
          <w:tcPr>
            <w:tcW w:w="804" w:type="dxa"/>
          </w:tcPr>
          <w:p w14:paraId="36FA39C5" w14:textId="78F23647" w:rsidR="00441B86" w:rsidRPr="002A5288" w:rsidDel="000B3E51" w:rsidRDefault="00441B86" w:rsidP="00441B86">
            <w:pPr>
              <w:snapToGrid w:val="0"/>
              <w:spacing w:before="60" w:after="60"/>
              <w:jc w:val="center"/>
              <w:rPr>
                <w:del w:id="3609" w:author="Jason Rhee" w:date="2023-02-23T10:36:00Z"/>
                <w:sz w:val="16"/>
                <w:szCs w:val="16"/>
                <w:lang w:val="en-GB"/>
              </w:rPr>
            </w:pPr>
            <w:del w:id="3610" w:author="Jason Rhee" w:date="2023-02-23T10:36:00Z">
              <w:r w:rsidRPr="002455BA" w:rsidDel="000B3E51">
                <w:rPr>
                  <w:sz w:val="16"/>
                  <w:szCs w:val="16"/>
                </w:rPr>
                <w:delText>25</w:delText>
              </w:r>
            </w:del>
          </w:p>
        </w:tc>
        <w:tc>
          <w:tcPr>
            <w:tcW w:w="5415" w:type="dxa"/>
          </w:tcPr>
          <w:p w14:paraId="2EF064EF" w14:textId="7F193AF3" w:rsidR="00441B86" w:rsidRPr="002A5288" w:rsidDel="000B3E51" w:rsidRDefault="00441B86" w:rsidP="00441B86">
            <w:pPr>
              <w:snapToGrid w:val="0"/>
              <w:spacing w:before="60" w:after="60"/>
              <w:jc w:val="left"/>
              <w:rPr>
                <w:del w:id="3611" w:author="Jason Rhee" w:date="2023-02-23T10:36:00Z"/>
                <w:sz w:val="16"/>
                <w:szCs w:val="16"/>
                <w:lang w:val="en-GB"/>
              </w:rPr>
            </w:pPr>
          </w:p>
        </w:tc>
      </w:tr>
      <w:tr w:rsidR="00441B86" w:rsidRPr="002A5288" w:rsidDel="000B3E51" w14:paraId="3A84B1CD" w14:textId="01A73A20" w:rsidTr="00B764EA">
        <w:trPr>
          <w:trHeight w:val="305"/>
          <w:del w:id="3612" w:author="Jason Rhee" w:date="2023-02-23T10:36:00Z"/>
        </w:trPr>
        <w:tc>
          <w:tcPr>
            <w:tcW w:w="1163" w:type="dxa"/>
          </w:tcPr>
          <w:p w14:paraId="20C029B0" w14:textId="1EAB9449" w:rsidR="00441B86" w:rsidRPr="002A5288" w:rsidDel="000B3E51" w:rsidRDefault="00441B86" w:rsidP="00441B86">
            <w:pPr>
              <w:snapToGrid w:val="0"/>
              <w:spacing w:before="60" w:after="60"/>
              <w:jc w:val="left"/>
              <w:rPr>
                <w:del w:id="3613" w:author="Jason Rhee" w:date="2023-02-23T10:36:00Z"/>
                <w:sz w:val="16"/>
                <w:szCs w:val="16"/>
                <w:lang w:val="en-GB"/>
              </w:rPr>
            </w:pPr>
            <w:del w:id="3614" w:author="Jason Rhee" w:date="2023-02-23T10:36:00Z">
              <w:r w:rsidRPr="002A5288" w:rsidDel="000B3E51">
                <w:rPr>
                  <w:sz w:val="16"/>
                  <w:szCs w:val="16"/>
                  <w:lang w:val="en-GB"/>
                </w:rPr>
                <w:delText>Value</w:delText>
              </w:r>
            </w:del>
          </w:p>
        </w:tc>
        <w:tc>
          <w:tcPr>
            <w:tcW w:w="2977" w:type="dxa"/>
          </w:tcPr>
          <w:p w14:paraId="070C13EA" w14:textId="37867204" w:rsidR="00441B86" w:rsidRPr="002A5288" w:rsidDel="000B3E51" w:rsidRDefault="00441B86" w:rsidP="00441B86">
            <w:pPr>
              <w:snapToGrid w:val="0"/>
              <w:spacing w:before="60" w:after="60"/>
              <w:jc w:val="left"/>
              <w:rPr>
                <w:del w:id="3615" w:author="Jason Rhee" w:date="2023-02-23T10:36:00Z"/>
                <w:sz w:val="16"/>
                <w:szCs w:val="16"/>
                <w:lang w:val="en-GB"/>
              </w:rPr>
            </w:pPr>
            <w:del w:id="3616" w:author="Jason Rhee" w:date="2023-02-23T10:36:00Z">
              <w:r w:rsidDel="000B3E51">
                <w:rPr>
                  <w:rFonts w:cs="Arial"/>
                  <w:sz w:val="16"/>
                  <w:szCs w:val="16"/>
                  <w:lang w:val="en-US"/>
                </w:rPr>
                <w:delText>meanWaterL</w:delText>
              </w:r>
              <w:r w:rsidRPr="00DD7223" w:rsidDel="000B3E51">
                <w:rPr>
                  <w:rFonts w:cs="Arial"/>
                  <w:sz w:val="16"/>
                  <w:szCs w:val="16"/>
                  <w:lang w:val="en-US"/>
                </w:rPr>
                <w:delText>evel</w:delText>
              </w:r>
            </w:del>
          </w:p>
        </w:tc>
        <w:tc>
          <w:tcPr>
            <w:tcW w:w="3420" w:type="dxa"/>
          </w:tcPr>
          <w:p w14:paraId="7564BCB7" w14:textId="3BD0DAE5" w:rsidR="00441B86" w:rsidRPr="002A5288" w:rsidDel="000B3E51" w:rsidRDefault="00441B86" w:rsidP="00441B86">
            <w:pPr>
              <w:snapToGrid w:val="0"/>
              <w:spacing w:before="60" w:after="60"/>
              <w:jc w:val="left"/>
              <w:rPr>
                <w:del w:id="3617" w:author="Jason Rhee" w:date="2023-02-23T10:36:00Z"/>
                <w:sz w:val="16"/>
                <w:szCs w:val="16"/>
                <w:lang w:val="en-GB"/>
              </w:rPr>
            </w:pPr>
          </w:p>
        </w:tc>
        <w:tc>
          <w:tcPr>
            <w:tcW w:w="804" w:type="dxa"/>
          </w:tcPr>
          <w:p w14:paraId="34A8A7FA" w14:textId="495A6F42" w:rsidR="00441B86" w:rsidRPr="002A5288" w:rsidDel="000B3E51" w:rsidRDefault="00441B86" w:rsidP="00441B86">
            <w:pPr>
              <w:snapToGrid w:val="0"/>
              <w:spacing w:before="60" w:after="60"/>
              <w:jc w:val="center"/>
              <w:rPr>
                <w:del w:id="3618" w:author="Jason Rhee" w:date="2023-02-23T10:36:00Z"/>
                <w:sz w:val="16"/>
                <w:szCs w:val="16"/>
                <w:lang w:val="en-GB"/>
              </w:rPr>
            </w:pPr>
            <w:del w:id="3619" w:author="Jason Rhee" w:date="2023-02-23T10:36:00Z">
              <w:r w:rsidRPr="002455BA" w:rsidDel="000B3E51">
                <w:rPr>
                  <w:sz w:val="16"/>
                  <w:szCs w:val="16"/>
                </w:rPr>
                <w:delText>26</w:delText>
              </w:r>
            </w:del>
          </w:p>
        </w:tc>
        <w:tc>
          <w:tcPr>
            <w:tcW w:w="5415" w:type="dxa"/>
          </w:tcPr>
          <w:p w14:paraId="64E183A8" w14:textId="2D6B1F94" w:rsidR="00441B86" w:rsidRPr="002A5288" w:rsidDel="000B3E51" w:rsidRDefault="00441B86" w:rsidP="00441B86">
            <w:pPr>
              <w:snapToGrid w:val="0"/>
              <w:spacing w:before="60" w:after="60"/>
              <w:jc w:val="left"/>
              <w:rPr>
                <w:del w:id="3620" w:author="Jason Rhee" w:date="2023-02-23T10:36:00Z"/>
                <w:sz w:val="16"/>
                <w:szCs w:val="16"/>
                <w:lang w:val="en-GB"/>
              </w:rPr>
            </w:pPr>
          </w:p>
        </w:tc>
      </w:tr>
      <w:tr w:rsidR="00441B86" w:rsidRPr="002A5288" w:rsidDel="000B3E51" w14:paraId="38529F3F" w14:textId="5BBF8601" w:rsidTr="00B764EA">
        <w:trPr>
          <w:trHeight w:val="305"/>
          <w:del w:id="3621" w:author="Jason Rhee" w:date="2023-02-23T10:36:00Z"/>
        </w:trPr>
        <w:tc>
          <w:tcPr>
            <w:tcW w:w="1163" w:type="dxa"/>
          </w:tcPr>
          <w:p w14:paraId="0FA5E349" w14:textId="10648FA2" w:rsidR="00441B86" w:rsidRPr="002A5288" w:rsidDel="000B3E51" w:rsidRDefault="00441B86" w:rsidP="00441B86">
            <w:pPr>
              <w:snapToGrid w:val="0"/>
              <w:spacing w:before="60" w:after="60"/>
              <w:jc w:val="left"/>
              <w:rPr>
                <w:del w:id="3622" w:author="Jason Rhee" w:date="2023-02-23T10:36:00Z"/>
                <w:sz w:val="16"/>
                <w:szCs w:val="16"/>
                <w:lang w:val="en-GB"/>
              </w:rPr>
            </w:pPr>
            <w:del w:id="3623" w:author="Jason Rhee" w:date="2023-02-23T10:36:00Z">
              <w:r w:rsidRPr="002A5288" w:rsidDel="000B3E51">
                <w:rPr>
                  <w:sz w:val="16"/>
                  <w:szCs w:val="16"/>
                  <w:lang w:val="en-GB"/>
                </w:rPr>
                <w:delText>Value</w:delText>
              </w:r>
            </w:del>
          </w:p>
        </w:tc>
        <w:tc>
          <w:tcPr>
            <w:tcW w:w="2977" w:type="dxa"/>
          </w:tcPr>
          <w:p w14:paraId="6A0D2AE1" w14:textId="37B6D96A" w:rsidR="00441B86" w:rsidRPr="002A5288" w:rsidDel="000B3E51" w:rsidRDefault="00441B86" w:rsidP="00441B86">
            <w:pPr>
              <w:snapToGrid w:val="0"/>
              <w:spacing w:before="60" w:after="60"/>
              <w:jc w:val="left"/>
              <w:rPr>
                <w:del w:id="3624" w:author="Jason Rhee" w:date="2023-02-23T10:36:00Z"/>
                <w:sz w:val="16"/>
                <w:szCs w:val="16"/>
                <w:lang w:val="en-GB"/>
              </w:rPr>
            </w:pPr>
            <w:del w:id="3625" w:author="Jason Rhee" w:date="2023-02-23T10:36:00Z">
              <w:r w:rsidDel="000B3E51">
                <w:rPr>
                  <w:rFonts w:cs="Arial"/>
                  <w:sz w:val="16"/>
                  <w:szCs w:val="16"/>
                  <w:lang w:val="en-US"/>
                </w:rPr>
                <w:delText>lowerLowWaterLargeT</w:delText>
              </w:r>
              <w:r w:rsidRPr="00DD7223" w:rsidDel="000B3E51">
                <w:rPr>
                  <w:rFonts w:cs="Arial"/>
                  <w:sz w:val="16"/>
                  <w:szCs w:val="16"/>
                  <w:lang w:val="en-US"/>
                </w:rPr>
                <w:delText>ide</w:delText>
              </w:r>
            </w:del>
          </w:p>
        </w:tc>
        <w:tc>
          <w:tcPr>
            <w:tcW w:w="3420" w:type="dxa"/>
          </w:tcPr>
          <w:p w14:paraId="1632DEE5" w14:textId="7CBF8654" w:rsidR="00441B86" w:rsidRPr="002A5288" w:rsidDel="000B3E51" w:rsidRDefault="00441B86" w:rsidP="00441B86">
            <w:pPr>
              <w:snapToGrid w:val="0"/>
              <w:spacing w:before="60" w:after="60"/>
              <w:jc w:val="left"/>
              <w:rPr>
                <w:del w:id="3626" w:author="Jason Rhee" w:date="2023-02-23T10:36:00Z"/>
                <w:sz w:val="16"/>
                <w:szCs w:val="16"/>
                <w:lang w:val="en-GB"/>
              </w:rPr>
            </w:pPr>
          </w:p>
        </w:tc>
        <w:tc>
          <w:tcPr>
            <w:tcW w:w="804" w:type="dxa"/>
          </w:tcPr>
          <w:p w14:paraId="389DB2E9" w14:textId="128492E7" w:rsidR="00441B86" w:rsidRPr="002A5288" w:rsidDel="000B3E51" w:rsidRDefault="00441B86" w:rsidP="00441B86">
            <w:pPr>
              <w:snapToGrid w:val="0"/>
              <w:spacing w:before="60" w:after="60"/>
              <w:jc w:val="center"/>
              <w:rPr>
                <w:del w:id="3627" w:author="Jason Rhee" w:date="2023-02-23T10:36:00Z"/>
                <w:sz w:val="16"/>
                <w:szCs w:val="16"/>
                <w:lang w:val="en-GB"/>
              </w:rPr>
            </w:pPr>
            <w:del w:id="3628" w:author="Jason Rhee" w:date="2023-02-23T10:36:00Z">
              <w:r w:rsidRPr="002455BA" w:rsidDel="000B3E51">
                <w:rPr>
                  <w:sz w:val="16"/>
                  <w:szCs w:val="16"/>
                </w:rPr>
                <w:delText>27</w:delText>
              </w:r>
            </w:del>
          </w:p>
        </w:tc>
        <w:tc>
          <w:tcPr>
            <w:tcW w:w="5415" w:type="dxa"/>
          </w:tcPr>
          <w:p w14:paraId="3F764C1C" w14:textId="03046C68" w:rsidR="00441B86" w:rsidRPr="002A5288" w:rsidDel="000B3E51" w:rsidRDefault="00441B86" w:rsidP="00441B86">
            <w:pPr>
              <w:snapToGrid w:val="0"/>
              <w:spacing w:before="60" w:after="60"/>
              <w:jc w:val="left"/>
              <w:rPr>
                <w:del w:id="3629" w:author="Jason Rhee" w:date="2023-02-23T10:36:00Z"/>
                <w:sz w:val="16"/>
                <w:szCs w:val="16"/>
                <w:lang w:val="en-GB"/>
              </w:rPr>
            </w:pPr>
          </w:p>
        </w:tc>
      </w:tr>
      <w:tr w:rsidR="00441B86" w:rsidRPr="002A5288" w:rsidDel="000B3E51" w14:paraId="28E6DAA7" w14:textId="5647A6E7" w:rsidTr="00B764EA">
        <w:trPr>
          <w:trHeight w:val="305"/>
          <w:del w:id="3630" w:author="Jason Rhee" w:date="2023-02-23T10:36:00Z"/>
        </w:trPr>
        <w:tc>
          <w:tcPr>
            <w:tcW w:w="1163" w:type="dxa"/>
          </w:tcPr>
          <w:p w14:paraId="54B3FBE4" w14:textId="4994219A" w:rsidR="00441B86" w:rsidRPr="002A5288" w:rsidDel="000B3E51" w:rsidRDefault="00441B86" w:rsidP="00441B86">
            <w:pPr>
              <w:snapToGrid w:val="0"/>
              <w:spacing w:before="60" w:after="60"/>
              <w:jc w:val="left"/>
              <w:rPr>
                <w:del w:id="3631" w:author="Jason Rhee" w:date="2023-02-23T10:36:00Z"/>
                <w:sz w:val="16"/>
                <w:szCs w:val="16"/>
                <w:lang w:val="en-GB"/>
              </w:rPr>
            </w:pPr>
            <w:del w:id="3632" w:author="Jason Rhee" w:date="2023-02-23T10:36:00Z">
              <w:r w:rsidRPr="002A5288" w:rsidDel="000B3E51">
                <w:rPr>
                  <w:sz w:val="16"/>
                  <w:szCs w:val="16"/>
                  <w:lang w:val="en-GB"/>
                </w:rPr>
                <w:delText>Value</w:delText>
              </w:r>
            </w:del>
          </w:p>
        </w:tc>
        <w:tc>
          <w:tcPr>
            <w:tcW w:w="2977" w:type="dxa"/>
          </w:tcPr>
          <w:p w14:paraId="17D34906" w14:textId="10E5966C" w:rsidR="00441B86" w:rsidRPr="00DD7223" w:rsidDel="000B3E51" w:rsidRDefault="00441B86" w:rsidP="00441B86">
            <w:pPr>
              <w:snapToGrid w:val="0"/>
              <w:spacing w:before="60" w:after="60"/>
              <w:jc w:val="left"/>
              <w:rPr>
                <w:del w:id="3633" w:author="Jason Rhee" w:date="2023-02-23T10:36:00Z"/>
                <w:rFonts w:cs="Arial"/>
                <w:sz w:val="16"/>
                <w:szCs w:val="16"/>
                <w:lang w:val="en-US"/>
              </w:rPr>
            </w:pPr>
            <w:del w:id="3634" w:author="Jason Rhee" w:date="2023-02-23T10:36:00Z">
              <w:r w:rsidDel="000B3E51">
                <w:rPr>
                  <w:rFonts w:cs="Arial"/>
                  <w:sz w:val="16"/>
                  <w:szCs w:val="16"/>
                  <w:lang w:val="en-US"/>
                </w:rPr>
                <w:delText>higherHighWaterLargeT</w:delText>
              </w:r>
              <w:r w:rsidRPr="00DD7223" w:rsidDel="000B3E51">
                <w:rPr>
                  <w:rFonts w:cs="Arial"/>
                  <w:sz w:val="16"/>
                  <w:szCs w:val="16"/>
                  <w:lang w:val="en-US"/>
                </w:rPr>
                <w:delText>ide</w:delText>
              </w:r>
            </w:del>
          </w:p>
        </w:tc>
        <w:tc>
          <w:tcPr>
            <w:tcW w:w="3420" w:type="dxa"/>
          </w:tcPr>
          <w:p w14:paraId="1FA533F0" w14:textId="52C87384" w:rsidR="00441B86" w:rsidRPr="002A5288" w:rsidDel="000B3E51" w:rsidRDefault="00441B86" w:rsidP="00441B86">
            <w:pPr>
              <w:snapToGrid w:val="0"/>
              <w:spacing w:before="60" w:after="60"/>
              <w:jc w:val="left"/>
              <w:rPr>
                <w:del w:id="3635" w:author="Jason Rhee" w:date="2023-02-23T10:36:00Z"/>
                <w:sz w:val="16"/>
                <w:szCs w:val="16"/>
                <w:lang w:val="en-GB"/>
              </w:rPr>
            </w:pPr>
          </w:p>
        </w:tc>
        <w:tc>
          <w:tcPr>
            <w:tcW w:w="804" w:type="dxa"/>
          </w:tcPr>
          <w:p w14:paraId="1FC63FFA" w14:textId="1962AC55" w:rsidR="00441B86" w:rsidRPr="002A5288" w:rsidDel="000B3E51" w:rsidRDefault="00441B86" w:rsidP="00441B86">
            <w:pPr>
              <w:snapToGrid w:val="0"/>
              <w:spacing w:before="60" w:after="60"/>
              <w:jc w:val="center"/>
              <w:rPr>
                <w:del w:id="3636" w:author="Jason Rhee" w:date="2023-02-23T10:36:00Z"/>
                <w:sz w:val="16"/>
                <w:szCs w:val="16"/>
                <w:lang w:val="en-GB"/>
              </w:rPr>
            </w:pPr>
            <w:del w:id="3637" w:author="Jason Rhee" w:date="2023-02-23T10:36:00Z">
              <w:r w:rsidRPr="002455BA" w:rsidDel="000B3E51">
                <w:rPr>
                  <w:sz w:val="16"/>
                  <w:szCs w:val="16"/>
                </w:rPr>
                <w:delText>28</w:delText>
              </w:r>
            </w:del>
          </w:p>
        </w:tc>
        <w:tc>
          <w:tcPr>
            <w:tcW w:w="5415" w:type="dxa"/>
          </w:tcPr>
          <w:p w14:paraId="417B0E78" w14:textId="7979F20C" w:rsidR="00441B86" w:rsidRPr="002A5288" w:rsidDel="000B3E51" w:rsidRDefault="00441B86" w:rsidP="00441B86">
            <w:pPr>
              <w:snapToGrid w:val="0"/>
              <w:spacing w:before="60" w:after="60"/>
              <w:jc w:val="left"/>
              <w:rPr>
                <w:del w:id="3638" w:author="Jason Rhee" w:date="2023-02-23T10:36:00Z"/>
                <w:sz w:val="16"/>
                <w:szCs w:val="16"/>
                <w:lang w:val="en-GB"/>
              </w:rPr>
            </w:pPr>
          </w:p>
        </w:tc>
      </w:tr>
      <w:tr w:rsidR="00441B86" w:rsidRPr="002A5288" w:rsidDel="000B3E51" w14:paraId="48516FBC" w14:textId="753C6AF8" w:rsidTr="00B764EA">
        <w:trPr>
          <w:trHeight w:val="305"/>
          <w:del w:id="3639" w:author="Jason Rhee" w:date="2023-02-23T10:36:00Z"/>
        </w:trPr>
        <w:tc>
          <w:tcPr>
            <w:tcW w:w="1163" w:type="dxa"/>
          </w:tcPr>
          <w:p w14:paraId="3B5EEFF7" w14:textId="03E48088" w:rsidR="00441B86" w:rsidRPr="002A5288" w:rsidDel="000B3E51" w:rsidRDefault="00441B86" w:rsidP="00441B86">
            <w:pPr>
              <w:snapToGrid w:val="0"/>
              <w:spacing w:before="60" w:after="60"/>
              <w:jc w:val="left"/>
              <w:rPr>
                <w:del w:id="3640" w:author="Jason Rhee" w:date="2023-02-23T10:36:00Z"/>
                <w:sz w:val="16"/>
                <w:szCs w:val="16"/>
                <w:lang w:val="en-GB"/>
              </w:rPr>
            </w:pPr>
            <w:del w:id="3641" w:author="Jason Rhee" w:date="2023-02-23T10:36:00Z">
              <w:r w:rsidRPr="002A5288" w:rsidDel="000B3E51">
                <w:rPr>
                  <w:sz w:val="16"/>
                  <w:szCs w:val="16"/>
                  <w:lang w:val="en-GB"/>
                </w:rPr>
                <w:delText>Value</w:delText>
              </w:r>
            </w:del>
          </w:p>
        </w:tc>
        <w:tc>
          <w:tcPr>
            <w:tcW w:w="2977" w:type="dxa"/>
          </w:tcPr>
          <w:p w14:paraId="4428B285" w14:textId="7F76C79B" w:rsidR="00441B86" w:rsidRPr="00DD7223" w:rsidDel="000B3E51" w:rsidRDefault="00441B86" w:rsidP="00441B86">
            <w:pPr>
              <w:snapToGrid w:val="0"/>
              <w:spacing w:before="60" w:after="60"/>
              <w:jc w:val="left"/>
              <w:rPr>
                <w:del w:id="3642" w:author="Jason Rhee" w:date="2023-02-23T10:36:00Z"/>
                <w:rFonts w:cs="Arial"/>
                <w:sz w:val="16"/>
                <w:szCs w:val="16"/>
                <w:lang w:val="en-US"/>
              </w:rPr>
            </w:pPr>
            <w:del w:id="3643" w:author="Jason Rhee" w:date="2023-02-23T10:36:00Z">
              <w:r w:rsidDel="000B3E51">
                <w:rPr>
                  <w:rFonts w:cs="Arial"/>
                  <w:sz w:val="16"/>
                  <w:szCs w:val="16"/>
                  <w:lang w:val="en-US"/>
                </w:rPr>
                <w:delText>nearlyHighestHighW</w:delText>
              </w:r>
              <w:r w:rsidRPr="00DD7223" w:rsidDel="000B3E51">
                <w:rPr>
                  <w:rFonts w:cs="Arial"/>
                  <w:sz w:val="16"/>
                  <w:szCs w:val="16"/>
                  <w:lang w:val="en-US"/>
                </w:rPr>
                <w:delText>ater</w:delText>
              </w:r>
            </w:del>
          </w:p>
        </w:tc>
        <w:tc>
          <w:tcPr>
            <w:tcW w:w="3420" w:type="dxa"/>
          </w:tcPr>
          <w:p w14:paraId="68555F59" w14:textId="0AD481D8" w:rsidR="00441B86" w:rsidRPr="002A5288" w:rsidDel="000B3E51" w:rsidRDefault="00441B86" w:rsidP="00441B86">
            <w:pPr>
              <w:snapToGrid w:val="0"/>
              <w:spacing w:before="60" w:after="60"/>
              <w:jc w:val="left"/>
              <w:rPr>
                <w:del w:id="3644" w:author="Jason Rhee" w:date="2023-02-23T10:36:00Z"/>
                <w:sz w:val="16"/>
                <w:szCs w:val="16"/>
                <w:lang w:val="en-GB"/>
              </w:rPr>
            </w:pPr>
          </w:p>
        </w:tc>
        <w:tc>
          <w:tcPr>
            <w:tcW w:w="804" w:type="dxa"/>
          </w:tcPr>
          <w:p w14:paraId="2E37BAAA" w14:textId="4D8B92D4" w:rsidR="00441B86" w:rsidRPr="002A5288" w:rsidDel="000B3E51" w:rsidRDefault="00441B86" w:rsidP="00441B86">
            <w:pPr>
              <w:snapToGrid w:val="0"/>
              <w:spacing w:before="60" w:after="60"/>
              <w:jc w:val="center"/>
              <w:rPr>
                <w:del w:id="3645" w:author="Jason Rhee" w:date="2023-02-23T10:36:00Z"/>
                <w:sz w:val="16"/>
                <w:szCs w:val="16"/>
                <w:lang w:val="en-GB"/>
              </w:rPr>
            </w:pPr>
            <w:del w:id="3646" w:author="Jason Rhee" w:date="2023-02-23T10:36:00Z">
              <w:r w:rsidRPr="002455BA" w:rsidDel="000B3E51">
                <w:rPr>
                  <w:sz w:val="16"/>
                  <w:szCs w:val="16"/>
                </w:rPr>
                <w:delText>29</w:delText>
              </w:r>
            </w:del>
          </w:p>
        </w:tc>
        <w:tc>
          <w:tcPr>
            <w:tcW w:w="5415" w:type="dxa"/>
          </w:tcPr>
          <w:p w14:paraId="5C2D137C" w14:textId="7E8CA900" w:rsidR="00441B86" w:rsidRPr="002A5288" w:rsidDel="000B3E51" w:rsidRDefault="00441B86" w:rsidP="00441B86">
            <w:pPr>
              <w:snapToGrid w:val="0"/>
              <w:spacing w:before="60" w:after="60"/>
              <w:jc w:val="left"/>
              <w:rPr>
                <w:del w:id="3647" w:author="Jason Rhee" w:date="2023-02-23T10:36:00Z"/>
                <w:sz w:val="16"/>
                <w:szCs w:val="16"/>
                <w:lang w:val="en-GB"/>
              </w:rPr>
            </w:pPr>
          </w:p>
        </w:tc>
      </w:tr>
      <w:tr w:rsidR="00441B86" w:rsidRPr="002A5288" w:rsidDel="000B3E51" w14:paraId="63FEFF3C" w14:textId="4F0D91C5" w:rsidTr="00B764EA">
        <w:trPr>
          <w:trHeight w:val="305"/>
          <w:del w:id="3648" w:author="Jason Rhee" w:date="2023-02-23T10:36:00Z"/>
        </w:trPr>
        <w:tc>
          <w:tcPr>
            <w:tcW w:w="1163" w:type="dxa"/>
          </w:tcPr>
          <w:p w14:paraId="77386A84" w14:textId="29F1405C" w:rsidR="00441B86" w:rsidRPr="002A5288" w:rsidDel="000B3E51" w:rsidRDefault="00441B86" w:rsidP="00441B86">
            <w:pPr>
              <w:snapToGrid w:val="0"/>
              <w:spacing w:before="60" w:after="60"/>
              <w:jc w:val="left"/>
              <w:rPr>
                <w:del w:id="3649" w:author="Jason Rhee" w:date="2023-02-23T10:36:00Z"/>
                <w:sz w:val="16"/>
                <w:szCs w:val="16"/>
                <w:lang w:val="en-GB"/>
              </w:rPr>
            </w:pPr>
            <w:del w:id="3650" w:author="Jason Rhee" w:date="2023-02-23T10:36:00Z">
              <w:r w:rsidRPr="002A5288" w:rsidDel="000B3E51">
                <w:rPr>
                  <w:sz w:val="16"/>
                  <w:szCs w:val="16"/>
                  <w:lang w:val="en-GB"/>
                </w:rPr>
                <w:delText>Value</w:delText>
              </w:r>
            </w:del>
          </w:p>
        </w:tc>
        <w:tc>
          <w:tcPr>
            <w:tcW w:w="2977" w:type="dxa"/>
          </w:tcPr>
          <w:p w14:paraId="4A5B4762" w14:textId="07FE4626" w:rsidR="00441B86" w:rsidRPr="00DD7223" w:rsidDel="000B3E51" w:rsidRDefault="00441B86" w:rsidP="00441B86">
            <w:pPr>
              <w:snapToGrid w:val="0"/>
              <w:spacing w:before="60" w:after="60"/>
              <w:jc w:val="left"/>
              <w:rPr>
                <w:del w:id="3651" w:author="Jason Rhee" w:date="2023-02-23T10:36:00Z"/>
                <w:rFonts w:cs="Arial"/>
                <w:sz w:val="16"/>
                <w:szCs w:val="16"/>
                <w:lang w:val="en-US"/>
              </w:rPr>
            </w:pPr>
            <w:del w:id="3652" w:author="Jason Rhee" w:date="2023-02-23T10:36:00Z">
              <w:r w:rsidDel="000B3E51">
                <w:rPr>
                  <w:rFonts w:cs="Arial"/>
                  <w:sz w:val="16"/>
                  <w:szCs w:val="16"/>
                  <w:lang w:val="en-US"/>
                </w:rPr>
                <w:delText>highestAstronomicalT</w:delText>
              </w:r>
              <w:r w:rsidRPr="00DD7223" w:rsidDel="000B3E51">
                <w:rPr>
                  <w:rFonts w:cs="Arial"/>
                  <w:sz w:val="16"/>
                  <w:szCs w:val="16"/>
                  <w:lang w:val="en-US"/>
                </w:rPr>
                <w:delText xml:space="preserve">ide </w:delText>
              </w:r>
            </w:del>
          </w:p>
        </w:tc>
        <w:tc>
          <w:tcPr>
            <w:tcW w:w="3420" w:type="dxa"/>
          </w:tcPr>
          <w:p w14:paraId="2ACE5724" w14:textId="40D5CD96" w:rsidR="00441B86" w:rsidRPr="002A5288" w:rsidDel="000B3E51" w:rsidRDefault="00441B86" w:rsidP="00441B86">
            <w:pPr>
              <w:snapToGrid w:val="0"/>
              <w:spacing w:before="60" w:after="60"/>
              <w:jc w:val="left"/>
              <w:rPr>
                <w:del w:id="3653" w:author="Jason Rhee" w:date="2023-02-23T10:36:00Z"/>
                <w:sz w:val="16"/>
                <w:szCs w:val="16"/>
                <w:lang w:val="en-GB"/>
              </w:rPr>
            </w:pPr>
          </w:p>
        </w:tc>
        <w:tc>
          <w:tcPr>
            <w:tcW w:w="804" w:type="dxa"/>
          </w:tcPr>
          <w:p w14:paraId="48F1C011" w14:textId="688428B6" w:rsidR="00441B86" w:rsidRPr="002A5288" w:rsidDel="000B3E51" w:rsidRDefault="00441B86" w:rsidP="00441B86">
            <w:pPr>
              <w:snapToGrid w:val="0"/>
              <w:spacing w:before="60" w:after="60"/>
              <w:jc w:val="center"/>
              <w:rPr>
                <w:del w:id="3654" w:author="Jason Rhee" w:date="2023-02-23T10:36:00Z"/>
                <w:sz w:val="16"/>
                <w:szCs w:val="16"/>
                <w:lang w:val="en-GB"/>
              </w:rPr>
            </w:pPr>
            <w:del w:id="3655" w:author="Jason Rhee" w:date="2023-02-23T10:36:00Z">
              <w:r w:rsidRPr="002455BA" w:rsidDel="000B3E51">
                <w:rPr>
                  <w:sz w:val="16"/>
                  <w:szCs w:val="16"/>
                </w:rPr>
                <w:delText>30</w:delText>
              </w:r>
            </w:del>
          </w:p>
        </w:tc>
        <w:tc>
          <w:tcPr>
            <w:tcW w:w="5415" w:type="dxa"/>
          </w:tcPr>
          <w:p w14:paraId="3A0B711C" w14:textId="6C27D46F" w:rsidR="00441B86" w:rsidRPr="002A5288" w:rsidDel="000B3E51" w:rsidRDefault="00441B86" w:rsidP="00441B86">
            <w:pPr>
              <w:snapToGrid w:val="0"/>
              <w:spacing w:before="60" w:after="60"/>
              <w:jc w:val="left"/>
              <w:rPr>
                <w:del w:id="3656" w:author="Jason Rhee" w:date="2023-02-23T10:36:00Z"/>
                <w:sz w:val="16"/>
                <w:szCs w:val="16"/>
                <w:lang w:val="en-GB"/>
              </w:rPr>
            </w:pPr>
            <w:del w:id="3657" w:author="Jason Rhee" w:date="2023-02-23T10:36:00Z">
              <w:r w:rsidRPr="002455BA" w:rsidDel="000B3E51">
                <w:rPr>
                  <w:sz w:val="16"/>
                  <w:szCs w:val="16"/>
                </w:rPr>
                <w:delText>(HAT)</w:delText>
              </w:r>
            </w:del>
          </w:p>
        </w:tc>
      </w:tr>
    </w:tbl>
    <w:p w14:paraId="48928640" w14:textId="569E1EB0" w:rsidR="00C1698B" w:rsidDel="000B3E51" w:rsidRDefault="00C1698B" w:rsidP="00441B86">
      <w:pPr>
        <w:spacing w:before="0" w:after="0"/>
        <w:rPr>
          <w:del w:id="3658" w:author="Jason Rhee" w:date="2023-02-23T10:36:00Z"/>
        </w:rPr>
      </w:pPr>
    </w:p>
    <w:p w14:paraId="64CDFAA9" w14:textId="4BB7BB75" w:rsidR="002F5156" w:rsidRDefault="002F5156">
      <w:pPr>
        <w:tabs>
          <w:tab w:val="left" w:pos="4153"/>
        </w:tabs>
        <w:rPr>
          <w:ins w:id="3659" w:author="Jason Rhee" w:date="2023-02-23T12:48:00Z"/>
          <w:i/>
        </w:rPr>
        <w:pPrChange w:id="3660" w:author="Jason Rhee" w:date="2023-02-23T20:01:00Z">
          <w:pPr/>
        </w:pPrChange>
      </w:pPr>
      <w:del w:id="3661" w:author="Jason Rhee" w:date="2023-02-23T10:36:00Z">
        <w:r w:rsidRPr="002455BA" w:rsidDel="000B3E51">
          <w:delText xml:space="preserve">Note: The numeric codes are the codes specified in the IHO GI Registry for the equivalent listed values of the IHO Hydro domain attribute </w:delText>
        </w:r>
        <w:r w:rsidRPr="002455BA" w:rsidDel="000B3E51">
          <w:rPr>
            <w:i/>
          </w:rPr>
          <w:delText xml:space="preserve">Vertical datum, </w:delText>
        </w:r>
        <w:r w:rsidRPr="002455BA" w:rsidDel="000B3E51">
          <w:delText>since the registry does not at present (</w:delText>
        </w:r>
        <w:r w:rsidDel="000B3E51">
          <w:delText>March 2019</w:delText>
        </w:r>
        <w:r w:rsidRPr="002455BA" w:rsidDel="000B3E51">
          <w:delText>) contain entries for exchange set metadata and dataset metadata attributes</w:delText>
        </w:r>
        <w:r w:rsidRPr="002455BA" w:rsidDel="000B3E51">
          <w:rPr>
            <w:i/>
          </w:rPr>
          <w:delText>.</w:delText>
        </w:r>
      </w:del>
      <w:ins w:id="3662" w:author="Jason Rhee" w:date="2023-02-23T20:01:00Z">
        <w:r w:rsidR="00C60894">
          <w:rPr>
            <w:i/>
          </w:rPr>
          <w:tab/>
        </w:r>
      </w:ins>
    </w:p>
    <w:p w14:paraId="41A06DE7" w14:textId="55CF1658" w:rsidR="00431198" w:rsidRDefault="00431198" w:rsidP="002721B0">
      <w:pPr>
        <w:pStyle w:val="Heading3"/>
        <w:rPr>
          <w:ins w:id="3663" w:author="Jason Rhee" w:date="2023-02-23T12:49:00Z"/>
        </w:rPr>
      </w:pPr>
      <w:ins w:id="3664" w:author="Jason Rhee" w:date="2023-02-23T12:49:00Z">
        <w:r>
          <w:t>S100_Purpose</w:t>
        </w:r>
      </w:ins>
    </w:p>
    <w:p w14:paraId="00E0A9E4" w14:textId="06744641" w:rsidR="00EB7DF8" w:rsidRDefault="00EB7DF8" w:rsidP="00431198">
      <w:pPr>
        <w:rPr>
          <w:ins w:id="3665" w:author="Jason Rhee" w:date="2023-02-23T17:56:00Z"/>
        </w:rPr>
      </w:pPr>
      <w:ins w:id="3666" w:author="Jason Rhee" w:date="2023-02-23T17:55:00Z">
        <w:r>
          <w:rPr>
            <w:lang w:val="en-GB" w:eastAsia="ja-JP"/>
          </w:rPr>
          <w:t xml:space="preserve">S-129 uses </w:t>
        </w:r>
        <w:r w:rsidRPr="002237E0">
          <w:t>S100_Purpose</w:t>
        </w:r>
        <w:r>
          <w:t xml:space="preserve"> as detailed in </w:t>
        </w:r>
        <w:r w:rsidRPr="00CC1849">
          <w:rPr>
            <w:highlight w:val="yellow"/>
            <w:rPrChange w:id="3667" w:author="Perryman, Lindsay" w:date="2023-03-02T17:01:00Z">
              <w:rPr/>
            </w:rPrChange>
          </w:rPr>
          <w:t>S-100 Part 17, Clause 17-4.5</w:t>
        </w:r>
        <w:r>
          <w:t>, without modification.</w:t>
        </w:r>
      </w:ins>
    </w:p>
    <w:p w14:paraId="35B7DB45" w14:textId="77777777" w:rsidR="00EB7DF8" w:rsidRDefault="00EB7DF8" w:rsidP="00431198">
      <w:pPr>
        <w:rPr>
          <w:ins w:id="3668" w:author="Jason Rhee" w:date="2023-02-23T12:50:00Z"/>
        </w:rPr>
      </w:pPr>
    </w:p>
    <w:p w14:paraId="490E5E38" w14:textId="584EA77E" w:rsidR="00ED3433" w:rsidRDefault="00ED3433" w:rsidP="002721B0">
      <w:pPr>
        <w:pStyle w:val="Heading3"/>
        <w:rPr>
          <w:ins w:id="3669" w:author="Jason Rhee" w:date="2023-02-23T12:55:00Z"/>
        </w:rPr>
      </w:pPr>
      <w:ins w:id="3670" w:author="Jason Rhee" w:date="2023-02-23T12:51:00Z">
        <w:r>
          <w:t>S100_TemporalExtent</w:t>
        </w:r>
      </w:ins>
    </w:p>
    <w:p w14:paraId="7911382D" w14:textId="79E13573" w:rsidR="00EB7DF8" w:rsidRDefault="00EB7DF8" w:rsidP="006E34F0">
      <w:pPr>
        <w:rPr>
          <w:ins w:id="3671" w:author="Jason Rhee" w:date="2023-02-23T20:08:00Z"/>
        </w:rPr>
      </w:pPr>
      <w:ins w:id="3672" w:author="Jason Rhee" w:date="2023-02-23T17:56:00Z">
        <w:r>
          <w:rPr>
            <w:lang w:val="en-GB" w:eastAsia="ja-JP"/>
          </w:rPr>
          <w:t xml:space="preserve">S-129 uses </w:t>
        </w:r>
        <w:r w:rsidRPr="002237E0">
          <w:t>S100_</w:t>
        </w:r>
        <w:r>
          <w:t xml:space="preserve">TemporalExtent as detailed in </w:t>
        </w:r>
        <w:r w:rsidRPr="00CC1849">
          <w:rPr>
            <w:highlight w:val="yellow"/>
            <w:rPrChange w:id="3673" w:author="Perryman, Lindsay" w:date="2023-03-02T17:01:00Z">
              <w:rPr/>
            </w:rPrChange>
          </w:rPr>
          <w:t>S-100 Part 17, Clause 17-4.5</w:t>
        </w:r>
        <w:r>
          <w:t>, without modification.</w:t>
        </w:r>
      </w:ins>
    </w:p>
    <w:p w14:paraId="6261F7F5" w14:textId="77777777" w:rsidR="00EB7DF8" w:rsidRPr="00141FF3" w:rsidRDefault="00EB7DF8" w:rsidP="006E34F0">
      <w:pPr>
        <w:rPr>
          <w:lang w:val="en-GB" w:eastAsia="ja-JP"/>
        </w:rPr>
      </w:pPr>
    </w:p>
    <w:p w14:paraId="38351CD8" w14:textId="4DC24DCD" w:rsidR="00C1698B" w:rsidRDefault="00C1698B">
      <w:pPr>
        <w:pStyle w:val="Heading3"/>
        <w:rPr>
          <w:ins w:id="3674" w:author="Jason Rhee" w:date="2023-02-23T18:00:00Z"/>
        </w:rPr>
        <w:pPrChange w:id="3675" w:author="Jason Rhee" w:date="2023-02-24T09:29:00Z">
          <w:pPr>
            <w:pStyle w:val="Heading3"/>
            <w:tabs>
              <w:tab w:val="clear" w:pos="426"/>
              <w:tab w:val="clear" w:pos="660"/>
              <w:tab w:val="left" w:pos="709"/>
            </w:tabs>
            <w:spacing w:line="240" w:lineRule="auto"/>
          </w:pPr>
        </w:pPrChange>
      </w:pPr>
      <w:bookmarkStart w:id="3676" w:name="_Toc512925146"/>
      <w:r w:rsidRPr="007C307C">
        <w:t>S100_</w:t>
      </w:r>
      <w:del w:id="3677" w:author="Jason Rhee" w:date="2023-02-23T10:38:00Z">
        <w:r w:rsidRPr="007C307C" w:rsidDel="00973B41">
          <w:delText>DataFormat</w:delText>
        </w:r>
      </w:del>
      <w:bookmarkEnd w:id="3676"/>
      <w:ins w:id="3678" w:author="Jason Rhee" w:date="2023-02-23T10:38:00Z">
        <w:r w:rsidR="00973B41">
          <w:t>Encoding</w:t>
        </w:r>
        <w:r w:rsidR="00973B41" w:rsidRPr="007C307C">
          <w:t>Format</w:t>
        </w:r>
      </w:ins>
    </w:p>
    <w:p w14:paraId="322F9F18" w14:textId="5004BBC0" w:rsidR="00DE33C8" w:rsidRPr="00EF0673" w:rsidRDefault="00DE33C8" w:rsidP="00EF0673">
      <w:pPr>
        <w:rPr>
          <w:lang w:val="en-GB" w:eastAsia="ja-JP"/>
        </w:rPr>
      </w:pPr>
      <w:ins w:id="3679" w:author="Jason Rhee" w:date="2023-02-23T18:00:00Z">
        <w:r w:rsidRPr="00FE254E">
          <w:rPr>
            <w:lang w:val="en-GB" w:eastAsia="ja-JP"/>
          </w:rPr>
          <w:t>S-12</w:t>
        </w:r>
        <w:r>
          <w:rPr>
            <w:lang w:val="en-GB" w:eastAsia="ja-JP"/>
          </w:rPr>
          <w:t>9</w:t>
        </w:r>
        <w:r w:rsidRPr="00FE254E">
          <w:rPr>
            <w:lang w:val="en-GB" w:eastAsia="ja-JP"/>
          </w:rPr>
          <w:t xml:space="preserve"> uses S100_</w:t>
        </w:r>
        <w:proofErr w:type="spellStart"/>
        <w:r>
          <w:t>Encoding</w:t>
        </w:r>
        <w:r w:rsidRPr="007C307C">
          <w:t>Format</w:t>
        </w:r>
        <w:proofErr w:type="spellEnd"/>
        <w:r w:rsidRPr="00FE254E">
          <w:rPr>
            <w:lang w:val="en-GB" w:eastAsia="ja-JP"/>
          </w:rPr>
          <w:t xml:space="preserve"> with a restriction on the allowed values to permit only the S-100 </w:t>
        </w:r>
      </w:ins>
      <w:ins w:id="3680" w:author="Jason Rhee" w:date="2023-02-23T18:01:00Z">
        <w:r>
          <w:rPr>
            <w:lang w:val="en-GB" w:eastAsia="ja-JP"/>
          </w:rPr>
          <w:t>GML</w:t>
        </w:r>
      </w:ins>
      <w:ins w:id="3681" w:author="Jason Rhee" w:date="2023-02-23T18:00:00Z">
        <w:r w:rsidRPr="00FE254E">
          <w:rPr>
            <w:lang w:val="en-GB" w:eastAsia="ja-JP"/>
          </w:rPr>
          <w:t xml:space="preserve"> format for S-12</w:t>
        </w:r>
      </w:ins>
      <w:ins w:id="3682" w:author="Jason Rhee" w:date="2023-02-23T18:01:00Z">
        <w:r>
          <w:rPr>
            <w:lang w:val="en-GB" w:eastAsia="ja-JP"/>
          </w:rPr>
          <w:t>9</w:t>
        </w:r>
      </w:ins>
      <w:ins w:id="3683" w:author="Jason Rhee" w:date="2023-02-23T18:00:00Z">
        <w:r w:rsidRPr="00FE254E">
          <w:rPr>
            <w:lang w:val="en-GB" w:eastAsia="ja-JP"/>
          </w:rPr>
          <w:t xml:space="preserve"> datasets.</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B764EA">
        <w:trPr>
          <w:cantSplit/>
          <w:trHeight w:val="277"/>
        </w:trPr>
        <w:tc>
          <w:tcPr>
            <w:tcW w:w="1163" w:type="dxa"/>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11E37141" w:rsidR="002F5156" w:rsidRPr="002A5288" w:rsidRDefault="002F5156" w:rsidP="00C1698B">
            <w:pPr>
              <w:snapToGrid w:val="0"/>
              <w:spacing w:before="60" w:after="60"/>
              <w:jc w:val="left"/>
              <w:rPr>
                <w:sz w:val="16"/>
                <w:szCs w:val="16"/>
                <w:lang w:val="en-GB"/>
              </w:rPr>
            </w:pPr>
            <w:r w:rsidRPr="002A5288">
              <w:rPr>
                <w:sz w:val="16"/>
                <w:szCs w:val="16"/>
                <w:lang w:val="en-GB"/>
              </w:rPr>
              <w:t>S100_</w:t>
            </w:r>
            <w:ins w:id="3684" w:author="Jason Rhee" w:date="2023-02-23T10:38:00Z">
              <w:r w:rsidR="00973B41">
                <w:rPr>
                  <w:sz w:val="16"/>
                  <w:szCs w:val="16"/>
                  <w:lang w:val="en-GB"/>
                </w:rPr>
                <w:t>Encoding</w:t>
              </w:r>
            </w:ins>
            <w:del w:id="3685" w:author="Jason Rhee" w:date="2023-02-23T10:38:00Z">
              <w:r w:rsidRPr="002A5288" w:rsidDel="00973B41">
                <w:rPr>
                  <w:sz w:val="16"/>
                  <w:szCs w:val="16"/>
                  <w:lang w:val="en-GB"/>
                </w:rPr>
                <w:delText>Data</w:delText>
              </w:r>
            </w:del>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ins w:id="3686" w:author="Jason Rhee" w:date="2023-02-23T12:22:00Z">
              <w:r w:rsidR="00AD29FD">
                <w:rPr>
                  <w:sz w:val="16"/>
                  <w:szCs w:val="16"/>
                  <w:lang w:val="en-GB"/>
                </w:rPr>
                <w:t xml:space="preserve"> </w:t>
              </w:r>
            </w:ins>
          </w:p>
        </w:tc>
      </w:tr>
      <w:tr w:rsidR="002F5156" w:rsidRPr="002A5288" w:rsidDel="00103A4B" w14:paraId="61583C33" w14:textId="779F801A" w:rsidTr="00B764EA">
        <w:trPr>
          <w:cantSplit/>
          <w:trHeight w:val="277"/>
          <w:del w:id="3687" w:author="Jason Rhee" w:date="2023-02-23T11:37:00Z"/>
        </w:trPr>
        <w:tc>
          <w:tcPr>
            <w:tcW w:w="1163" w:type="dxa"/>
          </w:tcPr>
          <w:p w14:paraId="09CDE028" w14:textId="115B8EF7" w:rsidR="002F5156" w:rsidRPr="002A5288" w:rsidDel="00103A4B" w:rsidRDefault="002F5156" w:rsidP="00C1698B">
            <w:pPr>
              <w:snapToGrid w:val="0"/>
              <w:spacing w:before="60" w:after="60"/>
              <w:jc w:val="left"/>
              <w:rPr>
                <w:del w:id="3688" w:author="Jason Rhee" w:date="2023-02-23T11:37:00Z"/>
                <w:sz w:val="16"/>
                <w:szCs w:val="16"/>
                <w:lang w:val="en-GB"/>
              </w:rPr>
            </w:pPr>
            <w:del w:id="3689" w:author="Jason Rhee" w:date="2023-02-23T11:37:00Z">
              <w:r w:rsidDel="00103A4B">
                <w:rPr>
                  <w:sz w:val="16"/>
                  <w:szCs w:val="16"/>
                  <w:lang w:val="en-GB"/>
                </w:rPr>
                <w:delText>LUA</w:delText>
              </w:r>
            </w:del>
          </w:p>
        </w:tc>
        <w:tc>
          <w:tcPr>
            <w:tcW w:w="2977" w:type="dxa"/>
          </w:tcPr>
          <w:p w14:paraId="3A1D05B8" w14:textId="064EEFB7" w:rsidR="002F5156" w:rsidRPr="002A5288" w:rsidDel="00103A4B" w:rsidRDefault="002F5156" w:rsidP="00C1698B">
            <w:pPr>
              <w:snapToGrid w:val="0"/>
              <w:spacing w:before="60" w:after="60"/>
              <w:jc w:val="left"/>
              <w:rPr>
                <w:del w:id="3690" w:author="Jason Rhee" w:date="2023-02-23T11:37:00Z"/>
                <w:sz w:val="16"/>
                <w:szCs w:val="16"/>
                <w:lang w:val="en-GB"/>
              </w:rPr>
            </w:pPr>
            <w:del w:id="3691" w:author="Jason Rhee" w:date="2023-02-23T11:37:00Z">
              <w:r w:rsidDel="00103A4B">
                <w:rPr>
                  <w:sz w:val="16"/>
                  <w:szCs w:val="16"/>
                  <w:lang w:val="en-GB"/>
                </w:rPr>
                <w:delText>S100_DataFormat</w:delText>
              </w:r>
            </w:del>
          </w:p>
        </w:tc>
        <w:tc>
          <w:tcPr>
            <w:tcW w:w="3420" w:type="dxa"/>
          </w:tcPr>
          <w:p w14:paraId="06713D9D" w14:textId="7B3B421B" w:rsidR="002F5156" w:rsidDel="00103A4B" w:rsidRDefault="002F5156" w:rsidP="00C1698B">
            <w:pPr>
              <w:snapToGrid w:val="0"/>
              <w:spacing w:before="60" w:after="60"/>
              <w:jc w:val="left"/>
              <w:rPr>
                <w:del w:id="3692" w:author="Jason Rhee" w:date="2023-02-23T11:37:00Z"/>
                <w:sz w:val="16"/>
                <w:szCs w:val="16"/>
                <w:lang w:val="en-GB"/>
              </w:rPr>
            </w:pPr>
            <w:del w:id="3693" w:author="Jason Rhee" w:date="2023-02-23T11:37:00Z">
              <w:r w:rsidDel="00103A4B">
                <w:rPr>
                  <w:sz w:val="16"/>
                  <w:szCs w:val="16"/>
                  <w:lang w:val="en-GB"/>
                </w:rPr>
                <w:delText>LUA script file for transformation processing</w:delText>
              </w:r>
            </w:del>
          </w:p>
        </w:tc>
        <w:tc>
          <w:tcPr>
            <w:tcW w:w="804" w:type="dxa"/>
          </w:tcPr>
          <w:p w14:paraId="41555460" w14:textId="2B6400A8" w:rsidR="002F5156" w:rsidRPr="002A5288" w:rsidDel="00103A4B" w:rsidRDefault="002F5156" w:rsidP="00C1698B">
            <w:pPr>
              <w:snapToGrid w:val="0"/>
              <w:spacing w:before="60" w:after="60"/>
              <w:jc w:val="center"/>
              <w:rPr>
                <w:del w:id="3694" w:author="Jason Rhee" w:date="2023-02-23T11:37:00Z"/>
                <w:sz w:val="16"/>
                <w:szCs w:val="16"/>
                <w:lang w:val="en-GB"/>
              </w:rPr>
            </w:pPr>
          </w:p>
        </w:tc>
        <w:tc>
          <w:tcPr>
            <w:tcW w:w="5439" w:type="dxa"/>
          </w:tcPr>
          <w:p w14:paraId="7684D7D0" w14:textId="7E6158FB" w:rsidR="002F5156" w:rsidRPr="002A5288" w:rsidDel="00103A4B" w:rsidRDefault="002F5156" w:rsidP="00C1698B">
            <w:pPr>
              <w:snapToGrid w:val="0"/>
              <w:spacing w:before="60" w:after="60"/>
              <w:jc w:val="left"/>
              <w:rPr>
                <w:del w:id="3695" w:author="Jason Rhee" w:date="2023-02-23T11:37:00Z"/>
                <w:sz w:val="16"/>
                <w:szCs w:val="16"/>
                <w:lang w:val="en-GB"/>
              </w:rPr>
            </w:pPr>
            <w:del w:id="3696" w:author="Jason Rhee" w:date="2023-02-23T11:37:00Z">
              <w:r w:rsidDel="00103A4B">
                <w:rPr>
                  <w:sz w:val="16"/>
                  <w:szCs w:val="16"/>
                  <w:lang w:val="en-GB"/>
                </w:rPr>
                <w:delText>-</w:delText>
              </w:r>
            </w:del>
          </w:p>
        </w:tc>
      </w:tr>
    </w:tbl>
    <w:p w14:paraId="110A5CA7" w14:textId="77777777" w:rsidR="00C1698B" w:rsidRPr="007C307C" w:rsidRDefault="00C1698B" w:rsidP="002F5156">
      <w:pPr>
        <w:spacing w:before="0" w:after="0"/>
        <w:rPr>
          <w:lang w:val="en-GB"/>
        </w:rPr>
      </w:pPr>
    </w:p>
    <w:p w14:paraId="55912A44" w14:textId="52DD93C3" w:rsidR="00C1698B" w:rsidRDefault="00C1698B">
      <w:pPr>
        <w:pStyle w:val="Heading3"/>
        <w:rPr>
          <w:ins w:id="3697" w:author="Jason Rhee" w:date="2023-02-23T18:01:00Z"/>
        </w:rPr>
        <w:pPrChange w:id="3698" w:author="Jason Rhee" w:date="2023-02-24T09:29:00Z">
          <w:pPr>
            <w:pStyle w:val="Heading3"/>
            <w:tabs>
              <w:tab w:val="clear" w:pos="426"/>
              <w:tab w:val="clear" w:pos="660"/>
              <w:tab w:val="left" w:pos="709"/>
            </w:tabs>
            <w:spacing w:line="240" w:lineRule="auto"/>
          </w:pPr>
        </w:pPrChange>
      </w:pPr>
      <w:bookmarkStart w:id="3699" w:name="_Toc512925147"/>
      <w:bookmarkStart w:id="3700" w:name="_Hlk513114082"/>
      <w:r w:rsidRPr="007C307C">
        <w:t>S100_ProductSpecification</w:t>
      </w:r>
      <w:bookmarkEnd w:id="3699"/>
    </w:p>
    <w:p w14:paraId="197A903C" w14:textId="10FBF6CE" w:rsidR="0005691F" w:rsidRPr="00EF0673" w:rsidRDefault="0005691F" w:rsidP="00EF0673">
      <w:pPr>
        <w:rPr>
          <w:lang w:val="en-GB" w:eastAsia="ja-JP"/>
        </w:rPr>
      </w:pPr>
      <w:ins w:id="3701" w:author="Jason Rhee" w:date="2023-02-23T18:01: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ProductSpecification</w:t>
        </w:r>
        <w:proofErr w:type="spellEnd"/>
        <w:r>
          <w:rPr>
            <w:lang w:val="en-GB"/>
          </w:rPr>
          <w:t xml:space="preserve">, as detailed in </w:t>
        </w:r>
        <w:r w:rsidRPr="00CC1849">
          <w:rPr>
            <w:highlight w:val="yellow"/>
            <w:lang w:val="en-GB"/>
            <w:rPrChange w:id="3702" w:author="Perryman, Lindsay" w:date="2023-03-02T17:01:00Z">
              <w:rPr>
                <w:lang w:val="en-GB"/>
              </w:rPr>
            </w:rPrChange>
          </w:rPr>
          <w:t>S-100 Part 17, Clause 17-4.5,</w:t>
        </w:r>
        <w:r>
          <w:rPr>
            <w:lang w:val="en-GB"/>
          </w:rPr>
          <w:t xml:space="preserve"> with </w:t>
        </w:r>
        <w:r w:rsidRPr="00DA3CC9">
          <w:rPr>
            <w:lang w:val="en-GB"/>
          </w:rPr>
          <w:t xml:space="preserve">certain attributes and roles </w:t>
        </w:r>
        <w:del w:id="3703" w:author="Perryman, Lindsay" w:date="2023-03-02T17:01:00Z">
          <w:r w:rsidDel="00CC1849">
            <w:rPr>
              <w:lang w:val="en-GB"/>
            </w:rPr>
            <w:delText>restrcied</w:delText>
          </w:r>
        </w:del>
      </w:ins>
      <w:ins w:id="3704" w:author="Perryman, Lindsay" w:date="2023-03-02T17:01:00Z">
        <w:r w:rsidR="00CC1849">
          <w:rPr>
            <w:lang w:val="en-GB"/>
          </w:rPr>
          <w:t>restric</w:t>
        </w:r>
      </w:ins>
      <w:ins w:id="3705" w:author="Perryman, Lindsay" w:date="2023-03-02T17:02:00Z">
        <w:r w:rsidR="00CC1849">
          <w:rPr>
            <w:lang w:val="en-GB"/>
          </w:rPr>
          <w:t>ted</w:t>
        </w:r>
      </w:ins>
      <w:ins w:id="3706" w:author="Jason Rhee" w:date="2023-02-23T18:01:00Z">
        <w:r>
          <w:rPr>
            <w:lang w:val="en-GB"/>
          </w:rPr>
          <w:t xml:space="preserve">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FD0393">
        <w:trPr>
          <w:trHeight w:val="153"/>
        </w:trPr>
        <w:tc>
          <w:tcPr>
            <w:tcW w:w="1106" w:type="dxa"/>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DA7A685" w14:textId="7F94887E" w:rsidR="00C1698B" w:rsidRPr="002F5156" w:rsidRDefault="00C1698B" w:rsidP="00763867">
            <w:pPr>
              <w:snapToGrid w:val="0"/>
              <w:spacing w:before="60" w:after="60"/>
              <w:jc w:val="left"/>
              <w:rPr>
                <w:sz w:val="16"/>
                <w:szCs w:val="16"/>
                <w:lang w:val="en-GB"/>
              </w:rPr>
            </w:pPr>
            <w:r w:rsidRPr="002F5156">
              <w:rPr>
                <w:rFonts w:cs="Arial"/>
                <w:sz w:val="16"/>
                <w:szCs w:val="16"/>
              </w:rPr>
              <w:t>1.</w:t>
            </w:r>
            <w:del w:id="3707" w:author="Jason Rhee" w:date="2023-03-06T12:16:00Z">
              <w:r w:rsidRPr="002F5156" w:rsidDel="00B957B2">
                <w:rPr>
                  <w:rFonts w:cs="Arial"/>
                  <w:sz w:val="16"/>
                  <w:szCs w:val="16"/>
                </w:rPr>
                <w:delText>0</w:delText>
              </w:r>
            </w:del>
            <w:ins w:id="3708" w:author="Jason Rhee" w:date="2023-03-06T12:16:00Z">
              <w:r w:rsidR="00B957B2">
                <w:rPr>
                  <w:rFonts w:cs="Arial"/>
                  <w:sz w:val="16"/>
                  <w:szCs w:val="16"/>
                </w:rPr>
                <w:t>1</w:t>
              </w:r>
            </w:ins>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ins w:id="3709" w:author="Jason Rhee" w:date="2023-02-23T12:58:00Z"/>
        </w:trPr>
        <w:tc>
          <w:tcPr>
            <w:tcW w:w="1106" w:type="dxa"/>
          </w:tcPr>
          <w:p w14:paraId="1D93712E" w14:textId="25BDE148" w:rsidR="00FD0393" w:rsidRPr="002A5288" w:rsidRDefault="00FD0393" w:rsidP="00FD0393">
            <w:pPr>
              <w:snapToGrid w:val="0"/>
              <w:spacing w:before="60" w:after="60"/>
              <w:jc w:val="left"/>
              <w:rPr>
                <w:ins w:id="3710" w:author="Jason Rhee" w:date="2023-02-23T12:58:00Z"/>
                <w:sz w:val="16"/>
                <w:szCs w:val="16"/>
                <w:lang w:val="en-GB"/>
              </w:rPr>
            </w:pPr>
            <w:ins w:id="3711" w:author="Jason Rhee" w:date="2023-02-23T12:58:00Z">
              <w:r>
                <w:rPr>
                  <w:sz w:val="16"/>
                  <w:szCs w:val="16"/>
                  <w:lang w:val="en-GB"/>
                </w:rPr>
                <w:t>Attribute</w:t>
              </w:r>
            </w:ins>
          </w:p>
        </w:tc>
        <w:tc>
          <w:tcPr>
            <w:tcW w:w="3034" w:type="dxa"/>
          </w:tcPr>
          <w:p w14:paraId="3C69A3F3" w14:textId="489418A9" w:rsidR="00FD0393" w:rsidRPr="002A5288" w:rsidRDefault="00FD0393" w:rsidP="00FD0393">
            <w:pPr>
              <w:snapToGrid w:val="0"/>
              <w:spacing w:before="60" w:after="60"/>
              <w:jc w:val="left"/>
              <w:rPr>
                <w:ins w:id="3712" w:author="Jason Rhee" w:date="2023-02-23T12:58:00Z"/>
                <w:sz w:val="16"/>
                <w:szCs w:val="16"/>
                <w:lang w:val="en-GB"/>
              </w:rPr>
            </w:pPr>
            <w:proofErr w:type="spellStart"/>
            <w:ins w:id="3713" w:author="Jason Rhee" w:date="2023-02-23T12:59:00Z">
              <w:r>
                <w:rPr>
                  <w:sz w:val="16"/>
                  <w:szCs w:val="16"/>
                  <w:lang w:val="en-GB"/>
                </w:rPr>
                <w:t>productIdentifer</w:t>
              </w:r>
            </w:ins>
            <w:proofErr w:type="spellEnd"/>
          </w:p>
        </w:tc>
        <w:tc>
          <w:tcPr>
            <w:tcW w:w="3420" w:type="dxa"/>
          </w:tcPr>
          <w:p w14:paraId="3BC3863E" w14:textId="7482F7BD" w:rsidR="00FD0393" w:rsidRPr="002A5288" w:rsidRDefault="00FD0393" w:rsidP="00FD0393">
            <w:pPr>
              <w:snapToGrid w:val="0"/>
              <w:spacing w:before="60" w:after="60"/>
              <w:jc w:val="left"/>
              <w:rPr>
                <w:ins w:id="3714" w:author="Jason Rhee" w:date="2023-02-23T12:58:00Z"/>
                <w:sz w:val="16"/>
                <w:szCs w:val="16"/>
                <w:lang w:val="en-GB"/>
              </w:rPr>
            </w:pPr>
            <w:ins w:id="3715" w:author="Jason Rhee" w:date="2023-02-23T12:59:00Z">
              <w:r>
                <w:rPr>
                  <w:sz w:val="16"/>
                  <w:szCs w:val="16"/>
                  <w:lang w:val="en-GB"/>
                </w:rPr>
                <w:t>Machine readable unique identifier of a product type</w:t>
              </w:r>
            </w:ins>
          </w:p>
        </w:tc>
        <w:tc>
          <w:tcPr>
            <w:tcW w:w="804" w:type="dxa"/>
          </w:tcPr>
          <w:p w14:paraId="5701DC54" w14:textId="5F670086" w:rsidR="00FD0393" w:rsidRPr="002A5288" w:rsidRDefault="00FD0393" w:rsidP="00FD0393">
            <w:pPr>
              <w:snapToGrid w:val="0"/>
              <w:spacing w:before="60" w:after="60"/>
              <w:jc w:val="center"/>
              <w:rPr>
                <w:ins w:id="3716" w:author="Jason Rhee" w:date="2023-02-23T12:58:00Z"/>
                <w:sz w:val="16"/>
                <w:szCs w:val="16"/>
                <w:lang w:val="en-GB"/>
              </w:rPr>
            </w:pPr>
            <w:ins w:id="3717" w:author="Jason Rhee" w:date="2023-02-23T12:59:00Z">
              <w:r>
                <w:rPr>
                  <w:sz w:val="16"/>
                  <w:szCs w:val="16"/>
                  <w:lang w:val="en-GB"/>
                </w:rPr>
                <w:t>1</w:t>
              </w:r>
            </w:ins>
          </w:p>
        </w:tc>
        <w:tc>
          <w:tcPr>
            <w:tcW w:w="2436" w:type="dxa"/>
          </w:tcPr>
          <w:p w14:paraId="0D8C000E" w14:textId="77777777" w:rsidR="00FD0393" w:rsidRDefault="00FD0393" w:rsidP="00FD0393">
            <w:pPr>
              <w:snapToGrid w:val="0"/>
              <w:spacing w:before="60" w:after="60"/>
              <w:jc w:val="left"/>
              <w:rPr>
                <w:ins w:id="3718" w:author="Jason Rhee" w:date="2023-02-23T12:59:00Z"/>
                <w:sz w:val="16"/>
                <w:szCs w:val="16"/>
                <w:lang w:val="en-GB"/>
              </w:rPr>
            </w:pPr>
            <w:proofErr w:type="spellStart"/>
            <w:ins w:id="3719" w:author="Jason Rhee" w:date="2023-02-23T12:59:00Z">
              <w:r>
                <w:rPr>
                  <w:sz w:val="16"/>
                  <w:szCs w:val="16"/>
                  <w:lang w:val="en-GB"/>
                </w:rPr>
                <w:t>CharacterString</w:t>
              </w:r>
              <w:proofErr w:type="spellEnd"/>
            </w:ins>
          </w:p>
          <w:p w14:paraId="7D6E5A41" w14:textId="4EEAD7BA" w:rsidR="00FD0393" w:rsidRPr="002A5288" w:rsidRDefault="00FD0393" w:rsidP="00FD0393">
            <w:pPr>
              <w:snapToGrid w:val="0"/>
              <w:spacing w:before="60" w:after="60"/>
              <w:jc w:val="left"/>
              <w:rPr>
                <w:ins w:id="3720" w:author="Jason Rhee" w:date="2023-02-23T12:58:00Z"/>
                <w:sz w:val="16"/>
                <w:szCs w:val="16"/>
                <w:lang w:val="en-GB"/>
              </w:rPr>
            </w:pPr>
            <w:ins w:id="3721" w:author="Jason Rhee" w:date="2023-02-23T12:59:00Z">
              <w:r>
                <w:rPr>
                  <w:sz w:val="16"/>
                  <w:szCs w:val="16"/>
                  <w:lang w:val="en-GB"/>
                </w:rPr>
                <w:t>(Restricted to Product ID values from the IHO Product Specification Register, in the IHO Geospatial Information Registry)</w:t>
              </w:r>
            </w:ins>
          </w:p>
        </w:tc>
        <w:tc>
          <w:tcPr>
            <w:tcW w:w="3060" w:type="dxa"/>
          </w:tcPr>
          <w:p w14:paraId="0D89645B" w14:textId="40254688" w:rsidR="00FD0393" w:rsidRPr="002F5156" w:rsidRDefault="00FD0393" w:rsidP="00FD0393">
            <w:pPr>
              <w:snapToGrid w:val="0"/>
              <w:spacing w:before="60" w:after="60"/>
              <w:jc w:val="left"/>
              <w:rPr>
                <w:ins w:id="3722" w:author="Jason Rhee" w:date="2023-02-23T12:58:00Z"/>
                <w:rFonts w:cs="Arial"/>
                <w:sz w:val="16"/>
                <w:szCs w:val="16"/>
              </w:rPr>
            </w:pPr>
            <w:ins w:id="3723" w:author="Jason Rhee" w:date="2023-02-23T12:59:00Z">
              <w:r>
                <w:rPr>
                  <w:sz w:val="16"/>
                  <w:szCs w:val="16"/>
                  <w:lang w:val="en-GB"/>
                </w:rPr>
                <w:t>“S-129”</w:t>
              </w:r>
            </w:ins>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ins w:id="3724" w:author="Jason Rhee" w:date="2023-02-23T13:01:00Z"/>
        </w:trPr>
        <w:tc>
          <w:tcPr>
            <w:tcW w:w="1106" w:type="dxa"/>
          </w:tcPr>
          <w:p w14:paraId="053C0DDC" w14:textId="2CA9C57F" w:rsidR="00AB0200" w:rsidRDefault="00AB0200" w:rsidP="00AB0200">
            <w:pPr>
              <w:snapToGrid w:val="0"/>
              <w:spacing w:before="60" w:after="60"/>
              <w:jc w:val="left"/>
              <w:rPr>
                <w:ins w:id="3725" w:author="Jason Rhee" w:date="2023-02-23T13:01:00Z"/>
                <w:sz w:val="16"/>
                <w:szCs w:val="16"/>
                <w:lang w:val="en-GB"/>
              </w:rPr>
            </w:pPr>
            <w:ins w:id="3726" w:author="Jason Rhee" w:date="2023-02-23T13:06:00Z">
              <w:r>
                <w:rPr>
                  <w:sz w:val="16"/>
                  <w:szCs w:val="16"/>
                  <w:lang w:val="en-GB"/>
                </w:rPr>
                <w:t>Attribute</w:t>
              </w:r>
            </w:ins>
          </w:p>
        </w:tc>
        <w:tc>
          <w:tcPr>
            <w:tcW w:w="3034" w:type="dxa"/>
          </w:tcPr>
          <w:p w14:paraId="6BEC703C" w14:textId="080A5E13" w:rsidR="00AB0200" w:rsidRDefault="00AB0200" w:rsidP="00AB0200">
            <w:pPr>
              <w:snapToGrid w:val="0"/>
              <w:spacing w:before="60" w:after="60"/>
              <w:jc w:val="left"/>
              <w:rPr>
                <w:ins w:id="3727" w:author="Jason Rhee" w:date="2023-02-23T13:01:00Z"/>
                <w:sz w:val="16"/>
                <w:szCs w:val="16"/>
                <w:lang w:val="en-GB"/>
              </w:rPr>
            </w:pPr>
            <w:proofErr w:type="spellStart"/>
            <w:ins w:id="3728" w:author="Jason Rhee" w:date="2023-02-23T13:06:00Z">
              <w:r>
                <w:rPr>
                  <w:sz w:val="16"/>
                  <w:szCs w:val="16"/>
                  <w:lang w:val="en-GB"/>
                </w:rPr>
                <w:t>compliancyCategory</w:t>
              </w:r>
            </w:ins>
            <w:proofErr w:type="spellEnd"/>
          </w:p>
        </w:tc>
        <w:tc>
          <w:tcPr>
            <w:tcW w:w="3420" w:type="dxa"/>
          </w:tcPr>
          <w:p w14:paraId="689A9A4A" w14:textId="10C7B694" w:rsidR="00AB0200" w:rsidRPr="001B340E" w:rsidRDefault="00AB0200" w:rsidP="00AB0200">
            <w:pPr>
              <w:snapToGrid w:val="0"/>
              <w:spacing w:before="60" w:after="60"/>
              <w:jc w:val="left"/>
              <w:rPr>
                <w:ins w:id="3729" w:author="Jason Rhee" w:date="2023-02-23T13:01:00Z"/>
                <w:sz w:val="16"/>
                <w:szCs w:val="16"/>
                <w:lang w:val="en-GB"/>
              </w:rPr>
            </w:pPr>
            <w:ins w:id="3730" w:author="Jason Rhee" w:date="2023-02-23T13:06:00Z">
              <w:r>
                <w:rPr>
                  <w:sz w:val="16"/>
                  <w:szCs w:val="16"/>
                  <w:lang w:val="en-GB"/>
                </w:rPr>
                <w:t>The level of compliance of the Product Specification to S-100</w:t>
              </w:r>
            </w:ins>
          </w:p>
        </w:tc>
        <w:tc>
          <w:tcPr>
            <w:tcW w:w="804" w:type="dxa"/>
          </w:tcPr>
          <w:p w14:paraId="0E1E09B0" w14:textId="58B3FDAB" w:rsidR="00AB0200" w:rsidRDefault="00AB0200" w:rsidP="00AB0200">
            <w:pPr>
              <w:snapToGrid w:val="0"/>
              <w:spacing w:before="60" w:after="60"/>
              <w:jc w:val="center"/>
              <w:rPr>
                <w:ins w:id="3731" w:author="Jason Rhee" w:date="2023-02-23T13:01:00Z"/>
                <w:sz w:val="16"/>
                <w:szCs w:val="16"/>
                <w:lang w:val="en-GB"/>
              </w:rPr>
            </w:pPr>
            <w:ins w:id="3732" w:author="Jason Rhee" w:date="2023-02-23T13:06:00Z">
              <w:r>
                <w:rPr>
                  <w:sz w:val="16"/>
                  <w:szCs w:val="16"/>
                  <w:lang w:val="en-GB"/>
                </w:rPr>
                <w:t>0..1</w:t>
              </w:r>
            </w:ins>
          </w:p>
        </w:tc>
        <w:tc>
          <w:tcPr>
            <w:tcW w:w="2436" w:type="dxa"/>
          </w:tcPr>
          <w:p w14:paraId="316661A1" w14:textId="0C1761EA" w:rsidR="00AB0200" w:rsidRDefault="00AB0200" w:rsidP="00AB0200">
            <w:pPr>
              <w:snapToGrid w:val="0"/>
              <w:spacing w:before="60" w:after="60"/>
              <w:jc w:val="left"/>
              <w:rPr>
                <w:ins w:id="3733" w:author="Jason Rhee" w:date="2023-02-23T13:01:00Z"/>
                <w:sz w:val="16"/>
                <w:szCs w:val="16"/>
                <w:lang w:val="en-GB"/>
              </w:rPr>
            </w:pPr>
            <w:ins w:id="3734" w:author="Jason Rhee" w:date="2023-02-23T13:06:00Z">
              <w:r>
                <w:rPr>
                  <w:sz w:val="16"/>
                  <w:szCs w:val="16"/>
                  <w:lang w:val="en-GB"/>
                </w:rPr>
                <w:t>S100_CompliancyCategory</w:t>
              </w:r>
            </w:ins>
          </w:p>
        </w:tc>
        <w:tc>
          <w:tcPr>
            <w:tcW w:w="3060" w:type="dxa"/>
          </w:tcPr>
          <w:p w14:paraId="3FBC3C46" w14:textId="64436516" w:rsidR="00AB0200" w:rsidRPr="009E334B" w:rsidRDefault="00AB0200" w:rsidP="00AB0200">
            <w:pPr>
              <w:snapToGrid w:val="0"/>
              <w:spacing w:before="60" w:after="60"/>
              <w:jc w:val="left"/>
              <w:rPr>
                <w:ins w:id="3735" w:author="Jason Rhee" w:date="2023-02-23T13:01:00Z"/>
                <w:sz w:val="16"/>
                <w:szCs w:val="16"/>
                <w:lang w:val="en-GB"/>
              </w:rPr>
            </w:pPr>
            <w:ins w:id="3736" w:author="Jason Rhee" w:date="2023-02-23T13:06:00Z">
              <w:r>
                <w:rPr>
                  <w:sz w:val="16"/>
                  <w:szCs w:val="16"/>
                  <w:lang w:val="en-GB"/>
                </w:rPr>
                <w:t xml:space="preserve">See </w:t>
              </w:r>
            </w:ins>
            <w:ins w:id="3737" w:author="Jason Rhee" w:date="2023-02-23T13:10:00Z">
              <w:r w:rsidR="00723393">
                <w:rPr>
                  <w:sz w:val="16"/>
                  <w:szCs w:val="16"/>
                  <w:lang w:val="en-GB"/>
                </w:rPr>
                <w:t xml:space="preserve">S-100 </w:t>
              </w:r>
            </w:ins>
            <w:ins w:id="3738" w:author="Jason Rhee" w:date="2023-02-23T13:06:00Z">
              <w:r>
                <w:rPr>
                  <w:sz w:val="16"/>
                  <w:szCs w:val="16"/>
                  <w:lang w:val="en-GB"/>
                </w:rPr>
                <w:t>Part 4a, clause 4a-5.5</w:t>
              </w:r>
            </w:ins>
          </w:p>
        </w:tc>
      </w:tr>
      <w:bookmarkEnd w:id="3700"/>
    </w:tbl>
    <w:p w14:paraId="39BC7F21" w14:textId="77777777" w:rsidR="00C1698B" w:rsidRDefault="00C1698B" w:rsidP="00763867">
      <w:pPr>
        <w:spacing w:before="0" w:after="0"/>
        <w:rPr>
          <w:lang w:val="en-GB"/>
        </w:rPr>
      </w:pPr>
    </w:p>
    <w:p w14:paraId="7B5DF618" w14:textId="3D5E48D5" w:rsidR="00344D0C" w:rsidRDefault="00344D0C">
      <w:pPr>
        <w:pStyle w:val="Heading3"/>
        <w:rPr>
          <w:ins w:id="3739" w:author="Jason Rhee" w:date="2023-02-23T13:09:00Z"/>
        </w:rPr>
        <w:pPrChange w:id="3740" w:author="Jason Rhee" w:date="2023-02-24T09:29:00Z">
          <w:pPr>
            <w:pStyle w:val="Heading3"/>
            <w:tabs>
              <w:tab w:val="clear" w:pos="426"/>
              <w:tab w:val="clear" w:pos="660"/>
              <w:tab w:val="left" w:pos="709"/>
            </w:tabs>
            <w:spacing w:line="240" w:lineRule="auto"/>
          </w:pPr>
        </w:pPrChange>
      </w:pPr>
      <w:ins w:id="3741" w:author="Jason Rhee" w:date="2023-02-23T13:07:00Z">
        <w:r w:rsidRPr="00AC25A3">
          <w:t>S100_CompliancyCategory</w:t>
        </w:r>
      </w:ins>
    </w:p>
    <w:p w14:paraId="486BB699" w14:textId="7BFEC3E7" w:rsidR="00516BD1" w:rsidRDefault="00516BD1" w:rsidP="0016254D">
      <w:pPr>
        <w:rPr>
          <w:ins w:id="3742" w:author="Jason Rhee" w:date="2023-02-23T18:02:00Z"/>
        </w:rPr>
      </w:pPr>
      <w:ins w:id="3743" w:author="Jason Rhee" w:date="2023-02-23T18:02:00Z">
        <w:r>
          <w:rPr>
            <w:lang w:val="en-GB" w:eastAsia="ja-JP"/>
          </w:rPr>
          <w:t xml:space="preserve">S-129 uses </w:t>
        </w:r>
        <w:r w:rsidRPr="002237E0">
          <w:t>S100_</w:t>
        </w:r>
        <w:r>
          <w:t xml:space="preserve">ComliancyCategory </w:t>
        </w:r>
      </w:ins>
      <w:ins w:id="3744" w:author="Jason Rhee" w:date="2023-02-23T20:06:00Z">
        <w:r w:rsidR="0047118E">
          <w:t xml:space="preserve">enumeration </w:t>
        </w:r>
      </w:ins>
      <w:ins w:id="3745" w:author="Jason Rhee" w:date="2023-02-23T18:02:00Z">
        <w:r>
          <w:t xml:space="preserve">as detailed in </w:t>
        </w:r>
        <w:r w:rsidRPr="00CC1849">
          <w:rPr>
            <w:highlight w:val="yellow"/>
            <w:rPrChange w:id="3746" w:author="Perryman, Lindsay" w:date="2023-03-02T17:03:00Z">
              <w:rPr/>
            </w:rPrChange>
          </w:rPr>
          <w:t>S-100 Part 17, Clause 17-4.5</w:t>
        </w:r>
        <w:r>
          <w:t>, without modification.</w:t>
        </w:r>
      </w:ins>
    </w:p>
    <w:p w14:paraId="59F1BDBF" w14:textId="77777777" w:rsidR="00516BD1" w:rsidRPr="0016254D" w:rsidRDefault="00516BD1" w:rsidP="0016254D">
      <w:pPr>
        <w:rPr>
          <w:ins w:id="3747" w:author="Jason Rhee" w:date="2023-02-23T13:07:00Z"/>
          <w:lang w:val="en-GB" w:eastAsia="ja-JP"/>
        </w:rPr>
      </w:pPr>
    </w:p>
    <w:p w14:paraId="0F65F68C" w14:textId="19DE21F3" w:rsidR="00C1698B" w:rsidRDefault="00C1698B">
      <w:pPr>
        <w:pStyle w:val="Heading3"/>
        <w:rPr>
          <w:ins w:id="3748" w:author="Jason Rhee" w:date="2023-02-23T19:47:00Z"/>
        </w:rPr>
        <w:pPrChange w:id="3749" w:author="Jason Rhee" w:date="2023-02-24T09:29:00Z">
          <w:pPr>
            <w:pStyle w:val="Heading3"/>
            <w:tabs>
              <w:tab w:val="clear" w:pos="426"/>
              <w:tab w:val="clear" w:pos="660"/>
              <w:tab w:val="left" w:pos="709"/>
            </w:tabs>
            <w:spacing w:line="240" w:lineRule="auto"/>
          </w:pPr>
        </w:pPrChange>
      </w:pPr>
      <w:r w:rsidRPr="007C307C">
        <w:t>S100_</w:t>
      </w:r>
      <w:r>
        <w:t>ProtectionScheme</w:t>
      </w:r>
    </w:p>
    <w:p w14:paraId="79C91B59" w14:textId="425DC6CF" w:rsidR="000F1CB8" w:rsidRPr="002721B0" w:rsidRDefault="000F1CB8">
      <w:pPr>
        <w:pPrChange w:id="3750" w:author="Jason Rhee" w:date="2023-02-23T19:47:00Z">
          <w:pPr>
            <w:pStyle w:val="Heading3"/>
            <w:tabs>
              <w:tab w:val="clear" w:pos="426"/>
              <w:tab w:val="clear" w:pos="660"/>
              <w:tab w:val="left" w:pos="709"/>
            </w:tabs>
            <w:spacing w:line="240" w:lineRule="auto"/>
          </w:pPr>
        </w:pPrChange>
      </w:pPr>
      <w:ins w:id="3751" w:author="Jason Rhee" w:date="2023-02-23T19:47:00Z">
        <w:r>
          <w:rPr>
            <w:lang w:val="en-GB" w:eastAsia="ja-JP"/>
          </w:rPr>
          <w:t xml:space="preserve">S-129 uses </w:t>
        </w:r>
        <w:r w:rsidRPr="002237E0">
          <w:t>S100_</w:t>
        </w:r>
        <w:r>
          <w:t xml:space="preserve">ProtectionScheme </w:t>
        </w:r>
      </w:ins>
      <w:ins w:id="3752" w:author="Jason Rhee" w:date="2023-02-23T20:06:00Z">
        <w:r w:rsidR="007A002A">
          <w:t xml:space="preserve">enumeration </w:t>
        </w:r>
      </w:ins>
      <w:ins w:id="3753" w:author="Jason Rhee" w:date="2023-02-23T19:47:00Z">
        <w:r>
          <w:t xml:space="preserve">as detailed in </w:t>
        </w:r>
        <w:r w:rsidRPr="00CC1849">
          <w:rPr>
            <w:highlight w:val="yellow"/>
            <w:rPrChange w:id="3754" w:author="Perryman, Lindsay" w:date="2023-03-02T17:03:00Z">
              <w:rPr/>
            </w:rPrChange>
          </w:rPr>
          <w:t>S-100 Part 17, Clause 17-4.5</w:t>
        </w:r>
        <w:r>
          <w:t>, without modification.</w:t>
        </w:r>
      </w:ins>
    </w:p>
    <w:tbl>
      <w:tblPr>
        <w:tblW w:w="139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557"/>
      </w:tblGrid>
      <w:tr w:rsidR="00763867" w:rsidRPr="009842DB" w:rsidDel="000F1CB8" w14:paraId="234EC3E1" w14:textId="61AF6A74" w:rsidTr="00B764EA">
        <w:trPr>
          <w:trHeight w:val="304"/>
          <w:del w:id="3755" w:author="Jason Rhee" w:date="2023-02-23T19:48:00Z"/>
        </w:trPr>
        <w:tc>
          <w:tcPr>
            <w:tcW w:w="1163" w:type="dxa"/>
          </w:tcPr>
          <w:p w14:paraId="55B01F5E" w14:textId="0BBDEA9E" w:rsidR="00763867" w:rsidRPr="009842DB" w:rsidDel="000F1CB8" w:rsidRDefault="00763867" w:rsidP="00C1698B">
            <w:pPr>
              <w:snapToGrid w:val="0"/>
              <w:spacing w:before="60" w:after="60"/>
              <w:jc w:val="left"/>
              <w:rPr>
                <w:del w:id="3756" w:author="Jason Rhee" w:date="2023-02-23T19:48:00Z"/>
                <w:b/>
                <w:sz w:val="16"/>
                <w:szCs w:val="16"/>
                <w:lang w:val="en-GB"/>
              </w:rPr>
            </w:pPr>
            <w:del w:id="3757" w:author="Jason Rhee" w:date="2023-02-23T19:48:00Z">
              <w:r w:rsidRPr="009842DB" w:rsidDel="000F1CB8">
                <w:rPr>
                  <w:b/>
                  <w:sz w:val="16"/>
                  <w:szCs w:val="16"/>
                  <w:lang w:val="en-GB"/>
                </w:rPr>
                <w:lastRenderedPageBreak/>
                <w:delText>Role Name</w:delText>
              </w:r>
            </w:del>
          </w:p>
        </w:tc>
        <w:tc>
          <w:tcPr>
            <w:tcW w:w="2977" w:type="dxa"/>
          </w:tcPr>
          <w:p w14:paraId="60B03010" w14:textId="616FDDF3" w:rsidR="00763867" w:rsidRPr="009842DB" w:rsidDel="000F1CB8" w:rsidRDefault="00763867" w:rsidP="00C1698B">
            <w:pPr>
              <w:snapToGrid w:val="0"/>
              <w:spacing w:before="60" w:after="60"/>
              <w:jc w:val="left"/>
              <w:rPr>
                <w:del w:id="3758" w:author="Jason Rhee" w:date="2023-02-23T19:48:00Z"/>
                <w:b/>
                <w:sz w:val="16"/>
                <w:szCs w:val="16"/>
                <w:lang w:val="en-GB"/>
              </w:rPr>
            </w:pPr>
            <w:del w:id="3759" w:author="Jason Rhee" w:date="2023-02-23T19:48:00Z">
              <w:r w:rsidRPr="009842DB" w:rsidDel="000F1CB8">
                <w:rPr>
                  <w:b/>
                  <w:sz w:val="16"/>
                  <w:szCs w:val="16"/>
                  <w:lang w:val="en-GB"/>
                </w:rPr>
                <w:delText>Name</w:delText>
              </w:r>
            </w:del>
          </w:p>
        </w:tc>
        <w:tc>
          <w:tcPr>
            <w:tcW w:w="3420" w:type="dxa"/>
          </w:tcPr>
          <w:p w14:paraId="6230CAA0" w14:textId="4A4DF88E" w:rsidR="00763867" w:rsidRPr="009842DB" w:rsidDel="000F1CB8" w:rsidRDefault="00763867" w:rsidP="00C1698B">
            <w:pPr>
              <w:snapToGrid w:val="0"/>
              <w:spacing w:before="60" w:after="60"/>
              <w:jc w:val="left"/>
              <w:rPr>
                <w:del w:id="3760" w:author="Jason Rhee" w:date="2023-02-23T19:48:00Z"/>
                <w:b/>
                <w:sz w:val="16"/>
                <w:szCs w:val="16"/>
                <w:lang w:val="en-GB"/>
              </w:rPr>
            </w:pPr>
            <w:del w:id="3761" w:author="Jason Rhee" w:date="2023-02-23T19:48:00Z">
              <w:r w:rsidRPr="009842DB" w:rsidDel="000F1CB8">
                <w:rPr>
                  <w:b/>
                  <w:sz w:val="16"/>
                  <w:szCs w:val="16"/>
                  <w:lang w:val="en-GB"/>
                </w:rPr>
                <w:delText>Description</w:delText>
              </w:r>
            </w:del>
          </w:p>
        </w:tc>
        <w:tc>
          <w:tcPr>
            <w:tcW w:w="804" w:type="dxa"/>
          </w:tcPr>
          <w:p w14:paraId="04DA3CC9" w14:textId="784E2A08" w:rsidR="00763867" w:rsidRPr="009842DB" w:rsidDel="000F1CB8" w:rsidRDefault="00763867" w:rsidP="00C1698B">
            <w:pPr>
              <w:snapToGrid w:val="0"/>
              <w:spacing w:before="60" w:after="60"/>
              <w:jc w:val="center"/>
              <w:rPr>
                <w:del w:id="3762" w:author="Jason Rhee" w:date="2023-02-23T19:48:00Z"/>
                <w:b/>
                <w:sz w:val="16"/>
                <w:szCs w:val="16"/>
                <w:lang w:val="en-GB"/>
              </w:rPr>
            </w:pPr>
            <w:del w:id="3763" w:author="Jason Rhee" w:date="2023-02-23T19:48:00Z">
              <w:r w:rsidDel="000F1CB8">
                <w:rPr>
                  <w:b/>
                  <w:sz w:val="16"/>
                  <w:szCs w:val="16"/>
                  <w:lang w:val="en-GB"/>
                </w:rPr>
                <w:delText>Code</w:delText>
              </w:r>
            </w:del>
          </w:p>
        </w:tc>
        <w:tc>
          <w:tcPr>
            <w:tcW w:w="5557" w:type="dxa"/>
          </w:tcPr>
          <w:p w14:paraId="0850EADD" w14:textId="0A43AF79" w:rsidR="00763867" w:rsidRPr="009842DB" w:rsidDel="000F1CB8" w:rsidRDefault="00763867" w:rsidP="00C1698B">
            <w:pPr>
              <w:snapToGrid w:val="0"/>
              <w:spacing w:before="60" w:after="60"/>
              <w:jc w:val="left"/>
              <w:rPr>
                <w:del w:id="3764" w:author="Jason Rhee" w:date="2023-02-23T19:48:00Z"/>
                <w:b/>
                <w:sz w:val="16"/>
                <w:szCs w:val="16"/>
                <w:lang w:val="en-GB"/>
              </w:rPr>
            </w:pPr>
            <w:del w:id="3765" w:author="Jason Rhee" w:date="2023-02-23T19:48:00Z">
              <w:r w:rsidRPr="009842DB" w:rsidDel="000F1CB8">
                <w:rPr>
                  <w:b/>
                  <w:sz w:val="16"/>
                  <w:szCs w:val="16"/>
                  <w:lang w:val="en-GB"/>
                </w:rPr>
                <w:delText>Remarks</w:delText>
              </w:r>
            </w:del>
          </w:p>
        </w:tc>
      </w:tr>
      <w:tr w:rsidR="00763867" w:rsidRPr="00734383" w:rsidDel="000F1CB8" w14:paraId="064585C8" w14:textId="20990350" w:rsidTr="00B764EA">
        <w:trPr>
          <w:trHeight w:val="276"/>
          <w:del w:id="3766" w:author="Jason Rhee" w:date="2023-02-23T19:48:00Z"/>
        </w:trPr>
        <w:tc>
          <w:tcPr>
            <w:tcW w:w="1163" w:type="dxa"/>
          </w:tcPr>
          <w:p w14:paraId="1FBD4CEE" w14:textId="3FE5AA13" w:rsidR="00763867" w:rsidRPr="00734383" w:rsidDel="000F1CB8" w:rsidRDefault="00763867" w:rsidP="00C1698B">
            <w:pPr>
              <w:snapToGrid w:val="0"/>
              <w:spacing w:before="60" w:after="60"/>
              <w:jc w:val="left"/>
              <w:rPr>
                <w:del w:id="3767" w:author="Jason Rhee" w:date="2023-02-23T19:48:00Z"/>
                <w:sz w:val="16"/>
                <w:szCs w:val="16"/>
                <w:lang w:val="en-GB"/>
              </w:rPr>
            </w:pPr>
            <w:del w:id="3768" w:author="Jason Rhee" w:date="2023-02-23T19:48:00Z">
              <w:r w:rsidDel="000F1CB8">
                <w:rPr>
                  <w:sz w:val="16"/>
                  <w:szCs w:val="16"/>
                  <w:lang w:val="en-GB"/>
                </w:rPr>
                <w:delText>Enumeration</w:delText>
              </w:r>
            </w:del>
          </w:p>
        </w:tc>
        <w:tc>
          <w:tcPr>
            <w:tcW w:w="2977" w:type="dxa"/>
          </w:tcPr>
          <w:p w14:paraId="3C3D1729" w14:textId="6AAC363D" w:rsidR="00763867" w:rsidRPr="00734383" w:rsidDel="000F1CB8" w:rsidRDefault="00763867" w:rsidP="00C1698B">
            <w:pPr>
              <w:snapToGrid w:val="0"/>
              <w:spacing w:before="60" w:after="60"/>
              <w:jc w:val="left"/>
              <w:rPr>
                <w:del w:id="3769" w:author="Jason Rhee" w:date="2023-02-23T19:48:00Z"/>
                <w:sz w:val="16"/>
                <w:szCs w:val="16"/>
                <w:lang w:val="en-GB"/>
              </w:rPr>
            </w:pPr>
            <w:del w:id="3770" w:author="Jason Rhee" w:date="2023-02-23T19:48:00Z">
              <w:r w:rsidRPr="00734383" w:rsidDel="000F1CB8">
                <w:rPr>
                  <w:sz w:val="16"/>
                  <w:szCs w:val="16"/>
                  <w:lang w:val="en-GB"/>
                </w:rPr>
                <w:delText>S100_</w:delText>
              </w:r>
              <w:r w:rsidDel="000F1CB8">
                <w:rPr>
                  <w:sz w:val="16"/>
                  <w:szCs w:val="16"/>
                  <w:lang w:val="en-GB"/>
                </w:rPr>
                <w:delText>ProtectionScheme</w:delText>
              </w:r>
            </w:del>
          </w:p>
        </w:tc>
        <w:tc>
          <w:tcPr>
            <w:tcW w:w="3420" w:type="dxa"/>
          </w:tcPr>
          <w:p w14:paraId="0EAE4B6D" w14:textId="67B53C6F" w:rsidR="00763867" w:rsidRPr="00734383" w:rsidDel="000F1CB8" w:rsidRDefault="00763867" w:rsidP="00C1698B">
            <w:pPr>
              <w:snapToGrid w:val="0"/>
              <w:spacing w:before="60" w:after="60"/>
              <w:jc w:val="left"/>
              <w:rPr>
                <w:del w:id="3771" w:author="Jason Rhee" w:date="2023-02-23T19:48:00Z"/>
                <w:sz w:val="16"/>
                <w:szCs w:val="16"/>
                <w:lang w:val="en-GB"/>
              </w:rPr>
            </w:pPr>
            <w:del w:id="3772" w:author="Jason Rhee" w:date="2023-02-23T19:48:00Z">
              <w:r w:rsidRPr="009A3D86" w:rsidDel="000F1CB8">
                <w:rPr>
                  <w:sz w:val="16"/>
                  <w:szCs w:val="16"/>
                  <w:lang w:val="en-GB"/>
                </w:rPr>
                <w:delText>Data protection schemes</w:delText>
              </w:r>
            </w:del>
          </w:p>
        </w:tc>
        <w:tc>
          <w:tcPr>
            <w:tcW w:w="804" w:type="dxa"/>
          </w:tcPr>
          <w:p w14:paraId="4F904BAB" w14:textId="55FCAB95" w:rsidR="00763867" w:rsidRPr="00734383" w:rsidDel="000F1CB8" w:rsidRDefault="00763867" w:rsidP="00C1698B">
            <w:pPr>
              <w:snapToGrid w:val="0"/>
              <w:spacing w:before="60" w:after="60"/>
              <w:jc w:val="center"/>
              <w:rPr>
                <w:del w:id="3773" w:author="Jason Rhee" w:date="2023-02-23T19:48:00Z"/>
                <w:sz w:val="16"/>
                <w:szCs w:val="16"/>
                <w:lang w:val="en-GB"/>
              </w:rPr>
            </w:pPr>
            <w:del w:id="3774" w:author="Jason Rhee" w:date="2023-02-23T19:48:00Z">
              <w:r w:rsidRPr="00734383" w:rsidDel="000F1CB8">
                <w:rPr>
                  <w:sz w:val="16"/>
                  <w:szCs w:val="16"/>
                  <w:lang w:val="en-GB"/>
                </w:rPr>
                <w:delText>-</w:delText>
              </w:r>
            </w:del>
          </w:p>
        </w:tc>
        <w:tc>
          <w:tcPr>
            <w:tcW w:w="5557" w:type="dxa"/>
          </w:tcPr>
          <w:p w14:paraId="25B4058C" w14:textId="51E6DC29" w:rsidR="00763867" w:rsidRPr="00734383" w:rsidDel="000F1CB8" w:rsidRDefault="00763867" w:rsidP="00C1698B">
            <w:pPr>
              <w:snapToGrid w:val="0"/>
              <w:spacing w:before="60" w:after="60"/>
              <w:jc w:val="left"/>
              <w:rPr>
                <w:del w:id="3775" w:author="Jason Rhee" w:date="2023-02-23T19:48:00Z"/>
                <w:sz w:val="16"/>
                <w:szCs w:val="16"/>
                <w:lang w:val="en-GB"/>
              </w:rPr>
            </w:pPr>
            <w:del w:id="3776" w:author="Jason Rhee" w:date="2023-02-23T19:48:00Z">
              <w:r w:rsidRPr="00734383" w:rsidDel="000F1CB8">
                <w:rPr>
                  <w:sz w:val="16"/>
                  <w:szCs w:val="16"/>
                  <w:lang w:val="en-GB"/>
                </w:rPr>
                <w:delText>-</w:delText>
              </w:r>
            </w:del>
          </w:p>
        </w:tc>
      </w:tr>
      <w:tr w:rsidR="00763867" w:rsidRPr="00734383" w:rsidDel="000F1CB8" w14:paraId="783340D8" w14:textId="27FC52DE" w:rsidTr="00B764EA">
        <w:trPr>
          <w:trHeight w:val="304"/>
          <w:del w:id="3777" w:author="Jason Rhee" w:date="2023-02-23T19:48:00Z"/>
        </w:trPr>
        <w:tc>
          <w:tcPr>
            <w:tcW w:w="1163" w:type="dxa"/>
          </w:tcPr>
          <w:p w14:paraId="342A0CCB" w14:textId="6BAD529E" w:rsidR="00763867" w:rsidRPr="00734383" w:rsidDel="000F1CB8" w:rsidRDefault="00763867" w:rsidP="00C1698B">
            <w:pPr>
              <w:snapToGrid w:val="0"/>
              <w:spacing w:before="60" w:after="60"/>
              <w:jc w:val="left"/>
              <w:rPr>
                <w:del w:id="3778" w:author="Jason Rhee" w:date="2023-02-23T19:48:00Z"/>
                <w:sz w:val="16"/>
                <w:szCs w:val="16"/>
                <w:lang w:val="en-GB"/>
              </w:rPr>
            </w:pPr>
            <w:del w:id="3779" w:author="Jason Rhee" w:date="2023-02-23T19:48:00Z">
              <w:r w:rsidRPr="00734383" w:rsidDel="000F1CB8">
                <w:rPr>
                  <w:sz w:val="16"/>
                  <w:szCs w:val="16"/>
                  <w:lang w:val="en-GB"/>
                </w:rPr>
                <w:delText>Value</w:delText>
              </w:r>
            </w:del>
          </w:p>
        </w:tc>
        <w:tc>
          <w:tcPr>
            <w:tcW w:w="2977" w:type="dxa"/>
          </w:tcPr>
          <w:p w14:paraId="4C3997FE" w14:textId="17318737" w:rsidR="00763867" w:rsidRPr="00734383" w:rsidDel="000F1CB8" w:rsidRDefault="00763867" w:rsidP="00C1698B">
            <w:pPr>
              <w:snapToGrid w:val="0"/>
              <w:spacing w:before="60" w:after="60"/>
              <w:jc w:val="left"/>
              <w:rPr>
                <w:del w:id="3780" w:author="Jason Rhee" w:date="2023-02-23T19:48:00Z"/>
                <w:sz w:val="16"/>
                <w:szCs w:val="16"/>
                <w:lang w:val="en-GB"/>
              </w:rPr>
            </w:pPr>
            <w:del w:id="3781" w:author="Jason Rhee" w:date="2023-02-23T13:10:00Z">
              <w:r w:rsidDel="00EA4436">
                <w:rPr>
                  <w:sz w:val="16"/>
                  <w:szCs w:val="16"/>
                  <w:lang w:val="en-GB"/>
                </w:rPr>
                <w:delText>S-63</w:delText>
              </w:r>
            </w:del>
          </w:p>
        </w:tc>
        <w:tc>
          <w:tcPr>
            <w:tcW w:w="3420" w:type="dxa"/>
          </w:tcPr>
          <w:p w14:paraId="5888D9B7" w14:textId="0FBFC724" w:rsidR="00763867" w:rsidRPr="00734383" w:rsidDel="000F1CB8" w:rsidRDefault="00763867" w:rsidP="00C1698B">
            <w:pPr>
              <w:snapToGrid w:val="0"/>
              <w:spacing w:before="60" w:after="60"/>
              <w:jc w:val="left"/>
              <w:rPr>
                <w:del w:id="3782" w:author="Jason Rhee" w:date="2023-02-23T19:48:00Z"/>
                <w:sz w:val="16"/>
                <w:szCs w:val="16"/>
                <w:lang w:val="en-GB"/>
              </w:rPr>
            </w:pPr>
            <w:del w:id="3783" w:author="Jason Rhee" w:date="2023-02-23T13:10:00Z">
              <w:r w:rsidDel="00EA4436">
                <w:rPr>
                  <w:sz w:val="16"/>
                  <w:szCs w:val="16"/>
                  <w:lang w:val="en-GB"/>
                </w:rPr>
                <w:delText>IHO S-63</w:delText>
              </w:r>
            </w:del>
          </w:p>
        </w:tc>
        <w:tc>
          <w:tcPr>
            <w:tcW w:w="804" w:type="dxa"/>
          </w:tcPr>
          <w:p w14:paraId="151537A5" w14:textId="4B476B7F" w:rsidR="00763867" w:rsidRPr="00734383" w:rsidDel="000F1CB8" w:rsidRDefault="00763867" w:rsidP="00C1698B">
            <w:pPr>
              <w:snapToGrid w:val="0"/>
              <w:spacing w:before="60" w:after="60"/>
              <w:jc w:val="center"/>
              <w:rPr>
                <w:del w:id="3784" w:author="Jason Rhee" w:date="2023-02-23T19:48:00Z"/>
                <w:sz w:val="16"/>
                <w:szCs w:val="16"/>
                <w:lang w:val="en-GB"/>
              </w:rPr>
            </w:pPr>
          </w:p>
        </w:tc>
        <w:tc>
          <w:tcPr>
            <w:tcW w:w="5557" w:type="dxa"/>
          </w:tcPr>
          <w:p w14:paraId="48B8E4ED" w14:textId="5B7B65C6" w:rsidR="00763867" w:rsidRPr="00734383" w:rsidDel="000F1CB8" w:rsidRDefault="00763867" w:rsidP="00C1698B">
            <w:pPr>
              <w:snapToGrid w:val="0"/>
              <w:spacing w:before="60" w:after="60"/>
              <w:jc w:val="left"/>
              <w:rPr>
                <w:del w:id="3785" w:author="Jason Rhee" w:date="2023-02-23T19:48:00Z"/>
                <w:sz w:val="16"/>
                <w:szCs w:val="16"/>
                <w:lang w:val="en-GB"/>
              </w:rPr>
            </w:pPr>
          </w:p>
        </w:tc>
      </w:tr>
    </w:tbl>
    <w:p w14:paraId="614B9C1F" w14:textId="79270D8C" w:rsidR="00C1698B" w:rsidDel="003402F8" w:rsidRDefault="00C1698B" w:rsidP="00763867">
      <w:pPr>
        <w:spacing w:before="0" w:after="0"/>
        <w:rPr>
          <w:del w:id="3786" w:author="Jason Rhee" w:date="2023-07-25T11:11:00Z"/>
          <w:lang w:val="en-GB"/>
        </w:rPr>
      </w:pPr>
    </w:p>
    <w:p w14:paraId="2CB142A1" w14:textId="39F510E1" w:rsidR="00C1698B" w:rsidRPr="001608FB" w:rsidDel="004B28C4" w:rsidRDefault="00C1698B">
      <w:pPr>
        <w:pStyle w:val="Heading3"/>
        <w:rPr>
          <w:del w:id="3787" w:author="Jason Rhee" w:date="2023-02-23T13:12:00Z"/>
        </w:rPr>
        <w:pPrChange w:id="3788" w:author="Jason Rhee" w:date="2023-02-24T09:29:00Z">
          <w:pPr>
            <w:pStyle w:val="Heading3"/>
            <w:tabs>
              <w:tab w:val="clear" w:pos="426"/>
              <w:tab w:val="clear" w:pos="660"/>
              <w:tab w:val="left" w:pos="709"/>
            </w:tabs>
            <w:spacing w:line="240" w:lineRule="auto"/>
          </w:pPr>
        </w:pPrChange>
      </w:pPr>
      <w:bookmarkStart w:id="3789" w:name="_Toc403560572"/>
      <w:del w:id="3790" w:author="Jason Rhee" w:date="2023-02-23T13:12:00Z">
        <w:r w:rsidRPr="00D517BA" w:rsidDel="004B28C4">
          <w:delText>S100_SupportFile</w:delText>
        </w:r>
        <w:bookmarkEnd w:id="3789"/>
      </w:del>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1698B" w:rsidRPr="009842DB" w:rsidDel="004B28C4" w14:paraId="78FFD664" w14:textId="3D8BA993" w:rsidTr="00C1698B">
        <w:trPr>
          <w:trHeight w:val="187"/>
          <w:del w:id="3791" w:author="Jason Rhee" w:date="2023-02-23T13:12:00Z"/>
        </w:trPr>
        <w:tc>
          <w:tcPr>
            <w:tcW w:w="1080" w:type="dxa"/>
          </w:tcPr>
          <w:p w14:paraId="2755ED83" w14:textId="415D4CFE" w:rsidR="00C1698B" w:rsidRPr="009842DB" w:rsidDel="004B28C4" w:rsidRDefault="00C1698B" w:rsidP="00C1698B">
            <w:pPr>
              <w:snapToGrid w:val="0"/>
              <w:spacing w:before="60" w:after="60"/>
              <w:jc w:val="left"/>
              <w:rPr>
                <w:del w:id="3792" w:author="Jason Rhee" w:date="2023-02-23T13:12:00Z"/>
                <w:b/>
                <w:sz w:val="16"/>
                <w:szCs w:val="16"/>
                <w:lang w:val="en-GB"/>
              </w:rPr>
            </w:pPr>
            <w:del w:id="3793" w:author="Jason Rhee" w:date="2023-02-23T13:12:00Z">
              <w:r w:rsidRPr="009842DB" w:rsidDel="004B28C4">
                <w:rPr>
                  <w:b/>
                  <w:sz w:val="16"/>
                  <w:szCs w:val="16"/>
                  <w:lang w:val="en-GB"/>
                </w:rPr>
                <w:delText>Role Name</w:delText>
              </w:r>
            </w:del>
          </w:p>
        </w:tc>
        <w:tc>
          <w:tcPr>
            <w:tcW w:w="3060" w:type="dxa"/>
          </w:tcPr>
          <w:p w14:paraId="268577F5" w14:textId="7127A989" w:rsidR="00C1698B" w:rsidRPr="009842DB" w:rsidDel="004B28C4" w:rsidRDefault="00C1698B" w:rsidP="00C1698B">
            <w:pPr>
              <w:snapToGrid w:val="0"/>
              <w:spacing w:before="60" w:after="60"/>
              <w:jc w:val="left"/>
              <w:rPr>
                <w:del w:id="3794" w:author="Jason Rhee" w:date="2023-02-23T13:12:00Z"/>
                <w:b/>
                <w:sz w:val="16"/>
                <w:szCs w:val="16"/>
                <w:lang w:val="en-GB"/>
              </w:rPr>
            </w:pPr>
            <w:del w:id="3795" w:author="Jason Rhee" w:date="2023-02-23T13:12:00Z">
              <w:r w:rsidRPr="009842DB" w:rsidDel="004B28C4">
                <w:rPr>
                  <w:b/>
                  <w:sz w:val="16"/>
                  <w:szCs w:val="16"/>
                  <w:lang w:val="en-GB"/>
                </w:rPr>
                <w:delText>Name</w:delText>
              </w:r>
            </w:del>
          </w:p>
        </w:tc>
        <w:tc>
          <w:tcPr>
            <w:tcW w:w="3420" w:type="dxa"/>
          </w:tcPr>
          <w:p w14:paraId="6957C2C6" w14:textId="23C68713" w:rsidR="00C1698B" w:rsidRPr="009842DB" w:rsidDel="004B28C4" w:rsidRDefault="00C1698B" w:rsidP="00C1698B">
            <w:pPr>
              <w:snapToGrid w:val="0"/>
              <w:spacing w:before="60" w:after="60"/>
              <w:jc w:val="left"/>
              <w:rPr>
                <w:del w:id="3796" w:author="Jason Rhee" w:date="2023-02-23T13:12:00Z"/>
                <w:b/>
                <w:sz w:val="16"/>
                <w:szCs w:val="16"/>
                <w:lang w:val="en-GB"/>
              </w:rPr>
            </w:pPr>
            <w:del w:id="3797" w:author="Jason Rhee" w:date="2023-02-23T13:12:00Z">
              <w:r w:rsidRPr="009842DB" w:rsidDel="004B28C4">
                <w:rPr>
                  <w:b/>
                  <w:sz w:val="16"/>
                  <w:szCs w:val="16"/>
                  <w:lang w:val="en-GB"/>
                </w:rPr>
                <w:delText>Description</w:delText>
              </w:r>
            </w:del>
          </w:p>
        </w:tc>
        <w:tc>
          <w:tcPr>
            <w:tcW w:w="804" w:type="dxa"/>
          </w:tcPr>
          <w:p w14:paraId="66D81EC9" w14:textId="20BDCE48" w:rsidR="00C1698B" w:rsidRPr="009842DB" w:rsidDel="004B28C4" w:rsidRDefault="00C1698B" w:rsidP="00C1698B">
            <w:pPr>
              <w:snapToGrid w:val="0"/>
              <w:spacing w:before="60" w:after="60"/>
              <w:jc w:val="center"/>
              <w:rPr>
                <w:del w:id="3798" w:author="Jason Rhee" w:date="2023-02-23T13:12:00Z"/>
                <w:b/>
                <w:sz w:val="16"/>
                <w:szCs w:val="16"/>
                <w:lang w:val="en-GB"/>
              </w:rPr>
            </w:pPr>
            <w:del w:id="3799" w:author="Jason Rhee" w:date="2023-02-23T13:12:00Z">
              <w:r w:rsidRPr="009842DB" w:rsidDel="004B28C4">
                <w:rPr>
                  <w:b/>
                  <w:sz w:val="16"/>
                  <w:szCs w:val="16"/>
                  <w:lang w:val="en-GB"/>
                </w:rPr>
                <w:delText>Mult</w:delText>
              </w:r>
            </w:del>
          </w:p>
        </w:tc>
        <w:tc>
          <w:tcPr>
            <w:tcW w:w="2436" w:type="dxa"/>
          </w:tcPr>
          <w:p w14:paraId="0C2204B3" w14:textId="7B157474" w:rsidR="00C1698B" w:rsidRPr="009842DB" w:rsidDel="004B28C4" w:rsidRDefault="00C1698B" w:rsidP="00C1698B">
            <w:pPr>
              <w:snapToGrid w:val="0"/>
              <w:spacing w:before="60" w:after="60"/>
              <w:jc w:val="left"/>
              <w:rPr>
                <w:del w:id="3800" w:author="Jason Rhee" w:date="2023-02-23T13:12:00Z"/>
                <w:b/>
                <w:sz w:val="16"/>
                <w:szCs w:val="16"/>
                <w:lang w:val="en-GB"/>
              </w:rPr>
            </w:pPr>
            <w:del w:id="3801" w:author="Jason Rhee" w:date="2023-02-23T13:12:00Z">
              <w:r w:rsidRPr="009842DB" w:rsidDel="004B28C4">
                <w:rPr>
                  <w:b/>
                  <w:sz w:val="16"/>
                  <w:szCs w:val="16"/>
                  <w:lang w:val="en-GB"/>
                </w:rPr>
                <w:delText>Type</w:delText>
              </w:r>
            </w:del>
          </w:p>
        </w:tc>
        <w:tc>
          <w:tcPr>
            <w:tcW w:w="3060" w:type="dxa"/>
          </w:tcPr>
          <w:p w14:paraId="101B0E4A" w14:textId="7F6AC16F" w:rsidR="00C1698B" w:rsidRPr="009842DB" w:rsidDel="004B28C4" w:rsidRDefault="00C1698B" w:rsidP="00C1698B">
            <w:pPr>
              <w:snapToGrid w:val="0"/>
              <w:spacing w:before="60" w:after="60"/>
              <w:jc w:val="left"/>
              <w:rPr>
                <w:del w:id="3802" w:author="Jason Rhee" w:date="2023-02-23T13:12:00Z"/>
                <w:b/>
                <w:sz w:val="16"/>
                <w:szCs w:val="16"/>
                <w:lang w:val="en-GB"/>
              </w:rPr>
            </w:pPr>
            <w:del w:id="3803" w:author="Jason Rhee" w:date="2023-02-23T13:12:00Z">
              <w:r w:rsidRPr="009842DB" w:rsidDel="004B28C4">
                <w:rPr>
                  <w:b/>
                  <w:sz w:val="16"/>
                  <w:szCs w:val="16"/>
                  <w:lang w:val="en-GB"/>
                </w:rPr>
                <w:delText>Remarks</w:delText>
              </w:r>
            </w:del>
          </w:p>
        </w:tc>
      </w:tr>
      <w:tr w:rsidR="00C1698B" w:rsidRPr="002A5288" w:rsidDel="004B28C4" w14:paraId="706B6515" w14:textId="7EA2F21A" w:rsidTr="00C1698B">
        <w:trPr>
          <w:trHeight w:val="342"/>
          <w:del w:id="3804" w:author="Jason Rhee" w:date="2023-02-23T13:12:00Z"/>
        </w:trPr>
        <w:tc>
          <w:tcPr>
            <w:tcW w:w="1080" w:type="dxa"/>
          </w:tcPr>
          <w:p w14:paraId="09D0AC4C" w14:textId="28D112FE" w:rsidR="00C1698B" w:rsidRPr="002A5288" w:rsidDel="004B28C4" w:rsidRDefault="00C1698B" w:rsidP="00C1698B">
            <w:pPr>
              <w:snapToGrid w:val="0"/>
              <w:spacing w:before="60" w:after="60"/>
              <w:jc w:val="left"/>
              <w:rPr>
                <w:del w:id="3805" w:author="Jason Rhee" w:date="2023-02-23T13:12:00Z"/>
                <w:sz w:val="16"/>
                <w:szCs w:val="16"/>
                <w:lang w:val="en-GB"/>
              </w:rPr>
            </w:pPr>
            <w:del w:id="3806" w:author="Jason Rhee" w:date="2023-02-23T13:12:00Z">
              <w:r w:rsidRPr="002A5288" w:rsidDel="004B28C4">
                <w:rPr>
                  <w:sz w:val="16"/>
                  <w:szCs w:val="16"/>
                  <w:lang w:val="en-GB"/>
                </w:rPr>
                <w:delText>Class</w:delText>
              </w:r>
            </w:del>
          </w:p>
        </w:tc>
        <w:tc>
          <w:tcPr>
            <w:tcW w:w="3060" w:type="dxa"/>
          </w:tcPr>
          <w:p w14:paraId="256E9DBA" w14:textId="5BACBD06" w:rsidR="00C1698B" w:rsidRPr="002A5288" w:rsidDel="004B28C4" w:rsidRDefault="00C1698B" w:rsidP="00C1698B">
            <w:pPr>
              <w:snapToGrid w:val="0"/>
              <w:spacing w:before="60" w:after="60"/>
              <w:jc w:val="left"/>
              <w:rPr>
                <w:del w:id="3807" w:author="Jason Rhee" w:date="2023-02-23T13:12:00Z"/>
                <w:sz w:val="16"/>
                <w:szCs w:val="16"/>
                <w:lang w:val="en-GB"/>
              </w:rPr>
            </w:pPr>
            <w:del w:id="3808" w:author="Jason Rhee" w:date="2023-02-23T13:12:00Z">
              <w:r w:rsidRPr="002A5288" w:rsidDel="004B28C4">
                <w:rPr>
                  <w:sz w:val="16"/>
                  <w:szCs w:val="16"/>
                  <w:lang w:val="en-GB"/>
                </w:rPr>
                <w:delText>S100_SupportFile</w:delText>
              </w:r>
            </w:del>
          </w:p>
        </w:tc>
        <w:tc>
          <w:tcPr>
            <w:tcW w:w="3420" w:type="dxa"/>
          </w:tcPr>
          <w:p w14:paraId="1FA5B24D" w14:textId="0CDC643A" w:rsidR="00C1698B" w:rsidRPr="002A5288" w:rsidDel="004B28C4" w:rsidRDefault="00C1698B" w:rsidP="00C1698B">
            <w:pPr>
              <w:snapToGrid w:val="0"/>
              <w:spacing w:before="60" w:after="60"/>
              <w:jc w:val="left"/>
              <w:rPr>
                <w:del w:id="3809" w:author="Jason Rhee" w:date="2023-02-23T13:12:00Z"/>
                <w:sz w:val="16"/>
                <w:szCs w:val="16"/>
                <w:lang w:val="en-GB"/>
              </w:rPr>
            </w:pPr>
          </w:p>
        </w:tc>
        <w:tc>
          <w:tcPr>
            <w:tcW w:w="804" w:type="dxa"/>
          </w:tcPr>
          <w:p w14:paraId="32B6039F" w14:textId="0A8C39CD" w:rsidR="00C1698B" w:rsidRPr="002A5288" w:rsidDel="004B28C4" w:rsidRDefault="00C1698B" w:rsidP="00C1698B">
            <w:pPr>
              <w:snapToGrid w:val="0"/>
              <w:spacing w:before="60" w:after="60"/>
              <w:jc w:val="center"/>
              <w:rPr>
                <w:del w:id="3810" w:author="Jason Rhee" w:date="2023-02-23T13:12:00Z"/>
                <w:sz w:val="16"/>
                <w:szCs w:val="16"/>
                <w:lang w:val="en-GB"/>
              </w:rPr>
            </w:pPr>
            <w:del w:id="3811" w:author="Jason Rhee" w:date="2023-02-23T13:12:00Z">
              <w:r w:rsidRPr="002A5288" w:rsidDel="004B28C4">
                <w:rPr>
                  <w:sz w:val="16"/>
                  <w:szCs w:val="16"/>
                  <w:lang w:val="en-GB"/>
                </w:rPr>
                <w:delText>-</w:delText>
              </w:r>
            </w:del>
          </w:p>
        </w:tc>
        <w:tc>
          <w:tcPr>
            <w:tcW w:w="2436" w:type="dxa"/>
          </w:tcPr>
          <w:p w14:paraId="0BB5C7D4" w14:textId="41741709" w:rsidR="00C1698B" w:rsidRPr="002A5288" w:rsidDel="004B28C4" w:rsidRDefault="00C1698B" w:rsidP="00C1698B">
            <w:pPr>
              <w:snapToGrid w:val="0"/>
              <w:spacing w:before="60" w:after="60"/>
              <w:jc w:val="left"/>
              <w:rPr>
                <w:del w:id="3812" w:author="Jason Rhee" w:date="2023-02-23T13:12:00Z"/>
                <w:sz w:val="16"/>
                <w:szCs w:val="16"/>
                <w:lang w:val="en-GB"/>
              </w:rPr>
            </w:pPr>
            <w:del w:id="3813" w:author="Jason Rhee" w:date="2023-02-23T13:12:00Z">
              <w:r w:rsidRPr="002A5288" w:rsidDel="004B28C4">
                <w:rPr>
                  <w:sz w:val="16"/>
                  <w:szCs w:val="16"/>
                  <w:lang w:val="en-GB"/>
                </w:rPr>
                <w:delText>-</w:delText>
              </w:r>
            </w:del>
          </w:p>
        </w:tc>
        <w:tc>
          <w:tcPr>
            <w:tcW w:w="3060" w:type="dxa"/>
          </w:tcPr>
          <w:p w14:paraId="57BFB40E" w14:textId="4C62A00D" w:rsidR="00C1698B" w:rsidRPr="002A5288" w:rsidDel="004B28C4" w:rsidRDefault="00C1698B" w:rsidP="00C1698B">
            <w:pPr>
              <w:snapToGrid w:val="0"/>
              <w:spacing w:before="60" w:after="60"/>
              <w:jc w:val="left"/>
              <w:rPr>
                <w:del w:id="3814" w:author="Jason Rhee" w:date="2023-02-23T13:12:00Z"/>
                <w:sz w:val="16"/>
                <w:szCs w:val="16"/>
                <w:lang w:val="en-GB"/>
              </w:rPr>
            </w:pPr>
            <w:del w:id="3815" w:author="Jason Rhee" w:date="2023-02-23T13:12:00Z">
              <w:r w:rsidRPr="002A5288" w:rsidDel="004B28C4">
                <w:rPr>
                  <w:sz w:val="16"/>
                  <w:szCs w:val="16"/>
                  <w:lang w:val="en-GB"/>
                </w:rPr>
                <w:delText>-</w:delText>
              </w:r>
            </w:del>
          </w:p>
        </w:tc>
      </w:tr>
      <w:tr w:rsidR="00C1698B" w:rsidRPr="002A5288" w:rsidDel="004B28C4" w14:paraId="510A5F4B" w14:textId="055D3278" w:rsidTr="00C1698B">
        <w:trPr>
          <w:trHeight w:val="311"/>
          <w:del w:id="3816" w:author="Jason Rhee" w:date="2023-02-23T13:12:00Z"/>
        </w:trPr>
        <w:tc>
          <w:tcPr>
            <w:tcW w:w="1080" w:type="dxa"/>
          </w:tcPr>
          <w:p w14:paraId="6311DB53" w14:textId="3C3135D9" w:rsidR="00C1698B" w:rsidRPr="002A5288" w:rsidDel="004B28C4" w:rsidRDefault="00C1698B" w:rsidP="00C1698B">
            <w:pPr>
              <w:snapToGrid w:val="0"/>
              <w:spacing w:before="60" w:after="60"/>
              <w:jc w:val="left"/>
              <w:rPr>
                <w:del w:id="3817" w:author="Jason Rhee" w:date="2023-02-23T13:12:00Z"/>
                <w:sz w:val="16"/>
                <w:szCs w:val="16"/>
                <w:lang w:val="en-GB"/>
              </w:rPr>
            </w:pPr>
            <w:del w:id="3818" w:author="Jason Rhee" w:date="2023-02-23T13:12:00Z">
              <w:r w:rsidRPr="002A5288" w:rsidDel="004B28C4">
                <w:rPr>
                  <w:sz w:val="16"/>
                  <w:szCs w:val="16"/>
                  <w:lang w:val="en-GB"/>
                </w:rPr>
                <w:delText>Role</w:delText>
              </w:r>
            </w:del>
          </w:p>
        </w:tc>
        <w:tc>
          <w:tcPr>
            <w:tcW w:w="3060" w:type="dxa"/>
          </w:tcPr>
          <w:p w14:paraId="3F17F35E" w14:textId="5503A191" w:rsidR="00C1698B" w:rsidRPr="002A5288" w:rsidDel="004B28C4" w:rsidRDefault="00C1698B" w:rsidP="00C1698B">
            <w:pPr>
              <w:snapToGrid w:val="0"/>
              <w:spacing w:before="60" w:after="60"/>
              <w:jc w:val="left"/>
              <w:rPr>
                <w:del w:id="3819" w:author="Jason Rhee" w:date="2023-02-23T13:12:00Z"/>
                <w:sz w:val="16"/>
                <w:szCs w:val="16"/>
                <w:lang w:val="en-GB"/>
              </w:rPr>
            </w:pPr>
            <w:del w:id="3820" w:author="Jason Rhee" w:date="2023-02-23T13:12:00Z">
              <w:r w:rsidRPr="002A5288" w:rsidDel="004B28C4">
                <w:rPr>
                  <w:sz w:val="16"/>
                  <w:szCs w:val="16"/>
                  <w:lang w:val="en-GB"/>
                </w:rPr>
                <w:delText>aggregateFile</w:delText>
              </w:r>
            </w:del>
          </w:p>
        </w:tc>
        <w:tc>
          <w:tcPr>
            <w:tcW w:w="3420" w:type="dxa"/>
          </w:tcPr>
          <w:p w14:paraId="14E02C6D" w14:textId="24C0ADBD" w:rsidR="00C1698B" w:rsidRPr="002A5288" w:rsidDel="004B28C4" w:rsidRDefault="00C1698B" w:rsidP="00C1698B">
            <w:pPr>
              <w:snapToGrid w:val="0"/>
              <w:spacing w:before="60" w:after="60"/>
              <w:jc w:val="left"/>
              <w:rPr>
                <w:del w:id="3821" w:author="Jason Rhee" w:date="2023-02-23T13:12:00Z"/>
                <w:sz w:val="16"/>
                <w:szCs w:val="16"/>
                <w:lang w:val="en-GB"/>
              </w:rPr>
            </w:pPr>
            <w:del w:id="3822" w:author="Jason Rhee" w:date="2023-02-23T13:12:00Z">
              <w:r w:rsidDel="004B28C4">
                <w:rPr>
                  <w:sz w:val="16"/>
                  <w:szCs w:val="16"/>
                  <w:lang w:val="en-GB"/>
                </w:rPr>
                <w:delText>Collection of support files</w:delText>
              </w:r>
            </w:del>
          </w:p>
        </w:tc>
        <w:tc>
          <w:tcPr>
            <w:tcW w:w="804" w:type="dxa"/>
          </w:tcPr>
          <w:p w14:paraId="77150BD0" w14:textId="43057807" w:rsidR="00C1698B" w:rsidRPr="002A5288" w:rsidDel="004B28C4" w:rsidRDefault="00C1698B" w:rsidP="00C1698B">
            <w:pPr>
              <w:snapToGrid w:val="0"/>
              <w:spacing w:before="60" w:after="60"/>
              <w:jc w:val="center"/>
              <w:rPr>
                <w:del w:id="3823" w:author="Jason Rhee" w:date="2023-02-23T13:12:00Z"/>
                <w:sz w:val="16"/>
                <w:szCs w:val="16"/>
                <w:lang w:val="en-GB"/>
              </w:rPr>
            </w:pPr>
            <w:del w:id="3824" w:author="Jason Rhee" w:date="2023-02-23T13:12:00Z">
              <w:r w:rsidRPr="002A5288" w:rsidDel="004B28C4">
                <w:rPr>
                  <w:sz w:val="16"/>
                  <w:szCs w:val="16"/>
                  <w:lang w:val="en-GB"/>
                </w:rPr>
                <w:delText>0..*</w:delText>
              </w:r>
            </w:del>
          </w:p>
        </w:tc>
        <w:tc>
          <w:tcPr>
            <w:tcW w:w="2436" w:type="dxa"/>
          </w:tcPr>
          <w:p w14:paraId="7D732FEE" w14:textId="2E5ABC5B" w:rsidR="00C1698B" w:rsidRPr="002A5288" w:rsidDel="004B28C4" w:rsidRDefault="00C1698B" w:rsidP="00C1698B">
            <w:pPr>
              <w:snapToGrid w:val="0"/>
              <w:spacing w:before="60" w:after="60"/>
              <w:jc w:val="left"/>
              <w:rPr>
                <w:del w:id="3825" w:author="Jason Rhee" w:date="2023-02-23T13:12:00Z"/>
                <w:sz w:val="16"/>
                <w:szCs w:val="16"/>
                <w:lang w:val="en-GB"/>
              </w:rPr>
            </w:pPr>
            <w:del w:id="3826" w:author="Jason Rhee" w:date="2023-02-23T13:12:00Z">
              <w:r w:rsidRPr="002A5288" w:rsidDel="004B28C4">
                <w:rPr>
                  <w:sz w:val="16"/>
                  <w:szCs w:val="16"/>
                  <w:lang w:val="en-GB"/>
                </w:rPr>
                <w:delText>-</w:delText>
              </w:r>
            </w:del>
          </w:p>
        </w:tc>
        <w:tc>
          <w:tcPr>
            <w:tcW w:w="3060" w:type="dxa"/>
          </w:tcPr>
          <w:p w14:paraId="4702C9F4" w14:textId="69F8B5A4" w:rsidR="00C1698B" w:rsidRPr="002A5288" w:rsidDel="004B28C4" w:rsidRDefault="00C1698B" w:rsidP="00C1698B">
            <w:pPr>
              <w:snapToGrid w:val="0"/>
              <w:spacing w:before="60" w:after="60"/>
              <w:jc w:val="left"/>
              <w:rPr>
                <w:del w:id="3827" w:author="Jason Rhee" w:date="2023-02-23T13:12:00Z"/>
                <w:sz w:val="16"/>
                <w:szCs w:val="16"/>
                <w:lang w:val="en-GB"/>
              </w:rPr>
            </w:pPr>
          </w:p>
        </w:tc>
      </w:tr>
      <w:tr w:rsidR="00C1698B" w:rsidRPr="002A5288" w:rsidDel="004B28C4" w14:paraId="41BECA25" w14:textId="1219E848" w:rsidTr="00C1698B">
        <w:trPr>
          <w:trHeight w:val="342"/>
          <w:del w:id="3828" w:author="Jason Rhee" w:date="2023-02-23T13:12:00Z"/>
        </w:trPr>
        <w:tc>
          <w:tcPr>
            <w:tcW w:w="1080" w:type="dxa"/>
          </w:tcPr>
          <w:p w14:paraId="15F6AF4B" w14:textId="52F253FB" w:rsidR="00C1698B" w:rsidRPr="002A5288" w:rsidDel="004B28C4" w:rsidRDefault="00C1698B" w:rsidP="00C1698B">
            <w:pPr>
              <w:snapToGrid w:val="0"/>
              <w:spacing w:before="60" w:after="60"/>
              <w:jc w:val="left"/>
              <w:rPr>
                <w:del w:id="3829" w:author="Jason Rhee" w:date="2023-02-23T13:12:00Z"/>
                <w:sz w:val="16"/>
                <w:szCs w:val="16"/>
                <w:lang w:val="en-GB"/>
              </w:rPr>
            </w:pPr>
            <w:del w:id="3830" w:author="Jason Rhee" w:date="2023-02-23T13:12:00Z">
              <w:r w:rsidRPr="002A5288" w:rsidDel="004B28C4">
                <w:rPr>
                  <w:sz w:val="16"/>
                  <w:szCs w:val="16"/>
                  <w:lang w:val="en-GB"/>
                </w:rPr>
                <w:delText>Role</w:delText>
              </w:r>
            </w:del>
          </w:p>
        </w:tc>
        <w:tc>
          <w:tcPr>
            <w:tcW w:w="3060" w:type="dxa"/>
          </w:tcPr>
          <w:p w14:paraId="33AF8B11" w14:textId="6FE1AEFA" w:rsidR="00C1698B" w:rsidRPr="002A5288" w:rsidDel="004B28C4" w:rsidRDefault="00C1698B" w:rsidP="00C1698B">
            <w:pPr>
              <w:snapToGrid w:val="0"/>
              <w:spacing w:before="60" w:after="60"/>
              <w:jc w:val="left"/>
              <w:rPr>
                <w:del w:id="3831" w:author="Jason Rhee" w:date="2023-02-23T13:12:00Z"/>
                <w:sz w:val="16"/>
                <w:szCs w:val="16"/>
                <w:lang w:val="en-GB"/>
              </w:rPr>
            </w:pPr>
            <w:del w:id="3832" w:author="Jason Rhee" w:date="2023-02-23T13:12:00Z">
              <w:r w:rsidRPr="002A5288" w:rsidDel="004B28C4">
                <w:rPr>
                  <w:sz w:val="16"/>
                  <w:szCs w:val="16"/>
                  <w:lang w:val="en-GB"/>
                </w:rPr>
                <w:delText>supportFile</w:delText>
              </w:r>
            </w:del>
          </w:p>
        </w:tc>
        <w:tc>
          <w:tcPr>
            <w:tcW w:w="3420" w:type="dxa"/>
          </w:tcPr>
          <w:p w14:paraId="7076D534" w14:textId="3F9B0909" w:rsidR="00C1698B" w:rsidRPr="002A5288" w:rsidDel="004B28C4" w:rsidRDefault="00C1698B" w:rsidP="00C1698B">
            <w:pPr>
              <w:snapToGrid w:val="0"/>
              <w:spacing w:before="60" w:after="60"/>
              <w:jc w:val="left"/>
              <w:rPr>
                <w:del w:id="3833" w:author="Jason Rhee" w:date="2023-02-23T13:12:00Z"/>
                <w:sz w:val="16"/>
                <w:szCs w:val="16"/>
                <w:lang w:val="en-GB"/>
              </w:rPr>
            </w:pPr>
            <w:del w:id="3834" w:author="Jason Rhee" w:date="2023-02-23T13:12:00Z">
              <w:r w:rsidDel="004B28C4">
                <w:rPr>
                  <w:sz w:val="16"/>
                  <w:szCs w:val="16"/>
                  <w:lang w:val="en-GB"/>
                </w:rPr>
                <w:delText>File which has information about a dataset</w:delText>
              </w:r>
            </w:del>
          </w:p>
        </w:tc>
        <w:tc>
          <w:tcPr>
            <w:tcW w:w="804" w:type="dxa"/>
          </w:tcPr>
          <w:p w14:paraId="19DE176A" w14:textId="289AB6CD" w:rsidR="00C1698B" w:rsidRPr="002A5288" w:rsidDel="004B28C4" w:rsidRDefault="00C1698B" w:rsidP="00C1698B">
            <w:pPr>
              <w:snapToGrid w:val="0"/>
              <w:spacing w:before="60" w:after="60"/>
              <w:jc w:val="center"/>
              <w:rPr>
                <w:del w:id="3835" w:author="Jason Rhee" w:date="2023-02-23T13:12:00Z"/>
                <w:sz w:val="16"/>
                <w:szCs w:val="16"/>
                <w:lang w:val="en-GB"/>
              </w:rPr>
            </w:pPr>
            <w:del w:id="3836" w:author="Jason Rhee" w:date="2023-02-23T13:12:00Z">
              <w:r w:rsidRPr="002A5288" w:rsidDel="004B28C4">
                <w:rPr>
                  <w:sz w:val="16"/>
                  <w:szCs w:val="16"/>
                  <w:lang w:val="en-GB"/>
                </w:rPr>
                <w:delText>0..*</w:delText>
              </w:r>
            </w:del>
          </w:p>
        </w:tc>
        <w:tc>
          <w:tcPr>
            <w:tcW w:w="2436" w:type="dxa"/>
          </w:tcPr>
          <w:p w14:paraId="78350A28" w14:textId="5447AC0E" w:rsidR="00C1698B" w:rsidRPr="002A5288" w:rsidDel="004B28C4" w:rsidRDefault="00C1698B" w:rsidP="00C1698B">
            <w:pPr>
              <w:snapToGrid w:val="0"/>
              <w:spacing w:before="60" w:after="60"/>
              <w:jc w:val="left"/>
              <w:rPr>
                <w:del w:id="3837" w:author="Jason Rhee" w:date="2023-02-23T13:12:00Z"/>
                <w:sz w:val="16"/>
                <w:szCs w:val="16"/>
                <w:lang w:val="en-GB"/>
              </w:rPr>
            </w:pPr>
            <w:del w:id="3838" w:author="Jason Rhee" w:date="2023-02-23T13:12:00Z">
              <w:r w:rsidRPr="002A5288" w:rsidDel="004B28C4">
                <w:rPr>
                  <w:sz w:val="16"/>
                  <w:szCs w:val="16"/>
                  <w:lang w:val="en-GB"/>
                </w:rPr>
                <w:delText>-</w:delText>
              </w:r>
            </w:del>
          </w:p>
        </w:tc>
        <w:tc>
          <w:tcPr>
            <w:tcW w:w="3060" w:type="dxa"/>
          </w:tcPr>
          <w:p w14:paraId="25D399C4" w14:textId="5CA070F2" w:rsidR="00C1698B" w:rsidRPr="002A5288" w:rsidDel="004B28C4" w:rsidRDefault="00C1698B" w:rsidP="00C1698B">
            <w:pPr>
              <w:snapToGrid w:val="0"/>
              <w:spacing w:before="60" w:after="60"/>
              <w:jc w:val="left"/>
              <w:rPr>
                <w:del w:id="3839" w:author="Jason Rhee" w:date="2023-02-23T13:12:00Z"/>
                <w:sz w:val="16"/>
                <w:szCs w:val="16"/>
                <w:lang w:val="en-GB"/>
              </w:rPr>
            </w:pPr>
          </w:p>
        </w:tc>
      </w:tr>
    </w:tbl>
    <w:p w14:paraId="4F5DD464" w14:textId="77777777" w:rsidR="00C1698B" w:rsidRPr="007C307C" w:rsidRDefault="00C1698B" w:rsidP="00763867">
      <w:pPr>
        <w:spacing w:before="0" w:after="0"/>
        <w:rPr>
          <w:lang w:val="en-GB"/>
        </w:rPr>
      </w:pPr>
    </w:p>
    <w:p w14:paraId="5DA9F032" w14:textId="4B0D8DD0" w:rsidR="00C1698B" w:rsidRDefault="00C1698B" w:rsidP="00B11B94">
      <w:pPr>
        <w:pStyle w:val="Heading2"/>
        <w:rPr>
          <w:ins w:id="3840" w:author="Jason Rhee" w:date="2023-02-23T19:51:00Z"/>
        </w:rPr>
      </w:pPr>
      <w:bookmarkStart w:id="3841" w:name="_Toc512925148"/>
      <w:bookmarkStart w:id="3842" w:name="_Toc127463873"/>
      <w:bookmarkStart w:id="3843" w:name="_Toc128125499"/>
      <w:bookmarkStart w:id="3844" w:name="_Toc141176281"/>
      <w:bookmarkStart w:id="3845" w:name="_Toc141176445"/>
      <w:bookmarkStart w:id="3846" w:name="_Toc141177076"/>
      <w:bookmarkStart w:id="3847" w:name="_Toc150177952"/>
      <w:r w:rsidRPr="007C307C">
        <w:t>S100_SupportFileDiscoveryMetadata</w:t>
      </w:r>
      <w:bookmarkEnd w:id="3841"/>
      <w:bookmarkEnd w:id="3842"/>
      <w:bookmarkEnd w:id="3843"/>
      <w:bookmarkEnd w:id="3844"/>
      <w:bookmarkEnd w:id="3845"/>
      <w:bookmarkEnd w:id="3846"/>
      <w:bookmarkEnd w:id="3847"/>
      <w:r w:rsidRPr="007C307C">
        <w:t xml:space="preserve"> </w:t>
      </w:r>
    </w:p>
    <w:p w14:paraId="62064A17" w14:textId="35932FED" w:rsidR="004C7776" w:rsidRPr="007C307C" w:rsidRDefault="004C7776" w:rsidP="004C7776">
      <w:ins w:id="3848" w:author="Jason Rhee" w:date="2023-02-23T19:51:00Z">
        <w:r>
          <w:rPr>
            <w:lang w:val="en-GB" w:eastAsia="ja-JP"/>
          </w:rPr>
          <w:t xml:space="preserve">S-129 uses </w:t>
        </w:r>
        <w:r w:rsidRPr="007C307C">
          <w:t>S100_SupportFileDiscoveryMetadata</w:t>
        </w:r>
        <w:r>
          <w:t xml:space="preserve"> as detailed in </w:t>
        </w:r>
        <w:r w:rsidRPr="00CC1849">
          <w:rPr>
            <w:highlight w:val="yellow"/>
            <w:rPrChange w:id="3849" w:author="Perryman, Lindsay" w:date="2023-03-02T17:03:00Z">
              <w:rPr/>
            </w:rPrChange>
          </w:rPr>
          <w:t>S-100 Part 17, Clause 17-4.5</w:t>
        </w:r>
        <w:r>
          <w:t>,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3850" w:author="Jason Rhee" w:date="2023-02-23T13:16: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080"/>
        <w:gridCol w:w="3060"/>
        <w:gridCol w:w="3420"/>
        <w:gridCol w:w="804"/>
        <w:gridCol w:w="2436"/>
        <w:gridCol w:w="3060"/>
        <w:tblGridChange w:id="3851">
          <w:tblGrid>
            <w:gridCol w:w="1080"/>
            <w:gridCol w:w="3060"/>
            <w:gridCol w:w="3420"/>
            <w:gridCol w:w="804"/>
            <w:gridCol w:w="2436"/>
            <w:gridCol w:w="3060"/>
          </w:tblGrid>
        </w:tblGridChange>
      </w:tblGrid>
      <w:tr w:rsidR="00C1698B" w:rsidRPr="009842DB" w:rsidDel="002A3FFE" w14:paraId="0DFC3917" w14:textId="122B9252" w:rsidTr="005569EF">
        <w:trPr>
          <w:trHeight w:val="176"/>
          <w:del w:id="3852" w:author="Jason Rhee" w:date="2023-06-27T19:42:00Z"/>
          <w:trPrChange w:id="3853" w:author="Jason Rhee" w:date="2023-02-23T13:16:00Z">
            <w:trPr>
              <w:trHeight w:val="176"/>
            </w:trPr>
          </w:trPrChange>
        </w:trPr>
        <w:tc>
          <w:tcPr>
            <w:tcW w:w="1080" w:type="dxa"/>
            <w:tcPrChange w:id="3854" w:author="Jason Rhee" w:date="2023-02-23T13:16:00Z">
              <w:tcPr>
                <w:tcW w:w="1080" w:type="dxa"/>
              </w:tcPr>
            </w:tcPrChange>
          </w:tcPr>
          <w:p w14:paraId="5B708F45" w14:textId="72981558" w:rsidR="00C1698B" w:rsidRPr="009842DB" w:rsidDel="002A3FFE" w:rsidRDefault="00C1698B" w:rsidP="00C1698B">
            <w:pPr>
              <w:snapToGrid w:val="0"/>
              <w:spacing w:before="60" w:after="60"/>
              <w:jc w:val="left"/>
              <w:rPr>
                <w:del w:id="3855" w:author="Jason Rhee" w:date="2023-06-27T19:42:00Z"/>
                <w:b/>
                <w:sz w:val="16"/>
                <w:szCs w:val="16"/>
                <w:lang w:val="en-GB"/>
              </w:rPr>
            </w:pPr>
            <w:del w:id="3856" w:author="Jason Rhee" w:date="2023-06-27T19:42:00Z">
              <w:r w:rsidRPr="009842DB" w:rsidDel="002A3FFE">
                <w:rPr>
                  <w:b/>
                  <w:sz w:val="16"/>
                  <w:szCs w:val="16"/>
                  <w:lang w:val="en-GB"/>
                </w:rPr>
                <w:delText>Role Name</w:delText>
              </w:r>
            </w:del>
          </w:p>
        </w:tc>
        <w:tc>
          <w:tcPr>
            <w:tcW w:w="3060" w:type="dxa"/>
            <w:tcPrChange w:id="3857" w:author="Jason Rhee" w:date="2023-02-23T13:16:00Z">
              <w:tcPr>
                <w:tcW w:w="3060" w:type="dxa"/>
              </w:tcPr>
            </w:tcPrChange>
          </w:tcPr>
          <w:p w14:paraId="0835337F" w14:textId="3F5EBC3C" w:rsidR="00C1698B" w:rsidRPr="009842DB" w:rsidDel="002A3FFE" w:rsidRDefault="00C1698B" w:rsidP="00C1698B">
            <w:pPr>
              <w:snapToGrid w:val="0"/>
              <w:spacing w:before="60" w:after="60"/>
              <w:jc w:val="left"/>
              <w:rPr>
                <w:del w:id="3858" w:author="Jason Rhee" w:date="2023-06-27T19:42:00Z"/>
                <w:b/>
                <w:sz w:val="16"/>
                <w:szCs w:val="16"/>
                <w:lang w:val="en-GB"/>
              </w:rPr>
            </w:pPr>
            <w:del w:id="3859" w:author="Jason Rhee" w:date="2023-06-27T19:42:00Z">
              <w:r w:rsidRPr="009842DB" w:rsidDel="002A3FFE">
                <w:rPr>
                  <w:b/>
                  <w:sz w:val="16"/>
                  <w:szCs w:val="16"/>
                  <w:lang w:val="en-GB"/>
                </w:rPr>
                <w:delText>Name</w:delText>
              </w:r>
            </w:del>
          </w:p>
        </w:tc>
        <w:tc>
          <w:tcPr>
            <w:tcW w:w="3420" w:type="dxa"/>
            <w:tcPrChange w:id="3860" w:author="Jason Rhee" w:date="2023-02-23T13:16:00Z">
              <w:tcPr>
                <w:tcW w:w="3420" w:type="dxa"/>
              </w:tcPr>
            </w:tcPrChange>
          </w:tcPr>
          <w:p w14:paraId="7C05320D" w14:textId="2806408D" w:rsidR="00C1698B" w:rsidRPr="009842DB" w:rsidDel="002A3FFE" w:rsidRDefault="00C1698B" w:rsidP="00C1698B">
            <w:pPr>
              <w:snapToGrid w:val="0"/>
              <w:spacing w:before="60" w:after="60"/>
              <w:jc w:val="left"/>
              <w:rPr>
                <w:del w:id="3861" w:author="Jason Rhee" w:date="2023-06-27T19:42:00Z"/>
                <w:b/>
                <w:sz w:val="16"/>
                <w:szCs w:val="16"/>
                <w:lang w:val="en-GB"/>
              </w:rPr>
            </w:pPr>
            <w:del w:id="3862" w:author="Jason Rhee" w:date="2023-06-27T19:42:00Z">
              <w:r w:rsidRPr="009842DB" w:rsidDel="002A3FFE">
                <w:rPr>
                  <w:b/>
                  <w:sz w:val="16"/>
                  <w:szCs w:val="16"/>
                  <w:lang w:val="en-GB"/>
                </w:rPr>
                <w:delText>Description</w:delText>
              </w:r>
            </w:del>
          </w:p>
        </w:tc>
        <w:tc>
          <w:tcPr>
            <w:tcW w:w="804" w:type="dxa"/>
            <w:tcPrChange w:id="3863" w:author="Jason Rhee" w:date="2023-02-23T13:16:00Z">
              <w:tcPr>
                <w:tcW w:w="804" w:type="dxa"/>
              </w:tcPr>
            </w:tcPrChange>
          </w:tcPr>
          <w:p w14:paraId="6E5E0F49" w14:textId="4795F73D" w:rsidR="00C1698B" w:rsidRPr="009842DB" w:rsidDel="002A3FFE" w:rsidRDefault="00C1698B" w:rsidP="00C1698B">
            <w:pPr>
              <w:snapToGrid w:val="0"/>
              <w:spacing w:before="60" w:after="60"/>
              <w:jc w:val="center"/>
              <w:rPr>
                <w:del w:id="3864" w:author="Jason Rhee" w:date="2023-06-27T19:42:00Z"/>
                <w:b/>
                <w:sz w:val="16"/>
                <w:szCs w:val="16"/>
                <w:lang w:val="en-GB"/>
              </w:rPr>
            </w:pPr>
            <w:del w:id="3865" w:author="Jason Rhee" w:date="2023-06-27T19:42:00Z">
              <w:r w:rsidRPr="009842DB" w:rsidDel="002A3FFE">
                <w:rPr>
                  <w:b/>
                  <w:sz w:val="16"/>
                  <w:szCs w:val="16"/>
                  <w:lang w:val="en-GB"/>
                </w:rPr>
                <w:delText>Mult</w:delText>
              </w:r>
            </w:del>
          </w:p>
        </w:tc>
        <w:tc>
          <w:tcPr>
            <w:tcW w:w="2436" w:type="dxa"/>
            <w:tcPrChange w:id="3866" w:author="Jason Rhee" w:date="2023-02-23T13:16:00Z">
              <w:tcPr>
                <w:tcW w:w="2436" w:type="dxa"/>
              </w:tcPr>
            </w:tcPrChange>
          </w:tcPr>
          <w:p w14:paraId="297D5962" w14:textId="6DA3C678" w:rsidR="00C1698B" w:rsidRPr="009842DB" w:rsidDel="002A3FFE" w:rsidRDefault="00C1698B" w:rsidP="00C1698B">
            <w:pPr>
              <w:snapToGrid w:val="0"/>
              <w:spacing w:before="60" w:after="60"/>
              <w:jc w:val="left"/>
              <w:rPr>
                <w:del w:id="3867" w:author="Jason Rhee" w:date="2023-06-27T19:42:00Z"/>
                <w:b/>
                <w:sz w:val="16"/>
                <w:szCs w:val="16"/>
                <w:lang w:val="en-GB"/>
              </w:rPr>
            </w:pPr>
            <w:del w:id="3868" w:author="Jason Rhee" w:date="2023-06-27T19:42:00Z">
              <w:r w:rsidRPr="009842DB" w:rsidDel="002A3FFE">
                <w:rPr>
                  <w:b/>
                  <w:sz w:val="16"/>
                  <w:szCs w:val="16"/>
                  <w:lang w:val="en-GB"/>
                </w:rPr>
                <w:delText>Type</w:delText>
              </w:r>
            </w:del>
          </w:p>
        </w:tc>
        <w:tc>
          <w:tcPr>
            <w:tcW w:w="3060" w:type="dxa"/>
            <w:tcPrChange w:id="3869" w:author="Jason Rhee" w:date="2023-02-23T13:16:00Z">
              <w:tcPr>
                <w:tcW w:w="3060" w:type="dxa"/>
              </w:tcPr>
            </w:tcPrChange>
          </w:tcPr>
          <w:p w14:paraId="48DAD3CD" w14:textId="4314DB3D" w:rsidR="00C1698B" w:rsidRPr="009842DB" w:rsidDel="002A3FFE" w:rsidRDefault="00C1698B" w:rsidP="00C1698B">
            <w:pPr>
              <w:snapToGrid w:val="0"/>
              <w:spacing w:before="60" w:after="60"/>
              <w:jc w:val="left"/>
              <w:rPr>
                <w:del w:id="3870" w:author="Jason Rhee" w:date="2023-06-27T19:42:00Z"/>
                <w:b/>
                <w:sz w:val="16"/>
                <w:szCs w:val="16"/>
                <w:lang w:val="en-GB"/>
              </w:rPr>
            </w:pPr>
            <w:del w:id="3871" w:author="Jason Rhee" w:date="2023-06-27T19:42:00Z">
              <w:r w:rsidRPr="009842DB" w:rsidDel="002A3FFE">
                <w:rPr>
                  <w:b/>
                  <w:sz w:val="16"/>
                  <w:szCs w:val="16"/>
                  <w:lang w:val="en-GB"/>
                </w:rPr>
                <w:delText>Remarks</w:delText>
              </w:r>
            </w:del>
          </w:p>
        </w:tc>
      </w:tr>
      <w:tr w:rsidR="00C1698B" w:rsidRPr="002A5288" w:rsidDel="002A3FFE" w14:paraId="6C218A59" w14:textId="416EA609" w:rsidTr="005569EF">
        <w:trPr>
          <w:trHeight w:val="335"/>
          <w:del w:id="3872" w:author="Jason Rhee" w:date="2023-06-27T19:42:00Z"/>
          <w:trPrChange w:id="3873" w:author="Jason Rhee" w:date="2023-02-23T13:16:00Z">
            <w:trPr>
              <w:trHeight w:val="335"/>
            </w:trPr>
          </w:trPrChange>
        </w:trPr>
        <w:tc>
          <w:tcPr>
            <w:tcW w:w="1080" w:type="dxa"/>
            <w:tcPrChange w:id="3874" w:author="Jason Rhee" w:date="2023-02-23T13:16:00Z">
              <w:tcPr>
                <w:tcW w:w="1080" w:type="dxa"/>
              </w:tcPr>
            </w:tcPrChange>
          </w:tcPr>
          <w:p w14:paraId="2026E420" w14:textId="09A6A01D" w:rsidR="00C1698B" w:rsidRPr="002A5288" w:rsidDel="002A3FFE" w:rsidRDefault="00C1698B" w:rsidP="00C1698B">
            <w:pPr>
              <w:snapToGrid w:val="0"/>
              <w:spacing w:before="60" w:after="60"/>
              <w:jc w:val="left"/>
              <w:rPr>
                <w:del w:id="3875" w:author="Jason Rhee" w:date="2023-06-27T19:42:00Z"/>
                <w:sz w:val="16"/>
                <w:szCs w:val="16"/>
                <w:lang w:val="en-GB"/>
              </w:rPr>
            </w:pPr>
            <w:del w:id="3876" w:author="Jason Rhee" w:date="2023-06-27T19:42:00Z">
              <w:r w:rsidRPr="002A5288" w:rsidDel="002A3FFE">
                <w:rPr>
                  <w:sz w:val="16"/>
                  <w:szCs w:val="16"/>
                  <w:lang w:val="en-GB"/>
                </w:rPr>
                <w:delText>Class</w:delText>
              </w:r>
            </w:del>
          </w:p>
        </w:tc>
        <w:tc>
          <w:tcPr>
            <w:tcW w:w="3060" w:type="dxa"/>
            <w:tcPrChange w:id="3877" w:author="Jason Rhee" w:date="2023-02-23T13:16:00Z">
              <w:tcPr>
                <w:tcW w:w="3060" w:type="dxa"/>
              </w:tcPr>
            </w:tcPrChange>
          </w:tcPr>
          <w:p w14:paraId="0F0A5F05" w14:textId="15960C5D" w:rsidR="00C1698B" w:rsidRPr="002A5288" w:rsidDel="002A3FFE" w:rsidRDefault="00C1698B" w:rsidP="00C1698B">
            <w:pPr>
              <w:snapToGrid w:val="0"/>
              <w:spacing w:before="60" w:after="60"/>
              <w:jc w:val="left"/>
              <w:rPr>
                <w:del w:id="3878" w:author="Jason Rhee" w:date="2023-06-27T19:42:00Z"/>
                <w:sz w:val="16"/>
                <w:szCs w:val="16"/>
                <w:lang w:val="en-GB"/>
              </w:rPr>
            </w:pPr>
            <w:del w:id="3879" w:author="Jason Rhee" w:date="2023-06-27T19:42:00Z">
              <w:r w:rsidRPr="002A5288" w:rsidDel="002A3FFE">
                <w:rPr>
                  <w:sz w:val="16"/>
                  <w:szCs w:val="16"/>
                  <w:lang w:val="en-GB"/>
                </w:rPr>
                <w:delText>S100_SupportFile</w:delText>
              </w:r>
            </w:del>
            <w:del w:id="3880" w:author="Jason Rhee" w:date="2023-02-23T13:14:00Z">
              <w:r w:rsidRPr="002A5288" w:rsidDel="001A4BF3">
                <w:rPr>
                  <w:sz w:val="16"/>
                  <w:szCs w:val="16"/>
                  <w:lang w:val="en-GB"/>
                </w:rPr>
                <w:delText>t</w:delText>
              </w:r>
            </w:del>
            <w:del w:id="3881" w:author="Jason Rhee" w:date="2023-06-27T19:42:00Z">
              <w:r w:rsidRPr="002A5288" w:rsidDel="002A3FFE">
                <w:rPr>
                  <w:sz w:val="16"/>
                  <w:szCs w:val="16"/>
                  <w:lang w:val="en-GB"/>
                </w:rPr>
                <w:delText>DiscoveryMetadata</w:delText>
              </w:r>
            </w:del>
          </w:p>
        </w:tc>
        <w:tc>
          <w:tcPr>
            <w:tcW w:w="3420" w:type="dxa"/>
            <w:tcPrChange w:id="3882" w:author="Jason Rhee" w:date="2023-02-23T13:16:00Z">
              <w:tcPr>
                <w:tcW w:w="3420" w:type="dxa"/>
              </w:tcPr>
            </w:tcPrChange>
          </w:tcPr>
          <w:p w14:paraId="1BEBE98F" w14:textId="196193D2" w:rsidR="00C1698B" w:rsidRPr="002A5288" w:rsidDel="002A3FFE" w:rsidRDefault="00C1698B" w:rsidP="00C1698B">
            <w:pPr>
              <w:snapToGrid w:val="0"/>
              <w:spacing w:before="60" w:after="60"/>
              <w:jc w:val="left"/>
              <w:rPr>
                <w:del w:id="3883" w:author="Jason Rhee" w:date="2023-06-27T19:42:00Z"/>
                <w:sz w:val="16"/>
                <w:szCs w:val="16"/>
                <w:lang w:val="en-GB"/>
              </w:rPr>
            </w:pPr>
            <w:del w:id="3884" w:author="Jason Rhee" w:date="2023-06-27T19:42:00Z">
              <w:r w:rsidRPr="002A5288" w:rsidDel="002A3FFE">
                <w:rPr>
                  <w:sz w:val="16"/>
                  <w:szCs w:val="16"/>
                  <w:lang w:val="en-GB"/>
                </w:rPr>
                <w:delText>Metadata about the individual support files in the exchange catalogue</w:delText>
              </w:r>
            </w:del>
          </w:p>
        </w:tc>
        <w:tc>
          <w:tcPr>
            <w:tcW w:w="804" w:type="dxa"/>
            <w:tcPrChange w:id="3885" w:author="Jason Rhee" w:date="2023-02-23T13:16:00Z">
              <w:tcPr>
                <w:tcW w:w="804" w:type="dxa"/>
              </w:tcPr>
            </w:tcPrChange>
          </w:tcPr>
          <w:p w14:paraId="446BC2E7" w14:textId="2D5C33A2" w:rsidR="00C1698B" w:rsidRPr="002A5288" w:rsidDel="002A3FFE" w:rsidRDefault="00C1698B" w:rsidP="00C1698B">
            <w:pPr>
              <w:snapToGrid w:val="0"/>
              <w:spacing w:before="60" w:after="60"/>
              <w:jc w:val="center"/>
              <w:rPr>
                <w:del w:id="3886" w:author="Jason Rhee" w:date="2023-06-27T19:42:00Z"/>
                <w:sz w:val="16"/>
                <w:szCs w:val="16"/>
                <w:lang w:val="en-GB"/>
              </w:rPr>
            </w:pPr>
            <w:del w:id="3887" w:author="Jason Rhee" w:date="2023-06-27T19:42:00Z">
              <w:r w:rsidRPr="002A5288" w:rsidDel="002A3FFE">
                <w:rPr>
                  <w:sz w:val="16"/>
                  <w:szCs w:val="16"/>
                  <w:lang w:val="en-GB"/>
                </w:rPr>
                <w:delText>-</w:delText>
              </w:r>
            </w:del>
          </w:p>
        </w:tc>
        <w:tc>
          <w:tcPr>
            <w:tcW w:w="2436" w:type="dxa"/>
            <w:tcPrChange w:id="3888" w:author="Jason Rhee" w:date="2023-02-23T13:16:00Z">
              <w:tcPr>
                <w:tcW w:w="2436" w:type="dxa"/>
              </w:tcPr>
            </w:tcPrChange>
          </w:tcPr>
          <w:p w14:paraId="7520FB58" w14:textId="3646C4C9" w:rsidR="00C1698B" w:rsidRPr="002A5288" w:rsidDel="002A3FFE" w:rsidRDefault="00C1698B" w:rsidP="00C1698B">
            <w:pPr>
              <w:snapToGrid w:val="0"/>
              <w:spacing w:before="60" w:after="60"/>
              <w:jc w:val="left"/>
              <w:rPr>
                <w:del w:id="3889" w:author="Jason Rhee" w:date="2023-06-27T19:42:00Z"/>
                <w:sz w:val="16"/>
                <w:szCs w:val="16"/>
                <w:lang w:val="en-GB"/>
              </w:rPr>
            </w:pPr>
            <w:del w:id="3890" w:author="Jason Rhee" w:date="2023-06-27T19:42:00Z">
              <w:r w:rsidRPr="002A5288" w:rsidDel="002A3FFE">
                <w:rPr>
                  <w:sz w:val="16"/>
                  <w:szCs w:val="16"/>
                  <w:lang w:val="en-GB"/>
                </w:rPr>
                <w:delText>-</w:delText>
              </w:r>
            </w:del>
          </w:p>
        </w:tc>
        <w:tc>
          <w:tcPr>
            <w:tcW w:w="3060" w:type="dxa"/>
            <w:tcPrChange w:id="3891" w:author="Jason Rhee" w:date="2023-02-23T13:16:00Z">
              <w:tcPr>
                <w:tcW w:w="3060" w:type="dxa"/>
              </w:tcPr>
            </w:tcPrChange>
          </w:tcPr>
          <w:p w14:paraId="0D576099" w14:textId="6FF26737" w:rsidR="00C1698B" w:rsidRPr="002A5288" w:rsidDel="002A3FFE" w:rsidRDefault="00C1698B" w:rsidP="00C1698B">
            <w:pPr>
              <w:snapToGrid w:val="0"/>
              <w:spacing w:before="60" w:after="60"/>
              <w:jc w:val="left"/>
              <w:rPr>
                <w:del w:id="3892" w:author="Jason Rhee" w:date="2023-06-27T19:42:00Z"/>
                <w:sz w:val="16"/>
                <w:szCs w:val="16"/>
                <w:lang w:val="en-GB"/>
              </w:rPr>
            </w:pPr>
            <w:del w:id="3893" w:author="Jason Rhee" w:date="2023-06-27T19:42:00Z">
              <w:r w:rsidRPr="002A5288" w:rsidDel="002A3FFE">
                <w:rPr>
                  <w:sz w:val="16"/>
                  <w:szCs w:val="16"/>
                  <w:lang w:val="en-GB"/>
                </w:rPr>
                <w:delText>-</w:delText>
              </w:r>
            </w:del>
          </w:p>
        </w:tc>
      </w:tr>
      <w:tr w:rsidR="00C1698B" w:rsidRPr="002A5288" w:rsidDel="002A3FFE" w14:paraId="71004D51" w14:textId="525F420C" w:rsidTr="005569EF">
        <w:trPr>
          <w:trHeight w:val="335"/>
          <w:del w:id="3894" w:author="Jason Rhee" w:date="2023-06-27T19:42:00Z"/>
          <w:trPrChange w:id="3895" w:author="Jason Rhee" w:date="2023-02-23T13:16:00Z">
            <w:trPr>
              <w:trHeight w:val="335"/>
            </w:trPr>
          </w:trPrChange>
        </w:trPr>
        <w:tc>
          <w:tcPr>
            <w:tcW w:w="1080" w:type="dxa"/>
            <w:tcPrChange w:id="3896" w:author="Jason Rhee" w:date="2023-02-23T13:16:00Z">
              <w:tcPr>
                <w:tcW w:w="1080" w:type="dxa"/>
              </w:tcPr>
            </w:tcPrChange>
          </w:tcPr>
          <w:p w14:paraId="5DC55E15" w14:textId="7625963C" w:rsidR="00C1698B" w:rsidRPr="002A5288" w:rsidDel="002A3FFE" w:rsidRDefault="00C1698B" w:rsidP="00C1698B">
            <w:pPr>
              <w:snapToGrid w:val="0"/>
              <w:spacing w:before="60" w:after="60"/>
              <w:jc w:val="left"/>
              <w:rPr>
                <w:del w:id="3897" w:author="Jason Rhee" w:date="2023-06-27T19:42:00Z"/>
                <w:sz w:val="16"/>
                <w:szCs w:val="16"/>
                <w:lang w:val="en-GB"/>
              </w:rPr>
            </w:pPr>
            <w:del w:id="3898" w:author="Jason Rhee" w:date="2023-06-27T19:42:00Z">
              <w:r w:rsidRPr="002A5288" w:rsidDel="002A3FFE">
                <w:rPr>
                  <w:sz w:val="16"/>
                  <w:szCs w:val="16"/>
                  <w:lang w:val="en-GB"/>
                </w:rPr>
                <w:delText>Attribute</w:delText>
              </w:r>
            </w:del>
          </w:p>
        </w:tc>
        <w:tc>
          <w:tcPr>
            <w:tcW w:w="3060" w:type="dxa"/>
            <w:tcPrChange w:id="3899" w:author="Jason Rhee" w:date="2023-02-23T13:16:00Z">
              <w:tcPr>
                <w:tcW w:w="3060" w:type="dxa"/>
              </w:tcPr>
            </w:tcPrChange>
          </w:tcPr>
          <w:p w14:paraId="77B73F3D" w14:textId="240751DA" w:rsidR="00C1698B" w:rsidRPr="002A5288" w:rsidDel="002A3FFE" w:rsidRDefault="00C1698B" w:rsidP="00C1698B">
            <w:pPr>
              <w:snapToGrid w:val="0"/>
              <w:spacing w:before="60" w:after="60"/>
              <w:jc w:val="left"/>
              <w:rPr>
                <w:del w:id="3900" w:author="Jason Rhee" w:date="2023-06-27T19:42:00Z"/>
                <w:sz w:val="16"/>
                <w:szCs w:val="16"/>
                <w:lang w:val="en-GB"/>
              </w:rPr>
            </w:pPr>
            <w:del w:id="3901" w:author="Jason Rhee" w:date="2023-06-27T19:42:00Z">
              <w:r w:rsidRPr="002A5288" w:rsidDel="002A3FFE">
                <w:rPr>
                  <w:sz w:val="16"/>
                  <w:szCs w:val="16"/>
                  <w:lang w:val="en-GB"/>
                </w:rPr>
                <w:delText>fileName</w:delText>
              </w:r>
            </w:del>
          </w:p>
        </w:tc>
        <w:tc>
          <w:tcPr>
            <w:tcW w:w="3420" w:type="dxa"/>
            <w:tcPrChange w:id="3902" w:author="Jason Rhee" w:date="2023-02-23T13:16:00Z">
              <w:tcPr>
                <w:tcW w:w="3420" w:type="dxa"/>
              </w:tcPr>
            </w:tcPrChange>
          </w:tcPr>
          <w:p w14:paraId="4C0211C7" w14:textId="57C7E425" w:rsidR="00C1698B" w:rsidRPr="002A5288" w:rsidDel="002A3FFE" w:rsidRDefault="00C1698B" w:rsidP="00C1698B">
            <w:pPr>
              <w:snapToGrid w:val="0"/>
              <w:spacing w:before="60" w:after="60"/>
              <w:jc w:val="left"/>
              <w:rPr>
                <w:del w:id="3903" w:author="Jason Rhee" w:date="2023-06-27T19:42:00Z"/>
                <w:sz w:val="16"/>
                <w:szCs w:val="16"/>
                <w:lang w:val="en-GB"/>
              </w:rPr>
            </w:pPr>
            <w:del w:id="3904" w:author="Jason Rhee" w:date="2023-06-27T19:42:00Z">
              <w:r w:rsidDel="002A3FFE">
                <w:rPr>
                  <w:sz w:val="16"/>
                  <w:szCs w:val="16"/>
                  <w:lang w:val="en-GB"/>
                </w:rPr>
                <w:delText>Name of the support file</w:delText>
              </w:r>
            </w:del>
          </w:p>
        </w:tc>
        <w:tc>
          <w:tcPr>
            <w:tcW w:w="804" w:type="dxa"/>
            <w:tcPrChange w:id="3905" w:author="Jason Rhee" w:date="2023-02-23T13:16:00Z">
              <w:tcPr>
                <w:tcW w:w="804" w:type="dxa"/>
              </w:tcPr>
            </w:tcPrChange>
          </w:tcPr>
          <w:p w14:paraId="0670DAA2" w14:textId="482CA3C4" w:rsidR="00C1698B" w:rsidRPr="002A5288" w:rsidDel="002A3FFE" w:rsidRDefault="00C1698B" w:rsidP="00C1698B">
            <w:pPr>
              <w:snapToGrid w:val="0"/>
              <w:spacing w:before="60" w:after="60"/>
              <w:jc w:val="center"/>
              <w:rPr>
                <w:del w:id="3906" w:author="Jason Rhee" w:date="2023-06-27T19:42:00Z"/>
                <w:sz w:val="16"/>
                <w:szCs w:val="16"/>
                <w:lang w:val="en-GB"/>
              </w:rPr>
            </w:pPr>
            <w:del w:id="3907" w:author="Jason Rhee" w:date="2023-06-27T19:42:00Z">
              <w:r w:rsidRPr="002A5288" w:rsidDel="002A3FFE">
                <w:rPr>
                  <w:sz w:val="16"/>
                  <w:szCs w:val="16"/>
                  <w:lang w:val="en-GB"/>
                </w:rPr>
                <w:delText>1</w:delText>
              </w:r>
            </w:del>
          </w:p>
        </w:tc>
        <w:tc>
          <w:tcPr>
            <w:tcW w:w="2436" w:type="dxa"/>
            <w:tcPrChange w:id="3908" w:author="Jason Rhee" w:date="2023-02-23T13:16:00Z">
              <w:tcPr>
                <w:tcW w:w="2436" w:type="dxa"/>
              </w:tcPr>
            </w:tcPrChange>
          </w:tcPr>
          <w:p w14:paraId="32803C70" w14:textId="7B0A3E7C" w:rsidR="00C1698B" w:rsidRPr="002A5288" w:rsidDel="002A3FFE" w:rsidRDefault="00C1698B" w:rsidP="00C1698B">
            <w:pPr>
              <w:snapToGrid w:val="0"/>
              <w:spacing w:before="60" w:after="60"/>
              <w:jc w:val="left"/>
              <w:rPr>
                <w:del w:id="3909" w:author="Jason Rhee" w:date="2023-06-27T19:42:00Z"/>
                <w:sz w:val="16"/>
                <w:szCs w:val="16"/>
                <w:lang w:val="en-GB"/>
              </w:rPr>
            </w:pPr>
            <w:del w:id="3910" w:author="Jason Rhee" w:date="2023-02-23T13:14:00Z">
              <w:r w:rsidRPr="002A5288" w:rsidDel="00F01687">
                <w:rPr>
                  <w:sz w:val="16"/>
                  <w:szCs w:val="16"/>
                  <w:lang w:val="en-GB"/>
                </w:rPr>
                <w:delText>CharacterString</w:delText>
              </w:r>
            </w:del>
          </w:p>
        </w:tc>
        <w:tc>
          <w:tcPr>
            <w:tcW w:w="3060" w:type="dxa"/>
            <w:tcPrChange w:id="3911" w:author="Jason Rhee" w:date="2023-02-23T13:16:00Z">
              <w:tcPr>
                <w:tcW w:w="3060" w:type="dxa"/>
              </w:tcPr>
            </w:tcPrChange>
          </w:tcPr>
          <w:p w14:paraId="7C9B6861" w14:textId="3D7BD320" w:rsidR="00C1698B" w:rsidRPr="002A5288" w:rsidDel="002A3FFE" w:rsidRDefault="00C1698B" w:rsidP="00C1698B">
            <w:pPr>
              <w:snapToGrid w:val="0"/>
              <w:spacing w:before="60" w:after="60"/>
              <w:jc w:val="left"/>
              <w:rPr>
                <w:del w:id="3912" w:author="Jason Rhee" w:date="2023-06-27T19:42:00Z"/>
                <w:sz w:val="16"/>
                <w:szCs w:val="16"/>
                <w:lang w:val="en-GB"/>
              </w:rPr>
            </w:pPr>
          </w:p>
        </w:tc>
      </w:tr>
      <w:tr w:rsidR="00C1698B" w:rsidRPr="002A5288" w:rsidDel="005569EF" w14:paraId="3359FBFF" w14:textId="4C70FD8E" w:rsidTr="005569EF">
        <w:trPr>
          <w:trHeight w:val="335"/>
          <w:del w:id="3913" w:author="Jason Rhee" w:date="2023-02-23T13:16:00Z"/>
          <w:trPrChange w:id="3914" w:author="Jason Rhee" w:date="2023-02-23T13:16:00Z">
            <w:trPr>
              <w:trHeight w:val="335"/>
            </w:trPr>
          </w:trPrChange>
        </w:trPr>
        <w:tc>
          <w:tcPr>
            <w:tcW w:w="1080" w:type="dxa"/>
            <w:tcPrChange w:id="3915" w:author="Jason Rhee" w:date="2023-02-23T13:16:00Z">
              <w:tcPr>
                <w:tcW w:w="1080" w:type="dxa"/>
              </w:tcPr>
            </w:tcPrChange>
          </w:tcPr>
          <w:p w14:paraId="33A314D6" w14:textId="18577560" w:rsidR="00C1698B" w:rsidRPr="002A5288" w:rsidDel="005569EF" w:rsidRDefault="00C1698B" w:rsidP="00C1698B">
            <w:pPr>
              <w:snapToGrid w:val="0"/>
              <w:spacing w:before="60" w:after="60"/>
              <w:jc w:val="left"/>
              <w:rPr>
                <w:del w:id="3916" w:author="Jason Rhee" w:date="2023-02-23T13:16:00Z"/>
                <w:sz w:val="16"/>
                <w:szCs w:val="16"/>
                <w:lang w:val="en-GB"/>
              </w:rPr>
            </w:pPr>
            <w:del w:id="3917" w:author="Jason Rhee" w:date="2023-02-23T13:16:00Z">
              <w:r w:rsidDel="005569EF">
                <w:rPr>
                  <w:sz w:val="16"/>
                  <w:szCs w:val="16"/>
                  <w:lang w:val="en-GB"/>
                </w:rPr>
                <w:delText>Attribute</w:delText>
              </w:r>
            </w:del>
          </w:p>
        </w:tc>
        <w:tc>
          <w:tcPr>
            <w:tcW w:w="3060" w:type="dxa"/>
            <w:tcPrChange w:id="3918" w:author="Jason Rhee" w:date="2023-02-23T13:16:00Z">
              <w:tcPr>
                <w:tcW w:w="3060" w:type="dxa"/>
              </w:tcPr>
            </w:tcPrChange>
          </w:tcPr>
          <w:p w14:paraId="12632BB0" w14:textId="72F36159" w:rsidR="00C1698B" w:rsidRPr="002A5288" w:rsidDel="005569EF" w:rsidRDefault="00C1698B" w:rsidP="00C1698B">
            <w:pPr>
              <w:snapToGrid w:val="0"/>
              <w:spacing w:before="60" w:after="60"/>
              <w:jc w:val="left"/>
              <w:rPr>
                <w:del w:id="3919" w:author="Jason Rhee" w:date="2023-02-23T13:16:00Z"/>
                <w:sz w:val="16"/>
                <w:szCs w:val="16"/>
                <w:lang w:val="en-GB"/>
              </w:rPr>
            </w:pPr>
            <w:del w:id="3920" w:author="Jason Rhee" w:date="2023-02-23T13:16:00Z">
              <w:r w:rsidDel="005569EF">
                <w:rPr>
                  <w:sz w:val="16"/>
                  <w:szCs w:val="16"/>
                  <w:lang w:val="en-GB"/>
                </w:rPr>
                <w:delText>fileLocation</w:delText>
              </w:r>
            </w:del>
          </w:p>
        </w:tc>
        <w:tc>
          <w:tcPr>
            <w:tcW w:w="3420" w:type="dxa"/>
            <w:tcPrChange w:id="3921" w:author="Jason Rhee" w:date="2023-02-23T13:16:00Z">
              <w:tcPr>
                <w:tcW w:w="3420" w:type="dxa"/>
              </w:tcPr>
            </w:tcPrChange>
          </w:tcPr>
          <w:p w14:paraId="018FBF88" w14:textId="14ADA94A" w:rsidR="00C1698B" w:rsidRPr="002A5288" w:rsidDel="005569EF" w:rsidRDefault="00C1698B" w:rsidP="00C1698B">
            <w:pPr>
              <w:snapToGrid w:val="0"/>
              <w:spacing w:before="60" w:after="60"/>
              <w:jc w:val="left"/>
              <w:rPr>
                <w:del w:id="3922" w:author="Jason Rhee" w:date="2023-02-23T13:16:00Z"/>
                <w:sz w:val="16"/>
                <w:szCs w:val="16"/>
                <w:lang w:val="en-GB"/>
              </w:rPr>
            </w:pPr>
            <w:del w:id="3923" w:author="Jason Rhee" w:date="2023-02-23T13:16:00Z">
              <w:r w:rsidRPr="002A5288" w:rsidDel="005569EF">
                <w:rPr>
                  <w:sz w:val="16"/>
                  <w:szCs w:val="16"/>
                  <w:lang w:val="en-GB"/>
                </w:rPr>
                <w:delText xml:space="preserve">Full </w:delText>
              </w:r>
              <w:r w:rsidDel="005569EF">
                <w:rPr>
                  <w:sz w:val="16"/>
                  <w:szCs w:val="16"/>
                  <w:lang w:val="en-GB"/>
                </w:rPr>
                <w:delText>location</w:delText>
              </w:r>
              <w:r w:rsidRPr="002A5288" w:rsidDel="005569EF">
                <w:rPr>
                  <w:sz w:val="16"/>
                  <w:szCs w:val="16"/>
                  <w:lang w:val="en-GB"/>
                </w:rPr>
                <w:delText xml:space="preserve"> from the exchange set root directory</w:delText>
              </w:r>
            </w:del>
          </w:p>
        </w:tc>
        <w:tc>
          <w:tcPr>
            <w:tcW w:w="804" w:type="dxa"/>
            <w:tcPrChange w:id="3924" w:author="Jason Rhee" w:date="2023-02-23T13:16:00Z">
              <w:tcPr>
                <w:tcW w:w="804" w:type="dxa"/>
              </w:tcPr>
            </w:tcPrChange>
          </w:tcPr>
          <w:p w14:paraId="02B3678D" w14:textId="04862657" w:rsidR="00C1698B" w:rsidRPr="002A5288" w:rsidDel="005569EF" w:rsidRDefault="00C1698B" w:rsidP="00C1698B">
            <w:pPr>
              <w:snapToGrid w:val="0"/>
              <w:spacing w:before="60" w:after="60"/>
              <w:jc w:val="center"/>
              <w:rPr>
                <w:del w:id="3925" w:author="Jason Rhee" w:date="2023-02-23T13:16:00Z"/>
                <w:sz w:val="16"/>
                <w:szCs w:val="16"/>
                <w:lang w:val="en-GB"/>
              </w:rPr>
            </w:pPr>
            <w:del w:id="3926" w:author="Jason Rhee" w:date="2023-02-23T13:16:00Z">
              <w:r w:rsidDel="005569EF">
                <w:rPr>
                  <w:sz w:val="16"/>
                  <w:szCs w:val="16"/>
                  <w:lang w:val="en-GB"/>
                </w:rPr>
                <w:delText>1</w:delText>
              </w:r>
            </w:del>
          </w:p>
        </w:tc>
        <w:tc>
          <w:tcPr>
            <w:tcW w:w="2436" w:type="dxa"/>
            <w:tcPrChange w:id="3927" w:author="Jason Rhee" w:date="2023-02-23T13:16:00Z">
              <w:tcPr>
                <w:tcW w:w="2436" w:type="dxa"/>
              </w:tcPr>
            </w:tcPrChange>
          </w:tcPr>
          <w:p w14:paraId="379846F8" w14:textId="3438D490" w:rsidR="00C1698B" w:rsidRPr="002A5288" w:rsidDel="005569EF" w:rsidRDefault="00C1698B" w:rsidP="00C1698B">
            <w:pPr>
              <w:snapToGrid w:val="0"/>
              <w:spacing w:before="60" w:after="60"/>
              <w:jc w:val="left"/>
              <w:rPr>
                <w:del w:id="3928" w:author="Jason Rhee" w:date="2023-02-23T13:16:00Z"/>
                <w:sz w:val="16"/>
                <w:szCs w:val="16"/>
                <w:lang w:val="en-GB"/>
              </w:rPr>
            </w:pPr>
            <w:del w:id="3929" w:author="Jason Rhee" w:date="2023-02-23T13:16:00Z">
              <w:r w:rsidDel="005569EF">
                <w:rPr>
                  <w:sz w:val="16"/>
                  <w:szCs w:val="16"/>
                  <w:lang w:val="en-GB"/>
                </w:rPr>
                <w:delText>CharacterString</w:delText>
              </w:r>
            </w:del>
          </w:p>
        </w:tc>
        <w:tc>
          <w:tcPr>
            <w:tcW w:w="3060" w:type="dxa"/>
            <w:tcPrChange w:id="3930" w:author="Jason Rhee" w:date="2023-02-23T13:16:00Z">
              <w:tcPr>
                <w:tcW w:w="3060" w:type="dxa"/>
              </w:tcPr>
            </w:tcPrChange>
          </w:tcPr>
          <w:p w14:paraId="67E766A7" w14:textId="7A168172" w:rsidR="00C1698B" w:rsidRPr="002A5288" w:rsidDel="005569EF" w:rsidRDefault="00C1698B" w:rsidP="00C1698B">
            <w:pPr>
              <w:snapToGrid w:val="0"/>
              <w:spacing w:before="60" w:after="60"/>
              <w:jc w:val="left"/>
              <w:rPr>
                <w:del w:id="3931" w:author="Jason Rhee" w:date="2023-02-23T13:16:00Z"/>
                <w:sz w:val="16"/>
                <w:szCs w:val="16"/>
                <w:lang w:val="en-GB"/>
              </w:rPr>
            </w:pPr>
            <w:del w:id="3932" w:author="Jason Rhee" w:date="2023-02-23T13:16:00Z">
              <w:r w:rsidDel="005569EF">
                <w:rPr>
                  <w:sz w:val="16"/>
                  <w:szCs w:val="16"/>
                  <w:lang w:val="en-GB"/>
                </w:rPr>
                <w:delText xml:space="preserve">Path relative to the root </w:delText>
              </w:r>
              <w:r w:rsidR="0025515F" w:rsidDel="005569EF">
                <w:rPr>
                  <w:sz w:val="16"/>
                  <w:szCs w:val="16"/>
                  <w:lang w:val="en-GB"/>
                </w:rPr>
                <w:delText xml:space="preserve">directory of the exchange set. </w:delText>
              </w:r>
              <w:r w:rsidDel="005569EF">
                <w:rPr>
                  <w:sz w:val="16"/>
                  <w:szCs w:val="16"/>
                  <w:lang w:val="en-GB"/>
                </w:rPr>
                <w:delText>The location of the file after the exchange set is unpacked into directory &lt;EXCH_ROOT&gt; will be &lt;EXCH_ROOT&gt;/&lt;filePath&gt;/&lt;filename&gt;</w:delText>
              </w:r>
            </w:del>
          </w:p>
        </w:tc>
      </w:tr>
      <w:tr w:rsidR="00C1698B" w:rsidRPr="002A5288" w:rsidDel="002A3FFE" w14:paraId="2AF0724E" w14:textId="5A66EA3D" w:rsidTr="005569EF">
        <w:trPr>
          <w:trHeight w:val="335"/>
          <w:del w:id="3933" w:author="Jason Rhee" w:date="2023-06-27T19:42:00Z"/>
          <w:trPrChange w:id="3934" w:author="Jason Rhee" w:date="2023-02-23T13:16:00Z">
            <w:trPr>
              <w:trHeight w:val="335"/>
            </w:trPr>
          </w:trPrChange>
        </w:trPr>
        <w:tc>
          <w:tcPr>
            <w:tcW w:w="1080" w:type="dxa"/>
            <w:tcPrChange w:id="3935" w:author="Jason Rhee" w:date="2023-02-23T13:16:00Z">
              <w:tcPr>
                <w:tcW w:w="1080" w:type="dxa"/>
              </w:tcPr>
            </w:tcPrChange>
          </w:tcPr>
          <w:p w14:paraId="1E252B9F" w14:textId="5DA8F281" w:rsidR="00C1698B" w:rsidRPr="002A5288" w:rsidDel="002A3FFE" w:rsidRDefault="00C1698B" w:rsidP="00C1698B">
            <w:pPr>
              <w:snapToGrid w:val="0"/>
              <w:spacing w:before="60" w:after="60"/>
              <w:jc w:val="left"/>
              <w:rPr>
                <w:del w:id="3936" w:author="Jason Rhee" w:date="2023-06-27T19:42:00Z"/>
                <w:sz w:val="16"/>
                <w:szCs w:val="16"/>
                <w:lang w:val="en-GB"/>
              </w:rPr>
            </w:pPr>
            <w:del w:id="3937" w:author="Jason Rhee" w:date="2023-06-27T19:42:00Z">
              <w:r w:rsidRPr="002A5288" w:rsidDel="002A3FFE">
                <w:rPr>
                  <w:sz w:val="16"/>
                  <w:szCs w:val="16"/>
                  <w:lang w:val="en-GB"/>
                </w:rPr>
                <w:delText>Attribute</w:delText>
              </w:r>
            </w:del>
          </w:p>
        </w:tc>
        <w:tc>
          <w:tcPr>
            <w:tcW w:w="3060" w:type="dxa"/>
            <w:tcPrChange w:id="3938" w:author="Jason Rhee" w:date="2023-02-23T13:16:00Z">
              <w:tcPr>
                <w:tcW w:w="3060" w:type="dxa"/>
              </w:tcPr>
            </w:tcPrChange>
          </w:tcPr>
          <w:p w14:paraId="13073F44" w14:textId="10F0AC90" w:rsidR="00C1698B" w:rsidRPr="002A5288" w:rsidDel="002A3FFE" w:rsidRDefault="00C1698B" w:rsidP="00C1698B">
            <w:pPr>
              <w:snapToGrid w:val="0"/>
              <w:spacing w:before="60" w:after="60"/>
              <w:jc w:val="left"/>
              <w:rPr>
                <w:del w:id="3939" w:author="Jason Rhee" w:date="2023-06-27T19:42:00Z"/>
                <w:sz w:val="16"/>
                <w:szCs w:val="16"/>
                <w:lang w:val="en-GB"/>
              </w:rPr>
            </w:pPr>
            <w:del w:id="3940" w:author="Jason Rhee" w:date="2023-02-23T13:17:00Z">
              <w:r w:rsidRPr="002A5288" w:rsidDel="005569EF">
                <w:rPr>
                  <w:sz w:val="16"/>
                  <w:szCs w:val="16"/>
                  <w:lang w:val="en-GB"/>
                </w:rPr>
                <w:delText>purpose</w:delText>
              </w:r>
            </w:del>
          </w:p>
        </w:tc>
        <w:tc>
          <w:tcPr>
            <w:tcW w:w="3420" w:type="dxa"/>
            <w:tcPrChange w:id="3941" w:author="Jason Rhee" w:date="2023-02-23T13:16:00Z">
              <w:tcPr>
                <w:tcW w:w="3420" w:type="dxa"/>
              </w:tcPr>
            </w:tcPrChange>
          </w:tcPr>
          <w:p w14:paraId="1812D8A4" w14:textId="5ED0DA65" w:rsidR="00C1698B" w:rsidRPr="002A5288" w:rsidDel="002A3FFE" w:rsidRDefault="00C1698B" w:rsidP="00C1698B">
            <w:pPr>
              <w:snapToGrid w:val="0"/>
              <w:spacing w:before="60" w:after="60"/>
              <w:jc w:val="left"/>
              <w:rPr>
                <w:del w:id="3942" w:author="Jason Rhee" w:date="2023-06-27T19:42:00Z"/>
                <w:sz w:val="16"/>
                <w:szCs w:val="16"/>
                <w:lang w:val="en-GB"/>
              </w:rPr>
            </w:pPr>
            <w:del w:id="3943" w:author="Jason Rhee" w:date="2023-06-27T19:42:00Z">
              <w:r w:rsidRPr="002A5288" w:rsidDel="002A3FFE">
                <w:rPr>
                  <w:sz w:val="16"/>
                  <w:szCs w:val="16"/>
                  <w:lang w:val="en-GB"/>
                </w:rPr>
                <w:delText xml:space="preserve">The purpose for which the dataset has been issued </w:delText>
              </w:r>
            </w:del>
          </w:p>
        </w:tc>
        <w:tc>
          <w:tcPr>
            <w:tcW w:w="804" w:type="dxa"/>
            <w:tcPrChange w:id="3944" w:author="Jason Rhee" w:date="2023-02-23T13:16:00Z">
              <w:tcPr>
                <w:tcW w:w="804" w:type="dxa"/>
              </w:tcPr>
            </w:tcPrChange>
          </w:tcPr>
          <w:p w14:paraId="260DC340" w14:textId="68723D1B" w:rsidR="00C1698B" w:rsidRPr="002A5288" w:rsidDel="002A3FFE" w:rsidRDefault="00C1698B" w:rsidP="00C1698B">
            <w:pPr>
              <w:snapToGrid w:val="0"/>
              <w:spacing w:before="60" w:after="60"/>
              <w:jc w:val="center"/>
              <w:rPr>
                <w:del w:id="3945" w:author="Jason Rhee" w:date="2023-06-27T19:42:00Z"/>
                <w:sz w:val="16"/>
                <w:szCs w:val="16"/>
                <w:lang w:val="en-GB"/>
              </w:rPr>
            </w:pPr>
            <w:del w:id="3946" w:author="Jason Rhee" w:date="2023-06-27T19:42:00Z">
              <w:r w:rsidRPr="002A5288" w:rsidDel="002A3FFE">
                <w:rPr>
                  <w:sz w:val="16"/>
                  <w:szCs w:val="16"/>
                  <w:lang w:val="en-GB"/>
                </w:rPr>
                <w:delText>1</w:delText>
              </w:r>
            </w:del>
          </w:p>
        </w:tc>
        <w:tc>
          <w:tcPr>
            <w:tcW w:w="2436" w:type="dxa"/>
            <w:tcPrChange w:id="3947" w:author="Jason Rhee" w:date="2023-02-23T13:16:00Z">
              <w:tcPr>
                <w:tcW w:w="2436" w:type="dxa"/>
              </w:tcPr>
            </w:tcPrChange>
          </w:tcPr>
          <w:p w14:paraId="79084683" w14:textId="0D7ED091" w:rsidR="00C1698B" w:rsidRPr="002A5288" w:rsidDel="002A3FFE" w:rsidRDefault="00C1698B" w:rsidP="00C1698B">
            <w:pPr>
              <w:snapToGrid w:val="0"/>
              <w:spacing w:before="60" w:after="60"/>
              <w:jc w:val="left"/>
              <w:rPr>
                <w:del w:id="3948" w:author="Jason Rhee" w:date="2023-06-27T19:42:00Z"/>
                <w:sz w:val="16"/>
                <w:szCs w:val="16"/>
                <w:lang w:val="en-GB"/>
              </w:rPr>
            </w:pPr>
            <w:del w:id="3949" w:author="Jason Rhee" w:date="2023-06-27T19:42:00Z">
              <w:r w:rsidRPr="002A5288" w:rsidDel="002A3FFE">
                <w:rPr>
                  <w:sz w:val="16"/>
                  <w:szCs w:val="16"/>
                  <w:lang w:val="en-GB"/>
                </w:rPr>
                <w:delText>S100_</w:delText>
              </w:r>
            </w:del>
            <w:del w:id="3950" w:author="Jason Rhee" w:date="2023-02-23T13:18:00Z">
              <w:r w:rsidRPr="002A5288" w:rsidDel="00EA3C19">
                <w:rPr>
                  <w:sz w:val="16"/>
                  <w:szCs w:val="16"/>
                  <w:lang w:val="en-GB"/>
                </w:rPr>
                <w:delText>SupportFilePurpose</w:delText>
              </w:r>
            </w:del>
          </w:p>
        </w:tc>
        <w:tc>
          <w:tcPr>
            <w:tcW w:w="3060" w:type="dxa"/>
            <w:tcPrChange w:id="3951" w:author="Jason Rhee" w:date="2023-02-23T13:16:00Z">
              <w:tcPr>
                <w:tcW w:w="3060" w:type="dxa"/>
              </w:tcPr>
            </w:tcPrChange>
          </w:tcPr>
          <w:p w14:paraId="4D860EBE" w14:textId="7E59E9AF" w:rsidR="00C1698B" w:rsidRPr="002A5288" w:rsidDel="002A3FFE" w:rsidRDefault="00C1698B" w:rsidP="00C1698B">
            <w:pPr>
              <w:snapToGrid w:val="0"/>
              <w:spacing w:before="60" w:after="60"/>
              <w:jc w:val="left"/>
              <w:rPr>
                <w:del w:id="3952" w:author="Jason Rhee" w:date="2023-06-27T19:42:00Z"/>
                <w:sz w:val="16"/>
                <w:szCs w:val="16"/>
                <w:lang w:val="en-GB"/>
              </w:rPr>
            </w:pPr>
            <w:del w:id="3953" w:author="Jason Rhee" w:date="2023-02-23T13:18:00Z">
              <w:r w:rsidDel="00CD5DDE">
                <w:rPr>
                  <w:sz w:val="16"/>
                  <w:szCs w:val="16"/>
                  <w:lang w:val="en-GB"/>
                </w:rPr>
                <w:delText>For example</w:delText>
              </w:r>
              <w:r w:rsidRPr="002A5288" w:rsidDel="00CD5DDE">
                <w:rPr>
                  <w:sz w:val="16"/>
                  <w:szCs w:val="16"/>
                  <w:lang w:val="en-GB"/>
                </w:rPr>
                <w:delText xml:space="preserve"> new, re-issue, new edition, update etc.</w:delText>
              </w:r>
            </w:del>
          </w:p>
        </w:tc>
      </w:tr>
      <w:tr w:rsidR="00C1698B" w:rsidRPr="002A5288" w:rsidDel="002A3FFE" w14:paraId="553C16D8" w14:textId="5A83E819" w:rsidTr="005569EF">
        <w:trPr>
          <w:trHeight w:val="863"/>
          <w:del w:id="3954" w:author="Jason Rhee" w:date="2023-06-27T19:42:00Z"/>
          <w:trPrChange w:id="3955" w:author="Jason Rhee" w:date="2023-02-23T13:16:00Z">
            <w:trPr>
              <w:trHeight w:val="863"/>
            </w:trPr>
          </w:trPrChange>
        </w:trPr>
        <w:tc>
          <w:tcPr>
            <w:tcW w:w="1080" w:type="dxa"/>
            <w:tcPrChange w:id="3956" w:author="Jason Rhee" w:date="2023-02-23T13:16:00Z">
              <w:tcPr>
                <w:tcW w:w="1080" w:type="dxa"/>
              </w:tcPr>
            </w:tcPrChange>
          </w:tcPr>
          <w:p w14:paraId="655DE7A9" w14:textId="44A0AB64" w:rsidR="00C1698B" w:rsidRPr="002A5288" w:rsidDel="002A3FFE" w:rsidRDefault="00C1698B" w:rsidP="00C1698B">
            <w:pPr>
              <w:snapToGrid w:val="0"/>
              <w:spacing w:before="60" w:after="60"/>
              <w:jc w:val="left"/>
              <w:rPr>
                <w:del w:id="3957" w:author="Jason Rhee" w:date="2023-06-27T19:42:00Z"/>
                <w:sz w:val="16"/>
                <w:szCs w:val="16"/>
                <w:lang w:val="en-GB"/>
              </w:rPr>
            </w:pPr>
            <w:del w:id="3958" w:author="Jason Rhee" w:date="2023-06-27T19:42:00Z">
              <w:r w:rsidRPr="002A5288" w:rsidDel="002A3FFE">
                <w:rPr>
                  <w:sz w:val="16"/>
                  <w:szCs w:val="16"/>
                  <w:lang w:val="en-GB"/>
                </w:rPr>
                <w:delText>Attribute</w:delText>
              </w:r>
            </w:del>
          </w:p>
        </w:tc>
        <w:tc>
          <w:tcPr>
            <w:tcW w:w="3060" w:type="dxa"/>
            <w:tcPrChange w:id="3959" w:author="Jason Rhee" w:date="2023-02-23T13:16:00Z">
              <w:tcPr>
                <w:tcW w:w="3060" w:type="dxa"/>
              </w:tcPr>
            </w:tcPrChange>
          </w:tcPr>
          <w:p w14:paraId="5E8D299E" w14:textId="2C72F79F" w:rsidR="00C1698B" w:rsidRPr="002A5288" w:rsidDel="002A3FFE" w:rsidRDefault="00C1698B" w:rsidP="00C1698B">
            <w:pPr>
              <w:snapToGrid w:val="0"/>
              <w:spacing w:before="60" w:after="60"/>
              <w:jc w:val="left"/>
              <w:rPr>
                <w:del w:id="3960" w:author="Jason Rhee" w:date="2023-06-27T19:42:00Z"/>
                <w:sz w:val="16"/>
                <w:szCs w:val="16"/>
                <w:lang w:val="en-GB"/>
              </w:rPr>
            </w:pPr>
            <w:del w:id="3961" w:author="Jason Rhee" w:date="2023-06-27T19:42:00Z">
              <w:r w:rsidRPr="002A5288" w:rsidDel="002A3FFE">
                <w:rPr>
                  <w:sz w:val="16"/>
                  <w:szCs w:val="16"/>
                  <w:lang w:val="en-GB"/>
                </w:rPr>
                <w:delText>editionNumber</w:delText>
              </w:r>
            </w:del>
          </w:p>
        </w:tc>
        <w:tc>
          <w:tcPr>
            <w:tcW w:w="3420" w:type="dxa"/>
            <w:tcPrChange w:id="3962" w:author="Jason Rhee" w:date="2023-02-23T13:16:00Z">
              <w:tcPr>
                <w:tcW w:w="3420" w:type="dxa"/>
              </w:tcPr>
            </w:tcPrChange>
          </w:tcPr>
          <w:p w14:paraId="68826977" w14:textId="21FE35F8" w:rsidR="00C1698B" w:rsidRPr="002A5288" w:rsidDel="002A3FFE" w:rsidRDefault="00C1698B" w:rsidP="00C1698B">
            <w:pPr>
              <w:snapToGrid w:val="0"/>
              <w:spacing w:before="60" w:after="60"/>
              <w:jc w:val="left"/>
              <w:rPr>
                <w:del w:id="3963" w:author="Jason Rhee" w:date="2023-06-27T19:42:00Z"/>
                <w:sz w:val="16"/>
                <w:szCs w:val="16"/>
                <w:lang w:val="en-GB"/>
              </w:rPr>
            </w:pPr>
            <w:del w:id="3964" w:author="Jason Rhee" w:date="2023-06-27T19:42:00Z">
              <w:r w:rsidRPr="002A5288" w:rsidDel="002A3FFE">
                <w:rPr>
                  <w:sz w:val="16"/>
                  <w:szCs w:val="16"/>
                  <w:lang w:val="en-GB"/>
                </w:rPr>
                <w:delText xml:space="preserve">The edition number of the </w:delText>
              </w:r>
            </w:del>
            <w:del w:id="3965" w:author="Jason Rhee" w:date="2023-02-23T13:19:00Z">
              <w:r w:rsidRPr="002A5288" w:rsidDel="006F4C19">
                <w:rPr>
                  <w:sz w:val="16"/>
                  <w:szCs w:val="16"/>
                  <w:lang w:val="en-GB"/>
                </w:rPr>
                <w:delText>dataset</w:delText>
              </w:r>
            </w:del>
          </w:p>
        </w:tc>
        <w:tc>
          <w:tcPr>
            <w:tcW w:w="804" w:type="dxa"/>
            <w:tcPrChange w:id="3966" w:author="Jason Rhee" w:date="2023-02-23T13:16:00Z">
              <w:tcPr>
                <w:tcW w:w="804" w:type="dxa"/>
              </w:tcPr>
            </w:tcPrChange>
          </w:tcPr>
          <w:p w14:paraId="6E14D69D" w14:textId="4BCC5874" w:rsidR="00C1698B" w:rsidRPr="002A5288" w:rsidDel="002A3FFE" w:rsidRDefault="00C1698B" w:rsidP="00C1698B">
            <w:pPr>
              <w:snapToGrid w:val="0"/>
              <w:spacing w:before="60" w:after="60"/>
              <w:jc w:val="center"/>
              <w:rPr>
                <w:del w:id="3967" w:author="Jason Rhee" w:date="2023-06-27T19:42:00Z"/>
                <w:sz w:val="16"/>
                <w:szCs w:val="16"/>
                <w:lang w:val="en-GB"/>
              </w:rPr>
            </w:pPr>
            <w:del w:id="3968" w:author="Jason Rhee" w:date="2023-06-27T19:42:00Z">
              <w:r w:rsidRPr="002A5288" w:rsidDel="002A3FFE">
                <w:rPr>
                  <w:sz w:val="16"/>
                  <w:szCs w:val="16"/>
                  <w:lang w:val="en-GB"/>
                </w:rPr>
                <w:delText>1</w:delText>
              </w:r>
            </w:del>
          </w:p>
        </w:tc>
        <w:tc>
          <w:tcPr>
            <w:tcW w:w="2436" w:type="dxa"/>
            <w:tcPrChange w:id="3969" w:author="Jason Rhee" w:date="2023-02-23T13:16:00Z">
              <w:tcPr>
                <w:tcW w:w="2436" w:type="dxa"/>
              </w:tcPr>
            </w:tcPrChange>
          </w:tcPr>
          <w:p w14:paraId="307A43D1" w14:textId="790B84DB" w:rsidR="00C1698B" w:rsidRPr="002A5288" w:rsidDel="002A3FFE" w:rsidRDefault="00C1698B" w:rsidP="00C1698B">
            <w:pPr>
              <w:snapToGrid w:val="0"/>
              <w:spacing w:before="60" w:after="60"/>
              <w:jc w:val="left"/>
              <w:rPr>
                <w:del w:id="3970" w:author="Jason Rhee" w:date="2023-06-27T19:42:00Z"/>
                <w:sz w:val="16"/>
                <w:szCs w:val="16"/>
                <w:lang w:val="en-GB"/>
              </w:rPr>
            </w:pPr>
            <w:del w:id="3971" w:author="Jason Rhee" w:date="2023-02-23T13:19:00Z">
              <w:r w:rsidRPr="002A5288" w:rsidDel="006F4C19">
                <w:rPr>
                  <w:sz w:val="16"/>
                  <w:szCs w:val="16"/>
                  <w:lang w:val="en-GB"/>
                </w:rPr>
                <w:delText>CharacterString</w:delText>
              </w:r>
            </w:del>
          </w:p>
        </w:tc>
        <w:tc>
          <w:tcPr>
            <w:tcW w:w="3060" w:type="dxa"/>
            <w:tcPrChange w:id="3972" w:author="Jason Rhee" w:date="2023-02-23T13:16:00Z">
              <w:tcPr>
                <w:tcW w:w="3060" w:type="dxa"/>
              </w:tcPr>
            </w:tcPrChange>
          </w:tcPr>
          <w:p w14:paraId="5D88694A" w14:textId="21FBF8C8" w:rsidR="00C1698B" w:rsidRPr="002A5288" w:rsidDel="002A3FFE" w:rsidRDefault="00C1698B" w:rsidP="00C1698B">
            <w:pPr>
              <w:snapToGrid w:val="0"/>
              <w:spacing w:before="60" w:after="60"/>
              <w:jc w:val="left"/>
              <w:rPr>
                <w:del w:id="3973" w:author="Jason Rhee" w:date="2023-06-27T19:42:00Z"/>
                <w:sz w:val="16"/>
                <w:szCs w:val="16"/>
                <w:lang w:val="en-GB"/>
              </w:rPr>
            </w:pPr>
            <w:del w:id="3974" w:author="Jason Rhee" w:date="2023-06-27T19:42:00Z">
              <w:r w:rsidRPr="002A5288" w:rsidDel="002A3FFE">
                <w:rPr>
                  <w:sz w:val="16"/>
                  <w:szCs w:val="16"/>
                  <w:lang w:val="en-GB"/>
                </w:rPr>
                <w:delText xml:space="preserve">When a </w:delText>
              </w:r>
              <w:r w:rsidR="00CF10EF" w:rsidDel="002A3FFE">
                <w:rPr>
                  <w:sz w:val="16"/>
                  <w:szCs w:val="16"/>
                  <w:lang w:val="en-GB"/>
                </w:rPr>
                <w:delText>dataset</w:delText>
              </w:r>
              <w:r w:rsidRPr="002A5288" w:rsidDel="002A3FFE">
                <w:rPr>
                  <w:sz w:val="16"/>
                  <w:szCs w:val="16"/>
                  <w:lang w:val="en-GB"/>
                </w:rPr>
                <w:delText xml:space="preserve"> is initially created, the edition number 1 is assigned to it. The edition number is increased by 1 at each new edition. Edition number remains</w:delText>
              </w:r>
              <w:r w:rsidDel="002A3FFE">
                <w:rPr>
                  <w:sz w:val="16"/>
                  <w:szCs w:val="16"/>
                  <w:lang w:val="en-GB"/>
                </w:rPr>
                <w:delText xml:space="preserve"> the same for a re-issue</w:delText>
              </w:r>
            </w:del>
          </w:p>
        </w:tc>
      </w:tr>
      <w:tr w:rsidR="00C1698B" w:rsidRPr="002A5288" w:rsidDel="002A3FFE" w14:paraId="45FD2E6E" w14:textId="38C7DE77" w:rsidTr="005569EF">
        <w:trPr>
          <w:trHeight w:val="335"/>
          <w:del w:id="3975" w:author="Jason Rhee" w:date="2023-06-27T19:42:00Z"/>
          <w:trPrChange w:id="3976" w:author="Jason Rhee" w:date="2023-02-23T13:16:00Z">
            <w:trPr>
              <w:trHeight w:val="335"/>
            </w:trPr>
          </w:trPrChange>
        </w:trPr>
        <w:tc>
          <w:tcPr>
            <w:tcW w:w="1080" w:type="dxa"/>
            <w:tcPrChange w:id="3977" w:author="Jason Rhee" w:date="2023-02-23T13:16:00Z">
              <w:tcPr>
                <w:tcW w:w="1080" w:type="dxa"/>
              </w:tcPr>
            </w:tcPrChange>
          </w:tcPr>
          <w:p w14:paraId="7D4549F0" w14:textId="727B3116" w:rsidR="00C1698B" w:rsidRPr="002A5288" w:rsidDel="002A3FFE" w:rsidRDefault="00C1698B" w:rsidP="00C1698B">
            <w:pPr>
              <w:snapToGrid w:val="0"/>
              <w:spacing w:before="60" w:after="60"/>
              <w:jc w:val="left"/>
              <w:rPr>
                <w:del w:id="3978" w:author="Jason Rhee" w:date="2023-06-27T19:42:00Z"/>
                <w:sz w:val="16"/>
                <w:szCs w:val="16"/>
                <w:lang w:val="en-GB"/>
              </w:rPr>
            </w:pPr>
            <w:del w:id="3979" w:author="Jason Rhee" w:date="2023-06-27T19:42:00Z">
              <w:r w:rsidRPr="002A5288" w:rsidDel="002A3FFE">
                <w:rPr>
                  <w:sz w:val="16"/>
                  <w:szCs w:val="16"/>
                  <w:lang w:val="en-GB"/>
                </w:rPr>
                <w:delText>Attribute</w:delText>
              </w:r>
            </w:del>
          </w:p>
        </w:tc>
        <w:tc>
          <w:tcPr>
            <w:tcW w:w="3060" w:type="dxa"/>
            <w:tcPrChange w:id="3980" w:author="Jason Rhee" w:date="2023-02-23T13:16:00Z">
              <w:tcPr>
                <w:tcW w:w="3060" w:type="dxa"/>
              </w:tcPr>
            </w:tcPrChange>
          </w:tcPr>
          <w:p w14:paraId="6632647C" w14:textId="3CA4ED93" w:rsidR="00C1698B" w:rsidRPr="002A5288" w:rsidDel="002A3FFE" w:rsidRDefault="00C1698B" w:rsidP="00C1698B">
            <w:pPr>
              <w:snapToGrid w:val="0"/>
              <w:spacing w:before="60" w:after="60"/>
              <w:jc w:val="left"/>
              <w:rPr>
                <w:del w:id="3981" w:author="Jason Rhee" w:date="2023-06-27T19:42:00Z"/>
                <w:sz w:val="16"/>
                <w:szCs w:val="16"/>
                <w:lang w:val="en-GB"/>
              </w:rPr>
            </w:pPr>
            <w:del w:id="3982" w:author="Jason Rhee" w:date="2023-06-27T19:42:00Z">
              <w:r w:rsidRPr="002A5288" w:rsidDel="002A3FFE">
                <w:rPr>
                  <w:sz w:val="16"/>
                  <w:szCs w:val="16"/>
                  <w:lang w:val="en-GB"/>
                </w:rPr>
                <w:delText>issueDate</w:delText>
              </w:r>
            </w:del>
          </w:p>
        </w:tc>
        <w:tc>
          <w:tcPr>
            <w:tcW w:w="3420" w:type="dxa"/>
            <w:tcPrChange w:id="3983" w:author="Jason Rhee" w:date="2023-02-23T13:16:00Z">
              <w:tcPr>
                <w:tcW w:w="3420" w:type="dxa"/>
              </w:tcPr>
            </w:tcPrChange>
          </w:tcPr>
          <w:p w14:paraId="3645E341" w14:textId="07B2FCF9" w:rsidR="00C1698B" w:rsidRPr="002A5288" w:rsidDel="002A3FFE" w:rsidRDefault="00C1698B" w:rsidP="00C1698B">
            <w:pPr>
              <w:snapToGrid w:val="0"/>
              <w:spacing w:before="60" w:after="60"/>
              <w:jc w:val="left"/>
              <w:rPr>
                <w:del w:id="3984" w:author="Jason Rhee" w:date="2023-06-27T19:42:00Z"/>
                <w:sz w:val="16"/>
                <w:szCs w:val="16"/>
                <w:lang w:val="en-GB"/>
              </w:rPr>
            </w:pPr>
            <w:del w:id="3985" w:author="Jason Rhee" w:date="2023-06-27T19:42:00Z">
              <w:r w:rsidDel="002A3FFE">
                <w:rPr>
                  <w:sz w:val="16"/>
                  <w:szCs w:val="16"/>
                  <w:lang w:val="en-GB"/>
                </w:rPr>
                <w:delText>D</w:delText>
              </w:r>
              <w:r w:rsidRPr="002A5288" w:rsidDel="002A3FFE">
                <w:rPr>
                  <w:sz w:val="16"/>
                  <w:szCs w:val="16"/>
                  <w:lang w:val="en-GB"/>
                </w:rPr>
                <w:delText>ate on which the data was made available by the data producer</w:delText>
              </w:r>
            </w:del>
          </w:p>
        </w:tc>
        <w:tc>
          <w:tcPr>
            <w:tcW w:w="804" w:type="dxa"/>
            <w:tcPrChange w:id="3986" w:author="Jason Rhee" w:date="2023-02-23T13:16:00Z">
              <w:tcPr>
                <w:tcW w:w="804" w:type="dxa"/>
              </w:tcPr>
            </w:tcPrChange>
          </w:tcPr>
          <w:p w14:paraId="322C1845" w14:textId="25FBCADC" w:rsidR="00C1698B" w:rsidRPr="002A5288" w:rsidDel="002A3FFE" w:rsidRDefault="00C1698B" w:rsidP="00C1698B">
            <w:pPr>
              <w:snapToGrid w:val="0"/>
              <w:spacing w:before="60" w:after="60"/>
              <w:jc w:val="center"/>
              <w:rPr>
                <w:del w:id="3987" w:author="Jason Rhee" w:date="2023-06-27T19:42:00Z"/>
                <w:sz w:val="16"/>
                <w:szCs w:val="16"/>
                <w:lang w:val="en-GB"/>
              </w:rPr>
            </w:pPr>
            <w:del w:id="3988" w:author="Jason Rhee" w:date="2023-06-27T19:42:00Z">
              <w:r w:rsidRPr="002A5288" w:rsidDel="002A3FFE">
                <w:rPr>
                  <w:sz w:val="16"/>
                  <w:szCs w:val="16"/>
                  <w:lang w:val="en-GB"/>
                </w:rPr>
                <w:delText>1</w:delText>
              </w:r>
            </w:del>
          </w:p>
        </w:tc>
        <w:tc>
          <w:tcPr>
            <w:tcW w:w="2436" w:type="dxa"/>
            <w:tcPrChange w:id="3989" w:author="Jason Rhee" w:date="2023-02-23T13:16:00Z">
              <w:tcPr>
                <w:tcW w:w="2436" w:type="dxa"/>
              </w:tcPr>
            </w:tcPrChange>
          </w:tcPr>
          <w:p w14:paraId="60ABD8DE" w14:textId="32724AFD" w:rsidR="00C1698B" w:rsidRPr="002A5288" w:rsidDel="002A3FFE" w:rsidRDefault="00C1698B" w:rsidP="00C1698B">
            <w:pPr>
              <w:snapToGrid w:val="0"/>
              <w:spacing w:before="60" w:after="60"/>
              <w:jc w:val="left"/>
              <w:rPr>
                <w:del w:id="3990" w:author="Jason Rhee" w:date="2023-06-27T19:42:00Z"/>
                <w:sz w:val="16"/>
                <w:szCs w:val="16"/>
                <w:lang w:val="en-GB"/>
              </w:rPr>
            </w:pPr>
            <w:del w:id="3991" w:author="Jason Rhee" w:date="2023-06-27T19:42:00Z">
              <w:r w:rsidRPr="002A5288" w:rsidDel="002A3FFE">
                <w:rPr>
                  <w:sz w:val="16"/>
                  <w:szCs w:val="16"/>
                  <w:lang w:val="en-GB"/>
                </w:rPr>
                <w:delText>Date</w:delText>
              </w:r>
            </w:del>
          </w:p>
        </w:tc>
        <w:tc>
          <w:tcPr>
            <w:tcW w:w="3060" w:type="dxa"/>
            <w:tcPrChange w:id="3992" w:author="Jason Rhee" w:date="2023-02-23T13:16:00Z">
              <w:tcPr>
                <w:tcW w:w="3060" w:type="dxa"/>
              </w:tcPr>
            </w:tcPrChange>
          </w:tcPr>
          <w:p w14:paraId="3BABB9A1" w14:textId="65B3AB84" w:rsidR="00C1698B" w:rsidRPr="002A5288" w:rsidDel="002A3FFE" w:rsidRDefault="00C1698B" w:rsidP="00C1698B">
            <w:pPr>
              <w:snapToGrid w:val="0"/>
              <w:spacing w:before="60" w:after="60"/>
              <w:jc w:val="left"/>
              <w:rPr>
                <w:del w:id="3993" w:author="Jason Rhee" w:date="2023-06-27T19:42:00Z"/>
                <w:sz w:val="16"/>
                <w:szCs w:val="16"/>
                <w:lang w:val="en-GB"/>
              </w:rPr>
            </w:pPr>
          </w:p>
        </w:tc>
      </w:tr>
      <w:tr w:rsidR="00C1698B" w:rsidRPr="002A5288" w:rsidDel="002A3FFE" w14:paraId="5293E038" w14:textId="153B2360" w:rsidTr="005569EF">
        <w:trPr>
          <w:trHeight w:val="335"/>
          <w:del w:id="3994" w:author="Jason Rhee" w:date="2023-06-27T19:42:00Z"/>
          <w:trPrChange w:id="3995" w:author="Jason Rhee" w:date="2023-02-23T13:16:00Z">
            <w:trPr>
              <w:trHeight w:val="335"/>
            </w:trPr>
          </w:trPrChange>
        </w:trPr>
        <w:tc>
          <w:tcPr>
            <w:tcW w:w="1080" w:type="dxa"/>
            <w:tcPrChange w:id="3996" w:author="Jason Rhee" w:date="2023-02-23T13:16:00Z">
              <w:tcPr>
                <w:tcW w:w="1080" w:type="dxa"/>
              </w:tcPr>
            </w:tcPrChange>
          </w:tcPr>
          <w:p w14:paraId="1CEAFCBE" w14:textId="476197F7" w:rsidR="00C1698B" w:rsidRPr="002A5288" w:rsidDel="002A3FFE" w:rsidRDefault="00C1698B" w:rsidP="00C1698B">
            <w:pPr>
              <w:snapToGrid w:val="0"/>
              <w:spacing w:before="60" w:after="60"/>
              <w:jc w:val="left"/>
              <w:rPr>
                <w:del w:id="3997" w:author="Jason Rhee" w:date="2023-06-27T19:42:00Z"/>
                <w:sz w:val="16"/>
                <w:szCs w:val="16"/>
                <w:lang w:val="en-GB"/>
              </w:rPr>
            </w:pPr>
            <w:del w:id="3998" w:author="Jason Rhee" w:date="2023-06-27T19:42:00Z">
              <w:r w:rsidRPr="002A5288" w:rsidDel="002A3FFE">
                <w:rPr>
                  <w:sz w:val="16"/>
                  <w:szCs w:val="16"/>
                  <w:lang w:val="en-GB"/>
                </w:rPr>
                <w:lastRenderedPageBreak/>
                <w:delText>Attribute</w:delText>
              </w:r>
            </w:del>
          </w:p>
        </w:tc>
        <w:tc>
          <w:tcPr>
            <w:tcW w:w="3060" w:type="dxa"/>
            <w:tcPrChange w:id="3999" w:author="Jason Rhee" w:date="2023-02-23T13:16:00Z">
              <w:tcPr>
                <w:tcW w:w="3060" w:type="dxa"/>
              </w:tcPr>
            </w:tcPrChange>
          </w:tcPr>
          <w:p w14:paraId="7DEEC323" w14:textId="21A7878E" w:rsidR="00C1698B" w:rsidRPr="002A5288" w:rsidDel="002A3FFE" w:rsidRDefault="00C1698B" w:rsidP="00C1698B">
            <w:pPr>
              <w:snapToGrid w:val="0"/>
              <w:spacing w:before="60" w:after="60"/>
              <w:jc w:val="left"/>
              <w:rPr>
                <w:del w:id="4000" w:author="Jason Rhee" w:date="2023-06-27T19:42:00Z"/>
                <w:sz w:val="16"/>
                <w:szCs w:val="16"/>
                <w:lang w:val="en-GB"/>
              </w:rPr>
            </w:pPr>
            <w:del w:id="4001" w:author="Jason Rhee" w:date="2023-02-23T13:21:00Z">
              <w:r w:rsidRPr="002A5288" w:rsidDel="0087238A">
                <w:rPr>
                  <w:sz w:val="16"/>
                  <w:szCs w:val="16"/>
                  <w:lang w:val="en-GB"/>
                </w:rPr>
                <w:delText>productSpecification</w:delText>
              </w:r>
            </w:del>
          </w:p>
        </w:tc>
        <w:tc>
          <w:tcPr>
            <w:tcW w:w="3420" w:type="dxa"/>
            <w:tcPrChange w:id="4002" w:author="Jason Rhee" w:date="2023-02-23T13:16:00Z">
              <w:tcPr>
                <w:tcW w:w="3420" w:type="dxa"/>
              </w:tcPr>
            </w:tcPrChange>
          </w:tcPr>
          <w:p w14:paraId="4BC105CF" w14:textId="2B91209C" w:rsidR="00C1698B" w:rsidRPr="002A5288" w:rsidDel="002A3FFE" w:rsidRDefault="00C1698B" w:rsidP="00C1698B">
            <w:pPr>
              <w:snapToGrid w:val="0"/>
              <w:spacing w:before="60" w:after="60"/>
              <w:jc w:val="left"/>
              <w:rPr>
                <w:del w:id="4003" w:author="Jason Rhee" w:date="2023-06-27T19:42:00Z"/>
                <w:sz w:val="16"/>
                <w:szCs w:val="16"/>
                <w:lang w:val="en-GB"/>
              </w:rPr>
            </w:pPr>
            <w:del w:id="4004" w:author="Jason Rhee" w:date="2023-06-27T19:42:00Z">
              <w:r w:rsidRPr="002A5288" w:rsidDel="002A3FFE">
                <w:rPr>
                  <w:sz w:val="16"/>
                  <w:szCs w:val="16"/>
                  <w:lang w:val="en-GB"/>
                </w:rPr>
                <w:delText xml:space="preserve">The </w:delText>
              </w:r>
            </w:del>
            <w:del w:id="4005" w:author="Jason Rhee" w:date="2023-02-23T13:21:00Z">
              <w:r w:rsidRPr="002A5288" w:rsidDel="0087238A">
                <w:rPr>
                  <w:sz w:val="16"/>
                  <w:szCs w:val="16"/>
                  <w:lang w:val="en-GB"/>
                </w:rPr>
                <w:delText xml:space="preserve">product </w:delText>
              </w:r>
            </w:del>
            <w:del w:id="4006" w:author="Jason Rhee" w:date="2023-06-27T19:42:00Z">
              <w:r w:rsidRPr="002A5288" w:rsidDel="002A3FFE">
                <w:rPr>
                  <w:sz w:val="16"/>
                  <w:szCs w:val="16"/>
                  <w:lang w:val="en-GB"/>
                </w:rPr>
                <w:delText>specification used to create this file</w:delText>
              </w:r>
            </w:del>
          </w:p>
        </w:tc>
        <w:tc>
          <w:tcPr>
            <w:tcW w:w="804" w:type="dxa"/>
            <w:tcPrChange w:id="4007" w:author="Jason Rhee" w:date="2023-02-23T13:16:00Z">
              <w:tcPr>
                <w:tcW w:w="804" w:type="dxa"/>
              </w:tcPr>
            </w:tcPrChange>
          </w:tcPr>
          <w:p w14:paraId="4708A5D9" w14:textId="7B87BDAD" w:rsidR="00C1698B" w:rsidRPr="002A5288" w:rsidDel="002A3FFE" w:rsidRDefault="00C1698B" w:rsidP="00C1698B">
            <w:pPr>
              <w:snapToGrid w:val="0"/>
              <w:spacing w:before="60" w:after="60"/>
              <w:jc w:val="center"/>
              <w:rPr>
                <w:del w:id="4008" w:author="Jason Rhee" w:date="2023-06-27T19:42:00Z"/>
                <w:sz w:val="16"/>
                <w:szCs w:val="16"/>
                <w:lang w:val="en-GB"/>
              </w:rPr>
            </w:pPr>
            <w:del w:id="4009" w:author="Jason Rhee" w:date="2023-06-27T19:42:00Z">
              <w:r w:rsidRPr="002A5288" w:rsidDel="002A3FFE">
                <w:rPr>
                  <w:sz w:val="16"/>
                  <w:szCs w:val="16"/>
                  <w:lang w:val="en-GB"/>
                </w:rPr>
                <w:delText>1</w:delText>
              </w:r>
            </w:del>
          </w:p>
        </w:tc>
        <w:tc>
          <w:tcPr>
            <w:tcW w:w="2436" w:type="dxa"/>
            <w:tcPrChange w:id="4010" w:author="Jason Rhee" w:date="2023-02-23T13:16:00Z">
              <w:tcPr>
                <w:tcW w:w="2436" w:type="dxa"/>
              </w:tcPr>
            </w:tcPrChange>
          </w:tcPr>
          <w:p w14:paraId="31CF52E5" w14:textId="773DD9E0" w:rsidR="00C1698B" w:rsidRPr="002A5288" w:rsidDel="002A3FFE" w:rsidRDefault="00C1698B" w:rsidP="00C1698B">
            <w:pPr>
              <w:snapToGrid w:val="0"/>
              <w:spacing w:before="60" w:after="60"/>
              <w:jc w:val="left"/>
              <w:rPr>
                <w:del w:id="4011" w:author="Jason Rhee" w:date="2023-06-27T19:42:00Z"/>
                <w:sz w:val="16"/>
                <w:szCs w:val="16"/>
                <w:lang w:val="en-GB"/>
              </w:rPr>
            </w:pPr>
            <w:del w:id="4012" w:author="Jason Rhee" w:date="2023-02-23T13:21:00Z">
              <w:r w:rsidRPr="002A5288" w:rsidDel="00C9000F">
                <w:rPr>
                  <w:sz w:val="16"/>
                  <w:szCs w:val="16"/>
                  <w:lang w:val="en-GB"/>
                </w:rPr>
                <w:delText>S100_ProductSpecification</w:delText>
              </w:r>
            </w:del>
          </w:p>
        </w:tc>
        <w:tc>
          <w:tcPr>
            <w:tcW w:w="3060" w:type="dxa"/>
            <w:tcPrChange w:id="4013" w:author="Jason Rhee" w:date="2023-02-23T13:16:00Z">
              <w:tcPr>
                <w:tcW w:w="3060" w:type="dxa"/>
              </w:tcPr>
            </w:tcPrChange>
          </w:tcPr>
          <w:p w14:paraId="79ABE598" w14:textId="1ADC6C80" w:rsidR="00C1698B" w:rsidRPr="002A5288" w:rsidDel="002A3FFE" w:rsidRDefault="00C1698B" w:rsidP="00C1698B">
            <w:pPr>
              <w:snapToGrid w:val="0"/>
              <w:spacing w:before="60" w:after="60"/>
              <w:jc w:val="left"/>
              <w:rPr>
                <w:del w:id="4014" w:author="Jason Rhee" w:date="2023-06-27T19:42:00Z"/>
                <w:rFonts w:cs="Arial"/>
                <w:sz w:val="16"/>
                <w:szCs w:val="16"/>
                <w:lang w:val="en-GB"/>
              </w:rPr>
            </w:pPr>
          </w:p>
        </w:tc>
      </w:tr>
      <w:tr w:rsidR="00C1698B" w:rsidRPr="002A5288" w:rsidDel="002A3FFE" w14:paraId="16F5B41B" w14:textId="0F10B4AC" w:rsidTr="005569EF">
        <w:trPr>
          <w:trHeight w:val="160"/>
          <w:del w:id="4015" w:author="Jason Rhee" w:date="2023-06-27T19:42:00Z"/>
          <w:trPrChange w:id="4016" w:author="Jason Rhee" w:date="2023-02-23T13:16:00Z">
            <w:trPr>
              <w:trHeight w:val="160"/>
            </w:trPr>
          </w:trPrChange>
        </w:trPr>
        <w:tc>
          <w:tcPr>
            <w:tcW w:w="1080" w:type="dxa"/>
            <w:tcPrChange w:id="4017" w:author="Jason Rhee" w:date="2023-02-23T13:16:00Z">
              <w:tcPr>
                <w:tcW w:w="1080" w:type="dxa"/>
              </w:tcPr>
            </w:tcPrChange>
          </w:tcPr>
          <w:p w14:paraId="0E0DA2AF" w14:textId="69B4704A" w:rsidR="00C1698B" w:rsidRPr="002A5288" w:rsidDel="002A3FFE" w:rsidRDefault="00C1698B" w:rsidP="00C1698B">
            <w:pPr>
              <w:snapToGrid w:val="0"/>
              <w:spacing w:before="60" w:after="60"/>
              <w:jc w:val="left"/>
              <w:rPr>
                <w:del w:id="4018" w:author="Jason Rhee" w:date="2023-06-27T19:42:00Z"/>
                <w:sz w:val="16"/>
                <w:szCs w:val="16"/>
                <w:lang w:val="en-GB"/>
              </w:rPr>
            </w:pPr>
            <w:del w:id="4019" w:author="Jason Rhee" w:date="2023-06-27T19:42:00Z">
              <w:r w:rsidRPr="002A5288" w:rsidDel="002A3FFE">
                <w:rPr>
                  <w:sz w:val="16"/>
                  <w:szCs w:val="16"/>
                  <w:lang w:val="en-GB"/>
                </w:rPr>
                <w:delText>Attribute</w:delText>
              </w:r>
            </w:del>
          </w:p>
        </w:tc>
        <w:tc>
          <w:tcPr>
            <w:tcW w:w="3060" w:type="dxa"/>
            <w:tcPrChange w:id="4020" w:author="Jason Rhee" w:date="2023-02-23T13:16:00Z">
              <w:tcPr>
                <w:tcW w:w="3060" w:type="dxa"/>
              </w:tcPr>
            </w:tcPrChange>
          </w:tcPr>
          <w:p w14:paraId="3C26BAFD" w14:textId="4823F05E" w:rsidR="00C1698B" w:rsidRPr="002A5288" w:rsidDel="002A3FFE" w:rsidRDefault="00C1698B" w:rsidP="00C1698B">
            <w:pPr>
              <w:snapToGrid w:val="0"/>
              <w:spacing w:before="60" w:after="60"/>
              <w:jc w:val="left"/>
              <w:rPr>
                <w:del w:id="4021" w:author="Jason Rhee" w:date="2023-06-27T19:42:00Z"/>
                <w:sz w:val="16"/>
                <w:szCs w:val="16"/>
                <w:lang w:val="en-GB"/>
              </w:rPr>
            </w:pPr>
            <w:del w:id="4022" w:author="Jason Rhee" w:date="2023-06-27T19:42:00Z">
              <w:r w:rsidRPr="002A5288" w:rsidDel="002A3FFE">
                <w:rPr>
                  <w:sz w:val="16"/>
                  <w:szCs w:val="16"/>
                  <w:lang w:val="en-GB"/>
                </w:rPr>
                <w:delText>dataType</w:delText>
              </w:r>
            </w:del>
          </w:p>
        </w:tc>
        <w:tc>
          <w:tcPr>
            <w:tcW w:w="3420" w:type="dxa"/>
            <w:tcPrChange w:id="4023" w:author="Jason Rhee" w:date="2023-02-23T13:16:00Z">
              <w:tcPr>
                <w:tcW w:w="3420" w:type="dxa"/>
              </w:tcPr>
            </w:tcPrChange>
          </w:tcPr>
          <w:p w14:paraId="34E04438" w14:textId="2FAC20C8" w:rsidR="00C1698B" w:rsidRPr="002A5288" w:rsidDel="002A3FFE" w:rsidRDefault="00C1698B" w:rsidP="00C1698B">
            <w:pPr>
              <w:snapToGrid w:val="0"/>
              <w:spacing w:before="60" w:after="60"/>
              <w:jc w:val="left"/>
              <w:rPr>
                <w:del w:id="4024" w:author="Jason Rhee" w:date="2023-06-27T19:42:00Z"/>
                <w:sz w:val="16"/>
                <w:szCs w:val="16"/>
                <w:lang w:val="en-GB"/>
              </w:rPr>
            </w:pPr>
            <w:del w:id="4025" w:author="Jason Rhee" w:date="2023-06-27T19:42:00Z">
              <w:r w:rsidDel="002A3FFE">
                <w:rPr>
                  <w:sz w:val="16"/>
                  <w:szCs w:val="16"/>
                  <w:lang w:val="en-GB"/>
                </w:rPr>
                <w:delText>The format of the support file</w:delText>
              </w:r>
            </w:del>
          </w:p>
        </w:tc>
        <w:tc>
          <w:tcPr>
            <w:tcW w:w="804" w:type="dxa"/>
            <w:tcPrChange w:id="4026" w:author="Jason Rhee" w:date="2023-02-23T13:16:00Z">
              <w:tcPr>
                <w:tcW w:w="804" w:type="dxa"/>
              </w:tcPr>
            </w:tcPrChange>
          </w:tcPr>
          <w:p w14:paraId="1AA5D6B0" w14:textId="358E3018" w:rsidR="00C1698B" w:rsidRPr="002A5288" w:rsidDel="002A3FFE" w:rsidRDefault="00C1698B" w:rsidP="00C1698B">
            <w:pPr>
              <w:snapToGrid w:val="0"/>
              <w:spacing w:before="60" w:after="60"/>
              <w:jc w:val="center"/>
              <w:rPr>
                <w:del w:id="4027" w:author="Jason Rhee" w:date="2023-06-27T19:42:00Z"/>
                <w:sz w:val="16"/>
                <w:szCs w:val="16"/>
                <w:lang w:val="en-GB"/>
              </w:rPr>
            </w:pPr>
            <w:del w:id="4028" w:author="Jason Rhee" w:date="2023-06-27T19:42:00Z">
              <w:r w:rsidRPr="002A5288" w:rsidDel="002A3FFE">
                <w:rPr>
                  <w:sz w:val="16"/>
                  <w:szCs w:val="16"/>
                  <w:lang w:val="en-GB"/>
                </w:rPr>
                <w:delText>1</w:delText>
              </w:r>
            </w:del>
          </w:p>
        </w:tc>
        <w:tc>
          <w:tcPr>
            <w:tcW w:w="2436" w:type="dxa"/>
            <w:tcPrChange w:id="4029" w:author="Jason Rhee" w:date="2023-02-23T13:16:00Z">
              <w:tcPr>
                <w:tcW w:w="2436" w:type="dxa"/>
              </w:tcPr>
            </w:tcPrChange>
          </w:tcPr>
          <w:p w14:paraId="6729D635" w14:textId="383ACCB0" w:rsidR="00C1698B" w:rsidRPr="002A5288" w:rsidDel="002A3FFE" w:rsidRDefault="00C1698B" w:rsidP="00C1698B">
            <w:pPr>
              <w:snapToGrid w:val="0"/>
              <w:spacing w:before="60" w:after="60"/>
              <w:jc w:val="left"/>
              <w:rPr>
                <w:del w:id="4030" w:author="Jason Rhee" w:date="2023-06-27T19:42:00Z"/>
                <w:sz w:val="16"/>
                <w:szCs w:val="16"/>
                <w:lang w:val="en-GB"/>
              </w:rPr>
            </w:pPr>
            <w:del w:id="4031" w:author="Jason Rhee" w:date="2023-06-27T19:42:00Z">
              <w:r w:rsidRPr="002A5288" w:rsidDel="002A3FFE">
                <w:rPr>
                  <w:sz w:val="16"/>
                  <w:szCs w:val="16"/>
                  <w:lang w:val="en-GB"/>
                </w:rPr>
                <w:delText>S100_SupportFileFormat</w:delText>
              </w:r>
            </w:del>
          </w:p>
        </w:tc>
        <w:tc>
          <w:tcPr>
            <w:tcW w:w="3060" w:type="dxa"/>
            <w:tcPrChange w:id="4032" w:author="Jason Rhee" w:date="2023-02-23T13:16:00Z">
              <w:tcPr>
                <w:tcW w:w="3060" w:type="dxa"/>
              </w:tcPr>
            </w:tcPrChange>
          </w:tcPr>
          <w:p w14:paraId="4B0B98E7" w14:textId="42CB5F38" w:rsidR="00C1698B" w:rsidRPr="002A5288" w:rsidDel="002A3FFE" w:rsidRDefault="00C1698B" w:rsidP="00C1698B">
            <w:pPr>
              <w:snapToGrid w:val="0"/>
              <w:spacing w:before="60" w:after="60"/>
              <w:jc w:val="left"/>
              <w:rPr>
                <w:del w:id="4033" w:author="Jason Rhee" w:date="2023-06-27T19:42:00Z"/>
                <w:rFonts w:cs="Arial"/>
                <w:sz w:val="16"/>
                <w:szCs w:val="16"/>
                <w:lang w:val="en-GB"/>
              </w:rPr>
            </w:pPr>
          </w:p>
        </w:tc>
      </w:tr>
      <w:tr w:rsidR="00C1698B" w:rsidRPr="002A5288" w:rsidDel="002A3FFE" w14:paraId="650F4F02" w14:textId="74AC3BAA" w:rsidTr="005569EF">
        <w:trPr>
          <w:trHeight w:val="176"/>
          <w:del w:id="4034" w:author="Jason Rhee" w:date="2023-06-27T19:42:00Z"/>
          <w:trPrChange w:id="4035" w:author="Jason Rhee" w:date="2023-02-23T13:16:00Z">
            <w:trPr>
              <w:trHeight w:val="176"/>
            </w:trPr>
          </w:trPrChange>
        </w:trPr>
        <w:tc>
          <w:tcPr>
            <w:tcW w:w="1080" w:type="dxa"/>
            <w:tcPrChange w:id="4036" w:author="Jason Rhee" w:date="2023-02-23T13:16:00Z">
              <w:tcPr>
                <w:tcW w:w="1080" w:type="dxa"/>
              </w:tcPr>
            </w:tcPrChange>
          </w:tcPr>
          <w:p w14:paraId="6B0B2FA5" w14:textId="25BDDA0A" w:rsidR="00C1698B" w:rsidRPr="002A5288" w:rsidDel="002A3FFE" w:rsidRDefault="00C1698B" w:rsidP="00C1698B">
            <w:pPr>
              <w:snapToGrid w:val="0"/>
              <w:spacing w:before="60" w:after="60"/>
              <w:jc w:val="left"/>
              <w:rPr>
                <w:del w:id="4037" w:author="Jason Rhee" w:date="2023-06-27T19:42:00Z"/>
                <w:sz w:val="16"/>
                <w:szCs w:val="16"/>
                <w:lang w:val="en-GB"/>
              </w:rPr>
            </w:pPr>
            <w:del w:id="4038" w:author="Jason Rhee" w:date="2023-06-27T19:42:00Z">
              <w:r w:rsidRPr="002A5288" w:rsidDel="002A3FFE">
                <w:rPr>
                  <w:sz w:val="16"/>
                  <w:szCs w:val="16"/>
                  <w:lang w:val="en-GB"/>
                </w:rPr>
                <w:delText>Attribute</w:delText>
              </w:r>
            </w:del>
          </w:p>
        </w:tc>
        <w:tc>
          <w:tcPr>
            <w:tcW w:w="3060" w:type="dxa"/>
            <w:tcPrChange w:id="4039" w:author="Jason Rhee" w:date="2023-02-23T13:16:00Z">
              <w:tcPr>
                <w:tcW w:w="3060" w:type="dxa"/>
              </w:tcPr>
            </w:tcPrChange>
          </w:tcPr>
          <w:p w14:paraId="272FC3DB" w14:textId="7D2F7071" w:rsidR="00C1698B" w:rsidRPr="002A5288" w:rsidDel="002A3FFE" w:rsidRDefault="00C1698B" w:rsidP="00C1698B">
            <w:pPr>
              <w:snapToGrid w:val="0"/>
              <w:spacing w:before="60" w:after="60"/>
              <w:jc w:val="left"/>
              <w:rPr>
                <w:del w:id="4040" w:author="Jason Rhee" w:date="2023-06-27T19:42:00Z"/>
                <w:sz w:val="16"/>
                <w:szCs w:val="16"/>
                <w:lang w:val="en-GB"/>
              </w:rPr>
            </w:pPr>
            <w:del w:id="4041" w:author="Jason Rhee" w:date="2023-06-27T19:42:00Z">
              <w:r w:rsidRPr="002A5288" w:rsidDel="002A3FFE">
                <w:rPr>
                  <w:sz w:val="16"/>
                  <w:szCs w:val="16"/>
                  <w:lang w:val="en-GB"/>
                </w:rPr>
                <w:delText>otherDataTypeDescription</w:delText>
              </w:r>
            </w:del>
          </w:p>
        </w:tc>
        <w:tc>
          <w:tcPr>
            <w:tcW w:w="3420" w:type="dxa"/>
            <w:tcPrChange w:id="4042" w:author="Jason Rhee" w:date="2023-02-23T13:16:00Z">
              <w:tcPr>
                <w:tcW w:w="3420" w:type="dxa"/>
              </w:tcPr>
            </w:tcPrChange>
          </w:tcPr>
          <w:p w14:paraId="6E796639" w14:textId="484DBC1E" w:rsidR="00C1698B" w:rsidRPr="002A5288" w:rsidDel="002A3FFE" w:rsidRDefault="00C1698B" w:rsidP="00C1698B">
            <w:pPr>
              <w:snapToGrid w:val="0"/>
              <w:spacing w:before="60" w:after="60"/>
              <w:jc w:val="left"/>
              <w:rPr>
                <w:del w:id="4043" w:author="Jason Rhee" w:date="2023-06-27T19:42:00Z"/>
                <w:sz w:val="16"/>
                <w:szCs w:val="16"/>
                <w:lang w:val="en-GB"/>
              </w:rPr>
            </w:pPr>
            <w:del w:id="4044" w:author="Jason Rhee" w:date="2023-06-27T19:42:00Z">
              <w:r w:rsidRPr="004630F6" w:rsidDel="002A3FFE">
                <w:rPr>
                  <w:sz w:val="16"/>
                  <w:szCs w:val="16"/>
                  <w:lang w:val="en-GB"/>
                </w:rPr>
                <w:delText>Support file format other than those listed</w:delText>
              </w:r>
            </w:del>
          </w:p>
        </w:tc>
        <w:tc>
          <w:tcPr>
            <w:tcW w:w="804" w:type="dxa"/>
            <w:tcPrChange w:id="4045" w:author="Jason Rhee" w:date="2023-02-23T13:16:00Z">
              <w:tcPr>
                <w:tcW w:w="804" w:type="dxa"/>
              </w:tcPr>
            </w:tcPrChange>
          </w:tcPr>
          <w:p w14:paraId="4253855A" w14:textId="6E976CA2" w:rsidR="00C1698B" w:rsidRPr="002A5288" w:rsidDel="002A3FFE" w:rsidRDefault="00C1698B" w:rsidP="00C1698B">
            <w:pPr>
              <w:snapToGrid w:val="0"/>
              <w:spacing w:before="60" w:after="60"/>
              <w:jc w:val="center"/>
              <w:rPr>
                <w:del w:id="4046" w:author="Jason Rhee" w:date="2023-06-27T19:42:00Z"/>
                <w:sz w:val="16"/>
                <w:szCs w:val="16"/>
                <w:lang w:val="en-GB"/>
              </w:rPr>
            </w:pPr>
            <w:del w:id="4047" w:author="Jason Rhee" w:date="2023-06-27T19:42:00Z">
              <w:r w:rsidRPr="002A5288" w:rsidDel="002A3FFE">
                <w:rPr>
                  <w:sz w:val="16"/>
                  <w:szCs w:val="16"/>
                  <w:lang w:val="en-GB"/>
                </w:rPr>
                <w:delText>0..1</w:delText>
              </w:r>
            </w:del>
          </w:p>
        </w:tc>
        <w:tc>
          <w:tcPr>
            <w:tcW w:w="2436" w:type="dxa"/>
            <w:tcPrChange w:id="4048" w:author="Jason Rhee" w:date="2023-02-23T13:16:00Z">
              <w:tcPr>
                <w:tcW w:w="2436" w:type="dxa"/>
              </w:tcPr>
            </w:tcPrChange>
          </w:tcPr>
          <w:p w14:paraId="192FB639" w14:textId="32EBEB75" w:rsidR="00C1698B" w:rsidRPr="002A5288" w:rsidDel="002A3FFE" w:rsidRDefault="00C1698B" w:rsidP="00C1698B">
            <w:pPr>
              <w:snapToGrid w:val="0"/>
              <w:spacing w:before="60" w:after="60"/>
              <w:jc w:val="left"/>
              <w:rPr>
                <w:del w:id="4049" w:author="Jason Rhee" w:date="2023-06-27T19:42:00Z"/>
                <w:sz w:val="16"/>
                <w:szCs w:val="16"/>
                <w:lang w:val="en-GB"/>
              </w:rPr>
            </w:pPr>
            <w:del w:id="4050" w:author="Jason Rhee" w:date="2023-06-27T19:42:00Z">
              <w:r w:rsidRPr="002A5288" w:rsidDel="002A3FFE">
                <w:rPr>
                  <w:sz w:val="16"/>
                  <w:szCs w:val="16"/>
                  <w:lang w:val="en-GB"/>
                </w:rPr>
                <w:delText>CharacterString</w:delText>
              </w:r>
            </w:del>
          </w:p>
        </w:tc>
        <w:tc>
          <w:tcPr>
            <w:tcW w:w="3060" w:type="dxa"/>
            <w:tcPrChange w:id="4051" w:author="Jason Rhee" w:date="2023-02-23T13:16:00Z">
              <w:tcPr>
                <w:tcW w:w="3060" w:type="dxa"/>
              </w:tcPr>
            </w:tcPrChange>
          </w:tcPr>
          <w:p w14:paraId="566E6B18" w14:textId="1FB4C312" w:rsidR="00C1698B" w:rsidRPr="002A5288" w:rsidDel="002A3FFE" w:rsidRDefault="00C1698B" w:rsidP="00C1698B">
            <w:pPr>
              <w:snapToGrid w:val="0"/>
              <w:spacing w:before="60" w:after="60"/>
              <w:jc w:val="left"/>
              <w:rPr>
                <w:del w:id="4052" w:author="Jason Rhee" w:date="2023-06-27T19:42:00Z"/>
                <w:rFonts w:cs="Arial"/>
                <w:sz w:val="16"/>
                <w:szCs w:val="16"/>
                <w:lang w:val="en-GB"/>
              </w:rPr>
            </w:pPr>
          </w:p>
        </w:tc>
      </w:tr>
      <w:tr w:rsidR="00C1698B" w:rsidRPr="002A5288" w:rsidDel="004C530A" w14:paraId="1B60A829" w14:textId="55BB0C0C" w:rsidTr="005569EF">
        <w:trPr>
          <w:trHeight w:val="160"/>
          <w:del w:id="4053" w:author="Jason Rhee" w:date="2023-02-23T13:23:00Z"/>
          <w:trPrChange w:id="4054" w:author="Jason Rhee" w:date="2023-02-23T13:16:00Z">
            <w:trPr>
              <w:trHeight w:val="160"/>
            </w:trPr>
          </w:trPrChange>
        </w:trPr>
        <w:tc>
          <w:tcPr>
            <w:tcW w:w="1080" w:type="dxa"/>
            <w:tcPrChange w:id="4055" w:author="Jason Rhee" w:date="2023-02-23T13:16:00Z">
              <w:tcPr>
                <w:tcW w:w="1080" w:type="dxa"/>
              </w:tcPr>
            </w:tcPrChange>
          </w:tcPr>
          <w:p w14:paraId="1756F105" w14:textId="75C0C9A7" w:rsidR="00C1698B" w:rsidRPr="002A5288" w:rsidDel="004C530A" w:rsidRDefault="00C1698B" w:rsidP="00C1698B">
            <w:pPr>
              <w:snapToGrid w:val="0"/>
              <w:spacing w:before="60" w:after="60"/>
              <w:jc w:val="left"/>
              <w:rPr>
                <w:del w:id="4056" w:author="Jason Rhee" w:date="2023-02-23T13:23:00Z"/>
                <w:sz w:val="16"/>
                <w:szCs w:val="16"/>
                <w:lang w:val="en-GB"/>
              </w:rPr>
            </w:pPr>
            <w:del w:id="4057" w:author="Jason Rhee" w:date="2023-02-23T13:23:00Z">
              <w:r w:rsidRPr="002A5288" w:rsidDel="004C530A">
                <w:rPr>
                  <w:sz w:val="16"/>
                  <w:szCs w:val="16"/>
                  <w:lang w:val="en-GB"/>
                </w:rPr>
                <w:delText>Attribute</w:delText>
              </w:r>
            </w:del>
          </w:p>
        </w:tc>
        <w:tc>
          <w:tcPr>
            <w:tcW w:w="3060" w:type="dxa"/>
            <w:tcPrChange w:id="4058" w:author="Jason Rhee" w:date="2023-02-23T13:16:00Z">
              <w:tcPr>
                <w:tcW w:w="3060" w:type="dxa"/>
              </w:tcPr>
            </w:tcPrChange>
          </w:tcPr>
          <w:p w14:paraId="7D6918DD" w14:textId="5D0CB71A" w:rsidR="00C1698B" w:rsidRPr="002A5288" w:rsidDel="004C530A" w:rsidRDefault="00C1698B" w:rsidP="00C1698B">
            <w:pPr>
              <w:snapToGrid w:val="0"/>
              <w:spacing w:before="60" w:after="60"/>
              <w:jc w:val="left"/>
              <w:rPr>
                <w:del w:id="4059" w:author="Jason Rhee" w:date="2023-02-23T13:23:00Z"/>
                <w:sz w:val="16"/>
                <w:szCs w:val="16"/>
                <w:lang w:val="en-GB"/>
              </w:rPr>
            </w:pPr>
            <w:del w:id="4060" w:author="Jason Rhee" w:date="2023-02-23T13:23:00Z">
              <w:r w:rsidRPr="002A5288" w:rsidDel="004C530A">
                <w:rPr>
                  <w:sz w:val="16"/>
                  <w:szCs w:val="16"/>
                  <w:lang w:val="en-GB"/>
                </w:rPr>
                <w:delText>dataTypeVersion</w:delText>
              </w:r>
            </w:del>
          </w:p>
        </w:tc>
        <w:tc>
          <w:tcPr>
            <w:tcW w:w="3420" w:type="dxa"/>
            <w:tcPrChange w:id="4061" w:author="Jason Rhee" w:date="2023-02-23T13:16:00Z">
              <w:tcPr>
                <w:tcW w:w="3420" w:type="dxa"/>
              </w:tcPr>
            </w:tcPrChange>
          </w:tcPr>
          <w:p w14:paraId="43EBE480" w14:textId="695B6E01" w:rsidR="00C1698B" w:rsidRPr="002A5288" w:rsidDel="004C530A" w:rsidRDefault="00C1698B" w:rsidP="00C1698B">
            <w:pPr>
              <w:snapToGrid w:val="0"/>
              <w:spacing w:before="60" w:after="60"/>
              <w:jc w:val="left"/>
              <w:rPr>
                <w:del w:id="4062" w:author="Jason Rhee" w:date="2023-02-23T13:23:00Z"/>
                <w:sz w:val="16"/>
                <w:szCs w:val="16"/>
                <w:lang w:val="en-GB"/>
              </w:rPr>
            </w:pPr>
            <w:del w:id="4063" w:author="Jason Rhee" w:date="2023-02-23T13:23:00Z">
              <w:r w:rsidRPr="002A5288" w:rsidDel="004C530A">
                <w:rPr>
                  <w:sz w:val="16"/>
                  <w:szCs w:val="16"/>
                  <w:lang w:val="en-GB"/>
                </w:rPr>
                <w:delText>The version number of the dataType.</w:delText>
              </w:r>
            </w:del>
          </w:p>
        </w:tc>
        <w:tc>
          <w:tcPr>
            <w:tcW w:w="804" w:type="dxa"/>
            <w:tcPrChange w:id="4064" w:author="Jason Rhee" w:date="2023-02-23T13:16:00Z">
              <w:tcPr>
                <w:tcW w:w="804" w:type="dxa"/>
              </w:tcPr>
            </w:tcPrChange>
          </w:tcPr>
          <w:p w14:paraId="4BA9D30C" w14:textId="2D367C3B" w:rsidR="00C1698B" w:rsidRPr="002A5288" w:rsidDel="004C530A" w:rsidRDefault="00C1698B" w:rsidP="00C1698B">
            <w:pPr>
              <w:snapToGrid w:val="0"/>
              <w:spacing w:before="60" w:after="60"/>
              <w:jc w:val="center"/>
              <w:rPr>
                <w:del w:id="4065" w:author="Jason Rhee" w:date="2023-02-23T13:23:00Z"/>
                <w:rFonts w:cs="Arial"/>
                <w:sz w:val="16"/>
                <w:szCs w:val="16"/>
                <w:lang w:val="en-GB"/>
              </w:rPr>
            </w:pPr>
            <w:del w:id="4066" w:author="Jason Rhee" w:date="2023-02-23T13:23:00Z">
              <w:r w:rsidDel="004C530A">
                <w:rPr>
                  <w:rFonts w:cs="Arial"/>
                  <w:sz w:val="16"/>
                  <w:szCs w:val="16"/>
                  <w:lang w:val="en-GB"/>
                </w:rPr>
                <w:delText>1</w:delText>
              </w:r>
            </w:del>
          </w:p>
        </w:tc>
        <w:tc>
          <w:tcPr>
            <w:tcW w:w="2436" w:type="dxa"/>
            <w:tcPrChange w:id="4067" w:author="Jason Rhee" w:date="2023-02-23T13:16:00Z">
              <w:tcPr>
                <w:tcW w:w="2436" w:type="dxa"/>
              </w:tcPr>
            </w:tcPrChange>
          </w:tcPr>
          <w:p w14:paraId="4D125750" w14:textId="6308AC59" w:rsidR="00C1698B" w:rsidRPr="002A5288" w:rsidDel="004C530A" w:rsidRDefault="00C1698B" w:rsidP="00C1698B">
            <w:pPr>
              <w:snapToGrid w:val="0"/>
              <w:spacing w:before="60" w:after="60"/>
              <w:jc w:val="left"/>
              <w:rPr>
                <w:del w:id="4068" w:author="Jason Rhee" w:date="2023-02-23T13:23:00Z"/>
                <w:sz w:val="16"/>
                <w:szCs w:val="16"/>
                <w:lang w:val="en-GB"/>
              </w:rPr>
            </w:pPr>
            <w:del w:id="4069" w:author="Jason Rhee" w:date="2023-02-23T13:23:00Z">
              <w:r w:rsidRPr="002A5288" w:rsidDel="004C530A">
                <w:rPr>
                  <w:sz w:val="16"/>
                  <w:szCs w:val="16"/>
                  <w:lang w:val="en-GB"/>
                </w:rPr>
                <w:delText>CharacterString</w:delText>
              </w:r>
            </w:del>
          </w:p>
        </w:tc>
        <w:tc>
          <w:tcPr>
            <w:tcW w:w="3060" w:type="dxa"/>
            <w:tcPrChange w:id="4070" w:author="Jason Rhee" w:date="2023-02-23T13:16:00Z">
              <w:tcPr>
                <w:tcW w:w="3060" w:type="dxa"/>
              </w:tcPr>
            </w:tcPrChange>
          </w:tcPr>
          <w:p w14:paraId="53AC7DBD" w14:textId="5EC8BB01" w:rsidR="00C1698B" w:rsidRPr="002A5288" w:rsidDel="004C530A" w:rsidRDefault="00C1698B" w:rsidP="00C1698B">
            <w:pPr>
              <w:snapToGrid w:val="0"/>
              <w:spacing w:before="60" w:after="60"/>
              <w:jc w:val="left"/>
              <w:rPr>
                <w:del w:id="4071" w:author="Jason Rhee" w:date="2023-02-23T13:23:00Z"/>
                <w:rFonts w:cs="Arial"/>
                <w:sz w:val="16"/>
                <w:szCs w:val="16"/>
                <w:lang w:val="en-GB"/>
              </w:rPr>
            </w:pPr>
          </w:p>
        </w:tc>
      </w:tr>
      <w:tr w:rsidR="00C1698B" w:rsidRPr="002A5288" w:rsidDel="002A3FFE" w14:paraId="2C8A72F6" w14:textId="65E2A40F" w:rsidTr="005569EF">
        <w:trPr>
          <w:trHeight w:val="160"/>
          <w:del w:id="4072" w:author="Jason Rhee" w:date="2023-06-27T19:42:00Z"/>
          <w:trPrChange w:id="4073" w:author="Jason Rhee" w:date="2023-02-23T13:16:00Z">
            <w:trPr>
              <w:trHeight w:val="160"/>
            </w:trPr>
          </w:trPrChange>
        </w:trPr>
        <w:tc>
          <w:tcPr>
            <w:tcW w:w="1080" w:type="dxa"/>
            <w:tcPrChange w:id="4074" w:author="Jason Rhee" w:date="2023-02-23T13:16:00Z">
              <w:tcPr>
                <w:tcW w:w="1080" w:type="dxa"/>
              </w:tcPr>
            </w:tcPrChange>
          </w:tcPr>
          <w:p w14:paraId="661FE0F8" w14:textId="7324F6FB" w:rsidR="00C1698B" w:rsidRPr="002A5288" w:rsidDel="002A3FFE" w:rsidRDefault="00C1698B" w:rsidP="00C1698B">
            <w:pPr>
              <w:snapToGrid w:val="0"/>
              <w:spacing w:before="60" w:after="60"/>
              <w:jc w:val="left"/>
              <w:rPr>
                <w:del w:id="4075" w:author="Jason Rhee" w:date="2023-06-27T19:42:00Z"/>
                <w:sz w:val="16"/>
                <w:szCs w:val="16"/>
                <w:lang w:val="en-GB"/>
              </w:rPr>
            </w:pPr>
            <w:del w:id="4076" w:author="Jason Rhee" w:date="2023-06-27T19:42:00Z">
              <w:r w:rsidRPr="002A5288" w:rsidDel="002A3FFE">
                <w:rPr>
                  <w:sz w:val="16"/>
                  <w:szCs w:val="16"/>
                  <w:lang w:val="en-GB"/>
                </w:rPr>
                <w:delText>Attribute</w:delText>
              </w:r>
            </w:del>
          </w:p>
        </w:tc>
        <w:tc>
          <w:tcPr>
            <w:tcW w:w="3060" w:type="dxa"/>
            <w:tcPrChange w:id="4077" w:author="Jason Rhee" w:date="2023-02-23T13:16:00Z">
              <w:tcPr>
                <w:tcW w:w="3060" w:type="dxa"/>
              </w:tcPr>
            </w:tcPrChange>
          </w:tcPr>
          <w:p w14:paraId="70066D25" w14:textId="38AF9679" w:rsidR="00C1698B" w:rsidRPr="002A5288" w:rsidDel="002A3FFE" w:rsidRDefault="00C1698B" w:rsidP="00C1698B">
            <w:pPr>
              <w:snapToGrid w:val="0"/>
              <w:spacing w:before="60" w:after="60"/>
              <w:jc w:val="left"/>
              <w:rPr>
                <w:del w:id="4078" w:author="Jason Rhee" w:date="2023-06-27T19:42:00Z"/>
                <w:sz w:val="16"/>
                <w:szCs w:val="16"/>
                <w:lang w:val="en-GB"/>
              </w:rPr>
            </w:pPr>
            <w:del w:id="4079" w:author="Jason Rhee" w:date="2023-06-27T19:42:00Z">
              <w:r w:rsidRPr="002A5288" w:rsidDel="002A3FFE">
                <w:rPr>
                  <w:sz w:val="16"/>
                  <w:szCs w:val="16"/>
                  <w:lang w:val="en-GB"/>
                </w:rPr>
                <w:delText>comment</w:delText>
              </w:r>
            </w:del>
          </w:p>
        </w:tc>
        <w:tc>
          <w:tcPr>
            <w:tcW w:w="3420" w:type="dxa"/>
            <w:tcPrChange w:id="4080" w:author="Jason Rhee" w:date="2023-02-23T13:16:00Z">
              <w:tcPr>
                <w:tcW w:w="3420" w:type="dxa"/>
              </w:tcPr>
            </w:tcPrChange>
          </w:tcPr>
          <w:p w14:paraId="41962997" w14:textId="1A666E83" w:rsidR="00C1698B" w:rsidRPr="002A5288" w:rsidDel="002A3FFE" w:rsidRDefault="00C1698B" w:rsidP="00C1698B">
            <w:pPr>
              <w:autoSpaceDE w:val="0"/>
              <w:snapToGrid w:val="0"/>
              <w:spacing w:before="60" w:after="60"/>
              <w:jc w:val="left"/>
              <w:rPr>
                <w:del w:id="4081" w:author="Jason Rhee" w:date="2023-06-27T19:42:00Z"/>
                <w:rFonts w:cs="Arial"/>
                <w:sz w:val="16"/>
                <w:szCs w:val="16"/>
                <w:lang w:val="en-GB"/>
              </w:rPr>
            </w:pPr>
          </w:p>
        </w:tc>
        <w:tc>
          <w:tcPr>
            <w:tcW w:w="804" w:type="dxa"/>
            <w:tcPrChange w:id="4082" w:author="Jason Rhee" w:date="2023-02-23T13:16:00Z">
              <w:tcPr>
                <w:tcW w:w="804" w:type="dxa"/>
              </w:tcPr>
            </w:tcPrChange>
          </w:tcPr>
          <w:p w14:paraId="38C65727" w14:textId="2E425A85" w:rsidR="00C1698B" w:rsidRPr="002A5288" w:rsidDel="002A3FFE" w:rsidRDefault="00C1698B" w:rsidP="00C1698B">
            <w:pPr>
              <w:snapToGrid w:val="0"/>
              <w:spacing w:before="60" w:after="60"/>
              <w:jc w:val="center"/>
              <w:rPr>
                <w:del w:id="4083" w:author="Jason Rhee" w:date="2023-06-27T19:42:00Z"/>
                <w:sz w:val="16"/>
                <w:szCs w:val="16"/>
                <w:lang w:val="en-GB"/>
              </w:rPr>
            </w:pPr>
            <w:del w:id="4084" w:author="Jason Rhee" w:date="2023-06-27T19:42:00Z">
              <w:r w:rsidRPr="002A5288" w:rsidDel="002A3FFE">
                <w:rPr>
                  <w:sz w:val="16"/>
                  <w:szCs w:val="16"/>
                  <w:lang w:val="en-GB"/>
                </w:rPr>
                <w:delText>0..1</w:delText>
              </w:r>
            </w:del>
          </w:p>
        </w:tc>
        <w:tc>
          <w:tcPr>
            <w:tcW w:w="2436" w:type="dxa"/>
            <w:tcPrChange w:id="4085" w:author="Jason Rhee" w:date="2023-02-23T13:16:00Z">
              <w:tcPr>
                <w:tcW w:w="2436" w:type="dxa"/>
              </w:tcPr>
            </w:tcPrChange>
          </w:tcPr>
          <w:p w14:paraId="2C0A5015" w14:textId="48869E95" w:rsidR="00C1698B" w:rsidRPr="002A5288" w:rsidDel="002A3FFE" w:rsidRDefault="00C1698B" w:rsidP="00C1698B">
            <w:pPr>
              <w:snapToGrid w:val="0"/>
              <w:spacing w:before="60" w:after="60"/>
              <w:jc w:val="left"/>
              <w:rPr>
                <w:del w:id="4086" w:author="Jason Rhee" w:date="2023-06-27T19:42:00Z"/>
                <w:sz w:val="16"/>
                <w:szCs w:val="16"/>
                <w:lang w:val="en-GB"/>
              </w:rPr>
            </w:pPr>
            <w:del w:id="4087" w:author="Jason Rhee" w:date="2023-06-27T19:42:00Z">
              <w:r w:rsidRPr="002A5288" w:rsidDel="002A3FFE">
                <w:rPr>
                  <w:sz w:val="16"/>
                  <w:szCs w:val="16"/>
                  <w:lang w:val="en-GB"/>
                </w:rPr>
                <w:delText>CharacterString</w:delText>
              </w:r>
            </w:del>
          </w:p>
        </w:tc>
        <w:tc>
          <w:tcPr>
            <w:tcW w:w="3060" w:type="dxa"/>
            <w:tcPrChange w:id="4088" w:author="Jason Rhee" w:date="2023-02-23T13:16:00Z">
              <w:tcPr>
                <w:tcW w:w="3060" w:type="dxa"/>
              </w:tcPr>
            </w:tcPrChange>
          </w:tcPr>
          <w:p w14:paraId="22AEF219" w14:textId="6F7E9337" w:rsidR="00C1698B" w:rsidRPr="002A5288" w:rsidDel="002A3FFE" w:rsidRDefault="00C1698B" w:rsidP="00C1698B">
            <w:pPr>
              <w:snapToGrid w:val="0"/>
              <w:spacing w:before="60" w:after="60"/>
              <w:jc w:val="left"/>
              <w:rPr>
                <w:del w:id="4089" w:author="Jason Rhee" w:date="2023-06-27T19:42:00Z"/>
                <w:rFonts w:cs="Arial"/>
                <w:sz w:val="16"/>
                <w:szCs w:val="16"/>
                <w:lang w:val="en-GB"/>
              </w:rPr>
            </w:pPr>
          </w:p>
        </w:tc>
      </w:tr>
      <w:tr w:rsidR="00C1698B" w:rsidRPr="002A5288" w:rsidDel="002A3FFE" w14:paraId="0DA8DE26" w14:textId="4A7855AA" w:rsidTr="005569EF">
        <w:trPr>
          <w:trHeight w:val="351"/>
          <w:del w:id="4090" w:author="Jason Rhee" w:date="2023-06-27T19:42:00Z"/>
          <w:trPrChange w:id="4091" w:author="Jason Rhee" w:date="2023-02-23T13:16:00Z">
            <w:trPr>
              <w:trHeight w:val="351"/>
            </w:trPr>
          </w:trPrChange>
        </w:trPr>
        <w:tc>
          <w:tcPr>
            <w:tcW w:w="1080" w:type="dxa"/>
            <w:shd w:val="clear" w:color="auto" w:fill="auto"/>
            <w:tcPrChange w:id="4092" w:author="Jason Rhee" w:date="2023-02-23T13:16:00Z">
              <w:tcPr>
                <w:tcW w:w="1080" w:type="dxa"/>
                <w:shd w:val="clear" w:color="auto" w:fill="auto"/>
              </w:tcPr>
            </w:tcPrChange>
          </w:tcPr>
          <w:p w14:paraId="566924F4" w14:textId="04E19C42" w:rsidR="00C1698B" w:rsidRPr="002A5288" w:rsidDel="002A3FFE" w:rsidRDefault="00C1698B" w:rsidP="00C1698B">
            <w:pPr>
              <w:snapToGrid w:val="0"/>
              <w:spacing w:before="60" w:after="60"/>
              <w:jc w:val="left"/>
              <w:rPr>
                <w:del w:id="4093" w:author="Jason Rhee" w:date="2023-06-27T19:42:00Z"/>
                <w:sz w:val="16"/>
                <w:szCs w:val="16"/>
                <w:lang w:val="en-GB"/>
              </w:rPr>
            </w:pPr>
            <w:del w:id="4094" w:author="Jason Rhee" w:date="2023-06-27T19:42:00Z">
              <w:r w:rsidDel="002A3FFE">
                <w:rPr>
                  <w:sz w:val="16"/>
                  <w:szCs w:val="16"/>
                  <w:lang w:val="en-GB"/>
                </w:rPr>
                <w:delText>Attribute</w:delText>
              </w:r>
            </w:del>
          </w:p>
        </w:tc>
        <w:tc>
          <w:tcPr>
            <w:tcW w:w="3060" w:type="dxa"/>
            <w:shd w:val="clear" w:color="auto" w:fill="auto"/>
            <w:tcPrChange w:id="4095" w:author="Jason Rhee" w:date="2023-02-23T13:16:00Z">
              <w:tcPr>
                <w:tcW w:w="3060" w:type="dxa"/>
                <w:shd w:val="clear" w:color="auto" w:fill="auto"/>
              </w:tcPr>
            </w:tcPrChange>
          </w:tcPr>
          <w:p w14:paraId="1ABB7976" w14:textId="1817B347" w:rsidR="00C1698B" w:rsidDel="002A3FFE" w:rsidRDefault="00C1698B" w:rsidP="00C1698B">
            <w:pPr>
              <w:snapToGrid w:val="0"/>
              <w:spacing w:before="60" w:after="60"/>
              <w:jc w:val="left"/>
              <w:rPr>
                <w:del w:id="4096" w:author="Jason Rhee" w:date="2023-06-27T19:42:00Z"/>
                <w:sz w:val="16"/>
                <w:szCs w:val="16"/>
                <w:lang w:val="en-GB"/>
              </w:rPr>
            </w:pPr>
            <w:del w:id="4097" w:author="Jason Rhee" w:date="2023-06-27T19:42:00Z">
              <w:r w:rsidDel="002A3FFE">
                <w:rPr>
                  <w:sz w:val="16"/>
                  <w:szCs w:val="16"/>
                  <w:lang w:val="en-GB"/>
                </w:rPr>
                <w:delText>digitalSignatureReference</w:delText>
              </w:r>
            </w:del>
          </w:p>
        </w:tc>
        <w:tc>
          <w:tcPr>
            <w:tcW w:w="3420" w:type="dxa"/>
            <w:shd w:val="clear" w:color="auto" w:fill="auto"/>
            <w:tcPrChange w:id="4098" w:author="Jason Rhee" w:date="2023-02-23T13:16:00Z">
              <w:tcPr>
                <w:tcW w:w="3420" w:type="dxa"/>
                <w:shd w:val="clear" w:color="auto" w:fill="auto"/>
              </w:tcPr>
            </w:tcPrChange>
          </w:tcPr>
          <w:p w14:paraId="252F6F06" w14:textId="62C231C4" w:rsidR="00C1698B" w:rsidRPr="002A5288" w:rsidDel="002A3FFE" w:rsidRDefault="00C1698B" w:rsidP="00C1698B">
            <w:pPr>
              <w:snapToGrid w:val="0"/>
              <w:spacing w:before="60" w:after="60"/>
              <w:jc w:val="left"/>
              <w:rPr>
                <w:del w:id="4099" w:author="Jason Rhee" w:date="2023-06-27T19:42:00Z"/>
                <w:sz w:val="16"/>
                <w:szCs w:val="16"/>
                <w:lang w:val="en-GB"/>
              </w:rPr>
            </w:pPr>
            <w:del w:id="4100" w:author="Jason Rhee" w:date="2023-06-27T19:42:00Z">
              <w:r w:rsidDel="002A3FFE">
                <w:rPr>
                  <w:sz w:val="16"/>
                  <w:szCs w:val="16"/>
                  <w:lang w:val="en-GB"/>
                </w:rPr>
                <w:delText>Digital Signature of the file</w:delText>
              </w:r>
            </w:del>
          </w:p>
        </w:tc>
        <w:tc>
          <w:tcPr>
            <w:tcW w:w="804" w:type="dxa"/>
            <w:shd w:val="clear" w:color="auto" w:fill="auto"/>
            <w:tcPrChange w:id="4101" w:author="Jason Rhee" w:date="2023-02-23T13:16:00Z">
              <w:tcPr>
                <w:tcW w:w="804" w:type="dxa"/>
                <w:shd w:val="clear" w:color="auto" w:fill="auto"/>
              </w:tcPr>
            </w:tcPrChange>
          </w:tcPr>
          <w:p w14:paraId="27C2F3C7" w14:textId="3AD3285E" w:rsidR="00C1698B" w:rsidDel="002A3FFE" w:rsidRDefault="00C1698B" w:rsidP="00C1698B">
            <w:pPr>
              <w:snapToGrid w:val="0"/>
              <w:spacing w:before="60" w:after="60"/>
              <w:jc w:val="center"/>
              <w:rPr>
                <w:del w:id="4102" w:author="Jason Rhee" w:date="2023-06-27T19:42:00Z"/>
                <w:sz w:val="16"/>
                <w:szCs w:val="16"/>
                <w:lang w:val="en-GB"/>
              </w:rPr>
            </w:pPr>
            <w:del w:id="4103" w:author="Jason Rhee" w:date="2023-02-23T13:25:00Z">
              <w:r w:rsidDel="000361AA">
                <w:rPr>
                  <w:sz w:val="16"/>
                  <w:szCs w:val="16"/>
                  <w:lang w:val="en-GB"/>
                </w:rPr>
                <w:delText>0..</w:delText>
              </w:r>
            </w:del>
            <w:del w:id="4104" w:author="Jason Rhee" w:date="2023-06-27T19:42:00Z">
              <w:r w:rsidDel="002A3FFE">
                <w:rPr>
                  <w:sz w:val="16"/>
                  <w:szCs w:val="16"/>
                  <w:lang w:val="en-GB"/>
                </w:rPr>
                <w:delText>1</w:delText>
              </w:r>
            </w:del>
          </w:p>
        </w:tc>
        <w:tc>
          <w:tcPr>
            <w:tcW w:w="2436" w:type="dxa"/>
            <w:shd w:val="clear" w:color="auto" w:fill="auto"/>
            <w:tcPrChange w:id="4105" w:author="Jason Rhee" w:date="2023-02-23T13:16:00Z">
              <w:tcPr>
                <w:tcW w:w="2436" w:type="dxa"/>
                <w:shd w:val="clear" w:color="auto" w:fill="auto"/>
              </w:tcPr>
            </w:tcPrChange>
          </w:tcPr>
          <w:p w14:paraId="7D0ECE6A" w14:textId="04EF82D8" w:rsidR="00C1698B" w:rsidRPr="002A5288" w:rsidDel="002A3FFE" w:rsidRDefault="001B4BE4" w:rsidP="000361AA">
            <w:pPr>
              <w:snapToGrid w:val="0"/>
              <w:spacing w:before="60" w:after="60"/>
              <w:jc w:val="left"/>
              <w:rPr>
                <w:del w:id="4106" w:author="Jason Rhee" w:date="2023-06-27T19:42:00Z"/>
                <w:sz w:val="16"/>
                <w:szCs w:val="16"/>
                <w:lang w:val="en-GB"/>
              </w:rPr>
            </w:pPr>
            <w:del w:id="4107" w:author="Jason Rhee" w:date="2023-02-23T13:25:00Z">
              <w:r w:rsidDel="000361AA">
                <w:rPr>
                  <w:sz w:val="16"/>
                  <w:szCs w:val="16"/>
                  <w:lang w:val="en-GB"/>
                </w:rPr>
                <w:delText>S100_DigitalSignature</w:delText>
              </w:r>
            </w:del>
          </w:p>
        </w:tc>
        <w:tc>
          <w:tcPr>
            <w:tcW w:w="3060" w:type="dxa"/>
            <w:shd w:val="clear" w:color="auto" w:fill="auto"/>
            <w:tcPrChange w:id="4108" w:author="Jason Rhee" w:date="2023-02-23T13:16:00Z">
              <w:tcPr>
                <w:tcW w:w="3060" w:type="dxa"/>
                <w:shd w:val="clear" w:color="auto" w:fill="auto"/>
              </w:tcPr>
            </w:tcPrChange>
          </w:tcPr>
          <w:p w14:paraId="3C11B065" w14:textId="5E003EDC" w:rsidR="00C1698B" w:rsidRPr="002A5288" w:rsidDel="002A3FFE" w:rsidRDefault="00C1698B" w:rsidP="00C1698B">
            <w:pPr>
              <w:snapToGrid w:val="0"/>
              <w:spacing w:before="60" w:after="60"/>
              <w:jc w:val="left"/>
              <w:rPr>
                <w:del w:id="4109" w:author="Jason Rhee" w:date="2023-06-27T19:42:00Z"/>
                <w:rFonts w:cs="Arial"/>
                <w:sz w:val="16"/>
                <w:szCs w:val="16"/>
                <w:lang w:val="en-GB"/>
              </w:rPr>
            </w:pPr>
            <w:del w:id="4110" w:author="Jason Rhee" w:date="2023-06-27T19:42:00Z">
              <w:r w:rsidDel="002A3FFE">
                <w:rPr>
                  <w:rFonts w:cs="Arial"/>
                  <w:sz w:val="16"/>
                  <w:szCs w:val="16"/>
                  <w:lang w:val="en-GB"/>
                </w:rPr>
                <w:delText>Reference to the appropriate digital signature algorithm</w:delText>
              </w:r>
            </w:del>
          </w:p>
        </w:tc>
      </w:tr>
      <w:tr w:rsidR="00C1698B" w:rsidDel="002A3FFE" w14:paraId="484E4537" w14:textId="02531D9E" w:rsidTr="005569EF">
        <w:trPr>
          <w:trHeight w:val="351"/>
          <w:del w:id="4111" w:author="Jason Rhee" w:date="2023-06-27T19:42:00Z"/>
          <w:trPrChange w:id="4112" w:author="Jason Rhee" w:date="2023-02-23T13:16:00Z">
            <w:trPr>
              <w:trHeight w:val="351"/>
            </w:trPr>
          </w:trPrChange>
        </w:trPr>
        <w:tc>
          <w:tcPr>
            <w:tcW w:w="1080" w:type="dxa"/>
            <w:shd w:val="clear" w:color="auto" w:fill="auto"/>
            <w:tcPrChange w:id="4113" w:author="Jason Rhee" w:date="2023-02-23T13:16:00Z">
              <w:tcPr>
                <w:tcW w:w="1080" w:type="dxa"/>
                <w:shd w:val="clear" w:color="auto" w:fill="auto"/>
              </w:tcPr>
            </w:tcPrChange>
          </w:tcPr>
          <w:p w14:paraId="225F07E9" w14:textId="60E5D70A" w:rsidR="00C1698B" w:rsidDel="002A3FFE" w:rsidRDefault="00C1698B" w:rsidP="00C1698B">
            <w:pPr>
              <w:snapToGrid w:val="0"/>
              <w:spacing w:before="60" w:after="60"/>
              <w:jc w:val="left"/>
              <w:rPr>
                <w:del w:id="4114" w:author="Jason Rhee" w:date="2023-06-27T19:42:00Z"/>
                <w:sz w:val="16"/>
                <w:szCs w:val="16"/>
                <w:lang w:val="en-GB"/>
              </w:rPr>
            </w:pPr>
            <w:del w:id="4115" w:author="Jason Rhee" w:date="2023-06-27T19:42:00Z">
              <w:r w:rsidDel="002A3FFE">
                <w:rPr>
                  <w:sz w:val="16"/>
                  <w:szCs w:val="16"/>
                  <w:lang w:val="en-GB"/>
                </w:rPr>
                <w:delText>Attribute</w:delText>
              </w:r>
            </w:del>
          </w:p>
        </w:tc>
        <w:tc>
          <w:tcPr>
            <w:tcW w:w="3060" w:type="dxa"/>
            <w:shd w:val="clear" w:color="auto" w:fill="auto"/>
            <w:tcPrChange w:id="4116" w:author="Jason Rhee" w:date="2023-02-23T13:16:00Z">
              <w:tcPr>
                <w:tcW w:w="3060" w:type="dxa"/>
                <w:shd w:val="clear" w:color="auto" w:fill="auto"/>
              </w:tcPr>
            </w:tcPrChange>
          </w:tcPr>
          <w:p w14:paraId="32BF40A6" w14:textId="402BDB91" w:rsidR="00C1698B" w:rsidDel="002A3FFE" w:rsidRDefault="00C1698B" w:rsidP="00C1698B">
            <w:pPr>
              <w:snapToGrid w:val="0"/>
              <w:spacing w:before="60" w:after="60"/>
              <w:jc w:val="left"/>
              <w:rPr>
                <w:del w:id="4117" w:author="Jason Rhee" w:date="2023-06-27T19:42:00Z"/>
                <w:sz w:val="16"/>
                <w:szCs w:val="16"/>
                <w:lang w:val="en-GB"/>
              </w:rPr>
            </w:pPr>
            <w:del w:id="4118" w:author="Jason Rhee" w:date="2023-06-27T19:42:00Z">
              <w:r w:rsidDel="002A3FFE">
                <w:rPr>
                  <w:sz w:val="16"/>
                  <w:szCs w:val="16"/>
                  <w:lang w:val="en-GB"/>
                </w:rPr>
                <w:delText>digitalSignatureValue</w:delText>
              </w:r>
            </w:del>
          </w:p>
        </w:tc>
        <w:tc>
          <w:tcPr>
            <w:tcW w:w="3420" w:type="dxa"/>
            <w:shd w:val="clear" w:color="auto" w:fill="auto"/>
            <w:tcPrChange w:id="4119" w:author="Jason Rhee" w:date="2023-02-23T13:16:00Z">
              <w:tcPr>
                <w:tcW w:w="3420" w:type="dxa"/>
                <w:shd w:val="clear" w:color="auto" w:fill="auto"/>
              </w:tcPr>
            </w:tcPrChange>
          </w:tcPr>
          <w:p w14:paraId="6E1FF353" w14:textId="3EEEE5D6" w:rsidR="00C1698B" w:rsidDel="002A3FFE" w:rsidRDefault="00C1698B" w:rsidP="00C1698B">
            <w:pPr>
              <w:snapToGrid w:val="0"/>
              <w:spacing w:before="60" w:after="60"/>
              <w:jc w:val="left"/>
              <w:rPr>
                <w:del w:id="4120" w:author="Jason Rhee" w:date="2023-06-27T19:42:00Z"/>
                <w:sz w:val="16"/>
                <w:szCs w:val="16"/>
                <w:lang w:val="en-GB"/>
              </w:rPr>
            </w:pPr>
            <w:del w:id="4121" w:author="Jason Rhee" w:date="2023-06-27T19:42:00Z">
              <w:r w:rsidDel="002A3FFE">
                <w:rPr>
                  <w:sz w:val="16"/>
                  <w:szCs w:val="16"/>
                  <w:lang w:val="en-GB"/>
                </w:rPr>
                <w:delText>Value derived from the digital signature</w:delText>
              </w:r>
            </w:del>
          </w:p>
        </w:tc>
        <w:tc>
          <w:tcPr>
            <w:tcW w:w="804" w:type="dxa"/>
            <w:shd w:val="clear" w:color="auto" w:fill="auto"/>
            <w:tcPrChange w:id="4122" w:author="Jason Rhee" w:date="2023-02-23T13:16:00Z">
              <w:tcPr>
                <w:tcW w:w="804" w:type="dxa"/>
                <w:shd w:val="clear" w:color="auto" w:fill="auto"/>
              </w:tcPr>
            </w:tcPrChange>
          </w:tcPr>
          <w:p w14:paraId="5AC69AE1" w14:textId="297C49B3" w:rsidR="00C1698B" w:rsidDel="002A3FFE" w:rsidRDefault="00C1698B" w:rsidP="00C1698B">
            <w:pPr>
              <w:snapToGrid w:val="0"/>
              <w:spacing w:before="60" w:after="60"/>
              <w:jc w:val="center"/>
              <w:rPr>
                <w:del w:id="4123" w:author="Jason Rhee" w:date="2023-06-27T19:42:00Z"/>
                <w:sz w:val="16"/>
                <w:szCs w:val="16"/>
                <w:lang w:val="en-GB"/>
              </w:rPr>
            </w:pPr>
            <w:del w:id="4124" w:author="Jason Rhee" w:date="2023-02-23T13:26:00Z">
              <w:r w:rsidDel="003D771B">
                <w:rPr>
                  <w:sz w:val="16"/>
                  <w:szCs w:val="16"/>
                  <w:lang w:val="en-GB"/>
                </w:rPr>
                <w:delText>0</w:delText>
              </w:r>
            </w:del>
            <w:del w:id="4125" w:author="Jason Rhee" w:date="2023-06-27T19:42:00Z">
              <w:r w:rsidDel="002A3FFE">
                <w:rPr>
                  <w:sz w:val="16"/>
                  <w:szCs w:val="16"/>
                  <w:lang w:val="en-GB"/>
                </w:rPr>
                <w:delText>..</w:delText>
              </w:r>
            </w:del>
            <w:del w:id="4126" w:author="Jason Rhee" w:date="2023-02-23T13:26:00Z">
              <w:r w:rsidDel="003D771B">
                <w:rPr>
                  <w:sz w:val="16"/>
                  <w:szCs w:val="16"/>
                  <w:lang w:val="en-GB"/>
                </w:rPr>
                <w:delText>1</w:delText>
              </w:r>
            </w:del>
          </w:p>
        </w:tc>
        <w:tc>
          <w:tcPr>
            <w:tcW w:w="2436" w:type="dxa"/>
            <w:shd w:val="clear" w:color="auto" w:fill="auto"/>
            <w:tcPrChange w:id="4127" w:author="Jason Rhee" w:date="2023-02-23T13:16:00Z">
              <w:tcPr>
                <w:tcW w:w="2436" w:type="dxa"/>
                <w:shd w:val="clear" w:color="auto" w:fill="auto"/>
              </w:tcPr>
            </w:tcPrChange>
          </w:tcPr>
          <w:p w14:paraId="1030A0F4" w14:textId="16E4466D" w:rsidR="00C1698B" w:rsidDel="002A3FFE" w:rsidRDefault="001B4BE4" w:rsidP="00E01C78">
            <w:pPr>
              <w:snapToGrid w:val="0"/>
              <w:spacing w:before="60" w:after="60"/>
              <w:jc w:val="left"/>
              <w:rPr>
                <w:del w:id="4128" w:author="Jason Rhee" w:date="2023-06-27T19:42:00Z"/>
                <w:sz w:val="16"/>
                <w:szCs w:val="16"/>
                <w:lang w:val="en-GB"/>
              </w:rPr>
            </w:pPr>
            <w:del w:id="4129" w:author="Jason Rhee" w:date="2023-02-23T13:26:00Z">
              <w:r w:rsidDel="00E01C78">
                <w:rPr>
                  <w:sz w:val="16"/>
                  <w:szCs w:val="16"/>
                  <w:lang w:val="en-GB"/>
                </w:rPr>
                <w:delText>S100_DigitalSignatureValue</w:delText>
              </w:r>
            </w:del>
          </w:p>
        </w:tc>
        <w:tc>
          <w:tcPr>
            <w:tcW w:w="3060" w:type="dxa"/>
            <w:shd w:val="clear" w:color="auto" w:fill="auto"/>
            <w:tcPrChange w:id="4130" w:author="Jason Rhee" w:date="2023-02-23T13:16:00Z">
              <w:tcPr>
                <w:tcW w:w="3060" w:type="dxa"/>
                <w:shd w:val="clear" w:color="auto" w:fill="auto"/>
              </w:tcPr>
            </w:tcPrChange>
          </w:tcPr>
          <w:p w14:paraId="349B63BE" w14:textId="4E6E8E3A" w:rsidR="00C1698B" w:rsidDel="002A3FFE" w:rsidRDefault="00C1698B" w:rsidP="00C1698B">
            <w:pPr>
              <w:snapToGrid w:val="0"/>
              <w:spacing w:before="60" w:after="60"/>
              <w:jc w:val="left"/>
              <w:rPr>
                <w:del w:id="4131" w:author="Jason Rhee" w:date="2023-06-27T19:42:00Z"/>
                <w:rFonts w:cs="Arial"/>
                <w:sz w:val="16"/>
                <w:szCs w:val="16"/>
                <w:lang w:val="en-GB"/>
              </w:rPr>
            </w:pPr>
          </w:p>
        </w:tc>
      </w:tr>
      <w:tr w:rsidR="00C1698B" w:rsidDel="002A3FFE" w14:paraId="1D7F458C" w14:textId="0E0A453C" w:rsidTr="005569EF">
        <w:trPr>
          <w:trHeight w:val="351"/>
          <w:del w:id="4132" w:author="Jason Rhee" w:date="2023-06-27T19:42:00Z"/>
          <w:trPrChange w:id="4133" w:author="Jason Rhee" w:date="2023-02-23T13:16:00Z">
            <w:trPr>
              <w:trHeight w:val="351"/>
            </w:trPr>
          </w:trPrChange>
        </w:trPr>
        <w:tc>
          <w:tcPr>
            <w:tcW w:w="1080" w:type="dxa"/>
            <w:shd w:val="clear" w:color="auto" w:fill="auto"/>
            <w:vAlign w:val="center"/>
            <w:tcPrChange w:id="4134" w:author="Jason Rhee" w:date="2023-02-23T13:16:00Z">
              <w:tcPr>
                <w:tcW w:w="1080" w:type="dxa"/>
                <w:shd w:val="clear" w:color="auto" w:fill="auto"/>
                <w:vAlign w:val="center"/>
              </w:tcPr>
            </w:tcPrChange>
          </w:tcPr>
          <w:p w14:paraId="7DC23CF9" w14:textId="2F2235A1" w:rsidR="00C1698B" w:rsidDel="002A3FFE" w:rsidRDefault="00C1698B" w:rsidP="00C1698B">
            <w:pPr>
              <w:snapToGrid w:val="0"/>
              <w:spacing w:before="60" w:after="60"/>
              <w:jc w:val="left"/>
              <w:rPr>
                <w:del w:id="4135" w:author="Jason Rhee" w:date="2023-06-27T19:42:00Z"/>
                <w:sz w:val="16"/>
                <w:szCs w:val="16"/>
                <w:lang w:val="en-GB"/>
              </w:rPr>
            </w:pPr>
            <w:del w:id="4136" w:author="Jason Rhee" w:date="2023-06-27T19:42:00Z">
              <w:r w:rsidDel="002A3FFE">
                <w:rPr>
                  <w:sz w:val="16"/>
                  <w:szCs w:val="16"/>
                  <w:lang w:val="en-GB"/>
                </w:rPr>
                <w:delText>Attribute</w:delText>
              </w:r>
            </w:del>
          </w:p>
        </w:tc>
        <w:tc>
          <w:tcPr>
            <w:tcW w:w="3060" w:type="dxa"/>
            <w:shd w:val="clear" w:color="auto" w:fill="auto"/>
            <w:vAlign w:val="center"/>
            <w:tcPrChange w:id="4137" w:author="Jason Rhee" w:date="2023-02-23T13:16:00Z">
              <w:tcPr>
                <w:tcW w:w="3060" w:type="dxa"/>
                <w:shd w:val="clear" w:color="auto" w:fill="auto"/>
                <w:vAlign w:val="center"/>
              </w:tcPr>
            </w:tcPrChange>
          </w:tcPr>
          <w:p w14:paraId="1FAA0F2D" w14:textId="41DD5FFB" w:rsidR="00C1698B" w:rsidDel="002A3FFE" w:rsidRDefault="00C1698B" w:rsidP="00C1698B">
            <w:pPr>
              <w:snapToGrid w:val="0"/>
              <w:spacing w:before="60" w:after="60"/>
              <w:jc w:val="left"/>
              <w:rPr>
                <w:del w:id="4138" w:author="Jason Rhee" w:date="2023-06-27T19:42:00Z"/>
                <w:sz w:val="16"/>
                <w:szCs w:val="16"/>
                <w:lang w:val="en-GB"/>
              </w:rPr>
            </w:pPr>
            <w:del w:id="4139" w:author="Jason Rhee" w:date="2023-06-27T19:42:00Z">
              <w:r w:rsidDel="002A3FFE">
                <w:rPr>
                  <w:sz w:val="16"/>
                  <w:szCs w:val="16"/>
                  <w:lang w:val="en-GB"/>
                </w:rPr>
                <w:delText>defaultLocale</w:delText>
              </w:r>
            </w:del>
          </w:p>
        </w:tc>
        <w:tc>
          <w:tcPr>
            <w:tcW w:w="3420" w:type="dxa"/>
            <w:shd w:val="clear" w:color="auto" w:fill="auto"/>
            <w:vAlign w:val="center"/>
            <w:tcPrChange w:id="4140" w:author="Jason Rhee" w:date="2023-02-23T13:16:00Z">
              <w:tcPr>
                <w:tcW w:w="3420" w:type="dxa"/>
                <w:shd w:val="clear" w:color="auto" w:fill="auto"/>
                <w:vAlign w:val="center"/>
              </w:tcPr>
            </w:tcPrChange>
          </w:tcPr>
          <w:p w14:paraId="5A14E86B" w14:textId="02AEB675" w:rsidR="00C1698B" w:rsidDel="002A3FFE" w:rsidRDefault="00C1698B" w:rsidP="00C1698B">
            <w:pPr>
              <w:snapToGrid w:val="0"/>
              <w:spacing w:before="60" w:after="60"/>
              <w:jc w:val="left"/>
              <w:rPr>
                <w:del w:id="4141" w:author="Jason Rhee" w:date="2023-06-27T19:42:00Z"/>
                <w:sz w:val="16"/>
                <w:szCs w:val="16"/>
                <w:lang w:val="en-GB"/>
              </w:rPr>
            </w:pPr>
            <w:del w:id="4142" w:author="Jason Rhee" w:date="2023-06-27T19:42:00Z">
              <w:r w:rsidDel="002A3FFE">
                <w:rPr>
                  <w:sz w:val="16"/>
                  <w:szCs w:val="16"/>
                  <w:lang w:val="en-GB"/>
                </w:rPr>
                <w:delText>default language and character set used in the exchange catalogue</w:delText>
              </w:r>
            </w:del>
          </w:p>
        </w:tc>
        <w:tc>
          <w:tcPr>
            <w:tcW w:w="804" w:type="dxa"/>
            <w:shd w:val="clear" w:color="auto" w:fill="auto"/>
            <w:vAlign w:val="center"/>
            <w:tcPrChange w:id="4143" w:author="Jason Rhee" w:date="2023-02-23T13:16:00Z">
              <w:tcPr>
                <w:tcW w:w="804" w:type="dxa"/>
                <w:shd w:val="clear" w:color="auto" w:fill="auto"/>
                <w:vAlign w:val="center"/>
              </w:tcPr>
            </w:tcPrChange>
          </w:tcPr>
          <w:p w14:paraId="6F253E1D" w14:textId="52C2CC22" w:rsidR="00C1698B" w:rsidDel="002A3FFE" w:rsidRDefault="00C1698B" w:rsidP="00C1698B">
            <w:pPr>
              <w:snapToGrid w:val="0"/>
              <w:spacing w:before="60" w:after="60"/>
              <w:jc w:val="center"/>
              <w:rPr>
                <w:del w:id="4144" w:author="Jason Rhee" w:date="2023-06-27T19:42:00Z"/>
                <w:sz w:val="16"/>
                <w:szCs w:val="16"/>
                <w:lang w:val="en-GB"/>
              </w:rPr>
            </w:pPr>
            <w:del w:id="4145" w:author="Jason Rhee" w:date="2023-06-27T19:42:00Z">
              <w:r w:rsidDel="002A3FFE">
                <w:rPr>
                  <w:sz w:val="16"/>
                  <w:szCs w:val="16"/>
                  <w:lang w:val="en-GB"/>
                </w:rPr>
                <w:delText>0..1</w:delText>
              </w:r>
            </w:del>
          </w:p>
        </w:tc>
        <w:tc>
          <w:tcPr>
            <w:tcW w:w="2436" w:type="dxa"/>
            <w:shd w:val="clear" w:color="auto" w:fill="auto"/>
            <w:vAlign w:val="center"/>
            <w:tcPrChange w:id="4146" w:author="Jason Rhee" w:date="2023-02-23T13:16:00Z">
              <w:tcPr>
                <w:tcW w:w="2436" w:type="dxa"/>
                <w:shd w:val="clear" w:color="auto" w:fill="auto"/>
                <w:vAlign w:val="center"/>
              </w:tcPr>
            </w:tcPrChange>
          </w:tcPr>
          <w:p w14:paraId="02CCD84C" w14:textId="1CBC24D0" w:rsidR="00C1698B" w:rsidDel="002A3FFE" w:rsidRDefault="00C1698B" w:rsidP="00C1698B">
            <w:pPr>
              <w:snapToGrid w:val="0"/>
              <w:spacing w:before="60" w:after="60"/>
              <w:jc w:val="left"/>
              <w:rPr>
                <w:del w:id="4147" w:author="Jason Rhee" w:date="2023-06-27T19:42:00Z"/>
                <w:sz w:val="16"/>
                <w:szCs w:val="16"/>
                <w:lang w:val="en-GB"/>
              </w:rPr>
            </w:pPr>
            <w:del w:id="4148" w:author="Jason Rhee" w:date="2023-06-27T19:42:00Z">
              <w:r w:rsidDel="002A3FFE">
                <w:rPr>
                  <w:sz w:val="16"/>
                  <w:szCs w:val="16"/>
                  <w:lang w:val="en-GB"/>
                </w:rPr>
                <w:delText>PT_Locale</w:delText>
              </w:r>
            </w:del>
          </w:p>
        </w:tc>
        <w:tc>
          <w:tcPr>
            <w:tcW w:w="3060" w:type="dxa"/>
            <w:shd w:val="clear" w:color="auto" w:fill="auto"/>
            <w:vAlign w:val="center"/>
            <w:tcPrChange w:id="4149" w:author="Jason Rhee" w:date="2023-02-23T13:16:00Z">
              <w:tcPr>
                <w:tcW w:w="3060" w:type="dxa"/>
                <w:shd w:val="clear" w:color="auto" w:fill="auto"/>
                <w:vAlign w:val="center"/>
              </w:tcPr>
            </w:tcPrChange>
          </w:tcPr>
          <w:p w14:paraId="07929588" w14:textId="521F18E1" w:rsidR="00C1698B" w:rsidDel="002A3FFE" w:rsidRDefault="00C1698B" w:rsidP="00C1698B">
            <w:pPr>
              <w:snapToGrid w:val="0"/>
              <w:spacing w:before="60" w:after="60"/>
              <w:jc w:val="left"/>
              <w:rPr>
                <w:del w:id="4150" w:author="Jason Rhee" w:date="2023-06-27T19:42:00Z"/>
                <w:rFonts w:cs="Arial"/>
                <w:sz w:val="16"/>
                <w:szCs w:val="16"/>
                <w:lang w:val="en-GB"/>
              </w:rPr>
            </w:pPr>
            <w:del w:id="4151" w:author="Jason Rhee" w:date="2023-06-27T19:42:00Z">
              <w:r w:rsidRPr="00562C41" w:rsidDel="002A3FFE">
                <w:rPr>
                  <w:rFonts w:cs="Arial"/>
                  <w:sz w:val="16"/>
                  <w:szCs w:val="16"/>
                  <w:lang w:val="en-GB"/>
                </w:rPr>
                <w:delText>A support file is expected to use only one locale, because other files can be created for other languages</w:delText>
              </w:r>
            </w:del>
          </w:p>
        </w:tc>
      </w:tr>
    </w:tbl>
    <w:p w14:paraId="369BCCBD" w14:textId="77777777" w:rsidR="00C1698B" w:rsidRPr="007C307C" w:rsidRDefault="00C1698B" w:rsidP="007870EB">
      <w:pPr>
        <w:spacing w:before="0" w:after="0"/>
      </w:pPr>
    </w:p>
    <w:p w14:paraId="120A44CB" w14:textId="7D7EA225" w:rsidR="00C1698B" w:rsidRDefault="00C1698B">
      <w:pPr>
        <w:pStyle w:val="Heading3"/>
        <w:rPr>
          <w:ins w:id="4152" w:author="Jason Rhee" w:date="2023-02-23T13:32:00Z"/>
        </w:rPr>
        <w:pPrChange w:id="4153" w:author="Jason Rhee" w:date="2023-02-24T09:29:00Z">
          <w:pPr>
            <w:pStyle w:val="Heading3"/>
            <w:keepNext w:val="0"/>
            <w:tabs>
              <w:tab w:val="clear" w:pos="426"/>
              <w:tab w:val="clear" w:pos="660"/>
              <w:tab w:val="left" w:pos="709"/>
            </w:tabs>
            <w:spacing w:line="240" w:lineRule="auto"/>
          </w:pPr>
        </w:pPrChange>
      </w:pPr>
      <w:bookmarkStart w:id="4154" w:name="_Toc512925149"/>
      <w:r w:rsidRPr="007C307C">
        <w:t>S100_SupportFileFormat</w:t>
      </w:r>
      <w:bookmarkEnd w:id="4154"/>
    </w:p>
    <w:p w14:paraId="7E1F6484" w14:textId="01B43DC1" w:rsidR="00F42215" w:rsidRPr="006F153E" w:rsidRDefault="00A12008" w:rsidP="006F153E">
      <w:pPr>
        <w:rPr>
          <w:lang w:val="en-GB" w:eastAsia="ja-JP"/>
        </w:rPr>
      </w:pPr>
      <w:ins w:id="4155" w:author="Jason Rhee" w:date="2023-02-23T19:52:00Z">
        <w:r>
          <w:rPr>
            <w:lang w:val="en-GB" w:eastAsia="ja-JP"/>
          </w:rPr>
          <w:t xml:space="preserve">S-129 uses </w:t>
        </w:r>
      </w:ins>
      <w:ins w:id="4156" w:author="Jason Rhee" w:date="2023-02-23T13:33:00Z">
        <w:r w:rsidR="00F42215" w:rsidRPr="002237E0">
          <w:t>S100_</w:t>
        </w:r>
        <w:r w:rsidR="00F42215" w:rsidRPr="007C307C">
          <w:t>SupportFileFormat</w:t>
        </w:r>
        <w:r w:rsidR="00F42215">
          <w:t xml:space="preserve"> </w:t>
        </w:r>
      </w:ins>
      <w:ins w:id="4157" w:author="Jason Rhee" w:date="2023-02-23T20:01:00Z">
        <w:r w:rsidR="00C60894">
          <w:t>enumeration as detailed</w:t>
        </w:r>
      </w:ins>
      <w:ins w:id="4158" w:author="Jason Rhee" w:date="2023-02-23T13:33:00Z">
        <w:r w:rsidR="00F42215">
          <w:t xml:space="preserve"> in </w:t>
        </w:r>
      </w:ins>
      <w:ins w:id="4159" w:author="Jason Rhee" w:date="2023-02-23T13:37:00Z">
        <w:r w:rsidR="004A661A" w:rsidRPr="0068149B">
          <w:rPr>
            <w:highlight w:val="yellow"/>
            <w:rPrChange w:id="4160" w:author="Perryman, Lindsay" w:date="2023-03-02T17:04:00Z">
              <w:rPr/>
            </w:rPrChange>
          </w:rPr>
          <w:t>S-100 Part 17</w:t>
        </w:r>
      </w:ins>
      <w:ins w:id="4161" w:author="Jason Rhee" w:date="2023-02-23T13:34:00Z">
        <w:r w:rsidR="00865977" w:rsidRPr="0068149B">
          <w:rPr>
            <w:highlight w:val="yellow"/>
            <w:rPrChange w:id="4162" w:author="Perryman, Lindsay" w:date="2023-03-02T17:04:00Z">
              <w:rPr/>
            </w:rPrChange>
          </w:rPr>
          <w:t xml:space="preserve">, Clause </w:t>
        </w:r>
      </w:ins>
      <w:ins w:id="4163" w:author="Jason Rhee" w:date="2023-02-23T13:33:00Z">
        <w:r w:rsidR="00F42215" w:rsidRPr="0068149B">
          <w:rPr>
            <w:highlight w:val="yellow"/>
            <w:rPrChange w:id="4164" w:author="Perryman, Lindsay" w:date="2023-03-02T17:04:00Z">
              <w:rPr/>
            </w:rPrChange>
          </w:rPr>
          <w:t>17-4.5</w:t>
        </w:r>
      </w:ins>
      <w:ins w:id="4165" w:author="Jason Rhee" w:date="2023-02-23T19:52:00Z">
        <w:r>
          <w:t>, without modification.</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7870EB" w:rsidRPr="009842DB" w:rsidDel="00F42215" w14:paraId="40155023" w14:textId="7102786D" w:rsidTr="00B764EA">
        <w:trPr>
          <w:trHeight w:val="289"/>
          <w:del w:id="4166" w:author="Jason Rhee" w:date="2023-02-23T13:33:00Z"/>
        </w:trPr>
        <w:tc>
          <w:tcPr>
            <w:tcW w:w="1163" w:type="dxa"/>
          </w:tcPr>
          <w:p w14:paraId="2EFDDE8A" w14:textId="7E9E7053" w:rsidR="007870EB" w:rsidRPr="009842DB" w:rsidDel="00F42215" w:rsidRDefault="007870EB" w:rsidP="007870EB">
            <w:pPr>
              <w:snapToGrid w:val="0"/>
              <w:spacing w:before="60" w:after="60"/>
              <w:jc w:val="left"/>
              <w:rPr>
                <w:del w:id="4167" w:author="Jason Rhee" w:date="2023-02-23T13:33:00Z"/>
                <w:b/>
                <w:sz w:val="16"/>
                <w:szCs w:val="16"/>
                <w:lang w:val="en-GB"/>
              </w:rPr>
            </w:pPr>
            <w:del w:id="4168" w:author="Jason Rhee" w:date="2023-02-23T13:33:00Z">
              <w:r w:rsidRPr="009842DB" w:rsidDel="00F42215">
                <w:rPr>
                  <w:b/>
                  <w:sz w:val="16"/>
                  <w:szCs w:val="16"/>
                  <w:lang w:val="en-GB"/>
                </w:rPr>
                <w:delText>Role Name</w:delText>
              </w:r>
            </w:del>
          </w:p>
        </w:tc>
        <w:tc>
          <w:tcPr>
            <w:tcW w:w="2977" w:type="dxa"/>
          </w:tcPr>
          <w:p w14:paraId="5C4F0FD9" w14:textId="2EB1C1ED" w:rsidR="007870EB" w:rsidRPr="009842DB" w:rsidDel="00F42215" w:rsidRDefault="007870EB" w:rsidP="007870EB">
            <w:pPr>
              <w:snapToGrid w:val="0"/>
              <w:spacing w:before="60" w:after="60"/>
              <w:jc w:val="left"/>
              <w:rPr>
                <w:del w:id="4169" w:author="Jason Rhee" w:date="2023-02-23T13:33:00Z"/>
                <w:b/>
                <w:sz w:val="16"/>
                <w:szCs w:val="16"/>
                <w:lang w:val="en-GB"/>
              </w:rPr>
            </w:pPr>
            <w:del w:id="4170" w:author="Jason Rhee" w:date="2023-02-23T13:33:00Z">
              <w:r w:rsidRPr="009842DB" w:rsidDel="00F42215">
                <w:rPr>
                  <w:b/>
                  <w:sz w:val="16"/>
                  <w:szCs w:val="16"/>
                  <w:lang w:val="en-GB"/>
                </w:rPr>
                <w:delText>Name</w:delText>
              </w:r>
            </w:del>
          </w:p>
        </w:tc>
        <w:tc>
          <w:tcPr>
            <w:tcW w:w="3420" w:type="dxa"/>
          </w:tcPr>
          <w:p w14:paraId="601FEF1E" w14:textId="0AAA1CE0" w:rsidR="007870EB" w:rsidRPr="009842DB" w:rsidDel="00F42215" w:rsidRDefault="007870EB" w:rsidP="007870EB">
            <w:pPr>
              <w:snapToGrid w:val="0"/>
              <w:spacing w:before="60" w:after="60"/>
              <w:jc w:val="left"/>
              <w:rPr>
                <w:del w:id="4171" w:author="Jason Rhee" w:date="2023-02-23T13:33:00Z"/>
                <w:b/>
                <w:sz w:val="16"/>
                <w:szCs w:val="16"/>
                <w:lang w:val="en-GB"/>
              </w:rPr>
            </w:pPr>
            <w:del w:id="4172" w:author="Jason Rhee" w:date="2023-02-23T13:33:00Z">
              <w:r w:rsidRPr="009842DB" w:rsidDel="00F42215">
                <w:rPr>
                  <w:b/>
                  <w:sz w:val="16"/>
                  <w:szCs w:val="16"/>
                  <w:lang w:val="en-GB"/>
                </w:rPr>
                <w:delText>Description</w:delText>
              </w:r>
            </w:del>
          </w:p>
        </w:tc>
        <w:tc>
          <w:tcPr>
            <w:tcW w:w="804" w:type="dxa"/>
          </w:tcPr>
          <w:p w14:paraId="44253255" w14:textId="34B49CD5" w:rsidR="007870EB" w:rsidRPr="009842DB" w:rsidDel="00F42215" w:rsidRDefault="007870EB" w:rsidP="007870EB">
            <w:pPr>
              <w:snapToGrid w:val="0"/>
              <w:spacing w:before="60" w:after="60"/>
              <w:jc w:val="center"/>
              <w:rPr>
                <w:del w:id="4173" w:author="Jason Rhee" w:date="2023-02-23T13:33:00Z"/>
                <w:b/>
                <w:sz w:val="16"/>
                <w:szCs w:val="16"/>
                <w:lang w:val="en-GB"/>
              </w:rPr>
            </w:pPr>
            <w:del w:id="4174" w:author="Jason Rhee" w:date="2023-02-23T13:33:00Z">
              <w:r w:rsidDel="00F42215">
                <w:rPr>
                  <w:b/>
                  <w:sz w:val="16"/>
                  <w:szCs w:val="16"/>
                  <w:lang w:val="en-GB"/>
                </w:rPr>
                <w:delText>Code</w:delText>
              </w:r>
            </w:del>
          </w:p>
        </w:tc>
        <w:tc>
          <w:tcPr>
            <w:tcW w:w="5439" w:type="dxa"/>
          </w:tcPr>
          <w:p w14:paraId="0385D3A7" w14:textId="3AA89900" w:rsidR="007870EB" w:rsidRPr="009842DB" w:rsidDel="00F42215" w:rsidRDefault="007870EB" w:rsidP="007870EB">
            <w:pPr>
              <w:snapToGrid w:val="0"/>
              <w:spacing w:before="60" w:after="60"/>
              <w:jc w:val="left"/>
              <w:rPr>
                <w:del w:id="4175" w:author="Jason Rhee" w:date="2023-02-23T13:33:00Z"/>
                <w:b/>
                <w:sz w:val="16"/>
                <w:szCs w:val="16"/>
                <w:lang w:val="en-GB"/>
              </w:rPr>
            </w:pPr>
            <w:del w:id="4176" w:author="Jason Rhee" w:date="2023-02-23T13:33:00Z">
              <w:r w:rsidRPr="009842DB" w:rsidDel="00F42215">
                <w:rPr>
                  <w:b/>
                  <w:sz w:val="16"/>
                  <w:szCs w:val="16"/>
                  <w:lang w:val="en-GB"/>
                </w:rPr>
                <w:delText>Remarks</w:delText>
              </w:r>
            </w:del>
          </w:p>
        </w:tc>
      </w:tr>
      <w:tr w:rsidR="007870EB" w:rsidRPr="002A5288" w:rsidDel="00F42215" w14:paraId="25453AE6" w14:textId="0DD8A216" w:rsidTr="00B764EA">
        <w:trPr>
          <w:trHeight w:val="263"/>
          <w:del w:id="4177" w:author="Jason Rhee" w:date="2023-02-23T13:33:00Z"/>
        </w:trPr>
        <w:tc>
          <w:tcPr>
            <w:tcW w:w="1163" w:type="dxa"/>
          </w:tcPr>
          <w:p w14:paraId="0CB01779" w14:textId="653040D6" w:rsidR="007870EB" w:rsidRPr="002A5288" w:rsidDel="00F42215" w:rsidRDefault="007870EB" w:rsidP="007870EB">
            <w:pPr>
              <w:snapToGrid w:val="0"/>
              <w:spacing w:before="60" w:after="60"/>
              <w:jc w:val="left"/>
              <w:rPr>
                <w:del w:id="4178" w:author="Jason Rhee" w:date="2023-02-23T13:33:00Z"/>
                <w:sz w:val="16"/>
                <w:szCs w:val="16"/>
                <w:lang w:val="en-GB"/>
              </w:rPr>
            </w:pPr>
            <w:del w:id="4179" w:author="Jason Rhee" w:date="2023-02-23T13:33:00Z">
              <w:r w:rsidDel="00F42215">
                <w:rPr>
                  <w:sz w:val="16"/>
                  <w:szCs w:val="16"/>
                  <w:lang w:val="en-GB"/>
                </w:rPr>
                <w:delText>Enumeration</w:delText>
              </w:r>
            </w:del>
          </w:p>
        </w:tc>
        <w:tc>
          <w:tcPr>
            <w:tcW w:w="2977" w:type="dxa"/>
          </w:tcPr>
          <w:p w14:paraId="5A813EBE" w14:textId="30734DC0" w:rsidR="007870EB" w:rsidRPr="002A5288" w:rsidDel="00F42215" w:rsidRDefault="007870EB" w:rsidP="007870EB">
            <w:pPr>
              <w:snapToGrid w:val="0"/>
              <w:spacing w:before="60" w:after="60"/>
              <w:jc w:val="left"/>
              <w:rPr>
                <w:del w:id="4180" w:author="Jason Rhee" w:date="2023-02-23T13:33:00Z"/>
                <w:sz w:val="16"/>
                <w:szCs w:val="16"/>
                <w:lang w:val="en-GB"/>
              </w:rPr>
            </w:pPr>
            <w:del w:id="4181" w:author="Jason Rhee" w:date="2023-02-23T13:33:00Z">
              <w:r w:rsidRPr="002A5288" w:rsidDel="00F42215">
                <w:rPr>
                  <w:sz w:val="16"/>
                  <w:szCs w:val="16"/>
                  <w:lang w:val="en-GB"/>
                </w:rPr>
                <w:delText>S100_Support</w:delText>
              </w:r>
              <w:r w:rsidDel="00F42215">
                <w:rPr>
                  <w:sz w:val="16"/>
                  <w:szCs w:val="16"/>
                  <w:lang w:val="en-GB"/>
                </w:rPr>
                <w:delText>File</w:delText>
              </w:r>
              <w:r w:rsidRPr="002A5288" w:rsidDel="00F42215">
                <w:rPr>
                  <w:sz w:val="16"/>
                  <w:szCs w:val="16"/>
                  <w:lang w:val="en-GB"/>
                </w:rPr>
                <w:delText>Format</w:delText>
              </w:r>
            </w:del>
          </w:p>
        </w:tc>
        <w:tc>
          <w:tcPr>
            <w:tcW w:w="3420" w:type="dxa"/>
          </w:tcPr>
          <w:p w14:paraId="2B50EB4C" w14:textId="447627F1" w:rsidR="007870EB" w:rsidRPr="002A5288" w:rsidDel="00F42215" w:rsidRDefault="007870EB" w:rsidP="007870EB">
            <w:pPr>
              <w:snapToGrid w:val="0"/>
              <w:spacing w:before="60" w:after="60"/>
              <w:jc w:val="left"/>
              <w:rPr>
                <w:del w:id="4182" w:author="Jason Rhee" w:date="2023-02-23T13:33:00Z"/>
                <w:sz w:val="16"/>
                <w:szCs w:val="16"/>
                <w:lang w:val="en-GB"/>
              </w:rPr>
            </w:pPr>
            <w:del w:id="4183" w:author="Jason Rhee" w:date="2023-02-23T13:33:00Z">
              <w:r w:rsidRPr="002A5288" w:rsidDel="00F42215">
                <w:rPr>
                  <w:sz w:val="16"/>
                  <w:szCs w:val="16"/>
                  <w:lang w:val="en-GB"/>
                </w:rPr>
                <w:delText>The format used in the support file</w:delText>
              </w:r>
            </w:del>
          </w:p>
        </w:tc>
        <w:tc>
          <w:tcPr>
            <w:tcW w:w="804" w:type="dxa"/>
          </w:tcPr>
          <w:p w14:paraId="5A5F8824" w14:textId="5433729B" w:rsidR="007870EB" w:rsidRPr="002A5288" w:rsidDel="00F42215" w:rsidRDefault="007870EB" w:rsidP="007870EB">
            <w:pPr>
              <w:snapToGrid w:val="0"/>
              <w:spacing w:before="60" w:after="60"/>
              <w:jc w:val="center"/>
              <w:rPr>
                <w:del w:id="4184" w:author="Jason Rhee" w:date="2023-02-23T13:33:00Z"/>
                <w:sz w:val="16"/>
                <w:szCs w:val="16"/>
                <w:lang w:val="en-GB"/>
              </w:rPr>
            </w:pPr>
            <w:del w:id="4185" w:author="Jason Rhee" w:date="2023-02-23T13:33:00Z">
              <w:r w:rsidRPr="002A5288" w:rsidDel="00F42215">
                <w:rPr>
                  <w:sz w:val="16"/>
                  <w:szCs w:val="16"/>
                  <w:lang w:val="en-GB"/>
                </w:rPr>
                <w:delText>-</w:delText>
              </w:r>
            </w:del>
          </w:p>
        </w:tc>
        <w:tc>
          <w:tcPr>
            <w:tcW w:w="5439" w:type="dxa"/>
          </w:tcPr>
          <w:p w14:paraId="1DAA31CD" w14:textId="768956EC" w:rsidR="007870EB" w:rsidRPr="002A5288" w:rsidDel="00F42215" w:rsidRDefault="007870EB" w:rsidP="007870EB">
            <w:pPr>
              <w:snapToGrid w:val="0"/>
              <w:spacing w:before="60" w:after="60"/>
              <w:jc w:val="left"/>
              <w:rPr>
                <w:del w:id="4186" w:author="Jason Rhee" w:date="2023-02-23T13:33:00Z"/>
                <w:sz w:val="16"/>
                <w:szCs w:val="16"/>
                <w:lang w:val="en-GB"/>
              </w:rPr>
            </w:pPr>
            <w:del w:id="4187" w:author="Jason Rhee" w:date="2023-02-23T13:33:00Z">
              <w:r w:rsidRPr="002A5288" w:rsidDel="00F42215">
                <w:rPr>
                  <w:sz w:val="16"/>
                  <w:szCs w:val="16"/>
                  <w:lang w:val="en-GB"/>
                </w:rPr>
                <w:delText>-</w:delText>
              </w:r>
            </w:del>
          </w:p>
        </w:tc>
      </w:tr>
      <w:tr w:rsidR="007870EB" w:rsidRPr="002A5288" w:rsidDel="00F42215" w14:paraId="4FEC1D94" w14:textId="4CB97613" w:rsidTr="00B764EA">
        <w:trPr>
          <w:trHeight w:val="263"/>
          <w:del w:id="4188" w:author="Jason Rhee" w:date="2023-02-23T13:33:00Z"/>
        </w:trPr>
        <w:tc>
          <w:tcPr>
            <w:tcW w:w="1163" w:type="dxa"/>
          </w:tcPr>
          <w:p w14:paraId="6BF15096" w14:textId="7AA7F737" w:rsidR="007870EB" w:rsidRPr="002A5288" w:rsidDel="00F42215" w:rsidRDefault="007870EB" w:rsidP="007870EB">
            <w:pPr>
              <w:snapToGrid w:val="0"/>
              <w:spacing w:before="60" w:after="60"/>
              <w:jc w:val="left"/>
              <w:rPr>
                <w:del w:id="4189" w:author="Jason Rhee" w:date="2023-02-23T13:33:00Z"/>
                <w:sz w:val="16"/>
                <w:szCs w:val="16"/>
                <w:lang w:val="en-GB"/>
              </w:rPr>
            </w:pPr>
            <w:del w:id="4190" w:author="Jason Rhee" w:date="2023-02-23T13:33:00Z">
              <w:r w:rsidRPr="002A5288" w:rsidDel="00F42215">
                <w:rPr>
                  <w:sz w:val="16"/>
                  <w:szCs w:val="16"/>
                  <w:lang w:val="en-GB"/>
                </w:rPr>
                <w:delText>Value</w:delText>
              </w:r>
            </w:del>
          </w:p>
        </w:tc>
        <w:tc>
          <w:tcPr>
            <w:tcW w:w="2977" w:type="dxa"/>
          </w:tcPr>
          <w:p w14:paraId="23AD6BD3" w14:textId="2DBA7A2C" w:rsidR="007870EB" w:rsidRPr="002A5288" w:rsidDel="00F42215" w:rsidRDefault="007870EB" w:rsidP="007870EB">
            <w:pPr>
              <w:snapToGrid w:val="0"/>
              <w:spacing w:before="60" w:after="60"/>
              <w:jc w:val="left"/>
              <w:rPr>
                <w:del w:id="4191" w:author="Jason Rhee" w:date="2023-02-23T13:33:00Z"/>
                <w:sz w:val="16"/>
                <w:szCs w:val="16"/>
                <w:lang w:val="en-GB"/>
              </w:rPr>
            </w:pPr>
            <w:del w:id="4192" w:author="Jason Rhee" w:date="2023-02-23T13:33:00Z">
              <w:r w:rsidDel="00F42215">
                <w:rPr>
                  <w:sz w:val="16"/>
                  <w:szCs w:val="16"/>
                  <w:lang w:val="en-GB"/>
                </w:rPr>
                <w:delText>ASCII</w:delText>
              </w:r>
            </w:del>
          </w:p>
        </w:tc>
        <w:tc>
          <w:tcPr>
            <w:tcW w:w="3420" w:type="dxa"/>
          </w:tcPr>
          <w:p w14:paraId="4F0E55B1" w14:textId="65EDB7C2" w:rsidR="007870EB" w:rsidRPr="002A5288" w:rsidDel="00F42215" w:rsidRDefault="007870EB" w:rsidP="007870EB">
            <w:pPr>
              <w:snapToGrid w:val="0"/>
              <w:spacing w:before="60" w:after="60"/>
              <w:jc w:val="left"/>
              <w:rPr>
                <w:del w:id="4193" w:author="Jason Rhee" w:date="2023-02-23T13:33:00Z"/>
                <w:sz w:val="16"/>
                <w:szCs w:val="16"/>
                <w:lang w:val="en-GB"/>
              </w:rPr>
            </w:pPr>
          </w:p>
        </w:tc>
        <w:tc>
          <w:tcPr>
            <w:tcW w:w="804" w:type="dxa"/>
          </w:tcPr>
          <w:p w14:paraId="73FA518C" w14:textId="6BAF7C25" w:rsidR="007870EB" w:rsidRPr="002A5288" w:rsidDel="00F42215" w:rsidRDefault="007870EB" w:rsidP="007870EB">
            <w:pPr>
              <w:snapToGrid w:val="0"/>
              <w:spacing w:before="60" w:after="60"/>
              <w:jc w:val="center"/>
              <w:rPr>
                <w:del w:id="4194" w:author="Jason Rhee" w:date="2023-02-23T13:33:00Z"/>
                <w:sz w:val="16"/>
                <w:szCs w:val="16"/>
                <w:lang w:val="en-GB"/>
              </w:rPr>
            </w:pPr>
          </w:p>
        </w:tc>
        <w:tc>
          <w:tcPr>
            <w:tcW w:w="5439" w:type="dxa"/>
          </w:tcPr>
          <w:p w14:paraId="4B81DC45" w14:textId="463A7C25" w:rsidR="007870EB" w:rsidRPr="002A5288" w:rsidDel="00F42215" w:rsidRDefault="007870EB" w:rsidP="007870EB">
            <w:pPr>
              <w:snapToGrid w:val="0"/>
              <w:spacing w:before="60" w:after="60"/>
              <w:jc w:val="left"/>
              <w:rPr>
                <w:del w:id="4195" w:author="Jason Rhee" w:date="2023-02-23T13:33:00Z"/>
                <w:sz w:val="16"/>
                <w:szCs w:val="16"/>
                <w:lang w:val="en-GB"/>
              </w:rPr>
            </w:pPr>
          </w:p>
        </w:tc>
      </w:tr>
      <w:tr w:rsidR="007870EB" w:rsidRPr="002A5288" w:rsidDel="00F42215" w14:paraId="04CA189F" w14:textId="5107334A" w:rsidTr="00B764EA">
        <w:trPr>
          <w:trHeight w:val="289"/>
          <w:del w:id="4196" w:author="Jason Rhee" w:date="2023-02-23T13:33:00Z"/>
        </w:trPr>
        <w:tc>
          <w:tcPr>
            <w:tcW w:w="1163" w:type="dxa"/>
          </w:tcPr>
          <w:p w14:paraId="3037A0CA" w14:textId="7A631F67" w:rsidR="007870EB" w:rsidRPr="002A5288" w:rsidDel="00F42215" w:rsidRDefault="007870EB" w:rsidP="007870EB">
            <w:pPr>
              <w:snapToGrid w:val="0"/>
              <w:spacing w:before="60" w:after="60"/>
              <w:jc w:val="left"/>
              <w:rPr>
                <w:del w:id="4197" w:author="Jason Rhee" w:date="2023-02-23T13:33:00Z"/>
                <w:sz w:val="16"/>
                <w:szCs w:val="16"/>
                <w:lang w:val="en-GB"/>
              </w:rPr>
            </w:pPr>
            <w:del w:id="4198" w:author="Jason Rhee" w:date="2023-02-23T13:33:00Z">
              <w:r w:rsidRPr="002A5288" w:rsidDel="00F42215">
                <w:rPr>
                  <w:sz w:val="16"/>
                  <w:szCs w:val="16"/>
                  <w:lang w:val="en-GB"/>
                </w:rPr>
                <w:delText>Value</w:delText>
              </w:r>
            </w:del>
          </w:p>
        </w:tc>
        <w:tc>
          <w:tcPr>
            <w:tcW w:w="2977" w:type="dxa"/>
          </w:tcPr>
          <w:p w14:paraId="6120400B" w14:textId="1583B12D" w:rsidR="007870EB" w:rsidRPr="002A5288" w:rsidDel="00F42215" w:rsidRDefault="007870EB" w:rsidP="007870EB">
            <w:pPr>
              <w:snapToGrid w:val="0"/>
              <w:spacing w:before="60" w:after="60"/>
              <w:jc w:val="left"/>
              <w:rPr>
                <w:del w:id="4199" w:author="Jason Rhee" w:date="2023-02-23T13:33:00Z"/>
                <w:sz w:val="16"/>
                <w:szCs w:val="16"/>
                <w:lang w:val="en-GB"/>
              </w:rPr>
            </w:pPr>
            <w:del w:id="4200" w:author="Jason Rhee" w:date="2023-02-23T13:33:00Z">
              <w:r w:rsidRPr="002A5288" w:rsidDel="00F42215">
                <w:rPr>
                  <w:sz w:val="16"/>
                  <w:szCs w:val="16"/>
                  <w:lang w:val="en-GB"/>
                </w:rPr>
                <w:delText>JPEG2000</w:delText>
              </w:r>
            </w:del>
          </w:p>
        </w:tc>
        <w:tc>
          <w:tcPr>
            <w:tcW w:w="3420" w:type="dxa"/>
          </w:tcPr>
          <w:p w14:paraId="2D45DDF5" w14:textId="7830C6D6" w:rsidR="007870EB" w:rsidRPr="002A5288" w:rsidDel="00F42215" w:rsidRDefault="007870EB" w:rsidP="007870EB">
            <w:pPr>
              <w:snapToGrid w:val="0"/>
              <w:spacing w:before="60" w:after="60"/>
              <w:jc w:val="left"/>
              <w:rPr>
                <w:del w:id="4201" w:author="Jason Rhee" w:date="2023-02-23T13:33:00Z"/>
                <w:sz w:val="16"/>
                <w:szCs w:val="16"/>
                <w:lang w:val="en-GB"/>
              </w:rPr>
            </w:pPr>
          </w:p>
        </w:tc>
        <w:tc>
          <w:tcPr>
            <w:tcW w:w="804" w:type="dxa"/>
          </w:tcPr>
          <w:p w14:paraId="6C60D26C" w14:textId="0249087E" w:rsidR="007870EB" w:rsidRPr="002A5288" w:rsidDel="00F42215" w:rsidRDefault="007870EB" w:rsidP="007870EB">
            <w:pPr>
              <w:snapToGrid w:val="0"/>
              <w:spacing w:before="60" w:after="60"/>
              <w:jc w:val="center"/>
              <w:rPr>
                <w:del w:id="4202" w:author="Jason Rhee" w:date="2023-02-23T13:33:00Z"/>
                <w:sz w:val="16"/>
                <w:szCs w:val="16"/>
                <w:lang w:val="en-GB"/>
              </w:rPr>
            </w:pPr>
          </w:p>
        </w:tc>
        <w:tc>
          <w:tcPr>
            <w:tcW w:w="5439" w:type="dxa"/>
          </w:tcPr>
          <w:p w14:paraId="09A11C5F" w14:textId="46D769EB" w:rsidR="007870EB" w:rsidRPr="002A5288" w:rsidDel="00F42215" w:rsidRDefault="007870EB" w:rsidP="007870EB">
            <w:pPr>
              <w:snapToGrid w:val="0"/>
              <w:spacing w:before="60" w:after="60"/>
              <w:jc w:val="left"/>
              <w:rPr>
                <w:del w:id="4203" w:author="Jason Rhee" w:date="2023-02-23T13:33:00Z"/>
                <w:sz w:val="16"/>
                <w:szCs w:val="16"/>
                <w:lang w:val="en-GB"/>
              </w:rPr>
            </w:pPr>
          </w:p>
        </w:tc>
      </w:tr>
      <w:tr w:rsidR="007870EB" w:rsidRPr="002A5288" w:rsidDel="00F42215" w14:paraId="6EE6269E" w14:textId="682DC618" w:rsidTr="00B764EA">
        <w:trPr>
          <w:trHeight w:val="263"/>
          <w:del w:id="4204" w:author="Jason Rhee" w:date="2023-02-23T13:33:00Z"/>
        </w:trPr>
        <w:tc>
          <w:tcPr>
            <w:tcW w:w="1163" w:type="dxa"/>
          </w:tcPr>
          <w:p w14:paraId="581F3067" w14:textId="7E8651D4" w:rsidR="007870EB" w:rsidRPr="002A5288" w:rsidDel="00F42215" w:rsidRDefault="007870EB" w:rsidP="007870EB">
            <w:pPr>
              <w:snapToGrid w:val="0"/>
              <w:spacing w:before="60" w:after="60"/>
              <w:jc w:val="left"/>
              <w:rPr>
                <w:del w:id="4205" w:author="Jason Rhee" w:date="2023-02-23T13:33:00Z"/>
                <w:sz w:val="16"/>
                <w:szCs w:val="16"/>
                <w:lang w:val="en-GB"/>
              </w:rPr>
            </w:pPr>
            <w:del w:id="4206" w:author="Jason Rhee" w:date="2023-02-23T13:33:00Z">
              <w:r w:rsidRPr="002A5288" w:rsidDel="00F42215">
                <w:rPr>
                  <w:sz w:val="16"/>
                  <w:szCs w:val="16"/>
                  <w:lang w:val="en-GB"/>
                </w:rPr>
                <w:delText>Value</w:delText>
              </w:r>
            </w:del>
          </w:p>
        </w:tc>
        <w:tc>
          <w:tcPr>
            <w:tcW w:w="2977" w:type="dxa"/>
          </w:tcPr>
          <w:p w14:paraId="3F90B270" w14:textId="11CAA9A5" w:rsidR="007870EB" w:rsidRPr="002A5288" w:rsidDel="00F42215" w:rsidRDefault="007870EB" w:rsidP="007870EB">
            <w:pPr>
              <w:snapToGrid w:val="0"/>
              <w:spacing w:before="60" w:after="60"/>
              <w:jc w:val="left"/>
              <w:rPr>
                <w:del w:id="4207" w:author="Jason Rhee" w:date="2023-02-23T13:33:00Z"/>
                <w:sz w:val="16"/>
                <w:szCs w:val="16"/>
                <w:lang w:val="en-GB"/>
              </w:rPr>
            </w:pPr>
            <w:del w:id="4208" w:author="Jason Rhee" w:date="2023-02-23T13:33:00Z">
              <w:r w:rsidRPr="002A5288" w:rsidDel="00F42215">
                <w:rPr>
                  <w:sz w:val="16"/>
                  <w:szCs w:val="16"/>
                  <w:lang w:val="en-GB"/>
                </w:rPr>
                <w:delText>HTML</w:delText>
              </w:r>
            </w:del>
          </w:p>
        </w:tc>
        <w:tc>
          <w:tcPr>
            <w:tcW w:w="3420" w:type="dxa"/>
          </w:tcPr>
          <w:p w14:paraId="2D1A566B" w14:textId="26DAE1EE" w:rsidR="007870EB" w:rsidRPr="002A5288" w:rsidDel="00F42215" w:rsidRDefault="007870EB" w:rsidP="007870EB">
            <w:pPr>
              <w:snapToGrid w:val="0"/>
              <w:spacing w:before="60" w:after="60"/>
              <w:jc w:val="left"/>
              <w:rPr>
                <w:del w:id="4209" w:author="Jason Rhee" w:date="2023-02-23T13:33:00Z"/>
                <w:sz w:val="16"/>
                <w:szCs w:val="16"/>
                <w:lang w:val="en-GB"/>
              </w:rPr>
            </w:pPr>
          </w:p>
        </w:tc>
        <w:tc>
          <w:tcPr>
            <w:tcW w:w="804" w:type="dxa"/>
          </w:tcPr>
          <w:p w14:paraId="667217A4" w14:textId="361A40C7" w:rsidR="007870EB" w:rsidRPr="002A5288" w:rsidDel="00F42215" w:rsidRDefault="007870EB" w:rsidP="007870EB">
            <w:pPr>
              <w:snapToGrid w:val="0"/>
              <w:spacing w:before="60" w:after="60"/>
              <w:jc w:val="center"/>
              <w:rPr>
                <w:del w:id="4210" w:author="Jason Rhee" w:date="2023-02-23T13:33:00Z"/>
                <w:sz w:val="16"/>
                <w:szCs w:val="16"/>
                <w:lang w:val="en-GB"/>
              </w:rPr>
            </w:pPr>
          </w:p>
        </w:tc>
        <w:tc>
          <w:tcPr>
            <w:tcW w:w="5439" w:type="dxa"/>
          </w:tcPr>
          <w:p w14:paraId="5E188D00" w14:textId="2833D98D" w:rsidR="007870EB" w:rsidRPr="002A5288" w:rsidDel="00F42215" w:rsidRDefault="007870EB" w:rsidP="007870EB">
            <w:pPr>
              <w:snapToGrid w:val="0"/>
              <w:spacing w:before="60" w:after="60"/>
              <w:jc w:val="left"/>
              <w:rPr>
                <w:del w:id="4211" w:author="Jason Rhee" w:date="2023-02-23T13:33:00Z"/>
                <w:sz w:val="16"/>
                <w:szCs w:val="16"/>
                <w:lang w:val="en-GB"/>
              </w:rPr>
            </w:pPr>
          </w:p>
        </w:tc>
      </w:tr>
      <w:tr w:rsidR="007870EB" w:rsidRPr="002A5288" w:rsidDel="00F42215" w14:paraId="4616EB8E" w14:textId="37B4BB74" w:rsidTr="00B764EA">
        <w:trPr>
          <w:trHeight w:val="289"/>
          <w:del w:id="4212" w:author="Jason Rhee" w:date="2023-02-23T13:33:00Z"/>
        </w:trPr>
        <w:tc>
          <w:tcPr>
            <w:tcW w:w="1163" w:type="dxa"/>
          </w:tcPr>
          <w:p w14:paraId="0E6471A3" w14:textId="35C3B5FB" w:rsidR="007870EB" w:rsidRPr="002A5288" w:rsidDel="00F42215" w:rsidRDefault="007870EB" w:rsidP="007870EB">
            <w:pPr>
              <w:snapToGrid w:val="0"/>
              <w:spacing w:before="60" w:after="60"/>
              <w:jc w:val="left"/>
              <w:rPr>
                <w:del w:id="4213" w:author="Jason Rhee" w:date="2023-02-23T13:33:00Z"/>
                <w:sz w:val="16"/>
                <w:szCs w:val="16"/>
                <w:lang w:val="en-GB"/>
              </w:rPr>
            </w:pPr>
            <w:del w:id="4214" w:author="Jason Rhee" w:date="2023-02-23T13:33:00Z">
              <w:r w:rsidRPr="002A5288" w:rsidDel="00F42215">
                <w:rPr>
                  <w:sz w:val="16"/>
                  <w:szCs w:val="16"/>
                  <w:lang w:val="en-GB"/>
                </w:rPr>
                <w:delText>Value</w:delText>
              </w:r>
            </w:del>
          </w:p>
        </w:tc>
        <w:tc>
          <w:tcPr>
            <w:tcW w:w="2977" w:type="dxa"/>
          </w:tcPr>
          <w:p w14:paraId="3E6845F8" w14:textId="34E1B7AF" w:rsidR="007870EB" w:rsidRPr="002A5288" w:rsidDel="00F42215" w:rsidRDefault="007870EB" w:rsidP="007870EB">
            <w:pPr>
              <w:snapToGrid w:val="0"/>
              <w:spacing w:before="60" w:after="60"/>
              <w:jc w:val="left"/>
              <w:rPr>
                <w:del w:id="4215" w:author="Jason Rhee" w:date="2023-02-23T13:33:00Z"/>
                <w:sz w:val="16"/>
                <w:szCs w:val="16"/>
                <w:lang w:val="en-GB"/>
              </w:rPr>
            </w:pPr>
            <w:del w:id="4216" w:author="Jason Rhee" w:date="2023-02-23T13:33:00Z">
              <w:r w:rsidRPr="002A5288" w:rsidDel="00F42215">
                <w:rPr>
                  <w:sz w:val="16"/>
                  <w:szCs w:val="16"/>
                  <w:lang w:val="en-GB"/>
                </w:rPr>
                <w:delText>XML</w:delText>
              </w:r>
            </w:del>
          </w:p>
        </w:tc>
        <w:tc>
          <w:tcPr>
            <w:tcW w:w="3420" w:type="dxa"/>
          </w:tcPr>
          <w:p w14:paraId="41510712" w14:textId="52509142" w:rsidR="007870EB" w:rsidRPr="002A5288" w:rsidDel="00F42215" w:rsidRDefault="007870EB" w:rsidP="007870EB">
            <w:pPr>
              <w:snapToGrid w:val="0"/>
              <w:spacing w:before="60" w:after="60"/>
              <w:jc w:val="left"/>
              <w:rPr>
                <w:del w:id="4217" w:author="Jason Rhee" w:date="2023-02-23T13:33:00Z"/>
                <w:sz w:val="16"/>
                <w:szCs w:val="16"/>
                <w:lang w:val="en-GB"/>
              </w:rPr>
            </w:pPr>
          </w:p>
        </w:tc>
        <w:tc>
          <w:tcPr>
            <w:tcW w:w="804" w:type="dxa"/>
          </w:tcPr>
          <w:p w14:paraId="5C891E6C" w14:textId="77E18543" w:rsidR="007870EB" w:rsidRPr="002A5288" w:rsidDel="00F42215" w:rsidRDefault="007870EB" w:rsidP="007870EB">
            <w:pPr>
              <w:snapToGrid w:val="0"/>
              <w:spacing w:before="60" w:after="60"/>
              <w:jc w:val="center"/>
              <w:rPr>
                <w:del w:id="4218" w:author="Jason Rhee" w:date="2023-02-23T13:33:00Z"/>
                <w:sz w:val="16"/>
                <w:szCs w:val="16"/>
                <w:lang w:val="en-GB"/>
              </w:rPr>
            </w:pPr>
          </w:p>
        </w:tc>
        <w:tc>
          <w:tcPr>
            <w:tcW w:w="5439" w:type="dxa"/>
          </w:tcPr>
          <w:p w14:paraId="07F466C3" w14:textId="21C257F3" w:rsidR="007870EB" w:rsidRPr="002A5288" w:rsidDel="00F42215" w:rsidRDefault="007870EB" w:rsidP="007870EB">
            <w:pPr>
              <w:snapToGrid w:val="0"/>
              <w:spacing w:before="60" w:after="60"/>
              <w:jc w:val="left"/>
              <w:rPr>
                <w:del w:id="4219" w:author="Jason Rhee" w:date="2023-02-23T13:33:00Z"/>
                <w:sz w:val="16"/>
                <w:szCs w:val="16"/>
                <w:lang w:val="en-GB"/>
              </w:rPr>
            </w:pPr>
          </w:p>
        </w:tc>
      </w:tr>
      <w:tr w:rsidR="007870EB" w:rsidRPr="002A5288" w:rsidDel="00F42215" w14:paraId="0F81A334" w14:textId="79BF1E86" w:rsidTr="00B764EA">
        <w:trPr>
          <w:trHeight w:val="263"/>
          <w:del w:id="4220" w:author="Jason Rhee" w:date="2023-02-23T13:33:00Z"/>
        </w:trPr>
        <w:tc>
          <w:tcPr>
            <w:tcW w:w="1163" w:type="dxa"/>
          </w:tcPr>
          <w:p w14:paraId="78578092" w14:textId="1E05FD7A" w:rsidR="007870EB" w:rsidRPr="002A5288" w:rsidDel="00F42215" w:rsidRDefault="007870EB" w:rsidP="007870EB">
            <w:pPr>
              <w:snapToGrid w:val="0"/>
              <w:spacing w:before="60" w:after="60"/>
              <w:jc w:val="left"/>
              <w:rPr>
                <w:del w:id="4221" w:author="Jason Rhee" w:date="2023-02-23T13:33:00Z"/>
                <w:sz w:val="16"/>
                <w:szCs w:val="16"/>
                <w:lang w:val="en-GB"/>
              </w:rPr>
            </w:pPr>
            <w:del w:id="4222" w:author="Jason Rhee" w:date="2023-02-23T13:33:00Z">
              <w:r w:rsidRPr="002A5288" w:rsidDel="00F42215">
                <w:rPr>
                  <w:sz w:val="16"/>
                  <w:szCs w:val="16"/>
                  <w:lang w:val="en-GB"/>
                </w:rPr>
                <w:delText>Value</w:delText>
              </w:r>
            </w:del>
          </w:p>
        </w:tc>
        <w:tc>
          <w:tcPr>
            <w:tcW w:w="2977" w:type="dxa"/>
          </w:tcPr>
          <w:p w14:paraId="4FEC6703" w14:textId="5073148C" w:rsidR="007870EB" w:rsidRPr="002A5288" w:rsidDel="00F42215" w:rsidRDefault="007870EB" w:rsidP="007870EB">
            <w:pPr>
              <w:snapToGrid w:val="0"/>
              <w:spacing w:before="60" w:after="60"/>
              <w:jc w:val="left"/>
              <w:rPr>
                <w:del w:id="4223" w:author="Jason Rhee" w:date="2023-02-23T13:33:00Z"/>
                <w:sz w:val="16"/>
                <w:szCs w:val="16"/>
                <w:lang w:val="en-GB"/>
              </w:rPr>
            </w:pPr>
            <w:del w:id="4224" w:author="Jason Rhee" w:date="2023-02-23T13:33:00Z">
              <w:r w:rsidRPr="002A5288" w:rsidDel="00F42215">
                <w:rPr>
                  <w:sz w:val="16"/>
                  <w:szCs w:val="16"/>
                  <w:lang w:val="en-GB"/>
                </w:rPr>
                <w:delText>XSLT</w:delText>
              </w:r>
            </w:del>
          </w:p>
        </w:tc>
        <w:tc>
          <w:tcPr>
            <w:tcW w:w="3420" w:type="dxa"/>
          </w:tcPr>
          <w:p w14:paraId="3B38AF3D" w14:textId="69E8244F" w:rsidR="007870EB" w:rsidRPr="002A5288" w:rsidDel="00F42215" w:rsidRDefault="007870EB" w:rsidP="007870EB">
            <w:pPr>
              <w:snapToGrid w:val="0"/>
              <w:spacing w:before="60" w:after="60"/>
              <w:jc w:val="left"/>
              <w:rPr>
                <w:del w:id="4225" w:author="Jason Rhee" w:date="2023-02-23T13:33:00Z"/>
                <w:sz w:val="16"/>
                <w:szCs w:val="16"/>
                <w:lang w:val="en-GB"/>
              </w:rPr>
            </w:pPr>
          </w:p>
        </w:tc>
        <w:tc>
          <w:tcPr>
            <w:tcW w:w="804" w:type="dxa"/>
          </w:tcPr>
          <w:p w14:paraId="08A78623" w14:textId="09C5E8A8" w:rsidR="007870EB" w:rsidRPr="002A5288" w:rsidDel="00F42215" w:rsidRDefault="007870EB" w:rsidP="007870EB">
            <w:pPr>
              <w:snapToGrid w:val="0"/>
              <w:spacing w:before="60" w:after="60"/>
              <w:jc w:val="center"/>
              <w:rPr>
                <w:del w:id="4226" w:author="Jason Rhee" w:date="2023-02-23T13:33:00Z"/>
                <w:sz w:val="16"/>
                <w:szCs w:val="16"/>
                <w:lang w:val="en-GB"/>
              </w:rPr>
            </w:pPr>
          </w:p>
        </w:tc>
        <w:tc>
          <w:tcPr>
            <w:tcW w:w="5439" w:type="dxa"/>
          </w:tcPr>
          <w:p w14:paraId="10906BBB" w14:textId="087B3579" w:rsidR="007870EB" w:rsidRPr="002A5288" w:rsidDel="00F42215" w:rsidRDefault="007870EB" w:rsidP="007870EB">
            <w:pPr>
              <w:snapToGrid w:val="0"/>
              <w:spacing w:before="60" w:after="60"/>
              <w:jc w:val="left"/>
              <w:rPr>
                <w:del w:id="4227" w:author="Jason Rhee" w:date="2023-02-23T13:33:00Z"/>
                <w:sz w:val="16"/>
                <w:szCs w:val="16"/>
                <w:lang w:val="en-GB"/>
              </w:rPr>
            </w:pPr>
          </w:p>
        </w:tc>
      </w:tr>
      <w:tr w:rsidR="007870EB" w:rsidRPr="002A5288" w:rsidDel="00F42215" w14:paraId="65D88184" w14:textId="1EE57D3B" w:rsidTr="00B764EA">
        <w:trPr>
          <w:trHeight w:val="263"/>
          <w:del w:id="4228" w:author="Jason Rhee" w:date="2023-02-23T13:33:00Z"/>
        </w:trPr>
        <w:tc>
          <w:tcPr>
            <w:tcW w:w="1163" w:type="dxa"/>
          </w:tcPr>
          <w:p w14:paraId="7B5EB331" w14:textId="6DF2C95D" w:rsidR="007870EB" w:rsidRPr="002A5288" w:rsidDel="00F42215" w:rsidRDefault="007870EB" w:rsidP="007870EB">
            <w:pPr>
              <w:snapToGrid w:val="0"/>
              <w:spacing w:before="60" w:after="60"/>
              <w:jc w:val="left"/>
              <w:rPr>
                <w:del w:id="4229" w:author="Jason Rhee" w:date="2023-02-23T13:33:00Z"/>
                <w:sz w:val="16"/>
                <w:szCs w:val="16"/>
                <w:lang w:val="en-GB"/>
              </w:rPr>
            </w:pPr>
            <w:del w:id="4230" w:author="Jason Rhee" w:date="2023-02-23T13:33:00Z">
              <w:r w:rsidRPr="002A5288" w:rsidDel="00F42215">
                <w:rPr>
                  <w:sz w:val="16"/>
                  <w:szCs w:val="16"/>
                  <w:lang w:val="en-GB"/>
                </w:rPr>
                <w:delText>Value</w:delText>
              </w:r>
            </w:del>
          </w:p>
        </w:tc>
        <w:tc>
          <w:tcPr>
            <w:tcW w:w="2977" w:type="dxa"/>
          </w:tcPr>
          <w:p w14:paraId="7B0D4C91" w14:textId="7D23F819" w:rsidR="007870EB" w:rsidRPr="002A5288" w:rsidDel="00F42215" w:rsidRDefault="007870EB" w:rsidP="007870EB">
            <w:pPr>
              <w:snapToGrid w:val="0"/>
              <w:spacing w:before="60" w:after="60"/>
              <w:jc w:val="left"/>
              <w:rPr>
                <w:del w:id="4231" w:author="Jason Rhee" w:date="2023-02-23T13:33:00Z"/>
                <w:sz w:val="16"/>
                <w:szCs w:val="16"/>
                <w:lang w:val="en-GB"/>
              </w:rPr>
            </w:pPr>
            <w:del w:id="4232" w:author="Jason Rhee" w:date="2023-02-23T13:33:00Z">
              <w:r w:rsidRPr="002A5288" w:rsidDel="00F42215">
                <w:rPr>
                  <w:sz w:val="16"/>
                  <w:szCs w:val="16"/>
                  <w:lang w:val="en-GB"/>
                </w:rPr>
                <w:delText>VIDEO</w:delText>
              </w:r>
            </w:del>
          </w:p>
        </w:tc>
        <w:tc>
          <w:tcPr>
            <w:tcW w:w="3420" w:type="dxa"/>
          </w:tcPr>
          <w:p w14:paraId="483F5AED" w14:textId="67F1D7CF" w:rsidR="007870EB" w:rsidRPr="002A5288" w:rsidDel="00F42215" w:rsidRDefault="007870EB" w:rsidP="007870EB">
            <w:pPr>
              <w:snapToGrid w:val="0"/>
              <w:spacing w:before="60" w:after="60"/>
              <w:jc w:val="left"/>
              <w:rPr>
                <w:del w:id="4233" w:author="Jason Rhee" w:date="2023-02-23T13:33:00Z"/>
                <w:sz w:val="16"/>
                <w:szCs w:val="16"/>
                <w:lang w:val="en-GB"/>
              </w:rPr>
            </w:pPr>
          </w:p>
        </w:tc>
        <w:tc>
          <w:tcPr>
            <w:tcW w:w="804" w:type="dxa"/>
          </w:tcPr>
          <w:p w14:paraId="41900080" w14:textId="43F0FC70" w:rsidR="007870EB" w:rsidRPr="002A5288" w:rsidDel="00F42215" w:rsidRDefault="007870EB" w:rsidP="007870EB">
            <w:pPr>
              <w:snapToGrid w:val="0"/>
              <w:spacing w:before="60" w:after="60"/>
              <w:jc w:val="center"/>
              <w:rPr>
                <w:del w:id="4234" w:author="Jason Rhee" w:date="2023-02-23T13:33:00Z"/>
                <w:sz w:val="16"/>
                <w:szCs w:val="16"/>
                <w:lang w:val="en-GB"/>
              </w:rPr>
            </w:pPr>
          </w:p>
        </w:tc>
        <w:tc>
          <w:tcPr>
            <w:tcW w:w="5439" w:type="dxa"/>
          </w:tcPr>
          <w:p w14:paraId="031C0AD7" w14:textId="0F111F2B" w:rsidR="007870EB" w:rsidRPr="002A5288" w:rsidDel="00F42215" w:rsidRDefault="007870EB" w:rsidP="007870EB">
            <w:pPr>
              <w:snapToGrid w:val="0"/>
              <w:spacing w:before="60" w:after="60"/>
              <w:jc w:val="left"/>
              <w:rPr>
                <w:del w:id="4235" w:author="Jason Rhee" w:date="2023-02-23T13:33:00Z"/>
                <w:sz w:val="16"/>
                <w:szCs w:val="16"/>
                <w:lang w:val="en-GB"/>
              </w:rPr>
            </w:pPr>
          </w:p>
        </w:tc>
      </w:tr>
      <w:tr w:rsidR="007870EB" w:rsidRPr="002A5288" w:rsidDel="00F42215" w14:paraId="4DAB4149" w14:textId="7A2C7722" w:rsidTr="00B764EA">
        <w:trPr>
          <w:trHeight w:val="289"/>
          <w:del w:id="4236" w:author="Jason Rhee" w:date="2023-02-23T13:33:00Z"/>
        </w:trPr>
        <w:tc>
          <w:tcPr>
            <w:tcW w:w="1163" w:type="dxa"/>
          </w:tcPr>
          <w:p w14:paraId="3DED93A0" w14:textId="170562AC" w:rsidR="007870EB" w:rsidRPr="002A5288" w:rsidDel="00F42215" w:rsidRDefault="007870EB" w:rsidP="007870EB">
            <w:pPr>
              <w:snapToGrid w:val="0"/>
              <w:spacing w:before="60" w:after="60"/>
              <w:jc w:val="left"/>
              <w:rPr>
                <w:del w:id="4237" w:author="Jason Rhee" w:date="2023-02-23T13:33:00Z"/>
                <w:sz w:val="16"/>
                <w:szCs w:val="16"/>
                <w:lang w:val="en-GB"/>
              </w:rPr>
            </w:pPr>
            <w:del w:id="4238" w:author="Jason Rhee" w:date="2023-02-23T13:33:00Z">
              <w:r w:rsidDel="00F42215">
                <w:rPr>
                  <w:sz w:val="16"/>
                  <w:szCs w:val="16"/>
                  <w:lang w:val="en-GB"/>
                </w:rPr>
                <w:delText>Value</w:delText>
              </w:r>
            </w:del>
          </w:p>
        </w:tc>
        <w:tc>
          <w:tcPr>
            <w:tcW w:w="2977" w:type="dxa"/>
          </w:tcPr>
          <w:p w14:paraId="5E453678" w14:textId="5B4D982A" w:rsidR="007870EB" w:rsidRPr="002A5288" w:rsidDel="00F42215" w:rsidRDefault="007870EB" w:rsidP="007870EB">
            <w:pPr>
              <w:snapToGrid w:val="0"/>
              <w:spacing w:before="60" w:after="60"/>
              <w:jc w:val="left"/>
              <w:rPr>
                <w:del w:id="4239" w:author="Jason Rhee" w:date="2023-02-23T13:33:00Z"/>
                <w:sz w:val="16"/>
                <w:szCs w:val="16"/>
                <w:lang w:val="en-GB"/>
              </w:rPr>
            </w:pPr>
            <w:del w:id="4240" w:author="Jason Rhee" w:date="2023-02-23T13:33:00Z">
              <w:r w:rsidDel="00F42215">
                <w:rPr>
                  <w:sz w:val="16"/>
                  <w:szCs w:val="16"/>
                  <w:lang w:val="en-GB"/>
                </w:rPr>
                <w:delText>TIFF</w:delText>
              </w:r>
            </w:del>
          </w:p>
        </w:tc>
        <w:tc>
          <w:tcPr>
            <w:tcW w:w="3420" w:type="dxa"/>
          </w:tcPr>
          <w:p w14:paraId="20476F2A" w14:textId="4AD363C4" w:rsidR="007870EB" w:rsidRPr="002A5288" w:rsidDel="00F42215" w:rsidRDefault="007870EB" w:rsidP="007870EB">
            <w:pPr>
              <w:snapToGrid w:val="0"/>
              <w:spacing w:before="60" w:after="60"/>
              <w:jc w:val="left"/>
              <w:rPr>
                <w:del w:id="4241" w:author="Jason Rhee" w:date="2023-02-23T13:33:00Z"/>
                <w:sz w:val="16"/>
                <w:szCs w:val="16"/>
                <w:lang w:val="en-GB"/>
              </w:rPr>
            </w:pPr>
          </w:p>
        </w:tc>
        <w:tc>
          <w:tcPr>
            <w:tcW w:w="804" w:type="dxa"/>
          </w:tcPr>
          <w:p w14:paraId="6F80625D" w14:textId="2AA72E3F" w:rsidR="007870EB" w:rsidRPr="002A5288" w:rsidDel="00F42215" w:rsidRDefault="007870EB" w:rsidP="007870EB">
            <w:pPr>
              <w:snapToGrid w:val="0"/>
              <w:spacing w:before="60" w:after="60"/>
              <w:jc w:val="center"/>
              <w:rPr>
                <w:del w:id="4242" w:author="Jason Rhee" w:date="2023-02-23T13:33:00Z"/>
                <w:sz w:val="16"/>
                <w:szCs w:val="16"/>
                <w:lang w:val="en-GB"/>
              </w:rPr>
            </w:pPr>
          </w:p>
        </w:tc>
        <w:tc>
          <w:tcPr>
            <w:tcW w:w="5439" w:type="dxa"/>
          </w:tcPr>
          <w:p w14:paraId="66405935" w14:textId="6AA5EAC5" w:rsidR="007870EB" w:rsidRPr="002A5288" w:rsidDel="00F42215" w:rsidRDefault="007870EB" w:rsidP="007870EB">
            <w:pPr>
              <w:snapToGrid w:val="0"/>
              <w:spacing w:before="60" w:after="60"/>
              <w:jc w:val="left"/>
              <w:rPr>
                <w:del w:id="4243" w:author="Jason Rhee" w:date="2023-02-23T13:33:00Z"/>
                <w:sz w:val="16"/>
                <w:szCs w:val="16"/>
                <w:lang w:val="en-GB"/>
              </w:rPr>
            </w:pPr>
          </w:p>
        </w:tc>
      </w:tr>
      <w:tr w:rsidR="007870EB" w:rsidRPr="002A5288" w:rsidDel="00F42215" w14:paraId="5001744F" w14:textId="34154667" w:rsidTr="00B764EA">
        <w:trPr>
          <w:trHeight w:val="289"/>
          <w:del w:id="4244" w:author="Jason Rhee" w:date="2023-02-23T13:33:00Z"/>
        </w:trPr>
        <w:tc>
          <w:tcPr>
            <w:tcW w:w="1163" w:type="dxa"/>
          </w:tcPr>
          <w:p w14:paraId="3DF4711A" w14:textId="26F2C3D3" w:rsidR="007870EB" w:rsidRPr="002A5288" w:rsidDel="00F42215" w:rsidRDefault="007870EB" w:rsidP="007870EB">
            <w:pPr>
              <w:snapToGrid w:val="0"/>
              <w:spacing w:before="60" w:after="60"/>
              <w:jc w:val="left"/>
              <w:rPr>
                <w:del w:id="4245" w:author="Jason Rhee" w:date="2023-02-23T13:33:00Z"/>
                <w:sz w:val="16"/>
                <w:szCs w:val="16"/>
                <w:lang w:val="en-GB"/>
              </w:rPr>
            </w:pPr>
            <w:del w:id="4246" w:author="Jason Rhee" w:date="2023-02-23T13:33:00Z">
              <w:r w:rsidDel="00F42215">
                <w:rPr>
                  <w:sz w:val="16"/>
                  <w:szCs w:val="16"/>
                  <w:lang w:val="en-GB"/>
                </w:rPr>
                <w:delText>Value</w:delText>
              </w:r>
            </w:del>
          </w:p>
        </w:tc>
        <w:tc>
          <w:tcPr>
            <w:tcW w:w="2977" w:type="dxa"/>
          </w:tcPr>
          <w:p w14:paraId="65A3B548" w14:textId="5CF4A59D" w:rsidR="007870EB" w:rsidRPr="002A5288" w:rsidDel="00F42215" w:rsidRDefault="007870EB" w:rsidP="007870EB">
            <w:pPr>
              <w:snapToGrid w:val="0"/>
              <w:spacing w:before="60" w:after="60"/>
              <w:jc w:val="left"/>
              <w:rPr>
                <w:del w:id="4247" w:author="Jason Rhee" w:date="2023-02-23T13:33:00Z"/>
                <w:sz w:val="16"/>
                <w:szCs w:val="16"/>
                <w:lang w:val="en-GB"/>
              </w:rPr>
            </w:pPr>
            <w:del w:id="4248" w:author="Jason Rhee" w:date="2023-02-23T13:33:00Z">
              <w:r w:rsidDel="00F42215">
                <w:rPr>
                  <w:sz w:val="16"/>
                  <w:szCs w:val="16"/>
                  <w:lang w:val="en-GB"/>
                </w:rPr>
                <w:delText>PDF/A or UA</w:delText>
              </w:r>
            </w:del>
          </w:p>
        </w:tc>
        <w:tc>
          <w:tcPr>
            <w:tcW w:w="3420" w:type="dxa"/>
          </w:tcPr>
          <w:p w14:paraId="546E65E5" w14:textId="30824D28" w:rsidR="007870EB" w:rsidRPr="002A5288" w:rsidDel="00F42215" w:rsidRDefault="007870EB" w:rsidP="007870EB">
            <w:pPr>
              <w:snapToGrid w:val="0"/>
              <w:spacing w:before="60" w:after="60"/>
              <w:jc w:val="left"/>
              <w:rPr>
                <w:del w:id="4249" w:author="Jason Rhee" w:date="2023-02-23T13:33:00Z"/>
                <w:sz w:val="16"/>
                <w:szCs w:val="16"/>
                <w:lang w:val="en-GB"/>
              </w:rPr>
            </w:pPr>
          </w:p>
        </w:tc>
        <w:tc>
          <w:tcPr>
            <w:tcW w:w="804" w:type="dxa"/>
          </w:tcPr>
          <w:p w14:paraId="2A47DAC2" w14:textId="11D6B833" w:rsidR="007870EB" w:rsidRPr="002A5288" w:rsidDel="00F42215" w:rsidRDefault="007870EB" w:rsidP="007870EB">
            <w:pPr>
              <w:snapToGrid w:val="0"/>
              <w:spacing w:before="60" w:after="60"/>
              <w:jc w:val="center"/>
              <w:rPr>
                <w:del w:id="4250" w:author="Jason Rhee" w:date="2023-02-23T13:33:00Z"/>
                <w:sz w:val="16"/>
                <w:szCs w:val="16"/>
                <w:lang w:val="en-GB"/>
              </w:rPr>
            </w:pPr>
          </w:p>
        </w:tc>
        <w:tc>
          <w:tcPr>
            <w:tcW w:w="5439" w:type="dxa"/>
          </w:tcPr>
          <w:p w14:paraId="14FD2F04" w14:textId="44881833" w:rsidR="007870EB" w:rsidRPr="002A5288" w:rsidDel="00F42215" w:rsidRDefault="007870EB" w:rsidP="007870EB">
            <w:pPr>
              <w:snapToGrid w:val="0"/>
              <w:spacing w:before="60" w:after="60"/>
              <w:jc w:val="left"/>
              <w:rPr>
                <w:del w:id="4251" w:author="Jason Rhee" w:date="2023-02-23T13:33:00Z"/>
                <w:sz w:val="16"/>
                <w:szCs w:val="16"/>
                <w:lang w:val="en-GB"/>
              </w:rPr>
            </w:pPr>
            <w:del w:id="4252" w:author="Jason Rhee" w:date="2023-02-23T13:33:00Z">
              <w:r w:rsidDel="00F42215">
                <w:rPr>
                  <w:sz w:val="16"/>
                  <w:szCs w:val="16"/>
                  <w:lang w:val="en-GB"/>
                </w:rPr>
                <w:delText>Product Specification developers should take careful consideration in using PDF as a support file format. It is recommended that PDF never be used in products that will be used on a navigation system as it may impair night vision</w:delText>
              </w:r>
            </w:del>
          </w:p>
        </w:tc>
      </w:tr>
      <w:tr w:rsidR="007870EB" w:rsidRPr="002A5288" w:rsidDel="00F42215" w14:paraId="2C4F3917" w14:textId="4BFD0B4B" w:rsidTr="00B764EA">
        <w:trPr>
          <w:trHeight w:val="289"/>
          <w:del w:id="4253" w:author="Jason Rhee" w:date="2023-02-23T13:33:00Z"/>
        </w:trPr>
        <w:tc>
          <w:tcPr>
            <w:tcW w:w="1163" w:type="dxa"/>
          </w:tcPr>
          <w:p w14:paraId="62D7DBF4" w14:textId="789E2747" w:rsidR="007870EB" w:rsidDel="00F42215" w:rsidRDefault="007870EB" w:rsidP="007870EB">
            <w:pPr>
              <w:snapToGrid w:val="0"/>
              <w:spacing w:before="60" w:after="60"/>
              <w:jc w:val="left"/>
              <w:rPr>
                <w:del w:id="4254" w:author="Jason Rhee" w:date="2023-02-23T13:33:00Z"/>
                <w:sz w:val="16"/>
                <w:szCs w:val="16"/>
                <w:lang w:val="en-GB"/>
              </w:rPr>
            </w:pPr>
            <w:del w:id="4255" w:author="Jason Rhee" w:date="2023-02-23T13:33:00Z">
              <w:r w:rsidDel="00F42215">
                <w:rPr>
                  <w:sz w:val="16"/>
                  <w:szCs w:val="16"/>
                  <w:lang w:val="en-GB"/>
                </w:rPr>
                <w:delText>Value</w:delText>
              </w:r>
            </w:del>
          </w:p>
        </w:tc>
        <w:tc>
          <w:tcPr>
            <w:tcW w:w="2977" w:type="dxa"/>
          </w:tcPr>
          <w:p w14:paraId="0E1E1701" w14:textId="03B98C8F" w:rsidR="007870EB" w:rsidDel="00F42215" w:rsidRDefault="007870EB" w:rsidP="007870EB">
            <w:pPr>
              <w:snapToGrid w:val="0"/>
              <w:spacing w:before="60" w:after="60"/>
              <w:jc w:val="left"/>
              <w:rPr>
                <w:del w:id="4256" w:author="Jason Rhee" w:date="2023-02-23T13:33:00Z"/>
                <w:sz w:val="16"/>
                <w:szCs w:val="16"/>
                <w:lang w:val="en-GB"/>
              </w:rPr>
            </w:pPr>
            <w:del w:id="4257" w:author="Jason Rhee" w:date="2023-02-23T13:33:00Z">
              <w:r w:rsidDel="00F42215">
                <w:rPr>
                  <w:sz w:val="16"/>
                  <w:szCs w:val="16"/>
                  <w:lang w:val="en-GB"/>
                </w:rPr>
                <w:delText>LUA</w:delText>
              </w:r>
            </w:del>
          </w:p>
        </w:tc>
        <w:tc>
          <w:tcPr>
            <w:tcW w:w="3420" w:type="dxa"/>
          </w:tcPr>
          <w:p w14:paraId="33654267" w14:textId="64CD2C42" w:rsidR="007870EB" w:rsidRPr="002A5288" w:rsidDel="00F42215" w:rsidRDefault="007870EB" w:rsidP="007870EB">
            <w:pPr>
              <w:snapToGrid w:val="0"/>
              <w:spacing w:before="60" w:after="60"/>
              <w:jc w:val="left"/>
              <w:rPr>
                <w:del w:id="4258" w:author="Jason Rhee" w:date="2023-02-23T13:33:00Z"/>
                <w:sz w:val="16"/>
                <w:szCs w:val="16"/>
                <w:lang w:val="en-GB"/>
              </w:rPr>
            </w:pPr>
            <w:del w:id="4259" w:author="Jason Rhee" w:date="2023-02-23T13:33:00Z">
              <w:r w:rsidRPr="00273D9B" w:rsidDel="00F42215">
                <w:rPr>
                  <w:sz w:val="16"/>
                  <w:szCs w:val="16"/>
                  <w:lang w:val="en-GB"/>
                </w:rPr>
                <w:delText>LUA script file for transformation processing</w:delText>
              </w:r>
            </w:del>
          </w:p>
        </w:tc>
        <w:tc>
          <w:tcPr>
            <w:tcW w:w="804" w:type="dxa"/>
          </w:tcPr>
          <w:p w14:paraId="4EB1365E" w14:textId="2E27D312" w:rsidR="007870EB" w:rsidRPr="002A5288" w:rsidDel="00F42215" w:rsidRDefault="007870EB" w:rsidP="007870EB">
            <w:pPr>
              <w:snapToGrid w:val="0"/>
              <w:spacing w:before="60" w:after="60"/>
              <w:jc w:val="center"/>
              <w:rPr>
                <w:del w:id="4260" w:author="Jason Rhee" w:date="2023-02-23T13:33:00Z"/>
                <w:sz w:val="16"/>
                <w:szCs w:val="16"/>
                <w:lang w:val="en-GB"/>
              </w:rPr>
            </w:pPr>
          </w:p>
        </w:tc>
        <w:tc>
          <w:tcPr>
            <w:tcW w:w="5439" w:type="dxa"/>
          </w:tcPr>
          <w:p w14:paraId="5E98F080" w14:textId="48D91B67" w:rsidR="007870EB" w:rsidDel="00F42215" w:rsidRDefault="007870EB" w:rsidP="007870EB">
            <w:pPr>
              <w:snapToGrid w:val="0"/>
              <w:spacing w:before="60" w:after="60"/>
              <w:jc w:val="left"/>
              <w:rPr>
                <w:del w:id="4261" w:author="Jason Rhee" w:date="2023-02-23T13:33:00Z"/>
                <w:sz w:val="16"/>
                <w:szCs w:val="16"/>
                <w:lang w:val="en-GB"/>
              </w:rPr>
            </w:pPr>
          </w:p>
        </w:tc>
      </w:tr>
      <w:tr w:rsidR="007870EB" w:rsidRPr="002A5288" w:rsidDel="00F42215" w14:paraId="7E903E24" w14:textId="41E72EA8" w:rsidTr="00B764EA">
        <w:trPr>
          <w:trHeight w:val="289"/>
          <w:del w:id="4262" w:author="Jason Rhee" w:date="2023-02-23T13:33:00Z"/>
        </w:trPr>
        <w:tc>
          <w:tcPr>
            <w:tcW w:w="1163" w:type="dxa"/>
          </w:tcPr>
          <w:p w14:paraId="764DF1FB" w14:textId="381DC39C" w:rsidR="007870EB" w:rsidRPr="002A5288" w:rsidDel="00F42215" w:rsidRDefault="007870EB" w:rsidP="007870EB">
            <w:pPr>
              <w:snapToGrid w:val="0"/>
              <w:spacing w:before="60" w:after="60"/>
              <w:jc w:val="left"/>
              <w:rPr>
                <w:del w:id="4263" w:author="Jason Rhee" w:date="2023-02-23T13:33:00Z"/>
                <w:sz w:val="16"/>
                <w:szCs w:val="16"/>
                <w:lang w:val="en-GB"/>
              </w:rPr>
            </w:pPr>
            <w:del w:id="4264" w:author="Jason Rhee" w:date="2023-02-23T13:33:00Z">
              <w:r w:rsidRPr="002A5288" w:rsidDel="00F42215">
                <w:rPr>
                  <w:sz w:val="16"/>
                  <w:szCs w:val="16"/>
                  <w:lang w:val="en-GB"/>
                </w:rPr>
                <w:delText>Value</w:delText>
              </w:r>
            </w:del>
          </w:p>
        </w:tc>
        <w:tc>
          <w:tcPr>
            <w:tcW w:w="2977" w:type="dxa"/>
          </w:tcPr>
          <w:p w14:paraId="27492717" w14:textId="663CAB4A" w:rsidR="007870EB" w:rsidRPr="002A5288" w:rsidDel="00F42215" w:rsidRDefault="007870EB" w:rsidP="007870EB">
            <w:pPr>
              <w:snapToGrid w:val="0"/>
              <w:spacing w:before="60" w:after="60"/>
              <w:jc w:val="left"/>
              <w:rPr>
                <w:del w:id="4265" w:author="Jason Rhee" w:date="2023-02-23T13:33:00Z"/>
                <w:sz w:val="16"/>
                <w:szCs w:val="16"/>
                <w:lang w:val="en-GB"/>
              </w:rPr>
            </w:pPr>
            <w:del w:id="4266" w:author="Jason Rhee" w:date="2023-02-23T13:33:00Z">
              <w:r w:rsidDel="00F42215">
                <w:rPr>
                  <w:sz w:val="16"/>
                  <w:szCs w:val="16"/>
                  <w:lang w:val="en-GB"/>
                </w:rPr>
                <w:delText>o</w:delText>
              </w:r>
              <w:r w:rsidRPr="002A5288" w:rsidDel="00F42215">
                <w:rPr>
                  <w:sz w:val="16"/>
                  <w:szCs w:val="16"/>
                  <w:lang w:val="en-GB"/>
                </w:rPr>
                <w:delText>ther</w:delText>
              </w:r>
            </w:del>
          </w:p>
        </w:tc>
        <w:tc>
          <w:tcPr>
            <w:tcW w:w="3420" w:type="dxa"/>
          </w:tcPr>
          <w:p w14:paraId="3C6D6F67" w14:textId="40842BF8" w:rsidR="007870EB" w:rsidRPr="002A5288" w:rsidDel="00F42215" w:rsidRDefault="007870EB" w:rsidP="007870EB">
            <w:pPr>
              <w:snapToGrid w:val="0"/>
              <w:spacing w:before="60" w:after="60"/>
              <w:jc w:val="left"/>
              <w:rPr>
                <w:del w:id="4267" w:author="Jason Rhee" w:date="2023-02-23T13:33:00Z"/>
                <w:sz w:val="16"/>
                <w:szCs w:val="16"/>
                <w:lang w:val="en-GB"/>
              </w:rPr>
            </w:pPr>
          </w:p>
        </w:tc>
        <w:tc>
          <w:tcPr>
            <w:tcW w:w="804" w:type="dxa"/>
          </w:tcPr>
          <w:p w14:paraId="4D579849" w14:textId="2997AD20" w:rsidR="007870EB" w:rsidRPr="002A5288" w:rsidDel="00F42215" w:rsidRDefault="007870EB" w:rsidP="007870EB">
            <w:pPr>
              <w:snapToGrid w:val="0"/>
              <w:spacing w:before="60" w:after="60"/>
              <w:jc w:val="center"/>
              <w:rPr>
                <w:del w:id="4268" w:author="Jason Rhee" w:date="2023-02-23T13:33:00Z"/>
                <w:sz w:val="16"/>
                <w:szCs w:val="16"/>
                <w:lang w:val="en-GB"/>
              </w:rPr>
            </w:pPr>
          </w:p>
        </w:tc>
        <w:tc>
          <w:tcPr>
            <w:tcW w:w="5439" w:type="dxa"/>
          </w:tcPr>
          <w:p w14:paraId="48A50A7D" w14:textId="3AD96AE9" w:rsidR="007870EB" w:rsidRPr="002A5288" w:rsidDel="00F42215" w:rsidRDefault="007870EB" w:rsidP="007870EB">
            <w:pPr>
              <w:snapToGrid w:val="0"/>
              <w:spacing w:before="60" w:after="60"/>
              <w:jc w:val="left"/>
              <w:rPr>
                <w:del w:id="4269" w:author="Jason Rhee" w:date="2023-02-23T13:33:00Z"/>
                <w:sz w:val="16"/>
                <w:szCs w:val="16"/>
                <w:lang w:val="en-GB"/>
              </w:rPr>
            </w:pPr>
          </w:p>
        </w:tc>
      </w:tr>
    </w:tbl>
    <w:p w14:paraId="7EACD805" w14:textId="77777777" w:rsidR="00C1698B" w:rsidRDefault="00C1698B" w:rsidP="00113B5B">
      <w:pPr>
        <w:spacing w:before="0" w:after="0"/>
      </w:pPr>
    </w:p>
    <w:p w14:paraId="47E83C37" w14:textId="0414FA61" w:rsidR="00C1698B" w:rsidRDefault="00C1698B">
      <w:pPr>
        <w:pStyle w:val="Heading3"/>
        <w:rPr>
          <w:ins w:id="4270" w:author="Jason Rhee" w:date="2023-02-23T13:36:00Z"/>
        </w:rPr>
        <w:pPrChange w:id="4271" w:author="Jason Rhee" w:date="2023-02-24T09:29:00Z">
          <w:pPr>
            <w:pStyle w:val="Heading3"/>
            <w:keepLines/>
            <w:tabs>
              <w:tab w:val="clear" w:pos="426"/>
              <w:tab w:val="clear" w:pos="660"/>
              <w:tab w:val="left" w:pos="709"/>
            </w:tabs>
            <w:spacing w:line="240" w:lineRule="auto"/>
          </w:pPr>
        </w:pPrChange>
      </w:pPr>
      <w:bookmarkStart w:id="4272" w:name="_Toc512925150"/>
      <w:r w:rsidRPr="007C307C">
        <w:t>S100_</w:t>
      </w:r>
      <w:del w:id="4273" w:author="Jason Rhee" w:date="2023-02-23T13:36:00Z">
        <w:r w:rsidRPr="007C307C" w:rsidDel="001A2E3A">
          <w:delText>S</w:delText>
        </w:r>
        <w:r w:rsidR="001A2E3A" w:rsidRPr="007C307C" w:rsidDel="001A2E3A">
          <w:delText>u</w:delText>
        </w:r>
        <w:r w:rsidRPr="007C307C" w:rsidDel="001A2E3A">
          <w:delText>pportFilePurpose</w:delText>
        </w:r>
      </w:del>
      <w:bookmarkEnd w:id="4272"/>
      <w:ins w:id="4274" w:author="Jason Rhee" w:date="2023-02-23T13:36:00Z">
        <w:r w:rsidR="001A2E3A" w:rsidRPr="007C307C">
          <w:t>SupportFile</w:t>
        </w:r>
        <w:r w:rsidR="001A2E3A">
          <w:t>RevisionStatus</w:t>
        </w:r>
      </w:ins>
    </w:p>
    <w:p w14:paraId="00AC3159" w14:textId="3905119A" w:rsidR="001A2E3A" w:rsidRPr="001A2E3A" w:rsidRDefault="00A12008" w:rsidP="001A2E3A">
      <w:pPr>
        <w:rPr>
          <w:lang w:val="en-GB" w:eastAsia="ja-JP"/>
        </w:rPr>
      </w:pPr>
      <w:ins w:id="4275" w:author="Jason Rhee" w:date="2023-02-23T19:52:00Z">
        <w:r>
          <w:rPr>
            <w:lang w:val="en-GB" w:eastAsia="ja-JP"/>
          </w:rPr>
          <w:t xml:space="preserve">S-129 uses </w:t>
        </w:r>
      </w:ins>
      <w:ins w:id="4276" w:author="Jason Rhee" w:date="2023-02-23T13:36:00Z">
        <w:r w:rsidR="001A2E3A" w:rsidRPr="002237E0">
          <w:t>S100_</w:t>
        </w:r>
        <w:r w:rsidR="001A2E3A" w:rsidRPr="007C307C">
          <w:t>SupportFile</w:t>
        </w:r>
        <w:r w:rsidR="001A2E3A">
          <w:t xml:space="preserve">RevisionStatus </w:t>
        </w:r>
      </w:ins>
      <w:ins w:id="4277" w:author="Jason Rhee" w:date="2023-02-23T20:01:00Z">
        <w:r w:rsidR="00C60894">
          <w:t>enumeration as detailed</w:t>
        </w:r>
      </w:ins>
      <w:ins w:id="4278" w:author="Jason Rhee" w:date="2023-02-23T13:36:00Z">
        <w:r w:rsidR="001A2E3A">
          <w:t xml:space="preserve"> in </w:t>
        </w:r>
      </w:ins>
      <w:ins w:id="4279" w:author="Jason Rhee" w:date="2023-02-23T13:37:00Z">
        <w:r w:rsidR="004A661A" w:rsidRPr="0068149B">
          <w:rPr>
            <w:highlight w:val="yellow"/>
            <w:rPrChange w:id="4280" w:author="Perryman, Lindsay" w:date="2023-03-02T17:07:00Z">
              <w:rPr/>
            </w:rPrChange>
          </w:rPr>
          <w:t>S-100 Part 17</w:t>
        </w:r>
      </w:ins>
      <w:ins w:id="4281" w:author="Jason Rhee" w:date="2023-02-23T13:36:00Z">
        <w:r w:rsidR="001A2E3A" w:rsidRPr="0068149B">
          <w:rPr>
            <w:highlight w:val="yellow"/>
            <w:rPrChange w:id="4282" w:author="Perryman, Lindsay" w:date="2023-03-02T17:07:00Z">
              <w:rPr/>
            </w:rPrChange>
          </w:rPr>
          <w:t>, Clause 17-4.5</w:t>
        </w:r>
      </w:ins>
      <w:ins w:id="4283" w:author="Jason Rhee" w:date="2023-02-23T19:52:00Z">
        <w:r>
          <w:t>, without modification.</w:t>
        </w:r>
      </w:ins>
    </w:p>
    <w:tbl>
      <w:tblPr>
        <w:tblW w:w="137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15"/>
      </w:tblGrid>
      <w:tr w:rsidR="00113B5B" w:rsidRPr="009842DB" w:rsidDel="001A2E3A" w14:paraId="1F48E4AB" w14:textId="192F3C56" w:rsidTr="00B764EA">
        <w:trPr>
          <w:trHeight w:val="304"/>
          <w:del w:id="4284" w:author="Jason Rhee" w:date="2023-02-23T13:36:00Z"/>
        </w:trPr>
        <w:tc>
          <w:tcPr>
            <w:tcW w:w="1163" w:type="dxa"/>
          </w:tcPr>
          <w:p w14:paraId="335AE252" w14:textId="4826BE67" w:rsidR="00113B5B" w:rsidRPr="009842DB" w:rsidDel="001A2E3A" w:rsidRDefault="00113B5B" w:rsidP="00113B5B">
            <w:pPr>
              <w:keepNext/>
              <w:keepLines/>
              <w:snapToGrid w:val="0"/>
              <w:spacing w:before="60" w:after="60"/>
              <w:jc w:val="left"/>
              <w:rPr>
                <w:del w:id="4285" w:author="Jason Rhee" w:date="2023-02-23T13:36:00Z"/>
                <w:b/>
                <w:sz w:val="16"/>
                <w:szCs w:val="16"/>
                <w:lang w:val="en-GB"/>
              </w:rPr>
            </w:pPr>
            <w:del w:id="4286" w:author="Jason Rhee" w:date="2023-02-23T13:36:00Z">
              <w:r w:rsidRPr="009842DB" w:rsidDel="001A2E3A">
                <w:rPr>
                  <w:b/>
                  <w:sz w:val="16"/>
                  <w:szCs w:val="16"/>
                  <w:lang w:val="en-GB"/>
                </w:rPr>
                <w:delText>Role Name</w:delText>
              </w:r>
            </w:del>
          </w:p>
        </w:tc>
        <w:tc>
          <w:tcPr>
            <w:tcW w:w="2977" w:type="dxa"/>
          </w:tcPr>
          <w:p w14:paraId="40A9438C" w14:textId="27D0A093" w:rsidR="00113B5B" w:rsidRPr="009842DB" w:rsidDel="001A2E3A" w:rsidRDefault="00113B5B" w:rsidP="00113B5B">
            <w:pPr>
              <w:keepNext/>
              <w:keepLines/>
              <w:snapToGrid w:val="0"/>
              <w:spacing w:before="60" w:after="60"/>
              <w:jc w:val="left"/>
              <w:rPr>
                <w:del w:id="4287" w:author="Jason Rhee" w:date="2023-02-23T13:36:00Z"/>
                <w:b/>
                <w:sz w:val="16"/>
                <w:szCs w:val="16"/>
                <w:lang w:val="en-GB"/>
              </w:rPr>
            </w:pPr>
            <w:del w:id="4288" w:author="Jason Rhee" w:date="2023-02-23T13:36:00Z">
              <w:r w:rsidRPr="009842DB" w:rsidDel="001A2E3A">
                <w:rPr>
                  <w:b/>
                  <w:sz w:val="16"/>
                  <w:szCs w:val="16"/>
                  <w:lang w:val="en-GB"/>
                </w:rPr>
                <w:delText>Name</w:delText>
              </w:r>
            </w:del>
          </w:p>
        </w:tc>
        <w:tc>
          <w:tcPr>
            <w:tcW w:w="3420" w:type="dxa"/>
          </w:tcPr>
          <w:p w14:paraId="389130F2" w14:textId="4C496261" w:rsidR="00113B5B" w:rsidRPr="009842DB" w:rsidDel="001A2E3A" w:rsidRDefault="00113B5B" w:rsidP="00113B5B">
            <w:pPr>
              <w:keepNext/>
              <w:keepLines/>
              <w:snapToGrid w:val="0"/>
              <w:spacing w:before="60" w:after="60"/>
              <w:jc w:val="left"/>
              <w:rPr>
                <w:del w:id="4289" w:author="Jason Rhee" w:date="2023-02-23T13:36:00Z"/>
                <w:b/>
                <w:sz w:val="16"/>
                <w:szCs w:val="16"/>
                <w:lang w:val="en-GB"/>
              </w:rPr>
            </w:pPr>
            <w:del w:id="4290" w:author="Jason Rhee" w:date="2023-02-23T13:36:00Z">
              <w:r w:rsidRPr="009842DB" w:rsidDel="001A2E3A">
                <w:rPr>
                  <w:b/>
                  <w:sz w:val="16"/>
                  <w:szCs w:val="16"/>
                  <w:lang w:val="en-GB"/>
                </w:rPr>
                <w:delText>Description</w:delText>
              </w:r>
            </w:del>
          </w:p>
        </w:tc>
        <w:tc>
          <w:tcPr>
            <w:tcW w:w="804" w:type="dxa"/>
          </w:tcPr>
          <w:p w14:paraId="350F7AA6" w14:textId="3376736A" w:rsidR="00113B5B" w:rsidRPr="009842DB" w:rsidDel="001A2E3A" w:rsidRDefault="00113B5B" w:rsidP="00113B5B">
            <w:pPr>
              <w:keepNext/>
              <w:keepLines/>
              <w:snapToGrid w:val="0"/>
              <w:spacing w:before="60" w:after="60"/>
              <w:jc w:val="center"/>
              <w:rPr>
                <w:del w:id="4291" w:author="Jason Rhee" w:date="2023-02-23T13:36:00Z"/>
                <w:b/>
                <w:sz w:val="16"/>
                <w:szCs w:val="16"/>
                <w:lang w:val="en-GB"/>
              </w:rPr>
            </w:pPr>
            <w:del w:id="4292" w:author="Jason Rhee" w:date="2023-02-23T13:36:00Z">
              <w:r w:rsidDel="001A2E3A">
                <w:rPr>
                  <w:b/>
                  <w:sz w:val="16"/>
                  <w:szCs w:val="16"/>
                  <w:lang w:val="en-GB"/>
                </w:rPr>
                <w:delText>Code</w:delText>
              </w:r>
            </w:del>
          </w:p>
        </w:tc>
        <w:tc>
          <w:tcPr>
            <w:tcW w:w="5415" w:type="dxa"/>
          </w:tcPr>
          <w:p w14:paraId="2A8DDC4B" w14:textId="6137150B" w:rsidR="00113B5B" w:rsidRPr="009842DB" w:rsidDel="001A2E3A" w:rsidRDefault="00113B5B" w:rsidP="00113B5B">
            <w:pPr>
              <w:keepNext/>
              <w:keepLines/>
              <w:snapToGrid w:val="0"/>
              <w:spacing w:before="60" w:after="60"/>
              <w:jc w:val="left"/>
              <w:rPr>
                <w:del w:id="4293" w:author="Jason Rhee" w:date="2023-02-23T13:36:00Z"/>
                <w:b/>
                <w:sz w:val="16"/>
                <w:szCs w:val="16"/>
                <w:lang w:val="en-GB"/>
              </w:rPr>
            </w:pPr>
            <w:del w:id="4294" w:author="Jason Rhee" w:date="2023-02-23T13:36:00Z">
              <w:r w:rsidRPr="009842DB" w:rsidDel="001A2E3A">
                <w:rPr>
                  <w:b/>
                  <w:sz w:val="16"/>
                  <w:szCs w:val="16"/>
                  <w:lang w:val="en-GB"/>
                </w:rPr>
                <w:delText>Remarks</w:delText>
              </w:r>
            </w:del>
          </w:p>
        </w:tc>
      </w:tr>
      <w:tr w:rsidR="00113B5B" w:rsidRPr="00734383" w:rsidDel="001A2E3A" w14:paraId="7904F96D" w14:textId="6492383A" w:rsidTr="00B764EA">
        <w:trPr>
          <w:trHeight w:val="276"/>
          <w:del w:id="4295" w:author="Jason Rhee" w:date="2023-02-23T13:36:00Z"/>
        </w:trPr>
        <w:tc>
          <w:tcPr>
            <w:tcW w:w="1163" w:type="dxa"/>
          </w:tcPr>
          <w:p w14:paraId="4A79292C" w14:textId="2BAF20C6" w:rsidR="00113B5B" w:rsidRPr="00734383" w:rsidDel="001A2E3A" w:rsidRDefault="00113B5B" w:rsidP="00C1698B">
            <w:pPr>
              <w:snapToGrid w:val="0"/>
              <w:spacing w:before="60" w:after="60"/>
              <w:jc w:val="left"/>
              <w:rPr>
                <w:del w:id="4296" w:author="Jason Rhee" w:date="2023-02-23T13:36:00Z"/>
                <w:sz w:val="16"/>
                <w:szCs w:val="16"/>
                <w:lang w:val="en-GB"/>
              </w:rPr>
            </w:pPr>
            <w:del w:id="4297" w:author="Jason Rhee" w:date="2023-02-23T13:36:00Z">
              <w:r w:rsidDel="001A2E3A">
                <w:rPr>
                  <w:sz w:val="16"/>
                  <w:szCs w:val="16"/>
                  <w:lang w:val="en-GB"/>
                </w:rPr>
                <w:delText>Enumeration</w:delText>
              </w:r>
            </w:del>
          </w:p>
        </w:tc>
        <w:tc>
          <w:tcPr>
            <w:tcW w:w="2977" w:type="dxa"/>
          </w:tcPr>
          <w:p w14:paraId="252D478A" w14:textId="3C58F7D5" w:rsidR="00113B5B" w:rsidRPr="00734383" w:rsidDel="001A2E3A" w:rsidRDefault="00113B5B" w:rsidP="00C1698B">
            <w:pPr>
              <w:snapToGrid w:val="0"/>
              <w:spacing w:before="60" w:after="60"/>
              <w:jc w:val="left"/>
              <w:rPr>
                <w:del w:id="4298" w:author="Jason Rhee" w:date="2023-02-23T13:36:00Z"/>
                <w:sz w:val="16"/>
                <w:szCs w:val="16"/>
                <w:lang w:val="en-GB"/>
              </w:rPr>
            </w:pPr>
            <w:del w:id="4299" w:author="Jason Rhee" w:date="2023-02-23T13:36:00Z">
              <w:r w:rsidRPr="00734383" w:rsidDel="001A2E3A">
                <w:rPr>
                  <w:sz w:val="16"/>
                  <w:szCs w:val="16"/>
                  <w:lang w:val="en-GB"/>
                </w:rPr>
                <w:delText>S100_SupportFilePurpose</w:delText>
              </w:r>
            </w:del>
          </w:p>
        </w:tc>
        <w:tc>
          <w:tcPr>
            <w:tcW w:w="3420" w:type="dxa"/>
          </w:tcPr>
          <w:p w14:paraId="551E48B5" w14:textId="760E5591" w:rsidR="00113B5B" w:rsidRPr="00734383" w:rsidDel="001A2E3A" w:rsidRDefault="00113B5B" w:rsidP="00C1698B">
            <w:pPr>
              <w:snapToGrid w:val="0"/>
              <w:spacing w:before="60" w:after="60"/>
              <w:jc w:val="left"/>
              <w:rPr>
                <w:del w:id="4300" w:author="Jason Rhee" w:date="2023-02-23T13:36:00Z"/>
                <w:sz w:val="16"/>
                <w:szCs w:val="16"/>
                <w:lang w:val="en-GB"/>
              </w:rPr>
            </w:pPr>
            <w:del w:id="4301" w:author="Jason Rhee" w:date="2023-02-23T13:36:00Z">
              <w:r w:rsidDel="001A2E3A">
                <w:rPr>
                  <w:sz w:val="16"/>
                  <w:szCs w:val="16"/>
                  <w:lang w:val="en-GB"/>
                </w:rPr>
                <w:delText>The reason for inclusion of the support file in this exchange set</w:delText>
              </w:r>
            </w:del>
          </w:p>
        </w:tc>
        <w:tc>
          <w:tcPr>
            <w:tcW w:w="804" w:type="dxa"/>
          </w:tcPr>
          <w:p w14:paraId="05D81DDA" w14:textId="508F0B4B" w:rsidR="00113B5B" w:rsidRPr="00734383" w:rsidDel="001A2E3A" w:rsidRDefault="00113B5B" w:rsidP="00C1698B">
            <w:pPr>
              <w:snapToGrid w:val="0"/>
              <w:spacing w:before="60" w:after="60"/>
              <w:jc w:val="center"/>
              <w:rPr>
                <w:del w:id="4302" w:author="Jason Rhee" w:date="2023-02-23T13:36:00Z"/>
                <w:sz w:val="16"/>
                <w:szCs w:val="16"/>
                <w:lang w:val="en-GB"/>
              </w:rPr>
            </w:pPr>
            <w:del w:id="4303" w:author="Jason Rhee" w:date="2023-02-23T13:36:00Z">
              <w:r w:rsidRPr="00734383" w:rsidDel="001A2E3A">
                <w:rPr>
                  <w:sz w:val="16"/>
                  <w:szCs w:val="16"/>
                  <w:lang w:val="en-GB"/>
                </w:rPr>
                <w:delText>-</w:delText>
              </w:r>
            </w:del>
          </w:p>
        </w:tc>
        <w:tc>
          <w:tcPr>
            <w:tcW w:w="5415" w:type="dxa"/>
          </w:tcPr>
          <w:p w14:paraId="7BFB76AE" w14:textId="17E26D92" w:rsidR="00113B5B" w:rsidRPr="00734383" w:rsidDel="001A2E3A" w:rsidRDefault="00113B5B" w:rsidP="00C1698B">
            <w:pPr>
              <w:snapToGrid w:val="0"/>
              <w:spacing w:before="60" w:after="60"/>
              <w:jc w:val="left"/>
              <w:rPr>
                <w:del w:id="4304" w:author="Jason Rhee" w:date="2023-02-23T13:36:00Z"/>
                <w:sz w:val="16"/>
                <w:szCs w:val="16"/>
                <w:lang w:val="en-GB"/>
              </w:rPr>
            </w:pPr>
            <w:del w:id="4305" w:author="Jason Rhee" w:date="2023-02-23T13:36:00Z">
              <w:r w:rsidRPr="00734383" w:rsidDel="001A2E3A">
                <w:rPr>
                  <w:sz w:val="16"/>
                  <w:szCs w:val="16"/>
                  <w:lang w:val="en-GB"/>
                </w:rPr>
                <w:delText>-</w:delText>
              </w:r>
            </w:del>
          </w:p>
        </w:tc>
      </w:tr>
      <w:tr w:rsidR="00113B5B" w:rsidRPr="00734383" w:rsidDel="001A2E3A" w14:paraId="1AF4BB17" w14:textId="5CB2FFAB" w:rsidTr="00B764EA">
        <w:trPr>
          <w:trHeight w:val="304"/>
          <w:del w:id="4306" w:author="Jason Rhee" w:date="2023-02-23T13:36:00Z"/>
        </w:trPr>
        <w:tc>
          <w:tcPr>
            <w:tcW w:w="1163" w:type="dxa"/>
          </w:tcPr>
          <w:p w14:paraId="4EE1D37E" w14:textId="5B05E3E1" w:rsidR="00113B5B" w:rsidRPr="00734383" w:rsidDel="001A2E3A" w:rsidRDefault="00113B5B" w:rsidP="00C1698B">
            <w:pPr>
              <w:snapToGrid w:val="0"/>
              <w:spacing w:before="60" w:after="60"/>
              <w:jc w:val="left"/>
              <w:rPr>
                <w:del w:id="4307" w:author="Jason Rhee" w:date="2023-02-23T13:36:00Z"/>
                <w:sz w:val="16"/>
                <w:szCs w:val="16"/>
                <w:lang w:val="en-GB"/>
              </w:rPr>
            </w:pPr>
            <w:del w:id="4308" w:author="Jason Rhee" w:date="2023-02-23T13:36:00Z">
              <w:r w:rsidRPr="00734383" w:rsidDel="001A2E3A">
                <w:rPr>
                  <w:sz w:val="16"/>
                  <w:szCs w:val="16"/>
                  <w:lang w:val="en-GB"/>
                </w:rPr>
                <w:delText>Value</w:delText>
              </w:r>
            </w:del>
          </w:p>
        </w:tc>
        <w:tc>
          <w:tcPr>
            <w:tcW w:w="2977" w:type="dxa"/>
          </w:tcPr>
          <w:p w14:paraId="487B5D38" w14:textId="1253E13C" w:rsidR="00113B5B" w:rsidRPr="00734383" w:rsidDel="001A2E3A" w:rsidRDefault="00113B5B" w:rsidP="00C1698B">
            <w:pPr>
              <w:snapToGrid w:val="0"/>
              <w:spacing w:before="60" w:after="60"/>
              <w:jc w:val="left"/>
              <w:rPr>
                <w:del w:id="4309" w:author="Jason Rhee" w:date="2023-02-23T13:36:00Z"/>
                <w:sz w:val="16"/>
                <w:szCs w:val="16"/>
                <w:lang w:val="en-GB"/>
              </w:rPr>
            </w:pPr>
            <w:del w:id="4310" w:author="Jason Rhee" w:date="2023-02-23T13:36:00Z">
              <w:r w:rsidRPr="00734383" w:rsidDel="001A2E3A">
                <w:rPr>
                  <w:sz w:val="16"/>
                  <w:szCs w:val="16"/>
                  <w:lang w:val="en-GB"/>
                </w:rPr>
                <w:delText>new</w:delText>
              </w:r>
            </w:del>
          </w:p>
        </w:tc>
        <w:tc>
          <w:tcPr>
            <w:tcW w:w="3420" w:type="dxa"/>
          </w:tcPr>
          <w:p w14:paraId="3FB3FC05" w14:textId="09BB3D3E" w:rsidR="00113B5B" w:rsidRPr="00734383" w:rsidDel="001A2E3A" w:rsidRDefault="00113B5B" w:rsidP="00C1698B">
            <w:pPr>
              <w:snapToGrid w:val="0"/>
              <w:spacing w:before="60" w:after="60"/>
              <w:jc w:val="left"/>
              <w:rPr>
                <w:del w:id="4311" w:author="Jason Rhee" w:date="2023-02-23T13:36:00Z"/>
                <w:sz w:val="16"/>
                <w:szCs w:val="16"/>
                <w:lang w:val="en-GB"/>
              </w:rPr>
            </w:pPr>
            <w:del w:id="4312" w:author="Jason Rhee" w:date="2023-02-23T13:36:00Z">
              <w:r w:rsidDel="001A2E3A">
                <w:rPr>
                  <w:sz w:val="16"/>
                  <w:szCs w:val="16"/>
                  <w:lang w:val="en-GB"/>
                </w:rPr>
                <w:delText>A file which is new</w:delText>
              </w:r>
            </w:del>
          </w:p>
        </w:tc>
        <w:tc>
          <w:tcPr>
            <w:tcW w:w="804" w:type="dxa"/>
          </w:tcPr>
          <w:p w14:paraId="76D81B03" w14:textId="6F292187" w:rsidR="00113B5B" w:rsidRPr="00734383" w:rsidDel="001A2E3A" w:rsidRDefault="00113B5B" w:rsidP="00C1698B">
            <w:pPr>
              <w:snapToGrid w:val="0"/>
              <w:spacing w:before="60" w:after="60"/>
              <w:jc w:val="center"/>
              <w:rPr>
                <w:del w:id="4313" w:author="Jason Rhee" w:date="2023-02-23T13:36:00Z"/>
                <w:sz w:val="16"/>
                <w:szCs w:val="16"/>
                <w:lang w:val="en-GB"/>
              </w:rPr>
            </w:pPr>
          </w:p>
        </w:tc>
        <w:tc>
          <w:tcPr>
            <w:tcW w:w="5415" w:type="dxa"/>
          </w:tcPr>
          <w:p w14:paraId="6EA0694E" w14:textId="25DAF9EF" w:rsidR="00113B5B" w:rsidRPr="00734383" w:rsidDel="001A2E3A" w:rsidRDefault="00113B5B" w:rsidP="00C1698B">
            <w:pPr>
              <w:snapToGrid w:val="0"/>
              <w:spacing w:before="60" w:after="60"/>
              <w:jc w:val="left"/>
              <w:rPr>
                <w:del w:id="4314" w:author="Jason Rhee" w:date="2023-02-23T13:36:00Z"/>
                <w:sz w:val="16"/>
                <w:szCs w:val="16"/>
                <w:lang w:val="en-GB"/>
              </w:rPr>
            </w:pPr>
            <w:del w:id="4315" w:author="Jason Rhee" w:date="2023-02-23T13:36:00Z">
              <w:r w:rsidDel="001A2E3A">
                <w:rPr>
                  <w:sz w:val="16"/>
                  <w:szCs w:val="16"/>
                  <w:lang w:val="en-GB"/>
                </w:rPr>
                <w:delText>Signifies a new file</w:delText>
              </w:r>
            </w:del>
          </w:p>
        </w:tc>
      </w:tr>
      <w:tr w:rsidR="00113B5B" w:rsidRPr="00734383" w:rsidDel="001A2E3A" w14:paraId="727A360C" w14:textId="59742FF0" w:rsidTr="00B764EA">
        <w:trPr>
          <w:trHeight w:val="276"/>
          <w:del w:id="4316" w:author="Jason Rhee" w:date="2023-02-23T13:36:00Z"/>
        </w:trPr>
        <w:tc>
          <w:tcPr>
            <w:tcW w:w="1163" w:type="dxa"/>
          </w:tcPr>
          <w:p w14:paraId="39BA2E9B" w14:textId="5F3C4C09" w:rsidR="00113B5B" w:rsidRPr="00734383" w:rsidDel="001A2E3A" w:rsidRDefault="00113B5B" w:rsidP="00C1698B">
            <w:pPr>
              <w:snapToGrid w:val="0"/>
              <w:spacing w:before="60" w:after="60"/>
              <w:jc w:val="left"/>
              <w:rPr>
                <w:del w:id="4317" w:author="Jason Rhee" w:date="2023-02-23T13:36:00Z"/>
                <w:sz w:val="16"/>
                <w:szCs w:val="16"/>
                <w:lang w:val="en-GB"/>
              </w:rPr>
            </w:pPr>
            <w:del w:id="4318" w:author="Jason Rhee" w:date="2023-02-23T13:36:00Z">
              <w:r w:rsidRPr="00734383" w:rsidDel="001A2E3A">
                <w:rPr>
                  <w:sz w:val="16"/>
                  <w:szCs w:val="16"/>
                  <w:lang w:val="en-GB"/>
                </w:rPr>
                <w:delText>Value</w:delText>
              </w:r>
            </w:del>
          </w:p>
        </w:tc>
        <w:tc>
          <w:tcPr>
            <w:tcW w:w="2977" w:type="dxa"/>
          </w:tcPr>
          <w:p w14:paraId="369AD490" w14:textId="0C4753EE" w:rsidR="00113B5B" w:rsidRPr="00734383" w:rsidDel="001A2E3A" w:rsidRDefault="00113B5B" w:rsidP="00C1698B">
            <w:pPr>
              <w:snapToGrid w:val="0"/>
              <w:spacing w:before="60" w:after="60"/>
              <w:jc w:val="left"/>
              <w:rPr>
                <w:del w:id="4319" w:author="Jason Rhee" w:date="2023-02-23T13:36:00Z"/>
                <w:sz w:val="16"/>
                <w:szCs w:val="16"/>
                <w:lang w:val="en-GB"/>
              </w:rPr>
            </w:pPr>
            <w:del w:id="4320" w:author="Jason Rhee" w:date="2023-02-23T13:36:00Z">
              <w:r w:rsidRPr="00734383" w:rsidDel="001A2E3A">
                <w:rPr>
                  <w:sz w:val="16"/>
                  <w:szCs w:val="16"/>
                  <w:lang w:val="en-GB"/>
                </w:rPr>
                <w:delText>replacement</w:delText>
              </w:r>
            </w:del>
          </w:p>
        </w:tc>
        <w:tc>
          <w:tcPr>
            <w:tcW w:w="3420" w:type="dxa"/>
          </w:tcPr>
          <w:p w14:paraId="6CD9737F" w14:textId="62C0BDE4" w:rsidR="00113B5B" w:rsidRPr="00734383" w:rsidDel="001A2E3A" w:rsidRDefault="00113B5B" w:rsidP="00C1698B">
            <w:pPr>
              <w:snapToGrid w:val="0"/>
              <w:spacing w:before="60" w:after="60"/>
              <w:jc w:val="left"/>
              <w:rPr>
                <w:del w:id="4321" w:author="Jason Rhee" w:date="2023-02-23T13:36:00Z"/>
                <w:sz w:val="16"/>
                <w:szCs w:val="16"/>
                <w:lang w:val="en-GB"/>
              </w:rPr>
            </w:pPr>
            <w:del w:id="4322" w:author="Jason Rhee" w:date="2023-02-23T13:36:00Z">
              <w:r w:rsidDel="001A2E3A">
                <w:rPr>
                  <w:sz w:val="16"/>
                  <w:szCs w:val="16"/>
                  <w:lang w:val="en-GB"/>
                </w:rPr>
                <w:delText>A file which replaces an existing file</w:delText>
              </w:r>
            </w:del>
          </w:p>
        </w:tc>
        <w:tc>
          <w:tcPr>
            <w:tcW w:w="804" w:type="dxa"/>
          </w:tcPr>
          <w:p w14:paraId="6D30D182" w14:textId="1741CE30" w:rsidR="00113B5B" w:rsidRPr="00734383" w:rsidDel="001A2E3A" w:rsidRDefault="00113B5B" w:rsidP="00C1698B">
            <w:pPr>
              <w:snapToGrid w:val="0"/>
              <w:spacing w:before="60" w:after="60"/>
              <w:jc w:val="center"/>
              <w:rPr>
                <w:del w:id="4323" w:author="Jason Rhee" w:date="2023-02-23T13:36:00Z"/>
                <w:sz w:val="16"/>
                <w:szCs w:val="16"/>
                <w:lang w:val="en-GB"/>
              </w:rPr>
            </w:pPr>
          </w:p>
        </w:tc>
        <w:tc>
          <w:tcPr>
            <w:tcW w:w="5415" w:type="dxa"/>
          </w:tcPr>
          <w:p w14:paraId="7D1D9215" w14:textId="7291ABAE" w:rsidR="00113B5B" w:rsidRPr="00734383" w:rsidDel="001A2E3A" w:rsidRDefault="00113B5B" w:rsidP="00C1698B">
            <w:pPr>
              <w:snapToGrid w:val="0"/>
              <w:spacing w:before="60" w:after="60"/>
              <w:jc w:val="left"/>
              <w:rPr>
                <w:del w:id="4324" w:author="Jason Rhee" w:date="2023-02-23T13:36:00Z"/>
                <w:sz w:val="16"/>
                <w:szCs w:val="16"/>
                <w:lang w:val="en-GB"/>
              </w:rPr>
            </w:pPr>
            <w:del w:id="4325" w:author="Jason Rhee" w:date="2023-02-23T13:36:00Z">
              <w:r w:rsidRPr="00734383" w:rsidDel="001A2E3A">
                <w:rPr>
                  <w:sz w:val="16"/>
                  <w:szCs w:val="16"/>
                  <w:lang w:val="en-GB"/>
                </w:rPr>
                <w:delText>Signifies a replacement for a file of the same name</w:delText>
              </w:r>
            </w:del>
          </w:p>
        </w:tc>
      </w:tr>
      <w:tr w:rsidR="00113B5B" w:rsidRPr="00734383" w:rsidDel="001A2E3A" w14:paraId="0EDDA8B7" w14:textId="482FB610" w:rsidTr="00B764EA">
        <w:trPr>
          <w:trHeight w:val="304"/>
          <w:del w:id="4326" w:author="Jason Rhee" w:date="2023-02-23T13:36:00Z"/>
        </w:trPr>
        <w:tc>
          <w:tcPr>
            <w:tcW w:w="1163" w:type="dxa"/>
          </w:tcPr>
          <w:p w14:paraId="55786577" w14:textId="53507D73" w:rsidR="00113B5B" w:rsidRPr="00734383" w:rsidDel="001A2E3A" w:rsidRDefault="00113B5B" w:rsidP="00C1698B">
            <w:pPr>
              <w:snapToGrid w:val="0"/>
              <w:spacing w:before="60" w:after="60"/>
              <w:jc w:val="left"/>
              <w:rPr>
                <w:del w:id="4327" w:author="Jason Rhee" w:date="2023-02-23T13:36:00Z"/>
                <w:sz w:val="16"/>
                <w:szCs w:val="16"/>
                <w:lang w:val="en-GB"/>
              </w:rPr>
            </w:pPr>
            <w:del w:id="4328" w:author="Jason Rhee" w:date="2023-02-23T13:36:00Z">
              <w:r w:rsidRPr="00734383" w:rsidDel="001A2E3A">
                <w:rPr>
                  <w:sz w:val="16"/>
                  <w:szCs w:val="16"/>
                  <w:lang w:val="en-GB"/>
                </w:rPr>
                <w:delText>Value</w:delText>
              </w:r>
            </w:del>
          </w:p>
        </w:tc>
        <w:tc>
          <w:tcPr>
            <w:tcW w:w="2977" w:type="dxa"/>
          </w:tcPr>
          <w:p w14:paraId="06D970DB" w14:textId="0696FA78" w:rsidR="00113B5B" w:rsidRPr="00734383" w:rsidDel="001A2E3A" w:rsidRDefault="00113B5B" w:rsidP="00C1698B">
            <w:pPr>
              <w:snapToGrid w:val="0"/>
              <w:spacing w:before="60" w:after="60"/>
              <w:jc w:val="left"/>
              <w:rPr>
                <w:del w:id="4329" w:author="Jason Rhee" w:date="2023-02-23T13:36:00Z"/>
                <w:sz w:val="16"/>
                <w:szCs w:val="16"/>
                <w:lang w:val="en-GB"/>
              </w:rPr>
            </w:pPr>
            <w:del w:id="4330" w:author="Jason Rhee" w:date="2023-02-23T13:36:00Z">
              <w:r w:rsidRPr="00734383" w:rsidDel="001A2E3A">
                <w:rPr>
                  <w:sz w:val="16"/>
                  <w:szCs w:val="16"/>
                  <w:lang w:val="en-GB"/>
                </w:rPr>
                <w:delText>deletion</w:delText>
              </w:r>
            </w:del>
          </w:p>
        </w:tc>
        <w:tc>
          <w:tcPr>
            <w:tcW w:w="3420" w:type="dxa"/>
          </w:tcPr>
          <w:p w14:paraId="5ECB473E" w14:textId="2D53D550" w:rsidR="00113B5B" w:rsidRPr="00734383" w:rsidDel="001A2E3A" w:rsidRDefault="00113B5B" w:rsidP="00C1698B">
            <w:pPr>
              <w:snapToGrid w:val="0"/>
              <w:spacing w:before="60" w:after="60"/>
              <w:jc w:val="left"/>
              <w:rPr>
                <w:del w:id="4331" w:author="Jason Rhee" w:date="2023-02-23T13:36:00Z"/>
                <w:sz w:val="16"/>
                <w:szCs w:val="16"/>
                <w:lang w:val="en-GB"/>
              </w:rPr>
            </w:pPr>
            <w:del w:id="4332" w:author="Jason Rhee" w:date="2023-02-23T13:36:00Z">
              <w:r w:rsidDel="001A2E3A">
                <w:rPr>
                  <w:sz w:val="16"/>
                  <w:szCs w:val="16"/>
                  <w:lang w:val="en-GB"/>
                </w:rPr>
                <w:delText>Deletes an existing file</w:delText>
              </w:r>
            </w:del>
          </w:p>
        </w:tc>
        <w:tc>
          <w:tcPr>
            <w:tcW w:w="804" w:type="dxa"/>
          </w:tcPr>
          <w:p w14:paraId="3778EC84" w14:textId="042B3BF4" w:rsidR="00113B5B" w:rsidRPr="00734383" w:rsidDel="001A2E3A" w:rsidRDefault="00113B5B" w:rsidP="00C1698B">
            <w:pPr>
              <w:snapToGrid w:val="0"/>
              <w:spacing w:before="60" w:after="60"/>
              <w:jc w:val="center"/>
              <w:rPr>
                <w:del w:id="4333" w:author="Jason Rhee" w:date="2023-02-23T13:36:00Z"/>
                <w:sz w:val="16"/>
                <w:szCs w:val="16"/>
                <w:lang w:val="en-GB"/>
              </w:rPr>
            </w:pPr>
          </w:p>
        </w:tc>
        <w:tc>
          <w:tcPr>
            <w:tcW w:w="5415" w:type="dxa"/>
          </w:tcPr>
          <w:p w14:paraId="356F6E0D" w14:textId="7F3C5256" w:rsidR="00113B5B" w:rsidRPr="00734383" w:rsidDel="001A2E3A" w:rsidRDefault="00113B5B" w:rsidP="00C1698B">
            <w:pPr>
              <w:snapToGrid w:val="0"/>
              <w:spacing w:before="60" w:after="60"/>
              <w:jc w:val="left"/>
              <w:rPr>
                <w:del w:id="4334" w:author="Jason Rhee" w:date="2023-02-23T13:36:00Z"/>
                <w:sz w:val="16"/>
                <w:szCs w:val="16"/>
                <w:lang w:val="en-GB"/>
              </w:rPr>
            </w:pPr>
            <w:del w:id="4335" w:author="Jason Rhee" w:date="2023-02-23T13:36:00Z">
              <w:r w:rsidRPr="00734383" w:rsidDel="001A2E3A">
                <w:rPr>
                  <w:sz w:val="16"/>
                  <w:szCs w:val="16"/>
                  <w:lang w:val="en-GB"/>
                </w:rPr>
                <w:delText>Signifies deletion of a file of that name</w:delText>
              </w:r>
            </w:del>
          </w:p>
        </w:tc>
      </w:tr>
    </w:tbl>
    <w:p w14:paraId="689E2C9A" w14:textId="77777777" w:rsidR="00C1698B" w:rsidRDefault="00C1698B" w:rsidP="00113B5B">
      <w:pPr>
        <w:spacing w:before="0" w:after="0"/>
        <w:rPr>
          <w:lang w:val="en-GB"/>
        </w:rPr>
      </w:pPr>
    </w:p>
    <w:p w14:paraId="1721EBA9" w14:textId="7507C962" w:rsidR="00C1698B" w:rsidRDefault="00C1698B">
      <w:pPr>
        <w:pStyle w:val="Heading3"/>
        <w:rPr>
          <w:ins w:id="4336" w:author="Jason Rhee" w:date="2023-02-23T13:42:00Z"/>
        </w:rPr>
        <w:pPrChange w:id="4337" w:author="Jason Rhee" w:date="2023-02-24T09:29:00Z">
          <w:pPr>
            <w:pStyle w:val="Heading3"/>
            <w:tabs>
              <w:tab w:val="clear" w:pos="426"/>
              <w:tab w:val="clear" w:pos="660"/>
              <w:tab w:val="left" w:pos="709"/>
            </w:tabs>
            <w:spacing w:line="240" w:lineRule="auto"/>
          </w:pPr>
        </w:pPrChange>
      </w:pPr>
      <w:r w:rsidRPr="007C307C">
        <w:t>S100_</w:t>
      </w:r>
      <w:r>
        <w:t>S</w:t>
      </w:r>
      <w:r w:rsidR="00F42496">
        <w:t>u</w:t>
      </w:r>
      <w:r>
        <w:t>pportFile</w:t>
      </w:r>
      <w:r w:rsidRPr="007C307C">
        <w:t>Specification</w:t>
      </w:r>
    </w:p>
    <w:p w14:paraId="4F8C5241" w14:textId="16FC5CBC" w:rsidR="008D28FB" w:rsidRPr="008D28FB" w:rsidRDefault="00A12008" w:rsidP="00F42496">
      <w:ins w:id="4338" w:author="Jason Rhee" w:date="2023-02-23T19:52:00Z">
        <w:r>
          <w:rPr>
            <w:lang w:val="en-GB" w:eastAsia="ja-JP"/>
          </w:rPr>
          <w:t xml:space="preserve">S-129 uses </w:t>
        </w:r>
      </w:ins>
      <w:ins w:id="4339" w:author="Jason Rhee" w:date="2023-02-23T13:42:00Z">
        <w:r w:rsidR="00F42496" w:rsidRPr="002237E0">
          <w:t>S100_</w:t>
        </w:r>
        <w:r w:rsidR="00F42496" w:rsidRPr="007C307C">
          <w:t>SupportFile</w:t>
        </w:r>
      </w:ins>
      <w:ins w:id="4340" w:author="Jason Rhee" w:date="2023-02-23T13:43:00Z">
        <w:r w:rsidR="00F42496" w:rsidRPr="007C307C">
          <w:t>Specification</w:t>
        </w:r>
      </w:ins>
      <w:ins w:id="4341" w:author="Jason Rhee" w:date="2023-02-23T13:42:00Z">
        <w:r w:rsidR="00F42496">
          <w:t xml:space="preserve"> as detailed in </w:t>
        </w:r>
        <w:r w:rsidR="00F42496" w:rsidRPr="0068149B">
          <w:rPr>
            <w:highlight w:val="yellow"/>
            <w:rPrChange w:id="4342" w:author="Perryman, Lindsay" w:date="2023-03-02T17:07:00Z">
              <w:rPr/>
            </w:rPrChange>
          </w:rPr>
          <w:t>S-100 Part 17, Clause 17-4.5</w:t>
        </w:r>
      </w:ins>
      <w:ins w:id="4343" w:author="Jason Rhee" w:date="2023-02-23T19:52:00Z">
        <w:r>
          <w:t>, without modification.</w:t>
        </w:r>
      </w:ins>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rsidDel="00E00A31" w14:paraId="20E544F9" w14:textId="3D16F021" w:rsidTr="00C1698B">
        <w:trPr>
          <w:trHeight w:val="153"/>
          <w:del w:id="4344" w:author="Jason Rhee" w:date="2023-06-27T19:44:00Z"/>
        </w:trPr>
        <w:tc>
          <w:tcPr>
            <w:tcW w:w="1106" w:type="dxa"/>
          </w:tcPr>
          <w:p w14:paraId="0B5A7276" w14:textId="44CAEF0A" w:rsidR="00C1698B" w:rsidRPr="009842DB" w:rsidDel="00E00A31" w:rsidRDefault="00C1698B" w:rsidP="00C1698B">
            <w:pPr>
              <w:snapToGrid w:val="0"/>
              <w:spacing w:before="60" w:after="60"/>
              <w:jc w:val="left"/>
              <w:rPr>
                <w:del w:id="4345" w:author="Jason Rhee" w:date="2023-06-27T19:44:00Z"/>
                <w:b/>
                <w:sz w:val="16"/>
                <w:szCs w:val="16"/>
                <w:lang w:val="en-GB"/>
              </w:rPr>
            </w:pPr>
            <w:del w:id="4346" w:author="Jason Rhee" w:date="2023-06-27T19:44:00Z">
              <w:r w:rsidRPr="009842DB" w:rsidDel="00E00A31">
                <w:rPr>
                  <w:b/>
                  <w:sz w:val="16"/>
                  <w:szCs w:val="16"/>
                  <w:lang w:val="en-GB"/>
                </w:rPr>
                <w:delText>Role Name</w:delText>
              </w:r>
            </w:del>
          </w:p>
        </w:tc>
        <w:tc>
          <w:tcPr>
            <w:tcW w:w="3034" w:type="dxa"/>
          </w:tcPr>
          <w:p w14:paraId="27E5D7F5" w14:textId="388A61AA" w:rsidR="00C1698B" w:rsidRPr="009842DB" w:rsidDel="00E00A31" w:rsidRDefault="00C1698B" w:rsidP="00C1698B">
            <w:pPr>
              <w:snapToGrid w:val="0"/>
              <w:spacing w:before="60" w:after="60"/>
              <w:jc w:val="left"/>
              <w:rPr>
                <w:del w:id="4347" w:author="Jason Rhee" w:date="2023-06-27T19:44:00Z"/>
                <w:b/>
                <w:sz w:val="16"/>
                <w:szCs w:val="16"/>
                <w:lang w:val="en-GB"/>
              </w:rPr>
            </w:pPr>
            <w:del w:id="4348" w:author="Jason Rhee" w:date="2023-06-27T19:44:00Z">
              <w:r w:rsidRPr="009842DB" w:rsidDel="00E00A31">
                <w:rPr>
                  <w:b/>
                  <w:sz w:val="16"/>
                  <w:szCs w:val="16"/>
                  <w:lang w:val="en-GB"/>
                </w:rPr>
                <w:delText>Name</w:delText>
              </w:r>
            </w:del>
          </w:p>
        </w:tc>
        <w:tc>
          <w:tcPr>
            <w:tcW w:w="3420" w:type="dxa"/>
          </w:tcPr>
          <w:p w14:paraId="379AA999" w14:textId="121E77DE" w:rsidR="00C1698B" w:rsidRPr="009842DB" w:rsidDel="00E00A31" w:rsidRDefault="00C1698B" w:rsidP="00C1698B">
            <w:pPr>
              <w:snapToGrid w:val="0"/>
              <w:spacing w:before="60" w:after="60"/>
              <w:jc w:val="left"/>
              <w:rPr>
                <w:del w:id="4349" w:author="Jason Rhee" w:date="2023-06-27T19:44:00Z"/>
                <w:b/>
                <w:sz w:val="16"/>
                <w:szCs w:val="16"/>
                <w:lang w:val="en-GB"/>
              </w:rPr>
            </w:pPr>
            <w:del w:id="4350" w:author="Jason Rhee" w:date="2023-06-27T19:44:00Z">
              <w:r w:rsidRPr="009842DB" w:rsidDel="00E00A31">
                <w:rPr>
                  <w:b/>
                  <w:sz w:val="16"/>
                  <w:szCs w:val="16"/>
                  <w:lang w:val="en-GB"/>
                </w:rPr>
                <w:delText>Description</w:delText>
              </w:r>
            </w:del>
          </w:p>
        </w:tc>
        <w:tc>
          <w:tcPr>
            <w:tcW w:w="804" w:type="dxa"/>
          </w:tcPr>
          <w:p w14:paraId="43691305" w14:textId="4CBD36EB" w:rsidR="00C1698B" w:rsidRPr="009842DB" w:rsidDel="00E00A31" w:rsidRDefault="00C1698B" w:rsidP="00C1698B">
            <w:pPr>
              <w:snapToGrid w:val="0"/>
              <w:spacing w:before="60" w:after="60"/>
              <w:jc w:val="center"/>
              <w:rPr>
                <w:del w:id="4351" w:author="Jason Rhee" w:date="2023-06-27T19:44:00Z"/>
                <w:b/>
                <w:sz w:val="16"/>
                <w:szCs w:val="16"/>
                <w:lang w:val="en-GB"/>
              </w:rPr>
            </w:pPr>
            <w:del w:id="4352" w:author="Jason Rhee" w:date="2023-06-27T19:44:00Z">
              <w:r w:rsidRPr="009842DB" w:rsidDel="00E00A31">
                <w:rPr>
                  <w:b/>
                  <w:sz w:val="16"/>
                  <w:szCs w:val="16"/>
                  <w:lang w:val="en-GB"/>
                </w:rPr>
                <w:delText>Mult</w:delText>
              </w:r>
            </w:del>
          </w:p>
        </w:tc>
        <w:tc>
          <w:tcPr>
            <w:tcW w:w="2436" w:type="dxa"/>
          </w:tcPr>
          <w:p w14:paraId="310B88C0" w14:textId="5C1F1E06" w:rsidR="00C1698B" w:rsidRPr="009842DB" w:rsidDel="00E00A31" w:rsidRDefault="00C1698B" w:rsidP="00C1698B">
            <w:pPr>
              <w:snapToGrid w:val="0"/>
              <w:spacing w:before="60" w:after="60"/>
              <w:jc w:val="left"/>
              <w:rPr>
                <w:del w:id="4353" w:author="Jason Rhee" w:date="2023-06-27T19:44:00Z"/>
                <w:b/>
                <w:sz w:val="16"/>
                <w:szCs w:val="16"/>
                <w:lang w:val="en-GB"/>
              </w:rPr>
            </w:pPr>
            <w:del w:id="4354" w:author="Jason Rhee" w:date="2023-06-27T19:44:00Z">
              <w:r w:rsidRPr="009842DB" w:rsidDel="00E00A31">
                <w:rPr>
                  <w:b/>
                  <w:sz w:val="16"/>
                  <w:szCs w:val="16"/>
                  <w:lang w:val="en-GB"/>
                </w:rPr>
                <w:delText>Type</w:delText>
              </w:r>
            </w:del>
          </w:p>
        </w:tc>
        <w:tc>
          <w:tcPr>
            <w:tcW w:w="3060" w:type="dxa"/>
          </w:tcPr>
          <w:p w14:paraId="2289F0BD" w14:textId="2E06271B" w:rsidR="00C1698B" w:rsidRPr="009842DB" w:rsidDel="00E00A31" w:rsidRDefault="00C1698B" w:rsidP="00C1698B">
            <w:pPr>
              <w:snapToGrid w:val="0"/>
              <w:spacing w:before="60" w:after="60"/>
              <w:jc w:val="left"/>
              <w:rPr>
                <w:del w:id="4355" w:author="Jason Rhee" w:date="2023-06-27T19:44:00Z"/>
                <w:b/>
                <w:sz w:val="16"/>
                <w:szCs w:val="16"/>
                <w:lang w:val="en-GB"/>
              </w:rPr>
            </w:pPr>
            <w:del w:id="4356" w:author="Jason Rhee" w:date="2023-06-27T19:44:00Z">
              <w:r w:rsidRPr="009842DB" w:rsidDel="00E00A31">
                <w:rPr>
                  <w:b/>
                  <w:sz w:val="16"/>
                  <w:szCs w:val="16"/>
                  <w:lang w:val="en-GB"/>
                </w:rPr>
                <w:delText>Remarks</w:delText>
              </w:r>
            </w:del>
          </w:p>
        </w:tc>
      </w:tr>
      <w:tr w:rsidR="00C1698B" w:rsidRPr="002A5288" w:rsidDel="00E00A31" w14:paraId="03122A0E" w14:textId="1FCACA73" w:rsidTr="00C1698B">
        <w:trPr>
          <w:trHeight w:val="490"/>
          <w:del w:id="4357" w:author="Jason Rhee" w:date="2023-06-27T19:44:00Z"/>
        </w:trPr>
        <w:tc>
          <w:tcPr>
            <w:tcW w:w="1106" w:type="dxa"/>
          </w:tcPr>
          <w:p w14:paraId="1693D4C8" w14:textId="0AB5A8AA" w:rsidR="00C1698B" w:rsidRPr="002A5288" w:rsidDel="00E00A31" w:rsidRDefault="00C1698B" w:rsidP="00C1698B">
            <w:pPr>
              <w:snapToGrid w:val="0"/>
              <w:spacing w:before="60" w:after="60"/>
              <w:jc w:val="left"/>
              <w:rPr>
                <w:del w:id="4358" w:author="Jason Rhee" w:date="2023-06-27T19:44:00Z"/>
                <w:sz w:val="16"/>
                <w:szCs w:val="16"/>
                <w:lang w:val="en-GB"/>
              </w:rPr>
            </w:pPr>
            <w:del w:id="4359" w:author="Jason Rhee" w:date="2023-06-27T19:44:00Z">
              <w:r w:rsidRPr="002A5288" w:rsidDel="00E00A31">
                <w:rPr>
                  <w:sz w:val="16"/>
                  <w:szCs w:val="16"/>
                  <w:lang w:val="en-GB"/>
                </w:rPr>
                <w:delText>Class</w:delText>
              </w:r>
            </w:del>
          </w:p>
        </w:tc>
        <w:tc>
          <w:tcPr>
            <w:tcW w:w="3034" w:type="dxa"/>
          </w:tcPr>
          <w:p w14:paraId="4056CBB5" w14:textId="1566D95E" w:rsidR="00C1698B" w:rsidRPr="002A5288" w:rsidDel="00E00A31" w:rsidRDefault="00C1698B" w:rsidP="00C1698B">
            <w:pPr>
              <w:snapToGrid w:val="0"/>
              <w:spacing w:before="60" w:after="60"/>
              <w:jc w:val="left"/>
              <w:rPr>
                <w:del w:id="4360" w:author="Jason Rhee" w:date="2023-06-27T19:44:00Z"/>
                <w:sz w:val="16"/>
                <w:szCs w:val="16"/>
                <w:lang w:val="en-GB"/>
              </w:rPr>
            </w:pPr>
            <w:del w:id="4361" w:author="Jason Rhee" w:date="2023-06-27T19:44:00Z">
              <w:r w:rsidRPr="002A5288" w:rsidDel="00E00A31">
                <w:rPr>
                  <w:sz w:val="16"/>
                  <w:szCs w:val="16"/>
                  <w:lang w:val="en-GB"/>
                </w:rPr>
                <w:delText>S100_</w:delText>
              </w:r>
              <w:r w:rsidDel="00E00A31">
                <w:rPr>
                  <w:sz w:val="16"/>
                  <w:szCs w:val="16"/>
                  <w:lang w:val="en-GB"/>
                </w:rPr>
                <w:delText>SupportFileSpecification</w:delText>
              </w:r>
            </w:del>
          </w:p>
        </w:tc>
        <w:tc>
          <w:tcPr>
            <w:tcW w:w="3420" w:type="dxa"/>
          </w:tcPr>
          <w:p w14:paraId="5CD1AA6E" w14:textId="11AB1D4B" w:rsidR="00C1698B" w:rsidRPr="002A5288" w:rsidDel="00E00A31" w:rsidRDefault="00C1698B" w:rsidP="00C1698B">
            <w:pPr>
              <w:snapToGrid w:val="0"/>
              <w:spacing w:before="60" w:after="60"/>
              <w:jc w:val="left"/>
              <w:rPr>
                <w:del w:id="4362" w:author="Jason Rhee" w:date="2023-06-27T19:44:00Z"/>
                <w:sz w:val="16"/>
                <w:szCs w:val="16"/>
                <w:lang w:val="en-GB"/>
              </w:rPr>
            </w:pPr>
            <w:del w:id="4363" w:author="Jason Rhee" w:date="2023-06-27T19:44:00Z">
              <w:r w:rsidRPr="00640ABA" w:rsidDel="00E00A31">
                <w:rPr>
                  <w:sz w:val="16"/>
                  <w:szCs w:val="16"/>
                  <w:lang w:val="en-GB"/>
                </w:rPr>
                <w:delText>The standard or specification to which a support file conforms.</w:delText>
              </w:r>
            </w:del>
          </w:p>
        </w:tc>
        <w:tc>
          <w:tcPr>
            <w:tcW w:w="804" w:type="dxa"/>
          </w:tcPr>
          <w:p w14:paraId="72842955" w14:textId="58573334" w:rsidR="00C1698B" w:rsidRPr="002A5288" w:rsidDel="00E00A31" w:rsidRDefault="00C1698B" w:rsidP="00C1698B">
            <w:pPr>
              <w:snapToGrid w:val="0"/>
              <w:spacing w:before="60" w:after="60"/>
              <w:jc w:val="center"/>
              <w:rPr>
                <w:del w:id="4364" w:author="Jason Rhee" w:date="2023-06-27T19:44:00Z"/>
                <w:sz w:val="16"/>
                <w:szCs w:val="16"/>
                <w:lang w:val="en-GB"/>
              </w:rPr>
            </w:pPr>
            <w:del w:id="4365" w:author="Jason Rhee" w:date="2023-06-27T19:44:00Z">
              <w:r w:rsidRPr="002A5288" w:rsidDel="00E00A31">
                <w:rPr>
                  <w:sz w:val="16"/>
                  <w:szCs w:val="16"/>
                  <w:lang w:val="en-GB"/>
                </w:rPr>
                <w:delText>-</w:delText>
              </w:r>
            </w:del>
          </w:p>
        </w:tc>
        <w:tc>
          <w:tcPr>
            <w:tcW w:w="2436" w:type="dxa"/>
          </w:tcPr>
          <w:p w14:paraId="533286E2" w14:textId="4EC4D815" w:rsidR="00C1698B" w:rsidRPr="002A5288" w:rsidDel="00E00A31" w:rsidRDefault="00C1698B" w:rsidP="00C1698B">
            <w:pPr>
              <w:snapToGrid w:val="0"/>
              <w:spacing w:before="60" w:after="60"/>
              <w:jc w:val="left"/>
              <w:rPr>
                <w:del w:id="4366" w:author="Jason Rhee" w:date="2023-06-27T19:44:00Z"/>
                <w:sz w:val="16"/>
                <w:szCs w:val="16"/>
                <w:lang w:val="en-GB"/>
              </w:rPr>
            </w:pPr>
            <w:del w:id="4367" w:author="Jason Rhee" w:date="2023-06-27T19:44:00Z">
              <w:r w:rsidRPr="002A5288" w:rsidDel="00E00A31">
                <w:rPr>
                  <w:sz w:val="16"/>
                  <w:szCs w:val="16"/>
                  <w:lang w:val="en-GB"/>
                </w:rPr>
                <w:delText>-</w:delText>
              </w:r>
            </w:del>
          </w:p>
        </w:tc>
        <w:tc>
          <w:tcPr>
            <w:tcW w:w="3060" w:type="dxa"/>
          </w:tcPr>
          <w:p w14:paraId="546D603F" w14:textId="27771E1B" w:rsidR="00C1698B" w:rsidRPr="002A5288" w:rsidDel="00E00A31" w:rsidRDefault="00C1698B" w:rsidP="00C1698B">
            <w:pPr>
              <w:snapToGrid w:val="0"/>
              <w:spacing w:before="60" w:after="60"/>
              <w:jc w:val="left"/>
              <w:rPr>
                <w:del w:id="4368" w:author="Jason Rhee" w:date="2023-06-27T19:44:00Z"/>
                <w:sz w:val="16"/>
                <w:szCs w:val="16"/>
                <w:lang w:val="en-GB"/>
              </w:rPr>
            </w:pPr>
            <w:del w:id="4369" w:author="Jason Rhee" w:date="2023-06-27T19:44:00Z">
              <w:r w:rsidRPr="002A5288" w:rsidDel="00E00A31">
                <w:rPr>
                  <w:sz w:val="16"/>
                  <w:szCs w:val="16"/>
                  <w:lang w:val="en-GB"/>
                </w:rPr>
                <w:delText>-</w:delText>
              </w:r>
            </w:del>
          </w:p>
        </w:tc>
      </w:tr>
      <w:tr w:rsidR="00C1698B" w:rsidRPr="002A5288" w:rsidDel="00E00A31" w14:paraId="32931E02" w14:textId="507C56D5" w:rsidTr="00C1698B">
        <w:trPr>
          <w:trHeight w:val="321"/>
          <w:del w:id="4370" w:author="Jason Rhee" w:date="2023-06-27T19:44:00Z"/>
        </w:trPr>
        <w:tc>
          <w:tcPr>
            <w:tcW w:w="1106" w:type="dxa"/>
          </w:tcPr>
          <w:p w14:paraId="6AE41467" w14:textId="4EDB61F5" w:rsidR="00C1698B" w:rsidRPr="002A5288" w:rsidDel="00E00A31" w:rsidRDefault="00C1698B" w:rsidP="00C1698B">
            <w:pPr>
              <w:snapToGrid w:val="0"/>
              <w:spacing w:before="60" w:after="60"/>
              <w:jc w:val="left"/>
              <w:rPr>
                <w:del w:id="4371" w:author="Jason Rhee" w:date="2023-06-27T19:44:00Z"/>
                <w:sz w:val="16"/>
                <w:szCs w:val="16"/>
                <w:lang w:val="en-GB"/>
              </w:rPr>
            </w:pPr>
            <w:del w:id="4372" w:author="Jason Rhee" w:date="2023-06-27T19:44:00Z">
              <w:r w:rsidRPr="002A5288" w:rsidDel="00E00A31">
                <w:rPr>
                  <w:sz w:val="16"/>
                  <w:szCs w:val="16"/>
                  <w:lang w:val="en-GB"/>
                </w:rPr>
                <w:delText>Attribute</w:delText>
              </w:r>
            </w:del>
          </w:p>
        </w:tc>
        <w:tc>
          <w:tcPr>
            <w:tcW w:w="3034" w:type="dxa"/>
          </w:tcPr>
          <w:p w14:paraId="4AEFB1E6" w14:textId="1A86E552" w:rsidR="00C1698B" w:rsidRPr="002A5288" w:rsidDel="00E00A31" w:rsidRDefault="00C1698B" w:rsidP="00C1698B">
            <w:pPr>
              <w:snapToGrid w:val="0"/>
              <w:spacing w:before="60" w:after="60"/>
              <w:jc w:val="left"/>
              <w:rPr>
                <w:del w:id="4373" w:author="Jason Rhee" w:date="2023-06-27T19:44:00Z"/>
                <w:sz w:val="16"/>
                <w:szCs w:val="16"/>
                <w:lang w:val="en-GB"/>
              </w:rPr>
            </w:pPr>
            <w:del w:id="4374" w:author="Jason Rhee" w:date="2023-06-27T19:44:00Z">
              <w:r w:rsidRPr="002A5288" w:rsidDel="00E00A31">
                <w:rPr>
                  <w:sz w:val="16"/>
                  <w:szCs w:val="16"/>
                  <w:lang w:val="en-GB"/>
                </w:rPr>
                <w:delText>name</w:delText>
              </w:r>
            </w:del>
          </w:p>
        </w:tc>
        <w:tc>
          <w:tcPr>
            <w:tcW w:w="3420" w:type="dxa"/>
          </w:tcPr>
          <w:p w14:paraId="6888A67C" w14:textId="7009C8FC" w:rsidR="00C1698B" w:rsidRPr="002A5288" w:rsidDel="00E00A31" w:rsidRDefault="00C1698B" w:rsidP="00C1698B">
            <w:pPr>
              <w:snapToGrid w:val="0"/>
              <w:spacing w:before="60" w:after="60"/>
              <w:jc w:val="left"/>
              <w:rPr>
                <w:del w:id="4375" w:author="Jason Rhee" w:date="2023-06-27T19:44:00Z"/>
                <w:sz w:val="16"/>
                <w:szCs w:val="16"/>
                <w:lang w:val="en-GB"/>
              </w:rPr>
            </w:pPr>
            <w:del w:id="4376" w:author="Jason Rhee" w:date="2023-06-27T19:44:00Z">
              <w:r w:rsidRPr="00640ABA" w:rsidDel="00E00A31">
                <w:rPr>
                  <w:sz w:val="16"/>
                  <w:szCs w:val="16"/>
                  <w:lang w:val="en-GB"/>
                </w:rPr>
                <w:delText>The name of the specification used to create the support file.</w:delText>
              </w:r>
            </w:del>
          </w:p>
        </w:tc>
        <w:tc>
          <w:tcPr>
            <w:tcW w:w="804" w:type="dxa"/>
          </w:tcPr>
          <w:p w14:paraId="5D67CC65" w14:textId="69508B0E" w:rsidR="00C1698B" w:rsidRPr="002A5288" w:rsidDel="00E00A31" w:rsidRDefault="00C1698B" w:rsidP="00C1698B">
            <w:pPr>
              <w:snapToGrid w:val="0"/>
              <w:spacing w:before="60" w:after="60"/>
              <w:jc w:val="center"/>
              <w:rPr>
                <w:del w:id="4377" w:author="Jason Rhee" w:date="2023-06-27T19:44:00Z"/>
                <w:sz w:val="16"/>
                <w:szCs w:val="16"/>
                <w:lang w:val="en-GB"/>
              </w:rPr>
            </w:pPr>
            <w:del w:id="4378" w:author="Jason Rhee" w:date="2023-06-27T19:44:00Z">
              <w:r w:rsidRPr="002A5288" w:rsidDel="00E00A31">
                <w:rPr>
                  <w:sz w:val="16"/>
                  <w:szCs w:val="16"/>
                  <w:lang w:val="en-GB"/>
                </w:rPr>
                <w:delText>1</w:delText>
              </w:r>
            </w:del>
          </w:p>
        </w:tc>
        <w:tc>
          <w:tcPr>
            <w:tcW w:w="2436" w:type="dxa"/>
          </w:tcPr>
          <w:p w14:paraId="7219275D" w14:textId="0779D3D4" w:rsidR="00C1698B" w:rsidRPr="002A5288" w:rsidDel="00E00A31" w:rsidRDefault="00C1698B" w:rsidP="00C1698B">
            <w:pPr>
              <w:snapToGrid w:val="0"/>
              <w:spacing w:before="60" w:after="60"/>
              <w:jc w:val="left"/>
              <w:rPr>
                <w:del w:id="4379" w:author="Jason Rhee" w:date="2023-06-27T19:44:00Z"/>
                <w:sz w:val="16"/>
                <w:szCs w:val="16"/>
                <w:lang w:val="en-GB"/>
              </w:rPr>
            </w:pPr>
            <w:del w:id="4380" w:author="Jason Rhee" w:date="2023-06-27T19:44:00Z">
              <w:r w:rsidRPr="002A5288" w:rsidDel="00E00A31">
                <w:rPr>
                  <w:sz w:val="16"/>
                  <w:szCs w:val="16"/>
                  <w:lang w:val="en-GB"/>
                </w:rPr>
                <w:delText>CharacterString</w:delText>
              </w:r>
            </w:del>
          </w:p>
        </w:tc>
        <w:tc>
          <w:tcPr>
            <w:tcW w:w="3060" w:type="dxa"/>
          </w:tcPr>
          <w:p w14:paraId="4A081179" w14:textId="67C01F44" w:rsidR="00C1698B" w:rsidRPr="002A5288" w:rsidDel="00E00A31" w:rsidRDefault="00C1698B" w:rsidP="00C1698B">
            <w:pPr>
              <w:snapToGrid w:val="0"/>
              <w:spacing w:before="60" w:after="60"/>
              <w:jc w:val="left"/>
              <w:rPr>
                <w:del w:id="4381" w:author="Jason Rhee" w:date="2023-06-27T19:44:00Z"/>
                <w:sz w:val="16"/>
                <w:szCs w:val="16"/>
                <w:lang w:val="en-GB"/>
              </w:rPr>
            </w:pPr>
          </w:p>
        </w:tc>
      </w:tr>
      <w:tr w:rsidR="00C1698B" w:rsidRPr="002A5288" w:rsidDel="00E00A31" w14:paraId="42C83537" w14:textId="28B98680" w:rsidTr="00C1698B">
        <w:trPr>
          <w:trHeight w:val="337"/>
          <w:del w:id="4382" w:author="Jason Rhee" w:date="2023-06-27T19:44:00Z"/>
        </w:trPr>
        <w:tc>
          <w:tcPr>
            <w:tcW w:w="1106" w:type="dxa"/>
          </w:tcPr>
          <w:p w14:paraId="50F2FE67" w14:textId="487D5874" w:rsidR="00C1698B" w:rsidRPr="002A5288" w:rsidDel="00E00A31" w:rsidRDefault="00C1698B" w:rsidP="00C1698B">
            <w:pPr>
              <w:snapToGrid w:val="0"/>
              <w:spacing w:before="60" w:after="60"/>
              <w:jc w:val="left"/>
              <w:rPr>
                <w:del w:id="4383" w:author="Jason Rhee" w:date="2023-06-27T19:44:00Z"/>
                <w:sz w:val="16"/>
                <w:szCs w:val="16"/>
                <w:lang w:val="en-GB"/>
              </w:rPr>
            </w:pPr>
            <w:del w:id="4384" w:author="Jason Rhee" w:date="2023-06-27T19:44:00Z">
              <w:r w:rsidRPr="002A5288" w:rsidDel="00E00A31">
                <w:rPr>
                  <w:sz w:val="16"/>
                  <w:szCs w:val="16"/>
                  <w:lang w:val="en-GB"/>
                </w:rPr>
                <w:delText>Attribute</w:delText>
              </w:r>
            </w:del>
          </w:p>
        </w:tc>
        <w:tc>
          <w:tcPr>
            <w:tcW w:w="3034" w:type="dxa"/>
          </w:tcPr>
          <w:p w14:paraId="1516A0CB" w14:textId="0DCADBF0" w:rsidR="00C1698B" w:rsidRPr="002A5288" w:rsidDel="00E00A31" w:rsidRDefault="00C1698B" w:rsidP="00C1698B">
            <w:pPr>
              <w:snapToGrid w:val="0"/>
              <w:spacing w:before="60" w:after="60"/>
              <w:jc w:val="left"/>
              <w:rPr>
                <w:del w:id="4385" w:author="Jason Rhee" w:date="2023-06-27T19:44:00Z"/>
                <w:sz w:val="16"/>
                <w:szCs w:val="16"/>
                <w:lang w:val="en-GB"/>
              </w:rPr>
            </w:pPr>
            <w:del w:id="4386" w:author="Jason Rhee" w:date="2023-06-27T19:44:00Z">
              <w:r w:rsidRPr="002A5288" w:rsidDel="00E00A31">
                <w:rPr>
                  <w:sz w:val="16"/>
                  <w:szCs w:val="16"/>
                  <w:lang w:val="en-GB"/>
                </w:rPr>
                <w:delText>version</w:delText>
              </w:r>
            </w:del>
          </w:p>
        </w:tc>
        <w:tc>
          <w:tcPr>
            <w:tcW w:w="3420" w:type="dxa"/>
          </w:tcPr>
          <w:p w14:paraId="20234A63" w14:textId="323B9DF9" w:rsidR="00C1698B" w:rsidRPr="002A5288" w:rsidDel="00E00A31" w:rsidRDefault="00C1698B" w:rsidP="00C1698B">
            <w:pPr>
              <w:snapToGrid w:val="0"/>
              <w:spacing w:before="60" w:after="60"/>
              <w:jc w:val="left"/>
              <w:rPr>
                <w:del w:id="4387" w:author="Jason Rhee" w:date="2023-06-27T19:44:00Z"/>
                <w:sz w:val="16"/>
                <w:szCs w:val="16"/>
                <w:lang w:val="en-GB"/>
              </w:rPr>
            </w:pPr>
            <w:del w:id="4388" w:author="Jason Rhee" w:date="2023-06-27T19:44:00Z">
              <w:r w:rsidRPr="00640ABA" w:rsidDel="00E00A31">
                <w:rPr>
                  <w:sz w:val="16"/>
                  <w:szCs w:val="16"/>
                  <w:lang w:val="en-GB"/>
                </w:rPr>
                <w:delText>The version number of the specification.</w:delText>
              </w:r>
            </w:del>
          </w:p>
        </w:tc>
        <w:tc>
          <w:tcPr>
            <w:tcW w:w="804" w:type="dxa"/>
          </w:tcPr>
          <w:p w14:paraId="04E98C1D" w14:textId="178AC480" w:rsidR="00C1698B" w:rsidRPr="002A5288" w:rsidDel="00E00A31" w:rsidRDefault="00C1698B" w:rsidP="00C1698B">
            <w:pPr>
              <w:snapToGrid w:val="0"/>
              <w:spacing w:before="60" w:after="60"/>
              <w:jc w:val="center"/>
              <w:rPr>
                <w:del w:id="4389" w:author="Jason Rhee" w:date="2023-06-27T19:44:00Z"/>
                <w:sz w:val="16"/>
                <w:szCs w:val="16"/>
                <w:lang w:val="en-GB"/>
              </w:rPr>
            </w:pPr>
            <w:del w:id="4390" w:author="Jason Rhee" w:date="2023-06-27T19:44:00Z">
              <w:r w:rsidDel="00E00A31">
                <w:rPr>
                  <w:sz w:val="16"/>
                  <w:szCs w:val="16"/>
                  <w:lang w:val="en-GB"/>
                </w:rPr>
                <w:delText>0..</w:delText>
              </w:r>
              <w:r w:rsidRPr="002A5288" w:rsidDel="00E00A31">
                <w:rPr>
                  <w:sz w:val="16"/>
                  <w:szCs w:val="16"/>
                  <w:lang w:val="en-GB"/>
                </w:rPr>
                <w:delText>1</w:delText>
              </w:r>
            </w:del>
          </w:p>
        </w:tc>
        <w:tc>
          <w:tcPr>
            <w:tcW w:w="2436" w:type="dxa"/>
          </w:tcPr>
          <w:p w14:paraId="0EB0E757" w14:textId="5E530CC8" w:rsidR="00C1698B" w:rsidRPr="002A5288" w:rsidDel="00E00A31" w:rsidRDefault="00C1698B" w:rsidP="00C1698B">
            <w:pPr>
              <w:snapToGrid w:val="0"/>
              <w:spacing w:before="60" w:after="60"/>
              <w:jc w:val="left"/>
              <w:rPr>
                <w:del w:id="4391" w:author="Jason Rhee" w:date="2023-06-27T19:44:00Z"/>
                <w:sz w:val="16"/>
                <w:szCs w:val="16"/>
                <w:lang w:val="en-GB"/>
              </w:rPr>
            </w:pPr>
            <w:del w:id="4392" w:author="Jason Rhee" w:date="2023-06-27T19:44:00Z">
              <w:r w:rsidRPr="002A5288" w:rsidDel="00E00A31">
                <w:rPr>
                  <w:sz w:val="16"/>
                  <w:szCs w:val="16"/>
                  <w:lang w:val="en-GB"/>
                </w:rPr>
                <w:delText>CharacterString</w:delText>
              </w:r>
            </w:del>
          </w:p>
        </w:tc>
        <w:tc>
          <w:tcPr>
            <w:tcW w:w="3060" w:type="dxa"/>
          </w:tcPr>
          <w:p w14:paraId="33A7ADED" w14:textId="331E33E4" w:rsidR="00C1698B" w:rsidRPr="002A5288" w:rsidDel="00E00A31" w:rsidRDefault="00C1698B" w:rsidP="00C1698B">
            <w:pPr>
              <w:snapToGrid w:val="0"/>
              <w:spacing w:before="60" w:after="60"/>
              <w:jc w:val="left"/>
              <w:rPr>
                <w:del w:id="4393" w:author="Jason Rhee" w:date="2023-06-27T19:44:00Z"/>
                <w:sz w:val="16"/>
                <w:szCs w:val="16"/>
                <w:lang w:val="en-GB"/>
              </w:rPr>
            </w:pPr>
          </w:p>
        </w:tc>
      </w:tr>
      <w:tr w:rsidR="00C1698B" w:rsidRPr="002A5288" w:rsidDel="00E00A31" w14:paraId="46EB15CF" w14:textId="0130DCDB" w:rsidTr="00C1698B">
        <w:trPr>
          <w:trHeight w:val="321"/>
          <w:del w:id="4394" w:author="Jason Rhee" w:date="2023-06-27T19:44:00Z"/>
        </w:trPr>
        <w:tc>
          <w:tcPr>
            <w:tcW w:w="1106" w:type="dxa"/>
          </w:tcPr>
          <w:p w14:paraId="15AE49D6" w14:textId="1E3AEAAF" w:rsidR="00C1698B" w:rsidRPr="002A5288" w:rsidDel="00E00A31" w:rsidRDefault="00C1698B" w:rsidP="00C1698B">
            <w:pPr>
              <w:snapToGrid w:val="0"/>
              <w:spacing w:before="60" w:after="60"/>
              <w:jc w:val="left"/>
              <w:rPr>
                <w:del w:id="4395" w:author="Jason Rhee" w:date="2023-06-27T19:44:00Z"/>
                <w:sz w:val="16"/>
                <w:szCs w:val="16"/>
                <w:lang w:val="en-GB"/>
              </w:rPr>
            </w:pPr>
            <w:del w:id="4396" w:author="Jason Rhee" w:date="2023-06-27T19:44:00Z">
              <w:r w:rsidRPr="002A5288" w:rsidDel="00E00A31">
                <w:rPr>
                  <w:sz w:val="16"/>
                  <w:szCs w:val="16"/>
                  <w:lang w:val="en-GB"/>
                </w:rPr>
                <w:delText>Attribute</w:delText>
              </w:r>
            </w:del>
          </w:p>
        </w:tc>
        <w:tc>
          <w:tcPr>
            <w:tcW w:w="3034" w:type="dxa"/>
          </w:tcPr>
          <w:p w14:paraId="5A535BD3" w14:textId="108715D9" w:rsidR="00C1698B" w:rsidRPr="002A5288" w:rsidDel="00E00A31" w:rsidRDefault="00C1698B" w:rsidP="00C1698B">
            <w:pPr>
              <w:snapToGrid w:val="0"/>
              <w:spacing w:before="60" w:after="60"/>
              <w:jc w:val="left"/>
              <w:rPr>
                <w:del w:id="4397" w:author="Jason Rhee" w:date="2023-06-27T19:44:00Z"/>
                <w:sz w:val="16"/>
                <w:szCs w:val="16"/>
                <w:lang w:val="en-GB"/>
              </w:rPr>
            </w:pPr>
            <w:del w:id="4398" w:author="Jason Rhee" w:date="2023-06-27T19:44:00Z">
              <w:r w:rsidRPr="002A5288" w:rsidDel="00E00A31">
                <w:rPr>
                  <w:sz w:val="16"/>
                  <w:szCs w:val="16"/>
                  <w:lang w:val="en-GB"/>
                </w:rPr>
                <w:delText>date</w:delText>
              </w:r>
            </w:del>
          </w:p>
        </w:tc>
        <w:tc>
          <w:tcPr>
            <w:tcW w:w="3420" w:type="dxa"/>
          </w:tcPr>
          <w:p w14:paraId="4AF699A0" w14:textId="7088CBBD" w:rsidR="00C1698B" w:rsidRPr="002A5288" w:rsidDel="00E00A31" w:rsidRDefault="00C1698B" w:rsidP="00C1698B">
            <w:pPr>
              <w:snapToGrid w:val="0"/>
              <w:spacing w:before="60" w:after="60"/>
              <w:jc w:val="left"/>
              <w:rPr>
                <w:del w:id="4399" w:author="Jason Rhee" w:date="2023-06-27T19:44:00Z"/>
                <w:sz w:val="16"/>
                <w:szCs w:val="16"/>
                <w:lang w:val="en-GB"/>
              </w:rPr>
            </w:pPr>
            <w:del w:id="4400" w:author="Jason Rhee" w:date="2023-06-27T19:44:00Z">
              <w:r w:rsidRPr="002A5288" w:rsidDel="00E00A31">
                <w:rPr>
                  <w:sz w:val="16"/>
                  <w:szCs w:val="16"/>
                  <w:lang w:val="en-GB"/>
                </w:rPr>
                <w:delText>The version date of the specification</w:delText>
              </w:r>
              <w:r w:rsidDel="00E00A31">
                <w:rPr>
                  <w:sz w:val="16"/>
                  <w:szCs w:val="16"/>
                  <w:lang w:val="en-GB"/>
                </w:rPr>
                <w:delText>.</w:delText>
              </w:r>
            </w:del>
          </w:p>
        </w:tc>
        <w:tc>
          <w:tcPr>
            <w:tcW w:w="804" w:type="dxa"/>
          </w:tcPr>
          <w:p w14:paraId="71705F25" w14:textId="4A07A74A" w:rsidR="00C1698B" w:rsidRPr="002A5288" w:rsidDel="00E00A31" w:rsidRDefault="00C1698B" w:rsidP="00C1698B">
            <w:pPr>
              <w:snapToGrid w:val="0"/>
              <w:spacing w:before="60" w:after="60"/>
              <w:jc w:val="center"/>
              <w:rPr>
                <w:del w:id="4401" w:author="Jason Rhee" w:date="2023-06-27T19:44:00Z"/>
                <w:sz w:val="16"/>
                <w:szCs w:val="16"/>
                <w:lang w:val="en-GB"/>
              </w:rPr>
            </w:pPr>
            <w:del w:id="4402" w:author="Jason Rhee" w:date="2023-06-27T19:44:00Z">
              <w:r w:rsidDel="00E00A31">
                <w:rPr>
                  <w:sz w:val="16"/>
                  <w:szCs w:val="16"/>
                  <w:lang w:val="en-GB"/>
                </w:rPr>
                <w:delText>0..</w:delText>
              </w:r>
              <w:r w:rsidRPr="002A5288" w:rsidDel="00E00A31">
                <w:rPr>
                  <w:sz w:val="16"/>
                  <w:szCs w:val="16"/>
                  <w:lang w:val="en-GB"/>
                </w:rPr>
                <w:delText>1</w:delText>
              </w:r>
            </w:del>
          </w:p>
        </w:tc>
        <w:tc>
          <w:tcPr>
            <w:tcW w:w="2436" w:type="dxa"/>
          </w:tcPr>
          <w:p w14:paraId="7EFF0E57" w14:textId="625CFC22" w:rsidR="00C1698B" w:rsidRPr="002A5288" w:rsidDel="00E00A31" w:rsidRDefault="00C1698B" w:rsidP="00C1698B">
            <w:pPr>
              <w:snapToGrid w:val="0"/>
              <w:spacing w:before="60" w:after="60"/>
              <w:jc w:val="left"/>
              <w:rPr>
                <w:del w:id="4403" w:author="Jason Rhee" w:date="2023-06-27T19:44:00Z"/>
                <w:sz w:val="16"/>
                <w:szCs w:val="16"/>
                <w:lang w:val="en-GB"/>
              </w:rPr>
            </w:pPr>
            <w:del w:id="4404" w:author="Jason Rhee" w:date="2023-06-27T19:44:00Z">
              <w:r w:rsidRPr="002A5288" w:rsidDel="00E00A31">
                <w:rPr>
                  <w:sz w:val="16"/>
                  <w:szCs w:val="16"/>
                  <w:lang w:val="en-GB"/>
                </w:rPr>
                <w:delText>Date</w:delText>
              </w:r>
            </w:del>
          </w:p>
        </w:tc>
        <w:tc>
          <w:tcPr>
            <w:tcW w:w="3060" w:type="dxa"/>
          </w:tcPr>
          <w:p w14:paraId="19D62235" w14:textId="244188FB" w:rsidR="00C1698B" w:rsidRPr="002A5288" w:rsidDel="00E00A31" w:rsidRDefault="00C1698B" w:rsidP="00C1698B">
            <w:pPr>
              <w:snapToGrid w:val="0"/>
              <w:spacing w:before="60" w:after="60"/>
              <w:jc w:val="left"/>
              <w:rPr>
                <w:del w:id="4405" w:author="Jason Rhee" w:date="2023-06-27T19:44:00Z"/>
                <w:sz w:val="16"/>
                <w:szCs w:val="16"/>
                <w:lang w:val="en-GB"/>
              </w:rPr>
            </w:pPr>
          </w:p>
        </w:tc>
      </w:tr>
    </w:tbl>
    <w:p w14:paraId="43B075C6" w14:textId="1203431A" w:rsidR="00C1698B" w:rsidRDefault="008821E8" w:rsidP="002721B0">
      <w:pPr>
        <w:pStyle w:val="Heading3"/>
        <w:rPr>
          <w:ins w:id="4406" w:author="Jason Rhee" w:date="2023-02-23T13:51:00Z"/>
        </w:rPr>
      </w:pPr>
      <w:ins w:id="4407" w:author="Jason Rhee" w:date="2023-02-23T13:50:00Z">
        <w:r>
          <w:t>S</w:t>
        </w:r>
      </w:ins>
      <w:ins w:id="4408" w:author="Jason Rhee" w:date="2023-02-23T13:51:00Z">
        <w:r>
          <w:t>100_ResourcePurpose</w:t>
        </w:r>
      </w:ins>
    </w:p>
    <w:p w14:paraId="1D03F672" w14:textId="349369DB" w:rsidR="008821E8" w:rsidRDefault="00A12008" w:rsidP="008821E8">
      <w:pPr>
        <w:rPr>
          <w:ins w:id="4409" w:author="Jason Rhee" w:date="2023-02-23T16:08:00Z"/>
        </w:rPr>
      </w:pPr>
      <w:ins w:id="4410" w:author="Jason Rhee" w:date="2023-02-23T19:52:00Z">
        <w:r>
          <w:rPr>
            <w:lang w:val="en-GB" w:eastAsia="ja-JP"/>
          </w:rPr>
          <w:t xml:space="preserve">S-129 uses </w:t>
        </w:r>
      </w:ins>
      <w:ins w:id="4411" w:author="Jason Rhee" w:date="2023-02-23T13:52:00Z">
        <w:r w:rsidR="008821E8" w:rsidRPr="002237E0">
          <w:t>S100_</w:t>
        </w:r>
        <w:r w:rsidR="008821E8">
          <w:t xml:space="preserve">ResourcePurpose </w:t>
        </w:r>
      </w:ins>
      <w:ins w:id="4412" w:author="Jason Rhee" w:date="2023-02-23T20:01:00Z">
        <w:r w:rsidR="00C60894">
          <w:t>enumeration as detailed</w:t>
        </w:r>
      </w:ins>
      <w:ins w:id="4413" w:author="Jason Rhee" w:date="2023-02-23T13:52:00Z">
        <w:r w:rsidR="008821E8">
          <w:t xml:space="preserve"> in </w:t>
        </w:r>
        <w:r w:rsidR="008821E8" w:rsidRPr="0068149B">
          <w:rPr>
            <w:highlight w:val="yellow"/>
            <w:rPrChange w:id="4414" w:author="Perryman, Lindsay" w:date="2023-03-02T17:07:00Z">
              <w:rPr/>
            </w:rPrChange>
          </w:rPr>
          <w:t>S-100 Part 17, Clause 17-4.5</w:t>
        </w:r>
      </w:ins>
      <w:ins w:id="4415" w:author="Jason Rhee" w:date="2023-02-23T19:52:00Z">
        <w:r>
          <w:t>, without modification.</w:t>
        </w:r>
      </w:ins>
    </w:p>
    <w:p w14:paraId="47AA1D24" w14:textId="77777777" w:rsidR="008D28FB" w:rsidRPr="008821E8" w:rsidRDefault="008D28FB" w:rsidP="008821E8">
      <w:pPr>
        <w:rPr>
          <w:lang w:val="en-GB" w:eastAsia="ja-JP"/>
        </w:rPr>
      </w:pPr>
    </w:p>
    <w:p w14:paraId="63A30305" w14:textId="5F6DD80D" w:rsidR="00C1698B" w:rsidRDefault="00C1698B" w:rsidP="00B11B94">
      <w:pPr>
        <w:pStyle w:val="Heading2"/>
        <w:rPr>
          <w:ins w:id="4416" w:author="Jason Rhee" w:date="2023-02-23T19:57:00Z"/>
        </w:rPr>
      </w:pPr>
      <w:bookmarkStart w:id="4417" w:name="_Toc512925151"/>
      <w:bookmarkStart w:id="4418" w:name="_Toc127463874"/>
      <w:bookmarkStart w:id="4419" w:name="_Toc128125500"/>
      <w:bookmarkStart w:id="4420" w:name="_Toc141176282"/>
      <w:bookmarkStart w:id="4421" w:name="_Toc141176446"/>
      <w:bookmarkStart w:id="4422" w:name="_Toc141177077"/>
      <w:bookmarkStart w:id="4423" w:name="_Toc150177953"/>
      <w:r w:rsidRPr="007C307C">
        <w:t>S100_Catalogue</w:t>
      </w:r>
      <w:ins w:id="4424" w:author="Jason Rhee" w:date="2023-02-23T13:47:00Z">
        <w:r w:rsidR="0092489E">
          <w:t>Discovery</w:t>
        </w:r>
      </w:ins>
      <w:r>
        <w:t>Metadata</w:t>
      </w:r>
      <w:bookmarkEnd w:id="4417"/>
      <w:bookmarkEnd w:id="4418"/>
      <w:bookmarkEnd w:id="4419"/>
      <w:bookmarkEnd w:id="4420"/>
      <w:bookmarkEnd w:id="4421"/>
      <w:bookmarkEnd w:id="4422"/>
      <w:bookmarkEnd w:id="4423"/>
    </w:p>
    <w:p w14:paraId="14064829" w14:textId="414B7555" w:rsidR="00EF0673" w:rsidRPr="007C307C" w:rsidRDefault="00EF0673" w:rsidP="00EF0673">
      <w:ins w:id="4425" w:author="Jason Rhee" w:date="2023-02-23T19:57: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ins>
      <w:ins w:id="4426" w:author="Jason Rhee" w:date="2023-02-23T19:58:00Z">
        <w:r>
          <w:rPr>
            <w:lang w:val="en-GB"/>
          </w:rPr>
          <w:t>_</w:t>
        </w:r>
      </w:ins>
      <w:proofErr w:type="spellStart"/>
      <w:ins w:id="4427" w:author="Jason Rhee" w:date="2023-02-23T19:57:00Z">
        <w:r w:rsidRPr="007C307C">
          <w:t>Catalogue</w:t>
        </w:r>
        <w:r>
          <w:t>DiscoveryMetadata</w:t>
        </w:r>
        <w:proofErr w:type="spellEnd"/>
        <w:r>
          <w:rPr>
            <w:lang w:val="en-GB"/>
          </w:rPr>
          <w:t xml:space="preserve">, as detailed in </w:t>
        </w:r>
        <w:r w:rsidRPr="0068149B">
          <w:rPr>
            <w:highlight w:val="yellow"/>
            <w:lang w:val="en-GB"/>
            <w:rPrChange w:id="4428" w:author="Perryman, Lindsay" w:date="2023-03-02T17:07:00Z">
              <w:rPr>
                <w:lang w:val="en-GB"/>
              </w:rPr>
            </w:rPrChange>
          </w:rPr>
          <w:t>S-100 Part 17, Clause 17-4.</w:t>
        </w:r>
        <w:r>
          <w:rPr>
            <w:lang w:val="en-GB"/>
          </w:rPr>
          <w:t xml:space="preserve">5, with </w:t>
        </w:r>
        <w:r w:rsidRPr="00DA3CC9">
          <w:rPr>
            <w:lang w:val="en-GB"/>
          </w:rPr>
          <w:t xml:space="preserve">certain attributes and roles </w:t>
        </w:r>
        <w:del w:id="4429" w:author="Perryman, Lindsay" w:date="2023-03-02T17:07:00Z">
          <w:r w:rsidDel="0068149B">
            <w:rPr>
              <w:lang w:val="en-GB"/>
            </w:rPr>
            <w:delText>restrcied</w:delText>
          </w:r>
        </w:del>
      </w:ins>
      <w:ins w:id="4430" w:author="Perryman, Lindsay" w:date="2023-03-02T17:07:00Z">
        <w:r w:rsidR="0068149B">
          <w:rPr>
            <w:lang w:val="en-GB"/>
          </w:rPr>
          <w:t>restricted</w:t>
        </w:r>
      </w:ins>
      <w:ins w:id="4431" w:author="Jason Rhee" w:date="2023-02-23T19:57:00Z">
        <w:r>
          <w:rPr>
            <w:lang w:val="en-GB"/>
          </w:rPr>
          <w:t xml:space="preserve">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0148EB">
        <w:trPr>
          <w:cantSplit/>
          <w:trHeight w:val="198"/>
        </w:trPr>
        <w:tc>
          <w:tcPr>
            <w:tcW w:w="1163" w:type="dxa"/>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12F8B6E" w:rsidR="00C1698B" w:rsidRPr="00B551FD" w:rsidRDefault="00211F93" w:rsidP="00C1698B">
            <w:pPr>
              <w:snapToGrid w:val="0"/>
              <w:spacing w:before="60" w:after="60"/>
              <w:jc w:val="left"/>
              <w:rPr>
                <w:sz w:val="16"/>
                <w:szCs w:val="16"/>
                <w:lang w:val="en-GB"/>
              </w:rPr>
            </w:pPr>
            <w:ins w:id="4432" w:author="Jason Rhee" w:date="2023-02-23T13:54:00Z">
              <w:r w:rsidRPr="00235B71">
                <w:rPr>
                  <w:sz w:val="16"/>
                  <w:szCs w:val="16"/>
                  <w:lang w:val="en-GB"/>
                </w:rPr>
                <w:t>S100_CatalogueDiscoveryMetadata</w:t>
              </w:r>
            </w:ins>
            <w:del w:id="4433" w:author="Jason Rhee" w:date="2023-02-23T13:54:00Z">
              <w:r w:rsidR="00C1698B" w:rsidRPr="00B551FD" w:rsidDel="00211F93">
                <w:rPr>
                  <w:sz w:val="16"/>
                  <w:szCs w:val="16"/>
                  <w:lang w:val="en-GB"/>
                </w:rPr>
                <w:delText>S100_Catalogue</w:delText>
              </w:r>
            </w:del>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60032B88" w:rsidR="00C1698B" w:rsidRPr="00B551FD" w:rsidRDefault="0086079B" w:rsidP="00C1698B">
            <w:pPr>
              <w:snapToGrid w:val="0"/>
              <w:spacing w:before="60" w:after="60"/>
              <w:jc w:val="left"/>
              <w:rPr>
                <w:sz w:val="16"/>
                <w:szCs w:val="16"/>
                <w:lang w:val="en-GB"/>
              </w:rPr>
            </w:pPr>
            <w:proofErr w:type="spellStart"/>
            <w:ins w:id="4434" w:author="Jason Rhee" w:date="2023-02-23T13:54:00Z">
              <w:r w:rsidRPr="003A450C">
                <w:rPr>
                  <w:sz w:val="16"/>
                  <w:szCs w:val="16"/>
                  <w:lang w:val="en-GB"/>
                </w:rPr>
                <w:t>file</w:t>
              </w:r>
              <w:r>
                <w:rPr>
                  <w:sz w:val="16"/>
                  <w:szCs w:val="16"/>
                  <w:lang w:val="en-GB"/>
                </w:rPr>
                <w:t>N</w:t>
              </w:r>
              <w:r w:rsidRPr="003A450C">
                <w:rPr>
                  <w:sz w:val="16"/>
                  <w:szCs w:val="16"/>
                  <w:lang w:val="en-GB"/>
                </w:rPr>
                <w:t>ame</w:t>
              </w:r>
            </w:ins>
            <w:proofErr w:type="spellEnd"/>
            <w:del w:id="4435" w:author="Jason Rhee" w:date="2023-02-23T13:54:00Z">
              <w:r w:rsidR="00C1698B" w:rsidDel="0086079B">
                <w:rPr>
                  <w:sz w:val="16"/>
                  <w:szCs w:val="16"/>
                  <w:lang w:val="en-GB"/>
                </w:rPr>
                <w:delText>file</w:delText>
              </w:r>
              <w:r w:rsidR="00C1698B" w:rsidRPr="00B551FD" w:rsidDel="0086079B">
                <w:rPr>
                  <w:sz w:val="16"/>
                  <w:szCs w:val="16"/>
                  <w:lang w:val="en-GB"/>
                </w:rPr>
                <w:delText>name</w:delText>
              </w:r>
            </w:del>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77777777" w:rsidR="00C1698B" w:rsidRPr="00B551FD" w:rsidRDefault="00C1698B" w:rsidP="00C1698B">
            <w:pPr>
              <w:snapToGrid w:val="0"/>
              <w:spacing w:before="60" w:after="60"/>
              <w:jc w:val="center"/>
              <w:rPr>
                <w:sz w:val="16"/>
                <w:szCs w:val="16"/>
                <w:lang w:val="en-GB"/>
              </w:rPr>
            </w:pPr>
            <w:r>
              <w:rPr>
                <w:sz w:val="16"/>
                <w:szCs w:val="16"/>
                <w:lang w:val="en-GB"/>
              </w:rPr>
              <w:t>1</w:t>
            </w:r>
            <w:del w:id="4436" w:author="Jason Rhee" w:date="2023-02-23T13:54:00Z">
              <w:r w:rsidDel="001E0923">
                <w:rPr>
                  <w:sz w:val="16"/>
                  <w:szCs w:val="16"/>
                  <w:lang w:val="en-GB"/>
                </w:rPr>
                <w:delText>..*</w:delText>
              </w:r>
            </w:del>
          </w:p>
        </w:tc>
        <w:tc>
          <w:tcPr>
            <w:tcW w:w="2436" w:type="dxa"/>
          </w:tcPr>
          <w:p w14:paraId="56F4578A" w14:textId="62B60434" w:rsidR="00C1698B" w:rsidRPr="00B551FD" w:rsidRDefault="00C1698B" w:rsidP="00C1698B">
            <w:pPr>
              <w:snapToGrid w:val="0"/>
              <w:spacing w:before="60" w:after="60"/>
              <w:jc w:val="left"/>
              <w:rPr>
                <w:sz w:val="16"/>
                <w:szCs w:val="16"/>
                <w:lang w:val="en-GB"/>
              </w:rPr>
            </w:pPr>
            <w:del w:id="4437" w:author="Jason Rhee" w:date="2023-02-23T13:55:00Z">
              <w:r w:rsidRPr="00B551FD" w:rsidDel="00224CAB">
                <w:rPr>
                  <w:sz w:val="16"/>
                  <w:szCs w:val="16"/>
                  <w:lang w:val="en-GB"/>
                </w:rPr>
                <w:delText>CharacterString</w:delText>
              </w:r>
            </w:del>
            <w:ins w:id="4438" w:author="Jason Rhee" w:date="2023-02-23T13:55:00Z">
              <w:r w:rsidR="00224CAB">
                <w:rPr>
                  <w:sz w:val="16"/>
                  <w:szCs w:val="16"/>
                  <w:lang w:val="en-GB"/>
                </w:rPr>
                <w:t>URI</w:t>
              </w:r>
            </w:ins>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1698B" w:rsidRPr="00B551FD" w:rsidDel="00627784" w14:paraId="2F03D527" w14:textId="4357CA8F" w:rsidTr="000148EB">
        <w:trPr>
          <w:cantSplit/>
          <w:trHeight w:val="198"/>
          <w:del w:id="4439" w:author="Jason Rhee" w:date="2023-02-23T13:55:00Z"/>
        </w:trPr>
        <w:tc>
          <w:tcPr>
            <w:tcW w:w="1163" w:type="dxa"/>
          </w:tcPr>
          <w:p w14:paraId="4ECFFA49" w14:textId="464E2C31" w:rsidR="00C1698B" w:rsidRPr="00B551FD" w:rsidDel="00627784" w:rsidRDefault="00C1698B" w:rsidP="00C1698B">
            <w:pPr>
              <w:snapToGrid w:val="0"/>
              <w:spacing w:before="60" w:after="60"/>
              <w:jc w:val="left"/>
              <w:rPr>
                <w:del w:id="4440" w:author="Jason Rhee" w:date="2023-02-23T13:55:00Z"/>
                <w:sz w:val="16"/>
                <w:szCs w:val="16"/>
                <w:lang w:val="en-GB"/>
              </w:rPr>
            </w:pPr>
            <w:del w:id="4441" w:author="Jason Rhee" w:date="2023-02-23T13:55:00Z">
              <w:r w:rsidDel="00627784">
                <w:rPr>
                  <w:sz w:val="16"/>
                  <w:szCs w:val="16"/>
                  <w:lang w:val="en-GB"/>
                </w:rPr>
                <w:delText>Attribute</w:delText>
              </w:r>
            </w:del>
          </w:p>
        </w:tc>
        <w:tc>
          <w:tcPr>
            <w:tcW w:w="2977" w:type="dxa"/>
          </w:tcPr>
          <w:p w14:paraId="1BC1947E" w14:textId="2CDD526D" w:rsidR="00C1698B" w:rsidRPr="00B551FD" w:rsidDel="00627784" w:rsidRDefault="00C1698B" w:rsidP="00C1698B">
            <w:pPr>
              <w:snapToGrid w:val="0"/>
              <w:spacing w:before="60" w:after="60"/>
              <w:jc w:val="left"/>
              <w:rPr>
                <w:del w:id="4442" w:author="Jason Rhee" w:date="2023-02-23T13:55:00Z"/>
                <w:sz w:val="16"/>
                <w:szCs w:val="16"/>
                <w:lang w:val="en-GB"/>
              </w:rPr>
            </w:pPr>
            <w:del w:id="4443" w:author="Jason Rhee" w:date="2023-02-23T13:55:00Z">
              <w:r w:rsidDel="00627784">
                <w:rPr>
                  <w:sz w:val="16"/>
                  <w:szCs w:val="16"/>
                  <w:lang w:val="en-GB"/>
                </w:rPr>
                <w:delText>fileLocation</w:delText>
              </w:r>
            </w:del>
          </w:p>
        </w:tc>
        <w:tc>
          <w:tcPr>
            <w:tcW w:w="3420" w:type="dxa"/>
          </w:tcPr>
          <w:p w14:paraId="6C6A74AC" w14:textId="158B602D" w:rsidR="00C1698B" w:rsidRPr="00B551FD" w:rsidDel="00627784" w:rsidRDefault="00C1698B" w:rsidP="00C1698B">
            <w:pPr>
              <w:snapToGrid w:val="0"/>
              <w:spacing w:before="60" w:after="60"/>
              <w:jc w:val="left"/>
              <w:rPr>
                <w:del w:id="4444" w:author="Jason Rhee" w:date="2023-02-23T13:55:00Z"/>
                <w:sz w:val="16"/>
                <w:szCs w:val="16"/>
                <w:lang w:val="en-GB"/>
              </w:rPr>
            </w:pPr>
            <w:del w:id="4445" w:author="Jason Rhee" w:date="2023-02-23T13:55:00Z">
              <w:r w:rsidDel="00627784">
                <w:rPr>
                  <w:sz w:val="16"/>
                  <w:szCs w:val="16"/>
                  <w:lang w:val="en-GB"/>
                </w:rPr>
                <w:delText>Full location from the exchange set root director</w:delText>
              </w:r>
            </w:del>
          </w:p>
        </w:tc>
        <w:tc>
          <w:tcPr>
            <w:tcW w:w="804" w:type="dxa"/>
          </w:tcPr>
          <w:p w14:paraId="4B0ACE97" w14:textId="440BE06E" w:rsidR="00C1698B" w:rsidDel="00627784" w:rsidRDefault="00C1698B" w:rsidP="00C1698B">
            <w:pPr>
              <w:snapToGrid w:val="0"/>
              <w:spacing w:before="60" w:after="60"/>
              <w:jc w:val="center"/>
              <w:rPr>
                <w:del w:id="4446" w:author="Jason Rhee" w:date="2023-02-23T13:55:00Z"/>
                <w:sz w:val="16"/>
                <w:szCs w:val="16"/>
                <w:lang w:val="en-GB"/>
              </w:rPr>
            </w:pPr>
            <w:del w:id="4447" w:author="Jason Rhee" w:date="2023-02-23T13:55:00Z">
              <w:r w:rsidDel="00627784">
                <w:rPr>
                  <w:sz w:val="16"/>
                  <w:szCs w:val="16"/>
                  <w:lang w:val="en-GB"/>
                </w:rPr>
                <w:delText>1..*</w:delText>
              </w:r>
            </w:del>
          </w:p>
        </w:tc>
        <w:tc>
          <w:tcPr>
            <w:tcW w:w="2436" w:type="dxa"/>
          </w:tcPr>
          <w:p w14:paraId="78A4441A" w14:textId="1EA627DB" w:rsidR="00C1698B" w:rsidRPr="00B551FD" w:rsidDel="00627784" w:rsidRDefault="00C1698B" w:rsidP="00C1698B">
            <w:pPr>
              <w:snapToGrid w:val="0"/>
              <w:spacing w:before="60" w:after="60"/>
              <w:jc w:val="left"/>
              <w:rPr>
                <w:del w:id="4448" w:author="Jason Rhee" w:date="2023-02-23T13:55:00Z"/>
                <w:sz w:val="16"/>
                <w:szCs w:val="16"/>
                <w:lang w:val="en-GB"/>
              </w:rPr>
            </w:pPr>
            <w:del w:id="4449" w:author="Jason Rhee" w:date="2023-02-23T13:55:00Z">
              <w:r w:rsidDel="00627784">
                <w:rPr>
                  <w:sz w:val="16"/>
                  <w:szCs w:val="16"/>
                  <w:lang w:val="en-GB"/>
                </w:rPr>
                <w:delText>CharacterString</w:delText>
              </w:r>
            </w:del>
          </w:p>
        </w:tc>
        <w:tc>
          <w:tcPr>
            <w:tcW w:w="3060" w:type="dxa"/>
          </w:tcPr>
          <w:p w14:paraId="50D5A410" w14:textId="20F07225" w:rsidR="00C1698B" w:rsidDel="00627784" w:rsidRDefault="00C1698B" w:rsidP="0025515F">
            <w:pPr>
              <w:snapToGrid w:val="0"/>
              <w:spacing w:before="60" w:after="60"/>
              <w:jc w:val="left"/>
              <w:rPr>
                <w:del w:id="4450" w:author="Jason Rhee" w:date="2023-02-23T13:55:00Z"/>
                <w:sz w:val="16"/>
                <w:szCs w:val="16"/>
                <w:lang w:val="en-GB"/>
              </w:rPr>
            </w:pPr>
            <w:del w:id="4451" w:author="Jason Rhee" w:date="2023-02-23T13:55:00Z">
              <w:r w:rsidDel="00627784">
                <w:rPr>
                  <w:sz w:val="16"/>
                  <w:szCs w:val="16"/>
                  <w:lang w:val="en-GB"/>
                </w:rPr>
                <w:delText>Path relative to the root directory of the exchange set. The location of the file after the exchange set is unpacked into directory &lt;EXCH_ROOT&gt; will be &lt;EXCH_ROOT&gt;/&lt;filePath&gt;/&lt;filename&gt;</w:delText>
              </w:r>
            </w:del>
          </w:p>
        </w:tc>
      </w:tr>
      <w:tr w:rsidR="00C0723F" w:rsidRPr="00B551FD" w:rsidDel="00627784" w14:paraId="7D526B6F" w14:textId="77777777" w:rsidTr="000148EB">
        <w:trPr>
          <w:cantSplit/>
          <w:trHeight w:val="198"/>
          <w:ins w:id="4452" w:author="Jason Rhee" w:date="2023-02-23T13:55:00Z"/>
        </w:trPr>
        <w:tc>
          <w:tcPr>
            <w:tcW w:w="1163" w:type="dxa"/>
          </w:tcPr>
          <w:p w14:paraId="74D41ED9" w14:textId="024ED0C4" w:rsidR="00C0723F" w:rsidDel="00627784" w:rsidRDefault="00C0723F" w:rsidP="00C0723F">
            <w:pPr>
              <w:snapToGrid w:val="0"/>
              <w:spacing w:before="60" w:after="60"/>
              <w:jc w:val="left"/>
              <w:rPr>
                <w:ins w:id="4453" w:author="Jason Rhee" w:date="2023-02-23T13:55:00Z"/>
                <w:sz w:val="16"/>
                <w:szCs w:val="16"/>
                <w:lang w:val="en-GB"/>
              </w:rPr>
            </w:pPr>
            <w:ins w:id="4454" w:author="Jason Rhee" w:date="2023-02-23T13:56:00Z">
              <w:r w:rsidRPr="003A450C">
                <w:rPr>
                  <w:sz w:val="16"/>
                  <w:szCs w:val="16"/>
                  <w:lang w:val="en-GB"/>
                </w:rPr>
                <w:t>Attribute</w:t>
              </w:r>
            </w:ins>
          </w:p>
        </w:tc>
        <w:tc>
          <w:tcPr>
            <w:tcW w:w="2977" w:type="dxa"/>
          </w:tcPr>
          <w:p w14:paraId="08B057DB" w14:textId="24AB927F" w:rsidR="00C0723F" w:rsidDel="00627784" w:rsidRDefault="00C0723F" w:rsidP="00C0723F">
            <w:pPr>
              <w:snapToGrid w:val="0"/>
              <w:spacing w:before="60" w:after="60"/>
              <w:jc w:val="left"/>
              <w:rPr>
                <w:ins w:id="4455" w:author="Jason Rhee" w:date="2023-02-23T13:55:00Z"/>
                <w:sz w:val="16"/>
                <w:szCs w:val="16"/>
                <w:lang w:val="en-GB"/>
              </w:rPr>
            </w:pPr>
            <w:ins w:id="4456" w:author="Jason Rhee" w:date="2023-02-23T13:56:00Z">
              <w:r w:rsidRPr="003A450C">
                <w:rPr>
                  <w:sz w:val="16"/>
                  <w:szCs w:val="16"/>
                  <w:lang w:val="en-GB"/>
                </w:rPr>
                <w:t>purpose</w:t>
              </w:r>
            </w:ins>
          </w:p>
        </w:tc>
        <w:tc>
          <w:tcPr>
            <w:tcW w:w="3420" w:type="dxa"/>
          </w:tcPr>
          <w:p w14:paraId="70272B1F" w14:textId="651FDAD1" w:rsidR="00C0723F" w:rsidDel="00627784" w:rsidRDefault="00C0723F" w:rsidP="00C0723F">
            <w:pPr>
              <w:snapToGrid w:val="0"/>
              <w:spacing w:before="60" w:after="60"/>
              <w:jc w:val="left"/>
              <w:rPr>
                <w:ins w:id="4457" w:author="Jason Rhee" w:date="2023-02-23T13:55:00Z"/>
                <w:sz w:val="16"/>
                <w:szCs w:val="16"/>
                <w:lang w:val="en-GB"/>
              </w:rPr>
            </w:pPr>
            <w:ins w:id="4458" w:author="Jason Rhee" w:date="2023-02-23T13:56:00Z">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ins>
          </w:p>
        </w:tc>
        <w:tc>
          <w:tcPr>
            <w:tcW w:w="804" w:type="dxa"/>
          </w:tcPr>
          <w:p w14:paraId="29AE37CE" w14:textId="121A7C1D" w:rsidR="00C0723F" w:rsidDel="00627784" w:rsidRDefault="00C0723F" w:rsidP="00C0723F">
            <w:pPr>
              <w:snapToGrid w:val="0"/>
              <w:spacing w:before="60" w:after="60"/>
              <w:jc w:val="center"/>
              <w:rPr>
                <w:ins w:id="4459" w:author="Jason Rhee" w:date="2023-02-23T13:55:00Z"/>
                <w:sz w:val="16"/>
                <w:szCs w:val="16"/>
                <w:lang w:val="en-GB"/>
              </w:rPr>
            </w:pPr>
            <w:ins w:id="4460" w:author="Jason Rhee" w:date="2023-02-23T13:56:00Z">
              <w:r w:rsidRPr="003A450C">
                <w:rPr>
                  <w:sz w:val="16"/>
                  <w:szCs w:val="16"/>
                  <w:lang w:val="en-GB"/>
                </w:rPr>
                <w:t>0..1</w:t>
              </w:r>
            </w:ins>
          </w:p>
        </w:tc>
        <w:tc>
          <w:tcPr>
            <w:tcW w:w="2436" w:type="dxa"/>
          </w:tcPr>
          <w:p w14:paraId="1D182580" w14:textId="77777777" w:rsidR="00C0723F" w:rsidRPr="003A450C" w:rsidRDefault="00C0723F" w:rsidP="00C0723F">
            <w:pPr>
              <w:snapToGrid w:val="0"/>
              <w:spacing w:before="60" w:after="60"/>
              <w:jc w:val="left"/>
              <w:rPr>
                <w:ins w:id="4461" w:author="Jason Rhee" w:date="2023-02-23T13:56:00Z"/>
                <w:sz w:val="16"/>
                <w:szCs w:val="16"/>
                <w:lang w:val="en-GB"/>
              </w:rPr>
            </w:pPr>
            <w:ins w:id="4462" w:author="Jason Rhee" w:date="2023-02-23T13:56:00Z">
              <w:r>
                <w:rPr>
                  <w:sz w:val="16"/>
                  <w:szCs w:val="16"/>
                  <w:lang w:val="en-GB"/>
                </w:rPr>
                <w:t>S100_Purpose</w:t>
              </w:r>
            </w:ins>
          </w:p>
          <w:p w14:paraId="1B9F90E9" w14:textId="4263657C" w:rsidR="00C0723F" w:rsidDel="00627784" w:rsidRDefault="00C0723F" w:rsidP="00C0723F">
            <w:pPr>
              <w:snapToGrid w:val="0"/>
              <w:spacing w:before="60" w:after="60"/>
              <w:jc w:val="left"/>
              <w:rPr>
                <w:ins w:id="4463" w:author="Jason Rhee" w:date="2023-02-23T13:55:00Z"/>
                <w:sz w:val="16"/>
                <w:szCs w:val="16"/>
                <w:lang w:val="en-GB"/>
              </w:rPr>
            </w:pPr>
            <w:ins w:id="4464" w:author="Jason Rhee" w:date="2023-02-23T13:56:00Z">
              <w:r>
                <w:rPr>
                  <w:sz w:val="16"/>
                  <w:szCs w:val="16"/>
                  <w:lang w:val="en-GB"/>
                </w:rPr>
                <w:t>(</w:t>
              </w:r>
              <w:proofErr w:type="spellStart"/>
              <w:r>
                <w:rPr>
                  <w:sz w:val="16"/>
                  <w:szCs w:val="16"/>
                  <w:lang w:val="en-GB"/>
                </w:rPr>
                <w:t>codelist</w:t>
              </w:r>
              <w:proofErr w:type="spellEnd"/>
              <w:r>
                <w:rPr>
                  <w:sz w:val="16"/>
                  <w:szCs w:val="16"/>
                  <w:lang w:val="en-GB"/>
                </w:rPr>
                <w:t>)</w:t>
              </w:r>
            </w:ins>
          </w:p>
        </w:tc>
        <w:tc>
          <w:tcPr>
            <w:tcW w:w="3060" w:type="dxa"/>
          </w:tcPr>
          <w:p w14:paraId="34F0C25C" w14:textId="77777777" w:rsidR="00C0723F" w:rsidRDefault="00C0723F" w:rsidP="00C0723F">
            <w:pPr>
              <w:spacing w:before="0" w:after="0"/>
              <w:jc w:val="left"/>
              <w:rPr>
                <w:ins w:id="4465" w:author="Jason Rhee" w:date="2023-02-23T13:56:00Z"/>
                <w:rFonts w:cs="Arial"/>
                <w:sz w:val="16"/>
                <w:szCs w:val="16"/>
              </w:rPr>
            </w:pPr>
            <w:ins w:id="4466" w:author="Jason Rhee" w:date="2023-02-23T13:56:00Z">
              <w:r>
                <w:rPr>
                  <w:rFonts w:cs="Arial"/>
                  <w:sz w:val="16"/>
                  <w:szCs w:val="16"/>
                </w:rPr>
                <w:t>The values must be one of the following:</w:t>
              </w:r>
            </w:ins>
          </w:p>
          <w:p w14:paraId="135D0942" w14:textId="77777777" w:rsidR="00C0723F" w:rsidRPr="003A450C" w:rsidRDefault="00C0723F" w:rsidP="00C0723F">
            <w:pPr>
              <w:spacing w:before="0" w:after="0"/>
              <w:jc w:val="left"/>
              <w:rPr>
                <w:ins w:id="4467" w:author="Jason Rhee" w:date="2023-02-23T13:56:00Z"/>
                <w:rFonts w:cs="Arial"/>
                <w:sz w:val="16"/>
                <w:szCs w:val="16"/>
              </w:rPr>
            </w:pPr>
            <w:proofErr w:type="gramStart"/>
            <w:ins w:id="4468" w:author="Jason Rhee" w:date="2023-02-23T13:56:00Z">
              <w:r w:rsidRPr="00AC25A3">
                <w:rPr>
                  <w:rFonts w:cs="Arial"/>
                  <w:i/>
                  <w:sz w:val="16"/>
                  <w:szCs w:val="16"/>
                </w:rPr>
                <w:t>2</w:t>
              </w:r>
              <w:r w:rsidRPr="003A450C">
                <w:rPr>
                  <w:rFonts w:cs="Arial"/>
                  <w:sz w:val="16"/>
                  <w:szCs w:val="16"/>
                </w:rPr>
                <w:t xml:space="preserve"> </w:t>
              </w:r>
              <w:r>
                <w:rPr>
                  <w:rFonts w:cs="Arial"/>
                  <w:sz w:val="16"/>
                  <w:szCs w:val="16"/>
                </w:rPr>
                <w:t xml:space="preserve"> new</w:t>
              </w:r>
              <w:proofErr w:type="gramEnd"/>
              <w:r>
                <w:rPr>
                  <w:rFonts w:cs="Arial"/>
                  <w:sz w:val="16"/>
                  <w:szCs w:val="16"/>
                </w:rPr>
                <w:t xml:space="preserve"> edition</w:t>
              </w:r>
            </w:ins>
          </w:p>
          <w:p w14:paraId="7338E78A" w14:textId="77777777" w:rsidR="00C0723F" w:rsidRDefault="00C0723F" w:rsidP="00C0723F">
            <w:pPr>
              <w:snapToGrid w:val="0"/>
              <w:spacing w:before="0" w:after="0"/>
              <w:jc w:val="left"/>
              <w:rPr>
                <w:ins w:id="4469" w:author="Jason Rhee" w:date="2023-02-23T13:56:00Z"/>
                <w:sz w:val="16"/>
                <w:szCs w:val="16"/>
                <w:lang w:val="en-GB"/>
              </w:rPr>
            </w:pPr>
            <w:proofErr w:type="gramStart"/>
            <w:ins w:id="4470" w:author="Jason Rhee" w:date="2023-02-23T13:56:00Z">
              <w:r w:rsidRPr="00AC25A3">
                <w:rPr>
                  <w:rFonts w:cs="Arial"/>
                  <w:i/>
                  <w:sz w:val="16"/>
                  <w:szCs w:val="16"/>
                </w:rPr>
                <w:t>5</w:t>
              </w:r>
              <w:r w:rsidRPr="003A450C">
                <w:rPr>
                  <w:rFonts w:cs="Arial"/>
                  <w:sz w:val="16"/>
                  <w:szCs w:val="16"/>
                </w:rPr>
                <w:t xml:space="preserve"> </w:t>
              </w:r>
              <w:r>
                <w:rPr>
                  <w:rFonts w:cs="Arial"/>
                  <w:sz w:val="16"/>
                  <w:szCs w:val="16"/>
                </w:rPr>
                <w:t xml:space="preserve"> cancellation</w:t>
              </w:r>
              <w:proofErr w:type="gramEnd"/>
            </w:ins>
          </w:p>
          <w:p w14:paraId="53870187" w14:textId="69178CAC" w:rsidR="00C0723F" w:rsidDel="00627784" w:rsidRDefault="00C0723F" w:rsidP="00C0723F">
            <w:pPr>
              <w:snapToGrid w:val="0"/>
              <w:spacing w:before="60" w:after="60"/>
              <w:jc w:val="left"/>
              <w:rPr>
                <w:ins w:id="4471" w:author="Jason Rhee" w:date="2023-02-23T13:55:00Z"/>
                <w:sz w:val="16"/>
                <w:szCs w:val="16"/>
                <w:lang w:val="en-GB"/>
              </w:rPr>
            </w:pPr>
            <w:ins w:id="4472" w:author="Jason Rhee" w:date="2023-02-23T13:56:00Z">
              <w:r>
                <w:rPr>
                  <w:sz w:val="16"/>
                  <w:szCs w:val="16"/>
                  <w:lang w:val="en-GB"/>
                </w:rPr>
                <w:t>Default is new edition</w:t>
              </w:r>
            </w:ins>
          </w:p>
        </w:tc>
      </w:tr>
      <w:tr w:rsidR="00EC5705" w:rsidRPr="00B551FD" w:rsidDel="00627784" w14:paraId="6B9931F6" w14:textId="77777777" w:rsidTr="000148EB">
        <w:trPr>
          <w:cantSplit/>
          <w:trHeight w:val="198"/>
          <w:ins w:id="4473" w:author="Jason Rhee" w:date="2023-02-23T15:53:00Z"/>
        </w:trPr>
        <w:tc>
          <w:tcPr>
            <w:tcW w:w="1163" w:type="dxa"/>
          </w:tcPr>
          <w:p w14:paraId="5242FB89" w14:textId="3FDB12AA" w:rsidR="00EC5705" w:rsidRPr="003A450C" w:rsidRDefault="00EC5705" w:rsidP="00EC5705">
            <w:pPr>
              <w:snapToGrid w:val="0"/>
              <w:spacing w:before="60" w:after="60"/>
              <w:jc w:val="left"/>
              <w:rPr>
                <w:ins w:id="4474" w:author="Jason Rhee" w:date="2023-02-23T15:53:00Z"/>
                <w:sz w:val="16"/>
                <w:szCs w:val="16"/>
                <w:lang w:val="en-GB"/>
              </w:rPr>
            </w:pPr>
            <w:ins w:id="4475" w:author="Jason Rhee" w:date="2023-02-23T15:53:00Z">
              <w:r>
                <w:rPr>
                  <w:sz w:val="16"/>
                  <w:szCs w:val="16"/>
                  <w:lang w:val="en-GB"/>
                </w:rPr>
                <w:t>Attribute</w:t>
              </w:r>
            </w:ins>
          </w:p>
        </w:tc>
        <w:tc>
          <w:tcPr>
            <w:tcW w:w="2977" w:type="dxa"/>
          </w:tcPr>
          <w:p w14:paraId="6EB8A5F6" w14:textId="5267D282" w:rsidR="00EC5705" w:rsidRPr="003A450C" w:rsidRDefault="00EC5705" w:rsidP="00EC5705">
            <w:pPr>
              <w:snapToGrid w:val="0"/>
              <w:spacing w:before="60" w:after="60"/>
              <w:jc w:val="left"/>
              <w:rPr>
                <w:ins w:id="4476" w:author="Jason Rhee" w:date="2023-02-23T15:53:00Z"/>
                <w:sz w:val="16"/>
                <w:szCs w:val="16"/>
                <w:lang w:val="en-GB"/>
              </w:rPr>
            </w:pPr>
            <w:proofErr w:type="spellStart"/>
            <w:ins w:id="4477" w:author="Jason Rhee" w:date="2023-02-23T15:53:00Z">
              <w:r>
                <w:rPr>
                  <w:sz w:val="16"/>
                  <w:szCs w:val="16"/>
                  <w:lang w:val="en-GB"/>
                </w:rPr>
                <w:t>editionNumber</w:t>
              </w:r>
              <w:proofErr w:type="spellEnd"/>
            </w:ins>
          </w:p>
        </w:tc>
        <w:tc>
          <w:tcPr>
            <w:tcW w:w="3420" w:type="dxa"/>
          </w:tcPr>
          <w:p w14:paraId="3CC3BD7D" w14:textId="74039B64" w:rsidR="00EC5705" w:rsidRPr="003A450C" w:rsidRDefault="00EC5705" w:rsidP="00EC5705">
            <w:pPr>
              <w:snapToGrid w:val="0"/>
              <w:spacing w:before="60" w:after="60"/>
              <w:jc w:val="left"/>
              <w:rPr>
                <w:ins w:id="4478" w:author="Jason Rhee" w:date="2023-02-23T15:53:00Z"/>
                <w:sz w:val="16"/>
                <w:szCs w:val="16"/>
                <w:lang w:val="en-GB"/>
              </w:rPr>
            </w:pPr>
            <w:ins w:id="4479" w:author="Jason Rhee" w:date="2023-02-23T15:53:00Z">
              <w:r>
                <w:rPr>
                  <w:sz w:val="16"/>
                  <w:szCs w:val="16"/>
                  <w:lang w:val="en-GB"/>
                </w:rPr>
                <w:t>The Edition number of the Catalogue</w:t>
              </w:r>
            </w:ins>
          </w:p>
        </w:tc>
        <w:tc>
          <w:tcPr>
            <w:tcW w:w="804" w:type="dxa"/>
          </w:tcPr>
          <w:p w14:paraId="3C492646" w14:textId="496D472F" w:rsidR="00EC5705" w:rsidRPr="003A450C" w:rsidRDefault="00EC5705" w:rsidP="00EC5705">
            <w:pPr>
              <w:snapToGrid w:val="0"/>
              <w:spacing w:before="60" w:after="60"/>
              <w:jc w:val="center"/>
              <w:rPr>
                <w:ins w:id="4480" w:author="Jason Rhee" w:date="2023-02-23T15:53:00Z"/>
                <w:sz w:val="16"/>
                <w:szCs w:val="16"/>
                <w:lang w:val="en-GB"/>
              </w:rPr>
            </w:pPr>
            <w:ins w:id="4481" w:author="Jason Rhee" w:date="2023-02-23T15:53:00Z">
              <w:r>
                <w:rPr>
                  <w:sz w:val="16"/>
                  <w:szCs w:val="16"/>
                  <w:lang w:val="en-GB"/>
                </w:rPr>
                <w:t>1</w:t>
              </w:r>
            </w:ins>
          </w:p>
        </w:tc>
        <w:tc>
          <w:tcPr>
            <w:tcW w:w="2436" w:type="dxa"/>
          </w:tcPr>
          <w:p w14:paraId="5D4E184E" w14:textId="0050B9A8" w:rsidR="00EC5705" w:rsidRDefault="00EC5705" w:rsidP="00EC5705">
            <w:pPr>
              <w:snapToGrid w:val="0"/>
              <w:spacing w:before="60" w:after="60"/>
              <w:jc w:val="left"/>
              <w:rPr>
                <w:ins w:id="4482" w:author="Jason Rhee" w:date="2023-02-23T15:53:00Z"/>
                <w:sz w:val="16"/>
                <w:szCs w:val="16"/>
                <w:lang w:val="en-GB"/>
              </w:rPr>
            </w:pPr>
            <w:ins w:id="4483" w:author="Jason Rhee" w:date="2023-02-23T15:53:00Z">
              <w:r>
                <w:rPr>
                  <w:sz w:val="16"/>
                  <w:szCs w:val="16"/>
                  <w:lang w:val="en-GB"/>
                </w:rPr>
                <w:t>Integer</w:t>
              </w:r>
            </w:ins>
          </w:p>
        </w:tc>
        <w:tc>
          <w:tcPr>
            <w:tcW w:w="3060" w:type="dxa"/>
          </w:tcPr>
          <w:p w14:paraId="33EF24DE" w14:textId="77777777" w:rsidR="00EC5705" w:rsidRDefault="00EC5705" w:rsidP="00EC5705">
            <w:pPr>
              <w:snapToGrid w:val="0"/>
              <w:spacing w:before="60" w:after="60"/>
              <w:jc w:val="left"/>
              <w:rPr>
                <w:ins w:id="4484" w:author="Jason Rhee" w:date="2023-02-23T15:53:00Z"/>
                <w:sz w:val="16"/>
                <w:szCs w:val="16"/>
                <w:lang w:val="en-GB"/>
              </w:rPr>
            </w:pPr>
            <w:ins w:id="4485" w:author="Jason Rhee" w:date="2023-02-23T15:53:00Z">
              <w:r>
                <w:rPr>
                  <w:sz w:val="16"/>
                  <w:szCs w:val="16"/>
                  <w:lang w:val="en-GB"/>
                </w:rPr>
                <w:t xml:space="preserve">Initially set to 1 for a given </w:t>
              </w:r>
              <w:proofErr w:type="spellStart"/>
              <w:r>
                <w:rPr>
                  <w:sz w:val="16"/>
                  <w:szCs w:val="16"/>
                  <w:lang w:val="en-GB"/>
                </w:rPr>
                <w:t>productSpecification.number</w:t>
              </w:r>
              <w:proofErr w:type="spellEnd"/>
            </w:ins>
          </w:p>
          <w:p w14:paraId="78663363" w14:textId="77777777" w:rsidR="00EC5705" w:rsidRDefault="00EC5705" w:rsidP="00EC5705">
            <w:pPr>
              <w:snapToGrid w:val="0"/>
              <w:spacing w:before="60" w:after="60"/>
              <w:jc w:val="left"/>
              <w:rPr>
                <w:ins w:id="4486" w:author="Jason Rhee" w:date="2023-02-23T15:53:00Z"/>
                <w:sz w:val="16"/>
                <w:szCs w:val="16"/>
                <w:lang w:val="en-GB"/>
              </w:rPr>
            </w:pPr>
            <w:ins w:id="4487" w:author="Jason Rhee" w:date="2023-02-23T15:53:00Z">
              <w:r>
                <w:rPr>
                  <w:sz w:val="16"/>
                  <w:szCs w:val="16"/>
                  <w:lang w:val="en-GB"/>
                </w:rPr>
                <w:t xml:space="preserve">Increased by 1 for each subsequent </w:t>
              </w:r>
              <w:proofErr w:type="spellStart"/>
              <w:proofErr w:type="gramStart"/>
              <w:r>
                <w:rPr>
                  <w:sz w:val="16"/>
                  <w:szCs w:val="16"/>
                  <w:lang w:val="en-GB"/>
                </w:rPr>
                <w:t>newEdition</w:t>
              </w:r>
              <w:proofErr w:type="spellEnd"/>
              <w:proofErr w:type="gramEnd"/>
            </w:ins>
          </w:p>
          <w:p w14:paraId="1807501D" w14:textId="03CE43EC" w:rsidR="00EC5705" w:rsidRDefault="00EC5705" w:rsidP="00EC5705">
            <w:pPr>
              <w:spacing w:before="0" w:after="0"/>
              <w:jc w:val="left"/>
              <w:rPr>
                <w:ins w:id="4488" w:author="Jason Rhee" w:date="2023-02-23T15:53:00Z"/>
                <w:rFonts w:cs="Arial"/>
                <w:sz w:val="16"/>
                <w:szCs w:val="16"/>
              </w:rPr>
            </w:pPr>
            <w:ins w:id="4489" w:author="Jason Rhee" w:date="2023-02-23T15:53:00Z">
              <w:r>
                <w:rPr>
                  <w:sz w:val="16"/>
                  <w:szCs w:val="16"/>
                  <w:lang w:val="en-GB"/>
                </w:rPr>
                <w:t>Uniquely identifies the version of the Catalogue</w:t>
              </w:r>
            </w:ins>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77777777" w:rsidR="00C1698B" w:rsidRPr="00B551FD" w:rsidRDefault="00C1698B" w:rsidP="00C1698B">
            <w:pPr>
              <w:snapToGrid w:val="0"/>
              <w:spacing w:before="60" w:after="60"/>
              <w:jc w:val="center"/>
              <w:rPr>
                <w:sz w:val="16"/>
                <w:szCs w:val="16"/>
                <w:lang w:val="en-GB"/>
              </w:rPr>
            </w:pPr>
            <w:r w:rsidRPr="00B551FD">
              <w:rPr>
                <w:sz w:val="16"/>
                <w:szCs w:val="16"/>
                <w:lang w:val="en-GB"/>
              </w:rPr>
              <w:t>1</w:t>
            </w:r>
            <w:del w:id="4490" w:author="Jason Rhee" w:date="2023-02-23T15:52:00Z">
              <w:r w:rsidRPr="00B551FD" w:rsidDel="00D46C56">
                <w:rPr>
                  <w:sz w:val="16"/>
                  <w:szCs w:val="16"/>
                  <w:lang w:val="en-GB"/>
                </w:rPr>
                <w:delText>..*</w:delText>
              </w:r>
            </w:del>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versionNumber</w:t>
            </w:r>
            <w:proofErr w:type="spellEnd"/>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67B1159B" w:rsidR="00C1698B" w:rsidRPr="00B551FD" w:rsidRDefault="00C1698B" w:rsidP="00C1698B">
            <w:pPr>
              <w:snapToGrid w:val="0"/>
              <w:spacing w:before="60" w:after="60"/>
              <w:jc w:val="center"/>
              <w:rPr>
                <w:sz w:val="16"/>
                <w:szCs w:val="16"/>
                <w:lang w:val="en-GB"/>
              </w:rPr>
            </w:pPr>
            <w:r>
              <w:rPr>
                <w:sz w:val="16"/>
                <w:szCs w:val="16"/>
                <w:lang w:val="en-GB"/>
              </w:rPr>
              <w:t>1</w:t>
            </w:r>
            <w:del w:id="4491" w:author="Jason Rhee" w:date="2023-02-23T13:59:00Z">
              <w:r w:rsidDel="00066354">
                <w:rPr>
                  <w:sz w:val="16"/>
                  <w:szCs w:val="16"/>
                  <w:lang w:val="en-GB"/>
                </w:rPr>
                <w:delText>..*</w:delText>
              </w:r>
            </w:del>
          </w:p>
        </w:tc>
        <w:tc>
          <w:tcPr>
            <w:tcW w:w="2436" w:type="dxa"/>
          </w:tcPr>
          <w:p w14:paraId="180D47A7"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CharacterString</w:t>
            </w:r>
            <w:proofErr w:type="spellEnd"/>
          </w:p>
        </w:tc>
        <w:tc>
          <w:tcPr>
            <w:tcW w:w="3060" w:type="dxa"/>
          </w:tcPr>
          <w:p w14:paraId="50829F11" w14:textId="48D658CE" w:rsidR="00C1698B" w:rsidRPr="00B551FD" w:rsidRDefault="00066354" w:rsidP="00C1698B">
            <w:pPr>
              <w:snapToGrid w:val="0"/>
              <w:spacing w:before="60" w:after="60"/>
              <w:jc w:val="left"/>
              <w:rPr>
                <w:sz w:val="16"/>
                <w:szCs w:val="16"/>
                <w:lang w:val="en-GB"/>
              </w:rPr>
            </w:pPr>
            <w:ins w:id="4492" w:author="Jason Rhee" w:date="2023-02-23T13:59:00Z">
              <w:r>
                <w:rPr>
                  <w:sz w:val="16"/>
                  <w:szCs w:val="16"/>
                  <w:lang w:val="en-GB"/>
                </w:rPr>
                <w:t>Human readable version identifier</w:t>
              </w:r>
            </w:ins>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proofErr w:type="spellStart"/>
            <w:r>
              <w:rPr>
                <w:sz w:val="16"/>
                <w:szCs w:val="16"/>
                <w:lang w:val="en-GB"/>
              </w:rPr>
              <w:t>issue</w:t>
            </w:r>
            <w:r w:rsidRPr="00B551FD">
              <w:rPr>
                <w:sz w:val="16"/>
                <w:szCs w:val="16"/>
                <w:lang w:val="en-GB"/>
              </w:rPr>
              <w:t>Date</w:t>
            </w:r>
            <w:proofErr w:type="spellEnd"/>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7777777" w:rsidR="00C1698B" w:rsidRPr="00B551FD" w:rsidRDefault="00C1698B" w:rsidP="00C1698B">
            <w:pPr>
              <w:snapToGrid w:val="0"/>
              <w:spacing w:before="60" w:after="60"/>
              <w:jc w:val="center"/>
              <w:rPr>
                <w:sz w:val="16"/>
                <w:szCs w:val="16"/>
                <w:lang w:val="en-GB"/>
              </w:rPr>
            </w:pPr>
            <w:r>
              <w:rPr>
                <w:sz w:val="16"/>
                <w:szCs w:val="16"/>
                <w:lang w:val="en-GB"/>
              </w:rPr>
              <w:t>1</w:t>
            </w:r>
            <w:del w:id="4493" w:author="Jason Rhee" w:date="2023-02-23T15:53:00Z">
              <w:r w:rsidDel="006C3477">
                <w:rPr>
                  <w:sz w:val="16"/>
                  <w:szCs w:val="16"/>
                  <w:lang w:val="en-GB"/>
                </w:rPr>
                <w:delText>..*</w:delText>
              </w:r>
            </w:del>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product</w:t>
            </w:r>
            <w:r w:rsidRPr="002A5288">
              <w:rPr>
                <w:sz w:val="16"/>
                <w:szCs w:val="16"/>
                <w:lang w:val="en-GB"/>
              </w:rPr>
              <w:t>Specification</w:t>
            </w:r>
            <w:proofErr w:type="spellEnd"/>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77777777" w:rsidR="00C1698B" w:rsidRPr="002A5288" w:rsidRDefault="00C1698B" w:rsidP="00C1698B">
            <w:pPr>
              <w:snapToGrid w:val="0"/>
              <w:spacing w:before="60" w:after="60"/>
              <w:jc w:val="center"/>
              <w:rPr>
                <w:sz w:val="16"/>
                <w:szCs w:val="16"/>
                <w:lang w:val="en-GB"/>
              </w:rPr>
            </w:pPr>
            <w:r>
              <w:rPr>
                <w:sz w:val="16"/>
                <w:szCs w:val="16"/>
                <w:lang w:val="en-GB"/>
              </w:rPr>
              <w:t>1</w:t>
            </w:r>
            <w:del w:id="4494" w:author="Jason Rhee" w:date="2023-02-23T15:54:00Z">
              <w:r w:rsidDel="004659F7">
                <w:rPr>
                  <w:sz w:val="16"/>
                  <w:szCs w:val="16"/>
                  <w:lang w:val="en-GB"/>
                </w:rPr>
                <w:delText>..*</w:delText>
              </w:r>
            </w:del>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420" w:type="dxa"/>
          </w:tcPr>
          <w:p w14:paraId="325B3675" w14:textId="14F92DC5" w:rsidR="00C1698B" w:rsidRPr="002A5288" w:rsidRDefault="00EB0CD9" w:rsidP="00C1698B">
            <w:pPr>
              <w:snapToGrid w:val="0"/>
              <w:spacing w:before="60" w:after="60"/>
              <w:jc w:val="left"/>
              <w:rPr>
                <w:sz w:val="16"/>
                <w:szCs w:val="16"/>
                <w:lang w:val="en-GB"/>
              </w:rPr>
            </w:pPr>
            <w:ins w:id="4495" w:author="Jason Rhee" w:date="2023-02-23T15:54:00Z">
              <w:r w:rsidRPr="003A450C">
                <w:rPr>
                  <w:rFonts w:cs="Arial"/>
                  <w:sz w:val="16"/>
                  <w:szCs w:val="16"/>
                  <w:lang w:val="en-GB"/>
                </w:rPr>
                <w:t xml:space="preserve">Specifies the algorithm used to compute </w:t>
              </w:r>
              <w:proofErr w:type="spellStart"/>
              <w:r w:rsidRPr="003A450C">
                <w:rPr>
                  <w:rFonts w:cs="Arial"/>
                  <w:sz w:val="16"/>
                  <w:szCs w:val="16"/>
                  <w:lang w:val="en-GB"/>
                </w:rPr>
                <w:t>digitalSignatureValue</w:t>
              </w:r>
            </w:ins>
            <w:proofErr w:type="spellEnd"/>
            <w:del w:id="4496" w:author="Jason Rhee" w:date="2023-02-23T15:54:00Z">
              <w:r w:rsidR="00C1698B" w:rsidDel="00EB0CD9">
                <w:rPr>
                  <w:sz w:val="16"/>
                  <w:szCs w:val="16"/>
                  <w:lang w:val="en-GB"/>
                </w:rPr>
                <w:delText>Digital Signature of the file</w:delText>
              </w:r>
            </w:del>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ins w:id="4497" w:author="Jason Rhee" w:date="2023-02-23T15:54:00Z"/>
                <w:sz w:val="16"/>
                <w:szCs w:val="16"/>
                <w:lang w:val="en-GB"/>
              </w:rPr>
            </w:pPr>
            <w:ins w:id="4498" w:author="Jason Rhee" w:date="2023-02-23T15:54:00Z">
              <w:r w:rsidRPr="003A450C">
                <w:rPr>
                  <w:sz w:val="16"/>
                  <w:szCs w:val="16"/>
                  <w:lang w:val="en-GB"/>
                </w:rPr>
                <w:t>S100_DigitalSignature</w:t>
              </w:r>
              <w:r>
                <w:rPr>
                  <w:sz w:val="16"/>
                  <w:szCs w:val="16"/>
                  <w:lang w:val="en-GB"/>
                </w:rPr>
                <w:t>Reference</w:t>
              </w:r>
            </w:ins>
          </w:p>
          <w:p w14:paraId="20453780" w14:textId="7758816B" w:rsidR="00C1698B" w:rsidRPr="002A5288" w:rsidRDefault="00EB0CD9" w:rsidP="00EB0CD9">
            <w:pPr>
              <w:snapToGrid w:val="0"/>
              <w:spacing w:before="60" w:after="60"/>
              <w:jc w:val="left"/>
              <w:rPr>
                <w:sz w:val="16"/>
                <w:szCs w:val="16"/>
                <w:lang w:val="en-GB"/>
              </w:rPr>
            </w:pPr>
            <w:ins w:id="4499" w:author="Jason Rhee" w:date="2023-02-23T15:54:00Z">
              <w:r>
                <w:rPr>
                  <w:sz w:val="16"/>
                  <w:szCs w:val="16"/>
                  <w:lang w:val="en-GB"/>
                </w:rPr>
                <w:t>(see Part 15)</w:t>
              </w:r>
            </w:ins>
            <w:del w:id="4500" w:author="Jason Rhee" w:date="2023-02-23T15:54:00Z">
              <w:r w:rsidR="00C1698B" w:rsidDel="00EB0CD9">
                <w:rPr>
                  <w:sz w:val="16"/>
                  <w:szCs w:val="16"/>
                  <w:lang w:val="en-GB"/>
                </w:rPr>
                <w:delText>S100_DigitalSignature</w:delText>
              </w:r>
            </w:del>
          </w:p>
        </w:tc>
        <w:tc>
          <w:tcPr>
            <w:tcW w:w="3060" w:type="dxa"/>
          </w:tcPr>
          <w:p w14:paraId="1A6EE286" w14:textId="745987A6" w:rsidR="00C1698B" w:rsidRPr="002A5288" w:rsidRDefault="00C1698B" w:rsidP="00C1698B">
            <w:pPr>
              <w:snapToGrid w:val="0"/>
              <w:spacing w:before="60" w:after="60"/>
              <w:jc w:val="left"/>
              <w:rPr>
                <w:rFonts w:cs="Arial"/>
                <w:sz w:val="16"/>
                <w:szCs w:val="16"/>
                <w:lang w:val="en-GB"/>
              </w:rPr>
            </w:pPr>
            <w:del w:id="4501" w:author="Jason Rhee" w:date="2023-02-23T15:54:00Z">
              <w:r w:rsidDel="00045A1E">
                <w:rPr>
                  <w:rFonts w:cs="Arial"/>
                  <w:sz w:val="16"/>
                  <w:szCs w:val="16"/>
                  <w:lang w:val="en-GB"/>
                </w:rPr>
                <w:delText>Reference to the appropriate digital signature algorithm</w:delText>
              </w:r>
            </w:del>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proofErr w:type="spellStart"/>
            <w:r>
              <w:rPr>
                <w:sz w:val="16"/>
                <w:szCs w:val="16"/>
                <w:lang w:val="en-GB"/>
              </w:rPr>
              <w:t>digitalSignatureValue</w:t>
            </w:r>
            <w:proofErr w:type="spellEnd"/>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proofErr w:type="gramStart"/>
            <w:r>
              <w:rPr>
                <w:sz w:val="16"/>
                <w:szCs w:val="16"/>
                <w:lang w:val="en-GB"/>
              </w:rPr>
              <w:t>1</w:t>
            </w:r>
            <w:ins w:id="4502" w:author="Jason Rhee" w:date="2023-02-23T15:57:00Z">
              <w:r>
                <w:rPr>
                  <w:sz w:val="16"/>
                  <w:szCs w:val="16"/>
                  <w:lang w:val="en-GB"/>
                </w:rPr>
                <w:t>..*</w:t>
              </w:r>
            </w:ins>
            <w:proofErr w:type="gramEnd"/>
          </w:p>
        </w:tc>
        <w:tc>
          <w:tcPr>
            <w:tcW w:w="2436" w:type="dxa"/>
          </w:tcPr>
          <w:p w14:paraId="24EDBCA5" w14:textId="77777777" w:rsidR="00A74030" w:rsidRDefault="00A74030" w:rsidP="00A74030">
            <w:pPr>
              <w:snapToGrid w:val="0"/>
              <w:spacing w:before="60" w:after="60"/>
              <w:jc w:val="left"/>
              <w:rPr>
                <w:ins w:id="4503" w:author="Jason Rhee" w:date="2023-02-23T15:57:00Z"/>
                <w:sz w:val="16"/>
                <w:szCs w:val="16"/>
                <w:lang w:val="en-GB"/>
              </w:rPr>
            </w:pPr>
            <w:ins w:id="4504" w:author="Jason Rhee" w:date="2023-02-23T15:57:00Z">
              <w:r w:rsidRPr="003A450C">
                <w:rPr>
                  <w:sz w:val="16"/>
                  <w:szCs w:val="16"/>
                  <w:lang w:val="en-GB"/>
                </w:rPr>
                <w:t>S100_DigitalSignatureValue</w:t>
              </w:r>
            </w:ins>
          </w:p>
          <w:p w14:paraId="6E134816" w14:textId="4F6ADBCF" w:rsidR="00A74030" w:rsidRPr="002A5288" w:rsidRDefault="00A74030" w:rsidP="00A74030">
            <w:pPr>
              <w:snapToGrid w:val="0"/>
              <w:spacing w:before="60" w:after="60"/>
              <w:jc w:val="left"/>
              <w:rPr>
                <w:sz w:val="16"/>
                <w:szCs w:val="16"/>
                <w:lang w:val="en-GB"/>
              </w:rPr>
            </w:pPr>
            <w:ins w:id="4505" w:author="Jason Rhee" w:date="2023-02-23T15:57:00Z">
              <w:r>
                <w:rPr>
                  <w:sz w:val="16"/>
                  <w:szCs w:val="16"/>
                  <w:lang w:val="en-GB"/>
                </w:rPr>
                <w:t>(see Part 15)</w:t>
              </w:r>
            </w:ins>
            <w:del w:id="4506" w:author="Jason Rhee" w:date="2023-02-23T15:57:00Z">
              <w:r w:rsidDel="00514F9C">
                <w:rPr>
                  <w:sz w:val="16"/>
                  <w:szCs w:val="16"/>
                  <w:lang w:val="en-GB"/>
                </w:rPr>
                <w:delText>S100_DigitalSignatureValue</w:delText>
              </w:r>
            </w:del>
          </w:p>
        </w:tc>
        <w:tc>
          <w:tcPr>
            <w:tcW w:w="3060" w:type="dxa"/>
          </w:tcPr>
          <w:p w14:paraId="517F742E" w14:textId="77777777" w:rsidR="00A74030" w:rsidRPr="003A450C" w:rsidRDefault="00A74030" w:rsidP="00A74030">
            <w:pPr>
              <w:snapToGrid w:val="0"/>
              <w:spacing w:before="60" w:after="60"/>
              <w:jc w:val="left"/>
              <w:rPr>
                <w:ins w:id="4507" w:author="Jason Rhee" w:date="2023-02-23T15:57:00Z"/>
                <w:rFonts w:cs="Arial"/>
                <w:sz w:val="16"/>
                <w:szCs w:val="16"/>
                <w:lang w:val="en-GB"/>
              </w:rPr>
            </w:pPr>
            <w:ins w:id="4508" w:author="Jason Rhee" w:date="2023-02-23T15:57:00Z">
              <w:r w:rsidRPr="003A450C">
                <w:rPr>
                  <w:rFonts w:cs="Arial"/>
                  <w:sz w:val="16"/>
                  <w:szCs w:val="16"/>
                  <w:lang w:val="en-GB"/>
                </w:rPr>
                <w:t xml:space="preserve">The value resulting from application of </w:t>
              </w:r>
              <w:proofErr w:type="spellStart"/>
              <w:proofErr w:type="gramStart"/>
              <w:r w:rsidRPr="003A450C">
                <w:rPr>
                  <w:rFonts w:cs="Arial"/>
                  <w:sz w:val="16"/>
                  <w:szCs w:val="16"/>
                  <w:lang w:val="en-GB"/>
                </w:rPr>
                <w:t>digitalSignatureReference</w:t>
              </w:r>
              <w:proofErr w:type="spellEnd"/>
              <w:proofErr w:type="gramEnd"/>
            </w:ins>
          </w:p>
          <w:p w14:paraId="74C17038" w14:textId="2198FCB4" w:rsidR="00A74030" w:rsidRPr="002A5288" w:rsidRDefault="00A74030" w:rsidP="00A74030">
            <w:pPr>
              <w:snapToGrid w:val="0"/>
              <w:spacing w:before="60" w:after="60"/>
              <w:jc w:val="left"/>
              <w:rPr>
                <w:rFonts w:cs="Arial"/>
                <w:sz w:val="16"/>
                <w:szCs w:val="16"/>
                <w:lang w:val="en-GB"/>
              </w:rPr>
            </w:pPr>
            <w:ins w:id="4509" w:author="Jason Rhee" w:date="2023-02-23T15:57:00Z">
              <w:r w:rsidRPr="003A450C">
                <w:rPr>
                  <w:rFonts w:cs="Arial"/>
                  <w:sz w:val="16"/>
                  <w:szCs w:val="16"/>
                  <w:lang w:val="en-GB"/>
                </w:rPr>
                <w:t>Implemented as the digital signature format specified in Part 15</w:t>
              </w:r>
            </w:ins>
          </w:p>
        </w:tc>
      </w:tr>
      <w:tr w:rsidR="00B47F2D" w:rsidRPr="002A5288" w14:paraId="385AD9D7" w14:textId="77777777" w:rsidTr="000148EB">
        <w:trPr>
          <w:cantSplit/>
          <w:trHeight w:val="335"/>
          <w:ins w:id="4510" w:author="Jason Rhee" w:date="2023-02-23T19:56:00Z"/>
        </w:trPr>
        <w:tc>
          <w:tcPr>
            <w:tcW w:w="1163" w:type="dxa"/>
          </w:tcPr>
          <w:p w14:paraId="7C812C5B" w14:textId="69F7F74A" w:rsidR="00B47F2D" w:rsidRDefault="00B47F2D" w:rsidP="00B47F2D">
            <w:pPr>
              <w:snapToGrid w:val="0"/>
              <w:spacing w:before="60" w:after="60"/>
              <w:jc w:val="left"/>
              <w:rPr>
                <w:ins w:id="4511" w:author="Jason Rhee" w:date="2023-02-23T19:56:00Z"/>
                <w:sz w:val="16"/>
                <w:szCs w:val="16"/>
                <w:lang w:val="en-GB"/>
              </w:rPr>
            </w:pPr>
            <w:ins w:id="4512" w:author="Jason Rhee" w:date="2023-02-23T19:56:00Z">
              <w:r w:rsidRPr="003A450C">
                <w:rPr>
                  <w:sz w:val="16"/>
                  <w:szCs w:val="16"/>
                  <w:lang w:val="en-GB"/>
                </w:rPr>
                <w:t>Attribute</w:t>
              </w:r>
            </w:ins>
          </w:p>
        </w:tc>
        <w:tc>
          <w:tcPr>
            <w:tcW w:w="2977" w:type="dxa"/>
          </w:tcPr>
          <w:p w14:paraId="028F9227" w14:textId="68D6B7B5" w:rsidR="00B47F2D" w:rsidRDefault="00B47F2D" w:rsidP="00B47F2D">
            <w:pPr>
              <w:snapToGrid w:val="0"/>
              <w:spacing w:before="60" w:after="60"/>
              <w:jc w:val="left"/>
              <w:rPr>
                <w:ins w:id="4513" w:author="Jason Rhee" w:date="2023-02-23T19:56:00Z"/>
                <w:sz w:val="16"/>
                <w:szCs w:val="16"/>
                <w:lang w:val="en-GB"/>
              </w:rPr>
            </w:pPr>
            <w:proofErr w:type="spellStart"/>
            <w:ins w:id="4514" w:author="Jason Rhee" w:date="2023-02-23T19:56:00Z">
              <w:r w:rsidRPr="003A450C">
                <w:rPr>
                  <w:rFonts w:cs="Arial"/>
                  <w:sz w:val="16"/>
                  <w:szCs w:val="16"/>
                </w:rPr>
                <w:t>compressionFlag</w:t>
              </w:r>
              <w:proofErr w:type="spellEnd"/>
            </w:ins>
          </w:p>
        </w:tc>
        <w:tc>
          <w:tcPr>
            <w:tcW w:w="3420" w:type="dxa"/>
          </w:tcPr>
          <w:p w14:paraId="58E695A4" w14:textId="10529531" w:rsidR="00B47F2D" w:rsidRDefault="00B47F2D" w:rsidP="00B47F2D">
            <w:pPr>
              <w:snapToGrid w:val="0"/>
              <w:spacing w:before="60" w:after="60"/>
              <w:jc w:val="left"/>
              <w:rPr>
                <w:ins w:id="4515" w:author="Jason Rhee" w:date="2023-02-23T19:56:00Z"/>
                <w:sz w:val="16"/>
                <w:szCs w:val="16"/>
                <w:lang w:val="en-GB"/>
              </w:rPr>
            </w:pPr>
            <w:ins w:id="4516" w:author="Jason Rhee" w:date="2023-02-23T19:56:00Z">
              <w:r w:rsidRPr="00F94B73">
                <w:rPr>
                  <w:sz w:val="16"/>
                  <w:szCs w:val="16"/>
                </w:rPr>
                <w:t>Indicates if the resource is compressed</w:t>
              </w:r>
            </w:ins>
          </w:p>
        </w:tc>
        <w:tc>
          <w:tcPr>
            <w:tcW w:w="804" w:type="dxa"/>
          </w:tcPr>
          <w:p w14:paraId="2107AC9E" w14:textId="4B3224A2" w:rsidR="00B47F2D" w:rsidRDefault="00B47F2D" w:rsidP="00B47F2D">
            <w:pPr>
              <w:snapToGrid w:val="0"/>
              <w:spacing w:before="60" w:after="60"/>
              <w:jc w:val="center"/>
              <w:rPr>
                <w:ins w:id="4517" w:author="Jason Rhee" w:date="2023-02-23T19:56:00Z"/>
                <w:sz w:val="16"/>
                <w:szCs w:val="16"/>
                <w:lang w:val="en-GB"/>
              </w:rPr>
            </w:pPr>
            <w:ins w:id="4518" w:author="Jason Rhee" w:date="2023-02-23T19:56:00Z">
              <w:r w:rsidRPr="003A450C">
                <w:rPr>
                  <w:rFonts w:cs="Arial"/>
                  <w:sz w:val="16"/>
                  <w:szCs w:val="16"/>
                </w:rPr>
                <w:t>1</w:t>
              </w:r>
            </w:ins>
          </w:p>
        </w:tc>
        <w:tc>
          <w:tcPr>
            <w:tcW w:w="2436" w:type="dxa"/>
          </w:tcPr>
          <w:p w14:paraId="3E75F36E" w14:textId="5DB43EA8" w:rsidR="00B47F2D" w:rsidRPr="003A450C" w:rsidRDefault="00B47F2D" w:rsidP="00B47F2D">
            <w:pPr>
              <w:snapToGrid w:val="0"/>
              <w:spacing w:before="60" w:after="60"/>
              <w:jc w:val="left"/>
              <w:rPr>
                <w:ins w:id="4519" w:author="Jason Rhee" w:date="2023-02-23T19:56:00Z"/>
                <w:sz w:val="16"/>
                <w:szCs w:val="16"/>
                <w:lang w:val="en-GB"/>
              </w:rPr>
            </w:pPr>
            <w:ins w:id="4520" w:author="Jason Rhee" w:date="2023-02-23T19:56:00Z">
              <w:r w:rsidRPr="003A450C">
                <w:rPr>
                  <w:rFonts w:cs="Arial"/>
                  <w:sz w:val="16"/>
                  <w:szCs w:val="16"/>
                </w:rPr>
                <w:t>Boolean</w:t>
              </w:r>
            </w:ins>
          </w:p>
        </w:tc>
        <w:tc>
          <w:tcPr>
            <w:tcW w:w="3060" w:type="dxa"/>
          </w:tcPr>
          <w:p w14:paraId="66D48AC5" w14:textId="77777777" w:rsidR="00B47F2D" w:rsidRDefault="00B47F2D" w:rsidP="00B47F2D">
            <w:pPr>
              <w:snapToGrid w:val="0"/>
              <w:spacing w:before="60"/>
              <w:jc w:val="left"/>
              <w:rPr>
                <w:ins w:id="4521" w:author="Jason Rhee" w:date="2023-02-23T19:56:00Z"/>
                <w:sz w:val="16"/>
                <w:szCs w:val="16"/>
                <w:lang w:val="en-GB"/>
              </w:rPr>
            </w:pPr>
            <w:ins w:id="4522" w:author="Jason Rhee" w:date="2023-02-23T19:56:00Z">
              <w:r w:rsidRPr="00AC25A3">
                <w:rPr>
                  <w:i/>
                  <w:sz w:val="16"/>
                  <w:szCs w:val="16"/>
                  <w:lang w:val="en-GB"/>
                </w:rPr>
                <w:t>True</w:t>
              </w:r>
              <w:r>
                <w:rPr>
                  <w:sz w:val="16"/>
                  <w:szCs w:val="16"/>
                  <w:lang w:val="en-GB"/>
                </w:rPr>
                <w:t xml:space="preserve"> indicates a compressed </w:t>
              </w:r>
              <w:proofErr w:type="gramStart"/>
              <w:r>
                <w:rPr>
                  <w:sz w:val="16"/>
                  <w:szCs w:val="16"/>
                  <w:lang w:val="en-GB"/>
                </w:rPr>
                <w:t>resource</w:t>
              </w:r>
              <w:proofErr w:type="gramEnd"/>
            </w:ins>
          </w:p>
          <w:p w14:paraId="4E08881F" w14:textId="02DC9C4F" w:rsidR="00B47F2D" w:rsidRPr="003A450C" w:rsidRDefault="00B47F2D" w:rsidP="00B47F2D">
            <w:pPr>
              <w:snapToGrid w:val="0"/>
              <w:spacing w:before="60" w:after="60"/>
              <w:jc w:val="left"/>
              <w:rPr>
                <w:ins w:id="4523" w:author="Jason Rhee" w:date="2023-02-23T19:56:00Z"/>
                <w:rFonts w:cs="Arial"/>
                <w:sz w:val="16"/>
                <w:szCs w:val="16"/>
                <w:lang w:val="en-GB"/>
              </w:rPr>
            </w:pPr>
            <w:ins w:id="4524" w:author="Jason Rhee" w:date="2023-02-23T19:56:00Z">
              <w:r w:rsidRPr="00AC25A3">
                <w:rPr>
                  <w:i/>
                  <w:sz w:val="16"/>
                  <w:szCs w:val="16"/>
                  <w:lang w:val="en-GB"/>
                </w:rPr>
                <w:t>False</w:t>
              </w:r>
              <w:r>
                <w:rPr>
                  <w:sz w:val="16"/>
                  <w:szCs w:val="16"/>
                  <w:lang w:val="en-GB"/>
                </w:rPr>
                <w:t xml:space="preserve"> indicates an uncompressed resource</w:t>
              </w:r>
            </w:ins>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proofErr w:type="spellStart"/>
            <w:r>
              <w:rPr>
                <w:sz w:val="16"/>
                <w:szCs w:val="16"/>
                <w:lang w:val="en-GB"/>
              </w:rPr>
              <w:t>defaultLocale</w:t>
            </w:r>
            <w:proofErr w:type="spellEnd"/>
          </w:p>
        </w:tc>
        <w:tc>
          <w:tcPr>
            <w:tcW w:w="3420" w:type="dxa"/>
            <w:vAlign w:val="center"/>
          </w:tcPr>
          <w:p w14:paraId="2CD6BD42" w14:textId="46585916" w:rsidR="00C1698B" w:rsidRDefault="00C1698B" w:rsidP="00C1698B">
            <w:pPr>
              <w:snapToGrid w:val="0"/>
              <w:spacing w:before="60" w:after="60"/>
              <w:jc w:val="left"/>
              <w:rPr>
                <w:sz w:val="16"/>
                <w:szCs w:val="16"/>
                <w:lang w:val="en-GB"/>
              </w:rPr>
            </w:pPr>
            <w:del w:id="4525" w:author="Jason Rhee" w:date="2023-02-23T15:58:00Z">
              <w:r w:rsidDel="00CE794E">
                <w:rPr>
                  <w:sz w:val="16"/>
                  <w:szCs w:val="16"/>
                  <w:lang w:val="en-GB"/>
                </w:rPr>
                <w:delText xml:space="preserve">default </w:delText>
              </w:r>
            </w:del>
            <w:ins w:id="4526" w:author="Jason Rhee" w:date="2023-02-23T15:58:00Z">
              <w:r w:rsidR="00CE794E">
                <w:rPr>
                  <w:sz w:val="16"/>
                  <w:szCs w:val="16"/>
                  <w:lang w:val="en-GB"/>
                </w:rPr>
                <w:t xml:space="preserve">Default </w:t>
              </w:r>
            </w:ins>
            <w:r>
              <w:rPr>
                <w:sz w:val="16"/>
                <w:szCs w:val="16"/>
                <w:lang w:val="en-GB"/>
              </w:rPr>
              <w:t xml:space="preserve">language and character set used in the </w:t>
            </w:r>
            <w:del w:id="4527" w:author="Jason Rhee" w:date="2023-02-23T15:58:00Z">
              <w:r w:rsidDel="00CE794E">
                <w:rPr>
                  <w:sz w:val="16"/>
                  <w:szCs w:val="16"/>
                  <w:lang w:val="en-GB"/>
                </w:rPr>
                <w:delText>exchange catalogue</w:delText>
              </w:r>
            </w:del>
            <w:ins w:id="4528" w:author="Jason Rhee" w:date="2023-02-23T15:58:00Z">
              <w:r w:rsidR="00CE794E">
                <w:rPr>
                  <w:sz w:val="16"/>
                  <w:szCs w:val="16"/>
                  <w:lang w:val="en-GB"/>
                </w:rPr>
                <w:t>Catalogue</w:t>
              </w:r>
            </w:ins>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ins w:id="4529" w:author="Jason Rhee" w:date="2023-02-23T15:57:00Z">
              <w:r w:rsidRPr="00951093">
                <w:rPr>
                  <w:rFonts w:cs="Arial"/>
                  <w:sz w:val="16"/>
                  <w:szCs w:val="16"/>
                  <w:lang w:val="en-GB"/>
                </w:rPr>
                <w:t xml:space="preserve">In absence of </w:t>
              </w:r>
              <w:proofErr w:type="spellStart"/>
              <w:r w:rsidRPr="00951093">
                <w:rPr>
                  <w:rFonts w:cs="Arial"/>
                  <w:sz w:val="16"/>
                  <w:szCs w:val="16"/>
                  <w:lang w:val="en-GB"/>
                </w:rPr>
                <w:t>defaultLocale</w:t>
              </w:r>
              <w:proofErr w:type="spellEnd"/>
              <w:r w:rsidRPr="00951093">
                <w:rPr>
                  <w:rFonts w:cs="Arial"/>
                  <w:sz w:val="16"/>
                  <w:szCs w:val="16"/>
                  <w:lang w:val="en-GB"/>
                </w:rPr>
                <w:t xml:space="preserve"> the language is English in UTF-8</w:t>
              </w:r>
            </w:ins>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proofErr w:type="spellStart"/>
            <w:r>
              <w:rPr>
                <w:sz w:val="16"/>
                <w:szCs w:val="16"/>
                <w:lang w:val="en-GB"/>
              </w:rPr>
              <w:t>otherLocale</w:t>
            </w:r>
            <w:proofErr w:type="spellEnd"/>
          </w:p>
        </w:tc>
        <w:tc>
          <w:tcPr>
            <w:tcW w:w="3420" w:type="dxa"/>
            <w:vAlign w:val="center"/>
          </w:tcPr>
          <w:p w14:paraId="013B0725" w14:textId="6738AAD3" w:rsidR="00C1698B" w:rsidRDefault="00C1698B" w:rsidP="00C1698B">
            <w:pPr>
              <w:snapToGrid w:val="0"/>
              <w:spacing w:before="60" w:after="60"/>
              <w:jc w:val="left"/>
              <w:rPr>
                <w:sz w:val="16"/>
                <w:szCs w:val="16"/>
                <w:lang w:val="en-GB"/>
              </w:rPr>
            </w:pPr>
            <w:del w:id="4530" w:author="Jason Rhee" w:date="2023-02-23T15:58:00Z">
              <w:r w:rsidDel="00CE794E">
                <w:rPr>
                  <w:sz w:val="16"/>
                  <w:szCs w:val="16"/>
                  <w:lang w:val="en-GB"/>
                </w:rPr>
                <w:delText xml:space="preserve">other </w:delText>
              </w:r>
            </w:del>
            <w:ins w:id="4531" w:author="Jason Rhee" w:date="2023-02-23T15:58:00Z">
              <w:r w:rsidR="00CE794E">
                <w:rPr>
                  <w:sz w:val="16"/>
                  <w:szCs w:val="16"/>
                  <w:lang w:val="en-GB"/>
                </w:rPr>
                <w:t xml:space="preserve">Other </w:t>
              </w:r>
            </w:ins>
            <w:r>
              <w:rPr>
                <w:sz w:val="16"/>
                <w:szCs w:val="16"/>
                <w:lang w:val="en-GB"/>
              </w:rPr>
              <w:t xml:space="preserve">languages and character sets used in </w:t>
            </w:r>
            <w:proofErr w:type="spellStart"/>
            <w:r>
              <w:rPr>
                <w:sz w:val="16"/>
                <w:szCs w:val="16"/>
                <w:lang w:val="en-GB"/>
              </w:rPr>
              <w:t>the</w:t>
            </w:r>
            <w:del w:id="4532" w:author="Jason Rhee" w:date="2023-02-23T15:58:00Z">
              <w:r w:rsidDel="00CE794E">
                <w:rPr>
                  <w:sz w:val="16"/>
                  <w:szCs w:val="16"/>
                  <w:lang w:val="en-GB"/>
                </w:rPr>
                <w:delText xml:space="preserve"> exchange </w:delText>
              </w:r>
            </w:del>
            <w:r>
              <w:rPr>
                <w:sz w:val="16"/>
                <w:szCs w:val="16"/>
                <w:lang w:val="en-GB"/>
              </w:rPr>
              <w:t>catalogue</w:t>
            </w:r>
            <w:proofErr w:type="spellEnd"/>
          </w:p>
        </w:tc>
        <w:tc>
          <w:tcPr>
            <w:tcW w:w="804" w:type="dxa"/>
            <w:vAlign w:val="center"/>
          </w:tcPr>
          <w:p w14:paraId="508DC772" w14:textId="77777777" w:rsidR="00C1698B" w:rsidRDefault="00C1698B" w:rsidP="00C1698B">
            <w:pPr>
              <w:snapToGrid w:val="0"/>
              <w:spacing w:before="60" w:after="60"/>
              <w:jc w:val="center"/>
              <w:rPr>
                <w:sz w:val="16"/>
                <w:szCs w:val="16"/>
                <w:lang w:val="en-GB"/>
              </w:rPr>
            </w:pPr>
            <w:proofErr w:type="gramStart"/>
            <w:r>
              <w:rPr>
                <w:sz w:val="16"/>
                <w:szCs w:val="16"/>
                <w:lang w:val="en-GB"/>
              </w:rPr>
              <w:t>0..*</w:t>
            </w:r>
            <w:proofErr w:type="gramEnd"/>
          </w:p>
        </w:tc>
        <w:tc>
          <w:tcPr>
            <w:tcW w:w="2436" w:type="dxa"/>
            <w:vAlign w:val="center"/>
          </w:tcPr>
          <w:p w14:paraId="6A29324F"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pPr>
        <w:pStyle w:val="Heading3"/>
        <w:rPr>
          <w:ins w:id="4533" w:author="Jason Rhee" w:date="2023-02-23T16:00:00Z"/>
        </w:rPr>
        <w:pPrChange w:id="4534" w:author="Jason Rhee" w:date="2023-02-24T09:29:00Z">
          <w:pPr>
            <w:pStyle w:val="Heading3"/>
            <w:tabs>
              <w:tab w:val="clear" w:pos="426"/>
              <w:tab w:val="clear" w:pos="660"/>
              <w:tab w:val="left" w:pos="709"/>
            </w:tabs>
            <w:spacing w:line="240" w:lineRule="auto"/>
          </w:pPr>
        </w:pPrChange>
      </w:pPr>
      <w:bookmarkStart w:id="4535" w:name="_Toc512925152"/>
      <w:r w:rsidRPr="007C307C">
        <w:t>S100_Catalogue</w:t>
      </w:r>
      <w:r>
        <w:t>Scope</w:t>
      </w:r>
      <w:bookmarkEnd w:id="4535"/>
    </w:p>
    <w:p w14:paraId="680FD0E2" w14:textId="51C9E198" w:rsidR="001E2B05" w:rsidRPr="001E2B05" w:rsidRDefault="00A13E27" w:rsidP="001E2B05">
      <w:pPr>
        <w:rPr>
          <w:lang w:val="en-GB" w:eastAsia="ja-JP"/>
        </w:rPr>
      </w:pPr>
      <w:ins w:id="4536" w:author="Jason Rhee" w:date="2023-02-23T19:58:00Z">
        <w:r>
          <w:rPr>
            <w:lang w:val="en-GB" w:eastAsia="ja-JP"/>
          </w:rPr>
          <w:t xml:space="preserve">S-129 uses </w:t>
        </w:r>
      </w:ins>
      <w:ins w:id="4537" w:author="Jason Rhee" w:date="2023-02-23T16:00:00Z">
        <w:r w:rsidR="001E2B05" w:rsidRPr="002237E0">
          <w:t>S100_</w:t>
        </w:r>
        <w:r w:rsidR="001E2B05" w:rsidRPr="007C307C">
          <w:t>Catalogue</w:t>
        </w:r>
        <w:r w:rsidR="001E2B05">
          <w:t xml:space="preserve">Scope </w:t>
        </w:r>
      </w:ins>
      <w:ins w:id="4538" w:author="Jason Rhee" w:date="2023-02-23T20:01:00Z">
        <w:r w:rsidR="00C60894">
          <w:t>enumeration as detailed</w:t>
        </w:r>
      </w:ins>
      <w:ins w:id="4539" w:author="Jason Rhee" w:date="2023-02-23T16:00:00Z">
        <w:r w:rsidR="001E2B05">
          <w:t xml:space="preserve"> in </w:t>
        </w:r>
        <w:r w:rsidR="001E2B05" w:rsidRPr="0068149B">
          <w:rPr>
            <w:highlight w:val="yellow"/>
            <w:rPrChange w:id="4540" w:author="Perryman, Lindsay" w:date="2023-03-02T17:08:00Z">
              <w:rPr/>
            </w:rPrChange>
          </w:rPr>
          <w:t>S-100 Part 17, Clause 17-4.5</w:t>
        </w:r>
      </w:ins>
      <w:ins w:id="4541" w:author="Jason Rhee" w:date="2023-02-23T19:58:00Z">
        <w:r>
          <w:t>, without modifications.</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6E7548" w:rsidRPr="009842DB" w:rsidDel="00E54B99" w14:paraId="2CDEF714" w14:textId="63BFDBB0" w:rsidTr="00B764EA">
        <w:trPr>
          <w:trHeight w:val="198"/>
          <w:del w:id="4542" w:author="Jason Rhee" w:date="2023-02-23T16:00:00Z"/>
        </w:trPr>
        <w:tc>
          <w:tcPr>
            <w:tcW w:w="1163" w:type="dxa"/>
          </w:tcPr>
          <w:p w14:paraId="0145A28F" w14:textId="1CFB611D" w:rsidR="006E7548" w:rsidRPr="009842DB" w:rsidDel="00E54B99" w:rsidRDefault="006E7548" w:rsidP="00C1698B">
            <w:pPr>
              <w:snapToGrid w:val="0"/>
              <w:spacing w:before="60" w:after="60"/>
              <w:jc w:val="left"/>
              <w:rPr>
                <w:del w:id="4543" w:author="Jason Rhee" w:date="2023-02-23T16:00:00Z"/>
                <w:b/>
                <w:sz w:val="16"/>
                <w:szCs w:val="16"/>
                <w:lang w:val="en-GB"/>
              </w:rPr>
            </w:pPr>
            <w:bookmarkStart w:id="4544" w:name="_Hlk513118187"/>
            <w:del w:id="4545" w:author="Jason Rhee" w:date="2023-02-23T16:00:00Z">
              <w:r w:rsidRPr="009842DB" w:rsidDel="00E54B99">
                <w:rPr>
                  <w:b/>
                  <w:sz w:val="16"/>
                  <w:szCs w:val="16"/>
                  <w:lang w:val="en-GB"/>
                </w:rPr>
                <w:delText>Role Name</w:delText>
              </w:r>
            </w:del>
          </w:p>
        </w:tc>
        <w:tc>
          <w:tcPr>
            <w:tcW w:w="2977" w:type="dxa"/>
          </w:tcPr>
          <w:p w14:paraId="6779F4E7" w14:textId="32FC5BFB" w:rsidR="006E7548" w:rsidRPr="009842DB" w:rsidDel="00E54B99" w:rsidRDefault="006E7548" w:rsidP="00C1698B">
            <w:pPr>
              <w:snapToGrid w:val="0"/>
              <w:spacing w:before="60" w:after="60"/>
              <w:jc w:val="left"/>
              <w:rPr>
                <w:del w:id="4546" w:author="Jason Rhee" w:date="2023-02-23T16:00:00Z"/>
                <w:b/>
                <w:sz w:val="16"/>
                <w:szCs w:val="16"/>
                <w:lang w:val="en-GB"/>
              </w:rPr>
            </w:pPr>
            <w:del w:id="4547" w:author="Jason Rhee" w:date="2023-02-23T16:00:00Z">
              <w:r w:rsidRPr="009842DB" w:rsidDel="00E54B99">
                <w:rPr>
                  <w:b/>
                  <w:sz w:val="16"/>
                  <w:szCs w:val="16"/>
                  <w:lang w:val="en-GB"/>
                </w:rPr>
                <w:delText>Name</w:delText>
              </w:r>
            </w:del>
          </w:p>
        </w:tc>
        <w:tc>
          <w:tcPr>
            <w:tcW w:w="3420" w:type="dxa"/>
          </w:tcPr>
          <w:p w14:paraId="4CB54186" w14:textId="3625E870" w:rsidR="006E7548" w:rsidRPr="009842DB" w:rsidDel="00E54B99" w:rsidRDefault="006E7548" w:rsidP="00C1698B">
            <w:pPr>
              <w:snapToGrid w:val="0"/>
              <w:spacing w:before="60" w:after="60"/>
              <w:jc w:val="left"/>
              <w:rPr>
                <w:del w:id="4548" w:author="Jason Rhee" w:date="2023-02-23T16:00:00Z"/>
                <w:b/>
                <w:sz w:val="16"/>
                <w:szCs w:val="16"/>
                <w:lang w:val="en-GB"/>
              </w:rPr>
            </w:pPr>
            <w:del w:id="4549" w:author="Jason Rhee" w:date="2023-02-23T16:00:00Z">
              <w:r w:rsidRPr="009842DB" w:rsidDel="00E54B99">
                <w:rPr>
                  <w:b/>
                  <w:sz w:val="16"/>
                  <w:szCs w:val="16"/>
                  <w:lang w:val="en-GB"/>
                </w:rPr>
                <w:delText>Description</w:delText>
              </w:r>
            </w:del>
          </w:p>
        </w:tc>
        <w:tc>
          <w:tcPr>
            <w:tcW w:w="804" w:type="dxa"/>
          </w:tcPr>
          <w:p w14:paraId="609F7D6E" w14:textId="73C545A9" w:rsidR="006E7548" w:rsidRPr="009842DB" w:rsidDel="00E54B99" w:rsidRDefault="006E7548" w:rsidP="00C1698B">
            <w:pPr>
              <w:snapToGrid w:val="0"/>
              <w:spacing w:before="60" w:after="60"/>
              <w:jc w:val="center"/>
              <w:rPr>
                <w:del w:id="4550" w:author="Jason Rhee" w:date="2023-02-23T16:00:00Z"/>
                <w:b/>
                <w:sz w:val="16"/>
                <w:szCs w:val="16"/>
                <w:lang w:val="en-GB"/>
              </w:rPr>
            </w:pPr>
            <w:del w:id="4551" w:author="Jason Rhee" w:date="2023-02-23T16:00:00Z">
              <w:r w:rsidDel="00E54B99">
                <w:rPr>
                  <w:b/>
                  <w:sz w:val="16"/>
                  <w:szCs w:val="16"/>
                  <w:lang w:val="en-GB"/>
                </w:rPr>
                <w:delText>Code</w:delText>
              </w:r>
            </w:del>
          </w:p>
        </w:tc>
        <w:tc>
          <w:tcPr>
            <w:tcW w:w="5439" w:type="dxa"/>
          </w:tcPr>
          <w:p w14:paraId="329F85DB" w14:textId="2A283682" w:rsidR="006E7548" w:rsidRPr="009842DB" w:rsidDel="00E54B99" w:rsidRDefault="006E7548" w:rsidP="00C1698B">
            <w:pPr>
              <w:snapToGrid w:val="0"/>
              <w:spacing w:before="60" w:after="60"/>
              <w:jc w:val="left"/>
              <w:rPr>
                <w:del w:id="4552" w:author="Jason Rhee" w:date="2023-02-23T16:00:00Z"/>
                <w:b/>
                <w:sz w:val="16"/>
                <w:szCs w:val="16"/>
                <w:lang w:val="en-GB"/>
              </w:rPr>
            </w:pPr>
            <w:del w:id="4553" w:author="Jason Rhee" w:date="2023-02-23T16:00:00Z">
              <w:r w:rsidRPr="009842DB" w:rsidDel="00E54B99">
                <w:rPr>
                  <w:b/>
                  <w:sz w:val="16"/>
                  <w:szCs w:val="16"/>
                  <w:lang w:val="en-GB"/>
                </w:rPr>
                <w:delText>Remarks</w:delText>
              </w:r>
            </w:del>
          </w:p>
        </w:tc>
      </w:tr>
      <w:tr w:rsidR="006E7548" w:rsidRPr="00B551FD" w:rsidDel="00E54B99" w14:paraId="08615542" w14:textId="7C3457A0" w:rsidTr="00B764EA">
        <w:trPr>
          <w:trHeight w:val="218"/>
          <w:del w:id="4554" w:author="Jason Rhee" w:date="2023-02-23T16:00:00Z"/>
        </w:trPr>
        <w:tc>
          <w:tcPr>
            <w:tcW w:w="1163" w:type="dxa"/>
          </w:tcPr>
          <w:p w14:paraId="00B98FEA" w14:textId="26DBE456" w:rsidR="006E7548" w:rsidRPr="00B551FD" w:rsidDel="00E54B99" w:rsidRDefault="006E7548" w:rsidP="00C1698B">
            <w:pPr>
              <w:snapToGrid w:val="0"/>
              <w:spacing w:before="60" w:after="60"/>
              <w:jc w:val="left"/>
              <w:rPr>
                <w:del w:id="4555" w:author="Jason Rhee" w:date="2023-02-23T16:00:00Z"/>
                <w:sz w:val="16"/>
                <w:szCs w:val="16"/>
                <w:lang w:val="en-GB"/>
              </w:rPr>
            </w:pPr>
            <w:del w:id="4556" w:author="Jason Rhee" w:date="2023-02-23T16:00:00Z">
              <w:r w:rsidDel="00E54B99">
                <w:rPr>
                  <w:sz w:val="16"/>
                  <w:szCs w:val="16"/>
                  <w:lang w:val="en-GB"/>
                </w:rPr>
                <w:delText>Enumeration</w:delText>
              </w:r>
            </w:del>
          </w:p>
        </w:tc>
        <w:tc>
          <w:tcPr>
            <w:tcW w:w="2977" w:type="dxa"/>
          </w:tcPr>
          <w:p w14:paraId="69D2A8B8" w14:textId="767CECEE" w:rsidR="006E7548" w:rsidRPr="00B551FD" w:rsidDel="00E54B99" w:rsidRDefault="006E7548" w:rsidP="00C1698B">
            <w:pPr>
              <w:snapToGrid w:val="0"/>
              <w:spacing w:before="60" w:after="60"/>
              <w:jc w:val="left"/>
              <w:rPr>
                <w:del w:id="4557" w:author="Jason Rhee" w:date="2023-02-23T16:00:00Z"/>
                <w:sz w:val="16"/>
                <w:szCs w:val="16"/>
                <w:lang w:val="en-GB"/>
              </w:rPr>
            </w:pPr>
            <w:del w:id="4558" w:author="Jason Rhee" w:date="2023-02-23T16:00:00Z">
              <w:r w:rsidRPr="00B551FD" w:rsidDel="00E54B99">
                <w:rPr>
                  <w:sz w:val="16"/>
                  <w:szCs w:val="16"/>
                  <w:lang w:val="en-GB"/>
                </w:rPr>
                <w:delText>S100_Catalogue</w:delText>
              </w:r>
              <w:r w:rsidDel="00E54B99">
                <w:rPr>
                  <w:sz w:val="16"/>
                  <w:szCs w:val="16"/>
                  <w:lang w:val="en-GB"/>
                </w:rPr>
                <w:delText>Scope</w:delText>
              </w:r>
            </w:del>
          </w:p>
        </w:tc>
        <w:tc>
          <w:tcPr>
            <w:tcW w:w="3420" w:type="dxa"/>
          </w:tcPr>
          <w:p w14:paraId="519F9B32" w14:textId="0B169CDF" w:rsidR="006E7548" w:rsidRPr="00B551FD" w:rsidDel="00E54B99" w:rsidRDefault="006E7548" w:rsidP="00C1698B">
            <w:pPr>
              <w:snapToGrid w:val="0"/>
              <w:spacing w:before="60" w:after="60"/>
              <w:jc w:val="left"/>
              <w:rPr>
                <w:del w:id="4559" w:author="Jason Rhee" w:date="2023-02-23T16:00:00Z"/>
                <w:sz w:val="16"/>
                <w:szCs w:val="16"/>
                <w:lang w:val="en-GB"/>
              </w:rPr>
            </w:pPr>
            <w:del w:id="4560" w:author="Jason Rhee" w:date="2023-02-23T16:00:00Z">
              <w:r w:rsidDel="00E54B99">
                <w:rPr>
                  <w:sz w:val="16"/>
                  <w:szCs w:val="16"/>
                  <w:lang w:val="en-GB"/>
                </w:rPr>
                <w:delText>The scope of the catalogue</w:delText>
              </w:r>
            </w:del>
          </w:p>
        </w:tc>
        <w:tc>
          <w:tcPr>
            <w:tcW w:w="804" w:type="dxa"/>
          </w:tcPr>
          <w:p w14:paraId="7311B83C" w14:textId="1D0A518B" w:rsidR="006E7548" w:rsidRPr="00B551FD" w:rsidDel="00E54B99" w:rsidRDefault="006E7548" w:rsidP="00C1698B">
            <w:pPr>
              <w:snapToGrid w:val="0"/>
              <w:spacing w:before="60" w:after="60"/>
              <w:jc w:val="center"/>
              <w:rPr>
                <w:del w:id="4561" w:author="Jason Rhee" w:date="2023-02-23T16:00:00Z"/>
                <w:sz w:val="16"/>
                <w:szCs w:val="16"/>
                <w:lang w:val="en-GB"/>
              </w:rPr>
            </w:pPr>
            <w:del w:id="4562" w:author="Jason Rhee" w:date="2023-02-23T16:00:00Z">
              <w:r w:rsidRPr="00B551FD" w:rsidDel="00E54B99">
                <w:rPr>
                  <w:sz w:val="16"/>
                  <w:szCs w:val="16"/>
                  <w:lang w:val="en-GB"/>
                </w:rPr>
                <w:delText>-</w:delText>
              </w:r>
            </w:del>
          </w:p>
        </w:tc>
        <w:tc>
          <w:tcPr>
            <w:tcW w:w="5439" w:type="dxa"/>
          </w:tcPr>
          <w:p w14:paraId="68FE8C82" w14:textId="4A7EC40F" w:rsidR="006E7548" w:rsidRPr="00B551FD" w:rsidDel="00E54B99" w:rsidRDefault="006E7548" w:rsidP="00C1698B">
            <w:pPr>
              <w:snapToGrid w:val="0"/>
              <w:spacing w:before="60" w:after="60"/>
              <w:jc w:val="left"/>
              <w:rPr>
                <w:del w:id="4563" w:author="Jason Rhee" w:date="2023-02-23T16:00:00Z"/>
                <w:sz w:val="16"/>
                <w:szCs w:val="16"/>
                <w:lang w:val="en-GB"/>
              </w:rPr>
            </w:pPr>
            <w:del w:id="4564" w:author="Jason Rhee" w:date="2023-02-23T16:00:00Z">
              <w:r w:rsidRPr="00B551FD" w:rsidDel="00E54B99">
                <w:rPr>
                  <w:sz w:val="16"/>
                  <w:szCs w:val="16"/>
                  <w:lang w:val="en-GB"/>
                </w:rPr>
                <w:delText>-</w:delText>
              </w:r>
            </w:del>
          </w:p>
        </w:tc>
      </w:tr>
      <w:tr w:rsidR="006E7548" w:rsidRPr="00B551FD" w:rsidDel="00E54B99" w14:paraId="6820B4A8" w14:textId="74CAFB91" w:rsidTr="00B764EA">
        <w:trPr>
          <w:trHeight w:val="198"/>
          <w:del w:id="4565" w:author="Jason Rhee" w:date="2023-02-23T16:00:00Z"/>
        </w:trPr>
        <w:tc>
          <w:tcPr>
            <w:tcW w:w="1163" w:type="dxa"/>
          </w:tcPr>
          <w:p w14:paraId="19108C63" w14:textId="061FF2E4" w:rsidR="006E7548" w:rsidRPr="00B551FD" w:rsidDel="00E54B99" w:rsidRDefault="006E7548" w:rsidP="00C1698B">
            <w:pPr>
              <w:snapToGrid w:val="0"/>
              <w:spacing w:before="60" w:after="60"/>
              <w:jc w:val="left"/>
              <w:rPr>
                <w:del w:id="4566" w:author="Jason Rhee" w:date="2023-02-23T16:00:00Z"/>
                <w:sz w:val="16"/>
                <w:szCs w:val="16"/>
                <w:lang w:val="en-GB"/>
              </w:rPr>
            </w:pPr>
            <w:del w:id="4567" w:author="Jason Rhee" w:date="2023-02-23T16:00:00Z">
              <w:r w:rsidDel="00E54B99">
                <w:rPr>
                  <w:sz w:val="16"/>
                  <w:szCs w:val="16"/>
                  <w:lang w:val="en-GB"/>
                </w:rPr>
                <w:delText>Value</w:delText>
              </w:r>
            </w:del>
          </w:p>
        </w:tc>
        <w:tc>
          <w:tcPr>
            <w:tcW w:w="2977" w:type="dxa"/>
          </w:tcPr>
          <w:p w14:paraId="2AE6696A" w14:textId="631726E7" w:rsidR="006E7548" w:rsidRPr="00B551FD" w:rsidDel="00E54B99" w:rsidRDefault="006E7548" w:rsidP="00C1698B">
            <w:pPr>
              <w:snapToGrid w:val="0"/>
              <w:spacing w:before="60" w:after="60"/>
              <w:jc w:val="left"/>
              <w:rPr>
                <w:del w:id="4568" w:author="Jason Rhee" w:date="2023-02-23T16:00:00Z"/>
                <w:sz w:val="16"/>
                <w:szCs w:val="16"/>
                <w:lang w:val="en-GB"/>
              </w:rPr>
            </w:pPr>
            <w:del w:id="4569" w:author="Jason Rhee" w:date="2023-02-23T16:00:00Z">
              <w:r w:rsidDel="00E54B99">
                <w:rPr>
                  <w:sz w:val="16"/>
                  <w:szCs w:val="16"/>
                  <w:lang w:val="en-GB"/>
                </w:rPr>
                <w:delText>featureCatalogue</w:delText>
              </w:r>
            </w:del>
          </w:p>
        </w:tc>
        <w:tc>
          <w:tcPr>
            <w:tcW w:w="3420" w:type="dxa"/>
          </w:tcPr>
          <w:p w14:paraId="6466CADE" w14:textId="47A899FD" w:rsidR="006E7548" w:rsidRPr="00B551FD" w:rsidDel="00E54B99" w:rsidRDefault="006E7548" w:rsidP="00C1698B">
            <w:pPr>
              <w:snapToGrid w:val="0"/>
              <w:spacing w:before="60" w:after="60"/>
              <w:jc w:val="left"/>
              <w:rPr>
                <w:del w:id="4570" w:author="Jason Rhee" w:date="2023-02-23T16:00:00Z"/>
                <w:sz w:val="16"/>
                <w:szCs w:val="16"/>
                <w:lang w:val="en-GB"/>
              </w:rPr>
            </w:pPr>
            <w:del w:id="4571" w:author="Jason Rhee" w:date="2023-02-23T16:00:00Z">
              <w:r w:rsidDel="00E54B99">
                <w:rPr>
                  <w:sz w:val="16"/>
                  <w:szCs w:val="16"/>
                  <w:lang w:val="en-GB"/>
                </w:rPr>
                <w:delText>S-100 feature catalogue</w:delText>
              </w:r>
            </w:del>
          </w:p>
        </w:tc>
        <w:tc>
          <w:tcPr>
            <w:tcW w:w="804" w:type="dxa"/>
          </w:tcPr>
          <w:p w14:paraId="56818BCD" w14:textId="2A28693C" w:rsidR="006E7548" w:rsidRPr="00B551FD" w:rsidDel="00E54B99" w:rsidRDefault="006E7548" w:rsidP="00C1698B">
            <w:pPr>
              <w:snapToGrid w:val="0"/>
              <w:spacing w:before="60" w:after="60"/>
              <w:jc w:val="center"/>
              <w:rPr>
                <w:del w:id="4572" w:author="Jason Rhee" w:date="2023-02-23T16:00:00Z"/>
                <w:sz w:val="16"/>
                <w:szCs w:val="16"/>
                <w:lang w:val="en-GB"/>
              </w:rPr>
            </w:pPr>
          </w:p>
        </w:tc>
        <w:tc>
          <w:tcPr>
            <w:tcW w:w="5439" w:type="dxa"/>
          </w:tcPr>
          <w:p w14:paraId="372A2D82" w14:textId="6B59F2F8" w:rsidR="006E7548" w:rsidRPr="00B551FD" w:rsidDel="00E54B99" w:rsidRDefault="006E7548" w:rsidP="00C1698B">
            <w:pPr>
              <w:snapToGrid w:val="0"/>
              <w:spacing w:before="60" w:after="60"/>
              <w:jc w:val="left"/>
              <w:rPr>
                <w:del w:id="4573" w:author="Jason Rhee" w:date="2023-02-23T16:00:00Z"/>
                <w:sz w:val="16"/>
                <w:szCs w:val="16"/>
                <w:lang w:val="en-GB"/>
              </w:rPr>
            </w:pPr>
          </w:p>
        </w:tc>
      </w:tr>
      <w:tr w:rsidR="006E7548" w:rsidRPr="00B551FD" w:rsidDel="00E54B99" w14:paraId="093EE4C7" w14:textId="65F5C582" w:rsidTr="00B764EA">
        <w:trPr>
          <w:trHeight w:val="198"/>
          <w:del w:id="4574" w:author="Jason Rhee" w:date="2023-02-23T16:00:00Z"/>
        </w:trPr>
        <w:tc>
          <w:tcPr>
            <w:tcW w:w="1163" w:type="dxa"/>
          </w:tcPr>
          <w:p w14:paraId="49BF8877" w14:textId="7135F892" w:rsidR="006E7548" w:rsidRPr="00B551FD" w:rsidDel="00E54B99" w:rsidRDefault="006E7548" w:rsidP="00C1698B">
            <w:pPr>
              <w:snapToGrid w:val="0"/>
              <w:spacing w:before="60" w:after="60"/>
              <w:jc w:val="left"/>
              <w:rPr>
                <w:del w:id="4575" w:author="Jason Rhee" w:date="2023-02-23T16:00:00Z"/>
                <w:sz w:val="16"/>
                <w:szCs w:val="16"/>
                <w:lang w:val="en-GB"/>
              </w:rPr>
            </w:pPr>
            <w:del w:id="4576" w:author="Jason Rhee" w:date="2023-02-23T16:00:00Z">
              <w:r w:rsidDel="00E54B99">
                <w:rPr>
                  <w:sz w:val="16"/>
                  <w:szCs w:val="16"/>
                  <w:lang w:val="en-GB"/>
                </w:rPr>
                <w:delText>Value</w:delText>
              </w:r>
            </w:del>
          </w:p>
        </w:tc>
        <w:tc>
          <w:tcPr>
            <w:tcW w:w="2977" w:type="dxa"/>
          </w:tcPr>
          <w:p w14:paraId="53E32B99" w14:textId="65078F11" w:rsidR="006E7548" w:rsidRPr="00B551FD" w:rsidDel="00E54B99" w:rsidRDefault="006E7548" w:rsidP="00C1698B">
            <w:pPr>
              <w:snapToGrid w:val="0"/>
              <w:spacing w:before="60" w:after="60"/>
              <w:jc w:val="left"/>
              <w:rPr>
                <w:del w:id="4577" w:author="Jason Rhee" w:date="2023-02-23T16:00:00Z"/>
                <w:sz w:val="16"/>
                <w:szCs w:val="16"/>
                <w:lang w:val="en-GB"/>
              </w:rPr>
            </w:pPr>
            <w:del w:id="4578" w:author="Jason Rhee" w:date="2023-02-23T16:00:00Z">
              <w:r w:rsidDel="00E54B99">
                <w:rPr>
                  <w:sz w:val="16"/>
                  <w:szCs w:val="16"/>
                  <w:lang w:val="en-GB"/>
                </w:rPr>
                <w:delText>portrayalCatalogue</w:delText>
              </w:r>
            </w:del>
          </w:p>
        </w:tc>
        <w:tc>
          <w:tcPr>
            <w:tcW w:w="3420" w:type="dxa"/>
          </w:tcPr>
          <w:p w14:paraId="4D0C7BC6" w14:textId="55E92AF9" w:rsidR="006E7548" w:rsidRPr="00B551FD" w:rsidDel="00E54B99" w:rsidRDefault="006E7548" w:rsidP="00C1698B">
            <w:pPr>
              <w:snapToGrid w:val="0"/>
              <w:spacing w:before="60" w:after="60"/>
              <w:jc w:val="left"/>
              <w:rPr>
                <w:del w:id="4579" w:author="Jason Rhee" w:date="2023-02-23T16:00:00Z"/>
                <w:sz w:val="16"/>
                <w:szCs w:val="16"/>
                <w:lang w:val="en-GB"/>
              </w:rPr>
            </w:pPr>
            <w:del w:id="4580" w:author="Jason Rhee" w:date="2023-02-23T16:00:00Z">
              <w:r w:rsidDel="00E54B99">
                <w:rPr>
                  <w:sz w:val="16"/>
                  <w:szCs w:val="16"/>
                  <w:lang w:val="en-GB"/>
                </w:rPr>
                <w:delText>S-100 portrayal catalogue</w:delText>
              </w:r>
            </w:del>
          </w:p>
        </w:tc>
        <w:tc>
          <w:tcPr>
            <w:tcW w:w="804" w:type="dxa"/>
          </w:tcPr>
          <w:p w14:paraId="72F54A0C" w14:textId="6D226626" w:rsidR="006E7548" w:rsidDel="00E54B99" w:rsidRDefault="006E7548" w:rsidP="00C1698B">
            <w:pPr>
              <w:snapToGrid w:val="0"/>
              <w:spacing w:before="60" w:after="60"/>
              <w:jc w:val="center"/>
              <w:rPr>
                <w:del w:id="4581" w:author="Jason Rhee" w:date="2023-02-23T16:00:00Z"/>
                <w:sz w:val="16"/>
                <w:szCs w:val="16"/>
                <w:lang w:val="en-GB"/>
              </w:rPr>
            </w:pPr>
          </w:p>
        </w:tc>
        <w:tc>
          <w:tcPr>
            <w:tcW w:w="5439" w:type="dxa"/>
          </w:tcPr>
          <w:p w14:paraId="2E68E5A6" w14:textId="5BB5BBE2" w:rsidR="006E7548" w:rsidDel="00E54B99" w:rsidRDefault="006E7548" w:rsidP="00C1698B">
            <w:pPr>
              <w:snapToGrid w:val="0"/>
              <w:spacing w:before="60" w:after="60"/>
              <w:jc w:val="left"/>
              <w:rPr>
                <w:del w:id="4582" w:author="Jason Rhee" w:date="2023-02-23T16:00:00Z"/>
                <w:sz w:val="16"/>
                <w:szCs w:val="16"/>
                <w:lang w:val="en-GB"/>
              </w:rPr>
            </w:pPr>
          </w:p>
        </w:tc>
      </w:tr>
      <w:tr w:rsidR="006E7548" w:rsidRPr="00B551FD" w:rsidDel="00E54B99" w14:paraId="19F577FB" w14:textId="0298D253" w:rsidTr="00B764EA">
        <w:trPr>
          <w:trHeight w:val="198"/>
          <w:del w:id="4583" w:author="Jason Rhee" w:date="2023-02-23T16:00:00Z"/>
        </w:trPr>
        <w:tc>
          <w:tcPr>
            <w:tcW w:w="1163" w:type="dxa"/>
          </w:tcPr>
          <w:p w14:paraId="4CDB671B" w14:textId="42FC507D" w:rsidR="006E7548" w:rsidDel="00E54B99" w:rsidRDefault="006E7548" w:rsidP="00C1698B">
            <w:pPr>
              <w:snapToGrid w:val="0"/>
              <w:spacing w:before="60" w:after="60"/>
              <w:jc w:val="left"/>
              <w:rPr>
                <w:del w:id="4584" w:author="Jason Rhee" w:date="2023-02-23T16:00:00Z"/>
                <w:sz w:val="16"/>
                <w:szCs w:val="16"/>
                <w:lang w:val="en-GB"/>
              </w:rPr>
            </w:pPr>
            <w:del w:id="4585" w:author="Jason Rhee" w:date="2023-02-23T16:00:00Z">
              <w:r w:rsidDel="00E54B99">
                <w:rPr>
                  <w:sz w:val="16"/>
                  <w:szCs w:val="16"/>
                  <w:lang w:val="en-GB"/>
                </w:rPr>
                <w:delText>Value</w:delText>
              </w:r>
            </w:del>
          </w:p>
        </w:tc>
        <w:tc>
          <w:tcPr>
            <w:tcW w:w="2977" w:type="dxa"/>
          </w:tcPr>
          <w:p w14:paraId="180F5539" w14:textId="3303CF01" w:rsidR="006E7548" w:rsidDel="00E54B99" w:rsidRDefault="006E7548" w:rsidP="00C1698B">
            <w:pPr>
              <w:snapToGrid w:val="0"/>
              <w:spacing w:before="60" w:after="60"/>
              <w:jc w:val="left"/>
              <w:rPr>
                <w:del w:id="4586" w:author="Jason Rhee" w:date="2023-02-23T16:00:00Z"/>
                <w:sz w:val="16"/>
                <w:szCs w:val="16"/>
                <w:lang w:val="en-GB"/>
              </w:rPr>
            </w:pPr>
            <w:del w:id="4587" w:author="Jason Rhee" w:date="2023-02-23T16:00:00Z">
              <w:r w:rsidDel="00E54B99">
                <w:rPr>
                  <w:sz w:val="16"/>
                  <w:szCs w:val="16"/>
                  <w:lang w:val="en-GB"/>
                </w:rPr>
                <w:delText>interoperabilityCatalogue</w:delText>
              </w:r>
            </w:del>
          </w:p>
        </w:tc>
        <w:tc>
          <w:tcPr>
            <w:tcW w:w="3420" w:type="dxa"/>
          </w:tcPr>
          <w:p w14:paraId="1F451A17" w14:textId="28BB64CD" w:rsidR="006E7548" w:rsidRPr="00B551FD" w:rsidDel="00E54B99" w:rsidRDefault="006E7548" w:rsidP="00C1698B">
            <w:pPr>
              <w:snapToGrid w:val="0"/>
              <w:spacing w:before="60" w:after="60"/>
              <w:jc w:val="left"/>
              <w:rPr>
                <w:del w:id="4588" w:author="Jason Rhee" w:date="2023-02-23T16:00:00Z"/>
                <w:sz w:val="16"/>
                <w:szCs w:val="16"/>
                <w:lang w:val="en-GB"/>
              </w:rPr>
            </w:pPr>
            <w:del w:id="4589" w:author="Jason Rhee" w:date="2023-02-23T16:00:00Z">
              <w:r w:rsidRPr="009042DF" w:rsidDel="00E54B99">
                <w:rPr>
                  <w:sz w:val="16"/>
                  <w:szCs w:val="16"/>
                  <w:lang w:val="en-GB"/>
                </w:rPr>
                <w:delText>S-100 interoperability information</w:delText>
              </w:r>
            </w:del>
          </w:p>
        </w:tc>
        <w:tc>
          <w:tcPr>
            <w:tcW w:w="804" w:type="dxa"/>
          </w:tcPr>
          <w:p w14:paraId="3906A88A" w14:textId="3816D6CD" w:rsidR="006E7548" w:rsidDel="00E54B99" w:rsidRDefault="006E7548" w:rsidP="00C1698B">
            <w:pPr>
              <w:snapToGrid w:val="0"/>
              <w:spacing w:before="60" w:after="60"/>
              <w:jc w:val="center"/>
              <w:rPr>
                <w:del w:id="4590" w:author="Jason Rhee" w:date="2023-02-23T16:00:00Z"/>
                <w:sz w:val="16"/>
                <w:szCs w:val="16"/>
                <w:lang w:val="en-GB"/>
              </w:rPr>
            </w:pPr>
          </w:p>
        </w:tc>
        <w:tc>
          <w:tcPr>
            <w:tcW w:w="5439" w:type="dxa"/>
          </w:tcPr>
          <w:p w14:paraId="7A5B41BA" w14:textId="5F3B5781" w:rsidR="006E7548" w:rsidDel="00E54B99" w:rsidRDefault="006E7548" w:rsidP="00C1698B">
            <w:pPr>
              <w:snapToGrid w:val="0"/>
              <w:spacing w:before="60" w:after="60"/>
              <w:jc w:val="left"/>
              <w:rPr>
                <w:del w:id="4591" w:author="Jason Rhee" w:date="2023-02-23T16:00:00Z"/>
                <w:sz w:val="16"/>
                <w:szCs w:val="16"/>
                <w:lang w:val="en-GB"/>
              </w:rPr>
            </w:pPr>
          </w:p>
        </w:tc>
      </w:tr>
      <w:bookmarkEnd w:id="4544"/>
    </w:tbl>
    <w:p w14:paraId="50EBD0DE" w14:textId="77777777" w:rsidR="00FC5198" w:rsidRDefault="00FC5198" w:rsidP="006E7548">
      <w:pPr>
        <w:spacing w:before="0" w:after="0"/>
        <w:rPr>
          <w:ins w:id="4592" w:author="Jason Rhee" w:date="2023-07-25T11:18:00Z"/>
          <w:rFonts w:cs="Arial"/>
          <w:szCs w:val="20"/>
        </w:rPr>
        <w:sectPr w:rsidR="00FC5198" w:rsidSect="003402F8">
          <w:headerReference w:type="even" r:id="rId45"/>
          <w:headerReference w:type="default" r:id="rId46"/>
          <w:footerReference w:type="even" r:id="rId47"/>
          <w:footerReference w:type="default" r:id="rId48"/>
          <w:pgSz w:w="16838" w:h="11906" w:orient="landscape"/>
          <w:pgMar w:top="1418" w:right="1418" w:bottom="1418" w:left="1134" w:header="709" w:footer="788" w:gutter="0"/>
          <w:cols w:space="720"/>
          <w:docGrid w:linePitch="272"/>
        </w:sectPr>
      </w:pPr>
    </w:p>
    <w:p w14:paraId="790891F3" w14:textId="3C0AA5BB" w:rsidR="00B413FE" w:rsidRPr="00D129DC" w:rsidDel="00FC5198" w:rsidRDefault="00B413FE" w:rsidP="006E7548">
      <w:pPr>
        <w:spacing w:before="0" w:after="0"/>
        <w:rPr>
          <w:del w:id="4605" w:author="Jason Rhee" w:date="2023-07-25T11:18:00Z"/>
          <w:rFonts w:cs="Arial"/>
          <w:szCs w:val="20"/>
        </w:rPr>
      </w:pPr>
      <w:bookmarkStart w:id="4606" w:name="_Toc141177078"/>
      <w:bookmarkEnd w:id="4606"/>
    </w:p>
    <w:p w14:paraId="58D41934" w14:textId="604B5544" w:rsidR="00B413FE" w:rsidRPr="003402F8" w:rsidDel="003402F8" w:rsidRDefault="00B413FE" w:rsidP="002721B0">
      <w:pPr>
        <w:pStyle w:val="Heading3"/>
        <w:numPr>
          <w:ilvl w:val="0"/>
          <w:numId w:val="0"/>
        </w:numPr>
        <w:rPr>
          <w:del w:id="4607" w:author="Jason Rhee" w:date="2023-07-25T11:09:00Z"/>
          <w:lang w:val="en-AU"/>
          <w:rPrChange w:id="4608" w:author="Jason Rhee" w:date="2023-07-25T11:09:00Z">
            <w:rPr>
              <w:del w:id="4609" w:author="Jason Rhee" w:date="2023-07-25T11:09:00Z"/>
            </w:rPr>
          </w:rPrChange>
        </w:rPr>
      </w:pPr>
      <w:bookmarkStart w:id="4610" w:name="_Toc141176447"/>
      <w:bookmarkStart w:id="4611" w:name="_Toc141177079"/>
      <w:bookmarkEnd w:id="4610"/>
      <w:bookmarkEnd w:id="4611"/>
    </w:p>
    <w:p w14:paraId="5BD7B888" w14:textId="451306E4" w:rsidR="00FF6266" w:rsidRPr="00D129DC" w:rsidDel="003402F8" w:rsidRDefault="00FF6266" w:rsidP="00C53B69">
      <w:pPr>
        <w:autoSpaceDE w:val="0"/>
        <w:autoSpaceDN w:val="0"/>
        <w:adjustRightInd w:val="0"/>
        <w:rPr>
          <w:del w:id="4612" w:author="Jason Rhee" w:date="2023-07-25T11:09:00Z"/>
          <w:rFonts w:cs="Arial"/>
          <w:szCs w:val="20"/>
          <w:lang w:eastAsia="en-GB"/>
        </w:rPr>
        <w:sectPr w:rsidR="00FF6266" w:rsidRPr="00D129DC" w:rsidDel="003402F8" w:rsidSect="00FC5198">
          <w:pgSz w:w="11906" w:h="16838" w:orient="portrait"/>
          <w:pgMar w:top="1134" w:right="1418" w:bottom="1418" w:left="1418" w:header="709" w:footer="788" w:gutter="0"/>
          <w:cols w:space="720"/>
          <w:docGrid w:linePitch="272"/>
          <w:sectPrChange w:id="4613" w:author="Jason Rhee" w:date="2023-07-25T11:18:00Z">
            <w:sectPr w:rsidR="00FF6266" w:rsidRPr="00D129DC" w:rsidDel="003402F8" w:rsidSect="00FC5198">
              <w:pgSz w:w="16838" w:h="11906" w:orient="landscape"/>
              <w:pgMar w:top="1400" w:right="1440" w:bottom="1418" w:left="1440" w:header="709" w:footer="283" w:gutter="0"/>
            </w:sectPr>
          </w:sectPrChange>
        </w:sectPr>
      </w:pPr>
    </w:p>
    <w:p w14:paraId="7DCF0EAC" w14:textId="77777777" w:rsidR="00561650" w:rsidRPr="00CE2E2D" w:rsidRDefault="006E4207" w:rsidP="002721B0">
      <w:pPr>
        <w:pStyle w:val="Annex0"/>
      </w:pPr>
      <w:bookmarkStart w:id="4614" w:name="_Toc127463875"/>
      <w:bookmarkStart w:id="4615" w:name="_Toc128125501"/>
      <w:bookmarkStart w:id="4616" w:name="_Toc141176283"/>
      <w:bookmarkStart w:id="4617" w:name="_Toc141176448"/>
      <w:bookmarkStart w:id="4618" w:name="_Toc141177080"/>
      <w:bookmarkStart w:id="4619" w:name="_Toc150177954"/>
      <w:r w:rsidRPr="00CE2E2D">
        <w:lastRenderedPageBreak/>
        <w:t>Data Classification and Encoding Guide</w:t>
      </w:r>
      <w:bookmarkEnd w:id="4614"/>
      <w:bookmarkEnd w:id="4615"/>
      <w:bookmarkEnd w:id="4616"/>
      <w:bookmarkEnd w:id="4617"/>
      <w:bookmarkEnd w:id="4618"/>
      <w:bookmarkEnd w:id="4619"/>
    </w:p>
    <w:p w14:paraId="4ED9F115" w14:textId="7B95487B" w:rsidR="00746982" w:rsidRPr="00273D9B" w:rsidRDefault="00746982" w:rsidP="00B11B94">
      <w:pPr>
        <w:pStyle w:val="Annexheader-level2"/>
      </w:pPr>
      <w:bookmarkStart w:id="4620" w:name="_Toc127463876"/>
      <w:bookmarkStart w:id="4621" w:name="_Toc128125502"/>
      <w:bookmarkStart w:id="4622" w:name="_Toc141176284"/>
      <w:bookmarkStart w:id="4623" w:name="_Toc141176449"/>
      <w:bookmarkStart w:id="4624" w:name="_Toc141177081"/>
      <w:bookmarkStart w:id="4625" w:name="_Toc150177955"/>
      <w:proofErr w:type="spellStart"/>
      <w:r w:rsidRPr="00273D9B">
        <w:t>UnderKeelClearancePlan</w:t>
      </w:r>
      <w:bookmarkEnd w:id="4620"/>
      <w:bookmarkEnd w:id="4621"/>
      <w:bookmarkEnd w:id="4622"/>
      <w:bookmarkEnd w:id="4623"/>
      <w:bookmarkEnd w:id="4624"/>
      <w:bookmarkEnd w:id="4625"/>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264"/>
        <w:gridCol w:w="1625"/>
        <w:gridCol w:w="858"/>
        <w:gridCol w:w="819"/>
        <w:gridCol w:w="928"/>
        <w:gridCol w:w="1571"/>
      </w:tblGrid>
      <w:tr w:rsidR="00746982" w:rsidRPr="00ED6BEF" w14:paraId="70747683" w14:textId="77777777" w:rsidTr="003F67E2">
        <w:trPr>
          <w:cantSplit/>
          <w:trHeight w:val="20"/>
        </w:trPr>
        <w:tc>
          <w:tcPr>
            <w:tcW w:w="0" w:type="auto"/>
            <w:gridSpan w:val="6"/>
            <w:shd w:val="clear" w:color="auto" w:fill="auto"/>
          </w:tcPr>
          <w:p w14:paraId="1A029756" w14:textId="0892B571"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del w:id="4626" w:author="Jason Rhee" w:date="2023-11-10T17:34:00Z">
              <w:r w:rsidR="00431D1D" w:rsidRPr="00ED6BEF" w:rsidDel="00E855CB">
                <w:rPr>
                  <w:rFonts w:ascii="Arial Narrow" w:eastAsia="Malgun Gothic" w:hAnsi="Arial Narrow"/>
                  <w:color w:val="000000"/>
                  <w:kern w:val="2"/>
                  <w:szCs w:val="22"/>
                  <w:lang w:val="en-US" w:eastAsia="ko-KR"/>
                </w:rPr>
                <w:delText>UKCM</w:delText>
              </w:r>
              <w:r w:rsidR="00BA2988" w:rsidRPr="00ED6BEF" w:rsidDel="00E855CB">
                <w:rPr>
                  <w:rFonts w:ascii="Arial Narrow" w:eastAsia="Malgun Gothic" w:hAnsi="Arial Narrow"/>
                  <w:color w:val="000000"/>
                  <w:kern w:val="2"/>
                  <w:szCs w:val="22"/>
                  <w:lang w:val="en-US" w:eastAsia="ko-KR"/>
                </w:rPr>
                <w:delText xml:space="preserve"> operational area</w:delText>
              </w:r>
            </w:del>
            <w:ins w:id="4627" w:author="Jason Rhee" w:date="2023-11-10T17:34:00Z">
              <w:r w:rsidR="00E855CB">
                <w:rPr>
                  <w:rFonts w:ascii="Arial Narrow" w:eastAsia="Malgun Gothic" w:hAnsi="Arial Narrow"/>
                  <w:color w:val="000000"/>
                  <w:kern w:val="2"/>
                  <w:szCs w:val="22"/>
                  <w:lang w:val="en-US" w:eastAsia="ko-KR"/>
                </w:rPr>
                <w:t>UKCM Operational Area</w:t>
              </w:r>
            </w:ins>
            <w:r w:rsidR="00BA2988" w:rsidRPr="00ED6BEF">
              <w:rPr>
                <w:rFonts w:ascii="Arial Narrow" w:eastAsia="Malgun Gothic" w:hAnsi="Arial Narrow"/>
                <w:color w:val="000000"/>
                <w:kern w:val="2"/>
                <w:szCs w:val="22"/>
                <w:lang w:val="en-US" w:eastAsia="ko-KR"/>
              </w:rPr>
              <w:t xml:space="preserve">.  There are three kinds of plan: a pre-plan, an actual </w:t>
            </w:r>
            <w:proofErr w:type="gramStart"/>
            <w:r w:rsidR="00BA2988" w:rsidRPr="00ED6BEF">
              <w:rPr>
                <w:rFonts w:ascii="Arial Narrow" w:eastAsia="Malgun Gothic" w:hAnsi="Arial Narrow"/>
                <w:color w:val="000000"/>
                <w:kern w:val="2"/>
                <w:szCs w:val="22"/>
                <w:lang w:val="en-US" w:eastAsia="ko-KR"/>
              </w:rPr>
              <w:t>plan</w:t>
            </w:r>
            <w:proofErr w:type="gramEnd"/>
            <w:r w:rsidR="00BA2988" w:rsidRPr="00ED6BEF">
              <w:rPr>
                <w:rFonts w:ascii="Arial Narrow" w:eastAsia="Malgun Gothic" w:hAnsi="Arial Narrow"/>
                <w:color w:val="000000"/>
                <w:kern w:val="2"/>
                <w:szCs w:val="22"/>
                <w:lang w:val="en-US" w:eastAsia="ko-KR"/>
              </w:rPr>
              <w:t xml:space="preserve"> and an actual update.</w:t>
            </w:r>
          </w:p>
        </w:tc>
      </w:tr>
      <w:tr w:rsidR="00746982" w:rsidRPr="00ED6BEF" w14:paraId="1B19277F" w14:textId="77777777" w:rsidTr="003F67E2">
        <w:trPr>
          <w:cantSplit/>
          <w:trHeight w:val="20"/>
        </w:trPr>
        <w:tc>
          <w:tcPr>
            <w:tcW w:w="0" w:type="auto"/>
            <w:gridSpan w:val="6"/>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w:t>
            </w:r>
            <w:proofErr w:type="spellStart"/>
            <w:r w:rsidRPr="00ED6BEF">
              <w:rPr>
                <w:rFonts w:ascii="Arial Narrow" w:eastAsia="Malgun Gothic" w:hAnsi="Arial Narrow"/>
                <w:b/>
                <w:color w:val="000000"/>
                <w:kern w:val="2"/>
                <w:szCs w:val="22"/>
                <w:lang w:val="en-US" w:eastAsia="ko-KR"/>
              </w:rPr>
              <w:t>UnderKeelClearancePlan</w:t>
            </w:r>
            <w:proofErr w:type="spellEnd"/>
          </w:p>
        </w:tc>
      </w:tr>
      <w:tr w:rsidR="00746982" w:rsidRPr="00ED6BEF" w14:paraId="20E8D951" w14:textId="77777777" w:rsidTr="003F67E2">
        <w:trPr>
          <w:cantSplit/>
          <w:trHeight w:val="20"/>
        </w:trPr>
        <w:tc>
          <w:tcPr>
            <w:tcW w:w="0" w:type="auto"/>
            <w:gridSpan w:val="6"/>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6"/>
            <w:shd w:val="clear" w:color="auto" w:fill="auto"/>
          </w:tcPr>
          <w:p w14:paraId="1FE5B6C5" w14:textId="27EDD2AE"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del w:id="4628" w:author="Jason Rhee" w:date="2023-05-11T11:35:00Z">
              <w:r w:rsidRPr="00ED6BEF" w:rsidDel="001F7144">
                <w:rPr>
                  <w:rFonts w:ascii="Arial Narrow" w:eastAsia="Malgun Gothic" w:hAnsi="Arial Narrow"/>
                  <w:b/>
                  <w:color w:val="000000"/>
                  <w:kern w:val="2"/>
                  <w:szCs w:val="22"/>
                  <w:lang w:val="en-US" w:eastAsia="ko-KR"/>
                </w:rPr>
                <w:delText>noGeometry</w:delText>
              </w:r>
            </w:del>
            <w:ins w:id="4629" w:author="Jason Rhee" w:date="2023-05-11T11:35:00Z">
              <w:r w:rsidR="001F7144">
                <w:rPr>
                  <w:rFonts w:ascii="Arial Narrow" w:eastAsia="Malgun Gothic" w:hAnsi="Arial Narrow"/>
                  <w:b/>
                  <w:color w:val="000000"/>
                  <w:kern w:val="2"/>
                  <w:szCs w:val="22"/>
                  <w:lang w:val="en-US" w:eastAsia="ko-KR"/>
                </w:rPr>
                <w:t>surface</w:t>
              </w:r>
            </w:ins>
          </w:p>
        </w:tc>
      </w:tr>
      <w:tr w:rsidR="00746982"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3"/>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746982"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gridSpan w:val="2"/>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746982"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0411D25B"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ins w:id="4630" w:author="Jason Rhee" w:date="2023-03-06T12:51:00Z">
              <w:r>
                <w:rPr>
                  <w:rFonts w:ascii="Arial Narrow" w:eastAsia="Malgun Gothic" w:hAnsi="Arial Narrow"/>
                  <w:color w:val="000000"/>
                  <w:kern w:val="2"/>
                  <w:szCs w:val="22"/>
                  <w:lang w:val="en-US" w:eastAsia="ko-KR"/>
                </w:rPr>
                <w:t>IN</w:t>
              </w:r>
            </w:ins>
            <w:del w:id="4631" w:author="Jason Rhee" w:date="2023-03-06T12:51:00Z">
              <w:r w:rsidR="00746982" w:rsidRPr="00ED6BEF" w:rsidDel="00221993">
                <w:rPr>
                  <w:rFonts w:ascii="Arial Narrow" w:eastAsia="Malgun Gothic" w:hAnsi="Arial Narrow"/>
                  <w:color w:val="000000"/>
                  <w:kern w:val="2"/>
                  <w:szCs w:val="22"/>
                  <w:lang w:val="en-US" w:eastAsia="ko-KR"/>
                </w:rPr>
                <w:delText>TE</w:delText>
              </w:r>
            </w:del>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0B6C7D7D" w14:textId="77777777" w:rsidTr="003F67E2">
        <w:trPr>
          <w:cantSplit/>
          <w:trHeight w:val="20"/>
        </w:trPr>
        <w:tc>
          <w:tcPr>
            <w:tcW w:w="0" w:type="auto"/>
            <w:shd w:val="clear" w:color="auto" w:fill="auto"/>
          </w:tcPr>
          <w:p w14:paraId="284C15AF" w14:textId="7095B51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ins w:id="4632"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Keel</w:t>
            </w:r>
            <w:ins w:id="4633"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Clearance Purpose</w:t>
            </w:r>
            <w:del w:id="4634" w:author="Jason Rhee" w:date="2023-11-06T09:56:00Z">
              <w:r w:rsidRPr="00ED6BEF" w:rsidDel="00037FD9">
                <w:rPr>
                  <w:rFonts w:ascii="Arial Narrow" w:eastAsia="Malgun Gothic" w:hAnsi="Arial Narrow"/>
                  <w:color w:val="000000"/>
                  <w:kern w:val="2"/>
                  <w:szCs w:val="22"/>
                  <w:lang w:val="en-US" w:eastAsia="ko-KR"/>
                </w:rPr>
                <w:delText xml:space="preserve"> Type</w:delText>
              </w:r>
            </w:del>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prePlan</w:t>
            </w:r>
            <w:proofErr w:type="spellEnd"/>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actualPlan</w:t>
            </w:r>
            <w:proofErr w:type="spellEnd"/>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3: </w:t>
            </w:r>
            <w:proofErr w:type="spellStart"/>
            <w:r w:rsidRPr="00ED6BEF">
              <w:rPr>
                <w:rFonts w:ascii="Arial Narrow" w:eastAsia="Malgun Gothic" w:hAnsi="Arial Narrow"/>
                <w:color w:val="000000"/>
                <w:kern w:val="2"/>
                <w:szCs w:val="22"/>
                <w:lang w:val="en-US" w:eastAsia="ko-KR"/>
              </w:rPr>
              <w:t>actualUpdate</w:t>
            </w:r>
            <w:proofErr w:type="spellEnd"/>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ins w:id="4635"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Keel</w:t>
            </w:r>
            <w:ins w:id="4636"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timeWindow</w:t>
            </w:r>
            <w:proofErr w:type="spellEnd"/>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maxDraught</w:t>
            </w:r>
            <w:proofErr w:type="spellEnd"/>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3D6205A2" w14:textId="77777777" w:rsidTr="003F67E2">
        <w:trPr>
          <w:cantSplit/>
          <w:trHeight w:val="20"/>
        </w:trPr>
        <w:tc>
          <w:tcPr>
            <w:tcW w:w="0" w:type="auto"/>
            <w:shd w:val="clear" w:color="auto" w:fill="auto"/>
          </w:tcPr>
          <w:p w14:paraId="0626BA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Fixed Time Range</w:t>
            </w:r>
          </w:p>
        </w:tc>
        <w:tc>
          <w:tcPr>
            <w:tcW w:w="0" w:type="auto"/>
            <w:shd w:val="clear" w:color="auto" w:fill="auto"/>
          </w:tcPr>
          <w:p w14:paraId="16CC3E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476266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C</w:t>
            </w:r>
          </w:p>
        </w:tc>
        <w:tc>
          <w:tcPr>
            <w:tcW w:w="0" w:type="auto"/>
            <w:shd w:val="clear" w:color="auto" w:fill="auto"/>
          </w:tcPr>
          <w:p w14:paraId="50EA08D7"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6"/>
            <w:shd w:val="clear" w:color="auto" w:fill="auto"/>
          </w:tcPr>
          <w:p w14:paraId="75BC76E5" w14:textId="77777777" w:rsidR="00CB554C" w:rsidRDefault="00746982" w:rsidP="003F67E2">
            <w:pPr>
              <w:spacing w:before="60" w:after="60"/>
              <w:rPr>
                <w:ins w:id="4637" w:author="Jason Rhee" w:date="2023-05-15T12:19:00Z"/>
                <w:rFonts w:cs="Arial"/>
                <w:szCs w:val="20"/>
              </w:rPr>
            </w:pPr>
            <w:r w:rsidRPr="00273D9B">
              <w:rPr>
                <w:rFonts w:cs="Arial"/>
                <w:szCs w:val="20"/>
                <w:u w:val="single"/>
              </w:rPr>
              <w:t>Introductory remarks.</w:t>
            </w:r>
          </w:p>
          <w:p w14:paraId="1F07A233" w14:textId="2E5E6103" w:rsidR="00BA2988" w:rsidRDefault="00746982" w:rsidP="003F67E2">
            <w:pPr>
              <w:spacing w:before="60" w:after="60"/>
              <w:rPr>
                <w:lang w:eastAsia="en-SG"/>
              </w:rPr>
            </w:pPr>
            <w:del w:id="4638" w:author="Jason Rhee" w:date="2023-05-15T12:19:00Z">
              <w:r w:rsidDel="00CB554C">
                <w:rPr>
                  <w:rFonts w:cs="Arial"/>
                  <w:szCs w:val="20"/>
                </w:rPr>
                <w:delText xml:space="preserve"> </w:delText>
              </w:r>
            </w:del>
            <w:r w:rsidR="00BA2988">
              <w:rPr>
                <w:rFonts w:cs="Arial"/>
                <w:szCs w:val="20"/>
              </w:rPr>
              <w:t xml:space="preserve">There are three kinds of </w:t>
            </w:r>
            <w:r w:rsidR="0073119D" w:rsidRPr="00273D9B">
              <w:rPr>
                <w:lang w:eastAsia="en-SG"/>
              </w:rPr>
              <w:t>UKC plan</w:t>
            </w:r>
            <w:r w:rsidR="00BA2988">
              <w:rPr>
                <w:lang w:eastAsia="en-SG"/>
              </w:rPr>
              <w:t>s:</w:t>
            </w:r>
          </w:p>
          <w:p w14:paraId="02E649C2" w14:textId="7F476087" w:rsidR="00BA2988" w:rsidRDefault="00BA2988" w:rsidP="003F67E2">
            <w:pPr>
              <w:pStyle w:val="ListParagraph"/>
              <w:numPr>
                <w:ilvl w:val="0"/>
                <w:numId w:val="76"/>
              </w:numPr>
              <w:spacing w:before="60" w:after="60"/>
              <w:rPr>
                <w:lang w:eastAsia="en-SG"/>
              </w:rPr>
            </w:pPr>
            <w:r w:rsidRPr="00BA2988">
              <w:rPr>
                <w:lang w:eastAsia="en-SG"/>
              </w:rPr>
              <w:t xml:space="preserve">a pre-plan is a set of tidal windows available for a ship to transit through a </w:t>
            </w:r>
            <w:del w:id="4639" w:author="Jason Rhee" w:date="2023-11-10T17:34:00Z">
              <w:r w:rsidRPr="00BA2988" w:rsidDel="00E855CB">
                <w:rPr>
                  <w:lang w:eastAsia="en-SG"/>
                </w:rPr>
                <w:delText>UKCM operational area</w:delText>
              </w:r>
            </w:del>
            <w:ins w:id="4640" w:author="Jason Rhee" w:date="2023-11-10T17:34:00Z">
              <w:r w:rsidR="00E855CB">
                <w:rPr>
                  <w:lang w:eastAsia="en-SG"/>
                </w:rPr>
                <w:t>UKCM Operational Area</w:t>
              </w:r>
            </w:ins>
            <w:r w:rsidR="00BF6AC5">
              <w:rPr>
                <w:lang w:eastAsia="en-SG"/>
              </w:rPr>
              <w:t xml:space="preserve">, at a specified </w:t>
            </w:r>
            <w:proofErr w:type="gramStart"/>
            <w:r w:rsidR="00BF6AC5">
              <w:rPr>
                <w:lang w:eastAsia="en-SG"/>
              </w:rPr>
              <w:t>draught</w:t>
            </w:r>
            <w:proofErr w:type="gramEnd"/>
          </w:p>
          <w:p w14:paraId="57A8590A" w14:textId="704F08E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actual plan is specific to a ship and a </w:t>
            </w:r>
            <w:del w:id="4641" w:author="Jason Rhee" w:date="2023-11-10T17:34:00Z">
              <w:r w:rsidRPr="00B128D2" w:rsidDel="00E855CB">
                <w:rPr>
                  <w:rStyle w:val="Strong"/>
                  <w:rFonts w:cs="Times New Roman"/>
                  <w:b w:val="0"/>
                  <w:lang w:val="en-AU" w:eastAsia="en-US"/>
                </w:rPr>
                <w:delText>UKCM operational area</w:delText>
              </w:r>
            </w:del>
            <w:ins w:id="4642" w:author="Jason Rhee" w:date="2023-11-10T17:34:00Z">
              <w:r w:rsidR="00E855CB">
                <w:rPr>
                  <w:rStyle w:val="Strong"/>
                  <w:rFonts w:cs="Times New Roman"/>
                  <w:b w:val="0"/>
                  <w:lang w:val="en-AU" w:eastAsia="en-US"/>
                </w:rPr>
                <w:t>UKCM Operational Area</w:t>
              </w:r>
            </w:ins>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77777777" w:rsidR="00746982" w:rsidRPr="00CB554C" w:rsidRDefault="00BA2988" w:rsidP="003F67E2">
            <w:pPr>
              <w:pStyle w:val="ListParagraph"/>
              <w:numPr>
                <w:ilvl w:val="0"/>
                <w:numId w:val="76"/>
              </w:numPr>
              <w:spacing w:before="60" w:after="60"/>
              <w:rPr>
                <w:ins w:id="4643" w:author="Jason Rhee" w:date="2023-05-15T12:19:00Z"/>
                <w:rStyle w:val="Strong"/>
                <w:rFonts w:cs="Times New Roman"/>
                <w:b w:val="0"/>
                <w:lang w:val="en-GB" w:eastAsia="ja-JP"/>
                <w:rPrChange w:id="4644" w:author="Jason Rhee" w:date="2023-05-15T12:19:00Z">
                  <w:rPr>
                    <w:ins w:id="4645" w:author="Jason Rhee" w:date="2023-05-15T12:19:00Z"/>
                    <w:rStyle w:val="Strong"/>
                    <w:rFonts w:cs="Times New Roman"/>
                    <w:b w:val="0"/>
                    <w:lang w:val="en-AU" w:eastAsia="en-US"/>
                  </w:rPr>
                </w:rPrChange>
              </w:rPr>
            </w:pPr>
            <w:r w:rsidRPr="00B128D2">
              <w:rPr>
                <w:rStyle w:val="Strong"/>
                <w:rFonts w:cs="Times New Roman"/>
                <w:b w:val="0"/>
                <w:lang w:val="en-AU" w:eastAsia="en-US"/>
              </w:rPr>
              <w:t>an actual update is a replacement actual plan</w:t>
            </w:r>
            <w:r>
              <w:rPr>
                <w:rStyle w:val="Strong"/>
                <w:rFonts w:cs="Times New Roman"/>
                <w:b w:val="0"/>
                <w:lang w:val="en-AU" w:eastAsia="en-US"/>
              </w:rPr>
              <w:t>.</w:t>
            </w:r>
          </w:p>
          <w:p w14:paraId="706CAC00" w14:textId="11C63044" w:rsidR="00CB554C" w:rsidRPr="00273D9B" w:rsidRDefault="00CB554C">
            <w:pPr>
              <w:spacing w:before="60" w:after="60"/>
              <w:pPrChange w:id="4646" w:author="Jason Rhee" w:date="2023-05-15T12:20:00Z">
                <w:pPr>
                  <w:pStyle w:val="ListParagraph"/>
                  <w:numPr>
                    <w:numId w:val="76"/>
                  </w:numPr>
                  <w:spacing w:before="60" w:after="60"/>
                  <w:ind w:hanging="360"/>
                </w:pPr>
              </w:pPrChange>
            </w:pPr>
            <w:proofErr w:type="spellStart"/>
            <w:ins w:id="4647" w:author="Jason Rhee" w:date="2023-05-15T12:20:00Z">
              <w:r>
                <w:t>UnderKeelClearancePlan</w:t>
              </w:r>
              <w:proofErr w:type="spellEnd"/>
              <w:r>
                <w:t xml:space="preserve"> contains spatial attribute to represent the boundaries of </w:t>
              </w:r>
            </w:ins>
            <w:ins w:id="4648" w:author="Jason Rhee" w:date="2023-05-23T15:44:00Z">
              <w:r w:rsidR="006547E0">
                <w:t xml:space="preserve">the </w:t>
              </w:r>
            </w:ins>
            <w:ins w:id="4649" w:author="Jason Rhee" w:date="2023-05-15T12:20:00Z">
              <w:r>
                <w:t>UKC</w:t>
              </w:r>
            </w:ins>
            <w:ins w:id="4650" w:author="Jason Rhee" w:date="2023-05-23T15:44:00Z">
              <w:r w:rsidR="006547E0">
                <w:t>M</w:t>
              </w:r>
            </w:ins>
            <w:ins w:id="4651" w:author="Jason Rhee" w:date="2023-05-15T12:20:00Z">
              <w:r>
                <w:t xml:space="preserve"> area</w:t>
              </w:r>
            </w:ins>
            <w:ins w:id="4652" w:author="Jason Rhee" w:date="2023-05-23T15:44:00Z">
              <w:r w:rsidR="006547E0">
                <w:t>.</w:t>
              </w:r>
            </w:ins>
            <w:ins w:id="4653" w:author="Jason Rhee" w:date="2023-05-15T12:20:00Z">
              <w:r>
                <w:t xml:space="preserve"> </w:t>
              </w:r>
            </w:ins>
            <w:ins w:id="4654" w:author="Jason Rhee" w:date="2023-05-15T12:21:00Z">
              <w:r>
                <w:t>In actual updates, t</w:t>
              </w:r>
            </w:ins>
            <w:ins w:id="4655" w:author="Jason Rhee" w:date="2023-05-15T12:20:00Z">
              <w:r>
                <w:t xml:space="preserve">hese </w:t>
              </w:r>
            </w:ins>
            <w:ins w:id="4656" w:author="Jason Rhee" w:date="2023-05-15T12:21:00Z">
              <w:r>
                <w:t xml:space="preserve">boundaries can be updated to reflect areas no longer in scope </w:t>
              </w:r>
            </w:ins>
            <w:ins w:id="4657" w:author="Jason Rhee" w:date="2023-05-15T14:36:00Z">
              <w:r w:rsidR="00C12808">
                <w:t>of</w:t>
              </w:r>
            </w:ins>
            <w:ins w:id="4658" w:author="Jason Rhee" w:date="2023-05-15T12:21:00Z">
              <w:r>
                <w:t xml:space="preserve"> UKC c</w:t>
              </w:r>
            </w:ins>
            <w:ins w:id="4659" w:author="Jason Rhee" w:date="2023-05-15T12:22:00Z">
              <w:r>
                <w:t>alculations (</w:t>
              </w:r>
              <w:proofErr w:type="gramStart"/>
              <w:r>
                <w:t>e.g.</w:t>
              </w:r>
              <w:proofErr w:type="gramEnd"/>
              <w:r>
                <w:t xml:space="preserve"> areas behind transiting vessel)</w:t>
              </w:r>
            </w:ins>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6587A2D2" w14:textId="752760A6" w:rsidR="00746982" w:rsidRPr="00273D9B" w:rsidRDefault="00746982" w:rsidP="00B11B94">
      <w:pPr>
        <w:pStyle w:val="Annexheader-level2"/>
      </w:pPr>
      <w:bookmarkStart w:id="4660" w:name="_Toc127463877"/>
      <w:bookmarkStart w:id="4661" w:name="_Toc128125503"/>
      <w:bookmarkStart w:id="4662" w:name="_Toc141176285"/>
      <w:bookmarkStart w:id="4663" w:name="_Toc141176450"/>
      <w:bookmarkStart w:id="4664" w:name="_Toc141177082"/>
      <w:bookmarkStart w:id="4665" w:name="_Toc150177956"/>
      <w:proofErr w:type="spellStart"/>
      <w:r w:rsidRPr="00273D9B">
        <w:t>UnderKeelClearanceNonNavigableArea</w:t>
      </w:r>
      <w:bookmarkEnd w:id="4660"/>
      <w:bookmarkEnd w:id="4661"/>
      <w:bookmarkEnd w:id="4662"/>
      <w:bookmarkEnd w:id="4663"/>
      <w:bookmarkEnd w:id="4664"/>
      <w:bookmarkEnd w:id="4665"/>
      <w:proofErr w:type="spellEnd"/>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666" w:author="Jason Rhee" w:date="2023-07-25T11:34: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394"/>
        <w:gridCol w:w="824"/>
        <w:gridCol w:w="1161"/>
        <w:tblGridChange w:id="4667">
          <w:tblGrid>
            <w:gridCol w:w="3488"/>
            <w:gridCol w:w="1396"/>
            <w:gridCol w:w="2093"/>
            <w:gridCol w:w="1269"/>
            <w:gridCol w:w="824"/>
            <w:gridCol w:w="1396"/>
          </w:tblGrid>
        </w:tblGridChange>
      </w:tblGrid>
      <w:tr w:rsidR="00746982" w:rsidRPr="00746982" w14:paraId="4A2734DA" w14:textId="77777777" w:rsidTr="006E21AF">
        <w:tc>
          <w:tcPr>
            <w:tcW w:w="9356" w:type="dxa"/>
            <w:gridSpan w:val="6"/>
            <w:shd w:val="clear" w:color="auto" w:fill="auto"/>
            <w:vAlign w:val="center"/>
            <w:tcPrChange w:id="4668" w:author="Jason Rhee" w:date="2023-07-25T11:34:00Z">
              <w:tcPr>
                <w:tcW w:w="10466" w:type="dxa"/>
                <w:gridSpan w:val="6"/>
                <w:shd w:val="clear" w:color="auto" w:fill="auto"/>
                <w:vAlign w:val="center"/>
              </w:tcPr>
            </w:tcPrChange>
          </w:tcPr>
          <w:p w14:paraId="1F7E44EF" w14:textId="2314D165"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del w:id="4669" w:author="Jason Rhee" w:date="2023-11-10T17:34:00Z">
              <w:r w:rsidR="00637567" w:rsidRPr="00637567" w:rsidDel="00E855CB">
                <w:rPr>
                  <w:rFonts w:ascii="Arial Narrow" w:eastAsia="Malgun Gothic" w:hAnsi="Arial Narrow"/>
                  <w:color w:val="000000"/>
                  <w:kern w:val="2"/>
                  <w:szCs w:val="22"/>
                  <w:lang w:val="en-US" w:eastAsia="ko-KR"/>
                </w:rPr>
                <w:delText>UKCM operational area</w:delText>
              </w:r>
            </w:del>
            <w:ins w:id="4670" w:author="Jason Rhee" w:date="2023-11-10T17:34:00Z">
              <w:r w:rsidR="00E855CB">
                <w:rPr>
                  <w:rFonts w:ascii="Arial Narrow" w:eastAsia="Malgun Gothic" w:hAnsi="Arial Narrow"/>
                  <w:color w:val="000000"/>
                  <w:kern w:val="2"/>
                  <w:szCs w:val="22"/>
                  <w:lang w:val="en-US" w:eastAsia="ko-KR"/>
                </w:rPr>
                <w:t>UKCM Operational Area</w:t>
              </w:r>
            </w:ins>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6E21AF">
        <w:tc>
          <w:tcPr>
            <w:tcW w:w="9356" w:type="dxa"/>
            <w:gridSpan w:val="6"/>
            <w:shd w:val="clear" w:color="auto" w:fill="auto"/>
            <w:vAlign w:val="center"/>
            <w:tcPrChange w:id="4671" w:author="Jason Rhee" w:date="2023-07-25T11:34:00Z">
              <w:tcPr>
                <w:tcW w:w="10466" w:type="dxa"/>
                <w:gridSpan w:val="6"/>
                <w:shd w:val="clear" w:color="auto" w:fill="auto"/>
                <w:vAlign w:val="center"/>
              </w:tcPr>
            </w:tcPrChange>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UnderKeelClearanceNonNavigableArea</w:t>
            </w:r>
            <w:proofErr w:type="spellEnd"/>
          </w:p>
        </w:tc>
      </w:tr>
      <w:tr w:rsidR="00746982" w:rsidRPr="00746982" w14:paraId="29398D97" w14:textId="77777777" w:rsidTr="006E21AF">
        <w:tc>
          <w:tcPr>
            <w:tcW w:w="9356" w:type="dxa"/>
            <w:gridSpan w:val="6"/>
            <w:shd w:val="clear" w:color="auto" w:fill="auto"/>
            <w:vAlign w:val="center"/>
            <w:tcPrChange w:id="4672" w:author="Jason Rhee" w:date="2023-07-25T11:34:00Z">
              <w:tcPr>
                <w:tcW w:w="10466" w:type="dxa"/>
                <w:gridSpan w:val="6"/>
                <w:shd w:val="clear" w:color="auto" w:fill="auto"/>
                <w:vAlign w:val="center"/>
              </w:tcPr>
            </w:tcPrChange>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6E21AF">
        <w:tc>
          <w:tcPr>
            <w:tcW w:w="9356" w:type="dxa"/>
            <w:gridSpan w:val="6"/>
            <w:shd w:val="clear" w:color="auto" w:fill="auto"/>
            <w:vAlign w:val="center"/>
            <w:tcPrChange w:id="4673" w:author="Jason Rhee" w:date="2023-07-25T11:34:00Z">
              <w:tcPr>
                <w:tcW w:w="10466" w:type="dxa"/>
                <w:gridSpan w:val="6"/>
                <w:shd w:val="clear" w:color="auto" w:fill="auto"/>
                <w:vAlign w:val="center"/>
              </w:tcPr>
            </w:tcPrChange>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6E21AF">
        <w:tc>
          <w:tcPr>
            <w:tcW w:w="3488" w:type="dxa"/>
            <w:shd w:val="clear" w:color="auto" w:fill="auto"/>
            <w:vAlign w:val="center"/>
            <w:tcPrChange w:id="4674" w:author="Jason Rhee" w:date="2023-07-25T11:34:00Z">
              <w:tcPr>
                <w:tcW w:w="3488" w:type="dxa"/>
                <w:shd w:val="clear" w:color="auto" w:fill="auto"/>
                <w:vAlign w:val="center"/>
              </w:tcPr>
            </w:tcPrChange>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675" w:author="Jason Rhee" w:date="2023-07-25T11:34:00Z">
              <w:tcPr>
                <w:tcW w:w="3489" w:type="dxa"/>
                <w:gridSpan w:val="2"/>
                <w:shd w:val="clear" w:color="auto" w:fill="auto"/>
                <w:vAlign w:val="center"/>
              </w:tcPr>
            </w:tcPrChange>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Change w:id="4676" w:author="Jason Rhee" w:date="2023-07-25T11:34:00Z">
              <w:tcPr>
                <w:tcW w:w="3489" w:type="dxa"/>
                <w:gridSpan w:val="3"/>
                <w:shd w:val="clear" w:color="auto" w:fill="auto"/>
                <w:vAlign w:val="center"/>
              </w:tcPr>
            </w:tcPrChange>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6E21AF">
        <w:tc>
          <w:tcPr>
            <w:tcW w:w="3488" w:type="dxa"/>
            <w:shd w:val="clear" w:color="auto" w:fill="auto"/>
            <w:vAlign w:val="center"/>
            <w:tcPrChange w:id="4677" w:author="Jason Rhee" w:date="2023-07-25T11:34:00Z">
              <w:tcPr>
                <w:tcW w:w="3488" w:type="dxa"/>
                <w:shd w:val="clear" w:color="auto" w:fill="auto"/>
                <w:vAlign w:val="center"/>
              </w:tcPr>
            </w:tcPrChange>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Change w:id="4678" w:author="Jason Rhee" w:date="2023-07-25T11:34:00Z">
              <w:tcPr>
                <w:tcW w:w="1396" w:type="dxa"/>
                <w:shd w:val="clear" w:color="auto" w:fill="auto"/>
                <w:vAlign w:val="center"/>
              </w:tcPr>
            </w:tcPrChange>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Change w:id="4679" w:author="Jason Rhee" w:date="2023-07-25T11:34:00Z">
              <w:tcPr>
                <w:tcW w:w="3362" w:type="dxa"/>
                <w:gridSpan w:val="2"/>
                <w:shd w:val="clear" w:color="auto" w:fill="auto"/>
                <w:vAlign w:val="center"/>
              </w:tcPr>
            </w:tcPrChange>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Change w:id="4680" w:author="Jason Rhee" w:date="2023-07-25T11:34:00Z">
              <w:tcPr>
                <w:tcW w:w="824" w:type="dxa"/>
                <w:shd w:val="clear" w:color="auto" w:fill="auto"/>
                <w:vAlign w:val="center"/>
              </w:tcPr>
            </w:tcPrChange>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Change w:id="4681" w:author="Jason Rhee" w:date="2023-07-25T11:34:00Z">
              <w:tcPr>
                <w:tcW w:w="1396" w:type="dxa"/>
                <w:shd w:val="clear" w:color="auto" w:fill="auto"/>
                <w:vAlign w:val="center"/>
              </w:tcPr>
            </w:tcPrChange>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6E21AF">
        <w:tc>
          <w:tcPr>
            <w:tcW w:w="3488" w:type="dxa"/>
            <w:shd w:val="clear" w:color="auto" w:fill="auto"/>
            <w:vAlign w:val="center"/>
            <w:tcPrChange w:id="4682" w:author="Jason Rhee" w:date="2023-07-25T11:34:00Z">
              <w:tcPr>
                <w:tcW w:w="3488" w:type="dxa"/>
                <w:shd w:val="clear" w:color="auto" w:fill="auto"/>
                <w:vAlign w:val="center"/>
              </w:tcPr>
            </w:tcPrChange>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Change w:id="4683" w:author="Jason Rhee" w:date="2023-07-25T11:34:00Z">
              <w:tcPr>
                <w:tcW w:w="1396" w:type="dxa"/>
                <w:shd w:val="clear" w:color="auto" w:fill="auto"/>
                <w:vAlign w:val="center"/>
              </w:tcPr>
            </w:tcPrChange>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Change w:id="4684" w:author="Jason Rhee" w:date="2023-07-25T11:34:00Z">
              <w:tcPr>
                <w:tcW w:w="3362" w:type="dxa"/>
                <w:gridSpan w:val="2"/>
                <w:shd w:val="clear" w:color="auto" w:fill="auto"/>
                <w:vAlign w:val="center"/>
              </w:tcPr>
            </w:tcPrChange>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685" w:author="Jason Rhee" w:date="2023-07-25T11:34:00Z">
              <w:tcPr>
                <w:tcW w:w="824" w:type="dxa"/>
                <w:shd w:val="clear" w:color="auto" w:fill="auto"/>
                <w:vAlign w:val="center"/>
              </w:tcPr>
            </w:tcPrChange>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Change w:id="4686" w:author="Jason Rhee" w:date="2023-07-25T11:34:00Z">
              <w:tcPr>
                <w:tcW w:w="1396" w:type="dxa"/>
                <w:shd w:val="clear" w:color="auto" w:fill="auto"/>
                <w:vAlign w:val="center"/>
              </w:tcPr>
            </w:tcPrChange>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64A3365A" w14:textId="77777777" w:rsidTr="006E21AF">
        <w:tc>
          <w:tcPr>
            <w:tcW w:w="9356" w:type="dxa"/>
            <w:gridSpan w:val="6"/>
            <w:shd w:val="clear" w:color="auto" w:fill="auto"/>
            <w:vAlign w:val="center"/>
            <w:tcPrChange w:id="4687" w:author="Jason Rhee" w:date="2023-07-25T11:34:00Z">
              <w:tcPr>
                <w:tcW w:w="10466" w:type="dxa"/>
                <w:gridSpan w:val="6"/>
                <w:shd w:val="clear" w:color="auto" w:fill="auto"/>
                <w:vAlign w:val="center"/>
              </w:tcPr>
            </w:tcPrChange>
          </w:tcPr>
          <w:p w14:paraId="6EBD062F" w14:textId="64F34FA0"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Non-navigable areas are spatial information which are included in actual plans and actual updates.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11B94">
      <w:pPr>
        <w:pStyle w:val="Annexheader-level2"/>
      </w:pPr>
      <w:bookmarkStart w:id="4688" w:name="_Toc127463878"/>
      <w:bookmarkStart w:id="4689" w:name="_Toc128125504"/>
      <w:bookmarkStart w:id="4690" w:name="_Toc141176286"/>
      <w:bookmarkStart w:id="4691" w:name="_Toc141176451"/>
      <w:bookmarkStart w:id="4692" w:name="_Toc141177083"/>
      <w:bookmarkStart w:id="4693" w:name="_Toc150177957"/>
      <w:proofErr w:type="spellStart"/>
      <w:r w:rsidRPr="00273D9B">
        <w:t>UnderKeelClearanceAlmostNonNavigableArea</w:t>
      </w:r>
      <w:bookmarkEnd w:id="4688"/>
      <w:bookmarkEnd w:id="4689"/>
      <w:bookmarkEnd w:id="4690"/>
      <w:bookmarkEnd w:id="4691"/>
      <w:bookmarkEnd w:id="4692"/>
      <w:bookmarkEnd w:id="4693"/>
      <w:proofErr w:type="spellEnd"/>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694" w:author="Jason Rhee" w:date="2023-07-25T11:35: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253"/>
        <w:gridCol w:w="824"/>
        <w:gridCol w:w="1302"/>
        <w:tblGridChange w:id="4695">
          <w:tblGrid>
            <w:gridCol w:w="3488"/>
            <w:gridCol w:w="1396"/>
            <w:gridCol w:w="2093"/>
            <w:gridCol w:w="1269"/>
            <w:gridCol w:w="824"/>
            <w:gridCol w:w="1396"/>
          </w:tblGrid>
        </w:tblGridChange>
      </w:tblGrid>
      <w:tr w:rsidR="00746982" w:rsidRPr="00746982" w14:paraId="5B34FF1F" w14:textId="77777777" w:rsidTr="006E21AF">
        <w:tc>
          <w:tcPr>
            <w:tcW w:w="9356" w:type="dxa"/>
            <w:gridSpan w:val="6"/>
            <w:shd w:val="clear" w:color="auto" w:fill="auto"/>
            <w:vAlign w:val="center"/>
            <w:tcPrChange w:id="4696" w:author="Jason Rhee" w:date="2023-07-25T11:35:00Z">
              <w:tcPr>
                <w:tcW w:w="10466" w:type="dxa"/>
                <w:gridSpan w:val="6"/>
                <w:shd w:val="clear" w:color="auto" w:fill="auto"/>
                <w:vAlign w:val="center"/>
              </w:tcPr>
            </w:tcPrChange>
          </w:tcPr>
          <w:p w14:paraId="59422FEA" w14:textId="70B1DCF1"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del w:id="4697" w:author="Jason Rhee" w:date="2023-11-10T17:34:00Z">
              <w:r w:rsidR="00637567" w:rsidRPr="00637567" w:rsidDel="00E855CB">
                <w:rPr>
                  <w:rFonts w:ascii="Arial Narrow" w:eastAsia="Malgun Gothic" w:hAnsi="Arial Narrow"/>
                  <w:color w:val="000000"/>
                  <w:kern w:val="2"/>
                  <w:szCs w:val="22"/>
                  <w:lang w:val="en-US" w:eastAsia="ko-KR"/>
                </w:rPr>
                <w:delText>UKCM operational area</w:delText>
              </w:r>
            </w:del>
            <w:ins w:id="4698" w:author="Jason Rhee" w:date="2023-11-10T17:34:00Z">
              <w:r w:rsidR="00E855CB">
                <w:rPr>
                  <w:rFonts w:ascii="Arial Narrow" w:eastAsia="Malgun Gothic" w:hAnsi="Arial Narrow"/>
                  <w:color w:val="000000"/>
                  <w:kern w:val="2"/>
                  <w:szCs w:val="22"/>
                  <w:lang w:val="en-US" w:eastAsia="ko-KR"/>
                </w:rPr>
                <w:t>UKCM Operational Area</w:t>
              </w:r>
            </w:ins>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6E21AF">
        <w:tc>
          <w:tcPr>
            <w:tcW w:w="9356" w:type="dxa"/>
            <w:gridSpan w:val="6"/>
            <w:shd w:val="clear" w:color="auto" w:fill="auto"/>
            <w:vAlign w:val="center"/>
            <w:tcPrChange w:id="4699" w:author="Jason Rhee" w:date="2023-07-25T11:35:00Z">
              <w:tcPr>
                <w:tcW w:w="10466" w:type="dxa"/>
                <w:gridSpan w:val="6"/>
                <w:shd w:val="clear" w:color="auto" w:fill="auto"/>
                <w:vAlign w:val="center"/>
              </w:tcPr>
            </w:tcPrChange>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UnderKeelClearanceAlmostNonNavigableArea</w:t>
            </w:r>
            <w:proofErr w:type="spellEnd"/>
          </w:p>
        </w:tc>
      </w:tr>
      <w:tr w:rsidR="00746982" w:rsidRPr="00746982" w14:paraId="59082921" w14:textId="77777777" w:rsidTr="006E21AF">
        <w:tc>
          <w:tcPr>
            <w:tcW w:w="9356" w:type="dxa"/>
            <w:gridSpan w:val="6"/>
            <w:shd w:val="clear" w:color="auto" w:fill="auto"/>
            <w:vAlign w:val="center"/>
            <w:tcPrChange w:id="4700" w:author="Jason Rhee" w:date="2023-07-25T11:35:00Z">
              <w:tcPr>
                <w:tcW w:w="10466" w:type="dxa"/>
                <w:gridSpan w:val="6"/>
                <w:shd w:val="clear" w:color="auto" w:fill="auto"/>
                <w:vAlign w:val="center"/>
              </w:tcPr>
            </w:tcPrChange>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6E21AF">
        <w:tc>
          <w:tcPr>
            <w:tcW w:w="9356" w:type="dxa"/>
            <w:gridSpan w:val="6"/>
            <w:shd w:val="clear" w:color="auto" w:fill="auto"/>
            <w:vAlign w:val="center"/>
            <w:tcPrChange w:id="4701" w:author="Jason Rhee" w:date="2023-07-25T11:35:00Z">
              <w:tcPr>
                <w:tcW w:w="10466" w:type="dxa"/>
                <w:gridSpan w:val="6"/>
                <w:shd w:val="clear" w:color="auto" w:fill="auto"/>
                <w:vAlign w:val="center"/>
              </w:tcPr>
            </w:tcPrChange>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6E21AF">
        <w:tc>
          <w:tcPr>
            <w:tcW w:w="3488" w:type="dxa"/>
            <w:shd w:val="clear" w:color="auto" w:fill="auto"/>
            <w:vAlign w:val="center"/>
            <w:tcPrChange w:id="4702" w:author="Jason Rhee" w:date="2023-07-25T11:35:00Z">
              <w:tcPr>
                <w:tcW w:w="3488" w:type="dxa"/>
                <w:shd w:val="clear" w:color="auto" w:fill="auto"/>
                <w:vAlign w:val="center"/>
              </w:tcPr>
            </w:tcPrChange>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703" w:author="Jason Rhee" w:date="2023-07-25T11:35:00Z">
              <w:tcPr>
                <w:tcW w:w="3489" w:type="dxa"/>
                <w:gridSpan w:val="2"/>
                <w:shd w:val="clear" w:color="auto" w:fill="auto"/>
                <w:vAlign w:val="center"/>
              </w:tcPr>
            </w:tcPrChange>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Change w:id="4704" w:author="Jason Rhee" w:date="2023-07-25T11:35:00Z">
              <w:tcPr>
                <w:tcW w:w="3489" w:type="dxa"/>
                <w:gridSpan w:val="3"/>
                <w:shd w:val="clear" w:color="auto" w:fill="auto"/>
                <w:vAlign w:val="center"/>
              </w:tcPr>
            </w:tcPrChange>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6E21AF">
        <w:tc>
          <w:tcPr>
            <w:tcW w:w="3488" w:type="dxa"/>
            <w:shd w:val="clear" w:color="auto" w:fill="auto"/>
            <w:vAlign w:val="center"/>
            <w:tcPrChange w:id="4705" w:author="Jason Rhee" w:date="2023-07-25T11:35:00Z">
              <w:tcPr>
                <w:tcW w:w="3488" w:type="dxa"/>
                <w:shd w:val="clear" w:color="auto" w:fill="auto"/>
                <w:vAlign w:val="center"/>
              </w:tcPr>
            </w:tcPrChange>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Change w:id="4706" w:author="Jason Rhee" w:date="2023-07-25T11:35:00Z">
              <w:tcPr>
                <w:tcW w:w="1396" w:type="dxa"/>
                <w:shd w:val="clear" w:color="auto" w:fill="auto"/>
                <w:vAlign w:val="center"/>
              </w:tcPr>
            </w:tcPrChange>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Change w:id="4707" w:author="Jason Rhee" w:date="2023-07-25T11:35:00Z">
              <w:tcPr>
                <w:tcW w:w="3362" w:type="dxa"/>
                <w:gridSpan w:val="2"/>
                <w:shd w:val="clear" w:color="auto" w:fill="auto"/>
                <w:vAlign w:val="center"/>
              </w:tcPr>
            </w:tcPrChange>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Change w:id="4708" w:author="Jason Rhee" w:date="2023-07-25T11:35:00Z">
              <w:tcPr>
                <w:tcW w:w="824" w:type="dxa"/>
                <w:shd w:val="clear" w:color="auto" w:fill="auto"/>
                <w:vAlign w:val="center"/>
              </w:tcPr>
            </w:tcPrChange>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Change w:id="4709" w:author="Jason Rhee" w:date="2023-07-25T11:35:00Z">
              <w:tcPr>
                <w:tcW w:w="1396" w:type="dxa"/>
                <w:shd w:val="clear" w:color="auto" w:fill="auto"/>
                <w:vAlign w:val="center"/>
              </w:tcPr>
            </w:tcPrChange>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6E21AF">
        <w:tc>
          <w:tcPr>
            <w:tcW w:w="3488" w:type="dxa"/>
            <w:shd w:val="clear" w:color="auto" w:fill="auto"/>
            <w:vAlign w:val="center"/>
            <w:tcPrChange w:id="4710" w:author="Jason Rhee" w:date="2023-07-25T11:35:00Z">
              <w:tcPr>
                <w:tcW w:w="3488" w:type="dxa"/>
                <w:shd w:val="clear" w:color="auto" w:fill="auto"/>
                <w:vAlign w:val="center"/>
              </w:tcPr>
            </w:tcPrChange>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Change w:id="4711" w:author="Jason Rhee" w:date="2023-07-25T11:35:00Z">
              <w:tcPr>
                <w:tcW w:w="1396" w:type="dxa"/>
                <w:shd w:val="clear" w:color="auto" w:fill="auto"/>
                <w:vAlign w:val="center"/>
              </w:tcPr>
            </w:tcPrChange>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12" w:author="Jason Rhee" w:date="2023-07-25T11:35:00Z">
              <w:tcPr>
                <w:tcW w:w="3362" w:type="dxa"/>
                <w:gridSpan w:val="2"/>
                <w:shd w:val="clear" w:color="auto" w:fill="auto"/>
                <w:vAlign w:val="center"/>
              </w:tcPr>
            </w:tcPrChange>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713" w:author="Jason Rhee" w:date="2023-07-25T11:35:00Z">
              <w:tcPr>
                <w:tcW w:w="824" w:type="dxa"/>
                <w:shd w:val="clear" w:color="auto" w:fill="auto"/>
                <w:vAlign w:val="center"/>
              </w:tcPr>
            </w:tcPrChange>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Change w:id="4714" w:author="Jason Rhee" w:date="2023-07-25T11:35:00Z">
              <w:tcPr>
                <w:tcW w:w="1396" w:type="dxa"/>
                <w:shd w:val="clear" w:color="auto" w:fill="auto"/>
                <w:vAlign w:val="center"/>
              </w:tcPr>
            </w:tcPrChange>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6E21AF">
        <w:tc>
          <w:tcPr>
            <w:tcW w:w="3488" w:type="dxa"/>
            <w:shd w:val="clear" w:color="auto" w:fill="auto"/>
            <w:vAlign w:val="center"/>
            <w:tcPrChange w:id="4715" w:author="Jason Rhee" w:date="2023-07-25T11:35:00Z">
              <w:tcPr>
                <w:tcW w:w="3488" w:type="dxa"/>
                <w:shd w:val="clear" w:color="auto" w:fill="auto"/>
                <w:vAlign w:val="center"/>
              </w:tcPr>
            </w:tcPrChange>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Change w:id="4716" w:author="Jason Rhee" w:date="2023-07-25T11:35:00Z">
              <w:tcPr>
                <w:tcW w:w="1396" w:type="dxa"/>
                <w:shd w:val="clear" w:color="auto" w:fill="auto"/>
                <w:vAlign w:val="center"/>
              </w:tcPr>
            </w:tcPrChange>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17" w:author="Jason Rhee" w:date="2023-07-25T11:35:00Z">
              <w:tcPr>
                <w:tcW w:w="3362" w:type="dxa"/>
                <w:gridSpan w:val="2"/>
                <w:shd w:val="clear" w:color="auto" w:fill="auto"/>
                <w:vAlign w:val="center"/>
              </w:tcPr>
            </w:tcPrChange>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718" w:author="Jason Rhee" w:date="2023-07-25T11:35:00Z">
              <w:tcPr>
                <w:tcW w:w="824" w:type="dxa"/>
                <w:shd w:val="clear" w:color="auto" w:fill="auto"/>
                <w:vAlign w:val="center"/>
              </w:tcPr>
            </w:tcPrChange>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Change w:id="4719" w:author="Jason Rhee" w:date="2023-07-25T11:35:00Z">
              <w:tcPr>
                <w:tcW w:w="1396" w:type="dxa"/>
                <w:shd w:val="clear" w:color="auto" w:fill="auto"/>
                <w:vAlign w:val="center"/>
              </w:tcPr>
            </w:tcPrChange>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37E501D" w14:textId="77777777" w:rsidTr="006E21AF">
        <w:tc>
          <w:tcPr>
            <w:tcW w:w="9356" w:type="dxa"/>
            <w:gridSpan w:val="6"/>
            <w:shd w:val="clear" w:color="auto" w:fill="auto"/>
            <w:vAlign w:val="center"/>
            <w:tcPrChange w:id="4720" w:author="Jason Rhee" w:date="2023-07-25T11:35:00Z">
              <w:tcPr>
                <w:tcW w:w="10466" w:type="dxa"/>
                <w:gridSpan w:val="6"/>
                <w:shd w:val="clear" w:color="auto" w:fill="auto"/>
                <w:vAlign w:val="center"/>
              </w:tcPr>
            </w:tcPrChange>
          </w:tcPr>
          <w:p w14:paraId="3002B8F5" w14:textId="1E5CC081"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actual plans and actual updates.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rsidP="00B11B94">
      <w:pPr>
        <w:pStyle w:val="Annexheader-level2"/>
      </w:pPr>
      <w:bookmarkStart w:id="4721" w:name="_Toc127463879"/>
      <w:bookmarkStart w:id="4722" w:name="_Toc128125505"/>
      <w:bookmarkStart w:id="4723" w:name="_Toc141176287"/>
      <w:bookmarkStart w:id="4724" w:name="_Toc141176452"/>
      <w:bookmarkStart w:id="4725" w:name="_Toc141177084"/>
      <w:bookmarkStart w:id="4726" w:name="_Toc150177958"/>
      <w:proofErr w:type="spellStart"/>
      <w:r w:rsidRPr="00273D9B">
        <w:t>UnderKeelClearanceControlPoint</w:t>
      </w:r>
      <w:bookmarkEnd w:id="4721"/>
      <w:bookmarkEnd w:id="4722"/>
      <w:bookmarkEnd w:id="4723"/>
      <w:bookmarkEnd w:id="4724"/>
      <w:bookmarkEnd w:id="4725"/>
      <w:bookmarkEnd w:id="4726"/>
      <w:proofErr w:type="spellEnd"/>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727" w:author="Jason Rhee" w:date="2023-07-25T11:35: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253"/>
        <w:gridCol w:w="698"/>
        <w:gridCol w:w="1400"/>
        <w:tblGridChange w:id="4728">
          <w:tblGrid>
            <w:gridCol w:w="20"/>
            <w:gridCol w:w="3468"/>
            <w:gridCol w:w="20"/>
            <w:gridCol w:w="1376"/>
            <w:gridCol w:w="20"/>
            <w:gridCol w:w="2093"/>
            <w:gridCol w:w="233"/>
            <w:gridCol w:w="698"/>
            <w:gridCol w:w="464"/>
            <w:gridCol w:w="698"/>
            <w:gridCol w:w="238"/>
            <w:gridCol w:w="1158"/>
          </w:tblGrid>
        </w:tblGridChange>
      </w:tblGrid>
      <w:tr w:rsidR="00746982" w:rsidRPr="00746982" w14:paraId="6A7B37AD" w14:textId="77777777" w:rsidTr="006E21AF">
        <w:trPr>
          <w:trPrChange w:id="4729" w:author="Jason Rhee" w:date="2023-07-25T11:35:00Z">
            <w:trPr>
              <w:gridBefore w:val="1"/>
            </w:trPr>
          </w:trPrChange>
        </w:trPr>
        <w:tc>
          <w:tcPr>
            <w:tcW w:w="9328" w:type="dxa"/>
            <w:gridSpan w:val="6"/>
            <w:shd w:val="clear" w:color="auto" w:fill="auto"/>
            <w:vAlign w:val="center"/>
            <w:tcPrChange w:id="4730" w:author="Jason Rhee" w:date="2023-07-25T11:35:00Z">
              <w:tcPr>
                <w:tcW w:w="10466" w:type="dxa"/>
                <w:gridSpan w:val="11"/>
                <w:shd w:val="clear" w:color="auto" w:fill="auto"/>
                <w:vAlign w:val="center"/>
              </w:tcPr>
            </w:tcPrChange>
          </w:tcPr>
          <w:p w14:paraId="348B990C" w14:textId="7275EDCD"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del w:id="4731" w:author="Jason Rhee" w:date="2023-11-10T17:34:00Z">
              <w:r w:rsidR="00637567" w:rsidRPr="00637567" w:rsidDel="00E855CB">
                <w:rPr>
                  <w:rFonts w:ascii="Arial Narrow" w:eastAsia="Malgun Gothic" w:hAnsi="Arial Narrow"/>
                  <w:color w:val="000000"/>
                  <w:kern w:val="2"/>
                  <w:szCs w:val="22"/>
                  <w:lang w:val="en-US" w:eastAsia="ko-KR"/>
                </w:rPr>
                <w:delText>UKCM operational area</w:delText>
              </w:r>
            </w:del>
            <w:ins w:id="4732" w:author="Jason Rhee" w:date="2023-11-10T17:34:00Z">
              <w:r w:rsidR="00E855CB">
                <w:rPr>
                  <w:rFonts w:ascii="Arial Narrow" w:eastAsia="Malgun Gothic" w:hAnsi="Arial Narrow"/>
                  <w:color w:val="000000"/>
                  <w:kern w:val="2"/>
                  <w:szCs w:val="22"/>
                  <w:lang w:val="en-US" w:eastAsia="ko-KR"/>
                </w:rPr>
                <w:t>UKCM Operational Area</w:t>
              </w:r>
            </w:ins>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UKCM service provider</w:t>
            </w:r>
            <w:r w:rsidR="00BB7F10">
              <w:rPr>
                <w:rFonts w:ascii="Arial Narrow" w:eastAsia="Malgun Gothic" w:hAnsi="Arial Narrow"/>
                <w:color w:val="000000"/>
                <w:kern w:val="2"/>
                <w:szCs w:val="22"/>
                <w:lang w:val="en-US" w:eastAsia="ko-KR"/>
              </w:rPr>
              <w:t>.</w:t>
            </w:r>
          </w:p>
        </w:tc>
      </w:tr>
      <w:tr w:rsidR="00746982" w:rsidRPr="00746982" w14:paraId="566A3E0E" w14:textId="77777777" w:rsidTr="006E21AF">
        <w:trPr>
          <w:trPrChange w:id="4733" w:author="Jason Rhee" w:date="2023-07-25T11:35:00Z">
            <w:trPr>
              <w:gridBefore w:val="1"/>
            </w:trPr>
          </w:trPrChange>
        </w:trPr>
        <w:tc>
          <w:tcPr>
            <w:tcW w:w="9328" w:type="dxa"/>
            <w:gridSpan w:val="6"/>
            <w:shd w:val="clear" w:color="auto" w:fill="auto"/>
            <w:vAlign w:val="center"/>
            <w:tcPrChange w:id="4734" w:author="Jason Rhee" w:date="2023-07-25T11:35:00Z">
              <w:tcPr>
                <w:tcW w:w="10466" w:type="dxa"/>
                <w:gridSpan w:val="11"/>
                <w:shd w:val="clear" w:color="auto" w:fill="auto"/>
                <w:vAlign w:val="center"/>
              </w:tcPr>
            </w:tcPrChange>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lastRenderedPageBreak/>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UnderKeelClearanceControlPoint</w:t>
            </w:r>
            <w:proofErr w:type="spellEnd"/>
          </w:p>
        </w:tc>
      </w:tr>
      <w:tr w:rsidR="00746982" w:rsidRPr="00746982" w14:paraId="34199DFE" w14:textId="77777777" w:rsidTr="006E21AF">
        <w:trPr>
          <w:trPrChange w:id="4735" w:author="Jason Rhee" w:date="2023-07-25T11:35:00Z">
            <w:trPr>
              <w:gridBefore w:val="1"/>
            </w:trPr>
          </w:trPrChange>
        </w:trPr>
        <w:tc>
          <w:tcPr>
            <w:tcW w:w="9328" w:type="dxa"/>
            <w:gridSpan w:val="6"/>
            <w:shd w:val="clear" w:color="auto" w:fill="auto"/>
            <w:vAlign w:val="center"/>
            <w:tcPrChange w:id="4736" w:author="Jason Rhee" w:date="2023-07-25T11:35:00Z">
              <w:tcPr>
                <w:tcW w:w="10466" w:type="dxa"/>
                <w:gridSpan w:val="11"/>
                <w:shd w:val="clear" w:color="auto" w:fill="auto"/>
                <w:vAlign w:val="center"/>
              </w:tcPr>
            </w:tcPrChange>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6E21AF">
        <w:trPr>
          <w:trPrChange w:id="4737" w:author="Jason Rhee" w:date="2023-07-25T11:35:00Z">
            <w:trPr>
              <w:gridBefore w:val="1"/>
            </w:trPr>
          </w:trPrChange>
        </w:trPr>
        <w:tc>
          <w:tcPr>
            <w:tcW w:w="9328" w:type="dxa"/>
            <w:gridSpan w:val="6"/>
            <w:shd w:val="clear" w:color="auto" w:fill="auto"/>
            <w:vAlign w:val="center"/>
            <w:tcPrChange w:id="4738" w:author="Jason Rhee" w:date="2023-07-25T11:35:00Z">
              <w:tcPr>
                <w:tcW w:w="10466" w:type="dxa"/>
                <w:gridSpan w:val="11"/>
                <w:shd w:val="clear" w:color="auto" w:fill="auto"/>
                <w:vAlign w:val="center"/>
              </w:tcPr>
            </w:tcPrChange>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6E21AF">
        <w:trPr>
          <w:trPrChange w:id="4739" w:author="Jason Rhee" w:date="2023-07-25T11:35:00Z">
            <w:trPr>
              <w:gridBefore w:val="1"/>
            </w:trPr>
          </w:trPrChange>
        </w:trPr>
        <w:tc>
          <w:tcPr>
            <w:tcW w:w="3488" w:type="dxa"/>
            <w:shd w:val="clear" w:color="auto" w:fill="auto"/>
            <w:vAlign w:val="center"/>
            <w:tcPrChange w:id="4740" w:author="Jason Rhee" w:date="2023-07-25T11:35:00Z">
              <w:tcPr>
                <w:tcW w:w="3488" w:type="dxa"/>
                <w:gridSpan w:val="2"/>
                <w:shd w:val="clear" w:color="auto" w:fill="auto"/>
                <w:vAlign w:val="center"/>
              </w:tcPr>
            </w:tcPrChange>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741" w:author="Jason Rhee" w:date="2023-07-25T11:35:00Z">
              <w:tcPr>
                <w:tcW w:w="3489" w:type="dxa"/>
                <w:gridSpan w:val="3"/>
                <w:shd w:val="clear" w:color="auto" w:fill="auto"/>
                <w:vAlign w:val="center"/>
              </w:tcPr>
            </w:tcPrChange>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Change w:id="4742" w:author="Jason Rhee" w:date="2023-07-25T11:35:00Z">
              <w:tcPr>
                <w:tcW w:w="3489" w:type="dxa"/>
                <w:gridSpan w:val="6"/>
                <w:shd w:val="clear" w:color="auto" w:fill="auto"/>
                <w:vAlign w:val="center"/>
              </w:tcPr>
            </w:tcPrChange>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6E21AF">
        <w:trPr>
          <w:trPrChange w:id="4743" w:author="Jason Rhee" w:date="2023-07-25T11:35:00Z">
            <w:trPr>
              <w:gridBefore w:val="1"/>
            </w:trPr>
          </w:trPrChange>
        </w:trPr>
        <w:tc>
          <w:tcPr>
            <w:tcW w:w="3488" w:type="dxa"/>
            <w:shd w:val="clear" w:color="auto" w:fill="auto"/>
            <w:vAlign w:val="center"/>
            <w:tcPrChange w:id="4744" w:author="Jason Rhee" w:date="2023-07-25T11:35:00Z">
              <w:tcPr>
                <w:tcW w:w="3488" w:type="dxa"/>
                <w:gridSpan w:val="2"/>
                <w:shd w:val="clear" w:color="auto" w:fill="auto"/>
                <w:vAlign w:val="center"/>
              </w:tcPr>
            </w:tcPrChange>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Change w:id="4745" w:author="Jason Rhee" w:date="2023-07-25T11:35:00Z">
              <w:tcPr>
                <w:tcW w:w="1396" w:type="dxa"/>
                <w:gridSpan w:val="2"/>
                <w:shd w:val="clear" w:color="auto" w:fill="auto"/>
                <w:vAlign w:val="center"/>
              </w:tcPr>
            </w:tcPrChange>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Change w:id="4746" w:author="Jason Rhee" w:date="2023-07-25T11:35:00Z">
              <w:tcPr>
                <w:tcW w:w="3488" w:type="dxa"/>
                <w:gridSpan w:val="4"/>
                <w:shd w:val="clear" w:color="auto" w:fill="auto"/>
                <w:vAlign w:val="center"/>
              </w:tcPr>
            </w:tcPrChange>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Change w:id="4747" w:author="Jason Rhee" w:date="2023-07-25T11:35:00Z">
              <w:tcPr>
                <w:tcW w:w="698" w:type="dxa"/>
                <w:shd w:val="clear" w:color="auto" w:fill="auto"/>
                <w:vAlign w:val="center"/>
              </w:tcPr>
            </w:tcPrChange>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96" w:type="dxa"/>
            <w:shd w:val="clear" w:color="auto" w:fill="auto"/>
            <w:vAlign w:val="center"/>
            <w:tcPrChange w:id="4748" w:author="Jason Rhee" w:date="2023-07-25T11:35:00Z">
              <w:tcPr>
                <w:tcW w:w="1396" w:type="dxa"/>
                <w:gridSpan w:val="2"/>
                <w:shd w:val="clear" w:color="auto" w:fill="auto"/>
                <w:vAlign w:val="center"/>
              </w:tcPr>
            </w:tcPrChange>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6E21AF">
        <w:trPr>
          <w:ins w:id="4749" w:author="Jason Rhee" w:date="2023-02-16T17:41:00Z"/>
        </w:trPr>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ins w:id="4750" w:author="Jason Rhee" w:date="2023-02-16T17:41:00Z"/>
                <w:rFonts w:ascii="Arial Narrow" w:eastAsia="Malgun Gothic" w:hAnsi="Arial Narrow"/>
                <w:bCs/>
                <w:color w:val="000000"/>
                <w:kern w:val="2"/>
                <w:szCs w:val="22"/>
                <w:lang w:val="en-US" w:eastAsia="ko-KR"/>
              </w:rPr>
            </w:pPr>
            <w:ins w:id="4751" w:author="Jason Rhee" w:date="2023-02-16T17:41:00Z">
              <w:r>
                <w:rPr>
                  <w:rFonts w:ascii="Arial Narrow" w:eastAsia="Malgun Gothic" w:hAnsi="Arial Narrow"/>
                  <w:bCs/>
                  <w:color w:val="000000"/>
                  <w:kern w:val="2"/>
                  <w:szCs w:val="22"/>
                  <w:lang w:val="en-US" w:eastAsia="ko-KR"/>
                </w:rPr>
                <w:t>Distance Above UKC Limit</w:t>
              </w:r>
            </w:ins>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ins w:id="4752" w:author="Jason Rhee" w:date="2023-02-16T17:41:00Z"/>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ins w:id="4753" w:author="Jason Rhee" w:date="2023-02-16T17:41:00Z"/>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ins w:id="4754" w:author="Jason Rhee" w:date="2023-02-16T17:41:00Z"/>
                <w:rFonts w:ascii="Arial Narrow" w:eastAsia="Malgun Gothic" w:hAnsi="Arial Narrow"/>
                <w:bCs/>
                <w:color w:val="000000"/>
                <w:kern w:val="2"/>
                <w:szCs w:val="22"/>
                <w:lang w:val="en-US" w:eastAsia="ko-KR"/>
              </w:rPr>
            </w:pPr>
            <w:ins w:id="4755" w:author="Jason Rhee" w:date="2023-02-16T17:42:00Z">
              <w:r>
                <w:rPr>
                  <w:rFonts w:ascii="Arial Narrow" w:eastAsia="Malgun Gothic" w:hAnsi="Arial Narrow"/>
                  <w:bCs/>
                  <w:color w:val="000000"/>
                  <w:kern w:val="2"/>
                  <w:szCs w:val="22"/>
                  <w:lang w:val="en-US" w:eastAsia="ko-KR"/>
                </w:rPr>
                <w:t>RE</w:t>
              </w:r>
            </w:ins>
          </w:p>
        </w:tc>
        <w:tc>
          <w:tcPr>
            <w:tcW w:w="1396"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ins w:id="4756" w:author="Jason Rhee" w:date="2023-02-16T17:41:00Z"/>
                <w:rFonts w:ascii="Arial Narrow" w:eastAsia="Malgun Gothic" w:hAnsi="Arial Narrow"/>
                <w:bCs/>
                <w:color w:val="000000"/>
                <w:kern w:val="2"/>
                <w:szCs w:val="22"/>
                <w:lang w:val="en-US" w:eastAsia="ko-KR"/>
              </w:rPr>
            </w:pPr>
            <w:ins w:id="4757" w:author="Jason Rhee" w:date="2023-02-16T17:41:00Z">
              <w:r w:rsidRPr="00C97194">
                <w:rPr>
                  <w:rFonts w:ascii="Arial Narrow" w:eastAsia="Malgun Gothic" w:hAnsi="Arial Narrow"/>
                  <w:bCs/>
                  <w:color w:val="000000"/>
                  <w:kern w:val="2"/>
                  <w:szCs w:val="22"/>
                  <w:lang w:val="en-US" w:eastAsia="ko-KR"/>
                </w:rPr>
                <w:t>0, 1</w:t>
              </w:r>
            </w:ins>
          </w:p>
        </w:tc>
      </w:tr>
      <w:tr w:rsidR="00746982" w:rsidRPr="00746982" w14:paraId="375C626D" w14:textId="77777777" w:rsidTr="006E21AF">
        <w:trPr>
          <w:trPrChange w:id="4758" w:author="Jason Rhee" w:date="2023-07-25T11:35:00Z">
            <w:trPr>
              <w:gridBefore w:val="1"/>
            </w:trPr>
          </w:trPrChange>
        </w:trPr>
        <w:tc>
          <w:tcPr>
            <w:tcW w:w="3488" w:type="dxa"/>
            <w:shd w:val="clear" w:color="auto" w:fill="auto"/>
            <w:vAlign w:val="center"/>
            <w:tcPrChange w:id="4759" w:author="Jason Rhee" w:date="2023-07-25T11:35:00Z">
              <w:tcPr>
                <w:tcW w:w="3488" w:type="dxa"/>
                <w:gridSpan w:val="2"/>
                <w:shd w:val="clear" w:color="auto" w:fill="auto"/>
                <w:vAlign w:val="center"/>
              </w:tcPr>
            </w:tcPrChange>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Change w:id="4760" w:author="Jason Rhee" w:date="2023-07-25T11:35:00Z">
              <w:tcPr>
                <w:tcW w:w="1396" w:type="dxa"/>
                <w:gridSpan w:val="2"/>
                <w:shd w:val="clear" w:color="auto" w:fill="auto"/>
                <w:vAlign w:val="center"/>
              </w:tcPr>
            </w:tcPrChange>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61" w:author="Jason Rhee" w:date="2023-07-25T11:35:00Z">
              <w:tcPr>
                <w:tcW w:w="3488" w:type="dxa"/>
                <w:gridSpan w:val="4"/>
                <w:shd w:val="clear" w:color="auto" w:fill="auto"/>
                <w:vAlign w:val="center"/>
              </w:tcPr>
            </w:tcPrChange>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762" w:author="Jason Rhee" w:date="2023-07-25T11:35:00Z">
              <w:tcPr>
                <w:tcW w:w="698" w:type="dxa"/>
                <w:shd w:val="clear" w:color="auto" w:fill="auto"/>
                <w:vAlign w:val="center"/>
              </w:tcPr>
            </w:tcPrChange>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396" w:type="dxa"/>
            <w:shd w:val="clear" w:color="auto" w:fill="auto"/>
            <w:vAlign w:val="center"/>
            <w:tcPrChange w:id="4763" w:author="Jason Rhee" w:date="2023-07-25T11:35:00Z">
              <w:tcPr>
                <w:tcW w:w="1396" w:type="dxa"/>
                <w:gridSpan w:val="2"/>
                <w:shd w:val="clear" w:color="auto" w:fill="auto"/>
                <w:vAlign w:val="center"/>
              </w:tcPr>
            </w:tcPrChange>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6E21AF">
        <w:trPr>
          <w:trPrChange w:id="4764" w:author="Jason Rhee" w:date="2023-07-25T11:35:00Z">
            <w:trPr>
              <w:gridBefore w:val="1"/>
            </w:trPr>
          </w:trPrChange>
        </w:trPr>
        <w:tc>
          <w:tcPr>
            <w:tcW w:w="3488" w:type="dxa"/>
            <w:shd w:val="clear" w:color="auto" w:fill="auto"/>
            <w:vAlign w:val="center"/>
            <w:tcPrChange w:id="4765" w:author="Jason Rhee" w:date="2023-07-25T11:35:00Z">
              <w:tcPr>
                <w:tcW w:w="3488" w:type="dxa"/>
                <w:gridSpan w:val="2"/>
                <w:shd w:val="clear" w:color="auto" w:fill="auto"/>
                <w:vAlign w:val="center"/>
              </w:tcPr>
            </w:tcPrChange>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Change w:id="4766" w:author="Jason Rhee" w:date="2023-07-25T11:35:00Z">
              <w:tcPr>
                <w:tcW w:w="1396" w:type="dxa"/>
                <w:gridSpan w:val="2"/>
                <w:shd w:val="clear" w:color="auto" w:fill="auto"/>
                <w:vAlign w:val="center"/>
              </w:tcPr>
            </w:tcPrChange>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67" w:author="Jason Rhee" w:date="2023-07-25T11:35:00Z">
              <w:tcPr>
                <w:tcW w:w="3488" w:type="dxa"/>
                <w:gridSpan w:val="4"/>
                <w:shd w:val="clear" w:color="auto" w:fill="auto"/>
                <w:vAlign w:val="center"/>
              </w:tcPr>
            </w:tcPrChange>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768" w:author="Jason Rhee" w:date="2023-07-25T11:35:00Z">
              <w:tcPr>
                <w:tcW w:w="698" w:type="dxa"/>
                <w:shd w:val="clear" w:color="auto" w:fill="auto"/>
                <w:vAlign w:val="center"/>
              </w:tcPr>
            </w:tcPrChange>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396" w:type="dxa"/>
            <w:shd w:val="clear" w:color="auto" w:fill="auto"/>
            <w:vAlign w:val="center"/>
            <w:tcPrChange w:id="4769" w:author="Jason Rhee" w:date="2023-07-25T11:35:00Z">
              <w:tcPr>
                <w:tcW w:w="1396" w:type="dxa"/>
                <w:gridSpan w:val="2"/>
                <w:shd w:val="clear" w:color="auto" w:fill="auto"/>
                <w:vAlign w:val="center"/>
              </w:tcPr>
            </w:tcPrChange>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6E21AF">
        <w:trPr>
          <w:trPrChange w:id="4770" w:author="Jason Rhee" w:date="2023-07-25T11:35:00Z">
            <w:trPr>
              <w:gridBefore w:val="1"/>
            </w:trPr>
          </w:trPrChange>
        </w:trPr>
        <w:tc>
          <w:tcPr>
            <w:tcW w:w="3488" w:type="dxa"/>
            <w:shd w:val="clear" w:color="auto" w:fill="auto"/>
            <w:vAlign w:val="center"/>
            <w:tcPrChange w:id="4771" w:author="Jason Rhee" w:date="2023-07-25T11:35:00Z">
              <w:tcPr>
                <w:tcW w:w="3488" w:type="dxa"/>
                <w:gridSpan w:val="2"/>
                <w:shd w:val="clear" w:color="auto" w:fill="auto"/>
                <w:vAlign w:val="center"/>
              </w:tcPr>
            </w:tcPrChange>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Change w:id="4772" w:author="Jason Rhee" w:date="2023-07-25T11:35:00Z">
              <w:tcPr>
                <w:tcW w:w="1396" w:type="dxa"/>
                <w:gridSpan w:val="2"/>
                <w:shd w:val="clear" w:color="auto" w:fill="auto"/>
                <w:vAlign w:val="center"/>
              </w:tcPr>
            </w:tcPrChange>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73" w:author="Jason Rhee" w:date="2023-07-25T11:35:00Z">
              <w:tcPr>
                <w:tcW w:w="3488" w:type="dxa"/>
                <w:gridSpan w:val="4"/>
                <w:shd w:val="clear" w:color="auto" w:fill="auto"/>
                <w:vAlign w:val="center"/>
              </w:tcPr>
            </w:tcPrChange>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774" w:author="Jason Rhee" w:date="2023-07-25T11:35:00Z">
              <w:tcPr>
                <w:tcW w:w="698" w:type="dxa"/>
                <w:shd w:val="clear" w:color="auto" w:fill="auto"/>
                <w:vAlign w:val="center"/>
              </w:tcPr>
            </w:tcPrChange>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96" w:type="dxa"/>
            <w:shd w:val="clear" w:color="auto" w:fill="auto"/>
            <w:vAlign w:val="center"/>
            <w:tcPrChange w:id="4775" w:author="Jason Rhee" w:date="2023-07-25T11:35:00Z">
              <w:tcPr>
                <w:tcW w:w="1396" w:type="dxa"/>
                <w:gridSpan w:val="2"/>
                <w:shd w:val="clear" w:color="auto" w:fill="auto"/>
                <w:vAlign w:val="center"/>
              </w:tcPr>
            </w:tcPrChange>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C96DF84" w14:textId="77777777" w:rsidTr="006E21AF">
        <w:trPr>
          <w:trPrChange w:id="4776" w:author="Jason Rhee" w:date="2023-07-25T11:35:00Z">
            <w:trPr>
              <w:gridBefore w:val="1"/>
            </w:trPr>
          </w:trPrChange>
        </w:trPr>
        <w:tc>
          <w:tcPr>
            <w:tcW w:w="3488" w:type="dxa"/>
            <w:shd w:val="clear" w:color="auto" w:fill="auto"/>
            <w:vAlign w:val="center"/>
            <w:tcPrChange w:id="4777" w:author="Jason Rhee" w:date="2023-07-25T11:35:00Z">
              <w:tcPr>
                <w:tcW w:w="3488" w:type="dxa"/>
                <w:gridSpan w:val="2"/>
                <w:shd w:val="clear" w:color="auto" w:fill="auto"/>
                <w:vAlign w:val="center"/>
              </w:tcPr>
            </w:tcPrChange>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Change w:id="4778" w:author="Jason Rhee" w:date="2023-07-25T11:35:00Z">
              <w:tcPr>
                <w:tcW w:w="1396" w:type="dxa"/>
                <w:gridSpan w:val="2"/>
                <w:shd w:val="clear" w:color="auto" w:fill="auto"/>
                <w:vAlign w:val="center"/>
              </w:tcPr>
            </w:tcPrChange>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79" w:author="Jason Rhee" w:date="2023-07-25T11:35:00Z">
              <w:tcPr>
                <w:tcW w:w="3488" w:type="dxa"/>
                <w:gridSpan w:val="4"/>
                <w:shd w:val="clear" w:color="auto" w:fill="auto"/>
                <w:vAlign w:val="center"/>
              </w:tcPr>
            </w:tcPrChange>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780" w:author="Jason Rhee" w:date="2023-07-25T11:35:00Z">
              <w:tcPr>
                <w:tcW w:w="698" w:type="dxa"/>
                <w:shd w:val="clear" w:color="auto" w:fill="auto"/>
                <w:vAlign w:val="center"/>
              </w:tcPr>
            </w:tcPrChange>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396" w:type="dxa"/>
            <w:shd w:val="clear" w:color="auto" w:fill="auto"/>
            <w:vAlign w:val="center"/>
            <w:tcPrChange w:id="4781" w:author="Jason Rhee" w:date="2023-07-25T11:35:00Z">
              <w:tcPr>
                <w:tcW w:w="1396" w:type="dxa"/>
                <w:gridSpan w:val="2"/>
                <w:shd w:val="clear" w:color="auto" w:fill="auto"/>
                <w:vAlign w:val="center"/>
              </w:tcPr>
            </w:tcPrChange>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6E21AF">
        <w:trPr>
          <w:trPrChange w:id="4782" w:author="Jason Rhee" w:date="2023-07-25T11:35:00Z">
            <w:trPr>
              <w:gridBefore w:val="1"/>
            </w:trPr>
          </w:trPrChange>
        </w:trPr>
        <w:tc>
          <w:tcPr>
            <w:tcW w:w="3488" w:type="dxa"/>
            <w:shd w:val="clear" w:color="auto" w:fill="auto"/>
            <w:vAlign w:val="center"/>
            <w:tcPrChange w:id="4783" w:author="Jason Rhee" w:date="2023-07-25T11:35:00Z">
              <w:tcPr>
                <w:tcW w:w="3488" w:type="dxa"/>
                <w:gridSpan w:val="2"/>
                <w:shd w:val="clear" w:color="auto" w:fill="auto"/>
                <w:vAlign w:val="center"/>
              </w:tcPr>
            </w:tcPrChange>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Change w:id="4784" w:author="Jason Rhee" w:date="2023-07-25T11:35:00Z">
              <w:tcPr>
                <w:tcW w:w="1396" w:type="dxa"/>
                <w:gridSpan w:val="2"/>
                <w:shd w:val="clear" w:color="auto" w:fill="auto"/>
                <w:vAlign w:val="center"/>
              </w:tcPr>
            </w:tcPrChange>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85" w:author="Jason Rhee" w:date="2023-07-25T11:35:00Z">
              <w:tcPr>
                <w:tcW w:w="3488" w:type="dxa"/>
                <w:gridSpan w:val="4"/>
                <w:shd w:val="clear" w:color="auto" w:fill="auto"/>
                <w:vAlign w:val="center"/>
              </w:tcPr>
            </w:tcPrChange>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786" w:author="Jason Rhee" w:date="2023-07-25T11:35:00Z">
              <w:tcPr>
                <w:tcW w:w="698" w:type="dxa"/>
                <w:shd w:val="clear" w:color="auto" w:fill="auto"/>
                <w:vAlign w:val="center"/>
              </w:tcPr>
            </w:tcPrChange>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396" w:type="dxa"/>
            <w:shd w:val="clear" w:color="auto" w:fill="auto"/>
            <w:vAlign w:val="center"/>
            <w:tcPrChange w:id="4787" w:author="Jason Rhee" w:date="2023-07-25T11:35:00Z">
              <w:tcPr>
                <w:tcW w:w="1396" w:type="dxa"/>
                <w:gridSpan w:val="2"/>
                <w:shd w:val="clear" w:color="auto" w:fill="auto"/>
                <w:vAlign w:val="center"/>
              </w:tcPr>
            </w:tcPrChange>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6E21AF">
        <w:trPr>
          <w:trPrChange w:id="4788" w:author="Jason Rhee" w:date="2023-07-25T11:35:00Z">
            <w:trPr>
              <w:gridBefore w:val="1"/>
            </w:trPr>
          </w:trPrChange>
        </w:trPr>
        <w:tc>
          <w:tcPr>
            <w:tcW w:w="3488" w:type="dxa"/>
            <w:shd w:val="clear" w:color="auto" w:fill="auto"/>
            <w:vAlign w:val="center"/>
            <w:tcPrChange w:id="4789" w:author="Jason Rhee" w:date="2023-07-25T11:35:00Z">
              <w:tcPr>
                <w:tcW w:w="3488" w:type="dxa"/>
                <w:gridSpan w:val="2"/>
                <w:shd w:val="clear" w:color="auto" w:fill="auto"/>
                <w:vAlign w:val="center"/>
              </w:tcPr>
            </w:tcPrChange>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Change w:id="4790" w:author="Jason Rhee" w:date="2023-07-25T11:35:00Z">
              <w:tcPr>
                <w:tcW w:w="1396" w:type="dxa"/>
                <w:gridSpan w:val="2"/>
                <w:shd w:val="clear" w:color="auto" w:fill="auto"/>
                <w:vAlign w:val="center"/>
              </w:tcPr>
            </w:tcPrChange>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791" w:author="Jason Rhee" w:date="2023-07-25T11:35:00Z">
              <w:tcPr>
                <w:tcW w:w="3488" w:type="dxa"/>
                <w:gridSpan w:val="4"/>
                <w:shd w:val="clear" w:color="auto" w:fill="auto"/>
                <w:vAlign w:val="center"/>
              </w:tcPr>
            </w:tcPrChange>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792" w:author="Jason Rhee" w:date="2023-07-25T11:35:00Z">
              <w:tcPr>
                <w:tcW w:w="698" w:type="dxa"/>
                <w:shd w:val="clear" w:color="auto" w:fill="auto"/>
                <w:vAlign w:val="center"/>
              </w:tcPr>
            </w:tcPrChange>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396" w:type="dxa"/>
            <w:shd w:val="clear" w:color="auto" w:fill="auto"/>
            <w:vAlign w:val="center"/>
            <w:tcPrChange w:id="4793" w:author="Jason Rhee" w:date="2023-07-25T11:35:00Z">
              <w:tcPr>
                <w:tcW w:w="1396" w:type="dxa"/>
                <w:gridSpan w:val="2"/>
                <w:shd w:val="clear" w:color="auto" w:fill="auto"/>
                <w:vAlign w:val="center"/>
              </w:tcPr>
            </w:tcPrChange>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6E21AF">
        <w:trPr>
          <w:trPrChange w:id="4794" w:author="Jason Rhee" w:date="2023-07-25T11:35:00Z">
            <w:trPr>
              <w:gridBefore w:val="1"/>
            </w:trPr>
          </w:trPrChange>
        </w:trPr>
        <w:tc>
          <w:tcPr>
            <w:tcW w:w="9328" w:type="dxa"/>
            <w:gridSpan w:val="6"/>
            <w:shd w:val="clear" w:color="auto" w:fill="auto"/>
            <w:vAlign w:val="center"/>
            <w:tcPrChange w:id="4795" w:author="Jason Rhee" w:date="2023-07-25T11:35:00Z">
              <w:tcPr>
                <w:tcW w:w="10466" w:type="dxa"/>
                <w:gridSpan w:val="11"/>
                <w:shd w:val="clear" w:color="auto" w:fill="auto"/>
                <w:vAlign w:val="center"/>
              </w:tcPr>
            </w:tcPrChange>
          </w:tcPr>
          <w:p w14:paraId="6DCF6FE7" w14:textId="25368CA7"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included in actual plans and actual updates.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pPr>
        <w:pStyle w:val="Annexheader-level2"/>
        <w:pPrChange w:id="4796" w:author="Jason Rhee" w:date="2023-11-10T17:24:00Z">
          <w:pPr>
            <w:pStyle w:val="Annexheader-level2"/>
            <w:pageBreakBefore/>
          </w:pPr>
        </w:pPrChange>
      </w:pPr>
      <w:bookmarkStart w:id="4797" w:name="_Toc454280013"/>
      <w:bookmarkStart w:id="4798" w:name="_Toc454280210"/>
      <w:bookmarkStart w:id="4799" w:name="_Toc516364"/>
      <w:bookmarkStart w:id="4800" w:name="_Toc127463880"/>
      <w:bookmarkStart w:id="4801" w:name="_Toc128125506"/>
      <w:bookmarkStart w:id="4802" w:name="_Toc141176288"/>
      <w:bookmarkStart w:id="4803" w:name="_Toc141176453"/>
      <w:bookmarkStart w:id="4804" w:name="_Toc141177085"/>
      <w:bookmarkStart w:id="4805" w:name="_Toc150177959"/>
      <w:r w:rsidRPr="00D129DC">
        <w:t>Associations/Aggregations/Compositions</w:t>
      </w:r>
      <w:bookmarkEnd w:id="4797"/>
      <w:bookmarkEnd w:id="4798"/>
      <w:bookmarkEnd w:id="4799"/>
      <w:bookmarkEnd w:id="4800"/>
      <w:bookmarkEnd w:id="4801"/>
      <w:bookmarkEnd w:id="4802"/>
      <w:bookmarkEnd w:id="4803"/>
      <w:bookmarkEnd w:id="4804"/>
      <w:bookmarkEnd w:id="4805"/>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1815"/>
        <w:gridCol w:w="4419"/>
        <w:gridCol w:w="2047"/>
      </w:tblGrid>
      <w:tr w:rsidR="00EF70CB" w:rsidRPr="00D129DC" w14:paraId="4484BD1B" w14:textId="77777777" w:rsidTr="00DD454E">
        <w:trPr>
          <w:trHeight w:val="755"/>
        </w:trPr>
        <w:tc>
          <w:tcPr>
            <w:tcW w:w="10031"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B97B0C">
        <w:tc>
          <w:tcPr>
            <w:tcW w:w="2096"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117"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3174"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2644"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B97B0C" w:rsidRPr="00D129DC" w14:paraId="48149A01" w14:textId="77777777" w:rsidTr="00B97B0C">
        <w:tc>
          <w:tcPr>
            <w:tcW w:w="2096" w:type="dxa"/>
            <w:vMerge w:val="restart"/>
            <w:shd w:val="clear" w:color="auto" w:fill="auto"/>
          </w:tcPr>
          <w:p w14:paraId="0A8AB806" w14:textId="77777777" w:rsidR="00DD454E" w:rsidRPr="00D129DC" w:rsidRDefault="00DD454E" w:rsidP="00E12C79">
            <w:pPr>
              <w:spacing w:before="60" w:after="60"/>
              <w:jc w:val="left"/>
              <w:rPr>
                <w:rFonts w:cs="Arial"/>
                <w:b/>
                <w:szCs w:val="20"/>
              </w:rPr>
            </w:pPr>
            <w:r w:rsidRPr="00D129DC">
              <w:rPr>
                <w:rFonts w:cs="Arial"/>
                <w:szCs w:val="20"/>
              </w:rPr>
              <w:t>Aggregation</w:t>
            </w:r>
          </w:p>
        </w:tc>
        <w:tc>
          <w:tcPr>
            <w:tcW w:w="2117" w:type="dxa"/>
            <w:shd w:val="clear" w:color="auto" w:fill="auto"/>
          </w:tcPr>
          <w:p w14:paraId="06C26812" w14:textId="77777777" w:rsidR="00DD454E" w:rsidRPr="00411798" w:rsidRDefault="004A51A9" w:rsidP="00E12C79">
            <w:pPr>
              <w:spacing w:before="60" w:after="60"/>
              <w:jc w:val="left"/>
              <w:rPr>
                <w:rFonts w:cs="Arial"/>
                <w:szCs w:val="20"/>
              </w:rPr>
            </w:pPr>
            <w:proofErr w:type="spellStart"/>
            <w:r w:rsidRPr="00411798">
              <w:rPr>
                <w:rFonts w:cs="Arial"/>
                <w:szCs w:val="20"/>
              </w:rPr>
              <w:t>componentOf</w:t>
            </w:r>
            <w:proofErr w:type="spellEnd"/>
          </w:p>
        </w:tc>
        <w:tc>
          <w:tcPr>
            <w:tcW w:w="3174" w:type="dxa"/>
            <w:shd w:val="clear" w:color="auto" w:fill="auto"/>
          </w:tcPr>
          <w:p w14:paraId="6B1F1C41" w14:textId="333C396A" w:rsidR="00B97B0C" w:rsidRPr="00411798" w:rsidRDefault="00B97B0C" w:rsidP="00E12C79">
            <w:pPr>
              <w:spacing w:before="60" w:after="60"/>
              <w:jc w:val="left"/>
              <w:rPr>
                <w:rFonts w:cs="Arial"/>
                <w:szCs w:val="20"/>
              </w:rPr>
            </w:pPr>
            <w:proofErr w:type="spellStart"/>
            <w:r w:rsidRPr="00411798">
              <w:rPr>
                <w:rFonts w:cs="Arial"/>
                <w:szCs w:val="20"/>
              </w:rPr>
              <w:t>UnderKeelClearancePlan</w:t>
            </w:r>
            <w:proofErr w:type="spellEnd"/>
            <w:r w:rsidR="00CC5329">
              <w:rPr>
                <w:rFonts w:cs="Arial"/>
                <w:szCs w:val="20"/>
              </w:rPr>
              <w:t xml:space="preserve">- </w:t>
            </w:r>
            <w:proofErr w:type="spellStart"/>
            <w:r w:rsidRPr="00411798">
              <w:rPr>
                <w:rFonts w:cs="Arial"/>
                <w:szCs w:val="20"/>
              </w:rPr>
              <w:t>UnderKeelClearanceControlPoint</w:t>
            </w:r>
            <w:proofErr w:type="spellEnd"/>
          </w:p>
        </w:tc>
        <w:tc>
          <w:tcPr>
            <w:tcW w:w="2644"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B97B0C">
        <w:trPr>
          <w:trHeight w:val="187"/>
        </w:trPr>
        <w:tc>
          <w:tcPr>
            <w:tcW w:w="2096"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117" w:type="dxa"/>
            <w:shd w:val="clear" w:color="auto" w:fill="auto"/>
          </w:tcPr>
          <w:p w14:paraId="0E2B8368" w14:textId="77777777" w:rsidR="00B97B0C" w:rsidRPr="00411798" w:rsidRDefault="00B97B0C" w:rsidP="00E12C79">
            <w:pPr>
              <w:spacing w:before="60" w:after="60"/>
              <w:jc w:val="left"/>
              <w:rPr>
                <w:rFonts w:cs="Arial"/>
                <w:szCs w:val="20"/>
              </w:rPr>
            </w:pPr>
            <w:proofErr w:type="spellStart"/>
            <w:r w:rsidRPr="00411798">
              <w:rPr>
                <w:rFonts w:cs="Arial"/>
                <w:szCs w:val="20"/>
              </w:rPr>
              <w:t>consistOf</w:t>
            </w:r>
            <w:proofErr w:type="spellEnd"/>
          </w:p>
        </w:tc>
        <w:tc>
          <w:tcPr>
            <w:tcW w:w="3174" w:type="dxa"/>
            <w:shd w:val="clear" w:color="auto" w:fill="auto"/>
          </w:tcPr>
          <w:p w14:paraId="365CDE16" w14:textId="77777777" w:rsidR="00B97B0C" w:rsidRPr="00411798" w:rsidRDefault="00B97B0C" w:rsidP="00E12C79">
            <w:pPr>
              <w:spacing w:before="60" w:after="60"/>
              <w:jc w:val="left"/>
              <w:rPr>
                <w:rFonts w:cs="Arial"/>
                <w:szCs w:val="20"/>
              </w:rPr>
            </w:pPr>
            <w:proofErr w:type="spellStart"/>
            <w:r w:rsidRPr="0091514D">
              <w:rPr>
                <w:rFonts w:cs="Arial" w:hint="eastAsia"/>
                <w:szCs w:val="20"/>
              </w:rPr>
              <w:t>U</w:t>
            </w:r>
            <w:r w:rsidRPr="0091514D">
              <w:rPr>
                <w:rFonts w:cs="Arial"/>
                <w:szCs w:val="20"/>
              </w:rPr>
              <w:t>nderKeelClearanceControlPoint</w:t>
            </w:r>
            <w:proofErr w:type="spellEnd"/>
            <w:r>
              <w:rPr>
                <w:rFonts w:cs="Arial"/>
                <w:szCs w:val="20"/>
              </w:rPr>
              <w:t xml:space="preserve">- </w:t>
            </w: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
        </w:tc>
        <w:tc>
          <w:tcPr>
            <w:tcW w:w="2644" w:type="dxa"/>
            <w:shd w:val="clear" w:color="auto" w:fill="auto"/>
          </w:tcPr>
          <w:p w14:paraId="23C0B967" w14:textId="77777777" w:rsidR="00B97B0C" w:rsidRPr="00411798" w:rsidRDefault="00B97B0C" w:rsidP="00E12C79">
            <w:pPr>
              <w:spacing w:before="60" w:after="60"/>
              <w:jc w:val="left"/>
              <w:rPr>
                <w:rFonts w:cs="Arial"/>
                <w:szCs w:val="20"/>
              </w:rPr>
            </w:pPr>
            <w:proofErr w:type="gramStart"/>
            <w:r>
              <w:rPr>
                <w:rFonts w:cs="Arial" w:hint="eastAsia"/>
                <w:szCs w:val="20"/>
              </w:rPr>
              <w:t>1</w:t>
            </w:r>
            <w:r>
              <w:rPr>
                <w:rFonts w:cs="Arial"/>
                <w:szCs w:val="20"/>
              </w:rPr>
              <w:t>..*</w:t>
            </w:r>
            <w:proofErr w:type="gramEnd"/>
          </w:p>
        </w:tc>
      </w:tr>
      <w:tr w:rsidR="00B97B0C" w:rsidRPr="00D129DC" w14:paraId="2AFF39EC" w14:textId="77777777" w:rsidTr="00B97B0C">
        <w:trPr>
          <w:trHeight w:val="187"/>
        </w:trPr>
        <w:tc>
          <w:tcPr>
            <w:tcW w:w="2096" w:type="dxa"/>
            <w:vMerge w:val="restart"/>
            <w:shd w:val="clear" w:color="auto" w:fill="auto"/>
          </w:tcPr>
          <w:p w14:paraId="03F21703" w14:textId="77777777" w:rsidR="00B97B0C" w:rsidRPr="00411798" w:rsidRDefault="00B97B0C" w:rsidP="00E12C79">
            <w:pPr>
              <w:spacing w:before="60" w:after="60"/>
              <w:jc w:val="left"/>
              <w:rPr>
                <w:rFonts w:cs="Arial"/>
                <w:szCs w:val="20"/>
              </w:rPr>
            </w:pPr>
            <w:r w:rsidRPr="00D129DC">
              <w:rPr>
                <w:rFonts w:cs="Arial"/>
                <w:szCs w:val="20"/>
              </w:rPr>
              <w:t>Aggregation</w:t>
            </w:r>
          </w:p>
        </w:tc>
        <w:tc>
          <w:tcPr>
            <w:tcW w:w="2117" w:type="dxa"/>
            <w:shd w:val="clear" w:color="auto" w:fill="auto"/>
          </w:tcPr>
          <w:p w14:paraId="79698CE0"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omponentOf</w:t>
            </w:r>
            <w:proofErr w:type="spellEnd"/>
          </w:p>
        </w:tc>
        <w:tc>
          <w:tcPr>
            <w:tcW w:w="3174" w:type="dxa"/>
            <w:shd w:val="clear" w:color="auto" w:fill="auto"/>
          </w:tcPr>
          <w:p w14:paraId="614E75D1"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p>
        </w:tc>
        <w:tc>
          <w:tcPr>
            <w:tcW w:w="2644"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B97B0C">
        <w:trPr>
          <w:trHeight w:val="187"/>
        </w:trPr>
        <w:tc>
          <w:tcPr>
            <w:tcW w:w="2096"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117" w:type="dxa"/>
            <w:shd w:val="clear" w:color="auto" w:fill="auto"/>
          </w:tcPr>
          <w:p w14:paraId="585B2B51"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onsistOf</w:t>
            </w:r>
            <w:proofErr w:type="spellEnd"/>
          </w:p>
        </w:tc>
        <w:tc>
          <w:tcPr>
            <w:tcW w:w="3174" w:type="dxa"/>
            <w:shd w:val="clear" w:color="auto" w:fill="auto"/>
          </w:tcPr>
          <w:p w14:paraId="3C99AE19"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r>
              <w:rPr>
                <w:rFonts w:cs="Arial"/>
                <w:szCs w:val="20"/>
              </w:rPr>
              <w:t xml:space="preserve">- </w:t>
            </w: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
        </w:tc>
        <w:tc>
          <w:tcPr>
            <w:tcW w:w="2644" w:type="dxa"/>
            <w:shd w:val="clear" w:color="auto" w:fill="auto"/>
          </w:tcPr>
          <w:p w14:paraId="6EB8CF98" w14:textId="1EF3FA79" w:rsidR="00B97B0C" w:rsidRPr="00D129DC" w:rsidRDefault="00B97B0C" w:rsidP="00E12C79">
            <w:pPr>
              <w:spacing w:before="60" w:after="60"/>
              <w:jc w:val="left"/>
              <w:rPr>
                <w:rFonts w:cs="Arial"/>
                <w:b/>
                <w:szCs w:val="20"/>
              </w:rPr>
            </w:pPr>
            <w:del w:id="4806" w:author="Jason Rhee" w:date="2023-03-08T15:56:00Z">
              <w:r w:rsidDel="00FA5145">
                <w:rPr>
                  <w:rFonts w:cs="Arial" w:hint="eastAsia"/>
                  <w:szCs w:val="20"/>
                </w:rPr>
                <w:delText>1</w:delText>
              </w:r>
            </w:del>
            <w:proofErr w:type="gramStart"/>
            <w:ins w:id="4807" w:author="Jason Rhee" w:date="2023-03-08T15:56:00Z">
              <w:r w:rsidR="00FA5145">
                <w:rPr>
                  <w:rFonts w:cs="Arial"/>
                  <w:szCs w:val="20"/>
                </w:rPr>
                <w:t>0</w:t>
              </w:r>
            </w:ins>
            <w:r>
              <w:rPr>
                <w:rFonts w:cs="Arial"/>
                <w:szCs w:val="20"/>
              </w:rPr>
              <w:t>..*</w:t>
            </w:r>
            <w:proofErr w:type="gramEnd"/>
          </w:p>
        </w:tc>
      </w:tr>
      <w:tr w:rsidR="00B97B0C" w:rsidRPr="00D129DC" w14:paraId="0EF6960E" w14:textId="77777777" w:rsidTr="00B97B0C">
        <w:trPr>
          <w:trHeight w:val="187"/>
        </w:trPr>
        <w:tc>
          <w:tcPr>
            <w:tcW w:w="2096" w:type="dxa"/>
            <w:vMerge w:val="restart"/>
            <w:shd w:val="clear" w:color="auto" w:fill="auto"/>
          </w:tcPr>
          <w:p w14:paraId="1440F944" w14:textId="77777777" w:rsidR="00B97B0C" w:rsidRPr="00D129DC" w:rsidRDefault="00B97B0C" w:rsidP="00E12C79">
            <w:pPr>
              <w:spacing w:before="60" w:after="60"/>
              <w:jc w:val="left"/>
              <w:rPr>
                <w:rFonts w:cs="Arial"/>
                <w:b/>
                <w:szCs w:val="20"/>
              </w:rPr>
            </w:pPr>
            <w:r w:rsidRPr="00D129DC">
              <w:rPr>
                <w:rFonts w:cs="Arial"/>
                <w:szCs w:val="20"/>
              </w:rPr>
              <w:t>Aggregation</w:t>
            </w:r>
          </w:p>
        </w:tc>
        <w:tc>
          <w:tcPr>
            <w:tcW w:w="2117" w:type="dxa"/>
            <w:shd w:val="clear" w:color="auto" w:fill="auto"/>
          </w:tcPr>
          <w:p w14:paraId="1BA757E8"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omponentOf</w:t>
            </w:r>
            <w:proofErr w:type="spellEnd"/>
          </w:p>
        </w:tc>
        <w:tc>
          <w:tcPr>
            <w:tcW w:w="3174" w:type="dxa"/>
            <w:shd w:val="clear" w:color="auto" w:fill="auto"/>
          </w:tcPr>
          <w:p w14:paraId="7DE42D94"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p>
        </w:tc>
        <w:tc>
          <w:tcPr>
            <w:tcW w:w="2644"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B97B0C">
        <w:trPr>
          <w:trHeight w:val="187"/>
        </w:trPr>
        <w:tc>
          <w:tcPr>
            <w:tcW w:w="2096"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117" w:type="dxa"/>
            <w:shd w:val="clear" w:color="auto" w:fill="auto"/>
          </w:tcPr>
          <w:p w14:paraId="5940DB2E"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onsistOf</w:t>
            </w:r>
            <w:proofErr w:type="spellEnd"/>
          </w:p>
        </w:tc>
        <w:tc>
          <w:tcPr>
            <w:tcW w:w="3174" w:type="dxa"/>
            <w:shd w:val="clear" w:color="auto" w:fill="auto"/>
          </w:tcPr>
          <w:p w14:paraId="28255B1D"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r>
              <w:rPr>
                <w:rFonts w:cs="Arial"/>
                <w:szCs w:val="20"/>
              </w:rPr>
              <w:t xml:space="preserve"> - </w:t>
            </w: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
        </w:tc>
        <w:tc>
          <w:tcPr>
            <w:tcW w:w="2644" w:type="dxa"/>
            <w:shd w:val="clear" w:color="auto" w:fill="auto"/>
          </w:tcPr>
          <w:p w14:paraId="3C25347D" w14:textId="45C28981" w:rsidR="00B97B0C" w:rsidRPr="00D129DC" w:rsidRDefault="00B97B0C" w:rsidP="00E12C79">
            <w:pPr>
              <w:spacing w:before="60" w:after="60"/>
              <w:jc w:val="left"/>
              <w:rPr>
                <w:rFonts w:cs="Arial"/>
                <w:b/>
                <w:szCs w:val="20"/>
              </w:rPr>
            </w:pPr>
            <w:del w:id="4808" w:author="Jason Rhee" w:date="2023-03-08T15:56:00Z">
              <w:r w:rsidDel="00FA5145">
                <w:rPr>
                  <w:rFonts w:cs="Arial" w:hint="eastAsia"/>
                  <w:szCs w:val="20"/>
                </w:rPr>
                <w:delText>1</w:delText>
              </w:r>
            </w:del>
            <w:proofErr w:type="gramStart"/>
            <w:ins w:id="4809" w:author="Jason Rhee" w:date="2023-03-08T15:56:00Z">
              <w:r w:rsidR="00FA5145">
                <w:rPr>
                  <w:rFonts w:cs="Arial"/>
                  <w:szCs w:val="20"/>
                </w:rPr>
                <w:t>0</w:t>
              </w:r>
            </w:ins>
            <w:r>
              <w:rPr>
                <w:rFonts w:cs="Arial"/>
                <w:szCs w:val="20"/>
              </w:rPr>
              <w:t>..*</w:t>
            </w:r>
            <w:proofErr w:type="gramEnd"/>
          </w:p>
        </w:tc>
      </w:tr>
    </w:tbl>
    <w:p w14:paraId="1FA99C0F" w14:textId="77777777" w:rsidR="008A4EB6" w:rsidRPr="00BA00B6" w:rsidRDefault="00561650" w:rsidP="002721B0">
      <w:pPr>
        <w:pStyle w:val="Annex0"/>
      </w:pPr>
      <w:r w:rsidRPr="00D129DC">
        <w:br w:type="page"/>
      </w:r>
      <w:bookmarkStart w:id="4810" w:name="_Toc127463881"/>
      <w:bookmarkStart w:id="4811" w:name="_Toc128125507"/>
      <w:bookmarkStart w:id="4812" w:name="_Toc141176289"/>
      <w:bookmarkStart w:id="4813" w:name="_Toc141176454"/>
      <w:bookmarkStart w:id="4814" w:name="_Toc141177086"/>
      <w:bookmarkStart w:id="4815" w:name="_Toc150177960"/>
      <w:bookmarkStart w:id="4816" w:name="_Toc270580271"/>
      <w:r w:rsidR="008A4EB6" w:rsidRPr="00BA00B6">
        <w:lastRenderedPageBreak/>
        <w:t>Schema documentation for S129.xsd</w:t>
      </w:r>
      <w:bookmarkEnd w:id="4810"/>
      <w:bookmarkEnd w:id="4811"/>
      <w:bookmarkEnd w:id="4812"/>
      <w:bookmarkEnd w:id="4813"/>
      <w:bookmarkEnd w:id="4814"/>
      <w:bookmarkEnd w:id="4815"/>
    </w:p>
    <w:p w14:paraId="48D49FAD" w14:textId="77777777" w:rsidR="008A4EB6" w:rsidRDefault="008A4EB6" w:rsidP="00B11B94">
      <w:pPr>
        <w:pStyle w:val="Annexheader-level2"/>
      </w:pPr>
      <w:bookmarkStart w:id="4817" w:name="Table_of_Contents"/>
      <w:bookmarkStart w:id="4818" w:name="Namespace:_&quot;http://www.iho.int/S124/gml/"/>
      <w:bookmarkStart w:id="4819" w:name="_bookmark0"/>
      <w:bookmarkStart w:id="4820" w:name="Schema(s)"/>
      <w:bookmarkStart w:id="4821" w:name="_bookmark1"/>
      <w:bookmarkStart w:id="4822" w:name="_Toc516366"/>
      <w:bookmarkStart w:id="4823" w:name="_Toc127463882"/>
      <w:bookmarkStart w:id="4824" w:name="_Toc128125508"/>
      <w:bookmarkStart w:id="4825" w:name="_Toc141176290"/>
      <w:bookmarkStart w:id="4826" w:name="_Toc141176455"/>
      <w:bookmarkStart w:id="4827" w:name="_Toc141177087"/>
      <w:bookmarkStart w:id="4828" w:name="_Toc150177961"/>
      <w:bookmarkEnd w:id="4817"/>
      <w:bookmarkEnd w:id="4818"/>
      <w:bookmarkEnd w:id="4819"/>
      <w:bookmarkEnd w:id="4820"/>
      <w:bookmarkEnd w:id="4821"/>
      <w:r>
        <w:t>Schema(s)</w:t>
      </w:r>
      <w:bookmarkEnd w:id="4822"/>
      <w:bookmarkEnd w:id="4823"/>
      <w:bookmarkEnd w:id="4824"/>
      <w:bookmarkEnd w:id="4825"/>
      <w:bookmarkEnd w:id="4826"/>
      <w:bookmarkEnd w:id="4827"/>
      <w:bookmarkEnd w:id="4828"/>
    </w:p>
    <w:p w14:paraId="1FFE7A7B" w14:textId="77777777" w:rsidR="008A4EB6" w:rsidRDefault="008A4EB6">
      <w:pPr>
        <w:pStyle w:val="Annex-Heading3"/>
        <w:pPrChange w:id="4829" w:author="Jason Rhee" w:date="2023-02-24T09:29:00Z">
          <w:pPr>
            <w:pStyle w:val="Annex-Heading3"/>
            <w:tabs>
              <w:tab w:val="clear" w:pos="426"/>
              <w:tab w:val="left" w:pos="709"/>
            </w:tabs>
            <w:spacing w:line="240" w:lineRule="auto"/>
          </w:pPr>
        </w:pPrChange>
      </w:pPr>
      <w:bookmarkStart w:id="4830" w:name="Main_schema_S129.xsd"/>
      <w:bookmarkStart w:id="4831" w:name="_bookmark2"/>
      <w:bookmarkEnd w:id="4830"/>
      <w:bookmarkEnd w:id="4831"/>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6730A7F8"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32" w:author="Jason Rhee" w:date="2023-02-16T17:45:00Z">
              <w:r w:rsidR="008A4EB6" w:rsidDel="00A31A5F">
                <w:rPr>
                  <w:rFonts w:ascii="Times New Roman"/>
                  <w:sz w:val="16"/>
                </w:rPr>
                <w:delText>S124</w:delText>
              </w:r>
            </w:del>
            <w:ins w:id="4833"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11B94">
      <w:pPr>
        <w:pStyle w:val="Annexheader-level2"/>
      </w:pPr>
      <w:bookmarkStart w:id="4834" w:name="Complex_Type(s)"/>
      <w:bookmarkStart w:id="4835" w:name="_bookmark3"/>
      <w:bookmarkStart w:id="4836" w:name="_Toc516367"/>
      <w:bookmarkStart w:id="4837" w:name="_Toc127463883"/>
      <w:bookmarkStart w:id="4838" w:name="_Toc128125509"/>
      <w:bookmarkStart w:id="4839" w:name="_Toc141176291"/>
      <w:bookmarkStart w:id="4840" w:name="_Toc141176456"/>
      <w:bookmarkStart w:id="4841" w:name="_Toc141177088"/>
      <w:bookmarkStart w:id="4842" w:name="_Toc150177962"/>
      <w:bookmarkEnd w:id="4834"/>
      <w:bookmarkEnd w:id="4835"/>
      <w:r>
        <w:t>Complex</w:t>
      </w:r>
      <w:r>
        <w:rPr>
          <w:spacing w:val="-8"/>
        </w:rPr>
        <w:t xml:space="preserve"> </w:t>
      </w:r>
      <w:r>
        <w:rPr>
          <w:spacing w:val="-3"/>
        </w:rPr>
        <w:t>Type(s)</w:t>
      </w:r>
      <w:bookmarkEnd w:id="4836"/>
      <w:bookmarkEnd w:id="4837"/>
      <w:bookmarkEnd w:id="4838"/>
      <w:bookmarkEnd w:id="4839"/>
      <w:bookmarkEnd w:id="4840"/>
      <w:bookmarkEnd w:id="4841"/>
      <w:bookmarkEnd w:id="4842"/>
    </w:p>
    <w:p w14:paraId="22998CCE" w14:textId="77777777" w:rsidR="008A4EB6" w:rsidRDefault="008A4EB6">
      <w:pPr>
        <w:pStyle w:val="Annex-Heading3"/>
        <w:pPrChange w:id="4843" w:author="Jason Rhee" w:date="2023-02-24T09:29:00Z">
          <w:pPr>
            <w:pStyle w:val="Annex-Heading3"/>
            <w:tabs>
              <w:tab w:val="clear" w:pos="426"/>
              <w:tab w:val="left" w:pos="709"/>
            </w:tabs>
            <w:spacing w:line="240" w:lineRule="auto"/>
          </w:pPr>
        </w:pPrChange>
      </w:pPr>
      <w:bookmarkStart w:id="4844" w:name="Complex_Type_GM_Point"/>
      <w:bookmarkStart w:id="4845" w:name="_bookmark4"/>
      <w:bookmarkEnd w:id="4844"/>
      <w:bookmarkEnd w:id="4845"/>
      <w:r>
        <w:rPr>
          <w:w w:val="105"/>
        </w:rPr>
        <w:t>Complex</w:t>
      </w:r>
      <w:r>
        <w:rPr>
          <w:spacing w:val="-22"/>
          <w:w w:val="105"/>
        </w:rPr>
        <w:t xml:space="preserve"> </w:t>
      </w:r>
      <w:r>
        <w:rPr>
          <w:spacing w:val="-5"/>
          <w:w w:val="105"/>
        </w:rPr>
        <w:t>Type</w:t>
      </w:r>
      <w:r>
        <w:rPr>
          <w:spacing w:val="-21"/>
          <w:w w:val="105"/>
        </w:rPr>
        <w:t xml:space="preserve"> — </w:t>
      </w:r>
      <w:proofErr w:type="spellStart"/>
      <w:r>
        <w:rPr>
          <w:w w:val="105"/>
        </w:rPr>
        <w:t>GM_Point</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06B5E4EE"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46" w:author="Jason Rhee" w:date="2023-02-16T17:45:00Z">
              <w:r w:rsidR="008A4EB6" w:rsidDel="00A31A5F">
                <w:rPr>
                  <w:rFonts w:ascii="Times New Roman"/>
                  <w:sz w:val="16"/>
                </w:rPr>
                <w:delText>S124</w:delText>
              </w:r>
            </w:del>
            <w:ins w:id="4847"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9"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UnderKeelClearanceControlPointType</w:t>
            </w:r>
            <w:proofErr w:type="spellEnd"/>
            <w:r>
              <w:rPr>
                <w:rFonts w:ascii="Times New Roman"/>
                <w:sz w:val="16"/>
              </w:rPr>
              <w:t>/geometry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pPr>
        <w:pStyle w:val="Annex-Heading3"/>
        <w:pPrChange w:id="4848" w:author="Jason Rhee" w:date="2023-02-24T09:29:00Z">
          <w:pPr>
            <w:pStyle w:val="Annex-Heading3"/>
            <w:tabs>
              <w:tab w:val="clear" w:pos="426"/>
              <w:tab w:val="left" w:pos="709"/>
            </w:tabs>
            <w:spacing w:line="240" w:lineRule="auto"/>
          </w:pPr>
        </w:pPrChange>
      </w:pPr>
      <w:bookmarkStart w:id="4849" w:name="Complex_Type_GM_Curve"/>
      <w:bookmarkStart w:id="4850" w:name="_bookmark5"/>
      <w:bookmarkEnd w:id="4849"/>
      <w:bookmarkEnd w:id="4850"/>
      <w:r>
        <w:rPr>
          <w:w w:val="105"/>
        </w:rPr>
        <w:t>Complex</w:t>
      </w:r>
      <w:r>
        <w:rPr>
          <w:spacing w:val="-22"/>
          <w:w w:val="105"/>
        </w:rPr>
        <w:t xml:space="preserve"> </w:t>
      </w:r>
      <w:r>
        <w:rPr>
          <w:spacing w:val="-5"/>
          <w:w w:val="105"/>
        </w:rPr>
        <w:t>Type</w:t>
      </w:r>
      <w:r>
        <w:rPr>
          <w:spacing w:val="-21"/>
          <w:w w:val="105"/>
        </w:rPr>
        <w:t xml:space="preserve"> — </w:t>
      </w:r>
      <w:proofErr w:type="spellStart"/>
      <w:r>
        <w:rPr>
          <w:w w:val="105"/>
        </w:rPr>
        <w:t>GM_Curve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74918234"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51" w:author="Jason Rhee" w:date="2023-02-16T17:45:00Z">
              <w:r w:rsidR="008A4EB6" w:rsidDel="00A31A5F">
                <w:rPr>
                  <w:rFonts w:ascii="Times New Roman"/>
                  <w:sz w:val="16"/>
                </w:rPr>
                <w:delText>S124</w:delText>
              </w:r>
            </w:del>
            <w:ins w:id="4852"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bl>
    <w:p w14:paraId="6F13711B" w14:textId="77777777" w:rsidR="00E12C79" w:rsidRPr="00E12C79" w:rsidRDefault="00E12C79" w:rsidP="00E12C79">
      <w:pPr>
        <w:spacing w:before="0" w:after="0"/>
        <w:rPr>
          <w:rFonts w:eastAsia="Courier New"/>
        </w:rPr>
      </w:pPr>
      <w:bookmarkStart w:id="4853" w:name="Complex_Type_GM_Surface"/>
      <w:bookmarkStart w:id="4854" w:name="_bookmark6"/>
      <w:bookmarkEnd w:id="4853"/>
      <w:bookmarkEnd w:id="4854"/>
    </w:p>
    <w:p w14:paraId="0D154D3E" w14:textId="77777777" w:rsidR="008A4EB6" w:rsidRDefault="008A4EB6">
      <w:pPr>
        <w:pStyle w:val="Annex-Heading3"/>
        <w:rPr>
          <w:rFonts w:ascii="Courier New" w:eastAsia="Courier New" w:hAnsi="Courier New" w:cs="Courier New"/>
          <w:szCs w:val="21"/>
        </w:rPr>
        <w:pPrChange w:id="4855" w:author="Jason Rhee" w:date="2023-02-24T09:29:00Z">
          <w:pPr>
            <w:pStyle w:val="Annex-Heading3"/>
            <w:tabs>
              <w:tab w:val="clear" w:pos="426"/>
              <w:tab w:val="left" w:pos="709"/>
            </w:tabs>
            <w:spacing w:line="240" w:lineRule="auto"/>
          </w:pPr>
        </w:pPrChange>
      </w:pPr>
      <w:r>
        <w:t>Complex</w:t>
      </w:r>
      <w:r>
        <w:rPr>
          <w:spacing w:val="-16"/>
        </w:rPr>
        <w:t xml:space="preserve"> </w:t>
      </w:r>
      <w:r>
        <w:rPr>
          <w:spacing w:val="-5"/>
        </w:rPr>
        <w:t>Type</w:t>
      </w:r>
      <w:r>
        <w:rPr>
          <w:spacing w:val="-15"/>
        </w:rPr>
        <w:t xml:space="preserve"> — </w:t>
      </w:r>
      <w:proofErr w:type="spellStart"/>
      <w:r w:rsidRPr="00C91090">
        <w:rPr>
          <w:w w:val="105"/>
        </w:rPr>
        <w:t>GM_Surface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4A5476CC"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56" w:author="Jason Rhee" w:date="2023-02-16T17:45:00Z">
              <w:r w:rsidR="008A4EB6" w:rsidDel="00A31A5F">
                <w:rPr>
                  <w:rFonts w:ascii="Times New Roman"/>
                  <w:sz w:val="16"/>
                </w:rPr>
                <w:delText>S124</w:delText>
              </w:r>
            </w:del>
            <w:ins w:id="4857"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1"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77777777"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UnderKeelClearanceAlmostNonNavigableAreaType</w:t>
            </w:r>
            <w:proofErr w:type="spellEnd"/>
            <w:r>
              <w:rPr>
                <w:rFonts w:ascii="Times New Roman"/>
                <w:w w:val="95"/>
                <w:sz w:val="16"/>
              </w:rPr>
              <w:t>/</w:t>
            </w:r>
            <w:proofErr w:type="gramStart"/>
            <w:r>
              <w:rPr>
                <w:rFonts w:ascii="Times New Roman"/>
                <w:w w:val="95"/>
                <w:sz w:val="16"/>
              </w:rPr>
              <w:t xml:space="preserve">geometry,   </w:t>
            </w:r>
            <w:proofErr w:type="gramEnd"/>
            <w:r>
              <w:rPr>
                <w:rFonts w:ascii="Times New Roman"/>
                <w:w w:val="95"/>
                <w:sz w:val="16"/>
              </w:rPr>
              <w:t xml:space="preserve">   </w:t>
            </w:r>
            <w:r>
              <w:rPr>
                <w:rFonts w:ascii="Times New Roman"/>
                <w:spacing w:val="22"/>
                <w:w w:val="95"/>
                <w:sz w:val="16"/>
              </w:rPr>
              <w:t xml:space="preserve"> </w:t>
            </w:r>
            <w:proofErr w:type="spellStart"/>
            <w:r>
              <w:rPr>
                <w:rFonts w:ascii="Times New Roman"/>
                <w:w w:val="95"/>
                <w:sz w:val="16"/>
              </w:rPr>
              <w:t>UnderKeelClearanceNonNaviga</w:t>
            </w:r>
            <w:proofErr w:type="spellEnd"/>
            <w:r>
              <w:rPr>
                <w:rFonts w:ascii="Times New Roman"/>
                <w:w w:val="95"/>
                <w:sz w:val="16"/>
              </w:rPr>
              <w:t>-</w:t>
            </w:r>
            <w:r>
              <w:rPr>
                <w:rFonts w:ascii="Times New Roman"/>
                <w:w w:val="99"/>
                <w:sz w:val="16"/>
              </w:rPr>
              <w:t xml:space="preserve"> </w:t>
            </w:r>
            <w:proofErr w:type="spellStart"/>
            <w:r>
              <w:rPr>
                <w:rFonts w:ascii="Times New Roman"/>
                <w:w w:val="95"/>
                <w:sz w:val="16"/>
              </w:rPr>
              <w:t>bleAreaType</w:t>
            </w:r>
            <w:proofErr w:type="spellEnd"/>
            <w:r>
              <w:rPr>
                <w:rFonts w:ascii="Times New Roman"/>
                <w:w w:val="95"/>
                <w:sz w:val="16"/>
              </w:rPr>
              <w:t xml:space="preserve">/geometry,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pPr>
        <w:pStyle w:val="Annex-Heading3"/>
        <w:rPr>
          <w:rFonts w:eastAsia="Courier New" w:hAnsi="Courier New" w:cs="Courier New"/>
          <w:szCs w:val="21"/>
        </w:rPr>
        <w:pPrChange w:id="4858" w:author="Jason Rhee" w:date="2023-02-24T09:29:00Z">
          <w:pPr>
            <w:pStyle w:val="Annex-Heading3"/>
            <w:tabs>
              <w:tab w:val="clear" w:pos="426"/>
              <w:tab w:val="left" w:pos="709"/>
            </w:tabs>
            <w:spacing w:line="240" w:lineRule="auto"/>
          </w:pPr>
        </w:pPrChange>
      </w:pPr>
      <w:bookmarkStart w:id="4859" w:name="Complex_Type_fixedTimeRangeType"/>
      <w:bookmarkStart w:id="4860" w:name="_bookmark7"/>
      <w:bookmarkEnd w:id="4859"/>
      <w:bookmarkEnd w:id="4860"/>
      <w:r>
        <w:t>Complex</w:t>
      </w:r>
      <w:r>
        <w:rPr>
          <w:spacing w:val="-21"/>
        </w:rPr>
        <w:t xml:space="preserve"> </w:t>
      </w:r>
      <w:r>
        <w:rPr>
          <w:spacing w:val="-5"/>
        </w:rPr>
        <w:t>Type</w:t>
      </w:r>
      <w:r>
        <w:rPr>
          <w:spacing w:val="-20"/>
        </w:rPr>
        <w:t xml:space="preserve"> — </w:t>
      </w:r>
      <w:proofErr w:type="spellStart"/>
      <w:r>
        <w:t>fixedTimeRangeType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136943B0"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61" w:author="Jason Rhee" w:date="2023-02-16T17:45:00Z">
              <w:r w:rsidR="008A4EB6" w:rsidDel="00A31A5F">
                <w:rPr>
                  <w:rFonts w:ascii="Times New Roman"/>
                  <w:sz w:val="16"/>
                </w:rPr>
                <w:delText>S124</w:delText>
              </w:r>
            </w:del>
            <w:ins w:id="4862"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2"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UnderKeelClearanceControlPointType</w:t>
            </w:r>
            <w:proofErr w:type="spellEnd"/>
            <w:r>
              <w:rPr>
                <w:rFonts w:ascii="Times New Roman"/>
                <w:w w:val="95"/>
                <w:sz w:val="16"/>
              </w:rPr>
              <w:t>/</w:t>
            </w:r>
            <w:proofErr w:type="spellStart"/>
            <w:proofErr w:type="gramStart"/>
            <w:r>
              <w:rPr>
                <w:rFonts w:ascii="Times New Roman"/>
                <w:w w:val="95"/>
                <w:sz w:val="16"/>
              </w:rPr>
              <w:t>fixedTimeRange</w:t>
            </w:r>
            <w:proofErr w:type="spellEnd"/>
            <w:r>
              <w:rPr>
                <w:rFonts w:ascii="Times New Roman"/>
                <w:w w:val="95"/>
                <w:sz w:val="16"/>
              </w:rPr>
              <w:t xml:space="preserve">,   </w:t>
            </w:r>
            <w:proofErr w:type="gramEnd"/>
            <w:r>
              <w:rPr>
                <w:rFonts w:ascii="Times New Roman"/>
                <w:w w:val="95"/>
                <w:sz w:val="16"/>
              </w:rPr>
              <w:t xml:space="preserve">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/fixed-</w:t>
            </w:r>
            <w:r>
              <w:rPr>
                <w:rFonts w:ascii="Times New Roman"/>
                <w:w w:val="99"/>
                <w:sz w:val="16"/>
              </w:rPr>
              <w:t xml:space="preserve"> </w:t>
            </w:r>
            <w:proofErr w:type="spellStart"/>
            <w:r>
              <w:rPr>
                <w:rFonts w:ascii="Times New Roman"/>
                <w:sz w:val="16"/>
              </w:rPr>
              <w:t>TimeRange</w:t>
            </w:r>
            <w:proofErr w:type="spellEnd"/>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timeStart</w:t>
            </w:r>
            <w:proofErr w:type="spellEnd"/>
            <w:r>
              <w:rPr>
                <w:rFonts w:ascii="Times New Roman"/>
                <w:spacing w:val="-6"/>
                <w:sz w:val="16"/>
              </w:rPr>
              <w:t xml:space="preserve"> </w:t>
            </w:r>
            <w:r>
              <w:rPr>
                <w:rFonts w:ascii="Times New Roman"/>
                <w:sz w:val="16"/>
              </w:rPr>
              <w:t>,</w:t>
            </w:r>
            <w:proofErr w:type="gramEnd"/>
            <w:r>
              <w:rPr>
                <w:rFonts w:ascii="Times New Roman"/>
                <w:spacing w:val="-6"/>
                <w:sz w:val="16"/>
              </w:rPr>
              <w:t xml:space="preserve"> </w:t>
            </w:r>
            <w:proofErr w:type="spellStart"/>
            <w:r>
              <w:rPr>
                <w:rFonts w:ascii="Times New Roman"/>
                <w:sz w:val="16"/>
              </w:rPr>
              <w:t>timeEnd</w:t>
            </w:r>
            <w:proofErr w:type="spellEnd"/>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timeEnd</w:t>
            </w:r>
            <w:proofErr w:type="spellEnd"/>
            <w:r>
              <w:rPr>
                <w:rFonts w:ascii="Times New Roman"/>
                <w:sz w:val="16"/>
              </w:rPr>
              <w:t>,</w:t>
            </w:r>
            <w:r>
              <w:rPr>
                <w:rFonts w:ascii="Times New Roman"/>
                <w:spacing w:val="-12"/>
                <w:sz w:val="16"/>
              </w:rPr>
              <w:t xml:space="preserve"> </w:t>
            </w:r>
            <w:proofErr w:type="spellStart"/>
            <w:r>
              <w:rPr>
                <w:rFonts w:ascii="Times New Roman"/>
                <w:sz w:val="16"/>
              </w:rPr>
              <w:t>timeStart</w:t>
            </w:r>
            <w:proofErr w:type="spellEnd"/>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pPr>
        <w:pStyle w:val="Annex-Heading3"/>
        <w:pPrChange w:id="4863" w:author="Jason Rhee" w:date="2023-02-24T09:29:00Z">
          <w:pPr>
            <w:pStyle w:val="Annex-Heading3"/>
            <w:tabs>
              <w:tab w:val="clear" w:pos="426"/>
              <w:tab w:val="left" w:pos="709"/>
            </w:tabs>
            <w:spacing w:line="240" w:lineRule="auto"/>
          </w:pPr>
        </w:pPrChange>
      </w:pPr>
      <w:bookmarkStart w:id="4864" w:name="Complex_Type_FeatureType"/>
      <w:bookmarkStart w:id="4865" w:name="_bookmark8"/>
      <w:bookmarkEnd w:id="4864"/>
      <w:bookmarkEnd w:id="4865"/>
      <w:r>
        <w:rPr>
          <w:w w:val="105"/>
        </w:rPr>
        <w:t>Complex</w:t>
      </w:r>
      <w:r>
        <w:rPr>
          <w:spacing w:val="-26"/>
          <w:w w:val="105"/>
        </w:rPr>
        <w:t xml:space="preserve"> </w:t>
      </w:r>
      <w:r>
        <w:rPr>
          <w:spacing w:val="-5"/>
          <w:w w:val="105"/>
        </w:rPr>
        <w:t>Type</w:t>
      </w:r>
      <w:r>
        <w:rPr>
          <w:spacing w:val="-25"/>
          <w:w w:val="105"/>
        </w:rPr>
        <w:t xml:space="preserve"> — </w:t>
      </w:r>
      <w:proofErr w:type="spellStart"/>
      <w:r>
        <w:rPr>
          <w:w w:val="105"/>
        </w:rPr>
        <w:t>FeatureType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59553479"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66" w:author="Jason Rhee" w:date="2023-02-16T17:45:00Z">
              <w:r w:rsidR="008A4EB6" w:rsidDel="00A31A5F">
                <w:rPr>
                  <w:rFonts w:ascii="Times New Roman"/>
                  <w:sz w:val="16"/>
                </w:rPr>
                <w:delText>S124</w:delText>
              </w:r>
            </w:del>
            <w:ins w:id="4867"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3"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60A16"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FeatureType</w:t>
            </w:r>
            <w:proofErr w:type="spellEnd"/>
          </w:p>
        </w:tc>
      </w:tr>
      <w:tr w:rsidR="008A4EB6" w14:paraId="5A29F21E"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511"/>
        </w:trPr>
        <w:tc>
          <w:tcPr>
            <w:tcW w:w="1031" w:type="dxa"/>
            <w:vMerge/>
          </w:tcPr>
          <w:p w14:paraId="0CD1F613" w14:textId="77777777" w:rsidR="008A4EB6" w:rsidRDefault="008A4EB6" w:rsidP="005D41D7"/>
        </w:tc>
        <w:tc>
          <w:tcPr>
            <w:tcW w:w="8571" w:type="dxa"/>
            <w:gridSpan w:val="3"/>
          </w:tcPr>
          <w:p w14:paraId="6DD9DE16" w14:textId="77777777"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proofErr w:type="spellStart"/>
            <w:r>
              <w:rPr>
                <w:rFonts w:ascii="Times New Roman"/>
                <w:w w:val="95"/>
                <w:sz w:val="16"/>
              </w:rPr>
              <w:t>UnderKeelClearanceAlmostNonNavigableAreaType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proofErr w:type="spellStart"/>
            <w:r>
              <w:rPr>
                <w:rFonts w:ascii="Times New Roman"/>
                <w:w w:val="95"/>
                <w:sz w:val="16"/>
              </w:rPr>
              <w:t>UnderKeelClearanceControlPointType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proofErr w:type="spellStart"/>
            <w:r>
              <w:rPr>
                <w:rFonts w:ascii="Times New Roman"/>
                <w:w w:val="95"/>
                <w:sz w:val="16"/>
              </w:rPr>
              <w:t>KeelClearanceNonNavigableAreaType</w:t>
            </w:r>
            <w:proofErr w:type="spellEnd"/>
            <w:r>
              <w:rPr>
                <w:rFonts w:ascii="Times New Roman"/>
                <w:w w:val="95"/>
                <w:sz w:val="16"/>
              </w:rPr>
              <w:fldChar w:fldCharType="end"/>
            </w:r>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proofErr w:type="spellStart"/>
            <w:r>
              <w:rPr>
                <w:rFonts w:ascii="Times New Roman"/>
                <w:w w:val="95"/>
                <w:sz w:val="16"/>
              </w:rPr>
              <w:t>UnderKeelClearancePlanType</w:t>
            </w:r>
            <w:proofErr w:type="spellEnd"/>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invFeatureAssociation</w:t>
            </w:r>
            <w:proofErr w:type="spellEnd"/>
            <w:r>
              <w:rPr>
                <w:rFonts w:ascii="Times New Roman"/>
                <w:sz w:val="16"/>
              </w:rPr>
              <w:t>*</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4868" w:name="Complex_Type_UnderKeelClearancePlanType"/>
      <w:bookmarkStart w:id="4869" w:name="_bookmark9"/>
      <w:bookmarkEnd w:id="4868"/>
      <w:bookmarkEnd w:id="4869"/>
      <w:r>
        <w:br w:type="page"/>
      </w:r>
    </w:p>
    <w:p w14:paraId="35F46AF0" w14:textId="4C62689A" w:rsidR="008A4EB6" w:rsidRDefault="008A4EB6">
      <w:pPr>
        <w:pStyle w:val="Annex-Heading3"/>
        <w:pPrChange w:id="4870" w:author="Jason Rhee" w:date="2023-02-24T09:29:00Z">
          <w:pPr>
            <w:pStyle w:val="Annex-Heading3"/>
            <w:tabs>
              <w:tab w:val="clear" w:pos="426"/>
              <w:tab w:val="left" w:pos="709"/>
            </w:tabs>
            <w:spacing w:line="240" w:lineRule="auto"/>
          </w:pPr>
        </w:pPrChange>
      </w:pPr>
      <w:r>
        <w:lastRenderedPageBreak/>
        <w:t xml:space="preserve">Complex </w:t>
      </w:r>
      <w:r>
        <w:rPr>
          <w:spacing w:val="-4"/>
        </w:rPr>
        <w:t>Type</w:t>
      </w:r>
      <w:r>
        <w:t xml:space="preserve"> —</w:t>
      </w:r>
      <w:r>
        <w:rPr>
          <w:spacing w:val="13"/>
        </w:rPr>
        <w:t xml:space="preserve"> </w:t>
      </w:r>
      <w:proofErr w:type="spellStart"/>
      <w:r>
        <w:t>UnderKeelClearancePlanType</w:t>
      </w:r>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5F2513EE"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71" w:author="Jason Rhee" w:date="2023-02-16T17:45:00Z">
              <w:r w:rsidR="008A4EB6" w:rsidDel="00A31A5F">
                <w:rPr>
                  <w:rFonts w:ascii="Times New Roman"/>
                  <w:sz w:val="16"/>
                </w:rPr>
                <w:delText>S124</w:delText>
              </w:r>
            </w:del>
            <w:ins w:id="4872"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lastRenderedPageBreak/>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2CC511C" w:rsidR="00892285" w:rsidRDefault="003C10C7">
            <w:pPr>
              <w:pStyle w:val="TableParagraph"/>
              <w:spacing w:before="43"/>
              <w:ind w:left="37"/>
              <w:jc w:val="center"/>
              <w:rPr>
                <w:rFonts w:ascii="Courier New"/>
                <w:sz w:val="14"/>
              </w:rPr>
              <w:pPrChange w:id="4873" w:author="Kevin Kim" w:date="2023-11-03T16:59:00Z">
                <w:pPr>
                  <w:pStyle w:val="TableParagraph"/>
                  <w:spacing w:before="43"/>
                  <w:ind w:left="37"/>
                </w:pPr>
              </w:pPrChange>
            </w:pPr>
            <w:ins w:id="4874" w:author="Kevin Kim" w:date="2023-11-03T16:58:00Z">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0625" cy="7063736"/>
                            </a:xfrm>
                            <a:prstGeom prst="rect">
                              <a:avLst/>
                            </a:prstGeom>
                          </pic:spPr>
                        </pic:pic>
                      </a:graphicData>
                    </a:graphic>
                  </wp:inline>
                </w:drawing>
              </w:r>
            </w:ins>
            <w:del w:id="4875" w:author="Kevin Kim" w:date="2023-11-03T16:58:00Z">
              <w:r w:rsidR="00892285" w:rsidRPr="00F26E99" w:rsidDel="003C10C7">
                <w:rPr>
                  <w:rFonts w:ascii="Times New Roman" w:hAnsi="Times New Roman" w:cs="Times New Roman"/>
                  <w:noProof/>
                  <w:sz w:val="16"/>
                  <w:lang w:eastAsia="ko-KR"/>
                </w:rPr>
                <mc:AlternateContent>
                  <mc:Choice Requires="wpg">
                    <w:drawing>
                      <wp:anchor distT="0" distB="0" distL="114300" distR="114300" simplePos="0" relativeHeight="251659264" behindDoc="0" locked="0" layoutInCell="1" allowOverlap="1" wp14:anchorId="0665DB31" wp14:editId="0E674421">
                        <wp:simplePos x="0" y="0"/>
                        <wp:positionH relativeFrom="page">
                          <wp:posOffset>0</wp:posOffset>
                        </wp:positionH>
                        <wp:positionV relativeFrom="margin">
                          <wp:posOffset>12065</wp:posOffset>
                        </wp:positionV>
                        <wp:extent cx="4913630" cy="7524750"/>
                        <wp:effectExtent l="0" t="0" r="20320" b="19050"/>
                        <wp:wrapTopAndBottom/>
                        <wp:docPr id="3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3630" cy="7524750"/>
                                  <a:chOff x="1224" y="1440"/>
                                  <a:chExt cx="9603" cy="13839"/>
                                </a:xfrm>
                              </wpg:grpSpPr>
                              <wpg:grpSp>
                                <wpg:cNvPr id="34" name="Group 29"/>
                                <wpg:cNvGrpSpPr>
                                  <a:grpSpLocks/>
                                </wpg:cNvGrpSpPr>
                                <wpg:grpSpPr bwMode="auto">
                                  <a:xfrm>
                                    <a:off x="1224" y="15277"/>
                                    <a:ext cx="1029" cy="2"/>
                                    <a:chOff x="1224" y="15277"/>
                                    <a:chExt cx="1029" cy="2"/>
                                  </a:xfrm>
                                </wpg:grpSpPr>
                                <wps:wsp>
                                  <wps:cNvPr id="35" name="Freeform 30"/>
                                  <wps:cNvSpPr>
                                    <a:spLocks/>
                                  </wps:cNvSpPr>
                                  <wps:spPr bwMode="auto">
                                    <a:xfrm>
                                      <a:off x="1224" y="15277"/>
                                      <a:ext cx="1029" cy="2"/>
                                    </a:xfrm>
                                    <a:custGeom>
                                      <a:avLst/>
                                      <a:gdLst>
                                        <a:gd name="T0" fmla="+- 0 2253 1224"/>
                                        <a:gd name="T1" fmla="*/ T0 w 1029"/>
                                        <a:gd name="T2" fmla="+- 0 1224 1224"/>
                                        <a:gd name="T3" fmla="*/ T2 w 1029"/>
                                      </a:gdLst>
                                      <a:ahLst/>
                                      <a:cxnLst>
                                        <a:cxn ang="0">
                                          <a:pos x="T1" y="0"/>
                                        </a:cxn>
                                        <a:cxn ang="0">
                                          <a:pos x="T3" y="0"/>
                                        </a:cxn>
                                      </a:cxnLst>
                                      <a:rect l="0" t="0" r="r" b="b"/>
                                      <a:pathLst>
                                        <a:path w="1029">
                                          <a:moveTo>
                                            <a:pt x="1029" y="0"/>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 name="Group 27"/>
                                <wpg:cNvGrpSpPr>
                                  <a:grpSpLocks/>
                                </wpg:cNvGrpSpPr>
                                <wpg:grpSpPr bwMode="auto">
                                  <a:xfrm>
                                    <a:off x="1224" y="1440"/>
                                    <a:ext cx="2" cy="13837"/>
                                    <a:chOff x="1224" y="1440"/>
                                    <a:chExt cx="2" cy="13837"/>
                                  </a:xfrm>
                                </wpg:grpSpPr>
                                <wps:wsp>
                                  <wps:cNvPr id="37" name="Freeform 28"/>
                                  <wps:cNvSpPr>
                                    <a:spLocks/>
                                  </wps:cNvSpPr>
                                  <wps:spPr bwMode="auto">
                                    <a:xfrm>
                                      <a:off x="1224" y="1440"/>
                                      <a:ext cx="2" cy="13837"/>
                                    </a:xfrm>
                                    <a:custGeom>
                                      <a:avLst/>
                                      <a:gdLst>
                                        <a:gd name="T0" fmla="+- 0 15277 1440"/>
                                        <a:gd name="T1" fmla="*/ 15277 h 13837"/>
                                        <a:gd name="T2" fmla="+- 0 1440 1440"/>
                                        <a:gd name="T3" fmla="*/ 1440 h 13837"/>
                                      </a:gdLst>
                                      <a:ahLst/>
                                      <a:cxnLst>
                                        <a:cxn ang="0">
                                          <a:pos x="0" y="T1"/>
                                        </a:cxn>
                                        <a:cxn ang="0">
                                          <a:pos x="0" y="T3"/>
                                        </a:cxn>
                                      </a:cxnLst>
                                      <a:rect l="0" t="0" r="r" b="b"/>
                                      <a:pathLst>
                                        <a:path h="13837">
                                          <a:moveTo>
                                            <a:pt x="0" y="13837"/>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 name="Group 25"/>
                                <wpg:cNvGrpSpPr>
                                  <a:grpSpLocks/>
                                </wpg:cNvGrpSpPr>
                                <wpg:grpSpPr bwMode="auto">
                                  <a:xfrm>
                                    <a:off x="10825" y="1440"/>
                                    <a:ext cx="2" cy="13837"/>
                                    <a:chOff x="10825" y="1440"/>
                                    <a:chExt cx="2" cy="13837"/>
                                  </a:xfrm>
                                </wpg:grpSpPr>
                                <wps:wsp>
                                  <wps:cNvPr id="39" name="Freeform 26"/>
                                  <wps:cNvSpPr>
                                    <a:spLocks/>
                                  </wps:cNvSpPr>
                                  <wps:spPr bwMode="auto">
                                    <a:xfrm>
                                      <a:off x="10825" y="1440"/>
                                      <a:ext cx="2" cy="13837"/>
                                    </a:xfrm>
                                    <a:custGeom>
                                      <a:avLst/>
                                      <a:gdLst>
                                        <a:gd name="T0" fmla="+- 0 1440 1440"/>
                                        <a:gd name="T1" fmla="*/ 1440 h 13837"/>
                                        <a:gd name="T2" fmla="+- 0 15277 1440"/>
                                        <a:gd name="T3" fmla="*/ 15277 h 13837"/>
                                      </a:gdLst>
                                      <a:ahLst/>
                                      <a:cxnLst>
                                        <a:cxn ang="0">
                                          <a:pos x="0" y="T1"/>
                                        </a:cxn>
                                        <a:cxn ang="0">
                                          <a:pos x="0" y="T3"/>
                                        </a:cxn>
                                      </a:cxnLst>
                                      <a:rect l="0" t="0" r="r" b="b"/>
                                      <a:pathLst>
                                        <a:path h="13837">
                                          <a:moveTo>
                                            <a:pt x="0" y="0"/>
                                          </a:moveTo>
                                          <a:lnTo>
                                            <a:pt x="0" y="1383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 name="Group 23"/>
                                <wpg:cNvGrpSpPr>
                                  <a:grpSpLocks/>
                                </wpg:cNvGrpSpPr>
                                <wpg:grpSpPr bwMode="auto">
                                  <a:xfrm>
                                    <a:off x="2253" y="15277"/>
                                    <a:ext cx="8573" cy="2"/>
                                    <a:chOff x="2253" y="15277"/>
                                    <a:chExt cx="8573" cy="2"/>
                                  </a:xfrm>
                                </wpg:grpSpPr>
                                <wps:wsp>
                                  <wps:cNvPr id="41" name="Freeform 24"/>
                                  <wps:cNvSpPr>
                                    <a:spLocks/>
                                  </wps:cNvSpPr>
                                  <wps:spPr bwMode="auto">
                                    <a:xfrm>
                                      <a:off x="2253" y="15277"/>
                                      <a:ext cx="8573" cy="2"/>
                                    </a:xfrm>
                                    <a:custGeom>
                                      <a:avLst/>
                                      <a:gdLst>
                                        <a:gd name="T0" fmla="+- 0 10825 2253"/>
                                        <a:gd name="T1" fmla="*/ T0 w 8573"/>
                                        <a:gd name="T2" fmla="+- 0 2253 2253"/>
                                        <a:gd name="T3" fmla="*/ T2 w 8573"/>
                                      </a:gdLst>
                                      <a:ahLst/>
                                      <a:cxnLst>
                                        <a:cxn ang="0">
                                          <a:pos x="T1" y="0"/>
                                        </a:cxn>
                                        <a:cxn ang="0">
                                          <a:pos x="T3" y="0"/>
                                        </a:cxn>
                                      </a:cxnLst>
                                      <a:rect l="0" t="0" r="r" b="b"/>
                                      <a:pathLst>
                                        <a:path w="8573">
                                          <a:moveTo>
                                            <a:pt x="8572" y="0"/>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 name="Group 20"/>
                                <wpg:cNvGrpSpPr>
                                  <a:grpSpLocks/>
                                </wpg:cNvGrpSpPr>
                                <wpg:grpSpPr bwMode="auto">
                                  <a:xfrm>
                                    <a:off x="2253" y="1440"/>
                                    <a:ext cx="7393" cy="13837"/>
                                    <a:chOff x="2253" y="1440"/>
                                    <a:chExt cx="7393" cy="13837"/>
                                  </a:xfrm>
                                </wpg:grpSpPr>
                                <wps:wsp>
                                  <wps:cNvPr id="43" name="Freeform 22"/>
                                  <wps:cNvSpPr>
                                    <a:spLocks/>
                                  </wps:cNvSpPr>
                                  <wps:spPr bwMode="auto">
                                    <a:xfrm>
                                      <a:off x="2253" y="1440"/>
                                      <a:ext cx="2" cy="13837"/>
                                    </a:xfrm>
                                    <a:custGeom>
                                      <a:avLst/>
                                      <a:gdLst>
                                        <a:gd name="T0" fmla="+- 0 15277 1440"/>
                                        <a:gd name="T1" fmla="*/ 15277 h 13837"/>
                                        <a:gd name="T2" fmla="+- 0 1440 1440"/>
                                        <a:gd name="T3" fmla="*/ 1440 h 13837"/>
                                      </a:gdLst>
                                      <a:ahLst/>
                                      <a:cxnLst>
                                        <a:cxn ang="0">
                                          <a:pos x="0" y="T1"/>
                                        </a:cxn>
                                        <a:cxn ang="0">
                                          <a:pos x="0" y="T3"/>
                                        </a:cxn>
                                      </a:cxnLst>
                                      <a:rect l="0" t="0" r="r" b="b"/>
                                      <a:pathLst>
                                        <a:path h="13837">
                                          <a:moveTo>
                                            <a:pt x="0" y="13837"/>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828" y="1667"/>
                                      <a:ext cx="6818" cy="13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034A13A2" id="Group 19" o:spid="_x0000_s1026" style="position:absolute;left:0;text-align:left;margin-left:0;margin-top:.95pt;width:386.9pt;height:592.5pt;z-index:251659264;mso-position-horizontal-relative:page;mso-position-vertical-relative:margin" coordorigin="1224,1440" coordsize="9603,13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">
                        <v:group id="Group 29" o:spid="_x0000_s1027" style="position:absolute;left:1224;top:15277;width:1029;height:2" coordorigin="1224,15277" coordsize="1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30" o:spid="_x0000_s1028" style="position:absolute;left:1224;top:15277;width:1029;height:2;visibility:visible;mso-wrap-style:square;v-text-anchor:top" coordsize="1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" path="m1029,l,e" filled="f" strokeweight=".5pt">
                            <v:path arrowok="t" o:connecttype="custom" o:connectlocs="1029,0;0,0" o:connectangles="0,0"/>
                          </v:shape>
                        </v:group>
                        <v:group id="Group 27" o:spid="_x0000_s1029" style="position:absolute;left:1224;top:1440;width:2;height:13837" coordorigin="1224,1440"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28" o:spid="_x0000_s1030" style="position:absolute;left:1224;top:1440;width:2;height:13837;visibility:visible;mso-wrap-style:square;v-text-anchor:top"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" path="m,13837l,e" filled="f" strokeweight=".5pt">
                            <v:path arrowok="t" o:connecttype="custom" o:connectlocs="0,15277;0,1440" o:connectangles="0,0"/>
                          </v:shape>
                        </v:group>
                        <v:group id="Group 25" o:spid="_x0000_s1031" style="position:absolute;left:10825;top:1440;width:2;height:13837" coordorigin="10825,1440"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26" o:spid="_x0000_s1032" style="position:absolute;left:10825;top:1440;width:2;height:13837;visibility:visible;mso-wrap-style:square;v-text-anchor:top"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" path="m,l,13837e" filled="f" strokeweight=".5pt">
                            <v:path arrowok="t" o:connecttype="custom" o:connectlocs="0,1440;0,15277" o:connectangles="0,0"/>
                          </v:shape>
                        </v:group>
                        <v:group id="Group 23" o:spid="_x0000_s1033" style="position:absolute;left:2253;top:15277;width:8573;height:2" coordorigin="2253,15277" coordsize="8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24" o:spid="_x0000_s1034" style="position:absolute;left:2253;top:15277;width:8573;height:2;visibility:visible;mso-wrap-style:square;v-text-anchor:top" coordsize="8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" path="m8572,l,e" filled="f" strokeweight=".5pt">
                            <v:path arrowok="t" o:connecttype="custom" o:connectlocs="8572,0;0,0" o:connectangles="0,0"/>
                          </v:shape>
                        </v:group>
                        <v:group id="Group 20" o:spid="_x0000_s1035" style="position:absolute;left:2253;top:1440;width:7393;height:13837" coordorigin="2253,1440" coordsize="7393,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22" o:spid="_x0000_s1036" style="position:absolute;left:2253;top:1440;width:2;height:13837;visibility:visible;mso-wrap-style:square;v-text-anchor:top"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" path="m,13837l,e" filled="f" strokeweight=".5pt">
                            <v:path arrowok="t" o:connecttype="custom" o:connectlocs="0,15277;0,1440" o:connectangles="0,0"/>
                          </v:shape>
                          <v:shape id="Picture 21" o:spid="_x0000_s1037" type="#_x0000_t75" style="position:absolute;left:2828;top:1667;width:6818;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">
                            <v:imagedata r:id="rId56" o:title=""/>
                          </v:shape>
                        </v:group>
                        <w10:wrap type="topAndBottom" anchorx="page" anchory="margin"/>
                      </v:group>
                    </w:pict>
                  </mc:Fallback>
                </mc:AlternateContent>
              </w:r>
            </w:del>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lastRenderedPageBreak/>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60A16"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60A16"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"_bookmark9"</w:instrText>
            </w:r>
            <w:r>
              <w:fldChar w:fldCharType="separate"/>
            </w:r>
            <w:proofErr w:type="spellStart"/>
            <w:r w:rsidR="008A4EB6">
              <w:rPr>
                <w:rFonts w:ascii="Times New Roman"/>
                <w:sz w:val="16"/>
              </w:rPr>
              <w:t>UnderKeelClearancePlanType</w:t>
            </w:r>
            <w:proofErr w:type="spellEnd"/>
            <w:r>
              <w:rPr>
                <w:rFonts w:ascii="Times New Roman"/>
                <w:sz w:val="16"/>
              </w:rPr>
              <w:fldChar w:fldCharType="end"/>
            </w:r>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UnderKeelClearancePlan</w:t>
            </w:r>
            <w:proofErr w:type="spellEnd"/>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746212AE"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fixedTimeRange</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generationTime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vesselID</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sourceRouteName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sourceRouteVersion</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maximumDraught</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underKeelClearan</w:t>
            </w:r>
            <w:proofErr w:type="spellEnd"/>
            <w:r>
              <w:rPr>
                <w:rFonts w:ascii="Times New Roman"/>
                <w:sz w:val="16"/>
              </w:rPr>
              <w:t>-</w:t>
            </w:r>
            <w:r>
              <w:rPr>
                <w:rFonts w:ascii="Times New Roman"/>
                <w:w w:val="99"/>
                <w:sz w:val="16"/>
              </w:rPr>
              <w:t xml:space="preserve"> </w:t>
            </w:r>
            <w:proofErr w:type="spellStart"/>
            <w:r>
              <w:rPr>
                <w:rFonts w:ascii="Times New Roman"/>
                <w:sz w:val="16"/>
              </w:rPr>
              <w:t>cePurpose</w:t>
            </w:r>
            <w:proofErr w:type="spellEnd"/>
            <w:del w:id="4876" w:author="Jason Rhee" w:date="2023-11-06T10:12:00Z">
              <w:r w:rsidDel="009029DA">
                <w:rPr>
                  <w:rFonts w:ascii="Times New Roman"/>
                  <w:sz w:val="16"/>
                </w:rPr>
                <w:delText>Type</w:delText>
              </w:r>
            </w:del>
            <w:r>
              <w:rPr>
                <w:rFonts w:ascii="Times New Roman"/>
                <w:spacing w:val="-8"/>
                <w:sz w:val="16"/>
              </w:rPr>
              <w:t xml:space="preserve"> </w:t>
            </w:r>
            <w:r>
              <w:rPr>
                <w:rFonts w:ascii="Times New Roman"/>
                <w:sz w:val="16"/>
              </w:rPr>
              <w:t>,</w:t>
            </w:r>
            <w:r>
              <w:rPr>
                <w:rFonts w:ascii="Times New Roman"/>
                <w:spacing w:val="-8"/>
                <w:sz w:val="16"/>
              </w:rPr>
              <w:t xml:space="preserve"> </w:t>
            </w:r>
            <w:del w:id="4877" w:author="Jason Rhee" w:date="2023-11-06T10:12:00Z">
              <w:r w:rsidDel="009029DA">
                <w:rPr>
                  <w:rFonts w:ascii="Times New Roman"/>
                  <w:sz w:val="16"/>
                </w:rPr>
                <w:delText>underKeelClearanceCalculationType</w:delText>
              </w:r>
              <w:r w:rsidDel="009029DA">
                <w:rPr>
                  <w:rFonts w:ascii="Times New Roman"/>
                  <w:spacing w:val="-8"/>
                  <w:sz w:val="16"/>
                </w:rPr>
                <w:delText xml:space="preserve"> </w:delText>
              </w:r>
            </w:del>
            <w:proofErr w:type="spellStart"/>
            <w:ins w:id="4878" w:author="Jason Rhee" w:date="2023-11-06T10:12:00Z">
              <w:r w:rsidR="009029DA">
                <w:rPr>
                  <w:rFonts w:ascii="Times New Roman"/>
                  <w:sz w:val="16"/>
                </w:rPr>
                <w:t>underKeelClearanceCalculationRequested</w:t>
              </w:r>
              <w:proofErr w:type="spellEnd"/>
              <w:r w:rsidR="009029DA">
                <w:rPr>
                  <w:rFonts w:ascii="Times New Roman"/>
                  <w:spacing w:val="-8"/>
                  <w:sz w:val="16"/>
                </w:rPr>
                <w:t xml:space="preserve"> </w:t>
              </w:r>
            </w:ins>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consitOf</w:t>
            </w:r>
            <w:proofErr w:type="spellEnd"/>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8686E8E"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proofErr w:type="spellStart"/>
            <w:r>
              <w:rPr>
                <w:rFonts w:ascii="Times New Roman"/>
                <w:sz w:val="16"/>
              </w:rPr>
              <w:t>consitOf</w:t>
            </w:r>
            <w:proofErr w:type="spellEnd"/>
            <w:r>
              <w:rPr>
                <w:rFonts w:ascii="Times New Roman"/>
                <w:sz w:val="16"/>
              </w:rPr>
              <w:t>,</w:t>
            </w:r>
            <w:r>
              <w:rPr>
                <w:rFonts w:ascii="Times New Roman"/>
                <w:spacing w:val="-12"/>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proofErr w:type="spellStart"/>
            <w:r>
              <w:rPr>
                <w:rFonts w:ascii="Times New Roman"/>
                <w:sz w:val="16"/>
              </w:rPr>
              <w:t>generationTime</w:t>
            </w:r>
            <w:proofErr w:type="spellEnd"/>
            <w:r>
              <w:rPr>
                <w:rFonts w:ascii="Times New Roman"/>
                <w:sz w:val="16"/>
              </w:rPr>
              <w:t>,</w:t>
            </w:r>
            <w:r>
              <w:rPr>
                <w:rFonts w:ascii="Times New Roman"/>
                <w:spacing w:val="-12"/>
                <w:sz w:val="16"/>
              </w:rPr>
              <w:t xml:space="preserve"> </w:t>
            </w:r>
            <w:r>
              <w:rPr>
                <w:rFonts w:ascii="Times New Roman"/>
                <w:sz w:val="16"/>
              </w:rPr>
              <w:t>geometry,</w:t>
            </w:r>
            <w:r>
              <w:rPr>
                <w:rFonts w:ascii="Times New Roman"/>
                <w:spacing w:val="-12"/>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w:t>
            </w:r>
            <w:proofErr w:type="spellEnd"/>
            <w:r>
              <w:rPr>
                <w:rFonts w:ascii="Times New Roman"/>
                <w:sz w:val="16"/>
              </w:rPr>
              <w:t>-</w:t>
            </w:r>
            <w:r>
              <w:rPr>
                <w:rFonts w:ascii="Times New Roman"/>
                <w:w w:val="99"/>
                <w:sz w:val="16"/>
              </w:rPr>
              <w:t xml:space="preserve"> </w:t>
            </w:r>
            <w:r>
              <w:rPr>
                <w:rFonts w:ascii="Times New Roman"/>
                <w:sz w:val="16"/>
              </w:rPr>
              <w:t>sociation,</w:t>
            </w:r>
            <w:r>
              <w:rPr>
                <w:rFonts w:ascii="Times New Roman"/>
                <w:spacing w:val="-16"/>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maximumDraught</w:t>
            </w:r>
            <w:proofErr w:type="spellEnd"/>
            <w:r>
              <w:rPr>
                <w:rFonts w:ascii="Times New Roman"/>
                <w:sz w:val="16"/>
              </w:rPr>
              <w:t>,</w:t>
            </w:r>
            <w:r>
              <w:rPr>
                <w:rFonts w:ascii="Times New Roman"/>
                <w:spacing w:val="-16"/>
                <w:sz w:val="16"/>
              </w:rPr>
              <w:t xml:space="preserve"> </w:t>
            </w:r>
            <w:proofErr w:type="spellStart"/>
            <w:r>
              <w:rPr>
                <w:rFonts w:ascii="Times New Roman"/>
                <w:sz w:val="16"/>
              </w:rPr>
              <w:t>sourceRouteName</w:t>
            </w:r>
            <w:proofErr w:type="spellEnd"/>
            <w:r>
              <w:rPr>
                <w:rFonts w:ascii="Times New Roman"/>
                <w:sz w:val="16"/>
              </w:rPr>
              <w:t>,</w:t>
            </w:r>
            <w:r>
              <w:rPr>
                <w:rFonts w:ascii="Times New Roman"/>
                <w:spacing w:val="-16"/>
                <w:sz w:val="16"/>
              </w:rPr>
              <w:t xml:space="preserve"> </w:t>
            </w:r>
            <w:proofErr w:type="spellStart"/>
            <w:r>
              <w:rPr>
                <w:rFonts w:ascii="Times New Roman"/>
                <w:sz w:val="16"/>
              </w:rPr>
              <w:t>sourceRouteVersion</w:t>
            </w:r>
            <w:proofErr w:type="spellEnd"/>
            <w:r>
              <w:rPr>
                <w:rFonts w:ascii="Times New Roman"/>
                <w:sz w:val="16"/>
              </w:rPr>
              <w:t>,</w:t>
            </w:r>
            <w:r>
              <w:rPr>
                <w:rFonts w:ascii="Times New Roman"/>
                <w:spacing w:val="-16"/>
                <w:sz w:val="16"/>
              </w:rPr>
              <w:t xml:space="preserve"> </w:t>
            </w:r>
            <w:r>
              <w:rPr>
                <w:rFonts w:ascii="Times New Roman"/>
                <w:sz w:val="16"/>
              </w:rPr>
              <w:t>underKeelClearanceCalculation-</w:t>
            </w:r>
            <w:r>
              <w:rPr>
                <w:rFonts w:ascii="Times New Roman"/>
                <w:w w:val="99"/>
                <w:sz w:val="16"/>
              </w:rPr>
              <w:t xml:space="preserve"> </w:t>
            </w:r>
            <w:ins w:id="4879" w:author="Jason Rhee" w:date="2023-11-06T10:13:00Z">
              <w:r w:rsidR="00572318">
                <w:rPr>
                  <w:rFonts w:ascii="Times New Roman"/>
                  <w:sz w:val="16"/>
                </w:rPr>
                <w:t>Requested</w:t>
              </w:r>
            </w:ins>
            <w:del w:id="4880" w:author="Jason Rhee" w:date="2023-11-06T10:13:00Z">
              <w:r w:rsidDel="00572318">
                <w:rPr>
                  <w:rFonts w:ascii="Times New Roman"/>
                  <w:sz w:val="16"/>
                </w:rPr>
                <w:delText>Type</w:delText>
              </w:r>
            </w:del>
            <w:r>
              <w:rPr>
                <w:rFonts w:ascii="Times New Roman"/>
                <w:sz w:val="16"/>
              </w:rPr>
              <w:t>,</w:t>
            </w:r>
            <w:r>
              <w:rPr>
                <w:rFonts w:ascii="Times New Roman"/>
                <w:spacing w:val="-16"/>
                <w:sz w:val="16"/>
              </w:rPr>
              <w:t xml:space="preserve"> </w:t>
            </w:r>
            <w:proofErr w:type="spellStart"/>
            <w:r>
              <w:rPr>
                <w:rFonts w:ascii="Times New Roman"/>
                <w:sz w:val="16"/>
              </w:rPr>
              <w:t>underKeelClearancePurpose</w:t>
            </w:r>
            <w:proofErr w:type="spellEnd"/>
            <w:del w:id="4881" w:author="Jason Rhee" w:date="2023-11-06T10:13:00Z">
              <w:r w:rsidDel="00572318">
                <w:rPr>
                  <w:rFonts w:ascii="Times New Roman"/>
                  <w:sz w:val="16"/>
                </w:rPr>
                <w:delText>Type</w:delText>
              </w:r>
            </w:del>
            <w:r>
              <w:rPr>
                <w:rFonts w:ascii="Times New Roman"/>
                <w:sz w:val="16"/>
              </w:rPr>
              <w:t>,</w:t>
            </w:r>
            <w:r>
              <w:rPr>
                <w:rFonts w:ascii="Times New Roman"/>
                <w:spacing w:val="-16"/>
                <w:sz w:val="16"/>
              </w:rPr>
              <w:t xml:space="preserve"> </w:t>
            </w:r>
            <w:proofErr w:type="spellStart"/>
            <w:r>
              <w:rPr>
                <w:rFonts w:ascii="Times New Roman"/>
                <w:sz w:val="16"/>
              </w:rPr>
              <w:t>vesselID</w:t>
            </w:r>
            <w:proofErr w:type="spellEnd"/>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4882" w:name="Complex_Type_UnderKeelClearanceNonNaviga"/>
      <w:bookmarkStart w:id="4883" w:name="_bookmark10"/>
      <w:bookmarkEnd w:id="4882"/>
      <w:bookmarkEnd w:id="4883"/>
      <w:r>
        <w:br w:type="page"/>
      </w:r>
    </w:p>
    <w:p w14:paraId="161840DF" w14:textId="77777777" w:rsidR="008A4EB6" w:rsidRDefault="008A4EB6">
      <w:pPr>
        <w:pStyle w:val="Annex-Heading3"/>
        <w:pPrChange w:id="4884" w:author="Jason Rhee" w:date="2023-02-24T09:29:00Z">
          <w:pPr>
            <w:pStyle w:val="Annex-Heading3"/>
            <w:tabs>
              <w:tab w:val="clear" w:pos="426"/>
              <w:tab w:val="left" w:pos="709"/>
            </w:tabs>
            <w:spacing w:line="240" w:lineRule="auto"/>
          </w:pPr>
        </w:pPrChange>
      </w:pPr>
      <w:r>
        <w:lastRenderedPageBreak/>
        <w:t xml:space="preserve">Complex </w:t>
      </w:r>
      <w:r>
        <w:rPr>
          <w:spacing w:val="-4"/>
        </w:rPr>
        <w:t>Type</w:t>
      </w:r>
      <w:r>
        <w:t xml:space="preserve"> —</w:t>
      </w:r>
      <w:r>
        <w:rPr>
          <w:spacing w:val="34"/>
        </w:rPr>
        <w:t xml:space="preserve"> </w:t>
      </w:r>
      <w:proofErr w:type="spellStart"/>
      <w:r>
        <w:t>UnderKeelClearanceNonNavigableAreaType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3B6A7781"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85" w:author="Jason Rhee" w:date="2023-02-16T17:45:00Z">
              <w:r w:rsidR="008A4EB6" w:rsidDel="00A31A5F">
                <w:rPr>
                  <w:rFonts w:ascii="Times New Roman"/>
                  <w:sz w:val="16"/>
                </w:rPr>
                <w:delText>S124</w:delText>
              </w:r>
            </w:del>
            <w:ins w:id="488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7ADBB88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del w:id="4887" w:author="Jason Rhee" w:date="2023-04-04T16:11:00Z">
              <w:r w:rsidDel="009403A8">
                <w:rPr>
                  <w:rFonts w:ascii="Courier New"/>
                  <w:sz w:val="14"/>
                </w:rPr>
                <w:delText xml:space="preserve">depth </w:delText>
              </w:r>
            </w:del>
            <w:ins w:id="4888" w:author="Jason Rhee" w:date="2023-04-04T16:11:00Z">
              <w:r w:rsidR="009403A8">
                <w:rPr>
                  <w:rFonts w:ascii="Courier New"/>
                  <w:sz w:val="14"/>
                </w:rPr>
                <w:t xml:space="preserve">under keel clearance </w:t>
              </w:r>
            </w:ins>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57"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60A16"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60A16"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"_bookmark10"</w:instrText>
            </w:r>
            <w:r>
              <w:fldChar w:fldCharType="separate"/>
            </w:r>
            <w:proofErr w:type="spellStart"/>
            <w:r w:rsidR="008A4EB6">
              <w:rPr>
                <w:rFonts w:ascii="Times New Roman"/>
                <w:sz w:val="16"/>
              </w:rPr>
              <w:t>UnderKeelClearanceNonNavigableAreaType</w:t>
            </w:r>
            <w:proofErr w:type="spellEnd"/>
            <w:r>
              <w:rPr>
                <w:rFonts w:ascii="Times New Roman"/>
                <w:sz w:val="16"/>
              </w:rPr>
              <w:fldChar w:fldCharType="end"/>
            </w:r>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UnderKeelClearanceNonNavigableArea</w:t>
            </w:r>
            <w:proofErr w:type="spellEnd"/>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componentOf</w:t>
            </w:r>
            <w:proofErr w:type="spellEnd"/>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77777777"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proofErr w:type="spellStart"/>
            <w:r>
              <w:rPr>
                <w:rFonts w:ascii="Times New Roman"/>
                <w:sz w:val="16"/>
              </w:rPr>
              <w:t>componentOf</w:t>
            </w:r>
            <w:proofErr w:type="spellEnd"/>
            <w:r>
              <w:rPr>
                <w:rFonts w:ascii="Times New Roman"/>
                <w:sz w:val="16"/>
              </w:rPr>
              <w:t>,</w:t>
            </w:r>
            <w:r>
              <w:rPr>
                <w:rFonts w:ascii="Times New Roman"/>
                <w:spacing w:val="-14"/>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4"/>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4"/>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4"/>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invFeatureAssocia</w:t>
            </w:r>
            <w:proofErr w:type="spellEnd"/>
            <w:r>
              <w:rPr>
                <w:rFonts w:ascii="Times New Roman"/>
                <w:sz w:val="16"/>
              </w:rPr>
              <w:t>-</w:t>
            </w:r>
            <w:r>
              <w:rPr>
                <w:rFonts w:ascii="Times New Roman"/>
                <w:w w:val="99"/>
                <w:sz w:val="16"/>
              </w:rPr>
              <w:t xml:space="preserve"> </w:t>
            </w:r>
            <w:proofErr w:type="spellStart"/>
            <w:r>
              <w:rPr>
                <w:rFonts w:ascii="Times New Roman"/>
                <w:sz w:val="16"/>
              </w:rPr>
              <w:t>tion</w:t>
            </w:r>
            <w:proofErr w:type="spellEnd"/>
            <w:r>
              <w:rPr>
                <w:rFonts w:ascii="Times New Roman"/>
                <w:sz w:val="16"/>
              </w:rPr>
              <w:t>,</w:t>
            </w:r>
            <w:r>
              <w:rPr>
                <w:rFonts w:ascii="Times New Roman"/>
                <w:spacing w:val="-13"/>
                <w:sz w:val="16"/>
              </w:rPr>
              <w:t xml:space="preserve"> </w:t>
            </w:r>
            <w:proofErr w:type="spellStart"/>
            <w:r>
              <w:rPr>
                <w:rFonts w:ascii="Times New Roman"/>
                <w:sz w:val="16"/>
              </w:rPr>
              <w:t>scaleMinimum</w:t>
            </w:r>
            <w:proofErr w:type="spellEnd"/>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lastRenderedPageBreak/>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4889" w:name="Complex_Type_UnderKeelClearanceAlmostNon"/>
      <w:bookmarkStart w:id="4890" w:name="_bookmark11"/>
      <w:bookmarkEnd w:id="4889"/>
      <w:bookmarkEnd w:id="4890"/>
    </w:p>
    <w:p w14:paraId="3F890A95" w14:textId="77777777" w:rsidR="008A4EB6" w:rsidRDefault="008A4EB6">
      <w:pPr>
        <w:pStyle w:val="Annex-Heading3"/>
        <w:rPr>
          <w:rFonts w:eastAsia="Courier New" w:hAnsi="Courier New" w:cs="Courier New"/>
          <w:szCs w:val="21"/>
        </w:rPr>
        <w:pPrChange w:id="4891" w:author="Jason Rhee" w:date="2023-02-24T09:29:00Z">
          <w:pPr>
            <w:pStyle w:val="Annex-Heading3"/>
            <w:tabs>
              <w:tab w:val="clear" w:pos="426"/>
              <w:tab w:val="left" w:pos="709"/>
            </w:tabs>
            <w:spacing w:line="240" w:lineRule="auto"/>
          </w:pPr>
        </w:pPrChange>
      </w:pPr>
      <w:r>
        <w:t>Complex</w:t>
      </w:r>
      <w:r>
        <w:rPr>
          <w:spacing w:val="-37"/>
        </w:rPr>
        <w:t xml:space="preserve"> </w:t>
      </w:r>
      <w:r>
        <w:rPr>
          <w:spacing w:val="-5"/>
        </w:rPr>
        <w:t>Type</w:t>
      </w:r>
      <w:r>
        <w:rPr>
          <w:spacing w:val="-36"/>
        </w:rPr>
        <w:t xml:space="preserve"> — </w:t>
      </w:r>
      <w:proofErr w:type="spellStart"/>
      <w:r>
        <w:t>UnderKeelClearanceAlmostNonNavigableAreaType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4892">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474A40A3"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893" w:author="Jason Rhee" w:date="2023-02-16T17:45:00Z">
              <w:r w:rsidR="008A4EB6" w:rsidDel="00A31A5F">
                <w:rPr>
                  <w:rFonts w:ascii="Times New Roman"/>
                  <w:sz w:val="16"/>
                </w:rPr>
                <w:delText>S124</w:delText>
              </w:r>
            </w:del>
            <w:ins w:id="4894"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A272F09" w14:textId="77777777" w:rsidTr="001F7C83">
        <w:tblPrEx>
          <w:tblW w:w="0" w:type="auto"/>
          <w:tblInd w:w="258" w:type="dxa"/>
          <w:tblLayout w:type="fixed"/>
          <w:tblCellMar>
            <w:left w:w="0" w:type="dxa"/>
            <w:right w:w="0" w:type="dxa"/>
          </w:tblCellMar>
          <w:tblLook w:val="01E0" w:firstRow="1" w:lastRow="1" w:firstColumn="1" w:lastColumn="1" w:noHBand="0" w:noVBand="0"/>
          <w:tblPrExChange w:id="4895" w:author="Jason Rhee" w:date="2023-04-04T16: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449"/>
          <w:trPrChange w:id="4896" w:author="Jason Rhee" w:date="2023-04-04T16:10:00Z">
            <w:trPr>
              <w:gridAfter w:val="0"/>
              <w:trHeight w:hRule="exact" w:val="282"/>
            </w:trPr>
          </w:trPrChange>
        </w:trPr>
        <w:tc>
          <w:tcPr>
            <w:tcW w:w="1031" w:type="dxa"/>
            <w:tcBorders>
              <w:top w:val="single" w:sz="4" w:space="0" w:color="000000"/>
              <w:left w:val="single" w:sz="4" w:space="0" w:color="000000"/>
              <w:bottom w:val="single" w:sz="4" w:space="0" w:color="000000"/>
              <w:right w:val="single" w:sz="4" w:space="0" w:color="000000"/>
            </w:tcBorders>
            <w:tcPrChange w:id="4897" w:author="Jason Rhee" w:date="2023-04-04T16:10: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Change w:id="4898" w:author="Jason Rhee" w:date="2023-04-04T16:10:00Z">
              <w:tcPr>
                <w:tcW w:w="8571" w:type="dxa"/>
                <w:gridSpan w:val="4"/>
                <w:tcBorders>
                  <w:top w:val="single" w:sz="4" w:space="0" w:color="000000"/>
                  <w:left w:val="single" w:sz="4" w:space="0" w:color="000000"/>
                  <w:bottom w:val="single" w:sz="4" w:space="0" w:color="000000"/>
                  <w:right w:val="single" w:sz="4" w:space="0" w:color="000000"/>
                </w:tcBorders>
              </w:tcPr>
            </w:tcPrChange>
          </w:tcPr>
          <w:p w14:paraId="5386EC61" w14:textId="0AD7DB10"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del w:id="4899" w:author="Jason Rhee" w:date="2023-04-04T16:09:00Z">
              <w:r w:rsidDel="00C26041">
                <w:rPr>
                  <w:rFonts w:ascii="Courier New"/>
                  <w:sz w:val="14"/>
                </w:rPr>
                <w:delText xml:space="preserve">depth </w:delText>
              </w:r>
            </w:del>
            <w:ins w:id="4900" w:author="Jason Rhee" w:date="2023-04-04T16:09:00Z">
              <w:r w:rsidR="00C26041">
                <w:rPr>
                  <w:rFonts w:ascii="Courier New"/>
                  <w:sz w:val="14"/>
                </w:rPr>
                <w:t xml:space="preserve">under keel clearance </w:t>
              </w:r>
            </w:ins>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14E8A207" w:rsidR="008A4EB6" w:rsidRDefault="008A4EB6" w:rsidP="005D41D7">
            <w:pPr>
              <w:pStyle w:val="TableParagraph"/>
              <w:ind w:left="40"/>
              <w:rPr>
                <w:rFonts w:ascii="Times New Roman" w:eastAsia="Times New Roman" w:hAnsi="Times New Roman" w:cs="Times New Roman"/>
                <w:sz w:val="16"/>
                <w:szCs w:val="16"/>
              </w:rPr>
            </w:pPr>
            <w:del w:id="4901" w:author="Jason Rhee" w:date="2023-07-25T09:57:00Z">
              <w:r w:rsidDel="00457C3A">
                <w:rPr>
                  <w:rFonts w:ascii="Times New Roman"/>
                  <w:spacing w:val="-3"/>
                  <w:sz w:val="16"/>
                </w:rPr>
                <w:delText>Type</w:delText>
              </w:r>
            </w:del>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2C4C0989" w:rsidR="008A4EB6" w:rsidRDefault="00D86FE0" w:rsidP="005D41D7">
            <w:pPr>
              <w:pStyle w:val="TableParagraph"/>
              <w:spacing w:line="200" w:lineRule="atLeast"/>
              <w:ind w:left="37"/>
              <w:rPr>
                <w:rFonts w:ascii="Courier New" w:eastAsia="Courier New" w:hAnsi="Courier New" w:cs="Courier New"/>
                <w:sz w:val="20"/>
                <w:szCs w:val="20"/>
              </w:rPr>
            </w:pPr>
            <w:ins w:id="4902" w:author="Jason Rhee" w:date="2023-07-25T09:29:00Z">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9052" cy="5407633"/>
                            </a:xfrm>
                            <a:prstGeom prst="rect">
                              <a:avLst/>
                            </a:prstGeom>
                          </pic:spPr>
                        </pic:pic>
                      </a:graphicData>
                    </a:graphic>
                  </wp:inline>
                </w:drawing>
              </w:r>
            </w:ins>
            <w:del w:id="4903" w:author="Jason Rhee" w:date="2023-07-25T09:29:00Z">
              <w:r w:rsidR="008A4EB6" w:rsidDel="00D86FE0">
                <w:rPr>
                  <w:rFonts w:ascii="Courier New" w:eastAsia="Courier New" w:hAnsi="Courier New" w:cs="Courier New"/>
                  <w:noProof/>
                  <w:sz w:val="20"/>
                  <w:szCs w:val="20"/>
                  <w:lang w:eastAsia="ko-KR"/>
                </w:rPr>
                <w:drawing>
                  <wp:inline distT="0" distB="0" distL="0" distR="0" wp14:anchorId="0000D1CC" wp14:editId="7486FA0F">
                    <wp:extent cx="4394606" cy="5406797"/>
                    <wp:effectExtent l="0" t="0" r="6350" b="3810"/>
                    <wp:docPr id="5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59" cstate="print"/>
                            <a:stretch>
                              <a:fillRect/>
                            </a:stretch>
                          </pic:blipFill>
                          <pic:spPr>
                            <a:xfrm>
                              <a:off x="0" y="0"/>
                              <a:ext cx="4399000" cy="5412204"/>
                            </a:xfrm>
                            <a:prstGeom prst="rect">
                              <a:avLst/>
                            </a:prstGeom>
                          </pic:spPr>
                        </pic:pic>
                      </a:graphicData>
                    </a:graphic>
                  </wp:inline>
                </w:drawing>
              </w:r>
            </w:del>
          </w:p>
          <w:p w14:paraId="2AAFA1BE" w14:textId="3323380D" w:rsidR="008A4EB6" w:rsidRDefault="008A4EB6" w:rsidP="005D41D7">
            <w:pPr>
              <w:pStyle w:val="TableParagraph"/>
              <w:spacing w:before="91"/>
              <w:ind w:left="37"/>
              <w:rPr>
                <w:rFonts w:ascii="Times New Roman" w:eastAsia="Times New Roman" w:hAnsi="Times New Roman" w:cs="Times New Roman"/>
                <w:sz w:val="16"/>
                <w:szCs w:val="16"/>
              </w:rPr>
            </w:pPr>
            <w:del w:id="4904" w:author="Jason Rhee" w:date="2023-07-25T09:57:00Z">
              <w:r w:rsidDel="00457C3A">
                <w:rPr>
                  <w:rFonts w:ascii="Times New Roman"/>
                  <w:sz w:val="16"/>
                </w:rPr>
                <w:delText>extension</w:delText>
              </w:r>
              <w:r w:rsidDel="00457C3A">
                <w:rPr>
                  <w:rFonts w:ascii="Times New Roman"/>
                  <w:spacing w:val="-8"/>
                  <w:sz w:val="16"/>
                </w:rPr>
                <w:delText xml:space="preserve"> </w:delText>
              </w:r>
              <w:r w:rsidDel="00457C3A">
                <w:rPr>
                  <w:rFonts w:ascii="Times New Roman"/>
                  <w:sz w:val="16"/>
                </w:rPr>
                <w:delText>of</w:delText>
              </w:r>
              <w:r w:rsidDel="00457C3A">
                <w:rPr>
                  <w:rFonts w:ascii="Times New Roman"/>
                  <w:spacing w:val="-7"/>
                  <w:sz w:val="16"/>
                </w:rPr>
                <w:delText xml:space="preserve"> </w:delText>
              </w:r>
              <w:r w:rsidDel="00457C3A">
                <w:fldChar w:fldCharType="begin"/>
              </w:r>
              <w:r w:rsidDel="00457C3A">
                <w:delInstrText>HYPERLINK \l "_bookmark8"</w:delInstrText>
              </w:r>
              <w:r w:rsidDel="00457C3A">
                <w:fldChar w:fldCharType="separate"/>
              </w:r>
              <w:r w:rsidDel="00457C3A">
                <w:rPr>
                  <w:rFonts w:ascii="Times New Roman"/>
                  <w:sz w:val="16"/>
                </w:rPr>
                <w:delText>FeatureType</w:delText>
              </w:r>
              <w:r w:rsidDel="00457C3A">
                <w:rPr>
                  <w:rFonts w:ascii="Times New Roman"/>
                  <w:sz w:val="16"/>
                </w:rPr>
                <w:fldChar w:fldCharType="end"/>
              </w:r>
            </w:del>
          </w:p>
        </w:tc>
      </w:tr>
      <w:tr w:rsidR="00457C3A" w14:paraId="28AC03B1" w14:textId="77777777" w:rsidTr="00457C3A">
        <w:tblPrEx>
          <w:tblW w:w="0" w:type="auto"/>
          <w:tblInd w:w="258" w:type="dxa"/>
          <w:tblLayout w:type="fixed"/>
          <w:tblCellMar>
            <w:left w:w="0" w:type="dxa"/>
            <w:right w:w="0" w:type="dxa"/>
          </w:tblCellMar>
          <w:tblLook w:val="01E0" w:firstRow="1" w:lastRow="1" w:firstColumn="1" w:lastColumn="1" w:noHBand="0" w:noVBand="0"/>
          <w:tblPrExChange w:id="4905" w:author="Jason Rhee" w:date="2023-07-25T09:5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288"/>
          <w:ins w:id="4906" w:author="Jason Rhee" w:date="2023-07-25T09:56:00Z"/>
          <w:trPrChange w:id="4907" w:author="Jason Rhee" w:date="2023-07-25T09:57:00Z">
            <w:trPr>
              <w:gridBefore w:val="1"/>
              <w:trHeight w:hRule="exact" w:val="9060"/>
            </w:trPr>
          </w:trPrChange>
        </w:trPr>
        <w:tc>
          <w:tcPr>
            <w:tcW w:w="1031" w:type="dxa"/>
            <w:tcBorders>
              <w:top w:val="single" w:sz="4" w:space="0" w:color="000000"/>
              <w:left w:val="single" w:sz="4" w:space="0" w:color="000000"/>
              <w:bottom w:val="single" w:sz="4" w:space="0" w:color="000000"/>
              <w:right w:val="single" w:sz="4" w:space="0" w:color="000000"/>
            </w:tcBorders>
            <w:tcPrChange w:id="4908" w:author="Jason Rhee" w:date="2023-07-25T09:5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7D9FD6" w14:textId="69BC94C0" w:rsidR="00457C3A" w:rsidRDefault="00457C3A" w:rsidP="005D41D7">
            <w:pPr>
              <w:pStyle w:val="TableParagraph"/>
              <w:spacing w:before="22"/>
              <w:ind w:left="40"/>
              <w:rPr>
                <w:ins w:id="4909" w:author="Jason Rhee" w:date="2023-07-25T09:56:00Z"/>
                <w:rFonts w:ascii="Times New Roman"/>
                <w:sz w:val="16"/>
              </w:rPr>
            </w:pPr>
            <w:ins w:id="4910" w:author="Jason Rhee" w:date="2023-07-25T09:57:00Z">
              <w:r>
                <w:rPr>
                  <w:rFonts w:ascii="Times New Roman"/>
                  <w:spacing w:val="-3"/>
                  <w:sz w:val="16"/>
                </w:rPr>
                <w:t>Type</w:t>
              </w:r>
            </w:ins>
          </w:p>
        </w:tc>
        <w:tc>
          <w:tcPr>
            <w:tcW w:w="8571" w:type="dxa"/>
            <w:gridSpan w:val="3"/>
            <w:tcBorders>
              <w:top w:val="single" w:sz="4" w:space="0" w:color="000000"/>
              <w:left w:val="single" w:sz="4" w:space="0" w:color="000000"/>
              <w:bottom w:val="single" w:sz="4" w:space="0" w:color="000000"/>
              <w:right w:val="single" w:sz="4" w:space="0" w:color="000000"/>
            </w:tcBorders>
            <w:tcPrChange w:id="4911" w:author="Jason Rhee" w:date="2023-07-25T09:5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1869AA03" w14:textId="4B3AE961" w:rsidR="00457C3A" w:rsidRDefault="00457C3A" w:rsidP="005D41D7">
            <w:pPr>
              <w:pStyle w:val="TableParagraph"/>
              <w:spacing w:before="4"/>
              <w:rPr>
                <w:ins w:id="4912" w:author="Jason Rhee" w:date="2023-07-25T09:56:00Z"/>
                <w:rFonts w:ascii="Courier New" w:eastAsia="Courier New" w:hAnsi="Courier New" w:cs="Courier New"/>
                <w:b/>
                <w:bCs/>
                <w:sz w:val="5"/>
                <w:szCs w:val="5"/>
              </w:rPr>
            </w:pPr>
            <w:ins w:id="4913" w:author="Jason Rhee" w:date="2023-07-25T09:57: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60A16"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60A16"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"_bookmark11"</w:instrText>
            </w:r>
            <w:r>
              <w:fldChar w:fldCharType="separate"/>
            </w:r>
            <w:proofErr w:type="spellStart"/>
            <w:r w:rsidR="008A4EB6">
              <w:rPr>
                <w:rFonts w:ascii="Times New Roman"/>
                <w:sz w:val="16"/>
              </w:rPr>
              <w:t>UnderKeelClearanceAlmostNonNavigableAreaType</w:t>
            </w:r>
            <w:proofErr w:type="spellEnd"/>
            <w:r>
              <w:rPr>
                <w:rFonts w:ascii="Times New Roman"/>
                <w:sz w:val="16"/>
              </w:rPr>
              <w:fldChar w:fldCharType="end"/>
            </w:r>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UnderKeelClearanceAlmostNonNavigableArea</w:t>
            </w:r>
            <w:proofErr w:type="spellEnd"/>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54BEB06D"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4914" w:author="Jason Rhee" w:date="2023-07-17T16:42:00Z">
              <w:r w:rsidDel="007909C8">
                <w:rPr>
                  <w:rFonts w:ascii="Times New Roman"/>
                  <w:sz w:val="16"/>
                </w:rPr>
                <w:delText>_m</w:delText>
              </w:r>
            </w:del>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componentOf</w:t>
            </w:r>
            <w:proofErr w:type="spellEnd"/>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583C2425"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proofErr w:type="spellStart"/>
            <w:r>
              <w:rPr>
                <w:rFonts w:ascii="Times New Roman"/>
                <w:sz w:val="16"/>
              </w:rPr>
              <w:t>componentOf</w:t>
            </w:r>
            <w:proofErr w:type="spellEnd"/>
            <w:r>
              <w:rPr>
                <w:rFonts w:ascii="Times New Roman"/>
                <w:sz w:val="16"/>
              </w:rPr>
              <w:t>,</w:t>
            </w:r>
            <w:r>
              <w:rPr>
                <w:rFonts w:ascii="Times New Roman"/>
                <w:spacing w:val="-14"/>
                <w:sz w:val="16"/>
              </w:rPr>
              <w:t xml:space="preserve"> </w:t>
            </w:r>
            <w:proofErr w:type="spellStart"/>
            <w:r>
              <w:rPr>
                <w:rFonts w:ascii="Times New Roman"/>
                <w:sz w:val="16"/>
              </w:rPr>
              <w:t>distanceAboveUKCLimit</w:t>
            </w:r>
            <w:proofErr w:type="spellEnd"/>
            <w:del w:id="4915" w:author="Jason Rhee" w:date="2023-07-17T16:42:00Z">
              <w:r w:rsidDel="007909C8">
                <w:rPr>
                  <w:rFonts w:ascii="Times New Roman"/>
                  <w:sz w:val="16"/>
                </w:rPr>
                <w:delText>_m</w:delText>
              </w:r>
            </w:del>
            <w:r>
              <w:rPr>
                <w:rFonts w:ascii="Times New Roman"/>
                <w:sz w:val="16"/>
              </w:rPr>
              <w:t>,</w:t>
            </w:r>
            <w:r>
              <w:rPr>
                <w:rFonts w:ascii="Times New Roman"/>
                <w:spacing w:val="-13"/>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3"/>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3"/>
                <w:sz w:val="16"/>
              </w:rPr>
              <w:t xml:space="preserve"> </w:t>
            </w:r>
            <w:proofErr w:type="spellStart"/>
            <w:r>
              <w:rPr>
                <w:rFonts w:ascii="Times New Roman"/>
                <w:sz w:val="16"/>
              </w:rPr>
              <w:t>informa</w:t>
            </w:r>
            <w:proofErr w:type="spellEnd"/>
            <w:r>
              <w:rPr>
                <w:rFonts w:ascii="Times New Roman"/>
                <w:sz w:val="16"/>
              </w:rPr>
              <w:t>-</w:t>
            </w:r>
            <w:r>
              <w:rPr>
                <w:rFonts w:ascii="Times New Roman"/>
                <w:w w:val="99"/>
                <w:sz w:val="16"/>
              </w:rPr>
              <w:t xml:space="preserve"> </w:t>
            </w:r>
            <w:proofErr w:type="spellStart"/>
            <w:r>
              <w:rPr>
                <w:rFonts w:ascii="Times New Roman"/>
                <w:sz w:val="16"/>
              </w:rPr>
              <w:t>tionAssociation</w:t>
            </w:r>
            <w:proofErr w:type="spellEnd"/>
            <w:r>
              <w:rPr>
                <w:rFonts w:ascii="Times New Roman"/>
                <w:sz w:val="16"/>
              </w:rPr>
              <w:t>,</w:t>
            </w:r>
            <w:r>
              <w:rPr>
                <w:rFonts w:ascii="Times New Roman"/>
                <w:spacing w:val="-1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scaleMinimum</w:t>
            </w:r>
            <w:proofErr w:type="spellEnd"/>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pPr>
        <w:pStyle w:val="Annex-Heading3"/>
        <w:pPrChange w:id="4916" w:author="Jason Rhee" w:date="2023-02-24T09:29:00Z">
          <w:pPr>
            <w:pStyle w:val="Annex-Heading3"/>
            <w:keepLines/>
            <w:tabs>
              <w:tab w:val="clear" w:pos="426"/>
              <w:tab w:val="left" w:pos="709"/>
            </w:tabs>
            <w:spacing w:line="240" w:lineRule="auto"/>
          </w:pPr>
        </w:pPrChange>
      </w:pPr>
      <w:bookmarkStart w:id="4917" w:name="Complex_Type_UnderKeelClearanceControlPo"/>
      <w:bookmarkStart w:id="4918" w:name="_bookmark12"/>
      <w:bookmarkEnd w:id="4917"/>
      <w:bookmarkEnd w:id="4918"/>
      <w:r>
        <w:lastRenderedPageBreak/>
        <w:t xml:space="preserve">Complex </w:t>
      </w:r>
      <w:r>
        <w:rPr>
          <w:spacing w:val="-4"/>
        </w:rPr>
        <w:t>Type</w:t>
      </w:r>
      <w:r>
        <w:t xml:space="preserve"> —</w:t>
      </w:r>
      <w:r>
        <w:rPr>
          <w:spacing w:val="27"/>
        </w:rPr>
        <w:t xml:space="preserve"> </w:t>
      </w:r>
      <w:proofErr w:type="spellStart"/>
      <w:r>
        <w:t>UnderKeelClearanceControlPointType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19620F0" w:rsidR="008A4EB6" w:rsidRDefault="004F4B23" w:rsidP="00971C72">
            <w:pPr>
              <w:pStyle w:val="TableParagraph"/>
              <w:keepNext/>
              <w:keepLines/>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19" w:author="Jason Rhee" w:date="2023-02-16T17:45:00Z">
              <w:r w:rsidR="008A4EB6" w:rsidDel="00A31A5F">
                <w:rPr>
                  <w:rFonts w:ascii="Times New Roman"/>
                  <w:sz w:val="16"/>
                </w:rPr>
                <w:delText>S124</w:delText>
              </w:r>
            </w:del>
            <w:ins w:id="4920"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6B001A7B" w:rsidR="008A4EB6" w:rsidRDefault="00457C3A" w:rsidP="005D41D7">
            <w:pPr>
              <w:pStyle w:val="TableParagraph"/>
              <w:spacing w:line="200" w:lineRule="atLeast"/>
              <w:ind w:left="37"/>
              <w:rPr>
                <w:rFonts w:ascii="Courier New" w:eastAsia="Courier New" w:hAnsi="Courier New" w:cs="Courier New"/>
                <w:sz w:val="20"/>
                <w:szCs w:val="20"/>
              </w:rPr>
            </w:pPr>
            <w:ins w:id="4921" w:author="Jason Rhee" w:date="2023-07-25T09:56:00Z">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696" cy="7060155"/>
                            </a:xfrm>
                            <a:prstGeom prst="rect">
                              <a:avLst/>
                            </a:prstGeom>
                          </pic:spPr>
                        </pic:pic>
                      </a:graphicData>
                    </a:graphic>
                  </wp:inline>
                </w:drawing>
              </w:r>
            </w:ins>
            <w:del w:id="4922" w:author="Jason Rhee" w:date="2023-07-25T09:56:00Z">
              <w:r w:rsidR="008A4EB6" w:rsidDel="00457C3A">
                <w:rPr>
                  <w:rFonts w:ascii="Courier New" w:eastAsia="Courier New" w:hAnsi="Courier New" w:cs="Courier New"/>
                  <w:noProof/>
                  <w:sz w:val="20"/>
                  <w:szCs w:val="20"/>
                  <w:lang w:eastAsia="ko-KR"/>
                </w:rPr>
                <w:drawing>
                  <wp:inline distT="0" distB="0" distL="0" distR="0" wp14:anchorId="6DA351D7" wp14:editId="19C41BF8">
                    <wp:extent cx="4438650" cy="7084047"/>
                    <wp:effectExtent l="0" t="0" r="0" b="3175"/>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61" cstate="print"/>
                            <a:stretch>
                              <a:fillRect/>
                            </a:stretch>
                          </pic:blipFill>
                          <pic:spPr>
                            <a:xfrm>
                              <a:off x="0" y="0"/>
                              <a:ext cx="4444476" cy="7093346"/>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60A16"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60A16"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"_bookmark12"</w:instrText>
            </w:r>
            <w:r>
              <w:fldChar w:fldCharType="separate"/>
            </w:r>
            <w:proofErr w:type="spellStart"/>
            <w:r w:rsidR="008A4EB6">
              <w:rPr>
                <w:rFonts w:ascii="Times New Roman"/>
                <w:sz w:val="16"/>
              </w:rPr>
              <w:t>UnderKeelClearanceControlPointType</w:t>
            </w:r>
            <w:proofErr w:type="spellEnd"/>
            <w:r>
              <w:rPr>
                <w:rFonts w:ascii="Times New Roman"/>
                <w:sz w:val="16"/>
              </w:rPr>
              <w:fldChar w:fldCharType="end"/>
            </w:r>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w:t>
            </w:r>
            <w:proofErr w:type="spellEnd"/>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77777777"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4923" w:author="Jason Rhee" w:date="2023-07-17T16:43:00Z">
              <w:r w:rsidDel="00596924">
                <w:rPr>
                  <w:rFonts w:ascii="Times New Roman"/>
                  <w:sz w:val="16"/>
                </w:rPr>
                <w:delText>_m</w:delText>
              </w:r>
            </w:del>
            <w:r>
              <w:rPr>
                <w:rFonts w:ascii="Times New Roman"/>
                <w:sz w:val="16"/>
              </w:rPr>
              <w:t>{0,1}</w:t>
            </w:r>
            <w:r>
              <w:rPr>
                <w:rFonts w:ascii="Times New Roman"/>
                <w:spacing w:val="-9"/>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expectedPassingSpeed</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expectedPassingTime</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fixedTimeRange</w:t>
            </w:r>
            <w:proofErr w:type="spellEnd"/>
            <w:r>
              <w:rPr>
                <w:rFonts w:ascii="Times New Roman"/>
                <w:sz w:val="16"/>
              </w:rPr>
              <w:t>{0,1}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componentOf</w:t>
            </w:r>
            <w:proofErr w:type="spellEnd"/>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77777777"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proofErr w:type="spellStart"/>
            <w:r>
              <w:rPr>
                <w:rFonts w:ascii="Times New Roman"/>
                <w:sz w:val="16"/>
              </w:rPr>
              <w:t>componentOf</w:t>
            </w:r>
            <w:proofErr w:type="spellEnd"/>
            <w:r>
              <w:rPr>
                <w:rFonts w:ascii="Times New Roman"/>
                <w:sz w:val="16"/>
              </w:rPr>
              <w:t>,</w:t>
            </w:r>
            <w:r>
              <w:rPr>
                <w:rFonts w:ascii="Times New Roman"/>
                <w:spacing w:val="-17"/>
                <w:sz w:val="16"/>
              </w:rPr>
              <w:t xml:space="preserve"> </w:t>
            </w:r>
            <w:proofErr w:type="spellStart"/>
            <w:r>
              <w:rPr>
                <w:rFonts w:ascii="Times New Roman"/>
                <w:sz w:val="16"/>
              </w:rPr>
              <w:t>distanceAboveUKCLimit</w:t>
            </w:r>
            <w:proofErr w:type="spellEnd"/>
            <w:del w:id="4924" w:author="Jason Rhee" w:date="2023-07-17T16:42:00Z">
              <w:r w:rsidDel="00596924">
                <w:rPr>
                  <w:rFonts w:ascii="Times New Roman"/>
                  <w:sz w:val="16"/>
                </w:rPr>
                <w:delText>_m</w:delText>
              </w:r>
            </w:del>
            <w:r>
              <w:rPr>
                <w:rFonts w:ascii="Times New Roman"/>
                <w:sz w:val="16"/>
              </w:rPr>
              <w:t>,</w:t>
            </w:r>
            <w:r>
              <w:rPr>
                <w:rFonts w:ascii="Times New Roman"/>
                <w:spacing w:val="-17"/>
                <w:sz w:val="16"/>
              </w:rPr>
              <w:t xml:space="preserve"> </w:t>
            </w:r>
            <w:proofErr w:type="spellStart"/>
            <w:r>
              <w:rPr>
                <w:rFonts w:ascii="Times New Roman"/>
                <w:sz w:val="16"/>
              </w:rPr>
              <w:t>expectedPassingSpeed</w:t>
            </w:r>
            <w:proofErr w:type="spellEnd"/>
            <w:r>
              <w:rPr>
                <w:rFonts w:ascii="Times New Roman"/>
                <w:sz w:val="16"/>
              </w:rPr>
              <w:t>,</w:t>
            </w:r>
            <w:r>
              <w:rPr>
                <w:rFonts w:ascii="Times New Roman"/>
                <w:spacing w:val="-16"/>
                <w:sz w:val="16"/>
              </w:rPr>
              <w:t xml:space="preserve"> </w:t>
            </w:r>
            <w:proofErr w:type="spellStart"/>
            <w:r>
              <w:rPr>
                <w:rFonts w:ascii="Times New Roman"/>
                <w:sz w:val="16"/>
              </w:rPr>
              <w:t>expectedPassingTime</w:t>
            </w:r>
            <w:proofErr w:type="spellEnd"/>
            <w:r>
              <w:rPr>
                <w:rFonts w:ascii="Times New Roman"/>
                <w:sz w:val="16"/>
              </w:rPr>
              <w:t>,</w:t>
            </w:r>
            <w:r>
              <w:rPr>
                <w:rFonts w:ascii="Times New Roman"/>
                <w:spacing w:val="-1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featureObjectIdenti</w:t>
            </w:r>
            <w:proofErr w:type="spellEnd"/>
            <w:r>
              <w:rPr>
                <w:rFonts w:ascii="Times New Roman"/>
                <w:sz w:val="16"/>
              </w:rPr>
              <w:t>-</w:t>
            </w:r>
            <w:r>
              <w:rPr>
                <w:rFonts w:ascii="Times New Roman"/>
                <w:w w:val="99"/>
                <w:sz w:val="16"/>
              </w:rPr>
              <w:t xml:space="preserve"> </w:t>
            </w:r>
            <w:proofErr w:type="spellStart"/>
            <w:r>
              <w:rPr>
                <w:rFonts w:ascii="Times New Roman"/>
                <w:sz w:val="16"/>
              </w:rPr>
              <w:t>fier</w:t>
            </w:r>
            <w:proofErr w:type="spellEnd"/>
            <w:r>
              <w:rPr>
                <w:rFonts w:ascii="Times New Roman"/>
                <w:sz w:val="16"/>
              </w:rPr>
              <w:t>,</w:t>
            </w:r>
            <w:r>
              <w:rPr>
                <w:rFonts w:ascii="Times New Roman"/>
                <w:spacing w:val="-11"/>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r>
              <w:rPr>
                <w:rFonts w:ascii="Times New Roman"/>
                <w:sz w:val="16"/>
              </w:rPr>
              <w:t>geometry,</w:t>
            </w:r>
            <w:r>
              <w:rPr>
                <w:rFonts w:ascii="Times New Roman"/>
                <w:spacing w:val="-11"/>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1"/>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pPr>
        <w:pStyle w:val="Annex-Heading3"/>
        <w:pPrChange w:id="4925" w:author="Jason Rhee" w:date="2023-02-24T09:29:00Z">
          <w:pPr>
            <w:pStyle w:val="Annex-Heading3"/>
            <w:tabs>
              <w:tab w:val="clear" w:pos="426"/>
              <w:tab w:val="left" w:pos="851"/>
            </w:tabs>
            <w:spacing w:line="240" w:lineRule="auto"/>
          </w:pPr>
        </w:pPrChange>
      </w:pPr>
      <w:bookmarkStart w:id="4926" w:name="Complex_Type_InformationTypeType"/>
      <w:bookmarkStart w:id="4927" w:name="_bookmark13"/>
      <w:bookmarkEnd w:id="4926"/>
      <w:bookmarkEnd w:id="4927"/>
      <w:r>
        <w:rPr>
          <w:w w:val="105"/>
        </w:rPr>
        <w:t>Complex</w:t>
      </w:r>
      <w:r>
        <w:rPr>
          <w:spacing w:val="-35"/>
          <w:w w:val="105"/>
        </w:rPr>
        <w:t xml:space="preserve"> </w:t>
      </w:r>
      <w:r>
        <w:rPr>
          <w:spacing w:val="-5"/>
          <w:w w:val="105"/>
        </w:rPr>
        <w:t>Type</w:t>
      </w:r>
      <w:r>
        <w:rPr>
          <w:spacing w:val="-35"/>
          <w:w w:val="105"/>
        </w:rPr>
        <w:t xml:space="preserve"> — </w:t>
      </w:r>
      <w:proofErr w:type="spellStart"/>
      <w:r>
        <w:rPr>
          <w:w w:val="105"/>
        </w:rPr>
        <w:t>InformationTypeType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26A58D83"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28" w:author="Jason Rhee" w:date="2023-02-16T17:45:00Z">
              <w:r w:rsidR="008A4EB6" w:rsidDel="00A31A5F">
                <w:rPr>
                  <w:rFonts w:ascii="Times New Roman"/>
                  <w:sz w:val="16"/>
                </w:rPr>
                <w:delText>S124</w:delText>
              </w:r>
            </w:del>
            <w:ins w:id="4929"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Generalized information type which </w:t>
            </w:r>
            <w:proofErr w:type="gramStart"/>
            <w:r>
              <w:rPr>
                <w:rFonts w:ascii="Courier New"/>
                <w:sz w:val="14"/>
              </w:rPr>
              <w:t>carry</w:t>
            </w:r>
            <w:proofErr w:type="gramEnd"/>
            <w:r>
              <w:rPr>
                <w:rFonts w:ascii="Courier New"/>
                <w:sz w:val="14"/>
              </w:rPr>
              <w:t xml:space="preserve">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2"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r>
              <w:rPr>
                <w:rFonts w:ascii="Times New Roman"/>
                <w:sz w:val="16"/>
              </w:rPr>
              <w:t>AbstractInformationType</w:t>
            </w:r>
            <w:proofErr w:type="spellEnd"/>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proofErr w:type="spellStart"/>
            <w:r>
              <w:rPr>
                <w:rFonts w:ascii="Times New Roman"/>
                <w:sz w:val="16"/>
              </w:rPr>
              <w:t>AbstractInformationType</w:t>
            </w:r>
            <w:proofErr w:type="spellEnd"/>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60A16"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r>
              <w:fldChar w:fldCharType="begin"/>
            </w:r>
            <w:r>
              <w:instrText>HYPERLINK \l "_bookmark13"</w:instrText>
            </w:r>
            <w:r>
              <w:fldChar w:fldCharType="separate"/>
            </w:r>
            <w:proofErr w:type="spellStart"/>
            <w:r w:rsidR="008A4EB6">
              <w:rPr>
                <w:rFonts w:ascii="Times New Roman"/>
                <w:sz w:val="16"/>
              </w:rPr>
              <w:t>InformationTypeType</w:t>
            </w:r>
            <w:proofErr w:type="spellEnd"/>
            <w:r>
              <w:rPr>
                <w:rFonts w:ascii="Times New Roman"/>
                <w:sz w:val="16"/>
              </w:rPr>
              <w:fldChar w:fldCharType="end"/>
            </w:r>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InformationType</w:t>
            </w:r>
            <w:proofErr w:type="spellEnd"/>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informationAssociation</w:t>
            </w:r>
            <w:proofErr w:type="spellEnd"/>
            <w:proofErr w:type="gramStart"/>
            <w:r>
              <w:rPr>
                <w:rFonts w:ascii="Times New Roman"/>
                <w:sz w:val="16"/>
              </w:rPr>
              <w:t>*</w:t>
            </w:r>
            <w:r>
              <w:rPr>
                <w:rFonts w:ascii="Times New Roman"/>
                <w:spacing w:val="-17"/>
                <w:sz w:val="16"/>
              </w:rPr>
              <w:t xml:space="preserve"> </w:t>
            </w:r>
            <w:r>
              <w:rPr>
                <w:rFonts w:ascii="Times New Roman"/>
                <w:sz w:val="16"/>
              </w:rPr>
              <w:t>,</w:t>
            </w:r>
            <w:proofErr w:type="gramEnd"/>
            <w:r>
              <w:rPr>
                <w:rFonts w:ascii="Times New Roman"/>
                <w:spacing w:val="-17"/>
                <w:sz w:val="16"/>
              </w:rPr>
              <w:t xml:space="preserve"> </w:t>
            </w:r>
            <w:proofErr w:type="spellStart"/>
            <w:r>
              <w:rPr>
                <w:rFonts w:ascii="Times New Roman"/>
                <w:sz w:val="16"/>
              </w:rPr>
              <w:t>invInformationAssociation</w:t>
            </w:r>
            <w:proofErr w:type="spellEnd"/>
            <w:r>
              <w:rPr>
                <w:rFonts w:ascii="Times New Roman"/>
                <w:sz w:val="16"/>
              </w:rPr>
              <w:t>*</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w w:val="95"/>
                <w:sz w:val="16"/>
              </w:rPr>
              <w:t>informationAssociation</w:t>
            </w:r>
            <w:proofErr w:type="spellEnd"/>
            <w:r>
              <w:rPr>
                <w:rFonts w:ascii="Times New Roman"/>
                <w:w w:val="95"/>
                <w:sz w:val="16"/>
              </w:rPr>
              <w:t xml:space="preserve">,   </w:t>
            </w:r>
            <w:proofErr w:type="gramEnd"/>
            <w:r>
              <w:rPr>
                <w:rFonts w:ascii="Times New Roman"/>
                <w:spacing w:val="19"/>
                <w:w w:val="95"/>
                <w:sz w:val="16"/>
              </w:rPr>
              <w:t xml:space="preserve"> </w:t>
            </w:r>
            <w:proofErr w:type="spellStart"/>
            <w:r>
              <w:rPr>
                <w:rFonts w:ascii="Times New Roman"/>
                <w:w w:val="95"/>
                <w:sz w:val="16"/>
              </w:rPr>
              <w:t>invInformationAssociation</w:t>
            </w:r>
            <w:proofErr w:type="spellEnd"/>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4930" w:name="Complex_Type_DatasetType"/>
      <w:bookmarkStart w:id="4931" w:name="_bookmark14"/>
      <w:bookmarkEnd w:id="4930"/>
      <w:bookmarkEnd w:id="4931"/>
    </w:p>
    <w:p w14:paraId="07CCB732" w14:textId="77777777" w:rsidR="008A4EB6" w:rsidRDefault="008A4EB6">
      <w:pPr>
        <w:pStyle w:val="Annex-Heading3"/>
        <w:rPr>
          <w:rFonts w:ascii="Courier New" w:eastAsia="Courier New" w:hAnsi="Courier New" w:cs="Courier New"/>
          <w:szCs w:val="21"/>
        </w:rPr>
        <w:pPrChange w:id="4932" w:author="Jason Rhee" w:date="2023-02-24T09:29:00Z">
          <w:pPr>
            <w:pStyle w:val="Annex-Heading3"/>
            <w:keepNext w:val="0"/>
            <w:tabs>
              <w:tab w:val="clear" w:pos="426"/>
              <w:tab w:val="left" w:pos="851"/>
            </w:tabs>
            <w:spacing w:line="240" w:lineRule="auto"/>
          </w:pPr>
        </w:pPrChange>
      </w:pPr>
      <w:r>
        <w:t>Complex</w:t>
      </w:r>
      <w:r>
        <w:rPr>
          <w:spacing w:val="-16"/>
        </w:rPr>
        <w:t xml:space="preserve"> </w:t>
      </w:r>
      <w:r>
        <w:rPr>
          <w:spacing w:val="-5"/>
        </w:rPr>
        <w:t>Type</w:t>
      </w:r>
      <w:r>
        <w:rPr>
          <w:spacing w:val="-16"/>
        </w:rPr>
        <w:t xml:space="preserve"> — </w:t>
      </w:r>
      <w:proofErr w:type="spellStart"/>
      <w:r w:rsidRPr="00F47DF8">
        <w:t>DatasetType</w:t>
      </w:r>
      <w:proofErr w:type="spellEnd"/>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51FC4637" w:rsidR="008A4EB6" w:rsidRDefault="004F4B23" w:rsidP="002C58F5">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33" w:author="Jason Rhee" w:date="2023-02-16T17:45:00Z">
              <w:r w:rsidR="008A4EB6" w:rsidDel="00A31A5F">
                <w:rPr>
                  <w:rFonts w:ascii="Times New Roman"/>
                  <w:sz w:val="16"/>
                </w:rPr>
                <w:delText>S124</w:delText>
              </w:r>
            </w:del>
            <w:ins w:id="4934"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3"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proofErr w:type="gramStart"/>
            <w:r>
              <w:rPr>
                <w:rFonts w:ascii="Times New Roman"/>
                <w:sz w:val="16"/>
              </w:rPr>
              <w:t>gml:AbstractFeatureType</w:t>
            </w:r>
            <w:proofErr w:type="spellEnd"/>
            <w:proofErr w:type="gramEnd"/>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60A16"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r>
              <w:fldChar w:fldCharType="begin"/>
            </w:r>
            <w:r>
              <w:instrText>HYPERLINK \l "_bookmark14"</w:instrText>
            </w:r>
            <w:r>
              <w:fldChar w:fldCharType="separate"/>
            </w:r>
            <w:proofErr w:type="spellStart"/>
            <w:r w:rsidR="008A4EB6">
              <w:rPr>
                <w:rFonts w:ascii="Times New Roman"/>
                <w:sz w:val="16"/>
              </w:rPr>
              <w:t>DatasetType</w:t>
            </w:r>
            <w:proofErr w:type="spellEnd"/>
            <w:r>
              <w:rPr>
                <w:rFonts w:ascii="Times New Roman"/>
                <w:sz w:val="16"/>
              </w:rPr>
              <w:fldChar w:fldCharType="end"/>
            </w:r>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w:t>
            </w:r>
            <w:proofErr w:type="spellEnd"/>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DatasetIdentificationInformation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DatasetStructureInformation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xml:space="preserve">| </w:t>
            </w:r>
            <w:proofErr w:type="spellStart"/>
            <w:r>
              <w:rPr>
                <w:rFonts w:ascii="Times New Roman"/>
                <w:sz w:val="16"/>
              </w:rPr>
              <w:t>CompositeCurve</w:t>
            </w:r>
            <w:proofErr w:type="spellEnd"/>
            <w:r>
              <w:rPr>
                <w:rFonts w:ascii="Times New Roman"/>
                <w:spacing w:val="-5"/>
                <w:sz w:val="16"/>
              </w:rPr>
              <w:t xml:space="preserve"> </w:t>
            </w:r>
            <w:r>
              <w:rPr>
                <w:rFonts w:ascii="Times New Roman"/>
                <w:sz w:val="16"/>
              </w:rPr>
              <w:t>|</w:t>
            </w:r>
            <w:r>
              <w:rPr>
                <w:rFonts w:ascii="Times New Roman"/>
                <w:spacing w:val="-5"/>
                <w:sz w:val="16"/>
              </w:rPr>
              <w:t xml:space="preserve"> </w:t>
            </w:r>
            <w:proofErr w:type="spellStart"/>
            <w:r>
              <w:rPr>
                <w:rFonts w:ascii="Times New Roman"/>
                <w:sz w:val="16"/>
              </w:rPr>
              <w:t>OrientableCurve</w:t>
            </w:r>
            <w:proofErr w:type="spellEnd"/>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w:t>
            </w:r>
            <w:proofErr w:type="spellStart"/>
            <w:r>
              <w:rPr>
                <w:rFonts w:ascii="Times New Roman"/>
                <w:sz w:val="16"/>
              </w:rPr>
              <w:t>imember</w:t>
            </w:r>
            <w:proofErr w:type="spellEnd"/>
            <w:r>
              <w:rPr>
                <w:rFonts w:ascii="Times New Roman"/>
                <w:sz w:val="16"/>
              </w:rPr>
              <w:t>*</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proofErr w:type="spellStart"/>
            <w:r>
              <w:rPr>
                <w:rFonts w:ascii="Times New Roman"/>
                <w:sz w:val="16"/>
              </w:rPr>
              <w:t>CompositeCurve</w:t>
            </w:r>
            <w:proofErr w:type="spellEnd"/>
            <w:r>
              <w:rPr>
                <w:rFonts w:ascii="Times New Roman"/>
                <w:sz w:val="16"/>
              </w:rPr>
              <w:t>,</w:t>
            </w:r>
            <w:r>
              <w:rPr>
                <w:rFonts w:ascii="Times New Roman"/>
                <w:spacing w:val="-12"/>
                <w:sz w:val="16"/>
              </w:rPr>
              <w:t xml:space="preserve"> </w:t>
            </w:r>
            <w:r>
              <w:rPr>
                <w:rFonts w:ascii="Times New Roman"/>
                <w:sz w:val="16"/>
              </w:rPr>
              <w:t>Curve,</w:t>
            </w:r>
            <w:r>
              <w:rPr>
                <w:rFonts w:ascii="Times New Roman"/>
                <w:spacing w:val="-12"/>
                <w:sz w:val="16"/>
              </w:rPr>
              <w:t xml:space="preserve"> </w:t>
            </w:r>
            <w:proofErr w:type="spellStart"/>
            <w:r>
              <w:rPr>
                <w:rFonts w:ascii="Times New Roman"/>
                <w:sz w:val="16"/>
              </w:rPr>
              <w:t>DatasetIdentificationInformation</w:t>
            </w:r>
            <w:proofErr w:type="spellEnd"/>
            <w:r>
              <w:rPr>
                <w:rFonts w:ascii="Times New Roman"/>
                <w:sz w:val="16"/>
              </w:rPr>
              <w:t>,</w:t>
            </w:r>
            <w:r>
              <w:rPr>
                <w:rFonts w:ascii="Times New Roman"/>
                <w:spacing w:val="-11"/>
                <w:sz w:val="16"/>
              </w:rPr>
              <w:t xml:space="preserve"> </w:t>
            </w:r>
            <w:proofErr w:type="spellStart"/>
            <w:r>
              <w:rPr>
                <w:rFonts w:ascii="Times New Roman"/>
                <w:sz w:val="16"/>
              </w:rPr>
              <w:t>DatasetStructureInformation</w:t>
            </w:r>
            <w:proofErr w:type="spellEnd"/>
            <w:r>
              <w:rPr>
                <w:rFonts w:ascii="Times New Roman"/>
                <w:sz w:val="16"/>
              </w:rPr>
              <w:t>,</w:t>
            </w:r>
            <w:r>
              <w:rPr>
                <w:rFonts w:ascii="Times New Roman"/>
                <w:spacing w:val="-12"/>
                <w:sz w:val="16"/>
              </w:rPr>
              <w:t xml:space="preserve"> </w:t>
            </w:r>
            <w:r>
              <w:rPr>
                <w:rFonts w:ascii="Times New Roman"/>
                <w:sz w:val="16"/>
              </w:rPr>
              <w:t>MultiPoint,</w:t>
            </w:r>
            <w:r>
              <w:rPr>
                <w:rFonts w:ascii="Times New Roman"/>
                <w:spacing w:val="-12"/>
                <w:sz w:val="16"/>
              </w:rPr>
              <w:t xml:space="preserve"> </w:t>
            </w:r>
            <w:proofErr w:type="spellStart"/>
            <w:r>
              <w:rPr>
                <w:rFonts w:ascii="Times New Roman"/>
                <w:sz w:val="16"/>
              </w:rPr>
              <w:t>OrientableCurve</w:t>
            </w:r>
            <w:proofErr w:type="spellEnd"/>
            <w:r>
              <w:rPr>
                <w:rFonts w:ascii="Times New Roman"/>
                <w:sz w:val="16"/>
              </w:rPr>
              <w:t>,</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proofErr w:type="spellStart"/>
            <w:r>
              <w:rPr>
                <w:rFonts w:ascii="Times New Roman"/>
                <w:sz w:val="16"/>
              </w:rPr>
              <w:t>gon</w:t>
            </w:r>
            <w:proofErr w:type="spellEnd"/>
            <w:r>
              <w:rPr>
                <w:rFonts w:ascii="Times New Roman"/>
                <w:sz w:val="16"/>
              </w:rPr>
              <w:t>,</w:t>
            </w:r>
            <w:r>
              <w:rPr>
                <w:rFonts w:ascii="Times New Roman"/>
                <w:spacing w:val="-7"/>
                <w:sz w:val="16"/>
              </w:rPr>
              <w:t xml:space="preserve"> </w:t>
            </w:r>
            <w:r>
              <w:rPr>
                <w:rFonts w:ascii="Times New Roman"/>
                <w:sz w:val="16"/>
              </w:rPr>
              <w:t>Surface,</w:t>
            </w:r>
            <w:r>
              <w:rPr>
                <w:rFonts w:ascii="Times New Roman"/>
                <w:spacing w:val="-7"/>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7"/>
                <w:sz w:val="16"/>
              </w:rPr>
              <w:t xml:space="preserve"> </w:t>
            </w:r>
            <w:proofErr w:type="spellStart"/>
            <w:r>
              <w:rPr>
                <w:rFonts w:ascii="Times New Roman"/>
                <w:sz w:val="16"/>
              </w:rPr>
              <w:t>imember</w:t>
            </w:r>
            <w:proofErr w:type="spellEnd"/>
            <w:r>
              <w:rPr>
                <w:rFonts w:ascii="Times New Roman"/>
                <w:sz w:val="16"/>
              </w:rPr>
              <w:t>,</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4935" w:name="Complex_Type_IMemberType"/>
      <w:bookmarkStart w:id="4936" w:name="_bookmark15"/>
      <w:bookmarkEnd w:id="4935"/>
      <w:bookmarkEnd w:id="4936"/>
    </w:p>
    <w:p w14:paraId="60C8FB47" w14:textId="77777777" w:rsidR="008A4EB6" w:rsidRDefault="008A4EB6">
      <w:pPr>
        <w:pStyle w:val="Annex-Heading3"/>
        <w:rPr>
          <w:rFonts w:ascii="Courier New" w:eastAsia="Courier New" w:hAnsi="Courier New" w:cs="Courier New"/>
          <w:szCs w:val="21"/>
        </w:rPr>
        <w:pPrChange w:id="4937" w:author="Jason Rhee" w:date="2023-02-24T09:29:00Z">
          <w:pPr>
            <w:pStyle w:val="Annex-Heading3"/>
            <w:tabs>
              <w:tab w:val="clear" w:pos="426"/>
              <w:tab w:val="left" w:pos="851"/>
            </w:tabs>
            <w:spacing w:line="240" w:lineRule="auto"/>
          </w:pPr>
        </w:pPrChange>
      </w:pPr>
      <w:r>
        <w:t>Complex</w:t>
      </w:r>
      <w:r>
        <w:rPr>
          <w:spacing w:val="-16"/>
        </w:rPr>
        <w:t xml:space="preserve"> </w:t>
      </w:r>
      <w:r>
        <w:rPr>
          <w:spacing w:val="-5"/>
        </w:rPr>
        <w:t>Type</w:t>
      </w:r>
      <w:r>
        <w:rPr>
          <w:spacing w:val="-16"/>
        </w:rPr>
        <w:t xml:space="preserve"> — </w:t>
      </w:r>
      <w:proofErr w:type="spellStart"/>
      <w:r w:rsidRPr="004C7014">
        <w:t>IMemberType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39F4C0F1"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38" w:author="Jason Rhee" w:date="2023-02-16T17:45:00Z">
              <w:r w:rsidR="008A4EB6" w:rsidDel="00A31A5F">
                <w:rPr>
                  <w:rFonts w:ascii="Times New Roman"/>
                  <w:sz w:val="16"/>
                </w:rPr>
                <w:delText>S124</w:delText>
              </w:r>
            </w:del>
            <w:ins w:id="4939"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64"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proofErr w:type="spellStart"/>
            <w:r>
              <w:rPr>
                <w:rFonts w:ascii="Times New Roman"/>
                <w:sz w:val="16"/>
              </w:rPr>
              <w:t>hierar</w:t>
            </w:r>
            <w:proofErr w:type="spellEnd"/>
            <w:r>
              <w:rPr>
                <w:rFonts w:ascii="Times New Roman"/>
                <w:sz w:val="16"/>
              </w:rPr>
              <w:t>-</w:t>
            </w:r>
            <w:r>
              <w:rPr>
                <w:rFonts w:ascii="Times New Roman"/>
                <w:spacing w:val="20"/>
                <w:sz w:val="16"/>
              </w:rPr>
              <w:t xml:space="preserve"> </w:t>
            </w:r>
            <w:proofErr w:type="spellStart"/>
            <w:r>
              <w:rPr>
                <w:rFonts w:ascii="Times New Roman"/>
                <w:sz w:val="16"/>
              </w:rPr>
              <w:t>chy</w:t>
            </w:r>
            <w:proofErr w:type="spellEnd"/>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60A16"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r>
              <w:fldChar w:fldCharType="begin"/>
            </w:r>
            <w:r>
              <w:instrText>HYPERLINK \l "_bookmark15"</w:instrText>
            </w:r>
            <w:r>
              <w:fldChar w:fldCharType="separate"/>
            </w:r>
            <w:proofErr w:type="spellStart"/>
            <w:r w:rsidR="008A4EB6">
              <w:rPr>
                <w:rFonts w:ascii="Times New Roman"/>
                <w:sz w:val="16"/>
              </w:rPr>
              <w:t>IMemberType</w:t>
            </w:r>
            <w:proofErr w:type="spellEnd"/>
            <w:r>
              <w:rPr>
                <w:rFonts w:ascii="Times New Roman"/>
                <w:sz w:val="16"/>
              </w:rPr>
              <w:fldChar w:fldCharType="end"/>
            </w:r>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w:t>
            </w:r>
            <w:proofErr w:type="spellStart"/>
            <w:r>
              <w:rPr>
                <w:rFonts w:ascii="Times New Roman"/>
                <w:sz w:val="16"/>
              </w:rPr>
              <w:t>imember</w:t>
            </w:r>
            <w:proofErr w:type="spellEnd"/>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pPr>
        <w:pStyle w:val="Annex-Heading3"/>
        <w:pPrChange w:id="4940" w:author="Jason Rhee" w:date="2023-02-24T09:29:00Z">
          <w:pPr>
            <w:pStyle w:val="Annex-Heading3"/>
            <w:tabs>
              <w:tab w:val="clear" w:pos="426"/>
              <w:tab w:val="left" w:pos="851"/>
            </w:tabs>
            <w:spacing w:line="240" w:lineRule="auto"/>
          </w:pPr>
        </w:pPrChange>
      </w:pPr>
      <w:bookmarkStart w:id="4941" w:name="Complex_Type_MemberType"/>
      <w:bookmarkStart w:id="4942" w:name="_bookmark16"/>
      <w:bookmarkEnd w:id="4941"/>
      <w:bookmarkEnd w:id="4942"/>
      <w:r>
        <w:rPr>
          <w:w w:val="105"/>
        </w:rPr>
        <w:t>Complex</w:t>
      </w:r>
      <w:r>
        <w:rPr>
          <w:spacing w:val="-24"/>
          <w:w w:val="105"/>
        </w:rPr>
        <w:t xml:space="preserve"> </w:t>
      </w:r>
      <w:r>
        <w:rPr>
          <w:spacing w:val="-5"/>
          <w:w w:val="105"/>
        </w:rPr>
        <w:t>Type</w:t>
      </w:r>
      <w:r>
        <w:rPr>
          <w:spacing w:val="-24"/>
          <w:w w:val="105"/>
        </w:rPr>
        <w:t xml:space="preserve"> — </w:t>
      </w:r>
      <w:proofErr w:type="spellStart"/>
      <w:r>
        <w:rPr>
          <w:w w:val="105"/>
        </w:rPr>
        <w:t>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1557D3F"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43" w:author="Jason Rhee" w:date="2023-02-16T17:45:00Z">
              <w:r w:rsidR="008A4EB6" w:rsidDel="00A31A5F">
                <w:rPr>
                  <w:rFonts w:ascii="Times New Roman"/>
                  <w:sz w:val="16"/>
                </w:rPr>
                <w:delText>S124</w:delText>
              </w:r>
            </w:del>
            <w:ins w:id="4944"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65"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60A16"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r>
              <w:fldChar w:fldCharType="begin"/>
            </w:r>
            <w:r>
              <w:instrText>HYPERLINK \l "_bookmark16"</w:instrText>
            </w:r>
            <w:r>
              <w:fldChar w:fldCharType="separate"/>
            </w:r>
            <w:proofErr w:type="spellStart"/>
            <w:r w:rsidR="008A4EB6">
              <w:rPr>
                <w:rFonts w:ascii="Times New Roman"/>
                <w:sz w:val="16"/>
              </w:rPr>
              <w:t>MemberType</w:t>
            </w:r>
            <w:proofErr w:type="spellEnd"/>
            <w:r>
              <w:rPr>
                <w:rFonts w:ascii="Times New Roman"/>
                <w:sz w:val="16"/>
              </w:rPr>
              <w:fldChar w:fldCharType="end"/>
            </w:r>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4945" w:name="Complex_Type_GenericFeatureType"/>
      <w:bookmarkStart w:id="4946" w:name="_bookmark17"/>
      <w:bookmarkEnd w:id="4945"/>
      <w:bookmarkEnd w:id="4946"/>
      <w:r>
        <w:br w:type="page"/>
      </w:r>
    </w:p>
    <w:p w14:paraId="0484DCE7" w14:textId="77777777" w:rsidR="008A4EB6" w:rsidRDefault="008A4EB6">
      <w:pPr>
        <w:pStyle w:val="Annex-Heading3"/>
        <w:rPr>
          <w:rFonts w:eastAsia="Courier New" w:hAnsi="Courier New" w:cs="Courier New"/>
          <w:szCs w:val="21"/>
        </w:rPr>
        <w:pPrChange w:id="4947" w:author="Jason Rhee" w:date="2023-02-24T09:29:00Z">
          <w:pPr>
            <w:pStyle w:val="Annex-Heading3"/>
            <w:tabs>
              <w:tab w:val="clear" w:pos="426"/>
              <w:tab w:val="left" w:pos="851"/>
            </w:tabs>
            <w:spacing w:line="240" w:lineRule="auto"/>
          </w:pPr>
        </w:pPrChange>
      </w:pPr>
      <w:r>
        <w:lastRenderedPageBreak/>
        <w:t>Complex</w:t>
      </w:r>
      <w:r>
        <w:rPr>
          <w:spacing w:val="-21"/>
        </w:rPr>
        <w:t xml:space="preserve"> </w:t>
      </w:r>
      <w:r>
        <w:rPr>
          <w:spacing w:val="-5"/>
        </w:rPr>
        <w:t>Type</w:t>
      </w:r>
      <w:r>
        <w:rPr>
          <w:spacing w:val="-20"/>
        </w:rPr>
        <w:t xml:space="preserve"> — </w:t>
      </w:r>
      <w:proofErr w:type="spellStart"/>
      <w:r>
        <w:t>GenericFeatureType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788C3011" w:rsidR="0004761E" w:rsidRDefault="004F4B23" w:rsidP="00CD1EC1">
            <w:pPr>
              <w:pStyle w:val="TableParagraph"/>
              <w:spacing w:before="25"/>
              <w:ind w:left="40"/>
              <w:rPr>
                <w:rFonts w:ascii="Courier New" w:eastAsia="Courier New" w:hAnsi="Courier New" w:cs="Courier New"/>
                <w:b/>
                <w:bCs/>
                <w:sz w:val="5"/>
                <w:szCs w:val="5"/>
              </w:rPr>
            </w:pPr>
            <w:r>
              <w:fldChar w:fldCharType="begin"/>
            </w:r>
            <w:r>
              <w:instrText>HYPERLINK "http://www.iho.int/S124/gml/cs0/0.1" \h</w:instrText>
            </w:r>
            <w:r>
              <w:fldChar w:fldCharType="separate"/>
            </w:r>
            <w:r w:rsidR="00672BF6">
              <w:rPr>
                <w:rFonts w:ascii="Times New Roman"/>
                <w:sz w:val="16"/>
              </w:rPr>
              <w:t>http://www.iho.int/</w:t>
            </w:r>
            <w:del w:id="4948" w:author="Jason Rhee" w:date="2023-02-16T17:45:00Z">
              <w:r w:rsidR="00672BF6" w:rsidDel="00A31A5F">
                <w:rPr>
                  <w:rFonts w:ascii="Times New Roman"/>
                  <w:sz w:val="16"/>
                </w:rPr>
                <w:delText>S124</w:delText>
              </w:r>
            </w:del>
            <w:ins w:id="4949" w:author="Jason Rhee" w:date="2023-02-16T17:45:00Z">
              <w:r w:rsidR="00A31A5F">
                <w:rPr>
                  <w:rFonts w:ascii="Times New Roman"/>
                  <w:sz w:val="16"/>
                </w:rPr>
                <w:t>S129</w:t>
              </w:r>
            </w:ins>
            <w:r w:rsidR="00672BF6">
              <w:rPr>
                <w:rFonts w:ascii="Times New Roman"/>
                <w:sz w:val="16"/>
              </w:rPr>
              <w:t>/gml/cs0/0.1</w:t>
            </w:r>
            <w:r>
              <w:rPr>
                <w:rFonts w:ascii="Times New Roman"/>
                <w:sz w:val="16"/>
              </w:rPr>
              <w:fldChar w:fldCharType="end"/>
            </w:r>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66"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60A16"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"_bookmark17"</w:instrText>
            </w:r>
            <w:r>
              <w:fldChar w:fldCharType="separate"/>
            </w:r>
            <w:proofErr w:type="spellStart"/>
            <w:r w:rsidR="008A4EB6">
              <w:rPr>
                <w:rFonts w:ascii="Times New Roman"/>
                <w:sz w:val="16"/>
              </w:rPr>
              <w:t>GenericFeatureType</w:t>
            </w:r>
            <w:proofErr w:type="spellEnd"/>
            <w:r>
              <w:rPr>
                <w:rFonts w:ascii="Times New Roman"/>
                <w:sz w:val="16"/>
              </w:rPr>
              <w:fldChar w:fldCharType="end"/>
            </w:r>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4950" w:name="Simple_Type(s)"/>
      <w:bookmarkStart w:id="4951" w:name="_bookmark18"/>
      <w:bookmarkEnd w:id="4950"/>
      <w:bookmarkEnd w:id="4951"/>
      <w:r>
        <w:br w:type="page"/>
      </w:r>
    </w:p>
    <w:p w14:paraId="1B75782C" w14:textId="77777777" w:rsidR="008A4EB6" w:rsidRDefault="008A4EB6" w:rsidP="00B11B94">
      <w:pPr>
        <w:pStyle w:val="Annexheader-level2"/>
      </w:pPr>
      <w:bookmarkStart w:id="4952" w:name="_Toc516368"/>
      <w:bookmarkStart w:id="4953" w:name="_Toc127463884"/>
      <w:bookmarkStart w:id="4954" w:name="_Toc128125510"/>
      <w:bookmarkStart w:id="4955" w:name="_Toc141176292"/>
      <w:bookmarkStart w:id="4956" w:name="_Toc141176457"/>
      <w:bookmarkStart w:id="4957" w:name="_Toc141177089"/>
      <w:bookmarkStart w:id="4958" w:name="_Toc150177963"/>
      <w:r w:rsidRPr="004C7014">
        <w:lastRenderedPageBreak/>
        <w:t>Simple Type(s</w:t>
      </w:r>
      <w:r>
        <w:rPr>
          <w:spacing w:val="-3"/>
        </w:rPr>
        <w:t>)</w:t>
      </w:r>
      <w:bookmarkEnd w:id="4952"/>
      <w:bookmarkEnd w:id="4953"/>
      <w:bookmarkEnd w:id="4954"/>
      <w:bookmarkEnd w:id="4955"/>
      <w:bookmarkEnd w:id="4956"/>
      <w:bookmarkEnd w:id="4957"/>
      <w:bookmarkEnd w:id="4958"/>
    </w:p>
    <w:p w14:paraId="048FE8B6" w14:textId="77777777" w:rsidR="008A4EB6" w:rsidRDefault="008A4EB6">
      <w:pPr>
        <w:pStyle w:val="Annex-Heading3"/>
        <w:pPrChange w:id="4959" w:author="Jason Rhee" w:date="2023-02-24T09:29:00Z">
          <w:pPr>
            <w:pStyle w:val="Annex-Heading3"/>
            <w:tabs>
              <w:tab w:val="clear" w:pos="426"/>
              <w:tab w:val="left" w:pos="709"/>
            </w:tabs>
            <w:spacing w:line="240" w:lineRule="auto"/>
          </w:pPr>
        </w:pPrChange>
      </w:pPr>
      <w:bookmarkStart w:id="4960" w:name="Simple_Type_underKeelClearancePurposeTyp"/>
      <w:bookmarkStart w:id="4961" w:name="_bookmark19"/>
      <w:bookmarkEnd w:id="4960"/>
      <w:bookmarkEnd w:id="4961"/>
      <w:r>
        <w:t xml:space="preserve">Simple </w:t>
      </w:r>
      <w:r>
        <w:rPr>
          <w:spacing w:val="-4"/>
        </w:rPr>
        <w:t>Type</w:t>
      </w:r>
      <w:r>
        <w:t xml:space="preserve"> —</w:t>
      </w:r>
      <w:r>
        <w:rPr>
          <w:spacing w:val="23"/>
        </w:rPr>
        <w:t xml:space="preserve"> </w:t>
      </w:r>
      <w:proofErr w:type="spellStart"/>
      <w:r>
        <w:t>underKeelClearancePurposeTypeType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006805DD"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62" w:author="Jason Rhee" w:date="2023-02-16T17:46:00Z">
              <w:r w:rsidR="008A4EB6" w:rsidDel="00A31A5F">
                <w:rPr>
                  <w:rFonts w:ascii="Times New Roman"/>
                  <w:sz w:val="16"/>
                </w:rPr>
                <w:delText>S124</w:delText>
              </w:r>
            </w:del>
            <w:ins w:id="4963" w:author="Jason Rhee" w:date="2023-02-16T17:46: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4E7E18DC" w:rsidR="00944ABD" w:rsidRDefault="008A4EB6">
            <w:pPr>
              <w:pStyle w:val="TableParagraph"/>
              <w:spacing w:line="200" w:lineRule="atLeast"/>
              <w:ind w:left="37"/>
              <w:rPr>
                <w:rFonts w:ascii="Courier New" w:eastAsia="Courier New" w:hAnsi="Courier New" w:cs="Courier New"/>
                <w:sz w:val="20"/>
                <w:szCs w:val="20"/>
              </w:rPr>
            </w:pPr>
            <w:del w:id="4964" w:author="Kevin Kim" w:date="2023-10-24T10:38:00Z">
              <w:r w:rsidDel="00944ABD">
                <w:rPr>
                  <w:rFonts w:ascii="Courier New" w:eastAsia="Courier New" w:hAnsi="Courier New" w:cs="Courier New"/>
                  <w:noProof/>
                  <w:sz w:val="20"/>
                  <w:szCs w:val="20"/>
                  <w:lang w:eastAsia="ko-KR"/>
                </w:rPr>
                <w:drawing>
                  <wp:inline distT="0" distB="0" distL="0" distR="0" wp14:anchorId="1E7FBD4E" wp14:editId="444EB340">
                    <wp:extent cx="4434561" cy="588073"/>
                    <wp:effectExtent l="0" t="0" r="0" b="0"/>
                    <wp:docPr id="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67" cstate="print"/>
                            <a:stretch>
                              <a:fillRect/>
                            </a:stretch>
                          </pic:blipFill>
                          <pic:spPr>
                            <a:xfrm>
                              <a:off x="0" y="0"/>
                              <a:ext cx="4434561" cy="588073"/>
                            </a:xfrm>
                            <a:prstGeom prst="rect">
                              <a:avLst/>
                            </a:prstGeom>
                          </pic:spPr>
                        </pic:pic>
                      </a:graphicData>
                    </a:graphic>
                  </wp:inline>
                </w:drawing>
              </w:r>
            </w:del>
            <w:ins w:id="4965" w:author="Kevin Kim" w:date="2023-10-24T10:39:00Z">
              <w:r w:rsidR="00944ABD"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8768" cy="664921"/>
                            </a:xfrm>
                            <a:prstGeom prst="rect">
                              <a:avLst/>
                            </a:prstGeom>
                          </pic:spPr>
                        </pic:pic>
                      </a:graphicData>
                    </a:graphic>
                  </wp:inline>
                </w:drawing>
              </w:r>
            </w:ins>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 xml:space="preserve">An indicative UKC plan that identifies potential sailing windows for a nominated vessel draught, days, </w:t>
            </w:r>
            <w:proofErr w:type="gramStart"/>
            <w:r>
              <w:rPr>
                <w:rFonts w:ascii="Courier New"/>
                <w:sz w:val="14"/>
              </w:rPr>
              <w:t>weeks</w:t>
            </w:r>
            <w:proofErr w:type="gramEnd"/>
            <w:r>
              <w:rPr>
                <w:rFonts w:ascii="Courier New"/>
                <w:sz w:val="14"/>
              </w:rPr>
              <w:t xml:space="preserve">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 xml:space="preserve">areas, integrating live weather data, </w:t>
            </w:r>
            <w:proofErr w:type="gramStart"/>
            <w:r>
              <w:rPr>
                <w:rFonts w:ascii="Courier New"/>
                <w:sz w:val="14"/>
              </w:rPr>
              <w:t>hours</w:t>
            </w:r>
            <w:proofErr w:type="gramEnd"/>
            <w:r>
              <w:rPr>
                <w:rFonts w:ascii="Courier New"/>
                <w:sz w:val="14"/>
              </w:rPr>
              <w:t xml:space="preserve">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underKeelClearancePurposeType</w:t>
            </w:r>
            <w:proofErr w:type="spellEnd"/>
          </w:p>
        </w:tc>
      </w:tr>
    </w:tbl>
    <w:p w14:paraId="7E9F379B" w14:textId="77777777" w:rsidR="008A4EB6" w:rsidRPr="00CD1EC1" w:rsidRDefault="008A4EB6" w:rsidP="00CD1EC1">
      <w:pPr>
        <w:spacing w:before="0" w:after="0"/>
        <w:rPr>
          <w:rFonts w:eastAsia="Courier New" w:cs="Arial"/>
          <w:b/>
          <w:bCs/>
          <w:szCs w:val="20"/>
        </w:rPr>
      </w:pPr>
    </w:p>
    <w:p w14:paraId="3D253F8D" w14:textId="77777777" w:rsidR="008A4EB6" w:rsidRDefault="008A4EB6">
      <w:pPr>
        <w:pStyle w:val="Annex-Heading3"/>
        <w:pPrChange w:id="4966" w:author="Jason Rhee" w:date="2023-02-24T09:29:00Z">
          <w:pPr>
            <w:pStyle w:val="Annex-Heading3"/>
            <w:tabs>
              <w:tab w:val="clear" w:pos="426"/>
              <w:tab w:val="left" w:pos="709"/>
            </w:tabs>
          </w:pPr>
        </w:pPrChange>
      </w:pPr>
      <w:bookmarkStart w:id="4967" w:name="Simple_Type_underKeelClearanceCalculatio"/>
      <w:bookmarkStart w:id="4968" w:name="_bookmark20"/>
      <w:bookmarkEnd w:id="4967"/>
      <w:bookmarkEnd w:id="4968"/>
      <w:r>
        <w:t xml:space="preserve">Simple </w:t>
      </w:r>
      <w:r>
        <w:rPr>
          <w:spacing w:val="-4"/>
        </w:rPr>
        <w:t>Type</w:t>
      </w:r>
      <w:r>
        <w:t xml:space="preserve"> —</w:t>
      </w:r>
      <w:r>
        <w:rPr>
          <w:spacing w:val="30"/>
        </w:rPr>
        <w:t xml:space="preserve"> </w:t>
      </w:r>
      <w:proofErr w:type="spellStart"/>
      <w:r>
        <w:t>underKeelClearanceCalculationTypeType</w:t>
      </w:r>
      <w:proofErr w:type="spellEnd"/>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66DE9610"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969" w:author="Jason Rhee" w:date="2023-02-16T17:46:00Z">
              <w:r w:rsidR="008A4EB6" w:rsidDel="00A31A5F">
                <w:rPr>
                  <w:rFonts w:ascii="Times New Roman"/>
                  <w:sz w:val="16"/>
                </w:rPr>
                <w:delText>S124</w:delText>
              </w:r>
            </w:del>
            <w:ins w:id="4970" w:author="Jason Rhee" w:date="2023-02-16T17:46: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CD1EC1">
        <w:trPr>
          <w:trHeight w:hRule="exact" w:val="1077"/>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E3C8293" w:rsidR="008A4EB6" w:rsidRDefault="008A4EB6" w:rsidP="005D41D7">
            <w:pPr>
              <w:pStyle w:val="TableParagraph"/>
              <w:spacing w:line="200" w:lineRule="atLeast"/>
              <w:ind w:left="37"/>
              <w:rPr>
                <w:rFonts w:ascii="Courier New" w:eastAsia="Courier New" w:hAnsi="Courier New" w:cs="Courier New"/>
                <w:sz w:val="20"/>
                <w:szCs w:val="20"/>
              </w:rPr>
            </w:pPr>
            <w:del w:id="4971" w:author="Kevin Kim" w:date="2023-10-24T10:39:00Z">
              <w:r w:rsidDel="00944ABD">
                <w:rPr>
                  <w:rFonts w:ascii="Courier New" w:eastAsia="Courier New" w:hAnsi="Courier New" w:cs="Courier New"/>
                  <w:noProof/>
                  <w:sz w:val="20"/>
                  <w:szCs w:val="20"/>
                  <w:lang w:eastAsia="ko-KR"/>
                </w:rPr>
                <w:drawing>
                  <wp:inline distT="0" distB="0" distL="0" distR="0" wp14:anchorId="56744EE3" wp14:editId="2332E63F">
                    <wp:extent cx="4470506" cy="578738"/>
                    <wp:effectExtent l="0" t="0" r="0" b="0"/>
                    <wp:docPr id="6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69" cstate="print"/>
                            <a:stretch>
                              <a:fillRect/>
                            </a:stretch>
                          </pic:blipFill>
                          <pic:spPr>
                            <a:xfrm>
                              <a:off x="0" y="0"/>
                              <a:ext cx="4470506" cy="578738"/>
                            </a:xfrm>
                            <a:prstGeom prst="rect">
                              <a:avLst/>
                            </a:prstGeom>
                          </pic:spPr>
                        </pic:pic>
                      </a:graphicData>
                    </a:graphic>
                  </wp:inline>
                </w:drawing>
              </w:r>
            </w:del>
            <w:ins w:id="4972" w:author="Kevin Kim" w:date="2023-10-24T10:39:00Z">
              <w:r w:rsidR="00944ABD" w:rsidRPr="00944ABD">
                <w:rPr>
                  <w:rFonts w:ascii="Courier New" w:eastAsia="Courier New" w:hAnsi="Courier New" w:cs="Courier New"/>
                  <w:noProof/>
                  <w:sz w:val="20"/>
                  <w:szCs w:val="20"/>
                </w:rPr>
                <w:drawing>
                  <wp:inline distT="0" distB="0" distL="0" distR="0" wp14:anchorId="626A1CAA" wp14:editId="7BA35080">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1611" cy="667145"/>
                            </a:xfrm>
                            <a:prstGeom prst="rect">
                              <a:avLst/>
                            </a:prstGeom>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proofErr w:type="gramStart"/>
            <w:r>
              <w:rPr>
                <w:rFonts w:ascii="Courier New"/>
                <w:position w:val="2"/>
                <w:sz w:val="14"/>
              </w:rPr>
              <w:t>The</w:t>
            </w:r>
            <w:proofErr w:type="gramEnd"/>
            <w:r>
              <w:rPr>
                <w:rFonts w:ascii="Courier New"/>
                <w:position w:val="2"/>
                <w:sz w:val="14"/>
              </w:rPr>
              <w:t xml:space="preserv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77777777" w:rsidR="008A4EB6" w:rsidRDefault="008A4EB6" w:rsidP="005D41D7">
            <w:pPr>
              <w:pStyle w:val="TableParagraph"/>
              <w:spacing w:before="62"/>
              <w:ind w:left="448"/>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underKeelClearanceCalculationType</w:t>
            </w:r>
            <w:proofErr w:type="spellEnd"/>
          </w:p>
        </w:tc>
      </w:tr>
    </w:tbl>
    <w:p w14:paraId="1DF05242" w14:textId="75EEC5CD" w:rsidR="00344BF9" w:rsidRDefault="00344BF9" w:rsidP="00CD1EC1">
      <w:bookmarkStart w:id="4973" w:name="_Toc454280016"/>
      <w:bookmarkStart w:id="4974" w:name="_Ref534271635"/>
      <w:bookmarkEnd w:id="1652"/>
      <w:bookmarkEnd w:id="1653"/>
      <w:bookmarkEnd w:id="4816"/>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4975" w:name="_Toc127463885"/>
      <w:bookmarkStart w:id="4976" w:name="_Toc128125511"/>
      <w:bookmarkStart w:id="4977" w:name="_Toc141176293"/>
      <w:bookmarkStart w:id="4978" w:name="_Toc141176458"/>
      <w:bookmarkStart w:id="4979" w:name="_Toc141177090"/>
      <w:bookmarkStart w:id="4980" w:name="_Toc150177964"/>
      <w:r w:rsidRPr="00D009CB">
        <w:lastRenderedPageBreak/>
        <w:t>Feature</w:t>
      </w:r>
      <w:r w:rsidRPr="00D129DC">
        <w:t xml:space="preserve"> Catalogue</w:t>
      </w:r>
      <w:bookmarkEnd w:id="4973"/>
      <w:bookmarkEnd w:id="4974"/>
      <w:bookmarkEnd w:id="4975"/>
      <w:bookmarkEnd w:id="4976"/>
      <w:bookmarkEnd w:id="4977"/>
      <w:bookmarkEnd w:id="4978"/>
      <w:bookmarkEnd w:id="4979"/>
      <w:bookmarkEnd w:id="4980"/>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11B94">
      <w:pPr>
        <w:pStyle w:val="Annexheader-level2"/>
      </w:pPr>
      <w:bookmarkStart w:id="4981" w:name="idmarkerx16777217x585"/>
      <w:bookmarkStart w:id="4982" w:name="_Toc527705873"/>
      <w:bookmarkStart w:id="4983" w:name="_Toc528589761"/>
      <w:bookmarkStart w:id="4984" w:name="_Toc516370"/>
      <w:bookmarkStart w:id="4985" w:name="_Toc127463886"/>
      <w:bookmarkStart w:id="4986" w:name="_Toc128125512"/>
      <w:bookmarkStart w:id="4987" w:name="_Toc141176294"/>
      <w:bookmarkStart w:id="4988" w:name="_Toc141176459"/>
      <w:bookmarkStart w:id="4989" w:name="_Toc141177091"/>
      <w:bookmarkStart w:id="4990" w:name="_Toc150177965"/>
      <w:bookmarkEnd w:id="4981"/>
      <w:r w:rsidRPr="00D72A08">
        <w:t>Catalogue header information</w:t>
      </w:r>
      <w:bookmarkEnd w:id="4982"/>
      <w:bookmarkEnd w:id="4983"/>
      <w:bookmarkEnd w:id="4984"/>
      <w:bookmarkEnd w:id="4985"/>
      <w:bookmarkEnd w:id="4986"/>
      <w:bookmarkEnd w:id="4987"/>
      <w:bookmarkEnd w:id="4988"/>
      <w:bookmarkEnd w:id="4989"/>
      <w:bookmarkEnd w:id="4990"/>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7C7914BA" w:rsidR="006E3A8C" w:rsidRDefault="003E0B96" w:rsidP="007D127A">
      <w:pPr>
        <w:spacing w:before="0"/>
        <w:jc w:val="left"/>
      </w:pPr>
      <w:r>
        <w:t>Version Number:</w:t>
      </w:r>
      <w:ins w:id="4991" w:author="Jason Rhee" w:date="2023-10-05T17:01:00Z">
        <w:r w:rsidR="00FF52C5">
          <w:t xml:space="preserve"> </w:t>
        </w:r>
      </w:ins>
      <w:ins w:id="4992" w:author="Jason Rhee" w:date="2023-11-06T10:16:00Z">
        <w:r w:rsidR="00333F3C">
          <w:t>1.1.0</w:t>
        </w:r>
      </w:ins>
    </w:p>
    <w:p w14:paraId="79470C8A" w14:textId="3D91EB6C" w:rsidR="003E0B96" w:rsidRDefault="003E0B96" w:rsidP="007D127A">
      <w:pPr>
        <w:spacing w:before="0"/>
        <w:jc w:val="left"/>
      </w:pPr>
      <w:r>
        <w:t>Version date: 20</w:t>
      </w:r>
      <w:del w:id="4993" w:author="Jason Rhee" w:date="2023-10-05T16:51:00Z">
        <w:r w:rsidDel="00D77C4B">
          <w:delText>18</w:delText>
        </w:r>
      </w:del>
      <w:ins w:id="4994" w:author="Jason Rhee" w:date="2023-10-05T16:51:00Z">
        <w:r w:rsidR="00D77C4B">
          <w:t>23</w:t>
        </w:r>
      </w:ins>
      <w:r>
        <w:t>-1</w:t>
      </w:r>
      <w:ins w:id="4995" w:author="Jason Rhee" w:date="2023-11-06T10:16:00Z">
        <w:r w:rsidR="0097677C">
          <w:t>1</w:t>
        </w:r>
      </w:ins>
      <w:del w:id="4996" w:author="Jason Rhee" w:date="2023-11-06T10:16:00Z">
        <w:r w:rsidDel="0097677C">
          <w:delText>0</w:delText>
        </w:r>
      </w:del>
      <w:r>
        <w:t>-</w:t>
      </w:r>
      <w:del w:id="4997" w:author="Jason Rhee" w:date="2023-10-05T16:51:00Z">
        <w:r w:rsidDel="00D77C4B">
          <w:delText>19</w:delText>
        </w:r>
      </w:del>
      <w:ins w:id="4998" w:author="Jason Rhee" w:date="2023-10-05T16:51:00Z">
        <w:r w:rsidR="00D77C4B">
          <w:t>0</w:t>
        </w:r>
      </w:ins>
      <w:ins w:id="4999" w:author="Jason Rhee" w:date="2023-11-06T10:16:00Z">
        <w:r w:rsidR="0097677C">
          <w:t>2</w:t>
        </w:r>
      </w:ins>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proofErr w:type="spellStart"/>
            <w:r w:rsidRPr="00D009CB">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proofErr w:type="spellStart"/>
            <w:r w:rsidRPr="00D009CB">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proofErr w:type="spellStart"/>
            <w:r w:rsidRPr="00D009CB">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proofErr w:type="spellStart"/>
            <w:r w:rsidRPr="00D009CB">
              <w:rPr>
                <w:b/>
                <w:bCs/>
                <w:sz w:val="18"/>
              </w:rPr>
              <w:t>electronicMailAddress</w:t>
            </w:r>
            <w:proofErr w:type="spellEnd"/>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w:t>
            </w:r>
            <w:proofErr w:type="spellStart"/>
            <w:r w:rsidRPr="00D009CB">
              <w:rPr>
                <w:sz w:val="16"/>
              </w:rPr>
              <w:t>quai</w:t>
            </w:r>
            <w:proofErr w:type="spellEnd"/>
            <w:r w:rsidRPr="00D009CB">
              <w:rPr>
                <w:sz w:val="16"/>
              </w:rPr>
              <w:t xml:space="preserve">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11B94">
      <w:pPr>
        <w:pStyle w:val="Annexheader-level2"/>
        <w:rPr>
          <w:rFonts w:ascii="Times New Roman" w:hAnsi="Times New Roman"/>
          <w:szCs w:val="24"/>
        </w:rPr>
      </w:pPr>
      <w:r>
        <w:br w:type="page"/>
      </w:r>
      <w:bookmarkStart w:id="5000" w:name="idmarkerx16777217x1358"/>
      <w:bookmarkStart w:id="5001" w:name="_Toc527705874"/>
      <w:bookmarkStart w:id="5002" w:name="_Toc528589762"/>
      <w:bookmarkStart w:id="5003" w:name="_Toc516371"/>
      <w:bookmarkStart w:id="5004" w:name="_Toc127463887"/>
      <w:bookmarkStart w:id="5005" w:name="_Toc128125513"/>
      <w:bookmarkStart w:id="5006" w:name="_Toc141176295"/>
      <w:bookmarkStart w:id="5007" w:name="_Toc141176460"/>
      <w:bookmarkStart w:id="5008" w:name="_Toc141177092"/>
      <w:bookmarkStart w:id="5009" w:name="_Toc150177966"/>
      <w:bookmarkEnd w:id="5000"/>
      <w:r>
        <w:lastRenderedPageBreak/>
        <w:t>Definition Sources</w:t>
      </w:r>
      <w:bookmarkEnd w:id="5001"/>
      <w:bookmarkEnd w:id="5002"/>
      <w:bookmarkEnd w:id="5003"/>
      <w:bookmarkEnd w:id="5004"/>
      <w:bookmarkEnd w:id="5005"/>
      <w:bookmarkEnd w:id="5006"/>
      <w:bookmarkEnd w:id="5007"/>
      <w:bookmarkEnd w:id="5008"/>
      <w:bookmarkEnd w:id="5009"/>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11B94">
      <w:pPr>
        <w:pStyle w:val="Annexheader-level2"/>
      </w:pPr>
      <w:r>
        <w:br w:type="page"/>
      </w:r>
      <w:bookmarkStart w:id="5010" w:name="idmarkerx16777217x1382"/>
      <w:bookmarkStart w:id="5011" w:name="_Toc527705875"/>
      <w:bookmarkStart w:id="5012" w:name="_Toc528589763"/>
      <w:bookmarkStart w:id="5013" w:name="_Toc516372"/>
      <w:bookmarkStart w:id="5014" w:name="_Toc127463888"/>
      <w:bookmarkStart w:id="5015" w:name="_Toc128125514"/>
      <w:bookmarkStart w:id="5016" w:name="_Toc141176296"/>
      <w:bookmarkStart w:id="5017" w:name="_Toc141176461"/>
      <w:bookmarkStart w:id="5018" w:name="_Toc141177093"/>
      <w:bookmarkStart w:id="5019" w:name="_Toc150177967"/>
      <w:bookmarkEnd w:id="5010"/>
      <w:r>
        <w:lastRenderedPageBreak/>
        <w:t>Simple Attribute</w:t>
      </w:r>
      <w:r w:rsidR="00D91CFA">
        <w:t>s</w:t>
      </w:r>
      <w:bookmarkEnd w:id="5011"/>
      <w:bookmarkEnd w:id="5012"/>
      <w:bookmarkEnd w:id="5013"/>
      <w:bookmarkEnd w:id="5014"/>
      <w:bookmarkEnd w:id="5015"/>
      <w:bookmarkEnd w:id="5016"/>
      <w:bookmarkEnd w:id="5017"/>
      <w:bookmarkEnd w:id="5018"/>
      <w:bookmarkEnd w:id="5019"/>
    </w:p>
    <w:p w14:paraId="3FBC3C20" w14:textId="126B275F" w:rsidR="003E0B96" w:rsidRPr="0069011F" w:rsidRDefault="003E0B96" w:rsidP="002721B0">
      <w:pPr>
        <w:pStyle w:val="Annex-Heading3"/>
        <w:rPr>
          <w:rFonts w:ascii="Times New Roman" w:hAnsi="Times New Roman"/>
          <w:szCs w:val="24"/>
        </w:rPr>
      </w:pPr>
      <w:bookmarkStart w:id="5020" w:name="idmarkerx16777217x1399"/>
      <w:bookmarkStart w:id="5021" w:name="_Toc527705876"/>
      <w:bookmarkStart w:id="5022" w:name="_Toc528589764"/>
      <w:bookmarkEnd w:id="5020"/>
      <w:r w:rsidRPr="0069011F">
        <w:t>Generation</w:t>
      </w:r>
      <w:r>
        <w:t xml:space="preserve"> Time</w:t>
      </w:r>
      <w:bookmarkEnd w:id="5021"/>
      <w:bookmarkEnd w:id="5022"/>
    </w:p>
    <w:p w14:paraId="335B6015" w14:textId="77777777" w:rsidR="00E35A62" w:rsidRDefault="003E0B96" w:rsidP="007D127A">
      <w:pPr>
        <w:spacing w:before="0"/>
      </w:pPr>
      <w:r>
        <w:t>Name: Generation Time</w:t>
      </w:r>
    </w:p>
    <w:p w14:paraId="5381D1E8" w14:textId="77777777" w:rsidR="00E35A62" w:rsidRDefault="003E0B96" w:rsidP="007D127A">
      <w:pPr>
        <w:spacing w:before="0"/>
      </w:pPr>
      <w:r>
        <w:t>Definition:</w:t>
      </w:r>
    </w:p>
    <w:p w14:paraId="365E87AD" w14:textId="77777777" w:rsidR="00E35A62" w:rsidRDefault="003E0B96" w:rsidP="007D127A">
      <w:pPr>
        <w:spacing w:before="0"/>
      </w:pPr>
      <w:r>
        <w:t>Code: '</w:t>
      </w:r>
      <w:proofErr w:type="spellStart"/>
      <w:r>
        <w:rPr>
          <w:rFonts w:ascii="Courier New" w:hAnsi="Courier New" w:cs="Courier New"/>
        </w:rPr>
        <w:t>generationTime</w:t>
      </w:r>
      <w:proofErr w:type="spellEnd"/>
      <w:r>
        <w:t>'</w:t>
      </w:r>
    </w:p>
    <w:p w14:paraId="6387BBE1" w14:textId="77777777" w:rsidR="00E35A62" w:rsidRDefault="003E0B96" w:rsidP="007D127A">
      <w:pPr>
        <w:spacing w:before="0"/>
      </w:pPr>
      <w:r>
        <w:t>Remarks:</w:t>
      </w:r>
    </w:p>
    <w:p w14:paraId="693FA43E" w14:textId="77777777" w:rsidR="00E35A62" w:rsidRDefault="003E0B96" w:rsidP="007D127A">
      <w:pPr>
        <w:spacing w:before="0"/>
      </w:pPr>
      <w:r>
        <w:t>Aliases: (none)</w:t>
      </w:r>
    </w:p>
    <w:p w14:paraId="498CC1E1" w14:textId="77777777" w:rsidR="003E0B96" w:rsidRDefault="003E0B96" w:rsidP="007D127A">
      <w:pPr>
        <w:spacing w:before="0"/>
      </w:pPr>
      <w:r>
        <w:t xml:space="preserve">Value Type: </w:t>
      </w:r>
      <w:proofErr w:type="spellStart"/>
      <w:r>
        <w:t>dateTime</w:t>
      </w:r>
      <w:proofErr w:type="spellEnd"/>
    </w:p>
    <w:p w14:paraId="0CBF7F03" w14:textId="0EE9313E" w:rsidR="003E0B96" w:rsidRPr="006E3438" w:rsidRDefault="00874D17" w:rsidP="002721B0">
      <w:pPr>
        <w:pStyle w:val="Annex-Heading3"/>
        <w:rPr>
          <w:rFonts w:ascii="Times New Roman" w:hAnsi="Times New Roman"/>
          <w:szCs w:val="24"/>
        </w:rPr>
      </w:pPr>
      <w:bookmarkStart w:id="5023" w:name="_Toc527705877"/>
      <w:bookmarkStart w:id="5024" w:name="_Toc528589765"/>
      <w:r w:rsidRPr="006E3438">
        <w:t xml:space="preserve">Vessel </w:t>
      </w:r>
      <w:r w:rsidR="003E0B96" w:rsidRPr="006E3438">
        <w:t>ID</w:t>
      </w:r>
      <w:bookmarkEnd w:id="5023"/>
      <w:bookmarkEnd w:id="5024"/>
    </w:p>
    <w:p w14:paraId="2978472B" w14:textId="77777777" w:rsidR="00E35A62" w:rsidRDefault="003E0B96" w:rsidP="007D127A">
      <w:pPr>
        <w:spacing w:before="0"/>
      </w:pPr>
      <w:r>
        <w:t>Name: Vessel ID</w:t>
      </w:r>
    </w:p>
    <w:p w14:paraId="064F157D" w14:textId="77777777" w:rsidR="00E35A62" w:rsidRDefault="003E0B96" w:rsidP="007D127A">
      <w:pPr>
        <w:spacing w:before="0"/>
      </w:pPr>
      <w:r>
        <w:t>Definition:</w:t>
      </w:r>
    </w:p>
    <w:p w14:paraId="22F82039" w14:textId="77777777" w:rsidR="00E35A62" w:rsidRDefault="003E0B96" w:rsidP="007D127A">
      <w:pPr>
        <w:spacing w:before="0"/>
      </w:pPr>
      <w:r>
        <w:t>Code: '</w:t>
      </w:r>
      <w:proofErr w:type="spellStart"/>
      <w:r>
        <w:rPr>
          <w:rFonts w:ascii="Courier New" w:hAnsi="Courier New" w:cs="Courier New"/>
        </w:rPr>
        <w:t>vesselID</w:t>
      </w:r>
      <w:proofErr w:type="spellEnd"/>
      <w:r>
        <w:t>'</w:t>
      </w:r>
    </w:p>
    <w:p w14:paraId="23F8ECF2" w14:textId="77777777" w:rsidR="00E35A62" w:rsidRDefault="003E0B96" w:rsidP="007D127A">
      <w:pPr>
        <w:spacing w:before="0"/>
      </w:pPr>
      <w:r>
        <w:t>Remarks:</w:t>
      </w:r>
    </w:p>
    <w:p w14:paraId="1FA6C945" w14:textId="77777777" w:rsidR="00E35A62" w:rsidRDefault="003E0B96" w:rsidP="007D127A">
      <w:pPr>
        <w:spacing w:before="0"/>
      </w:pPr>
      <w:r>
        <w:t>Aliases: (none)</w:t>
      </w:r>
    </w:p>
    <w:p w14:paraId="5C842F3C" w14:textId="77777777" w:rsidR="003E0B96" w:rsidRDefault="003E0B96" w:rsidP="007D127A">
      <w:pPr>
        <w:spacing w:before="0"/>
      </w:pPr>
      <w:r>
        <w:t>Value Type: text</w:t>
      </w:r>
    </w:p>
    <w:p w14:paraId="7F0C57C2" w14:textId="77777777" w:rsidR="003E0B96" w:rsidRDefault="003E0B96" w:rsidP="002721B0">
      <w:pPr>
        <w:pStyle w:val="Annex-Heading3"/>
        <w:rPr>
          <w:rFonts w:ascii="Times New Roman" w:hAnsi="Times New Roman"/>
          <w:szCs w:val="24"/>
        </w:rPr>
      </w:pPr>
      <w:bookmarkStart w:id="5025" w:name="idmarkerx16777217x1507"/>
      <w:bookmarkStart w:id="5026" w:name="_Toc527705878"/>
      <w:bookmarkStart w:id="5027" w:name="_Toc528589766"/>
      <w:bookmarkEnd w:id="5025"/>
      <w:r>
        <w:t>Source Route Name</w:t>
      </w:r>
      <w:bookmarkEnd w:id="5026"/>
      <w:bookmarkEnd w:id="5027"/>
    </w:p>
    <w:p w14:paraId="178FA717" w14:textId="77777777" w:rsidR="00E35A62" w:rsidRDefault="003E0B96" w:rsidP="007D127A">
      <w:pPr>
        <w:spacing w:before="0"/>
      </w:pPr>
      <w:r>
        <w:t>Name: Source Route Name</w:t>
      </w:r>
    </w:p>
    <w:p w14:paraId="7D09C956" w14:textId="77777777" w:rsidR="00E35A62" w:rsidRDefault="003E0B96" w:rsidP="007D127A">
      <w:pPr>
        <w:spacing w:before="0"/>
      </w:pPr>
      <w:r>
        <w:t>Definition:</w:t>
      </w:r>
    </w:p>
    <w:p w14:paraId="7B7DD9FB" w14:textId="77777777" w:rsidR="00E35A62" w:rsidRDefault="003E0B96" w:rsidP="007D127A">
      <w:pPr>
        <w:spacing w:before="0"/>
      </w:pPr>
      <w:r>
        <w:t>Code: '</w:t>
      </w:r>
      <w:proofErr w:type="spellStart"/>
      <w:r>
        <w:rPr>
          <w:rFonts w:ascii="Courier New" w:hAnsi="Courier New" w:cs="Courier New"/>
        </w:rPr>
        <w:t>sourceRouteName</w:t>
      </w:r>
      <w:proofErr w:type="spellEnd"/>
      <w:r>
        <w:t>'</w:t>
      </w:r>
    </w:p>
    <w:p w14:paraId="26206833" w14:textId="77777777" w:rsidR="00E35A62" w:rsidRDefault="003E0B96" w:rsidP="007D127A">
      <w:pPr>
        <w:spacing w:before="0"/>
      </w:pPr>
      <w:r>
        <w:t>Remarks:</w:t>
      </w:r>
    </w:p>
    <w:p w14:paraId="444A234D" w14:textId="77777777" w:rsidR="00E35A62" w:rsidRDefault="003E0B96" w:rsidP="007D127A">
      <w:pPr>
        <w:spacing w:before="0"/>
      </w:pPr>
      <w:r>
        <w:t>Aliases: (none)</w:t>
      </w:r>
    </w:p>
    <w:p w14:paraId="6B391258" w14:textId="77777777" w:rsidR="003E0B96" w:rsidRDefault="003E0B96" w:rsidP="007D127A">
      <w:pPr>
        <w:spacing w:before="0"/>
      </w:pPr>
      <w:r>
        <w:t>Value Type: text</w:t>
      </w:r>
    </w:p>
    <w:p w14:paraId="12916C9F" w14:textId="77777777" w:rsidR="003E0B96" w:rsidRDefault="003E0B96" w:rsidP="002721B0">
      <w:pPr>
        <w:pStyle w:val="Annex-Heading3"/>
        <w:rPr>
          <w:rFonts w:ascii="Times New Roman" w:hAnsi="Times New Roman"/>
          <w:szCs w:val="24"/>
        </w:rPr>
      </w:pPr>
      <w:bookmarkStart w:id="5028" w:name="idmarkerx16777217x1561"/>
      <w:bookmarkStart w:id="5029" w:name="_Toc527705879"/>
      <w:bookmarkStart w:id="5030" w:name="_Toc528589767"/>
      <w:bookmarkEnd w:id="5028"/>
      <w:r>
        <w:t>Source Route Version</w:t>
      </w:r>
      <w:bookmarkEnd w:id="5029"/>
      <w:bookmarkEnd w:id="5030"/>
    </w:p>
    <w:p w14:paraId="7000BA9E" w14:textId="77777777" w:rsidR="00E35A62" w:rsidRDefault="003E0B96" w:rsidP="007D127A">
      <w:pPr>
        <w:spacing w:before="0"/>
      </w:pPr>
      <w:r>
        <w:t xml:space="preserve">Name: </w:t>
      </w:r>
      <w:r w:rsidRPr="004818CE">
        <w:t>Source Route Version</w:t>
      </w:r>
    </w:p>
    <w:p w14:paraId="67043BB4" w14:textId="77777777" w:rsidR="00E35A62" w:rsidRDefault="003E0B96" w:rsidP="007D127A">
      <w:pPr>
        <w:spacing w:before="0"/>
      </w:pPr>
      <w:r>
        <w:t>Definition:</w:t>
      </w:r>
    </w:p>
    <w:p w14:paraId="28734F6B" w14:textId="77777777" w:rsidR="00E35A62" w:rsidRDefault="003E0B96" w:rsidP="007D127A">
      <w:pPr>
        <w:spacing w:before="0"/>
      </w:pPr>
      <w:r>
        <w:t>Code: '</w:t>
      </w:r>
      <w:proofErr w:type="spellStart"/>
      <w:r>
        <w:rPr>
          <w:rFonts w:ascii="Courier New" w:hAnsi="Courier New" w:cs="Courier New"/>
        </w:rPr>
        <w:t>sourceRouteVersion</w:t>
      </w:r>
      <w:proofErr w:type="spellEnd"/>
      <w:r>
        <w:t>'</w:t>
      </w:r>
    </w:p>
    <w:p w14:paraId="6ABA8C58" w14:textId="77777777" w:rsidR="00E35A62" w:rsidRDefault="003E0B96" w:rsidP="007D127A">
      <w:pPr>
        <w:spacing w:before="0"/>
      </w:pPr>
      <w:r>
        <w:t>Remarks:</w:t>
      </w:r>
    </w:p>
    <w:p w14:paraId="11A6E8F5" w14:textId="77777777" w:rsidR="00E35A62" w:rsidRDefault="003E0B96" w:rsidP="007D127A">
      <w:pPr>
        <w:spacing w:before="0"/>
      </w:pPr>
      <w:r>
        <w:t>Aliases: (none)</w:t>
      </w:r>
    </w:p>
    <w:p w14:paraId="4B43C270" w14:textId="3829371B" w:rsidR="003E0B96" w:rsidRDefault="003E0B96" w:rsidP="007D127A">
      <w:pPr>
        <w:spacing w:before="0"/>
      </w:pPr>
      <w:r>
        <w:t xml:space="preserve">Value Type: </w:t>
      </w:r>
      <w:del w:id="5031" w:author="Jason Rhee" w:date="2023-05-23T13:33:00Z">
        <w:r w:rsidDel="00E24B01">
          <w:delText>text</w:delText>
        </w:r>
      </w:del>
      <w:ins w:id="5032" w:author="Jason Rhee" w:date="2023-05-23T13:33:00Z">
        <w:r w:rsidR="00E24B01">
          <w:t>integer</w:t>
        </w:r>
      </w:ins>
    </w:p>
    <w:p w14:paraId="3A1B9929" w14:textId="77777777" w:rsidR="003E0B96" w:rsidRDefault="003E0B96">
      <w:pPr>
        <w:pStyle w:val="Annex-Heading3"/>
        <w:rPr>
          <w:rFonts w:ascii="Times New Roman" w:hAnsi="Times New Roman"/>
          <w:szCs w:val="24"/>
        </w:rPr>
        <w:pPrChange w:id="5033" w:author="Jason Rhee" w:date="2023-02-24T09:29:00Z">
          <w:pPr>
            <w:pStyle w:val="Annex-Heading3"/>
            <w:keepLines/>
          </w:pPr>
        </w:pPrChange>
      </w:pPr>
      <w:bookmarkStart w:id="5034" w:name="idmarkerx16777217x1618"/>
      <w:bookmarkStart w:id="5035" w:name="_Toc527705880"/>
      <w:bookmarkStart w:id="5036" w:name="_Toc528589768"/>
      <w:bookmarkEnd w:id="5034"/>
      <w:r>
        <w:lastRenderedPageBreak/>
        <w:t>Maximum Draught</w:t>
      </w:r>
      <w:bookmarkEnd w:id="5035"/>
      <w:bookmarkEnd w:id="5036"/>
    </w:p>
    <w:p w14:paraId="4FCF8B31" w14:textId="77777777" w:rsidR="00E35A62" w:rsidRDefault="003E0B96" w:rsidP="007D127A">
      <w:pPr>
        <w:keepNext/>
        <w:keepLines/>
        <w:spacing w:before="0"/>
      </w:pPr>
      <w:r>
        <w:t>Name: Maximum Draught</w:t>
      </w:r>
    </w:p>
    <w:p w14:paraId="681BBF2C" w14:textId="77777777" w:rsidR="00E35A62" w:rsidRDefault="003E0B96" w:rsidP="007D127A">
      <w:pPr>
        <w:keepNext/>
        <w:keepLines/>
        <w:spacing w:before="0"/>
      </w:pPr>
      <w:r>
        <w:t>Definition:</w:t>
      </w:r>
    </w:p>
    <w:p w14:paraId="0B81FC2A" w14:textId="77777777" w:rsidR="00E35A62" w:rsidRDefault="003E0B96" w:rsidP="007D127A">
      <w:pPr>
        <w:keepNext/>
        <w:keepLines/>
        <w:spacing w:before="0"/>
      </w:pPr>
      <w:r>
        <w:t>Code: '</w:t>
      </w:r>
      <w:proofErr w:type="spellStart"/>
      <w:r>
        <w:rPr>
          <w:rFonts w:ascii="Courier New" w:hAnsi="Courier New" w:cs="Courier New"/>
        </w:rPr>
        <w:t>maximumDraught</w:t>
      </w:r>
      <w:proofErr w:type="spellEnd"/>
      <w:r>
        <w:t>'</w:t>
      </w:r>
    </w:p>
    <w:p w14:paraId="14B3906E" w14:textId="77777777" w:rsidR="00E35A62" w:rsidRDefault="003E0B96" w:rsidP="007D127A">
      <w:pPr>
        <w:keepNext/>
        <w:keepLines/>
        <w:spacing w:before="0"/>
      </w:pPr>
      <w:r>
        <w:t>Remarks:</w:t>
      </w:r>
    </w:p>
    <w:p w14:paraId="47B89624" w14:textId="77777777" w:rsidR="00E35A62" w:rsidRDefault="003E0B96" w:rsidP="007D127A">
      <w:pPr>
        <w:keepNext/>
        <w:keepLines/>
        <w:spacing w:before="0"/>
      </w:pPr>
      <w:r>
        <w:t>Aliases:</w:t>
      </w:r>
    </w:p>
    <w:p w14:paraId="0F64B62D" w14:textId="77777777" w:rsidR="003E0B96" w:rsidRDefault="003E0B96" w:rsidP="007D127A">
      <w:pPr>
        <w:spacing w:before="0"/>
      </w:pPr>
      <w:r>
        <w:t>Value Type: real</w:t>
      </w:r>
    </w:p>
    <w:p w14:paraId="10FA263B" w14:textId="77777777" w:rsidR="003E0B96" w:rsidRDefault="003E0B96" w:rsidP="002721B0">
      <w:pPr>
        <w:pStyle w:val="Annex-Heading3"/>
        <w:rPr>
          <w:rFonts w:ascii="Times New Roman" w:hAnsi="Times New Roman"/>
          <w:szCs w:val="24"/>
        </w:rPr>
      </w:pPr>
      <w:bookmarkStart w:id="5037" w:name="idmarkerx16777217x1673"/>
      <w:bookmarkStart w:id="5038" w:name="_Toc527705881"/>
      <w:bookmarkStart w:id="5039" w:name="_Toc528589769"/>
      <w:bookmarkEnd w:id="5037"/>
      <w:r>
        <w:t>Distance Above UKC Limit</w:t>
      </w:r>
      <w:bookmarkEnd w:id="5038"/>
      <w:bookmarkEnd w:id="5039"/>
    </w:p>
    <w:p w14:paraId="679951F0" w14:textId="77777777" w:rsidR="00E35A62" w:rsidRDefault="003E0B96" w:rsidP="007D127A">
      <w:pPr>
        <w:spacing w:before="0"/>
      </w:pPr>
      <w:r>
        <w:t>Name: Distance Above UKC Limit</w:t>
      </w:r>
    </w:p>
    <w:p w14:paraId="7FE96057" w14:textId="77777777" w:rsidR="00E35A62" w:rsidRDefault="003E0B96" w:rsidP="007D127A">
      <w:pPr>
        <w:spacing w:before="0"/>
      </w:pPr>
      <w:r>
        <w:t>Definition:</w:t>
      </w:r>
    </w:p>
    <w:p w14:paraId="3721E8FC" w14:textId="6E12FAAC" w:rsidR="00E35A62" w:rsidRDefault="003E0B96" w:rsidP="007D127A">
      <w:pPr>
        <w:spacing w:before="0"/>
      </w:pPr>
      <w:r>
        <w:t>Code: '</w:t>
      </w:r>
      <w:proofErr w:type="spellStart"/>
      <w:r>
        <w:rPr>
          <w:rFonts w:ascii="Courier New" w:hAnsi="Courier New" w:cs="Courier New"/>
        </w:rPr>
        <w:t>distanceAboveUKCLimit</w:t>
      </w:r>
      <w:proofErr w:type="spellEnd"/>
      <w:del w:id="5040" w:author="Jason Rhee" w:date="2023-07-17T16:44:00Z">
        <w:r w:rsidDel="00AF0E2D">
          <w:rPr>
            <w:rFonts w:ascii="Courier New" w:hAnsi="Courier New" w:cs="Courier New"/>
          </w:rPr>
          <w:delText>_m</w:delText>
        </w:r>
      </w:del>
      <w:r>
        <w:t>'</w:t>
      </w:r>
    </w:p>
    <w:p w14:paraId="2AF3DD4C" w14:textId="77777777" w:rsidR="00E35A62" w:rsidRDefault="003E0B96" w:rsidP="007D127A">
      <w:pPr>
        <w:spacing w:before="0"/>
      </w:pPr>
      <w:r>
        <w:t>Remarks:</w:t>
      </w:r>
    </w:p>
    <w:p w14:paraId="687D669A" w14:textId="77777777" w:rsidR="00E35A62" w:rsidRDefault="003E0B96" w:rsidP="007D127A">
      <w:pPr>
        <w:spacing w:before="0"/>
      </w:pPr>
      <w:r>
        <w:t>Aliases:</w:t>
      </w:r>
    </w:p>
    <w:p w14:paraId="2DD6126A" w14:textId="77777777" w:rsidR="003E0B96" w:rsidRDefault="003E0B96" w:rsidP="007D127A">
      <w:pPr>
        <w:spacing w:before="0"/>
      </w:pPr>
      <w:r>
        <w:t>Value Type: real</w:t>
      </w:r>
    </w:p>
    <w:p w14:paraId="2CC28DAC" w14:textId="77777777" w:rsidR="003E0B96" w:rsidRDefault="003E0B96" w:rsidP="002721B0">
      <w:pPr>
        <w:pStyle w:val="Annex-Heading3"/>
        <w:rPr>
          <w:rFonts w:ascii="Times New Roman" w:hAnsi="Times New Roman"/>
          <w:szCs w:val="24"/>
        </w:rPr>
      </w:pPr>
      <w:bookmarkStart w:id="5041" w:name="idmarkerx16777217x5781"/>
      <w:bookmarkStart w:id="5042" w:name="_Toc527705882"/>
      <w:bookmarkStart w:id="5043" w:name="_Toc528589770"/>
      <w:bookmarkEnd w:id="5041"/>
      <w:r>
        <w:t>Scale Minimum</w:t>
      </w:r>
      <w:bookmarkEnd w:id="5042"/>
      <w:bookmarkEnd w:id="5043"/>
    </w:p>
    <w:p w14:paraId="3EC1CBC3" w14:textId="77777777" w:rsidR="00E35A62" w:rsidRDefault="003E0B96" w:rsidP="007D127A">
      <w:pPr>
        <w:spacing w:before="0"/>
      </w:pPr>
      <w:r>
        <w:t>Name: Scale Minimum</w:t>
      </w:r>
    </w:p>
    <w:p w14:paraId="2BB2CE3C" w14:textId="77777777" w:rsidR="00E35A62" w:rsidRDefault="003E0B96" w:rsidP="007D127A">
      <w:pPr>
        <w:spacing w:before="0"/>
      </w:pPr>
      <w:r>
        <w:t>Definition:</w:t>
      </w:r>
    </w:p>
    <w:p w14:paraId="059E97D6" w14:textId="77777777" w:rsidR="00E35A62" w:rsidRDefault="003E0B96" w:rsidP="007D127A">
      <w:pPr>
        <w:spacing w:before="0"/>
      </w:pPr>
      <w:r>
        <w:t>Code: '</w:t>
      </w:r>
      <w:proofErr w:type="spellStart"/>
      <w:r>
        <w:rPr>
          <w:rFonts w:ascii="Courier New" w:hAnsi="Courier New" w:cs="Courier New"/>
        </w:rPr>
        <w:t>scaleMinimum</w:t>
      </w:r>
      <w:proofErr w:type="spellEnd"/>
      <w:r>
        <w:t>'</w:t>
      </w:r>
    </w:p>
    <w:p w14:paraId="30339D86" w14:textId="77777777" w:rsidR="00E35A62" w:rsidRDefault="003E0B96" w:rsidP="007D127A">
      <w:pPr>
        <w:spacing w:before="0"/>
      </w:pPr>
      <w:r>
        <w:t>Remarks:</w:t>
      </w:r>
    </w:p>
    <w:p w14:paraId="472EDAAC" w14:textId="77777777" w:rsidR="00E35A62" w:rsidRDefault="003E0B96" w:rsidP="007D127A">
      <w:pPr>
        <w:spacing w:before="0"/>
      </w:pPr>
      <w:r>
        <w:t>Aliases:</w:t>
      </w:r>
    </w:p>
    <w:p w14:paraId="6B87CCC7" w14:textId="77777777" w:rsidR="003E0B96" w:rsidRDefault="003E0B96" w:rsidP="007D127A">
      <w:pPr>
        <w:spacing w:before="0"/>
      </w:pPr>
      <w:r>
        <w:t>Value Type: integer</w:t>
      </w:r>
    </w:p>
    <w:p w14:paraId="53C7D565" w14:textId="77777777" w:rsidR="003E0B96" w:rsidRDefault="003E0B96" w:rsidP="002721B0">
      <w:pPr>
        <w:pStyle w:val="Annex-Heading3"/>
        <w:rPr>
          <w:rFonts w:ascii="Times New Roman" w:hAnsi="Times New Roman"/>
          <w:szCs w:val="24"/>
        </w:rPr>
      </w:pPr>
      <w:bookmarkStart w:id="5044" w:name="_Toc527705884"/>
      <w:bookmarkStart w:id="5045" w:name="_Toc528589772"/>
      <w:r>
        <w:t>Expect</w:t>
      </w:r>
      <w:r w:rsidR="001C64E5">
        <w:t>ed</w:t>
      </w:r>
      <w:r>
        <w:t xml:space="preserve"> Passing Time</w:t>
      </w:r>
      <w:bookmarkEnd w:id="5044"/>
      <w:bookmarkEnd w:id="5045"/>
    </w:p>
    <w:p w14:paraId="34525B22" w14:textId="77777777" w:rsidR="00E35A62" w:rsidRDefault="003E0B96" w:rsidP="007D127A">
      <w:pPr>
        <w:spacing w:before="0"/>
      </w:pPr>
      <w:r>
        <w:t>Name: Expect</w:t>
      </w:r>
      <w:r w:rsidR="001C64E5">
        <w:t>ed</w:t>
      </w:r>
      <w:r>
        <w:t xml:space="preserve"> Passing Time</w:t>
      </w:r>
    </w:p>
    <w:p w14:paraId="567F0037" w14:textId="77777777" w:rsidR="00E35A62" w:rsidRDefault="003E0B96" w:rsidP="007D127A">
      <w:pPr>
        <w:spacing w:before="0"/>
      </w:pPr>
      <w:r>
        <w:t>Definition:</w:t>
      </w:r>
    </w:p>
    <w:p w14:paraId="61382827" w14:textId="77777777" w:rsidR="00E35A62" w:rsidRDefault="003E0B96" w:rsidP="007D127A">
      <w:pPr>
        <w:spacing w:before="0"/>
      </w:pPr>
      <w:r>
        <w:t>Code: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PassingTime</w:t>
      </w:r>
      <w:proofErr w:type="spellEnd"/>
      <w:r>
        <w:t>'</w:t>
      </w:r>
    </w:p>
    <w:p w14:paraId="426948C5" w14:textId="77777777" w:rsidR="00E35A62" w:rsidRDefault="003E0B96" w:rsidP="007D127A">
      <w:pPr>
        <w:spacing w:before="0"/>
      </w:pPr>
      <w:r>
        <w:t>Remarks:</w:t>
      </w:r>
    </w:p>
    <w:p w14:paraId="5C1976EB" w14:textId="77777777" w:rsidR="00E35A62" w:rsidRDefault="003E0B96" w:rsidP="007D127A">
      <w:pPr>
        <w:spacing w:before="0"/>
      </w:pPr>
      <w:r>
        <w:t>Aliases:</w:t>
      </w:r>
    </w:p>
    <w:p w14:paraId="57F40EE7" w14:textId="77777777" w:rsidR="003E0B96" w:rsidRDefault="003E0B96" w:rsidP="007D127A">
      <w:pPr>
        <w:spacing w:before="0"/>
      </w:pPr>
      <w:r>
        <w:t xml:space="preserve">Value Type: </w:t>
      </w:r>
      <w:proofErr w:type="spellStart"/>
      <w:r>
        <w:t>dateTime</w:t>
      </w:r>
      <w:proofErr w:type="spellEnd"/>
    </w:p>
    <w:p w14:paraId="39993406" w14:textId="77777777" w:rsidR="003E0B96" w:rsidRDefault="003E0B96">
      <w:pPr>
        <w:pStyle w:val="Annex-Heading3"/>
        <w:rPr>
          <w:rFonts w:ascii="Times New Roman" w:hAnsi="Times New Roman"/>
          <w:szCs w:val="24"/>
        </w:rPr>
        <w:pPrChange w:id="5046" w:author="Jason Rhee" w:date="2023-02-24T09:29:00Z">
          <w:pPr>
            <w:pStyle w:val="Annex-Heading3"/>
            <w:keepLines/>
          </w:pPr>
        </w:pPrChange>
      </w:pPr>
      <w:bookmarkStart w:id="5047" w:name="_Toc527705885"/>
      <w:bookmarkStart w:id="5048" w:name="_Toc528589773"/>
      <w:r>
        <w:lastRenderedPageBreak/>
        <w:t>Expect</w:t>
      </w:r>
      <w:r w:rsidR="001C64E5">
        <w:t>ed</w:t>
      </w:r>
      <w:r>
        <w:t xml:space="preserve"> Passing Speed</w:t>
      </w:r>
      <w:bookmarkEnd w:id="5047"/>
      <w:bookmarkEnd w:id="5048"/>
    </w:p>
    <w:p w14:paraId="456D9D6D" w14:textId="77777777" w:rsidR="00E35A62" w:rsidRDefault="003E0B96" w:rsidP="007D127A">
      <w:pPr>
        <w:keepNext/>
        <w:keepLines/>
        <w:spacing w:before="0"/>
      </w:pPr>
      <w:r>
        <w:t>Name: Expect</w:t>
      </w:r>
      <w:r w:rsidR="001C64E5">
        <w:t>ed</w:t>
      </w:r>
      <w:r>
        <w:t xml:space="preserve"> Passing Speed</w:t>
      </w:r>
    </w:p>
    <w:p w14:paraId="193D30DF" w14:textId="77777777" w:rsidR="00E35A62" w:rsidRDefault="003E0B96" w:rsidP="007D127A">
      <w:pPr>
        <w:keepNext/>
        <w:keepLines/>
        <w:spacing w:before="0"/>
      </w:pPr>
      <w:r>
        <w:t>Definition:</w:t>
      </w:r>
    </w:p>
    <w:p w14:paraId="5B889F6B" w14:textId="77777777" w:rsidR="00E35A62" w:rsidRDefault="003E0B96" w:rsidP="007D127A">
      <w:pPr>
        <w:keepNext/>
        <w:keepLines/>
        <w:spacing w:before="0"/>
      </w:pPr>
      <w:r>
        <w:t>Code: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PassingSpeed</w:t>
      </w:r>
      <w:proofErr w:type="spellEnd"/>
      <w:r>
        <w:t>'</w:t>
      </w:r>
    </w:p>
    <w:p w14:paraId="2358C5DB" w14:textId="77777777" w:rsidR="00E35A62" w:rsidRDefault="003E0B96" w:rsidP="007D127A">
      <w:pPr>
        <w:keepNext/>
        <w:keepLines/>
        <w:spacing w:before="0"/>
      </w:pPr>
      <w:r>
        <w:t>Remarks:</w:t>
      </w:r>
    </w:p>
    <w:p w14:paraId="1FAB314F" w14:textId="77777777" w:rsidR="00E35A62" w:rsidRDefault="003E0B96" w:rsidP="007D127A">
      <w:pPr>
        <w:keepNext/>
        <w:keepLines/>
        <w:spacing w:before="0"/>
      </w:pPr>
      <w:r>
        <w:t>Aliases:</w:t>
      </w:r>
    </w:p>
    <w:p w14:paraId="058F79DF" w14:textId="77777777" w:rsidR="003E0B96" w:rsidRDefault="003E0B96" w:rsidP="007D127A">
      <w:pPr>
        <w:spacing w:before="0"/>
      </w:pPr>
      <w:r>
        <w:t>Value Type: real</w:t>
      </w:r>
    </w:p>
    <w:p w14:paraId="6C430F24" w14:textId="77777777" w:rsidR="003E0B96" w:rsidRDefault="003E0B96" w:rsidP="003E0B96"/>
    <w:p w14:paraId="63A8BB95" w14:textId="40246E75" w:rsidR="003E0B96" w:rsidRDefault="003E0B96" w:rsidP="00B11B94">
      <w:pPr>
        <w:pStyle w:val="Annexheader-level2"/>
      </w:pPr>
      <w:r>
        <w:br w:type="page"/>
      </w:r>
      <w:bookmarkStart w:id="5049" w:name="_Toc527705886"/>
      <w:bookmarkStart w:id="5050" w:name="_Toc528589774"/>
      <w:bookmarkStart w:id="5051" w:name="_Toc516373"/>
      <w:bookmarkStart w:id="5052" w:name="_Toc127463889"/>
      <w:bookmarkStart w:id="5053" w:name="_Toc128125515"/>
      <w:bookmarkStart w:id="5054" w:name="_Toc141176297"/>
      <w:bookmarkStart w:id="5055" w:name="_Toc141176462"/>
      <w:bookmarkStart w:id="5056" w:name="_Toc141177094"/>
      <w:bookmarkStart w:id="5057" w:name="_Toc150177968"/>
      <w:r>
        <w:lastRenderedPageBreak/>
        <w:t>Enumerations</w:t>
      </w:r>
      <w:bookmarkEnd w:id="5049"/>
      <w:bookmarkEnd w:id="5050"/>
      <w:bookmarkEnd w:id="5051"/>
      <w:bookmarkEnd w:id="5052"/>
      <w:bookmarkEnd w:id="5053"/>
      <w:bookmarkEnd w:id="5054"/>
      <w:bookmarkEnd w:id="5055"/>
      <w:bookmarkEnd w:id="5056"/>
      <w:bookmarkEnd w:id="5057"/>
    </w:p>
    <w:p w14:paraId="5B31255C" w14:textId="1F6D20F9" w:rsidR="003E0B96" w:rsidRDefault="003E0B96">
      <w:pPr>
        <w:pStyle w:val="Annex-Heading3"/>
        <w:rPr>
          <w:rFonts w:ascii="Times New Roman" w:hAnsi="Times New Roman"/>
          <w:szCs w:val="24"/>
        </w:rPr>
        <w:pPrChange w:id="5058" w:author="Jason Rhee" w:date="2023-02-24T09:29:00Z">
          <w:pPr>
            <w:pStyle w:val="Annex-Heading3"/>
            <w:tabs>
              <w:tab w:val="clear" w:pos="426"/>
              <w:tab w:val="left" w:pos="709"/>
            </w:tabs>
            <w:spacing w:line="240" w:lineRule="auto"/>
          </w:pPr>
        </w:pPrChange>
      </w:pPr>
      <w:bookmarkStart w:id="5059" w:name="idmarkerx16777217x100082"/>
      <w:bookmarkStart w:id="5060" w:name="idmarkerx16777217x103713"/>
      <w:bookmarkStart w:id="5061" w:name="idmarkerx16777217x106868"/>
      <w:bookmarkStart w:id="5062" w:name="idmarkerx16777217x106922"/>
      <w:bookmarkStart w:id="5063" w:name="idmarkerx16777217x106976"/>
      <w:bookmarkStart w:id="5064" w:name="idmarkerx16777217x109894"/>
      <w:bookmarkStart w:id="5065" w:name="idmarkerx16777217x110618"/>
      <w:bookmarkStart w:id="5066" w:name="idmarkerx16777217x111342"/>
      <w:bookmarkStart w:id="5067" w:name="idmarkerx16777217x112099"/>
      <w:bookmarkStart w:id="5068" w:name="idmarkerx16777217x112157"/>
      <w:bookmarkStart w:id="5069" w:name="idmarkerx16777217x112916"/>
      <w:bookmarkStart w:id="5070" w:name="idmarkerx16777217x112971"/>
      <w:bookmarkStart w:id="5071" w:name="idmarkerx16777217x113025"/>
      <w:bookmarkStart w:id="5072" w:name="idmarkerx16777217x114038"/>
      <w:bookmarkStart w:id="5073" w:name="idmarkerx16777217x118148"/>
      <w:bookmarkStart w:id="5074" w:name="idmarkerx16777217x121544"/>
      <w:bookmarkStart w:id="5075" w:name="idmarkerx16777217x122560"/>
      <w:bookmarkStart w:id="5076" w:name="idmarkerx16777217x126908"/>
      <w:bookmarkStart w:id="5077" w:name="idmarkerx16777217x129828"/>
      <w:bookmarkStart w:id="5078" w:name="_Toc527705887"/>
      <w:bookmarkStart w:id="5079" w:name="_Toc528589775"/>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r>
        <w:t>Under</w:t>
      </w:r>
      <w:ins w:id="5080" w:author="Jason Rhee" w:date="2023-06-27T17:43:00Z">
        <w:r w:rsidR="007A3D49">
          <w:t xml:space="preserve"> </w:t>
        </w:r>
      </w:ins>
      <w:r>
        <w:t>Keel</w:t>
      </w:r>
      <w:ins w:id="5081" w:author="Jason Rhee" w:date="2023-06-27T17:43:00Z">
        <w:r w:rsidR="007A3D49">
          <w:t xml:space="preserve"> </w:t>
        </w:r>
      </w:ins>
      <w:r>
        <w:t>Clearance Purpose</w:t>
      </w:r>
      <w:del w:id="5082" w:author="Kevin Kim" w:date="2023-10-24T10:39:00Z">
        <w:r w:rsidDel="00944ABD">
          <w:delText xml:space="preserve"> Type</w:delText>
        </w:r>
      </w:del>
      <w:bookmarkEnd w:id="5078"/>
      <w:bookmarkEnd w:id="5079"/>
    </w:p>
    <w:p w14:paraId="07731949" w14:textId="686C838A" w:rsidR="00E35A62" w:rsidRDefault="003E0B96" w:rsidP="007D127A">
      <w:pPr>
        <w:spacing w:before="0"/>
      </w:pPr>
      <w:r>
        <w:t>Name: Under</w:t>
      </w:r>
      <w:ins w:id="5083" w:author="Jason Rhee" w:date="2023-02-16T17:51:00Z">
        <w:r w:rsidR="0050725B">
          <w:t xml:space="preserve"> </w:t>
        </w:r>
      </w:ins>
      <w:r>
        <w:t>Keel</w:t>
      </w:r>
      <w:ins w:id="5084" w:author="Jason Rhee" w:date="2023-02-16T17:51:00Z">
        <w:r w:rsidR="0050725B">
          <w:t xml:space="preserve"> </w:t>
        </w:r>
      </w:ins>
      <w:r>
        <w:t>Clearance Purpose</w:t>
      </w:r>
      <w:del w:id="5085" w:author="Kevin Kim" w:date="2023-10-24T10:40:00Z">
        <w:r w:rsidDel="00944ABD">
          <w:delText xml:space="preserve"> T</w:delText>
        </w:r>
      </w:del>
      <w:del w:id="5086" w:author="Kevin Kim" w:date="2023-10-24T10:39:00Z">
        <w:r w:rsidDel="00944ABD">
          <w:delText>ype</w:delText>
        </w:r>
      </w:del>
    </w:p>
    <w:p w14:paraId="659DB758" w14:textId="77777777" w:rsidR="00E35A62" w:rsidRDefault="003E0B96" w:rsidP="007D127A">
      <w:pPr>
        <w:spacing w:before="0"/>
      </w:pPr>
      <w:r>
        <w:t>Definition:</w:t>
      </w:r>
    </w:p>
    <w:p w14:paraId="6E8FA327" w14:textId="0465EBB2" w:rsidR="00E35A62" w:rsidRDefault="003E0B96" w:rsidP="007D127A">
      <w:pPr>
        <w:spacing w:before="0"/>
      </w:pPr>
      <w:r>
        <w:t>Code: '</w:t>
      </w:r>
      <w:proofErr w:type="spellStart"/>
      <w:ins w:id="5087" w:author="Jason Rhee" w:date="2023-02-16T17:50:00Z">
        <w:r w:rsidR="0050725B">
          <w:rPr>
            <w:rFonts w:ascii="Courier New" w:hAnsi="Courier New" w:cs="Courier New"/>
          </w:rPr>
          <w:t>u</w:t>
        </w:r>
      </w:ins>
      <w:del w:id="5088" w:author="Jason Rhee" w:date="2023-02-16T17:50:00Z">
        <w:r w:rsidDel="0050725B">
          <w:rPr>
            <w:rFonts w:ascii="Courier New" w:hAnsi="Courier New" w:cs="Courier New"/>
          </w:rPr>
          <w:delText>U</w:delText>
        </w:r>
      </w:del>
      <w:r>
        <w:rPr>
          <w:rFonts w:ascii="Courier New" w:hAnsi="Courier New" w:cs="Courier New"/>
        </w:rPr>
        <w:t>nderKeelClearancePurpose</w:t>
      </w:r>
      <w:proofErr w:type="spellEnd"/>
      <w:del w:id="5089" w:author="Kevin Kim" w:date="2023-10-24T10:40:00Z">
        <w:r w:rsidDel="00944ABD">
          <w:rPr>
            <w:rFonts w:ascii="Courier New" w:hAnsi="Courier New" w:cs="Courier New"/>
          </w:rPr>
          <w:delText>Type</w:delText>
        </w:r>
      </w:del>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370C7DD3" w:rsidR="003E0B96" w:rsidRDefault="003E0B96" w:rsidP="007D127A">
      <w:pPr>
        <w:spacing w:before="0"/>
      </w:pPr>
      <w:r>
        <w:t>Value Type:</w:t>
      </w:r>
      <w:r w:rsidR="00A454C8">
        <w:t xml:space="preserve"> </w:t>
      </w:r>
      <w:r w:rsidR="00BF7EA4">
        <w:t>Enumeration</w:t>
      </w:r>
    </w:p>
    <w:p w14:paraId="760A2706" w14:textId="77777777" w:rsidR="003E0B96" w:rsidRDefault="003E0B96" w:rsidP="003E0B96">
      <w:pPr>
        <w:spacing w:before="160" w:after="160"/>
        <w:jc w:val="center"/>
      </w:pPr>
      <w:r>
        <w:t>Listed Values</w:t>
      </w:r>
    </w:p>
    <w:tbl>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2700"/>
        <w:gridCol w:w="5469"/>
        <w:gridCol w:w="1134"/>
        <w:gridCol w:w="1134"/>
      </w:tblGrid>
      <w:tr w:rsidR="003E0B96" w14:paraId="382AE855" w14:textId="77777777" w:rsidTr="00492958">
        <w:trPr>
          <w:tblHeader/>
        </w:trPr>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E1F744F" w14:textId="77777777" w:rsidR="003E0B96" w:rsidRDefault="003E0B96" w:rsidP="007B7222">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BDD1EB" w14:textId="77777777" w:rsidR="003E0B96" w:rsidRDefault="003E0B96" w:rsidP="003E0B96">
            <w:r>
              <w:rPr>
                <w:b/>
                <w:bCs/>
              </w:rPr>
              <w:t>Remarks</w:t>
            </w:r>
          </w:p>
        </w:tc>
      </w:tr>
      <w:tr w:rsidR="003E0B96" w14:paraId="59E8A451"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611FD50D" w14:textId="77777777" w:rsidR="003E0B96" w:rsidRDefault="003E0B96" w:rsidP="00492958">
            <w:pPr>
              <w:spacing w:line="276" w:lineRule="auto"/>
            </w:pPr>
            <w:r>
              <w:t>'</w:t>
            </w:r>
            <w:proofErr w:type="spellStart"/>
            <w:r>
              <w:rPr>
                <w:rFonts w:ascii="Courier New" w:hAnsi="Courier New" w:cs="Courier New"/>
                <w:szCs w:val="22"/>
              </w:rPr>
              <w:t>prePlan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D3D3B33" w14:textId="60C00F88" w:rsidR="003E0B96" w:rsidRPr="006916E5" w:rsidRDefault="00B128D2" w:rsidP="0066351F">
            <w:pPr>
              <w:spacing w:line="276" w:lineRule="auto"/>
              <w:ind w:left="56" w:right="109"/>
              <w:rPr>
                <w:rFonts w:cs="Arial"/>
              </w:rPr>
            </w:pPr>
            <w:r w:rsidRPr="00B128D2">
              <w:rPr>
                <w:rFonts w:cs="Arial"/>
                <w:color w:val="464646"/>
                <w:szCs w:val="17"/>
              </w:rPr>
              <w:t xml:space="preserve">a pre-plan is a set of tidal windows available for a ship to transit through a </w:t>
            </w:r>
            <w:del w:id="5090" w:author="Jason Rhee" w:date="2023-11-10T17:34:00Z">
              <w:r w:rsidRPr="00B128D2" w:rsidDel="00E855CB">
                <w:rPr>
                  <w:rFonts w:cs="Arial"/>
                  <w:color w:val="464646"/>
                  <w:szCs w:val="17"/>
                </w:rPr>
                <w:delText>UKCM operational area</w:delText>
              </w:r>
            </w:del>
            <w:ins w:id="5091" w:author="Jason Rhee" w:date="2023-11-10T17:34:00Z">
              <w:r w:rsidR="00E855CB">
                <w:rPr>
                  <w:rFonts w:cs="Arial"/>
                  <w:color w:val="464646"/>
                  <w:szCs w:val="17"/>
                </w:rPr>
                <w:t>UKCM Operational Area</w:t>
              </w:r>
            </w:ins>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5114E772" w14:textId="77777777" w:rsidR="003E0B96" w:rsidRDefault="003E0B96" w:rsidP="00492958">
            <w:pPr>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FEB0A" w14:textId="77777777" w:rsidR="003E0B96" w:rsidRDefault="003E0B96" w:rsidP="00492958">
            <w:pPr>
              <w:spacing w:line="276" w:lineRule="auto"/>
            </w:pPr>
          </w:p>
        </w:tc>
      </w:tr>
      <w:tr w:rsidR="003E0B96" w14:paraId="09114B32"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4CF48E6B" w14:textId="77777777" w:rsidR="003E0B96" w:rsidRDefault="003E0B96" w:rsidP="00492958">
            <w:pPr>
              <w:spacing w:line="276" w:lineRule="auto"/>
            </w:pPr>
            <w:r>
              <w:t>'</w:t>
            </w:r>
            <w:proofErr w:type="spellStart"/>
            <w:r>
              <w:rPr>
                <w:rFonts w:ascii="Courier New" w:hAnsi="Courier New" w:cs="Courier New"/>
                <w:szCs w:val="22"/>
              </w:rPr>
              <w:t>actualPlan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08744A" w14:textId="4320C207" w:rsidR="003E0B96" w:rsidRPr="006916E5" w:rsidRDefault="00B128D2" w:rsidP="007C2089">
            <w:pPr>
              <w:spacing w:line="276" w:lineRule="auto"/>
              <w:ind w:left="56" w:right="109"/>
              <w:rPr>
                <w:rFonts w:cs="Arial"/>
              </w:rPr>
            </w:pPr>
            <w:r w:rsidRPr="00B128D2">
              <w:rPr>
                <w:rFonts w:cs="Arial"/>
                <w:color w:val="464646"/>
                <w:szCs w:val="17"/>
              </w:rPr>
              <w:t xml:space="preserve">an actual plan is specific to a ship and a </w:t>
            </w:r>
            <w:del w:id="5092" w:author="Jason Rhee" w:date="2023-11-10T17:34:00Z">
              <w:r w:rsidRPr="00B128D2" w:rsidDel="00E855CB">
                <w:rPr>
                  <w:rFonts w:cs="Arial"/>
                  <w:color w:val="464646"/>
                  <w:szCs w:val="17"/>
                </w:rPr>
                <w:delText>UKCM operational area</w:delText>
              </w:r>
            </w:del>
            <w:ins w:id="5093" w:author="Jason Rhee" w:date="2023-11-10T17:34:00Z">
              <w:r w:rsidR="00E855CB">
                <w:rPr>
                  <w:rFonts w:cs="Arial"/>
                  <w:color w:val="464646"/>
                  <w:szCs w:val="17"/>
                </w:rPr>
                <w:t>UKCM Operational Area</w:t>
              </w:r>
            </w:ins>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862176C"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94A39" w14:textId="77777777" w:rsidR="003E0B96" w:rsidRDefault="003E0B96" w:rsidP="00492958">
            <w:pPr>
              <w:spacing w:line="276" w:lineRule="auto"/>
            </w:pPr>
          </w:p>
        </w:tc>
      </w:tr>
      <w:tr w:rsidR="003E0B96" w14:paraId="685BB2B4"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777E7283" w14:textId="77777777" w:rsidR="003E0B96" w:rsidRDefault="003E0B96" w:rsidP="00492958">
            <w:pPr>
              <w:spacing w:line="276" w:lineRule="auto"/>
            </w:pPr>
            <w:r>
              <w:t>'</w:t>
            </w:r>
            <w:proofErr w:type="spellStart"/>
            <w:r>
              <w:rPr>
                <w:rFonts w:ascii="Courier New" w:hAnsi="Courier New" w:cs="Courier New"/>
                <w:szCs w:val="22"/>
              </w:rPr>
              <w:t>actualUpdate</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8FBF204" w14:textId="77777777" w:rsidR="003E0B96" w:rsidRPr="006916E5" w:rsidRDefault="00B128D2" w:rsidP="007C2089">
            <w:pPr>
              <w:spacing w:line="276" w:lineRule="auto"/>
              <w:ind w:left="56" w:right="109"/>
              <w:rPr>
                <w:rFonts w:cs="Arial"/>
              </w:rPr>
            </w:pPr>
            <w:r w:rsidRPr="00B128D2">
              <w:rPr>
                <w:rFonts w:cs="Arial"/>
                <w:color w:val="464646"/>
                <w:szCs w:val="17"/>
              </w:rPr>
              <w:t>an actual update is a replacement actual plan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048068FC" w14:textId="77777777" w:rsidR="003E0B96" w:rsidRDefault="003E0B96" w:rsidP="00492958">
            <w:pPr>
              <w:spacing w:line="276" w:lineRule="auto"/>
              <w:jc w:val="center"/>
            </w:pPr>
            <w:r>
              <w:rPr>
                <w:rFonts w:ascii="Courier New" w:hAnsi="Courier New" w:cs="Courier New"/>
                <w:szCs w:val="22"/>
              </w:rPr>
              <w:t>3</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5094" w:name="_Toc527705888"/>
      <w:bookmarkStart w:id="5095" w:name="_Toc528589776"/>
    </w:p>
    <w:p w14:paraId="20E385B3" w14:textId="08026A0D" w:rsidR="003E0B96" w:rsidRPr="00492958" w:rsidRDefault="003E0B96">
      <w:pPr>
        <w:pStyle w:val="Annex-Heading3"/>
        <w:pPrChange w:id="5096" w:author="Jason Rhee" w:date="2023-02-24T09:29:00Z">
          <w:pPr>
            <w:pStyle w:val="Annex-Heading3"/>
            <w:tabs>
              <w:tab w:val="clear" w:pos="426"/>
              <w:tab w:val="left" w:pos="709"/>
            </w:tabs>
            <w:spacing w:line="240" w:lineRule="auto"/>
          </w:pPr>
        </w:pPrChange>
      </w:pPr>
      <w:r>
        <w:t>Under</w:t>
      </w:r>
      <w:ins w:id="5097" w:author="Jason Rhee" w:date="2023-06-27T17:44:00Z">
        <w:r w:rsidR="00A748B0">
          <w:t xml:space="preserve"> </w:t>
        </w:r>
      </w:ins>
      <w:r>
        <w:t>Keel</w:t>
      </w:r>
      <w:ins w:id="5098" w:author="Jason Rhee" w:date="2023-06-27T17:44:00Z">
        <w:r w:rsidR="00A748B0">
          <w:t xml:space="preserve"> </w:t>
        </w:r>
      </w:ins>
      <w:r>
        <w:t>Clearance Calculation Request</w:t>
      </w:r>
      <w:bookmarkEnd w:id="5094"/>
      <w:bookmarkEnd w:id="5095"/>
      <w:ins w:id="5099" w:author="Jason Rhee" w:date="2023-11-06T10:21:00Z">
        <w:r w:rsidR="00CC756D">
          <w:t>ed</w:t>
        </w:r>
      </w:ins>
    </w:p>
    <w:p w14:paraId="538CE37E" w14:textId="4B1F320D" w:rsidR="00123836" w:rsidRDefault="003E0B96" w:rsidP="007D127A">
      <w:pPr>
        <w:spacing w:before="0"/>
      </w:pPr>
      <w:r>
        <w:t>Name: Under</w:t>
      </w:r>
      <w:ins w:id="5100" w:author="Jason Rhee" w:date="2023-02-16T17:51:00Z">
        <w:r w:rsidR="0050725B">
          <w:t xml:space="preserve"> </w:t>
        </w:r>
      </w:ins>
      <w:r>
        <w:t>Keel</w:t>
      </w:r>
      <w:ins w:id="5101" w:author="Jason Rhee" w:date="2023-02-16T17:51:00Z">
        <w:r w:rsidR="0050725B">
          <w:t xml:space="preserve"> </w:t>
        </w:r>
      </w:ins>
      <w:r>
        <w:t>Clearance Calculation Request</w:t>
      </w:r>
      <w:ins w:id="5102" w:author="Jason Rhee" w:date="2023-11-06T10:21:00Z">
        <w:r w:rsidR="00CC756D">
          <w:t>ed</w:t>
        </w:r>
      </w:ins>
    </w:p>
    <w:p w14:paraId="5F002CD7" w14:textId="77777777" w:rsidR="00123836" w:rsidRDefault="003E0B96" w:rsidP="007D127A">
      <w:pPr>
        <w:spacing w:before="0"/>
      </w:pPr>
      <w:r>
        <w:t>Definition:</w:t>
      </w:r>
    </w:p>
    <w:p w14:paraId="24C52CAB" w14:textId="0867C743" w:rsidR="00123836" w:rsidRDefault="003E0B96" w:rsidP="007D127A">
      <w:pPr>
        <w:spacing w:before="0"/>
      </w:pPr>
      <w:r>
        <w:t>Code: '</w:t>
      </w:r>
      <w:proofErr w:type="spellStart"/>
      <w:ins w:id="5103" w:author="Jason Rhee" w:date="2023-11-06T10:22:00Z">
        <w:r w:rsidR="0033363E">
          <w:rPr>
            <w:rFonts w:ascii="Courier New" w:hAnsi="Courier New" w:cs="Courier New"/>
          </w:rPr>
          <w:t>u</w:t>
        </w:r>
      </w:ins>
      <w:del w:id="5104" w:author="Jason Rhee" w:date="2023-11-06T10:22:00Z">
        <w:r w:rsidDel="0033363E">
          <w:rPr>
            <w:rFonts w:ascii="Courier New" w:hAnsi="Courier New" w:cs="Courier New"/>
          </w:rPr>
          <w:delText>U</w:delText>
        </w:r>
      </w:del>
      <w:r>
        <w:rPr>
          <w:rFonts w:ascii="Courier New" w:hAnsi="Courier New" w:cs="Courier New"/>
        </w:rPr>
        <w:t>nderKeelClearanceCalculationRequest</w:t>
      </w:r>
      <w:ins w:id="5105" w:author="Jason Rhee" w:date="2023-11-06T10:22:00Z">
        <w:r w:rsidR="00072605">
          <w:rPr>
            <w:rFonts w:ascii="Courier New" w:hAnsi="Courier New" w:cs="Courier New"/>
          </w:rPr>
          <w:t>ed</w:t>
        </w:r>
      </w:ins>
      <w:proofErr w:type="spellEnd"/>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2700"/>
        <w:gridCol w:w="5469"/>
        <w:gridCol w:w="1134"/>
        <w:gridCol w:w="1134"/>
      </w:tblGrid>
      <w:tr w:rsidR="003E0B96" w14:paraId="009D2EC2" w14:textId="77777777" w:rsidTr="00492958">
        <w:trPr>
          <w:tblHeader/>
        </w:trPr>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37BEBE" w14:textId="77777777" w:rsidR="003E0B96" w:rsidRDefault="003E0B96" w:rsidP="007D127A">
            <w:pPr>
              <w:keepNext/>
              <w:keepLines/>
            </w:pPr>
            <w:r>
              <w:rPr>
                <w:b/>
                <w:bCs/>
              </w:rPr>
              <w:t>Remarks</w:t>
            </w:r>
          </w:p>
        </w:tc>
      </w:tr>
      <w:tr w:rsidR="003E0B96" w14:paraId="2E393967"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91770A4" w14:textId="77777777" w:rsidR="003E0B96" w:rsidRDefault="003E0B96" w:rsidP="007D127A">
            <w:pPr>
              <w:keepNext/>
              <w:keepLines/>
              <w:spacing w:line="276" w:lineRule="auto"/>
            </w:pPr>
            <w:r>
              <w:t>'</w:t>
            </w:r>
            <w:proofErr w:type="spellStart"/>
            <w:r>
              <w:rPr>
                <w:rFonts w:ascii="Courier New" w:hAnsi="Courier New" w:cs="Courier New"/>
                <w:szCs w:val="22"/>
              </w:rPr>
              <w:t>timeWindow</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4B34E7" w14:textId="77777777" w:rsidR="003E0B96" w:rsidRDefault="003E0B96" w:rsidP="007D127A">
            <w:pPr>
              <w:keepNext/>
              <w:keepLines/>
              <w:spacing w:line="276" w:lineRule="auto"/>
            </w:pPr>
          </w:p>
        </w:tc>
      </w:tr>
      <w:tr w:rsidR="003E0B96" w14:paraId="73B0BFF2"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645BFE71" w14:textId="77777777" w:rsidR="003E0B96" w:rsidRDefault="003E0B96" w:rsidP="00492958">
            <w:pPr>
              <w:spacing w:line="276" w:lineRule="auto"/>
            </w:pPr>
            <w:r>
              <w:t>'</w:t>
            </w:r>
            <w:proofErr w:type="spellStart"/>
            <w:r>
              <w:rPr>
                <w:rFonts w:ascii="Courier New" w:hAnsi="Courier New" w:cs="Courier New"/>
                <w:szCs w:val="22"/>
              </w:rPr>
              <w:t>maxDraught</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11B94">
      <w:pPr>
        <w:pStyle w:val="Annexheader-level2"/>
        <w:rPr>
          <w:rFonts w:ascii="Times New Roman" w:hAnsi="Times New Roman"/>
          <w:szCs w:val="24"/>
        </w:rPr>
      </w:pPr>
      <w:bookmarkStart w:id="5106" w:name="idmarkerx16777217x132034"/>
      <w:bookmarkStart w:id="5107" w:name="idmarkerx16777217x133047"/>
      <w:bookmarkStart w:id="5108" w:name="idmarkerx16777217x133587"/>
      <w:bookmarkStart w:id="5109" w:name="idmarkerx16777217x133649"/>
      <w:bookmarkEnd w:id="5106"/>
      <w:bookmarkEnd w:id="5107"/>
      <w:bookmarkEnd w:id="5108"/>
      <w:bookmarkEnd w:id="5109"/>
      <w:r>
        <w:br w:type="page"/>
      </w:r>
      <w:bookmarkStart w:id="5110" w:name="_Toc527705889"/>
      <w:bookmarkStart w:id="5111" w:name="_Toc528589777"/>
      <w:bookmarkStart w:id="5112" w:name="_Toc516374"/>
      <w:bookmarkStart w:id="5113" w:name="_Toc127463890"/>
      <w:bookmarkStart w:id="5114" w:name="_Toc128125516"/>
      <w:bookmarkStart w:id="5115" w:name="_Toc141176298"/>
      <w:bookmarkStart w:id="5116" w:name="_Toc141176463"/>
      <w:bookmarkStart w:id="5117" w:name="_Toc141177095"/>
      <w:bookmarkStart w:id="5118" w:name="_Toc150177969"/>
      <w:r>
        <w:lastRenderedPageBreak/>
        <w:t>Complex Attributes</w:t>
      </w:r>
      <w:bookmarkEnd w:id="5110"/>
      <w:bookmarkEnd w:id="5111"/>
      <w:bookmarkEnd w:id="5112"/>
      <w:bookmarkEnd w:id="5113"/>
      <w:bookmarkEnd w:id="5114"/>
      <w:bookmarkEnd w:id="5115"/>
      <w:bookmarkEnd w:id="5116"/>
      <w:bookmarkEnd w:id="5117"/>
      <w:bookmarkEnd w:id="5118"/>
    </w:p>
    <w:p w14:paraId="4BCF9873" w14:textId="07C39DE5" w:rsidR="003E0B96" w:rsidRDefault="003E0B96">
      <w:pPr>
        <w:pStyle w:val="Annex-Heading3"/>
        <w:rPr>
          <w:rFonts w:ascii="Times New Roman" w:hAnsi="Times New Roman"/>
          <w:szCs w:val="24"/>
        </w:rPr>
        <w:pPrChange w:id="5119" w:author="Jason Rhee" w:date="2023-02-24T09:29:00Z">
          <w:pPr>
            <w:pStyle w:val="Annex-Heading3"/>
            <w:tabs>
              <w:tab w:val="clear" w:pos="426"/>
              <w:tab w:val="left" w:pos="709"/>
            </w:tabs>
            <w:spacing w:line="240" w:lineRule="auto"/>
          </w:pPr>
        </w:pPrChange>
      </w:pPr>
      <w:bookmarkStart w:id="5120" w:name="idmarkerx16777217x133666"/>
      <w:bookmarkStart w:id="5121" w:name="_Toc527705890"/>
      <w:bookmarkStart w:id="5122" w:name="_Toc528589778"/>
      <w:bookmarkEnd w:id="5120"/>
      <w:r>
        <w:t>Fixed Time Range</w:t>
      </w:r>
      <w:bookmarkEnd w:id="5121"/>
      <w:bookmarkEnd w:id="5122"/>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proofErr w:type="spellStart"/>
      <w:r>
        <w:rPr>
          <w:rFonts w:ascii="Courier New" w:hAnsi="Courier New" w:cs="Courier New"/>
        </w:rPr>
        <w:t>fixedTimeRange</w:t>
      </w:r>
      <w:proofErr w:type="spellEnd"/>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proofErr w:type="spellStart"/>
            <w:r>
              <w:rPr>
                <w:b/>
                <w:bCs/>
              </w:rPr>
              <w:t>Mult</w:t>
            </w:r>
            <w:proofErr w:type="spellEnd"/>
            <w:r>
              <w:rPr>
                <w:b/>
                <w:bCs/>
              </w:rPr>
              <w: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proofErr w:type="spellStart"/>
            <w:r>
              <w:t>timeStart</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77777777" w:rsidR="003E0B96" w:rsidRDefault="003E0B96" w:rsidP="0049295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proofErr w:type="spellStart"/>
            <w:r>
              <w:t>timeEnd</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77777777" w:rsidR="003E0B96" w:rsidRDefault="003E0B96" w:rsidP="0049295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11B94">
      <w:pPr>
        <w:pStyle w:val="Annexheader-level2"/>
        <w:rPr>
          <w:rFonts w:ascii="Times New Roman" w:hAnsi="Times New Roman"/>
          <w:szCs w:val="24"/>
        </w:rPr>
      </w:pPr>
      <w:bookmarkStart w:id="5123" w:name="idmarkerx16777217x135570"/>
      <w:bookmarkStart w:id="5124" w:name="idmarkerx16777217x137332"/>
      <w:bookmarkStart w:id="5125" w:name="idmarkerx16777217x138529"/>
      <w:bookmarkStart w:id="5126" w:name="idmarkerx16777217x139446"/>
      <w:bookmarkStart w:id="5127" w:name="idmarkerx16777217x140640"/>
      <w:bookmarkStart w:id="5128" w:name="idmarkerx16777217x142401"/>
      <w:bookmarkStart w:id="5129" w:name="idmarkerx16777217x144167"/>
      <w:bookmarkStart w:id="5130" w:name="idmarkerx16777217x145381"/>
      <w:bookmarkStart w:id="5131" w:name="idmarkerx16777217x147812"/>
      <w:bookmarkStart w:id="5132" w:name="idmarkerx16777217x148726"/>
      <w:bookmarkStart w:id="5133" w:name="idmarkerx16777217x149665"/>
      <w:bookmarkStart w:id="5134" w:name="idmarkerx16777217x150582"/>
      <w:bookmarkStart w:id="5135" w:name="idmarkerx16777217x153857"/>
      <w:bookmarkStart w:id="5136" w:name="idmarkerx16777217x155318"/>
      <w:bookmarkStart w:id="5137" w:name="idmarkerx16777217x157588"/>
      <w:bookmarkStart w:id="5138" w:name="idmarkerx16777217x158502"/>
      <w:bookmarkStart w:id="5139" w:name="idmarkerx16777217x160654"/>
      <w:bookmarkStart w:id="5140" w:name="idmarkerx16777217x162160"/>
      <w:bookmarkStart w:id="5141" w:name="idmarkerx16777217x163701"/>
      <w:bookmarkStart w:id="5142" w:name="idmarkerx16777217x165199"/>
      <w:bookmarkStart w:id="5143" w:name="idmarkerx16777217x166968"/>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r>
        <w:br w:type="column"/>
      </w:r>
      <w:bookmarkStart w:id="5144" w:name="_Toc527705891"/>
      <w:bookmarkStart w:id="5145" w:name="_Toc528589779"/>
      <w:bookmarkStart w:id="5146" w:name="_Toc516375"/>
      <w:bookmarkStart w:id="5147" w:name="_Toc127463891"/>
      <w:bookmarkStart w:id="5148" w:name="_Toc128125517"/>
      <w:bookmarkStart w:id="5149" w:name="_Toc141176299"/>
      <w:bookmarkStart w:id="5150" w:name="_Toc141176464"/>
      <w:bookmarkStart w:id="5151" w:name="_Toc141177096"/>
      <w:bookmarkStart w:id="5152" w:name="_Toc150177970"/>
      <w:r w:rsidRPr="006E3A8C">
        <w:lastRenderedPageBreak/>
        <w:t>Roles</w:t>
      </w:r>
      <w:bookmarkEnd w:id="5144"/>
      <w:bookmarkEnd w:id="5145"/>
      <w:bookmarkEnd w:id="5146"/>
      <w:bookmarkEnd w:id="5147"/>
      <w:bookmarkEnd w:id="5148"/>
      <w:bookmarkEnd w:id="5149"/>
      <w:bookmarkEnd w:id="5150"/>
      <w:bookmarkEnd w:id="5151"/>
      <w:bookmarkEnd w:id="5152"/>
    </w:p>
    <w:p w14:paraId="0E5811DA" w14:textId="77777777" w:rsidR="00086AF2" w:rsidRDefault="00086AF2">
      <w:pPr>
        <w:pStyle w:val="Annex-Heading3"/>
        <w:pPrChange w:id="5153" w:author="Jason Rhee" w:date="2023-02-24T09:29:00Z">
          <w:pPr>
            <w:pStyle w:val="Annex-Heading3"/>
            <w:tabs>
              <w:tab w:val="clear" w:pos="426"/>
              <w:tab w:val="left" w:pos="709"/>
            </w:tabs>
            <w:spacing w:line="240" w:lineRule="auto"/>
          </w:pPr>
        </w:pPrChange>
      </w:pPr>
      <w:bookmarkStart w:id="5154" w:name="idmarkerx16777217x166989"/>
      <w:bookmarkStart w:id="5155" w:name="_Toc527705892"/>
      <w:bookmarkStart w:id="5156" w:name="_Toc528589780"/>
      <w:bookmarkEnd w:id="5154"/>
      <w:r>
        <w:t>Associations</w:t>
      </w:r>
    </w:p>
    <w:p w14:paraId="63B1847A" w14:textId="77777777" w:rsidR="00086AF2" w:rsidRDefault="00086AF2" w:rsidP="00A51240">
      <w:pPr>
        <w:spacing w:before="0"/>
      </w:pPr>
      <w:r>
        <w:t>Association(name): (none)</w:t>
      </w:r>
    </w:p>
    <w:p w14:paraId="2C342393" w14:textId="3A722B9F" w:rsidR="00086AF2" w:rsidRDefault="00086AF2" w:rsidP="00A51240">
      <w:pPr>
        <w:spacing w:before="0"/>
        <w:jc w:val="left"/>
      </w:pPr>
      <w:r>
        <w:t>Definition: Association between ‘</w:t>
      </w:r>
      <w:proofErr w:type="spellStart"/>
      <w:r>
        <w:t>UnderKeelClearancePlanNonNavigable</w:t>
      </w:r>
      <w:ins w:id="5157" w:author="Jason Rhee" w:date="2023-06-27T17:45:00Z">
        <w:r w:rsidR="005F7F55">
          <w:t>Area</w:t>
        </w:r>
      </w:ins>
      <w:proofErr w:type="spellEnd"/>
      <w:r>
        <w:t>’ class and ‘</w:t>
      </w:r>
      <w:proofErr w:type="spellStart"/>
      <w:r>
        <w:t>UnderKeelClearancePlan</w:t>
      </w:r>
      <w:proofErr w:type="spellEnd"/>
      <w:r>
        <w:t>’ class</w:t>
      </w:r>
    </w:p>
    <w:p w14:paraId="67457D6A" w14:textId="77777777" w:rsidR="00086AF2" w:rsidRDefault="00086AF2" w:rsidP="00A51240">
      <w:pPr>
        <w:spacing w:before="0"/>
      </w:pPr>
      <w:r>
        <w:t>Role type: Aggregation</w:t>
      </w:r>
    </w:p>
    <w:p w14:paraId="6FE9427E" w14:textId="77777777" w:rsidR="00086AF2" w:rsidRDefault="00086AF2" w:rsidP="00A51240">
      <w:pPr>
        <w:spacing w:before="0"/>
      </w:pPr>
      <w:r>
        <w:rPr>
          <w:rFonts w:hint="eastAsia"/>
        </w:rPr>
        <w:t xml:space="preserve">Code: </w:t>
      </w:r>
      <w:r>
        <w:t>&lt;</w:t>
      </w:r>
      <w:r>
        <w:rPr>
          <w:rFonts w:hint="eastAsia"/>
        </w:rPr>
        <w:t>S100</w:t>
      </w:r>
      <w:proofErr w:type="gramStart"/>
      <w:r>
        <w:rPr>
          <w:rFonts w:hint="eastAsia"/>
        </w:rPr>
        <w:t>FC:</w:t>
      </w:r>
      <w:r>
        <w:t>featureBinding</w:t>
      </w:r>
      <w:proofErr w:type="gramEnd"/>
      <w:r>
        <w:t>&gt; ~ &lt;/S100FC:featureBinding&gt;</w:t>
      </w:r>
    </w:p>
    <w:p w14:paraId="62A8C6B2" w14:textId="77777777" w:rsidR="00086AF2" w:rsidRDefault="00086AF2" w:rsidP="00A51240">
      <w:pPr>
        <w:spacing w:before="0"/>
      </w:pPr>
      <w:r>
        <w:t xml:space="preserve">Multiplicity: </w:t>
      </w:r>
      <w:proofErr w:type="gramStart"/>
      <w:r>
        <w:t>0..</w:t>
      </w:r>
      <w:proofErr w:type="gramEnd"/>
      <w:r>
        <w:t>* / 1</w:t>
      </w:r>
    </w:p>
    <w:p w14:paraId="7FDB7C4B" w14:textId="77777777" w:rsidR="00086AF2" w:rsidRDefault="00086AF2" w:rsidP="00A51240">
      <w:pPr>
        <w:spacing w:before="0"/>
      </w:pPr>
      <w:r>
        <w:rPr>
          <w:rFonts w:hint="eastAsia"/>
        </w:rPr>
        <w:t xml:space="preserve">Role: </w:t>
      </w:r>
      <w:r>
        <w:t>'</w:t>
      </w:r>
      <w:proofErr w:type="spellStart"/>
      <w:r w:rsidRPr="007E5550">
        <w:t>consistOf</w:t>
      </w:r>
      <w:proofErr w:type="spellEnd"/>
      <w:r>
        <w:t xml:space="preserve"> </w:t>
      </w:r>
      <w:r w:rsidRPr="007E5550">
        <w:t xml:space="preserve">/ </w:t>
      </w:r>
      <w:proofErr w:type="spellStart"/>
      <w:r w:rsidRPr="007E5550">
        <w:t>componentOf</w:t>
      </w:r>
      <w:proofErr w:type="spellEnd"/>
      <w:r>
        <w:t>'</w:t>
      </w:r>
    </w:p>
    <w:p w14:paraId="223C3D16" w14:textId="705BE46A" w:rsidR="00086AF2" w:rsidRDefault="00086AF2" w:rsidP="00A51240">
      <w:pPr>
        <w:spacing w:before="0"/>
      </w:pPr>
      <w:r>
        <w:t xml:space="preserve">Feature type: </w:t>
      </w:r>
      <w:proofErr w:type="spellStart"/>
      <w:r w:rsidRPr="00F27451">
        <w:rPr>
          <w:highlight w:val="yellow"/>
          <w:rPrChange w:id="5158" w:author="Perryman, Lindsay" w:date="2023-03-02T17:18:00Z">
            <w:rPr/>
          </w:rPrChange>
        </w:rPr>
        <w:t>UnderKeelClearancePlanNonNavigable</w:t>
      </w:r>
      <w:ins w:id="5159" w:author="Jason Rhee" w:date="2023-06-27T17:45:00Z">
        <w:r w:rsidR="005F7F55">
          <w:t>Area</w:t>
        </w:r>
      </w:ins>
      <w:proofErr w:type="spellEnd"/>
      <w:r>
        <w:t xml:space="preserve"> / </w:t>
      </w:r>
      <w:proofErr w:type="spellStart"/>
      <w:r>
        <w:t>UnderKeelClearancePlan</w:t>
      </w:r>
      <w:proofErr w:type="spellEnd"/>
    </w:p>
    <w:p w14:paraId="7C0047EF"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31D49EF3" w14:textId="77777777" w:rsidR="00086AF2" w:rsidRDefault="00086AF2" w:rsidP="00A51240">
      <w:pPr>
        <w:spacing w:before="0"/>
      </w:pPr>
    </w:p>
    <w:p w14:paraId="44E2A552" w14:textId="77777777" w:rsidR="00086AF2" w:rsidRDefault="00086AF2" w:rsidP="00A51240">
      <w:pPr>
        <w:spacing w:before="0"/>
      </w:pPr>
      <w:r>
        <w:t>Association(name): (none)</w:t>
      </w:r>
    </w:p>
    <w:p w14:paraId="45ED1AD9" w14:textId="77777777" w:rsidR="00086AF2" w:rsidRDefault="00086AF2" w:rsidP="00A51240">
      <w:pPr>
        <w:spacing w:before="0"/>
        <w:jc w:val="left"/>
      </w:pPr>
      <w:r>
        <w:t>Definition: Association between ‘</w:t>
      </w:r>
      <w:proofErr w:type="spellStart"/>
      <w:r>
        <w:t>UnderKeelClearanceAlmostNonNavigableArea</w:t>
      </w:r>
      <w:proofErr w:type="spellEnd"/>
      <w:r>
        <w:t>’ class and ‘</w:t>
      </w:r>
      <w:proofErr w:type="spellStart"/>
      <w:r>
        <w:t>UnderKeelClearancePlan</w:t>
      </w:r>
      <w:proofErr w:type="spellEnd"/>
      <w:r>
        <w:t>’ class</w:t>
      </w:r>
    </w:p>
    <w:p w14:paraId="342BCB6D" w14:textId="77777777" w:rsidR="00086AF2" w:rsidRDefault="00086AF2" w:rsidP="00A51240">
      <w:pPr>
        <w:spacing w:before="0"/>
      </w:pPr>
      <w:r>
        <w:t>Role type: Aggregation</w:t>
      </w:r>
    </w:p>
    <w:p w14:paraId="0F27F136" w14:textId="77777777" w:rsidR="00086AF2" w:rsidRDefault="00086AF2" w:rsidP="00A51240">
      <w:pPr>
        <w:spacing w:before="0"/>
      </w:pPr>
      <w:r>
        <w:rPr>
          <w:rFonts w:hint="eastAsia"/>
        </w:rPr>
        <w:t xml:space="preserve">Code: </w:t>
      </w:r>
      <w:r>
        <w:t>&lt;</w:t>
      </w:r>
      <w:r>
        <w:rPr>
          <w:rFonts w:hint="eastAsia"/>
        </w:rPr>
        <w:t>S100</w:t>
      </w:r>
      <w:proofErr w:type="gramStart"/>
      <w:r>
        <w:rPr>
          <w:rFonts w:hint="eastAsia"/>
        </w:rPr>
        <w:t>FC:</w:t>
      </w:r>
      <w:r>
        <w:t>featureBinding</w:t>
      </w:r>
      <w:proofErr w:type="gramEnd"/>
      <w:r>
        <w:t>&gt; ~ &lt;/S100FC:featureBinding&gt;</w:t>
      </w:r>
    </w:p>
    <w:p w14:paraId="0A5D6B94" w14:textId="77777777" w:rsidR="00086AF2" w:rsidRDefault="00086AF2" w:rsidP="00A51240">
      <w:pPr>
        <w:spacing w:before="0"/>
      </w:pPr>
      <w:r>
        <w:t xml:space="preserve">Multiplicity: </w:t>
      </w:r>
      <w:proofErr w:type="gramStart"/>
      <w:r>
        <w:t>0..</w:t>
      </w:r>
      <w:proofErr w:type="gramEnd"/>
      <w:r>
        <w:t>* / 1</w:t>
      </w:r>
    </w:p>
    <w:p w14:paraId="3CF4C0C4" w14:textId="77777777" w:rsidR="00086AF2" w:rsidRDefault="00086AF2" w:rsidP="00A51240">
      <w:pPr>
        <w:spacing w:before="0"/>
      </w:pPr>
      <w:r>
        <w:rPr>
          <w:rFonts w:hint="eastAsia"/>
        </w:rPr>
        <w:t xml:space="preserve">Role: </w:t>
      </w:r>
      <w:r>
        <w:t>'</w:t>
      </w:r>
      <w:proofErr w:type="spellStart"/>
      <w:r w:rsidRPr="00186EE1">
        <w:t>consistOf</w:t>
      </w:r>
      <w:proofErr w:type="spellEnd"/>
      <w:r>
        <w:t xml:space="preserve"> / </w:t>
      </w:r>
      <w:proofErr w:type="spellStart"/>
      <w:r w:rsidRPr="00186EE1">
        <w:t>componentOf</w:t>
      </w:r>
      <w:proofErr w:type="spellEnd"/>
      <w:r>
        <w:t>'</w:t>
      </w:r>
    </w:p>
    <w:p w14:paraId="1493FB4B" w14:textId="77777777" w:rsidR="00086AF2" w:rsidRDefault="00086AF2" w:rsidP="00A51240">
      <w:pPr>
        <w:spacing w:before="0"/>
      </w:pPr>
      <w:r>
        <w:t xml:space="preserve">Feature type: </w:t>
      </w:r>
      <w:proofErr w:type="spellStart"/>
      <w:r>
        <w:t>UnderKeelClearanceAlmostNonNavigableArea</w:t>
      </w:r>
      <w:proofErr w:type="spellEnd"/>
      <w:r>
        <w:t xml:space="preserve"> / </w:t>
      </w:r>
      <w:proofErr w:type="spellStart"/>
      <w:r>
        <w:t>UnderKeelClearancePlan</w:t>
      </w:r>
      <w:proofErr w:type="spellEnd"/>
    </w:p>
    <w:p w14:paraId="0C1C28CB"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2F559E3B" w14:textId="77777777" w:rsidR="00086AF2" w:rsidRPr="00201735" w:rsidRDefault="00086AF2" w:rsidP="00A51240">
      <w:pPr>
        <w:spacing w:before="0"/>
      </w:pPr>
    </w:p>
    <w:p w14:paraId="02A416E7" w14:textId="77777777" w:rsidR="00086AF2" w:rsidRDefault="00086AF2" w:rsidP="00A51240">
      <w:pPr>
        <w:spacing w:before="0"/>
      </w:pPr>
      <w:r>
        <w:t>Association(name): (none)</w:t>
      </w:r>
    </w:p>
    <w:p w14:paraId="6C0F4ABF" w14:textId="77777777" w:rsidR="00086AF2" w:rsidRDefault="00086AF2" w:rsidP="00A51240">
      <w:pPr>
        <w:spacing w:before="0"/>
        <w:jc w:val="left"/>
      </w:pPr>
      <w:r>
        <w:t>Definition: Association between ‘</w:t>
      </w:r>
      <w:proofErr w:type="spellStart"/>
      <w:r>
        <w:t>UnderKeelClearanceControlPoint</w:t>
      </w:r>
      <w:proofErr w:type="spellEnd"/>
      <w:r>
        <w:t>’ class and ‘</w:t>
      </w:r>
      <w:proofErr w:type="spellStart"/>
      <w:r>
        <w:t>UnderKeelClearancePlan</w:t>
      </w:r>
      <w:proofErr w:type="spellEnd"/>
      <w:r>
        <w:t>’ class</w:t>
      </w:r>
    </w:p>
    <w:p w14:paraId="21B36F63" w14:textId="77777777" w:rsidR="00086AF2" w:rsidRDefault="00086AF2" w:rsidP="00A51240">
      <w:pPr>
        <w:spacing w:before="0"/>
      </w:pPr>
      <w:r>
        <w:t>Role type: Aggregation</w:t>
      </w:r>
    </w:p>
    <w:p w14:paraId="7BC4E607" w14:textId="77777777" w:rsidR="00086AF2" w:rsidRDefault="00086AF2" w:rsidP="00A51240">
      <w:pPr>
        <w:spacing w:before="0"/>
      </w:pPr>
      <w:r>
        <w:rPr>
          <w:rFonts w:hint="eastAsia"/>
        </w:rPr>
        <w:t xml:space="preserve">Code: </w:t>
      </w:r>
      <w:r>
        <w:t>&lt;</w:t>
      </w:r>
      <w:r>
        <w:rPr>
          <w:rFonts w:hint="eastAsia"/>
        </w:rPr>
        <w:t>S100</w:t>
      </w:r>
      <w:proofErr w:type="gramStart"/>
      <w:r>
        <w:rPr>
          <w:rFonts w:hint="eastAsia"/>
        </w:rPr>
        <w:t>FC:</w:t>
      </w:r>
      <w:r>
        <w:t>featureBinding</w:t>
      </w:r>
      <w:proofErr w:type="gramEnd"/>
      <w:r>
        <w:t>&gt; ~ &lt;/S100FC:featureBinding&gt;</w:t>
      </w:r>
    </w:p>
    <w:p w14:paraId="4BB99C2B" w14:textId="46F18155" w:rsidR="00086AF2" w:rsidRDefault="00086AF2" w:rsidP="00A51240">
      <w:pPr>
        <w:spacing w:before="0"/>
      </w:pPr>
      <w:r>
        <w:t xml:space="preserve">Multiplicity: </w:t>
      </w:r>
      <w:del w:id="5160" w:author="Jason Rhee" w:date="2023-03-08T15:57:00Z">
        <w:r w:rsidDel="00E77020">
          <w:delText>0</w:delText>
        </w:r>
      </w:del>
      <w:proofErr w:type="gramStart"/>
      <w:ins w:id="5161" w:author="Jason Rhee" w:date="2023-03-08T15:57:00Z">
        <w:r w:rsidR="00E77020">
          <w:t>1</w:t>
        </w:r>
      </w:ins>
      <w:r>
        <w:t>..</w:t>
      </w:r>
      <w:proofErr w:type="gramEnd"/>
      <w:r>
        <w:t>* / 1</w:t>
      </w:r>
    </w:p>
    <w:p w14:paraId="2AA900C1" w14:textId="77777777" w:rsidR="00086AF2" w:rsidRDefault="00086AF2" w:rsidP="00A51240">
      <w:pPr>
        <w:spacing w:before="0"/>
      </w:pPr>
      <w:r>
        <w:rPr>
          <w:rFonts w:hint="eastAsia"/>
        </w:rPr>
        <w:t xml:space="preserve">Role: </w:t>
      </w:r>
      <w:r>
        <w:t>'</w:t>
      </w:r>
      <w:proofErr w:type="spellStart"/>
      <w:r w:rsidRPr="007E5550">
        <w:t>consistOf</w:t>
      </w:r>
      <w:proofErr w:type="spellEnd"/>
      <w:r>
        <w:t xml:space="preserve"> </w:t>
      </w:r>
      <w:r w:rsidRPr="007E5550">
        <w:t xml:space="preserve">/ </w:t>
      </w:r>
      <w:proofErr w:type="spellStart"/>
      <w:r w:rsidRPr="007E5550">
        <w:t>componentOf</w:t>
      </w:r>
      <w:proofErr w:type="spellEnd"/>
      <w:r>
        <w:t>'</w:t>
      </w:r>
    </w:p>
    <w:p w14:paraId="308EAB81" w14:textId="77777777" w:rsidR="00086AF2" w:rsidRDefault="00086AF2" w:rsidP="00A51240">
      <w:pPr>
        <w:spacing w:before="0"/>
      </w:pPr>
      <w:r>
        <w:t xml:space="preserve">Feature type: </w:t>
      </w:r>
      <w:proofErr w:type="spellStart"/>
      <w:r>
        <w:t>UnderKeelClearanceControlPoint</w:t>
      </w:r>
      <w:proofErr w:type="spellEnd"/>
      <w:r>
        <w:t xml:space="preserve"> / </w:t>
      </w:r>
      <w:proofErr w:type="spellStart"/>
      <w:r>
        <w:t>UnderKeelClearancePlan</w:t>
      </w:r>
      <w:proofErr w:type="spellEnd"/>
    </w:p>
    <w:p w14:paraId="6C5640F6" w14:textId="77777777" w:rsidR="00086AF2" w:rsidRDefault="00086AF2" w:rsidP="00A51240">
      <w:pPr>
        <w:spacing w:before="0"/>
        <w:jc w:val="left"/>
      </w:pPr>
      <w:r>
        <w:lastRenderedPageBreak/>
        <w:t xml:space="preserve">Remarks: It must be in all feature types that they have connection. The </w:t>
      </w:r>
      <w:proofErr w:type="spellStart"/>
      <w:r>
        <w:t>featuretype</w:t>
      </w:r>
      <w:proofErr w:type="spellEnd"/>
      <w:r>
        <w:t xml:space="preserve"> attribute is target feature.</w:t>
      </w:r>
    </w:p>
    <w:p w14:paraId="44071A0C" w14:textId="77777777" w:rsidR="00086AF2" w:rsidRPr="00086AF2" w:rsidRDefault="00086AF2" w:rsidP="0004420E"/>
    <w:p w14:paraId="5F7F21CA" w14:textId="32EB093A" w:rsidR="003E0B96" w:rsidRDefault="003E0B96">
      <w:pPr>
        <w:pStyle w:val="Annex-Heading3"/>
        <w:rPr>
          <w:rFonts w:ascii="Times New Roman" w:hAnsi="Times New Roman"/>
          <w:szCs w:val="24"/>
        </w:rPr>
        <w:pPrChange w:id="5162" w:author="Jason Rhee" w:date="2023-02-24T09:29:00Z">
          <w:pPr>
            <w:pStyle w:val="Annex-Heading3"/>
            <w:tabs>
              <w:tab w:val="clear" w:pos="426"/>
              <w:tab w:val="left" w:pos="709"/>
            </w:tabs>
            <w:spacing w:line="240" w:lineRule="auto"/>
          </w:pPr>
        </w:pPrChange>
      </w:pPr>
      <w:r>
        <w:t>Component of</w:t>
      </w:r>
      <w:bookmarkEnd w:id="5155"/>
      <w:bookmarkEnd w:id="5156"/>
    </w:p>
    <w:p w14:paraId="2B401DA6" w14:textId="77777777" w:rsidR="006E3A8C" w:rsidRDefault="003E0B96" w:rsidP="00A51240">
      <w:pPr>
        <w:spacing w:before="0"/>
      </w:pPr>
      <w:r>
        <w:t>Name: Component of</w:t>
      </w:r>
    </w:p>
    <w:p w14:paraId="55BE25EC" w14:textId="77777777" w:rsidR="006E3A8C" w:rsidRDefault="003E0B96" w:rsidP="00A51240">
      <w:pPr>
        <w:spacing w:before="0"/>
      </w:pPr>
      <w:r>
        <w:t>Definition: A pointer to the aggregate in a whole-part relationship.</w:t>
      </w:r>
    </w:p>
    <w:p w14:paraId="7AC1A68C" w14:textId="77777777" w:rsidR="006E3A8C" w:rsidRDefault="003E0B96" w:rsidP="00A51240">
      <w:pPr>
        <w:spacing w:before="0"/>
      </w:pPr>
      <w:r>
        <w:t>Code: '</w:t>
      </w:r>
      <w:proofErr w:type="spellStart"/>
      <w:r>
        <w:rPr>
          <w:rFonts w:ascii="Courier New" w:hAnsi="Courier New" w:cs="Courier New"/>
        </w:rPr>
        <w:t>componentOf</w:t>
      </w:r>
      <w:proofErr w:type="spellEnd"/>
      <w:r>
        <w:t>'</w:t>
      </w:r>
    </w:p>
    <w:p w14:paraId="721F4490" w14:textId="77777777" w:rsidR="006E3A8C" w:rsidRDefault="003E0B96" w:rsidP="00A51240">
      <w:pPr>
        <w:spacing w:before="0"/>
      </w:pPr>
      <w:r>
        <w:t xml:space="preserve">Remarks: </w:t>
      </w:r>
      <w:r w:rsidRPr="00C92FE4">
        <w:t>Definition may need to be discussed with S-101 team and GI registry manager</w:t>
      </w:r>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77777777" w:rsidR="003E0B96" w:rsidRDefault="003E0B96">
      <w:pPr>
        <w:pStyle w:val="Annex-Heading3"/>
        <w:rPr>
          <w:rFonts w:ascii="Times New Roman" w:hAnsi="Times New Roman"/>
          <w:szCs w:val="24"/>
        </w:rPr>
        <w:pPrChange w:id="5163" w:author="Jason Rhee" w:date="2023-02-24T09:29:00Z">
          <w:pPr>
            <w:pStyle w:val="Annex-Heading3"/>
            <w:tabs>
              <w:tab w:val="clear" w:pos="426"/>
              <w:tab w:val="left" w:pos="709"/>
            </w:tabs>
            <w:spacing w:line="240" w:lineRule="auto"/>
          </w:pPr>
        </w:pPrChange>
      </w:pPr>
      <w:bookmarkStart w:id="5164" w:name="idmarkerx16777217x167040"/>
      <w:bookmarkStart w:id="5165" w:name="_Toc527705893"/>
      <w:bookmarkStart w:id="5166" w:name="_Toc528589781"/>
      <w:bookmarkEnd w:id="5164"/>
      <w:r>
        <w:t>Consists of</w:t>
      </w:r>
      <w:bookmarkEnd w:id="5165"/>
      <w:bookmarkEnd w:id="5166"/>
    </w:p>
    <w:p w14:paraId="7024A4B6" w14:textId="77777777" w:rsidR="006E3A8C" w:rsidRDefault="003E0B96" w:rsidP="00A51240">
      <w:pPr>
        <w:spacing w:before="0"/>
      </w:pPr>
      <w:r>
        <w:t>Name: Consists of</w:t>
      </w:r>
    </w:p>
    <w:p w14:paraId="48CFD201" w14:textId="77777777" w:rsidR="006E3A8C" w:rsidRDefault="003E0B96" w:rsidP="00A51240">
      <w:pPr>
        <w:spacing w:before="0"/>
      </w:pPr>
      <w:r>
        <w:t>Definition: A pointer to a part in a whole-part relationship</w:t>
      </w:r>
    </w:p>
    <w:p w14:paraId="67B83BD0" w14:textId="77777777" w:rsidR="006E3A8C" w:rsidRDefault="003E0B96" w:rsidP="00A51240">
      <w:pPr>
        <w:spacing w:before="0"/>
      </w:pPr>
      <w:r>
        <w:t>Code: '</w:t>
      </w:r>
      <w:proofErr w:type="spellStart"/>
      <w:r>
        <w:rPr>
          <w:rFonts w:ascii="Courier New" w:hAnsi="Courier New" w:cs="Courier New"/>
        </w:rPr>
        <w:t>consistsOf</w:t>
      </w:r>
      <w:proofErr w:type="spellEnd"/>
      <w:r>
        <w:t>'</w:t>
      </w:r>
    </w:p>
    <w:p w14:paraId="21DB9765" w14:textId="77777777" w:rsidR="006E3A8C" w:rsidRDefault="003E0B96" w:rsidP="00A51240">
      <w:pPr>
        <w:spacing w:before="0"/>
      </w:pPr>
      <w:r>
        <w:t>Remarks</w:t>
      </w:r>
      <w:r w:rsidRPr="00C92FE4">
        <w:t>: Definition may need to be discussed with S-101 team and GI registry manager</w:t>
      </w:r>
    </w:p>
    <w:p w14:paraId="004BC8B3" w14:textId="77777777" w:rsidR="003E0B96" w:rsidRDefault="003E0B96" w:rsidP="00A51240">
      <w:pPr>
        <w:spacing w:before="0"/>
      </w:pPr>
      <w:r>
        <w:t>Aliases: (none)</w:t>
      </w:r>
    </w:p>
    <w:p w14:paraId="765F27AE" w14:textId="73FD1E7F" w:rsidR="003E0B96" w:rsidRDefault="003E0B96" w:rsidP="00B11B94">
      <w:pPr>
        <w:pStyle w:val="Annexheader-level2"/>
        <w:rPr>
          <w:rFonts w:ascii="Times New Roman" w:hAnsi="Times New Roman"/>
          <w:szCs w:val="24"/>
        </w:rPr>
      </w:pPr>
      <w:r>
        <w:br w:type="page"/>
      </w:r>
      <w:bookmarkStart w:id="5167" w:name="idmarkerx16777217x168592"/>
      <w:bookmarkStart w:id="5168" w:name="idmarkerx16777217x170959"/>
      <w:bookmarkStart w:id="5169" w:name="idmarkerx16777217x171296"/>
      <w:bookmarkStart w:id="5170" w:name="idmarkerx16777217x194551"/>
      <w:bookmarkStart w:id="5171" w:name="_Toc527705894"/>
      <w:bookmarkStart w:id="5172" w:name="_Toc528589782"/>
      <w:bookmarkStart w:id="5173" w:name="_Toc516376"/>
      <w:bookmarkStart w:id="5174" w:name="_Toc127463892"/>
      <w:bookmarkStart w:id="5175" w:name="_Toc128125518"/>
      <w:bookmarkStart w:id="5176" w:name="_Toc141176300"/>
      <w:bookmarkStart w:id="5177" w:name="_Toc141176465"/>
      <w:bookmarkStart w:id="5178" w:name="_Toc141177097"/>
      <w:bookmarkStart w:id="5179" w:name="_Toc150177971"/>
      <w:bookmarkEnd w:id="5167"/>
      <w:bookmarkEnd w:id="5168"/>
      <w:bookmarkEnd w:id="5169"/>
      <w:bookmarkEnd w:id="5170"/>
      <w:r>
        <w:lastRenderedPageBreak/>
        <w:t>Feature Types</w:t>
      </w:r>
      <w:bookmarkEnd w:id="5171"/>
      <w:bookmarkEnd w:id="5172"/>
      <w:bookmarkEnd w:id="5173"/>
      <w:bookmarkEnd w:id="5174"/>
      <w:bookmarkEnd w:id="5175"/>
      <w:bookmarkEnd w:id="5176"/>
      <w:bookmarkEnd w:id="5177"/>
      <w:bookmarkEnd w:id="5178"/>
      <w:bookmarkEnd w:id="5179"/>
    </w:p>
    <w:p w14:paraId="3B82484E" w14:textId="248190AC" w:rsidR="003E0B96" w:rsidRDefault="003E0B96" w:rsidP="008524C7">
      <w:pPr>
        <w:pStyle w:val="Annex-Heading3"/>
        <w:rPr>
          <w:rFonts w:ascii="Times New Roman" w:hAnsi="Times New Roman"/>
          <w:szCs w:val="24"/>
        </w:rPr>
      </w:pPr>
      <w:bookmarkStart w:id="5180" w:name="idmarkerx16777217x194572"/>
      <w:bookmarkStart w:id="5181" w:name="_Toc527705895"/>
      <w:bookmarkStart w:id="5182" w:name="_Toc528589783"/>
      <w:bookmarkEnd w:id="5180"/>
      <w:proofErr w:type="spellStart"/>
      <w:r>
        <w:t>UnderKeelClearancePlan</w:t>
      </w:r>
      <w:bookmarkEnd w:id="5181"/>
      <w:bookmarkEnd w:id="5182"/>
      <w:proofErr w:type="spellEnd"/>
    </w:p>
    <w:p w14:paraId="101CB793" w14:textId="77777777" w:rsidR="006916E5" w:rsidRDefault="003E0B96" w:rsidP="00A51240">
      <w:pPr>
        <w:spacing w:before="0"/>
      </w:pPr>
      <w:r>
        <w:t xml:space="preserve">Name: </w:t>
      </w:r>
      <w:proofErr w:type="spellStart"/>
      <w:r>
        <w:t>UnderKeelClearancePlan</w:t>
      </w:r>
      <w:proofErr w:type="spellEnd"/>
    </w:p>
    <w:p w14:paraId="38BB30B5" w14:textId="77777777" w:rsidR="00E35A62" w:rsidRDefault="003E0B96" w:rsidP="00A51240">
      <w:pPr>
        <w:spacing w:before="0"/>
      </w:pPr>
      <w:r>
        <w:t>Abstract type: true</w:t>
      </w:r>
    </w:p>
    <w:p w14:paraId="00487356" w14:textId="77777777" w:rsidR="00E35A62" w:rsidRDefault="003E0B96" w:rsidP="00A51240">
      <w:pPr>
        <w:spacing w:before="0"/>
      </w:pPr>
      <w:r>
        <w:t xml:space="preserve">Definition: </w:t>
      </w:r>
      <w:r w:rsidRPr="009D790C">
        <w:t xml:space="preserve">This feature is </w:t>
      </w:r>
      <w:proofErr w:type="spellStart"/>
      <w:r w:rsidRPr="009D790C">
        <w:t>MetaFeature</w:t>
      </w:r>
      <w:proofErr w:type="spellEnd"/>
      <w:r w:rsidRPr="009D790C">
        <w:t xml:space="preserve"> of UKCM information</w:t>
      </w:r>
    </w:p>
    <w:p w14:paraId="767D6D13" w14:textId="77777777" w:rsidR="00E35A62" w:rsidRDefault="003E0B96" w:rsidP="00A51240">
      <w:pPr>
        <w:spacing w:before="0"/>
      </w:pPr>
      <w:r>
        <w:t>Code: '</w:t>
      </w:r>
      <w:r>
        <w:rPr>
          <w:rFonts w:ascii="Courier New" w:hAnsi="Courier New" w:cs="Courier New"/>
        </w:rPr>
        <w:t>UKCP</w:t>
      </w:r>
      <w:r>
        <w:t>'</w:t>
      </w:r>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77777777" w:rsidR="00E35A62" w:rsidRDefault="003E0B96" w:rsidP="00A51240">
      <w:pPr>
        <w:spacing w:before="0"/>
      </w:pPr>
      <w:r>
        <w:t xml:space="preserve">Supertype: </w:t>
      </w:r>
      <w:proofErr w:type="spellStart"/>
      <w:r>
        <w:t>MetaFeatureType</w:t>
      </w:r>
      <w:proofErr w:type="spellEnd"/>
    </w:p>
    <w:p w14:paraId="12452576" w14:textId="77777777" w:rsidR="00E35A62" w:rsidRDefault="003E0B96" w:rsidP="00A51240">
      <w:pPr>
        <w:spacing w:before="0"/>
      </w:pPr>
      <w:r>
        <w:t>Feature use type: meta</w:t>
      </w:r>
    </w:p>
    <w:p w14:paraId="01BAE34F" w14:textId="3E1D6287" w:rsidR="003E0B96" w:rsidRDefault="003E0B96" w:rsidP="00A51240">
      <w:pPr>
        <w:spacing w:before="0"/>
      </w:pPr>
      <w:r>
        <w:t>Pe</w:t>
      </w:r>
      <w:r w:rsidR="00E35A62">
        <w:t xml:space="preserve">rmitted primitives: </w:t>
      </w:r>
      <w:del w:id="5183" w:author="Jason Rhee" w:date="2023-05-23T13:40:00Z">
        <w:r w:rsidR="00E35A62" w:rsidDel="008524C7">
          <w:delText>noGeometry</w:delText>
        </w:r>
      </w:del>
      <w:proofErr w:type="gramStart"/>
      <w:ins w:id="5184" w:author="Jason Rhee" w:date="2023-05-23T13:40:00Z">
        <w:r w:rsidR="008524C7">
          <w:t>surface</w:t>
        </w:r>
      </w:ins>
      <w:proofErr w:type="gramEnd"/>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5185" w:author="Perryman, Lindsay" w:date="2023-03-15T16:16:00Z">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PrChange>
      </w:tblPr>
      <w:tblGrid>
        <w:gridCol w:w="4625"/>
        <w:gridCol w:w="1276"/>
        <w:gridCol w:w="709"/>
        <w:gridCol w:w="1528"/>
        <w:gridCol w:w="1165"/>
        <w:tblGridChange w:id="5186">
          <w:tblGrid>
            <w:gridCol w:w="5730"/>
            <w:gridCol w:w="969"/>
            <w:gridCol w:w="434"/>
            <w:gridCol w:w="1005"/>
            <w:gridCol w:w="871"/>
          </w:tblGrid>
        </w:tblGridChange>
      </w:tblGrid>
      <w:tr w:rsidR="003E0B96" w14:paraId="5709A9E5" w14:textId="77777777" w:rsidTr="00AC71D0">
        <w:trPr>
          <w:tblHeader/>
          <w:trPrChange w:id="5187" w:author="Perryman, Lindsay" w:date="2023-03-15T16:16:00Z">
            <w:trPr>
              <w:tblHeader/>
            </w:trPr>
          </w:trPrChange>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88"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89"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0"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32BCB4F" w14:textId="77777777" w:rsidR="003E0B96" w:rsidRDefault="003E0B96" w:rsidP="003E0B96">
            <w:proofErr w:type="spellStart"/>
            <w:r>
              <w:rPr>
                <w:b/>
                <w:bCs/>
              </w:rPr>
              <w:t>Mult</w:t>
            </w:r>
            <w:proofErr w:type="spellEnd"/>
            <w:r>
              <w:rPr>
                <w:b/>
                <w:bCs/>
              </w:rPr>
              <w: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1"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2"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F958B30" w14:textId="77777777" w:rsidR="003E0B96" w:rsidRDefault="003E0B96" w:rsidP="003E0B96">
            <w:r>
              <w:rPr>
                <w:b/>
                <w:bCs/>
              </w:rPr>
              <w:t>Sequential</w:t>
            </w:r>
          </w:p>
        </w:tc>
      </w:tr>
      <w:tr w:rsidR="003E0B96" w14:paraId="03993D4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3"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C7A0F7" w14:textId="77777777" w:rsidR="003E0B96" w:rsidRDefault="003E0B96" w:rsidP="00492958">
            <w:pPr>
              <w:spacing w:line="276" w:lineRule="auto"/>
            </w:pPr>
            <w:proofErr w:type="spellStart"/>
            <w:r>
              <w:t>generationTime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4"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5"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FC0672"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6"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7"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5323E9F" w14:textId="77777777" w:rsidR="003E0B96" w:rsidRDefault="003E0B96" w:rsidP="00492958">
            <w:pPr>
              <w:spacing w:line="276" w:lineRule="auto"/>
            </w:pPr>
            <w:r>
              <w:t>false</w:t>
            </w:r>
          </w:p>
        </w:tc>
      </w:tr>
      <w:tr w:rsidR="003E0B96" w14:paraId="0C2D1D37"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8"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D03BF0" w14:textId="77777777" w:rsidR="003E0B96" w:rsidRDefault="003E0B96" w:rsidP="00FD3CD2">
            <w:pPr>
              <w:spacing w:line="276" w:lineRule="auto"/>
              <w:rPr>
                <w:lang w:eastAsia="ko-KR"/>
              </w:rPr>
            </w:pPr>
            <w:proofErr w:type="spellStart"/>
            <w:r w:rsidRPr="00F736C5">
              <w:rPr>
                <w:rFonts w:hint="eastAsia"/>
                <w:lang w:eastAsia="ko-KR"/>
              </w:rPr>
              <w:t>vesselID</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199"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0"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1DDF7C5"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1"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2"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C498982" w14:textId="77777777" w:rsidR="003E0B96" w:rsidRDefault="003E0B96" w:rsidP="00492958">
            <w:pPr>
              <w:spacing w:line="276" w:lineRule="auto"/>
            </w:pPr>
            <w:r>
              <w:t>false</w:t>
            </w:r>
          </w:p>
        </w:tc>
      </w:tr>
      <w:tr w:rsidR="003E0B96" w14:paraId="49A4EA6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3"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9C68A6B" w14:textId="77777777" w:rsidR="003E0B96" w:rsidRDefault="003E0B96" w:rsidP="00492958">
            <w:pPr>
              <w:spacing w:line="276" w:lineRule="auto"/>
              <w:rPr>
                <w:lang w:eastAsia="ko-KR"/>
              </w:rPr>
            </w:pPr>
            <w:proofErr w:type="spellStart"/>
            <w:r>
              <w:rPr>
                <w:rFonts w:hint="eastAsia"/>
                <w:lang w:eastAsia="ko-KR"/>
              </w:rPr>
              <w:t>sourceRouteName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4"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5"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1F42E73"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6"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7"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B968CD1" w14:textId="77777777" w:rsidR="003E0B96" w:rsidRDefault="003E0B96" w:rsidP="00492958">
            <w:pPr>
              <w:spacing w:line="276" w:lineRule="auto"/>
            </w:pPr>
            <w:r>
              <w:t>false</w:t>
            </w:r>
          </w:p>
        </w:tc>
      </w:tr>
      <w:tr w:rsidR="003E0B96" w14:paraId="344DCDD7"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8"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C0EE92" w14:textId="77777777" w:rsidR="003E0B96" w:rsidRDefault="003E0B96" w:rsidP="00492958">
            <w:pPr>
              <w:spacing w:line="276" w:lineRule="auto"/>
              <w:rPr>
                <w:lang w:eastAsia="ko-KR"/>
              </w:rPr>
            </w:pPr>
            <w:proofErr w:type="spellStart"/>
            <w:r>
              <w:rPr>
                <w:rFonts w:hint="eastAsia"/>
                <w:lang w:eastAsia="ko-KR"/>
              </w:rPr>
              <w:t>sourceRouteVersion</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09"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10"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E28B2F2"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11"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12"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9A221" w14:textId="77777777" w:rsidR="003E0B96" w:rsidRDefault="003E0B96" w:rsidP="00492958">
            <w:pPr>
              <w:spacing w:line="276" w:lineRule="auto"/>
            </w:pPr>
            <w:r>
              <w:t>false</w:t>
            </w:r>
          </w:p>
        </w:tc>
      </w:tr>
      <w:tr w:rsidR="003E0B96" w14:paraId="7AFD4F26"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13"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7DE82B4" w14:textId="77777777" w:rsidR="003E0B96" w:rsidRDefault="003E0B96" w:rsidP="00492958">
            <w:pPr>
              <w:spacing w:line="276" w:lineRule="auto"/>
              <w:rPr>
                <w:lang w:eastAsia="ko-KR"/>
              </w:rPr>
            </w:pPr>
            <w:proofErr w:type="spellStart"/>
            <w:r>
              <w:rPr>
                <w:rFonts w:hint="eastAsia"/>
                <w:lang w:eastAsia="ko-KR"/>
              </w:rPr>
              <w:t>maximumDraught</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14"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15"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270CEE8"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16"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17"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50E91D4" w14:textId="77777777" w:rsidR="003E0B96" w:rsidRDefault="003E0B96" w:rsidP="00492958">
            <w:pPr>
              <w:spacing w:line="276" w:lineRule="auto"/>
            </w:pPr>
            <w:r>
              <w:t>false</w:t>
            </w:r>
          </w:p>
        </w:tc>
      </w:tr>
      <w:tr w:rsidR="003E0B96" w14:paraId="0CE890C6"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18"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2D25C8A" w14:textId="47BC5CCA" w:rsidR="003E0B96" w:rsidRDefault="003E0B96" w:rsidP="00492958">
            <w:pPr>
              <w:spacing w:line="276" w:lineRule="auto"/>
              <w:rPr>
                <w:lang w:eastAsia="ko-KR"/>
              </w:rPr>
            </w:pPr>
            <w:del w:id="5219" w:author="Jason Rhee" w:date="2023-02-16T17:55:00Z">
              <w:r w:rsidDel="00594111">
                <w:rPr>
                  <w:rFonts w:hint="eastAsia"/>
                  <w:lang w:eastAsia="ko-KR"/>
                </w:rPr>
                <w:delText>UnderKeelClearancePurposeType</w:delText>
              </w:r>
            </w:del>
            <w:proofErr w:type="spellStart"/>
            <w:ins w:id="5220" w:author="Jason Rhee" w:date="2023-02-16T17:55:00Z">
              <w:r w:rsidR="00594111">
                <w:rPr>
                  <w:lang w:eastAsia="ko-KR"/>
                </w:rPr>
                <w:t>u</w:t>
              </w:r>
              <w:r w:rsidR="00594111">
                <w:rPr>
                  <w:rFonts w:hint="eastAsia"/>
                  <w:lang w:eastAsia="ko-KR"/>
                </w:rPr>
                <w:t>nderKeelClearancePurpose</w:t>
              </w:r>
              <w:proofErr w:type="spellEnd"/>
              <w:del w:id="5221" w:author="Kevin Kim" w:date="2023-10-24T10:40:00Z">
                <w:r w:rsidR="00594111" w:rsidDel="00944ABD">
                  <w:rPr>
                    <w:rFonts w:hint="eastAsia"/>
                    <w:lang w:eastAsia="ko-KR"/>
                  </w:rPr>
                  <w:delText>Type</w:delText>
                </w:r>
              </w:del>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2"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3"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B07578A"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4"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3B63182" w14:textId="77777777" w:rsidR="003E0B96" w:rsidRDefault="003E0B96" w:rsidP="006952C2">
            <w:pPr>
              <w:spacing w:after="0"/>
              <w:rPr>
                <w:lang w:eastAsia="ko-KR"/>
              </w:rPr>
            </w:pPr>
            <w:r>
              <w:rPr>
                <w:rFonts w:hint="eastAsia"/>
                <w:lang w:eastAsia="ko-KR"/>
              </w:rPr>
              <w:t xml:space="preserve">1: </w:t>
            </w:r>
            <w:proofErr w:type="spellStart"/>
            <w:r>
              <w:rPr>
                <w:lang w:eastAsia="ko-KR"/>
              </w:rPr>
              <w:t>prePlan</w:t>
            </w:r>
            <w:proofErr w:type="spellEnd"/>
          </w:p>
          <w:p w14:paraId="5F96231D" w14:textId="77777777" w:rsidR="003E0B96" w:rsidRDefault="003E0B96" w:rsidP="006952C2">
            <w:pPr>
              <w:spacing w:before="0" w:after="0"/>
              <w:rPr>
                <w:lang w:eastAsia="ko-KR"/>
              </w:rPr>
            </w:pPr>
            <w:r>
              <w:rPr>
                <w:lang w:eastAsia="ko-KR"/>
              </w:rPr>
              <w:t xml:space="preserve">2: </w:t>
            </w:r>
            <w:proofErr w:type="spellStart"/>
            <w:r>
              <w:rPr>
                <w:lang w:eastAsia="ko-KR"/>
              </w:rPr>
              <w:t>actualPlan</w:t>
            </w:r>
            <w:proofErr w:type="spellEnd"/>
          </w:p>
          <w:p w14:paraId="1DCDF60A" w14:textId="77777777" w:rsidR="00E35A62" w:rsidRDefault="003E0B96" w:rsidP="006952C2">
            <w:pPr>
              <w:spacing w:before="0"/>
              <w:rPr>
                <w:lang w:eastAsia="ko-KR"/>
              </w:rPr>
            </w:pPr>
            <w:r>
              <w:rPr>
                <w:rFonts w:hint="eastAsia"/>
                <w:lang w:eastAsia="ko-KR"/>
              </w:rPr>
              <w:t xml:space="preserve">3: </w:t>
            </w:r>
            <w:proofErr w:type="spellStart"/>
            <w:r>
              <w:rPr>
                <w:rFonts w:hint="eastAsia"/>
                <w:lang w:eastAsia="ko-KR"/>
              </w:rPr>
              <w:t>actualUpdate</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5"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6"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5106BCBE" w14:textId="72E0CCEE" w:rsidR="003E0B96" w:rsidRDefault="003E0B96" w:rsidP="00492958">
            <w:pPr>
              <w:spacing w:line="276" w:lineRule="auto"/>
              <w:rPr>
                <w:lang w:eastAsia="ko-KR"/>
              </w:rPr>
            </w:pPr>
            <w:proofErr w:type="spellStart"/>
            <w:r>
              <w:rPr>
                <w:rFonts w:hint="eastAsia"/>
                <w:lang w:eastAsia="ko-KR"/>
              </w:rPr>
              <w:t>UnderKeelClearanceCalculationRequested</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7"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8"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DAEA2D"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29"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56BB02" w14:textId="77777777" w:rsidR="003E0B96" w:rsidRDefault="003E0B96" w:rsidP="006952C2">
            <w:pPr>
              <w:spacing w:after="0"/>
              <w:rPr>
                <w:lang w:eastAsia="ko-KR"/>
              </w:rPr>
            </w:pPr>
            <w:r>
              <w:rPr>
                <w:rFonts w:hint="eastAsia"/>
                <w:lang w:eastAsia="ko-KR"/>
              </w:rPr>
              <w:t xml:space="preserve">1: </w:t>
            </w:r>
            <w:proofErr w:type="spellStart"/>
            <w:r>
              <w:rPr>
                <w:lang w:eastAsia="ko-KR"/>
              </w:rPr>
              <w:t>timeWindow</w:t>
            </w:r>
            <w:proofErr w:type="spellEnd"/>
          </w:p>
          <w:p w14:paraId="7750FC89" w14:textId="77777777" w:rsidR="00E35A62" w:rsidRDefault="003E0B96" w:rsidP="006952C2">
            <w:pPr>
              <w:spacing w:before="0"/>
              <w:rPr>
                <w:lang w:eastAsia="ko-KR"/>
              </w:rPr>
            </w:pPr>
            <w:r>
              <w:rPr>
                <w:lang w:eastAsia="ko-KR"/>
              </w:rPr>
              <w:t xml:space="preserve">2: </w:t>
            </w:r>
            <w:proofErr w:type="spellStart"/>
            <w:r>
              <w:rPr>
                <w:lang w:eastAsia="ko-KR"/>
              </w:rPr>
              <w:t>maxDraught</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5230"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F5188A" w14:textId="77777777" w:rsidR="003E0B96" w:rsidRDefault="003E0B96" w:rsidP="00492958">
            <w:pPr>
              <w:spacing w:line="276" w:lineRule="auto"/>
              <w:rPr>
                <w:lang w:eastAsia="ko-KR"/>
              </w:rPr>
            </w:pPr>
            <w:r>
              <w:rPr>
                <w:rFonts w:hint="eastAsia"/>
                <w:lang w:eastAsia="ko-KR"/>
              </w:rPr>
              <w:t>false</w:t>
            </w:r>
          </w:p>
        </w:tc>
      </w:tr>
      <w:tr w:rsidR="003E0B96" w14:paraId="00F38E3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31"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A48F7DE" w14:textId="77777777" w:rsidR="003E0B96" w:rsidRDefault="003E0B96" w:rsidP="00492958">
            <w:pPr>
              <w:spacing w:line="276" w:lineRule="auto"/>
              <w:rPr>
                <w:lang w:eastAsia="ko-KR"/>
              </w:rPr>
            </w:pPr>
            <w:proofErr w:type="spellStart"/>
            <w:r>
              <w:rPr>
                <w:rFonts w:hint="eastAsia"/>
                <w:lang w:eastAsia="ko-KR"/>
              </w:rPr>
              <w:t>fixedTimeRange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32"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33"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97A67B"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34"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5235"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027E5035" w14:textId="77777777" w:rsidR="003E0B96" w:rsidRDefault="003E0B96">
      <w:pPr>
        <w:pStyle w:val="Annex-Heading3"/>
        <w:rPr>
          <w:rFonts w:ascii="Times New Roman" w:hAnsi="Times New Roman"/>
          <w:szCs w:val="24"/>
        </w:rPr>
        <w:pPrChange w:id="5236" w:author="Jason Rhee" w:date="2023-02-24T09:29:00Z">
          <w:pPr>
            <w:pStyle w:val="Annex-Heading3"/>
            <w:tabs>
              <w:tab w:val="clear" w:pos="426"/>
              <w:tab w:val="left" w:pos="709"/>
            </w:tabs>
          </w:pPr>
        </w:pPrChange>
      </w:pPr>
      <w:bookmarkStart w:id="5237" w:name="idmarkerx16777217x198100"/>
      <w:bookmarkStart w:id="5238" w:name="_Toc527705896"/>
      <w:bookmarkStart w:id="5239" w:name="_Toc528589784"/>
      <w:bookmarkEnd w:id="5237"/>
      <w:proofErr w:type="spellStart"/>
      <w:r>
        <w:t>UnderKeelClearanceNonNavigableArea</w:t>
      </w:r>
      <w:bookmarkEnd w:id="5238"/>
      <w:bookmarkEnd w:id="5239"/>
      <w:proofErr w:type="spellEnd"/>
    </w:p>
    <w:p w14:paraId="42D7ABC7" w14:textId="77777777" w:rsidR="00123836" w:rsidRDefault="003E0B96" w:rsidP="00A51240">
      <w:pPr>
        <w:spacing w:before="0"/>
      </w:pPr>
      <w:r>
        <w:t xml:space="preserve">Name: </w:t>
      </w:r>
      <w:proofErr w:type="spellStart"/>
      <w:r>
        <w:t>UnderKeelClearanceNonNavigableArea</w:t>
      </w:r>
      <w:proofErr w:type="spellEnd"/>
    </w:p>
    <w:p w14:paraId="66E5BB0F" w14:textId="77777777" w:rsidR="00E35A62" w:rsidRDefault="003E0B96" w:rsidP="00A51240">
      <w:pPr>
        <w:spacing w:before="0"/>
      </w:pPr>
      <w:r>
        <w:t>Abstract type: false</w:t>
      </w:r>
    </w:p>
    <w:p w14:paraId="16462BBB" w14:textId="50D962F0" w:rsidR="00E35A62" w:rsidRDefault="003E0B96" w:rsidP="00A51240">
      <w:pPr>
        <w:spacing w:before="0"/>
      </w:pPr>
      <w:r>
        <w:lastRenderedPageBreak/>
        <w:t>Definition: Non</w:t>
      </w:r>
      <w:ins w:id="5240" w:author="Perryman, Lindsay" w:date="2023-03-15T16:30:00Z">
        <w:r w:rsidR="006E64ED">
          <w:t>-</w:t>
        </w:r>
      </w:ins>
      <w:del w:id="5241" w:author="Perryman, Lindsay" w:date="2023-03-15T16:30:00Z">
        <w:r w:rsidDel="006E64ED">
          <w:delText xml:space="preserve"> </w:delText>
        </w:r>
      </w:del>
      <w:del w:id="5242" w:author="Jason Rhee" w:date="2023-03-17T17:00:00Z">
        <w:r w:rsidDel="006F0F9E">
          <w:delText xml:space="preserve">Navigation </w:delText>
        </w:r>
      </w:del>
      <w:ins w:id="5243" w:author="Jason Rhee" w:date="2023-03-17T17:00:00Z">
        <w:r w:rsidR="006F0F9E">
          <w:t xml:space="preserve">Navigable </w:t>
        </w:r>
      </w:ins>
      <w:r>
        <w:t>Area.</w:t>
      </w:r>
    </w:p>
    <w:p w14:paraId="1D087363" w14:textId="77777777" w:rsidR="00E35A62" w:rsidRDefault="003E0B96" w:rsidP="00A51240">
      <w:pPr>
        <w:spacing w:before="0"/>
      </w:pPr>
      <w:r>
        <w:t>Code: '</w:t>
      </w:r>
      <w:proofErr w:type="spellStart"/>
      <w:r>
        <w:rPr>
          <w:rFonts w:ascii="Courier New" w:hAnsi="Courier New" w:cs="Courier New"/>
        </w:rPr>
        <w:t>UnderKeelClearanceNonNavigableArea</w:t>
      </w:r>
      <w:proofErr w:type="spellEnd"/>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 xml:space="preserve">Supertype: </w:t>
      </w:r>
      <w:proofErr w:type="spellStart"/>
      <w:r>
        <w:t>FeatureType</w:t>
      </w:r>
      <w:proofErr w:type="spellEnd"/>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 xml:space="preserve">Permitted primitives: </w:t>
      </w:r>
      <w:proofErr w:type="gramStart"/>
      <w:r>
        <w:t>surface</w:t>
      </w:r>
      <w:proofErr w:type="gramEnd"/>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3E0B96" w14:paraId="14EE88D5"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proofErr w:type="spellStart"/>
            <w:r>
              <w:rPr>
                <w:b/>
                <w:bCs/>
              </w:rPr>
              <w:t>Mult</w:t>
            </w:r>
            <w:proofErr w:type="spellEnd"/>
            <w:r>
              <w:rPr>
                <w:b/>
                <w:bCs/>
              </w:rPr>
              <w: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3E0B96" w14:paraId="5378871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041505" w14:textId="77777777" w:rsidR="003E0B96" w:rsidRDefault="003E0B96" w:rsidP="007334C8">
            <w:pPr>
              <w:spacing w:line="276" w:lineRule="auto"/>
            </w:pPr>
            <w:proofErr w:type="spellStart"/>
            <w:r>
              <w:t>scaleMinimum</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DA718CA" w14:textId="77777777" w:rsidR="003E0B96" w:rsidRDefault="003E0B96" w:rsidP="007334C8">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6ECB29" w14:textId="77777777" w:rsidR="003E0B96" w:rsidRDefault="003E0B96" w:rsidP="007334C8">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4AC33" w14:textId="77777777" w:rsidR="003E0B96" w:rsidRDefault="003E0B96" w:rsidP="007334C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5FF053A" w14:textId="77777777" w:rsidR="003E0B96" w:rsidRDefault="003E0B96" w:rsidP="007334C8">
            <w:pPr>
              <w:spacing w:line="276" w:lineRule="auto"/>
            </w:pPr>
            <w:r>
              <w:t>false</w:t>
            </w:r>
          </w:p>
        </w:tc>
      </w:tr>
    </w:tbl>
    <w:p w14:paraId="51E280E6" w14:textId="77777777" w:rsidR="00123836" w:rsidRDefault="00123836" w:rsidP="006952C2">
      <w:pPr>
        <w:spacing w:before="0" w:after="0"/>
      </w:pPr>
    </w:p>
    <w:p w14:paraId="065AEDD7" w14:textId="77777777" w:rsidR="003E0B96" w:rsidRDefault="003E0B96">
      <w:pPr>
        <w:pStyle w:val="Annex-Heading3"/>
        <w:rPr>
          <w:rFonts w:ascii="Times New Roman" w:hAnsi="Times New Roman"/>
          <w:szCs w:val="24"/>
        </w:rPr>
        <w:pPrChange w:id="5244" w:author="Jason Rhee" w:date="2023-02-24T09:29:00Z">
          <w:pPr>
            <w:pStyle w:val="Annex-Heading3"/>
            <w:tabs>
              <w:tab w:val="clear" w:pos="426"/>
              <w:tab w:val="left" w:pos="709"/>
            </w:tabs>
          </w:pPr>
        </w:pPrChange>
      </w:pPr>
      <w:bookmarkStart w:id="5245" w:name="idmarkerx16777217x198807"/>
      <w:bookmarkStart w:id="5246" w:name="_Toc527705897"/>
      <w:bookmarkStart w:id="5247" w:name="_Toc528589785"/>
      <w:bookmarkEnd w:id="5245"/>
      <w:proofErr w:type="spellStart"/>
      <w:r>
        <w:t>UnderKeelClearanceAlmost</w:t>
      </w:r>
      <w:r w:rsidR="0002483E">
        <w:t>N</w:t>
      </w:r>
      <w:r w:rsidR="00C92FE4">
        <w:t>on</w:t>
      </w:r>
      <w:r>
        <w:t>NavigableArea</w:t>
      </w:r>
      <w:bookmarkEnd w:id="5246"/>
      <w:bookmarkEnd w:id="5247"/>
      <w:proofErr w:type="spellEnd"/>
    </w:p>
    <w:p w14:paraId="6962FBBD" w14:textId="77777777" w:rsidR="00123836" w:rsidRDefault="003E0B96" w:rsidP="00A51240">
      <w:pPr>
        <w:spacing w:before="0"/>
      </w:pPr>
      <w:r>
        <w:t xml:space="preserve">Name: </w:t>
      </w:r>
      <w:proofErr w:type="spellStart"/>
      <w:r>
        <w:t>UnderKeelClearanceAlmost</w:t>
      </w:r>
      <w:r w:rsidR="002F3F85">
        <w:t>N</w:t>
      </w:r>
      <w:r w:rsidR="00C92FE4">
        <w:t>on</w:t>
      </w:r>
      <w:r>
        <w:t>NavigableArea</w:t>
      </w:r>
      <w:proofErr w:type="spellEnd"/>
    </w:p>
    <w:p w14:paraId="15606910" w14:textId="77777777" w:rsidR="00E35A62" w:rsidRDefault="003E0B96" w:rsidP="00A51240">
      <w:pPr>
        <w:spacing w:before="0"/>
      </w:pPr>
      <w:r>
        <w:t>Abstract type: false</w:t>
      </w:r>
    </w:p>
    <w:p w14:paraId="2EAB57C4" w14:textId="77777777" w:rsidR="00E35A62" w:rsidRDefault="003E0B96" w:rsidP="00A51240">
      <w:pPr>
        <w:spacing w:before="0"/>
      </w:pPr>
      <w:r>
        <w:t xml:space="preserve">Definition: Almost </w:t>
      </w:r>
      <w:r w:rsidR="002F3F85">
        <w:t>Non-</w:t>
      </w:r>
      <w:r>
        <w:t>Navigable Area.</w:t>
      </w:r>
    </w:p>
    <w:p w14:paraId="7E52C295" w14:textId="77777777" w:rsidR="00E35A62" w:rsidRDefault="003E0B96" w:rsidP="00A51240">
      <w:pPr>
        <w:spacing w:before="0"/>
      </w:pPr>
      <w:r>
        <w:t>Code: '</w:t>
      </w:r>
      <w:proofErr w:type="spellStart"/>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proofErr w:type="spellEnd"/>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 xml:space="preserve">Supertype: </w:t>
      </w:r>
      <w:proofErr w:type="spellStart"/>
      <w:r>
        <w:t>FeatureType</w:t>
      </w:r>
      <w:proofErr w:type="spellEnd"/>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 xml:space="preserve">Permitted primitives: </w:t>
      </w:r>
      <w:proofErr w:type="gramStart"/>
      <w:r>
        <w:t>surface</w:t>
      </w:r>
      <w:proofErr w:type="gramEnd"/>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147"/>
        <w:gridCol w:w="948"/>
        <w:gridCol w:w="677"/>
        <w:gridCol w:w="3165"/>
        <w:gridCol w:w="1072"/>
      </w:tblGrid>
      <w:tr w:rsidR="003E0B96" w14:paraId="7E0674B5"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proofErr w:type="spellStart"/>
            <w:r>
              <w:rPr>
                <w:b/>
                <w:bCs/>
              </w:rPr>
              <w:t>Mult</w:t>
            </w:r>
            <w:proofErr w:type="spellEnd"/>
            <w:r>
              <w:rPr>
                <w:b/>
                <w:bCs/>
              </w:rPr>
              <w: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proofErr w:type="spellStart"/>
            <w:r>
              <w:t>scaleMinimum</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77777777" w:rsidR="003E0B96" w:rsidRDefault="003E0B96" w:rsidP="0094165D">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3E0B96" w14:paraId="5BCD942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7D97704" w14:textId="77777777" w:rsidR="003E0B96" w:rsidRDefault="003E0B96" w:rsidP="0094165D">
            <w:pPr>
              <w:spacing w:line="276" w:lineRule="auto"/>
              <w:rPr>
                <w:lang w:eastAsia="ko-KR"/>
              </w:rPr>
            </w:pPr>
            <w:proofErr w:type="spellStart"/>
            <w:r>
              <w:rPr>
                <w:lang w:eastAsia="ko-KR"/>
              </w:rPr>
              <w:t>distanceAboveUKCLimit</w:t>
            </w:r>
            <w:proofErr w:type="spellEnd"/>
            <w:del w:id="5248" w:author="Jason Rhee" w:date="2023-07-17T16:44:00Z">
              <w:r w:rsidDel="008F6F01">
                <w:rPr>
                  <w:lang w:eastAsia="ko-KR"/>
                </w:rPr>
                <w:delText>_m</w:delText>
              </w:r>
            </w:del>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CB7D3AF"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40A462" w14:textId="77777777" w:rsidR="003E0B96" w:rsidRDefault="003E0B96" w:rsidP="0094165D">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EF2C3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7F903E" w14:textId="77777777" w:rsidR="003E0B96" w:rsidRDefault="003E0B96" w:rsidP="0094165D">
            <w:pPr>
              <w:spacing w:line="276" w:lineRule="auto"/>
              <w:rPr>
                <w:lang w:eastAsia="ko-KR"/>
              </w:rPr>
            </w:pPr>
            <w:r>
              <w:rPr>
                <w:rFonts w:hint="eastAsia"/>
                <w:lang w:eastAsia="ko-KR"/>
              </w:rPr>
              <w:t>false</w:t>
            </w:r>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5249" w:name="_Toc527705898"/>
      <w:bookmarkStart w:id="5250" w:name="_Toc528589786"/>
      <w:proofErr w:type="spellStart"/>
      <w:r>
        <w:t>UnderKeelClearanceControlPoint</w:t>
      </w:r>
      <w:bookmarkEnd w:id="5249"/>
      <w:bookmarkEnd w:id="5250"/>
      <w:proofErr w:type="spellEnd"/>
    </w:p>
    <w:p w14:paraId="4D6B696E" w14:textId="77777777" w:rsidR="00123836" w:rsidRDefault="003E0B96" w:rsidP="00A51240">
      <w:pPr>
        <w:spacing w:before="0"/>
      </w:pPr>
      <w:r>
        <w:t xml:space="preserve">Name: </w:t>
      </w:r>
      <w:proofErr w:type="spellStart"/>
      <w:r>
        <w:t>UnderKeelClearanceControlPoint</w:t>
      </w:r>
      <w:proofErr w:type="spellEnd"/>
    </w:p>
    <w:p w14:paraId="2CB87E06" w14:textId="77777777" w:rsidR="00123836" w:rsidRDefault="003E0B96" w:rsidP="00A51240">
      <w:pPr>
        <w:spacing w:before="0"/>
      </w:pPr>
      <w:r>
        <w:t>Abstract type: false</w:t>
      </w:r>
    </w:p>
    <w:p w14:paraId="3CC77696" w14:textId="77777777" w:rsidR="00123836" w:rsidRDefault="003E0B96" w:rsidP="00A51240">
      <w:pPr>
        <w:spacing w:before="0"/>
      </w:pPr>
      <w:r>
        <w:lastRenderedPageBreak/>
        <w:t xml:space="preserve">Definition: </w:t>
      </w:r>
      <w:proofErr w:type="spellStart"/>
      <w:r>
        <w:t>UnderKeelClearance</w:t>
      </w:r>
      <w:proofErr w:type="spellEnd"/>
      <w:r>
        <w:t xml:space="preserve"> </w:t>
      </w:r>
      <w:proofErr w:type="spellStart"/>
      <w:r>
        <w:t>ControlPoint</w:t>
      </w:r>
      <w:proofErr w:type="spellEnd"/>
    </w:p>
    <w:p w14:paraId="4B1D1A21" w14:textId="77777777" w:rsidR="00123836" w:rsidRDefault="003E0B96" w:rsidP="00A51240">
      <w:pPr>
        <w:spacing w:before="0"/>
      </w:pPr>
      <w:r>
        <w:t>Code: '</w:t>
      </w:r>
      <w:proofErr w:type="spellStart"/>
      <w:r w:rsidRPr="00E86B41">
        <w:rPr>
          <w:rFonts w:ascii="Courier New" w:hAnsi="Courier New" w:cs="Courier New"/>
        </w:rPr>
        <w:t>UnderKeelClearanceControlPoint</w:t>
      </w:r>
      <w:proofErr w:type="spellEnd"/>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 xml:space="preserve">Supertype: </w:t>
      </w:r>
      <w:proofErr w:type="spellStart"/>
      <w:r>
        <w:t>FeatureType</w:t>
      </w:r>
      <w:proofErr w:type="spellEnd"/>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 xml:space="preserve">Permitted primitives: </w:t>
      </w:r>
      <w:proofErr w:type="gramStart"/>
      <w:r>
        <w:t>point</w:t>
      </w:r>
      <w:proofErr w:type="gramEnd"/>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135"/>
        <w:gridCol w:w="1006"/>
        <w:gridCol w:w="674"/>
        <w:gridCol w:w="3122"/>
        <w:gridCol w:w="1072"/>
      </w:tblGrid>
      <w:tr w:rsidR="003E0B96" w14:paraId="363071CC"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proofErr w:type="spellStart"/>
            <w:r>
              <w:rPr>
                <w:b/>
                <w:bCs/>
              </w:rPr>
              <w:t>Mult</w:t>
            </w:r>
            <w:proofErr w:type="spellEnd"/>
            <w:r>
              <w:rPr>
                <w:b/>
                <w:bCs/>
              </w:rPr>
              <w: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77777777" w:rsidR="003E0B96" w:rsidRDefault="003E0B96" w:rsidP="0094165D">
            <w:pPr>
              <w:spacing w:line="276" w:lineRule="auto"/>
              <w:rPr>
                <w:lang w:eastAsia="ko-KR"/>
              </w:rPr>
            </w:pPr>
            <w:proofErr w:type="spellStart"/>
            <w:r>
              <w:rPr>
                <w:rFonts w:hint="eastAsia"/>
                <w:lang w:eastAsia="ko-KR"/>
              </w:rPr>
              <w:t>distanceAboveUKCLimit</w:t>
            </w:r>
            <w:proofErr w:type="spellEnd"/>
            <w:del w:id="5251" w:author="Jason Rhee" w:date="2023-07-17T16:44:00Z">
              <w:r w:rsidDel="006D4F22">
                <w:rPr>
                  <w:rFonts w:hint="eastAsia"/>
                  <w:lang w:eastAsia="ko-KR"/>
                </w:rPr>
                <w:delText>_m</w:delText>
              </w:r>
            </w:del>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proofErr w:type="spellStart"/>
            <w:r>
              <w:rPr>
                <w:rFonts w:hint="eastAsia"/>
                <w:lang w:eastAsia="ko-KR"/>
              </w:rPr>
              <w:t>expectedPassingTime</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proofErr w:type="spellStart"/>
            <w:r>
              <w:rPr>
                <w:rFonts w:hint="eastAsia"/>
                <w:lang w:eastAsia="ko-KR"/>
              </w:rPr>
              <w:t>expectedPassingSpeed</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3E0B96" w14:paraId="0BB2219E"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proofErr w:type="spellStart"/>
            <w:r>
              <w:rPr>
                <w:rFonts w:hint="eastAsia"/>
                <w:lang w:eastAsia="ko-KR"/>
              </w:rPr>
              <w:t>fixedTimeRange</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5252" w:name="_Toc528325769"/>
      <w:bookmarkStart w:id="5253" w:name="_Toc127463893"/>
      <w:bookmarkStart w:id="5254" w:name="_Toc128125519"/>
      <w:bookmarkStart w:id="5255" w:name="_Toc141176301"/>
      <w:bookmarkStart w:id="5256" w:name="_Toc141176466"/>
      <w:bookmarkStart w:id="5257" w:name="_Toc141177098"/>
      <w:bookmarkStart w:id="5258" w:name="_Toc150177972"/>
      <w:bookmarkEnd w:id="5252"/>
      <w:r w:rsidRPr="00D129DC">
        <w:lastRenderedPageBreak/>
        <w:t>Portrayal Catalogue</w:t>
      </w:r>
      <w:bookmarkEnd w:id="5253"/>
      <w:bookmarkEnd w:id="5254"/>
      <w:bookmarkEnd w:id="5255"/>
      <w:bookmarkEnd w:id="5256"/>
      <w:bookmarkEnd w:id="5257"/>
      <w:bookmarkEnd w:id="5258"/>
    </w:p>
    <w:p w14:paraId="7F653339" w14:textId="230AFC1A"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ins w:id="5259" w:author="Perryman, Lindsay" w:date="2023-03-02T17:20:00Z">
        <w:r w:rsidR="00F27451">
          <w:t>-</w:t>
        </w:r>
      </w:ins>
      <w:del w:id="5260" w:author="Perryman, Lindsay" w:date="2023-03-02T17:20:00Z">
        <w:r w:rsidRPr="00FA21E9" w:rsidDel="00F27451">
          <w:delText xml:space="preserve"> </w:delText>
        </w:r>
      </w:del>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11B94">
      <w:pPr>
        <w:pStyle w:val="Annexheader-level2"/>
        <w:rPr>
          <w:rFonts w:ascii="Times New Roman" w:hAnsi="Times New Roman"/>
          <w:szCs w:val="24"/>
        </w:rPr>
      </w:pPr>
      <w:bookmarkStart w:id="5261" w:name="_Toc527707420"/>
      <w:bookmarkStart w:id="5262" w:name="_Toc528589788"/>
      <w:bookmarkStart w:id="5263" w:name="_Toc516378"/>
      <w:bookmarkStart w:id="5264" w:name="_Toc127463894"/>
      <w:bookmarkStart w:id="5265" w:name="_Toc128125520"/>
      <w:bookmarkStart w:id="5266" w:name="_Toc141176302"/>
      <w:bookmarkStart w:id="5267" w:name="_Toc141176467"/>
      <w:bookmarkStart w:id="5268" w:name="_Toc141177099"/>
      <w:bookmarkStart w:id="5269" w:name="_Toc150177973"/>
      <w:r>
        <w:t>Catalogue header information</w:t>
      </w:r>
      <w:bookmarkEnd w:id="5261"/>
      <w:bookmarkEnd w:id="5262"/>
      <w:bookmarkEnd w:id="5263"/>
      <w:bookmarkEnd w:id="5264"/>
      <w:bookmarkEnd w:id="5265"/>
      <w:bookmarkEnd w:id="5266"/>
      <w:bookmarkEnd w:id="5267"/>
      <w:bookmarkEnd w:id="5268"/>
      <w:bookmarkEnd w:id="5269"/>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7DE66F3A" w:rsidR="006916E5" w:rsidRDefault="003E0B96" w:rsidP="00A51240">
      <w:pPr>
        <w:spacing w:before="0"/>
      </w:pPr>
      <w:r>
        <w:t>Version Number:</w:t>
      </w:r>
    </w:p>
    <w:p w14:paraId="7426E8C6" w14:textId="7A38D3AF" w:rsidR="003E0B96" w:rsidRDefault="003E0B96" w:rsidP="00A51240">
      <w:pPr>
        <w:spacing w:before="0"/>
      </w:pPr>
      <w:r>
        <w:t>Version date: 20</w:t>
      </w:r>
      <w:del w:id="5270" w:author="Jason Rhee" w:date="2023-10-05T16:52:00Z">
        <w:r w:rsidDel="00B93297">
          <w:delText>18</w:delText>
        </w:r>
      </w:del>
      <w:ins w:id="5271" w:author="Jason Rhee" w:date="2023-10-05T16:52:00Z">
        <w:r w:rsidR="00B93297">
          <w:t>23</w:t>
        </w:r>
      </w:ins>
      <w:r>
        <w:t>-10-</w:t>
      </w:r>
      <w:del w:id="5272" w:author="Jason Rhee" w:date="2023-10-05T16:52:00Z">
        <w:r w:rsidDel="00B93297">
          <w:delText>19</w:delText>
        </w:r>
      </w:del>
      <w:ins w:id="5273" w:author="Jason Rhee" w:date="2023-10-05T16:52:00Z">
        <w:r w:rsidR="00B93297">
          <w:t>05</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proofErr w:type="spellStart"/>
            <w:r w:rsidRPr="0094165D">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proofErr w:type="spellStart"/>
            <w:r w:rsidRPr="0094165D">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proofErr w:type="spellStart"/>
            <w:r w:rsidRPr="0094165D">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proofErr w:type="spellStart"/>
            <w:r w:rsidRPr="0094165D">
              <w:rPr>
                <w:b/>
                <w:bCs/>
                <w:sz w:val="18"/>
              </w:rPr>
              <w:t>electronicMailAddress</w:t>
            </w:r>
            <w:proofErr w:type="spellEnd"/>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w:t>
            </w:r>
            <w:proofErr w:type="spellStart"/>
            <w:r w:rsidRPr="0094165D">
              <w:rPr>
                <w:sz w:val="16"/>
              </w:rPr>
              <w:t>quai</w:t>
            </w:r>
            <w:proofErr w:type="spellEnd"/>
            <w:r w:rsidRPr="0094165D">
              <w:rPr>
                <w:sz w:val="16"/>
              </w:rPr>
              <w:t xml:space="preserve">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11B94">
      <w:pPr>
        <w:pStyle w:val="Annexheader-level2"/>
        <w:rPr>
          <w:rFonts w:ascii="Times New Roman" w:hAnsi="Times New Roman"/>
          <w:szCs w:val="24"/>
        </w:rPr>
      </w:pPr>
      <w:r>
        <w:br w:type="page"/>
      </w:r>
      <w:bookmarkStart w:id="5274" w:name="_Toc527707421"/>
      <w:bookmarkStart w:id="5275" w:name="_Toc528589789"/>
      <w:bookmarkStart w:id="5276" w:name="_Toc516379"/>
      <w:bookmarkStart w:id="5277" w:name="_Toc127463895"/>
      <w:bookmarkStart w:id="5278" w:name="_Toc128125521"/>
      <w:bookmarkStart w:id="5279" w:name="_Toc141176303"/>
      <w:bookmarkStart w:id="5280" w:name="_Toc141176468"/>
      <w:bookmarkStart w:id="5281" w:name="_Toc141177100"/>
      <w:bookmarkStart w:id="5282" w:name="_Toc150177974"/>
      <w:r>
        <w:lastRenderedPageBreak/>
        <w:t>Definition Sources</w:t>
      </w:r>
      <w:bookmarkEnd w:id="5274"/>
      <w:bookmarkEnd w:id="5275"/>
      <w:bookmarkEnd w:id="5276"/>
      <w:bookmarkEnd w:id="5277"/>
      <w:bookmarkEnd w:id="5278"/>
      <w:bookmarkEnd w:id="5279"/>
      <w:bookmarkEnd w:id="5280"/>
      <w:bookmarkEnd w:id="5281"/>
      <w:bookmarkEnd w:id="5282"/>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11B94">
      <w:pPr>
        <w:pStyle w:val="Annexheader-level2"/>
        <w:rPr>
          <w:rFonts w:ascii="Times New Roman" w:hAnsi="Times New Roman"/>
          <w:szCs w:val="24"/>
        </w:rPr>
      </w:pPr>
      <w:r>
        <w:br w:type="page"/>
      </w:r>
      <w:bookmarkStart w:id="5283" w:name="_Toc527707422"/>
      <w:bookmarkStart w:id="5284" w:name="_Toc528589790"/>
      <w:bookmarkStart w:id="5285" w:name="_Toc516380"/>
      <w:bookmarkStart w:id="5286" w:name="_Toc127463896"/>
      <w:bookmarkStart w:id="5287" w:name="_Toc128125522"/>
      <w:bookmarkStart w:id="5288" w:name="_Toc141176304"/>
      <w:bookmarkStart w:id="5289" w:name="_Toc141176469"/>
      <w:bookmarkStart w:id="5290" w:name="_Toc141177101"/>
      <w:bookmarkStart w:id="5291" w:name="_Toc150177975"/>
      <w:proofErr w:type="spellStart"/>
      <w:r>
        <w:lastRenderedPageBreak/>
        <w:t>Color</w:t>
      </w:r>
      <w:proofErr w:type="spellEnd"/>
      <w:r>
        <w:t xml:space="preserve"> Profiles</w:t>
      </w:r>
      <w:bookmarkEnd w:id="5283"/>
      <w:bookmarkEnd w:id="5284"/>
      <w:bookmarkEnd w:id="5285"/>
      <w:bookmarkEnd w:id="5286"/>
      <w:bookmarkEnd w:id="5287"/>
      <w:bookmarkEnd w:id="5288"/>
      <w:bookmarkEnd w:id="5289"/>
      <w:bookmarkEnd w:id="5290"/>
      <w:bookmarkEnd w:id="5291"/>
    </w:p>
    <w:p w14:paraId="0FACBD4E" w14:textId="11F82A58" w:rsidR="003E0B96" w:rsidRDefault="003E0B96">
      <w:pPr>
        <w:pStyle w:val="Annex-Heading3"/>
        <w:rPr>
          <w:rFonts w:ascii="Times New Roman" w:hAnsi="Times New Roman"/>
          <w:szCs w:val="24"/>
        </w:rPr>
        <w:pPrChange w:id="5292" w:author="Jason Rhee" w:date="2023-02-24T09:29:00Z">
          <w:pPr>
            <w:pStyle w:val="Annex-Heading3"/>
            <w:tabs>
              <w:tab w:val="clear" w:pos="426"/>
              <w:tab w:val="left" w:pos="709"/>
            </w:tabs>
            <w:spacing w:line="240" w:lineRule="auto"/>
          </w:pPr>
        </w:pPrChange>
      </w:pPr>
      <w:bookmarkStart w:id="5293" w:name="_Toc527707423"/>
      <w:bookmarkStart w:id="5294" w:name="_Toc528589791"/>
      <w:r>
        <w:t xml:space="preserve">UKC </w:t>
      </w:r>
      <w:proofErr w:type="spellStart"/>
      <w:r>
        <w:t>color</w:t>
      </w:r>
      <w:proofErr w:type="spellEnd"/>
      <w:r>
        <w:t xml:space="preserve"> profile</w:t>
      </w:r>
      <w:bookmarkEnd w:id="5293"/>
      <w:bookmarkEnd w:id="5294"/>
    </w:p>
    <w:p w14:paraId="70E71B7F" w14:textId="77777777" w:rsidR="006916E5" w:rsidRDefault="003E0B96" w:rsidP="00A51240">
      <w:pPr>
        <w:spacing w:before="0"/>
        <w:jc w:val="left"/>
      </w:pPr>
      <w:r>
        <w:t xml:space="preserve">Name: UKC </w:t>
      </w:r>
      <w:proofErr w:type="spellStart"/>
      <w:r>
        <w:t>color</w:t>
      </w:r>
      <w:proofErr w:type="spellEnd"/>
      <w:r>
        <w:t xml:space="preserve"> profile</w:t>
      </w:r>
    </w:p>
    <w:p w14:paraId="6D16BFE2" w14:textId="77777777" w:rsidR="003E0B96" w:rsidRDefault="003E0B96" w:rsidP="00A51240">
      <w:pPr>
        <w:spacing w:before="0"/>
        <w:jc w:val="left"/>
      </w:pPr>
      <w:r>
        <w:t xml:space="preserve">Description: </w:t>
      </w:r>
      <w:proofErr w:type="spellStart"/>
      <w:r>
        <w:t>Color</w:t>
      </w:r>
      <w:proofErr w:type="spellEnd"/>
      <w:r>
        <w:t xml:space="preserve"> profile for UKC information</w:t>
      </w:r>
    </w:p>
    <w:p w14:paraId="1CCC3EE9" w14:textId="77777777" w:rsidR="006916E5" w:rsidRDefault="003E0B96" w:rsidP="00A51240">
      <w:pPr>
        <w:spacing w:before="0"/>
        <w:jc w:val="left"/>
      </w:pPr>
      <w:r>
        <w:t xml:space="preserve">ID: </w:t>
      </w:r>
      <w:proofErr w:type="spellStart"/>
      <w:r>
        <w:t>UKCColorProfile</w:t>
      </w:r>
      <w:proofErr w:type="spellEnd"/>
    </w:p>
    <w:p w14:paraId="62962338" w14:textId="77777777" w:rsidR="006916E5" w:rsidRDefault="003E0B96" w:rsidP="00A51240">
      <w:pPr>
        <w:spacing w:before="0"/>
        <w:jc w:val="left"/>
      </w:pPr>
      <w:r>
        <w:t xml:space="preserve">Language: </w:t>
      </w:r>
      <w:proofErr w:type="spellStart"/>
      <w:r>
        <w:t>en</w:t>
      </w:r>
      <w:proofErr w:type="spellEnd"/>
      <w:r>
        <w:t xml:space="preserve">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 xml:space="preserve">File Type: </w:t>
      </w:r>
      <w:proofErr w:type="spellStart"/>
      <w:r>
        <w:t>ColorProfile</w:t>
      </w:r>
      <w:proofErr w:type="spellEnd"/>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11B94">
      <w:pPr>
        <w:pStyle w:val="Annexheader-level2"/>
      </w:pPr>
      <w:bookmarkStart w:id="5295" w:name="_Toc527707424"/>
      <w:bookmarkStart w:id="5296" w:name="_Toc528589792"/>
      <w:bookmarkStart w:id="5297" w:name="_Toc516381"/>
      <w:bookmarkStart w:id="5298" w:name="_Toc127463897"/>
      <w:bookmarkStart w:id="5299" w:name="_Toc128125523"/>
      <w:bookmarkStart w:id="5300" w:name="_Toc141176305"/>
      <w:bookmarkStart w:id="5301" w:name="_Toc141176470"/>
      <w:bookmarkStart w:id="5302" w:name="_Toc141177102"/>
      <w:bookmarkStart w:id="5303" w:name="_Toc150177976"/>
      <w:r w:rsidRPr="002464F7">
        <w:lastRenderedPageBreak/>
        <w:t>Symbols</w:t>
      </w:r>
      <w:bookmarkEnd w:id="5295"/>
      <w:bookmarkEnd w:id="5296"/>
      <w:bookmarkEnd w:id="5297"/>
      <w:bookmarkEnd w:id="5298"/>
      <w:bookmarkEnd w:id="5299"/>
      <w:bookmarkEnd w:id="5300"/>
      <w:bookmarkEnd w:id="5301"/>
      <w:bookmarkEnd w:id="5302"/>
      <w:bookmarkEnd w:id="5303"/>
    </w:p>
    <w:p w14:paraId="472A99F2" w14:textId="27C16EE1" w:rsidR="003E0B96" w:rsidRDefault="003E0B96">
      <w:pPr>
        <w:pStyle w:val="Annex-Heading3"/>
        <w:rPr>
          <w:rFonts w:ascii="Times New Roman" w:hAnsi="Times New Roman"/>
          <w:szCs w:val="24"/>
        </w:rPr>
        <w:pPrChange w:id="5304" w:author="Jason Rhee" w:date="2023-02-24T09:29:00Z">
          <w:pPr>
            <w:pStyle w:val="Annex-Heading3"/>
            <w:tabs>
              <w:tab w:val="clear" w:pos="426"/>
              <w:tab w:val="left" w:pos="709"/>
            </w:tabs>
            <w:spacing w:line="240" w:lineRule="auto"/>
          </w:pPr>
        </w:pPrChange>
      </w:pPr>
      <w:bookmarkStart w:id="5305" w:name="_Toc527707425"/>
      <w:bookmarkStart w:id="5306" w:name="_Toc528589793"/>
      <w:r>
        <w:t>Control Point</w:t>
      </w:r>
      <w:bookmarkEnd w:id="5305"/>
      <w:bookmarkEnd w:id="5306"/>
    </w:p>
    <w:p w14:paraId="4860BE4B" w14:textId="77777777" w:rsidR="006916E5" w:rsidRDefault="003E0B96" w:rsidP="00A51240">
      <w:pPr>
        <w:spacing w:before="0"/>
      </w:pPr>
      <w:r>
        <w:t>Name: Control Point</w:t>
      </w:r>
    </w:p>
    <w:p w14:paraId="427113DE" w14:textId="77777777" w:rsidR="003E0B96" w:rsidRDefault="003E0B96" w:rsidP="00A51240">
      <w:pPr>
        <w:spacing w:before="0"/>
      </w:pPr>
      <w:r>
        <w:t>Description: Control Point in UKC</w:t>
      </w:r>
    </w:p>
    <w:p w14:paraId="07141693" w14:textId="77777777" w:rsidR="006916E5" w:rsidRDefault="003E0B96" w:rsidP="00A51240">
      <w:pPr>
        <w:spacing w:before="0"/>
      </w:pPr>
      <w:r>
        <w:t>ID: CP</w:t>
      </w:r>
    </w:p>
    <w:p w14:paraId="28B2C099" w14:textId="77777777" w:rsidR="006916E5" w:rsidRDefault="003E0B96" w:rsidP="00A51240">
      <w:pPr>
        <w:spacing w:before="0"/>
      </w:pPr>
      <w:r>
        <w:t xml:space="preserve">Language: </w:t>
      </w:r>
      <w:proofErr w:type="spellStart"/>
      <w:r>
        <w:t>en</w:t>
      </w:r>
      <w:proofErr w:type="spellEnd"/>
      <w:r>
        <w:t xml:space="preserve"> (English)</w:t>
      </w:r>
    </w:p>
    <w:p w14:paraId="6C937416" w14:textId="77777777" w:rsidR="006916E5" w:rsidRDefault="003E0B96" w:rsidP="00A51240">
      <w:pPr>
        <w:spacing w:before="0"/>
      </w:pPr>
      <w:r>
        <w:t>Remarks:</w:t>
      </w:r>
    </w:p>
    <w:p w14:paraId="6FD96D45" w14:textId="77777777" w:rsidR="006916E5" w:rsidRDefault="003E0B96" w:rsidP="00A51240">
      <w:pPr>
        <w:spacing w:before="0"/>
      </w:pPr>
      <w:r>
        <w:t xml:space="preserve">File Name: </w:t>
      </w:r>
      <w:proofErr w:type="spellStart"/>
      <w:r>
        <w:t>CP.svg</w:t>
      </w:r>
      <w:proofErr w:type="spellEnd"/>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77777777" w:rsidR="003E0B96" w:rsidRDefault="003E0B96" w:rsidP="00A51240">
      <w:pPr>
        <w:spacing w:before="0"/>
      </w:pPr>
    </w:p>
    <w:p w14:paraId="2802B706" w14:textId="63874CAE" w:rsidR="003E0B96" w:rsidRDefault="003E0B96" w:rsidP="00B11B94">
      <w:pPr>
        <w:pStyle w:val="Annexheader-level2"/>
      </w:pPr>
      <w:r>
        <w:br w:type="page"/>
      </w:r>
      <w:bookmarkStart w:id="5307" w:name="_Toc527707426"/>
      <w:bookmarkStart w:id="5308" w:name="_Toc528589794"/>
      <w:bookmarkStart w:id="5309" w:name="_Toc516382"/>
      <w:bookmarkStart w:id="5310" w:name="_Toc127463898"/>
      <w:bookmarkStart w:id="5311" w:name="_Toc128125524"/>
      <w:bookmarkStart w:id="5312" w:name="_Toc141176306"/>
      <w:bookmarkStart w:id="5313" w:name="_Toc141176471"/>
      <w:bookmarkStart w:id="5314" w:name="_Toc141177103"/>
      <w:bookmarkStart w:id="5315" w:name="_Toc150177977"/>
      <w:r>
        <w:rPr>
          <w:rFonts w:hint="eastAsia"/>
        </w:rPr>
        <w:lastRenderedPageBreak/>
        <w:t>Line</w:t>
      </w:r>
      <w:r>
        <w:t xml:space="preserve"> </w:t>
      </w:r>
      <w:r>
        <w:rPr>
          <w:rFonts w:hint="eastAsia"/>
        </w:rPr>
        <w:t>styles</w:t>
      </w:r>
      <w:bookmarkEnd w:id="5307"/>
      <w:bookmarkEnd w:id="5308"/>
      <w:bookmarkEnd w:id="5309"/>
      <w:bookmarkEnd w:id="5310"/>
      <w:bookmarkEnd w:id="5311"/>
      <w:bookmarkEnd w:id="5312"/>
      <w:bookmarkEnd w:id="5313"/>
      <w:bookmarkEnd w:id="5314"/>
      <w:bookmarkEnd w:id="5315"/>
    </w:p>
    <w:p w14:paraId="0B342272" w14:textId="77777777" w:rsidR="003E0B96" w:rsidRDefault="0004420E" w:rsidP="00A51240">
      <w:pPr>
        <w:spacing w:before="0"/>
        <w:rPr>
          <w:lang w:eastAsia="ko-KR"/>
        </w:rPr>
      </w:pPr>
      <w:r>
        <w:rPr>
          <w:lang w:eastAsia="ko-KR"/>
        </w:rPr>
        <w:t>(No description)</w:t>
      </w:r>
    </w:p>
    <w:p w14:paraId="6A1A2AE8" w14:textId="06FA2FB6" w:rsidR="003E0B96" w:rsidRDefault="003E0B96" w:rsidP="00B11B94">
      <w:pPr>
        <w:pStyle w:val="Annexheader-level2"/>
      </w:pPr>
      <w:r>
        <w:br w:type="page"/>
      </w:r>
      <w:bookmarkStart w:id="5316" w:name="_Toc527707428"/>
      <w:bookmarkStart w:id="5317" w:name="_Toc528589796"/>
      <w:bookmarkStart w:id="5318" w:name="_Toc516383"/>
      <w:bookmarkStart w:id="5319" w:name="_Toc127463899"/>
      <w:bookmarkStart w:id="5320" w:name="_Toc128125525"/>
      <w:bookmarkStart w:id="5321" w:name="_Toc141176307"/>
      <w:bookmarkStart w:id="5322" w:name="_Toc141176472"/>
      <w:bookmarkStart w:id="5323" w:name="_Toc141177104"/>
      <w:bookmarkStart w:id="5324" w:name="_Toc150177978"/>
      <w:r>
        <w:rPr>
          <w:rFonts w:hint="eastAsia"/>
        </w:rPr>
        <w:lastRenderedPageBreak/>
        <w:t>Area Fills</w:t>
      </w:r>
      <w:bookmarkEnd w:id="5316"/>
      <w:bookmarkEnd w:id="5317"/>
      <w:bookmarkEnd w:id="5318"/>
      <w:bookmarkEnd w:id="5319"/>
      <w:bookmarkEnd w:id="5320"/>
      <w:bookmarkEnd w:id="5321"/>
      <w:bookmarkEnd w:id="5322"/>
      <w:bookmarkEnd w:id="5323"/>
      <w:bookmarkEnd w:id="5324"/>
    </w:p>
    <w:p w14:paraId="08ECE8AA" w14:textId="68EBE617" w:rsidR="003E0B96" w:rsidRDefault="003E0B96" w:rsidP="00DB6272">
      <w:pPr>
        <w:pStyle w:val="Annex-Heading3"/>
        <w:rPr>
          <w:rFonts w:ascii="Times New Roman" w:hAnsi="Times New Roman"/>
          <w:szCs w:val="24"/>
        </w:rPr>
      </w:pPr>
      <w:bookmarkStart w:id="5325" w:name="_Toc527707429"/>
      <w:bookmarkStart w:id="5326" w:name="_Toc528589797"/>
      <w:r>
        <w:t xml:space="preserve">Almost </w:t>
      </w:r>
      <w:r w:rsidR="002F3F85">
        <w:t>Non-</w:t>
      </w:r>
      <w:r>
        <w:t>Navigable Area</w:t>
      </w:r>
      <w:bookmarkEnd w:id="5325"/>
      <w:bookmarkEnd w:id="5326"/>
    </w:p>
    <w:p w14:paraId="03A68832" w14:textId="77777777" w:rsidR="006916E5" w:rsidRDefault="003E0B96" w:rsidP="007D127A">
      <w:pPr>
        <w:spacing w:before="0"/>
      </w:pPr>
      <w:r>
        <w:t xml:space="preserve">Name: Almost </w:t>
      </w:r>
      <w:r w:rsidR="002F3F85">
        <w:t>Non-</w:t>
      </w:r>
      <w:r>
        <w:t>Navigable Area</w:t>
      </w:r>
    </w:p>
    <w:p w14:paraId="26C38FC0" w14:textId="77777777" w:rsidR="003E0B96" w:rsidRDefault="003E0B96" w:rsidP="007D127A">
      <w:pPr>
        <w:spacing w:before="0"/>
      </w:pPr>
      <w:r>
        <w:t>Description:</w:t>
      </w:r>
    </w:p>
    <w:p w14:paraId="376E8B52" w14:textId="77777777" w:rsidR="006916E5" w:rsidRDefault="003E0B96" w:rsidP="007D127A">
      <w:pPr>
        <w:spacing w:before="0"/>
      </w:pPr>
      <w:r>
        <w:t xml:space="preserve">ID: </w:t>
      </w:r>
      <w:proofErr w:type="spellStart"/>
      <w:r>
        <w:t>ANARemarks</w:t>
      </w:r>
      <w:proofErr w:type="spellEnd"/>
    </w:p>
    <w:p w14:paraId="26E3A913" w14:textId="77777777" w:rsidR="006916E5" w:rsidRDefault="003E0B96" w:rsidP="007D127A">
      <w:pPr>
        <w:spacing w:before="0"/>
      </w:pPr>
      <w:r>
        <w:t>File Name: ANA.xml</w:t>
      </w:r>
    </w:p>
    <w:p w14:paraId="06DA010B" w14:textId="77777777" w:rsidR="003E0B96" w:rsidRDefault="003E0B96" w:rsidP="007D127A">
      <w:pPr>
        <w:spacing w:before="0"/>
      </w:pPr>
      <w:r>
        <w:t xml:space="preserve">File Type: </w:t>
      </w:r>
      <w:proofErr w:type="spellStart"/>
      <w:r>
        <w:t>AreaFill</w:t>
      </w:r>
      <w:proofErr w:type="spellEnd"/>
    </w:p>
    <w:p w14:paraId="7466ACE1" w14:textId="77777777" w:rsidR="003E0B96" w:rsidRDefault="003E0B96" w:rsidP="007D127A">
      <w:pPr>
        <w:spacing w:before="0"/>
      </w:pPr>
      <w:r>
        <w:t>File Format: XML</w:t>
      </w:r>
    </w:p>
    <w:p w14:paraId="6D433505" w14:textId="6216BE74" w:rsidR="003E0B96" w:rsidRDefault="003E0B96" w:rsidP="00DB6272">
      <w:pPr>
        <w:pStyle w:val="Annex-Heading3"/>
        <w:rPr>
          <w:rFonts w:ascii="Times New Roman" w:hAnsi="Times New Roman"/>
          <w:szCs w:val="24"/>
        </w:rPr>
      </w:pPr>
      <w:bookmarkStart w:id="5327" w:name="_Toc527707430"/>
      <w:bookmarkStart w:id="5328" w:name="_Toc528589798"/>
      <w:r>
        <w:t>Non</w:t>
      </w:r>
      <w:ins w:id="5329" w:author="Perryman, Lindsay" w:date="2023-03-15T16:18:00Z">
        <w:r w:rsidR="00AC71D0">
          <w:t>-</w:t>
        </w:r>
      </w:ins>
      <w:del w:id="5330" w:author="Perryman, Lindsay" w:date="2023-03-15T16:18:00Z">
        <w:r w:rsidDel="00AC71D0">
          <w:delText xml:space="preserve"> </w:delText>
        </w:r>
      </w:del>
      <w:r>
        <w:t>Navigable Area</w:t>
      </w:r>
      <w:bookmarkEnd w:id="5327"/>
      <w:bookmarkEnd w:id="5328"/>
    </w:p>
    <w:p w14:paraId="4655F9C0" w14:textId="41CB4630" w:rsidR="006916E5" w:rsidRDefault="003E0B96" w:rsidP="007D127A">
      <w:pPr>
        <w:spacing w:before="0"/>
      </w:pPr>
      <w:r>
        <w:t>Name: Non</w:t>
      </w:r>
      <w:ins w:id="5331" w:author="Perryman, Lindsay" w:date="2023-03-15T16:18:00Z">
        <w:r w:rsidR="00AC71D0">
          <w:t>-</w:t>
        </w:r>
      </w:ins>
      <w:del w:id="5332" w:author="Perryman, Lindsay" w:date="2023-03-15T16:18:00Z">
        <w:r w:rsidDel="00AC71D0">
          <w:delText xml:space="preserve"> </w:delText>
        </w:r>
      </w:del>
      <w:r>
        <w:t>Navigable Area</w:t>
      </w:r>
    </w:p>
    <w:p w14:paraId="6B5B1B2E" w14:textId="77777777" w:rsidR="003E0B96" w:rsidRDefault="003E0B96" w:rsidP="007D127A">
      <w:pPr>
        <w:spacing w:before="0"/>
      </w:pPr>
      <w:r>
        <w:t>Description:</w:t>
      </w:r>
    </w:p>
    <w:p w14:paraId="212EAB26" w14:textId="77777777" w:rsidR="006916E5" w:rsidRDefault="003E0B96" w:rsidP="007D127A">
      <w:pPr>
        <w:spacing w:before="0"/>
      </w:pPr>
      <w:r>
        <w:t>ID: ANA</w:t>
      </w:r>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 xml:space="preserve">File Type: </w:t>
      </w:r>
      <w:proofErr w:type="spellStart"/>
      <w:r>
        <w:t>AreaFill</w:t>
      </w:r>
      <w:proofErr w:type="spellEnd"/>
    </w:p>
    <w:p w14:paraId="632E88F8" w14:textId="77777777" w:rsidR="003E0B96" w:rsidRDefault="003E0B96" w:rsidP="007D127A">
      <w:pPr>
        <w:spacing w:before="0"/>
      </w:pPr>
      <w:r>
        <w:t>File Format: XML</w:t>
      </w:r>
    </w:p>
    <w:p w14:paraId="0B497753" w14:textId="7E95BDD2" w:rsidR="003E0B96" w:rsidRDefault="003E0B96" w:rsidP="00B11B94">
      <w:pPr>
        <w:pStyle w:val="Annexheader-level2"/>
      </w:pPr>
      <w:r>
        <w:br w:type="page"/>
      </w:r>
      <w:bookmarkStart w:id="5333" w:name="_Toc527707431"/>
      <w:bookmarkStart w:id="5334" w:name="_Toc528589799"/>
      <w:bookmarkStart w:id="5335" w:name="_Toc516384"/>
      <w:bookmarkStart w:id="5336" w:name="_Toc127463900"/>
      <w:bookmarkStart w:id="5337" w:name="_Toc128125526"/>
      <w:bookmarkStart w:id="5338" w:name="_Toc141176308"/>
      <w:bookmarkStart w:id="5339" w:name="_Toc141176473"/>
      <w:bookmarkStart w:id="5340" w:name="_Toc141177105"/>
      <w:bookmarkStart w:id="5341" w:name="_Toc150177979"/>
      <w:r>
        <w:rPr>
          <w:rFonts w:hint="eastAsia"/>
        </w:rPr>
        <w:lastRenderedPageBreak/>
        <w:t>Fonts</w:t>
      </w:r>
      <w:bookmarkEnd w:id="5333"/>
      <w:bookmarkEnd w:id="5334"/>
      <w:bookmarkEnd w:id="5335"/>
      <w:bookmarkEnd w:id="5336"/>
      <w:bookmarkEnd w:id="5337"/>
      <w:bookmarkEnd w:id="5338"/>
      <w:bookmarkEnd w:id="5339"/>
      <w:bookmarkEnd w:id="5340"/>
      <w:bookmarkEnd w:id="5341"/>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11B94">
      <w:pPr>
        <w:pStyle w:val="Annexheader-level2"/>
      </w:pPr>
      <w:r>
        <w:br w:type="page"/>
      </w:r>
      <w:bookmarkStart w:id="5342" w:name="_Toc527707432"/>
      <w:bookmarkStart w:id="5343" w:name="_Toc528589800"/>
      <w:bookmarkStart w:id="5344" w:name="_Toc516385"/>
      <w:bookmarkStart w:id="5345" w:name="_Toc127463901"/>
      <w:bookmarkStart w:id="5346" w:name="_Toc128125527"/>
      <w:bookmarkStart w:id="5347" w:name="_Toc141176309"/>
      <w:bookmarkStart w:id="5348" w:name="_Toc141176474"/>
      <w:bookmarkStart w:id="5349" w:name="_Toc141177106"/>
      <w:bookmarkStart w:id="5350" w:name="_Toc150177980"/>
      <w:r>
        <w:lastRenderedPageBreak/>
        <w:t>Viewing Group</w:t>
      </w:r>
      <w:bookmarkEnd w:id="5342"/>
      <w:bookmarkEnd w:id="5343"/>
      <w:bookmarkEnd w:id="5344"/>
      <w:bookmarkEnd w:id="5345"/>
      <w:bookmarkEnd w:id="5346"/>
      <w:bookmarkEnd w:id="5347"/>
      <w:bookmarkEnd w:id="5348"/>
      <w:bookmarkEnd w:id="5349"/>
      <w:bookmarkEnd w:id="5350"/>
    </w:p>
    <w:p w14:paraId="2E9275E8" w14:textId="77777777" w:rsidR="003E0B96" w:rsidRDefault="003E0B96" w:rsidP="007D127A">
      <w:pPr>
        <w:spacing w:before="0"/>
        <w:rPr>
          <w:lang w:eastAsia="ko-KR"/>
        </w:rPr>
      </w:pPr>
      <w:r>
        <w:rPr>
          <w:lang w:eastAsia="ko-KR"/>
        </w:rPr>
        <w:t>(No description)</w:t>
      </w:r>
    </w:p>
    <w:p w14:paraId="43C21F0C" w14:textId="77777777" w:rsidR="003E0B96" w:rsidRDefault="003E0B96" w:rsidP="003E0B96">
      <w:pPr>
        <w:rPr>
          <w:lang w:eastAsia="ko-KR"/>
        </w:rPr>
      </w:pPr>
    </w:p>
    <w:p w14:paraId="092DDA11" w14:textId="2B238423" w:rsidR="003E0B96" w:rsidRDefault="003E0B96" w:rsidP="00B11B94">
      <w:pPr>
        <w:pStyle w:val="Annexheader-level2"/>
      </w:pPr>
      <w:r>
        <w:br w:type="page"/>
      </w:r>
      <w:bookmarkStart w:id="5351" w:name="_Toc527707433"/>
      <w:bookmarkStart w:id="5352" w:name="_Toc528589801"/>
      <w:bookmarkStart w:id="5353" w:name="_Toc516386"/>
      <w:bookmarkStart w:id="5354" w:name="_Toc127463902"/>
      <w:bookmarkStart w:id="5355" w:name="_Toc128125528"/>
      <w:bookmarkStart w:id="5356" w:name="_Toc141176310"/>
      <w:bookmarkStart w:id="5357" w:name="_Toc141176475"/>
      <w:bookmarkStart w:id="5358" w:name="_Toc141177107"/>
      <w:bookmarkStart w:id="5359" w:name="_Toc150177981"/>
      <w:r>
        <w:rPr>
          <w:rFonts w:hint="eastAsia"/>
        </w:rPr>
        <w:lastRenderedPageBreak/>
        <w:t>Rules</w:t>
      </w:r>
      <w:bookmarkEnd w:id="5351"/>
      <w:bookmarkEnd w:id="5352"/>
      <w:bookmarkEnd w:id="5353"/>
      <w:bookmarkEnd w:id="5354"/>
      <w:bookmarkEnd w:id="5355"/>
      <w:bookmarkEnd w:id="5356"/>
      <w:bookmarkEnd w:id="5357"/>
      <w:bookmarkEnd w:id="5358"/>
      <w:bookmarkEnd w:id="5359"/>
    </w:p>
    <w:p w14:paraId="3F137553" w14:textId="0989EC49" w:rsidR="003E0B96" w:rsidRDefault="003E0B96" w:rsidP="00331C2F">
      <w:pPr>
        <w:pStyle w:val="Annex-Heading3"/>
        <w:rPr>
          <w:rFonts w:ascii="Times New Roman" w:hAnsi="Times New Roman"/>
          <w:szCs w:val="24"/>
        </w:rPr>
      </w:pPr>
      <w:bookmarkStart w:id="5360" w:name="_Toc527707434"/>
      <w:bookmarkStart w:id="5361" w:name="_Toc528589802"/>
      <w:r>
        <w:t>Main rule set</w:t>
      </w:r>
      <w:bookmarkEnd w:id="5360"/>
      <w:bookmarkEnd w:id="5361"/>
    </w:p>
    <w:p w14:paraId="6888BF00" w14:textId="77777777" w:rsidR="006916E5" w:rsidRDefault="003E0B96" w:rsidP="007D127A">
      <w:pPr>
        <w:spacing w:before="0"/>
      </w:pPr>
      <w:r>
        <w:t>Name: Main rule set</w:t>
      </w:r>
    </w:p>
    <w:p w14:paraId="611458A3" w14:textId="77777777" w:rsidR="003E0B96" w:rsidRDefault="003E0B96" w:rsidP="007D127A">
      <w:pPr>
        <w:spacing w:before="0"/>
      </w:pPr>
      <w:r>
        <w:t>Description:</w:t>
      </w:r>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pPr>
      <w:r>
        <w:t xml:space="preserve">Rule Type: </w:t>
      </w:r>
      <w:proofErr w:type="spellStart"/>
      <w:r>
        <w:t>TopLevelTemplate</w:t>
      </w:r>
      <w:proofErr w:type="spellEnd"/>
    </w:p>
    <w:p w14:paraId="0D7A76A3" w14:textId="77777777" w:rsidR="003E0B96" w:rsidRDefault="003E0B96" w:rsidP="00331C2F">
      <w:pPr>
        <w:pStyle w:val="Annex-Heading3"/>
        <w:rPr>
          <w:rFonts w:ascii="Times New Roman" w:hAnsi="Times New Roman"/>
          <w:szCs w:val="24"/>
        </w:rPr>
      </w:pPr>
      <w:bookmarkStart w:id="5362" w:name="_Toc527707435"/>
      <w:bookmarkStart w:id="5363" w:name="_Toc528589803"/>
      <w:r>
        <w:t>Control Point</w:t>
      </w:r>
      <w:bookmarkEnd w:id="5362"/>
      <w:bookmarkEnd w:id="5363"/>
    </w:p>
    <w:p w14:paraId="2E260609" w14:textId="77777777" w:rsidR="006916E5" w:rsidRDefault="003E0B96" w:rsidP="007D127A">
      <w:pPr>
        <w:spacing w:before="0"/>
      </w:pPr>
      <w:r>
        <w:t>Name: Control Point</w:t>
      </w:r>
    </w:p>
    <w:p w14:paraId="03C2514D" w14:textId="77777777" w:rsidR="003E0B96" w:rsidRDefault="003E0B96" w:rsidP="007D127A">
      <w:pPr>
        <w:spacing w:before="0"/>
      </w:pPr>
      <w:r>
        <w:t>Description:</w:t>
      </w:r>
    </w:p>
    <w:p w14:paraId="50B5BC21" w14:textId="70065846" w:rsidR="006916E5" w:rsidRDefault="003E0B96" w:rsidP="007D127A">
      <w:pPr>
        <w:spacing w:before="0"/>
      </w:pPr>
      <w:r>
        <w:t xml:space="preserve">ID: </w:t>
      </w:r>
      <w:del w:id="5364" w:author="Jason Rhee" w:date="2023-03-17T17:03:00Z">
        <w:r w:rsidDel="00D820E2">
          <w:delText>controlpoint</w:delText>
        </w:r>
      </w:del>
      <w:proofErr w:type="spellStart"/>
      <w:ins w:id="5365" w:author="Jason Rhee" w:date="2023-03-17T17:03:00Z">
        <w:r w:rsidR="00D820E2">
          <w:t>ControlPoint</w:t>
        </w:r>
      </w:ins>
      <w:proofErr w:type="spellEnd"/>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 xml:space="preserve">Rule Type: </w:t>
      </w:r>
      <w:proofErr w:type="spellStart"/>
      <w:r>
        <w:t>SubTemplate</w:t>
      </w:r>
      <w:proofErr w:type="spellEnd"/>
    </w:p>
    <w:p w14:paraId="5F640FB1" w14:textId="77777777" w:rsidR="003E0B96" w:rsidRDefault="003E0B96" w:rsidP="006E698D">
      <w:pPr>
        <w:pStyle w:val="Annex-Heading3"/>
        <w:rPr>
          <w:rFonts w:ascii="Times New Roman" w:hAnsi="Times New Roman"/>
          <w:szCs w:val="24"/>
        </w:rPr>
      </w:pPr>
      <w:bookmarkStart w:id="5366" w:name="_Toc527707436"/>
      <w:bookmarkStart w:id="5367" w:name="_Toc528589804"/>
      <w:r>
        <w:t>Information Box</w:t>
      </w:r>
      <w:bookmarkEnd w:id="5366"/>
      <w:bookmarkEnd w:id="5367"/>
    </w:p>
    <w:p w14:paraId="1CBAD70A" w14:textId="77777777" w:rsidR="006916E5" w:rsidRDefault="003E0B96" w:rsidP="007D127A">
      <w:pPr>
        <w:spacing w:before="0"/>
      </w:pPr>
      <w:r>
        <w:t>Name: Information Box</w:t>
      </w:r>
    </w:p>
    <w:p w14:paraId="46D85706" w14:textId="77777777" w:rsidR="003E0B96" w:rsidRDefault="003E0B96" w:rsidP="007D127A">
      <w:pPr>
        <w:spacing w:before="0"/>
      </w:pPr>
      <w:r>
        <w:t>Description:</w:t>
      </w:r>
    </w:p>
    <w:p w14:paraId="748F6A73" w14:textId="77777777" w:rsidR="006916E5" w:rsidRDefault="003E0B96" w:rsidP="007D127A">
      <w:pPr>
        <w:spacing w:before="0"/>
      </w:pPr>
      <w:r>
        <w:t xml:space="preserve">ID: </w:t>
      </w:r>
      <w:proofErr w:type="spellStart"/>
      <w:r>
        <w:t>InformationBox</w:t>
      </w:r>
      <w:proofErr w:type="spellEnd"/>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 xml:space="preserve">Rule Type: </w:t>
      </w:r>
      <w:proofErr w:type="spellStart"/>
      <w:r>
        <w:t>SubTemplate</w:t>
      </w:r>
      <w:proofErr w:type="spellEnd"/>
    </w:p>
    <w:p w14:paraId="637EF674" w14:textId="76FCEA46" w:rsidR="003E0B96" w:rsidRDefault="003E0B96" w:rsidP="008F5CC2">
      <w:pPr>
        <w:pStyle w:val="Annex-Heading3"/>
        <w:rPr>
          <w:rFonts w:ascii="Times New Roman" w:hAnsi="Times New Roman"/>
          <w:szCs w:val="24"/>
        </w:rPr>
      </w:pPr>
      <w:bookmarkStart w:id="5368" w:name="_Toc527707437"/>
      <w:bookmarkStart w:id="5369" w:name="_Toc528589805"/>
      <w:r>
        <w:lastRenderedPageBreak/>
        <w:t xml:space="preserve">Almost </w:t>
      </w:r>
      <w:r w:rsidR="00C92FE4">
        <w:t>Non</w:t>
      </w:r>
      <w:ins w:id="5370" w:author="Perryman, Lindsay" w:date="2023-03-15T16:20:00Z">
        <w:r w:rsidR="00AC71D0">
          <w:t>-</w:t>
        </w:r>
      </w:ins>
      <w:del w:id="5371" w:author="Perryman, Lindsay" w:date="2023-03-15T16:20:00Z">
        <w:r w:rsidR="00C92FE4" w:rsidDel="00AC71D0">
          <w:delText xml:space="preserve"> </w:delText>
        </w:r>
      </w:del>
      <w:r>
        <w:t>Navigable Area</w:t>
      </w:r>
      <w:bookmarkEnd w:id="5368"/>
      <w:bookmarkEnd w:id="5369"/>
    </w:p>
    <w:p w14:paraId="18C1B388" w14:textId="098205EC" w:rsidR="006916E5" w:rsidRDefault="003E0B96" w:rsidP="00505136">
      <w:pPr>
        <w:keepNext/>
        <w:keepLines/>
        <w:spacing w:before="0"/>
      </w:pPr>
      <w:r>
        <w:t xml:space="preserve">Name: Almost </w:t>
      </w:r>
      <w:r w:rsidR="00C92FE4">
        <w:t>Non</w:t>
      </w:r>
      <w:ins w:id="5372" w:author="Perryman, Lindsay" w:date="2023-03-15T16:20:00Z">
        <w:r w:rsidR="00AC71D0">
          <w:t>-</w:t>
        </w:r>
      </w:ins>
      <w:del w:id="5373" w:author="Perryman, Lindsay" w:date="2023-03-15T16:20:00Z">
        <w:r w:rsidR="00C92FE4" w:rsidDel="00AC71D0">
          <w:delText xml:space="preserve"> </w:delText>
        </w:r>
      </w:del>
      <w:r>
        <w:t>Navigable Area</w:t>
      </w:r>
    </w:p>
    <w:p w14:paraId="5A1137C1" w14:textId="77777777" w:rsidR="003E0B96" w:rsidRDefault="003E0B96" w:rsidP="00505136">
      <w:pPr>
        <w:keepNext/>
        <w:keepLines/>
        <w:spacing w:before="0"/>
      </w:pPr>
      <w:r>
        <w:t>Description:</w:t>
      </w:r>
    </w:p>
    <w:p w14:paraId="6194CEAA" w14:textId="77777777" w:rsidR="001406A3" w:rsidRDefault="003E0B96" w:rsidP="00505136">
      <w:pPr>
        <w:keepNext/>
        <w:keepLines/>
        <w:spacing w:before="0"/>
      </w:pPr>
      <w:r>
        <w:t xml:space="preserve">ID: </w:t>
      </w:r>
      <w:proofErr w:type="spellStart"/>
      <w:r>
        <w:t>Almost</w:t>
      </w:r>
      <w:r w:rsidR="002F3F85">
        <w:t>N</w:t>
      </w:r>
      <w:r w:rsidR="00C92FE4">
        <w:t>on</w:t>
      </w:r>
      <w:r>
        <w:t>NavigableArea</w:t>
      </w:r>
      <w:proofErr w:type="spellEnd"/>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 xml:space="preserve">Rule Type: </w:t>
      </w:r>
      <w:proofErr w:type="spellStart"/>
      <w:r>
        <w:t>SubTemplate</w:t>
      </w:r>
      <w:proofErr w:type="spellEnd"/>
    </w:p>
    <w:p w14:paraId="3AB97C57" w14:textId="597ED2F5" w:rsidR="003E0B96" w:rsidRDefault="003E0B96" w:rsidP="008F5CC2">
      <w:pPr>
        <w:pStyle w:val="Annex-Heading3"/>
        <w:rPr>
          <w:rFonts w:ascii="Times New Roman" w:hAnsi="Times New Roman"/>
          <w:szCs w:val="24"/>
        </w:rPr>
      </w:pPr>
      <w:bookmarkStart w:id="5374" w:name="_Toc527707438"/>
      <w:bookmarkStart w:id="5375" w:name="_Toc528589806"/>
      <w:r>
        <w:t>Non</w:t>
      </w:r>
      <w:ins w:id="5376" w:author="Perryman, Lindsay" w:date="2023-03-15T16:21:00Z">
        <w:r w:rsidR="00AC71D0">
          <w:t>-</w:t>
        </w:r>
      </w:ins>
      <w:del w:id="5377" w:author="Perryman, Lindsay" w:date="2023-03-15T16:21:00Z">
        <w:r w:rsidDel="00AC71D0">
          <w:delText xml:space="preserve"> </w:delText>
        </w:r>
      </w:del>
      <w:r>
        <w:t>Navigable Area</w:t>
      </w:r>
      <w:bookmarkEnd w:id="5374"/>
      <w:bookmarkEnd w:id="5375"/>
    </w:p>
    <w:p w14:paraId="78E3EA59" w14:textId="21283889" w:rsidR="001406A3" w:rsidRDefault="003E0B96" w:rsidP="00505136">
      <w:pPr>
        <w:spacing w:before="0"/>
      </w:pPr>
      <w:r>
        <w:t>Name: Non</w:t>
      </w:r>
      <w:ins w:id="5378" w:author="Perryman, Lindsay" w:date="2023-03-15T16:21:00Z">
        <w:r w:rsidR="00AC71D0">
          <w:t>-</w:t>
        </w:r>
      </w:ins>
      <w:del w:id="5379" w:author="Perryman, Lindsay" w:date="2023-03-15T16:21:00Z">
        <w:r w:rsidDel="00AC71D0">
          <w:delText xml:space="preserve"> </w:delText>
        </w:r>
      </w:del>
      <w:r>
        <w:t>Navigable Area</w:t>
      </w:r>
    </w:p>
    <w:p w14:paraId="5AA242E1" w14:textId="77777777" w:rsidR="003E0B96" w:rsidRDefault="003E0B96" w:rsidP="00505136">
      <w:pPr>
        <w:spacing w:before="0"/>
      </w:pPr>
      <w:r>
        <w:t>Description:</w:t>
      </w:r>
    </w:p>
    <w:p w14:paraId="1DEC96F8" w14:textId="77777777" w:rsidR="001406A3" w:rsidRDefault="003E0B96" w:rsidP="00505136">
      <w:pPr>
        <w:spacing w:before="0"/>
      </w:pPr>
      <w:r>
        <w:t xml:space="preserve">ID: </w:t>
      </w:r>
      <w:proofErr w:type="spellStart"/>
      <w:r>
        <w:t>NonNavigableArea</w:t>
      </w:r>
      <w:proofErr w:type="spellEnd"/>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 xml:space="preserve">Rule Type: </w:t>
      </w:r>
      <w:proofErr w:type="spellStart"/>
      <w:r>
        <w:t>SubTemplate</w:t>
      </w:r>
      <w:proofErr w:type="spellEnd"/>
    </w:p>
    <w:p w14:paraId="518B012D" w14:textId="77777777" w:rsidR="0094165D" w:rsidRDefault="0094165D">
      <w:pPr>
        <w:jc w:val="left"/>
      </w:pPr>
      <w:r>
        <w:br w:type="page"/>
      </w:r>
    </w:p>
    <w:p w14:paraId="3F2FDDC6" w14:textId="5ACE566A" w:rsidR="002F4516" w:rsidRDefault="00584C25" w:rsidP="002721B0">
      <w:pPr>
        <w:pStyle w:val="Annex0"/>
      </w:pPr>
      <w:bookmarkStart w:id="5380" w:name="_Toc127463903"/>
      <w:bookmarkStart w:id="5381" w:name="_Toc128125529"/>
      <w:bookmarkStart w:id="5382" w:name="_Toc141176311"/>
      <w:bookmarkStart w:id="5383" w:name="_Toc141176476"/>
      <w:bookmarkStart w:id="5384" w:name="_Toc141177108"/>
      <w:bookmarkStart w:id="5385" w:name="_Toc150177982"/>
      <w:r>
        <w:lastRenderedPageBreak/>
        <w:t xml:space="preserve">Data </w:t>
      </w:r>
      <w:r w:rsidR="002F4516" w:rsidRPr="00D129DC">
        <w:t>Validation Checks</w:t>
      </w:r>
      <w:bookmarkEnd w:id="5380"/>
      <w:bookmarkEnd w:id="5381"/>
      <w:bookmarkEnd w:id="5382"/>
      <w:bookmarkEnd w:id="5383"/>
      <w:bookmarkEnd w:id="5384"/>
      <w:bookmarkEnd w:id="5385"/>
    </w:p>
    <w:p w14:paraId="1D82DF7A" w14:textId="77777777" w:rsidR="003E0B96" w:rsidRPr="00584C25" w:rsidRDefault="003E0B96" w:rsidP="008F5CC2">
      <w:pPr>
        <w:pStyle w:val="Annex-Heading3"/>
      </w:pPr>
      <w:r w:rsidRPr="00584C25">
        <w:t>References</w:t>
      </w:r>
    </w:p>
    <w:p w14:paraId="40C403F7" w14:textId="0A4397F7" w:rsidR="003E0B96" w:rsidRDefault="003E0B96" w:rsidP="00505136">
      <w:pPr>
        <w:pStyle w:val="ListParagraph"/>
        <w:spacing w:before="0" w:line="240" w:lineRule="auto"/>
        <w:rPr>
          <w:rFonts w:cs="Arial"/>
          <w:color w:val="000000"/>
          <w:lang w:eastAsia="ar-SA"/>
        </w:rPr>
      </w:pPr>
      <w:r w:rsidRPr="00F27451">
        <w:rPr>
          <w:rFonts w:cs="Arial"/>
          <w:color w:val="000000"/>
          <w:highlight w:val="yellow"/>
          <w:lang w:eastAsia="ar-SA"/>
          <w:rPrChange w:id="5386" w:author="Perryman, Lindsay" w:date="2023-03-02T17:21:00Z">
            <w:rPr>
              <w:rFonts w:cs="Arial"/>
              <w:color w:val="000000"/>
              <w:lang w:eastAsia="ar-SA"/>
            </w:rPr>
          </w:rPrChange>
        </w:rPr>
        <w:t xml:space="preserve">IHO S-58 ENC VALIDATION CHECKS Edition </w:t>
      </w:r>
      <w:del w:id="5387" w:author="Jason Rhee" w:date="2023-03-06T12:25:00Z">
        <w:r w:rsidRPr="00F27451" w:rsidDel="00C042CE">
          <w:rPr>
            <w:rFonts w:cs="Arial"/>
            <w:color w:val="000000"/>
            <w:highlight w:val="yellow"/>
            <w:lang w:eastAsia="ar-SA"/>
            <w:rPrChange w:id="5388" w:author="Perryman, Lindsay" w:date="2023-03-02T17:21:00Z">
              <w:rPr>
                <w:rFonts w:cs="Arial"/>
                <w:color w:val="000000"/>
                <w:lang w:eastAsia="ar-SA"/>
              </w:rPr>
            </w:rPrChange>
          </w:rPr>
          <w:delText>6</w:delText>
        </w:r>
      </w:del>
      <w:ins w:id="5389" w:author="Jason Rhee" w:date="2023-03-06T12:25:00Z">
        <w:r w:rsidR="00C042CE">
          <w:rPr>
            <w:rFonts w:cs="Arial"/>
            <w:color w:val="000000"/>
            <w:highlight w:val="yellow"/>
            <w:lang w:eastAsia="ar-SA"/>
          </w:rPr>
          <w:t>7</w:t>
        </w:r>
      </w:ins>
      <w:r w:rsidRPr="00F27451">
        <w:rPr>
          <w:rFonts w:cs="Arial"/>
          <w:color w:val="000000"/>
          <w:highlight w:val="yellow"/>
          <w:lang w:eastAsia="ar-SA"/>
          <w:rPrChange w:id="5390" w:author="Perryman, Lindsay" w:date="2023-03-02T17:21:00Z">
            <w:rPr>
              <w:rFonts w:cs="Arial"/>
              <w:color w:val="000000"/>
              <w:lang w:eastAsia="ar-SA"/>
            </w:rPr>
          </w:rPrChange>
        </w:rPr>
        <w:t>.0.0 – 20</w:t>
      </w:r>
      <w:ins w:id="5391" w:author="Jason Rhee" w:date="2023-03-06T12:26:00Z">
        <w:r w:rsidR="00C042CE">
          <w:rPr>
            <w:rFonts w:cs="Arial"/>
            <w:color w:val="000000"/>
            <w:highlight w:val="yellow"/>
            <w:lang w:eastAsia="ar-SA"/>
          </w:rPr>
          <w:t>22</w:t>
        </w:r>
      </w:ins>
      <w:del w:id="5392" w:author="Jason Rhee" w:date="2023-03-06T12:26:00Z">
        <w:r w:rsidRPr="00F27451" w:rsidDel="00C042CE">
          <w:rPr>
            <w:rFonts w:cs="Arial"/>
            <w:color w:val="000000"/>
            <w:highlight w:val="yellow"/>
            <w:lang w:eastAsia="ar-SA"/>
            <w:rPrChange w:id="5393" w:author="Perryman, Lindsay" w:date="2023-03-02T17:21:00Z">
              <w:rPr>
                <w:rFonts w:cs="Arial"/>
                <w:color w:val="000000"/>
                <w:lang w:eastAsia="ar-SA"/>
              </w:rPr>
            </w:rPrChange>
          </w:rPr>
          <w:delText>16</w:delText>
        </w:r>
      </w:del>
    </w:p>
    <w:p w14:paraId="3AD900DC" w14:textId="77777777" w:rsidR="003E0B96" w:rsidRPr="005650FB" w:rsidRDefault="003E0B96" w:rsidP="008F5CC2">
      <w:pPr>
        <w:pStyle w:val="Annex-Heading3"/>
      </w:pPr>
      <w:bookmarkStart w:id="5394" w:name="_Toc528589810"/>
      <w:r w:rsidRPr="005650FB">
        <w:t>Abbreviation</w:t>
      </w:r>
      <w:bookmarkEnd w:id="5394"/>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5395" w:name="_Toc528589811"/>
      <w:r w:rsidRPr="005650FB">
        <w:t>Production validation checks for S-12</w:t>
      </w:r>
      <w:r>
        <w:t>9</w:t>
      </w:r>
      <w:r w:rsidRPr="005650FB">
        <w:t xml:space="preserve"> </w:t>
      </w:r>
      <w:r>
        <w:t>Under Keel Clearance Management</w:t>
      </w:r>
      <w:bookmarkEnd w:id="5395"/>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ins w:id="5396" w:author="Perryman, Lindsay" w:date="2023-03-02T17:21:00Z">
              <w:r w:rsidR="00F27451">
                <w:rPr>
                  <w:szCs w:val="20"/>
                </w:rPr>
                <w:t>,</w:t>
              </w:r>
            </w:ins>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proofErr w:type="gramStart"/>
      <w:r>
        <w:t>application</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proofErr w:type="gramStart"/>
            <w:r w:rsidRPr="00CF7708">
              <w:rPr>
                <w:szCs w:val="20"/>
              </w:rPr>
              <w:t>i.e.</w:t>
            </w:r>
            <w:proofErr w:type="gramEnd"/>
            <w:r w:rsidRPr="00CF7708">
              <w:rPr>
                <w:szCs w:val="20"/>
              </w:rPr>
              <w:t xml:space="preserv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AC71D0">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 xml:space="preserve">The reason for omission must be given by populating a GML </w:t>
            </w:r>
            <w:proofErr w:type="spellStart"/>
            <w:r w:rsidRPr="00F35A4D">
              <w:rPr>
                <w:szCs w:val="20"/>
              </w:rPr>
              <w:t>nilReason</w:t>
            </w:r>
            <w:proofErr w:type="spellEnd"/>
            <w:r w:rsidRPr="00F35A4D">
              <w:rPr>
                <w:szCs w:val="20"/>
              </w:rPr>
              <w:t xml:space="preser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proofErr w:type="gramStart"/>
            <w:r w:rsidRPr="00F35A4D">
              <w:rPr>
                <w:szCs w:val="20"/>
              </w:rPr>
              <w:t>E.g</w:t>
            </w:r>
            <w:r>
              <w:rPr>
                <w:szCs w:val="20"/>
              </w:rPr>
              <w:t>.</w:t>
            </w:r>
            <w:proofErr w:type="gramEnd"/>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 xml:space="preserve">For each feature instance of type </w:t>
            </w:r>
            <w:proofErr w:type="spellStart"/>
            <w:r w:rsidRPr="00F35A4D">
              <w:rPr>
                <w:szCs w:val="20"/>
              </w:rPr>
              <w:t>FixedTimeRange</w:t>
            </w:r>
            <w:proofErr w:type="spellEnd"/>
            <w:r w:rsidRPr="00F35A4D">
              <w:rPr>
                <w:szCs w:val="20"/>
              </w:rPr>
              <w:t xml:space="preserve"> where </w:t>
            </w:r>
            <w:proofErr w:type="spellStart"/>
            <w:r w:rsidRPr="00F35A4D">
              <w:rPr>
                <w:szCs w:val="20"/>
              </w:rPr>
              <w:t>timeStart</w:t>
            </w:r>
            <w:proofErr w:type="spellEnd"/>
            <w:r w:rsidRPr="00F35A4D">
              <w:rPr>
                <w:szCs w:val="20"/>
              </w:rPr>
              <w:t xml:space="preserve"> is encoded later than </w:t>
            </w:r>
            <w:proofErr w:type="spellStart"/>
            <w:r w:rsidRPr="00F35A4D">
              <w:rPr>
                <w:szCs w:val="20"/>
              </w:rPr>
              <w:t>timeEnd</w:t>
            </w:r>
            <w:proofErr w:type="spellEnd"/>
            <w:r w:rsidRPr="00F35A4D">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encoded later than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 xml:space="preserve">Ensure values of </w:t>
            </w:r>
            <w:proofErr w:type="spellStart"/>
            <w:r w:rsidRPr="00F35A4D">
              <w:rPr>
                <w:szCs w:val="20"/>
              </w:rPr>
              <w:t>FixedTimeRange</w:t>
            </w:r>
            <w:proofErr w:type="spellEnd"/>
            <w:r w:rsidRPr="00F35A4D">
              <w:rPr>
                <w:szCs w:val="20"/>
              </w:rPr>
              <w:t xml:space="preserve"> </w:t>
            </w:r>
            <w:proofErr w:type="spellStart"/>
            <w:r w:rsidRPr="00F35A4D">
              <w:rPr>
                <w:szCs w:val="20"/>
              </w:rPr>
              <w:t>subattributes</w:t>
            </w:r>
            <w:proofErr w:type="spellEnd"/>
            <w:r w:rsidRPr="00F35A4D">
              <w:rPr>
                <w:szCs w:val="20"/>
              </w:rPr>
              <w:t xml:space="preserve"> </w:t>
            </w:r>
            <w:proofErr w:type="spellStart"/>
            <w:r w:rsidRPr="00F35A4D">
              <w:rPr>
                <w:szCs w:val="20"/>
              </w:rPr>
              <w:t>timeEnd</w:t>
            </w:r>
            <w:proofErr w:type="spellEnd"/>
            <w:r w:rsidRPr="00F35A4D">
              <w:rPr>
                <w:szCs w:val="20"/>
              </w:rPr>
              <w:t xml:space="preserve"> and </w:t>
            </w:r>
            <w:proofErr w:type="spellStart"/>
            <w:r w:rsidRPr="00F35A4D">
              <w:rPr>
                <w:szCs w:val="20"/>
              </w:rPr>
              <w:t>timeStart</w:t>
            </w:r>
            <w:proofErr w:type="spellEnd"/>
            <w:r w:rsidRPr="00F35A4D">
              <w:rPr>
                <w:szCs w:val="20"/>
              </w:rPr>
              <w:t xml:space="preserve">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timeStart</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timeEnd</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without a value of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timeEnd</w:t>
            </w:r>
            <w:proofErr w:type="spellEnd"/>
            <w:r w:rsidRPr="00F35A4D">
              <w:rPr>
                <w:szCs w:val="20"/>
              </w:rPr>
              <w:t xml:space="preserve"> or remove </w:t>
            </w:r>
            <w:proofErr w:type="spellStart"/>
            <w:r w:rsidRPr="00F35A4D">
              <w:rPr>
                <w:szCs w:val="20"/>
              </w:rPr>
              <w:t>timeStart</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timeEND</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timeStart</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 xml:space="preserve">Object has </w:t>
            </w:r>
            <w:proofErr w:type="spellStart"/>
            <w:r w:rsidRPr="00F35A4D">
              <w:rPr>
                <w:szCs w:val="20"/>
              </w:rPr>
              <w:t>timeEnd</w:t>
            </w:r>
            <w:proofErr w:type="spellEnd"/>
            <w:r w:rsidRPr="00F35A4D">
              <w:rPr>
                <w:szCs w:val="20"/>
              </w:rPr>
              <w:t xml:space="preserve"> without a value of </w:t>
            </w:r>
            <w:proofErr w:type="spellStart"/>
            <w:r w:rsidRPr="00F35A4D">
              <w:rPr>
                <w:szCs w:val="20"/>
              </w:rPr>
              <w:t>timeStart</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timeStart</w:t>
            </w:r>
            <w:proofErr w:type="spellEnd"/>
            <w:r w:rsidRPr="00F35A4D">
              <w:rPr>
                <w:szCs w:val="20"/>
              </w:rPr>
              <w:t xml:space="preserve"> or remove </w:t>
            </w:r>
            <w:proofErr w:type="spellStart"/>
            <w:r w:rsidRPr="00F35A4D">
              <w:rPr>
                <w:szCs w:val="20"/>
              </w:rPr>
              <w:t>timeEnd</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 xml:space="preserve">For the Date Time attributes </w:t>
            </w:r>
            <w:proofErr w:type="spellStart"/>
            <w:r w:rsidRPr="00F35A4D">
              <w:rPr>
                <w:szCs w:val="20"/>
              </w:rPr>
              <w:t>generationTime</w:t>
            </w:r>
            <w:proofErr w:type="spellEnd"/>
            <w:r w:rsidRPr="00F35A4D">
              <w:rPr>
                <w:szCs w:val="20"/>
              </w:rPr>
              <w:t xml:space="preserve">, </w:t>
            </w:r>
            <w:proofErr w:type="spellStart"/>
            <w:r w:rsidRPr="00F35A4D">
              <w:rPr>
                <w:szCs w:val="20"/>
              </w:rPr>
              <w:t>expectedPassingTime</w:t>
            </w:r>
            <w:proofErr w:type="spellEnd"/>
            <w:r w:rsidRPr="00F35A4D">
              <w:rPr>
                <w:szCs w:val="20"/>
              </w:rPr>
              <w:t xml:space="preserve">, </w:t>
            </w:r>
            <w:proofErr w:type="spellStart"/>
            <w:r w:rsidRPr="00F35A4D">
              <w:rPr>
                <w:szCs w:val="20"/>
              </w:rPr>
              <w:t>Timestart</w:t>
            </w:r>
            <w:proofErr w:type="spellEnd"/>
            <w:r w:rsidRPr="00F35A4D">
              <w:rPr>
                <w:szCs w:val="20"/>
              </w:rPr>
              <w:t xml:space="preserve"> and </w:t>
            </w:r>
            <w:proofErr w:type="spellStart"/>
            <w:r w:rsidRPr="00F35A4D">
              <w:rPr>
                <w:szCs w:val="20"/>
              </w:rPr>
              <w:t>TimeEnd</w:t>
            </w:r>
            <w:proofErr w:type="spellEnd"/>
            <w:r w:rsidRPr="00F35A4D">
              <w:rPr>
                <w:szCs w:val="20"/>
              </w:rPr>
              <w:t xml:space="preserve">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 xml:space="preserve">For each </w:t>
            </w:r>
            <w:proofErr w:type="spellStart"/>
            <w:r w:rsidRPr="00D33D24">
              <w:rPr>
                <w:szCs w:val="20"/>
              </w:rPr>
              <w:t>UnderKeelClearancePlan</w:t>
            </w:r>
            <w:proofErr w:type="spellEnd"/>
            <w:r w:rsidRPr="00D33D24">
              <w:rPr>
                <w:szCs w:val="20"/>
              </w:rPr>
              <w:t xml:space="preserve"> without any </w:t>
            </w:r>
            <w:proofErr w:type="spellStart"/>
            <w:r w:rsidRPr="00D33D24">
              <w:rPr>
                <w:szCs w:val="20"/>
              </w:rPr>
              <w:t>UnderKeelClearanceControlPoint</w:t>
            </w:r>
            <w:proofErr w:type="spellEnd"/>
            <w:r w:rsidRPr="00D33D24">
              <w:rPr>
                <w:szCs w:val="20"/>
              </w:rPr>
              <w:t xml:space="preserve">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 xml:space="preserve">An </w:t>
            </w:r>
            <w:proofErr w:type="spellStart"/>
            <w:r w:rsidRPr="00D33D24">
              <w:rPr>
                <w:szCs w:val="20"/>
              </w:rPr>
              <w:t>UnderKeelClearancePlan</w:t>
            </w:r>
            <w:proofErr w:type="spellEnd"/>
            <w:r w:rsidRPr="00D33D24">
              <w:rPr>
                <w:szCs w:val="20"/>
              </w:rPr>
              <w:t xml:space="preserve"> must consist of minimum 1 </w:t>
            </w:r>
            <w:proofErr w:type="spellStart"/>
            <w:r w:rsidRPr="00D33D24">
              <w:rPr>
                <w:szCs w:val="20"/>
              </w:rPr>
              <w:t>UnderKeelClearanceControlPoint</w:t>
            </w:r>
            <w:proofErr w:type="spellEnd"/>
            <w:r w:rsidRPr="00D33D24">
              <w:rPr>
                <w:szCs w:val="20"/>
              </w:rPr>
              <w:t xml:space="preserve">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 xml:space="preserve">Associate </w:t>
            </w:r>
            <w:proofErr w:type="spellStart"/>
            <w:r w:rsidRPr="00D33D24">
              <w:rPr>
                <w:szCs w:val="20"/>
              </w:rPr>
              <w:t>UnderKeelClearancePlan</w:t>
            </w:r>
            <w:proofErr w:type="spellEnd"/>
            <w:r w:rsidRPr="00D33D24">
              <w:rPr>
                <w:szCs w:val="20"/>
              </w:rPr>
              <w:t xml:space="preserve"> with </w:t>
            </w:r>
            <w:proofErr w:type="spellStart"/>
            <w:r w:rsidRPr="00D33D24">
              <w:rPr>
                <w:szCs w:val="20"/>
              </w:rPr>
              <w:t>UnderKeelClearanceControlPoint</w:t>
            </w:r>
            <w:proofErr w:type="spellEnd"/>
            <w:r w:rsidRPr="00D33D24">
              <w:rPr>
                <w:szCs w:val="20"/>
              </w:rPr>
              <w:t xml:space="preserve">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5397" w:name="_Toc127463904"/>
      <w:bookmarkStart w:id="5398" w:name="_Toc128125530"/>
      <w:bookmarkStart w:id="5399" w:name="_Toc141176312"/>
      <w:bookmarkStart w:id="5400" w:name="_Toc141176477"/>
      <w:bookmarkStart w:id="5401" w:name="_Toc141177109"/>
      <w:bookmarkStart w:id="5402" w:name="_Toc150177983"/>
      <w:r>
        <w:lastRenderedPageBreak/>
        <w:t>Geometry</w:t>
      </w:r>
      <w:bookmarkEnd w:id="5397"/>
      <w:bookmarkEnd w:id="5398"/>
      <w:bookmarkEnd w:id="5399"/>
      <w:bookmarkEnd w:id="5400"/>
      <w:bookmarkEnd w:id="5401"/>
      <w:bookmarkEnd w:id="5402"/>
    </w:p>
    <w:p w14:paraId="6EE95239" w14:textId="4C9E6286" w:rsidR="003E0B96" w:rsidRPr="0069011F" w:rsidRDefault="002464F7" w:rsidP="00B11B94">
      <w:pPr>
        <w:pStyle w:val="Annexheader-level2"/>
      </w:pPr>
      <w:bookmarkStart w:id="5403" w:name="_Toc516389"/>
      <w:bookmarkStart w:id="5404" w:name="_Toc127463905"/>
      <w:bookmarkStart w:id="5405" w:name="_Toc128125531"/>
      <w:bookmarkStart w:id="5406" w:name="_Toc141176313"/>
      <w:bookmarkStart w:id="5407" w:name="_Toc141176478"/>
      <w:bookmarkStart w:id="5408" w:name="_Toc141177110"/>
      <w:bookmarkStart w:id="5409" w:name="_Toc150177984"/>
      <w:r>
        <w:t>Introduction</w:t>
      </w:r>
      <w:bookmarkEnd w:id="5403"/>
      <w:bookmarkEnd w:id="5404"/>
      <w:bookmarkEnd w:id="5405"/>
      <w:bookmarkEnd w:id="5406"/>
      <w:bookmarkEnd w:id="5407"/>
      <w:bookmarkEnd w:id="5408"/>
      <w:bookmarkEnd w:id="5409"/>
    </w:p>
    <w:p w14:paraId="08044A7F" w14:textId="104D626F" w:rsidR="003E0B96" w:rsidRDefault="003E0B96" w:rsidP="00D41B9A">
      <w:pPr>
        <w:pStyle w:val="Annex-Heading3"/>
      </w:pPr>
      <w:bookmarkStart w:id="5410" w:name="_Toc528589814"/>
      <w:r w:rsidRPr="00F27451">
        <w:rPr>
          <w:highlight w:val="yellow"/>
          <w:rPrChange w:id="5411" w:author="Perryman, Lindsay" w:date="2023-03-02T17:23:00Z">
            <w:rPr/>
          </w:rPrChange>
        </w:rPr>
        <w:t>ISO 19125-1:2004</w:t>
      </w:r>
      <w:r>
        <w:t xml:space="preserve"> geometry</w:t>
      </w:r>
      <w:bookmarkEnd w:id="5410"/>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 xml:space="preserve">hese definitions are for the primitives defined by ISO 19125-1:2004 which are single point, single </w:t>
      </w:r>
      <w:proofErr w:type="gramStart"/>
      <w:r w:rsidR="003E0B96" w:rsidRPr="007D395F">
        <w:rPr>
          <w:szCs w:val="20"/>
        </w:rPr>
        <w:t>Line</w:t>
      </w:r>
      <w:proofErr w:type="gramEnd"/>
      <w:r w:rsidR="003E0B96" w:rsidRPr="007D395F">
        <w:rPr>
          <w:szCs w:val="20"/>
        </w:rPr>
        <w:t xml:space="preserv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proofErr w:type="spellStart"/>
      <w:r w:rsidRPr="00B832A6">
        <w:rPr>
          <w:i/>
        </w:rPr>
        <w:t>LineString</w:t>
      </w:r>
      <w:proofErr w:type="spellEnd"/>
      <w:r w:rsidRPr="00C92CD8">
        <w:rPr>
          <w:i/>
        </w:rPr>
        <w:t xml:space="preserve"> – A </w:t>
      </w:r>
      <w:proofErr w:type="spellStart"/>
      <w:r w:rsidRPr="00C92CD8">
        <w:rPr>
          <w:i/>
        </w:rPr>
        <w:t>LineString</w:t>
      </w:r>
      <w:proofErr w:type="spellEnd"/>
      <w:r w:rsidRPr="00C92CD8">
        <w:rPr>
          <w:i/>
        </w:rPr>
        <w:t xml:space="preserve"> is a Curve with linear interpolation between Points</w:t>
      </w:r>
      <w:r w:rsidR="0066549D">
        <w:rPr>
          <w:i/>
        </w:rPr>
        <w:t xml:space="preserve">. </w:t>
      </w:r>
      <w:r w:rsidRPr="00C92CD8">
        <w:rPr>
          <w:i/>
        </w:rPr>
        <w:t xml:space="preserve">A </w:t>
      </w:r>
      <w:proofErr w:type="spellStart"/>
      <w:r w:rsidRPr="00C92CD8">
        <w:rPr>
          <w:i/>
        </w:rPr>
        <w:t>LineString</w:t>
      </w:r>
      <w:proofErr w:type="spellEnd"/>
      <w:r w:rsidRPr="00C92CD8">
        <w:rPr>
          <w:i/>
        </w:rPr>
        <w:t xml:space="preserve">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 xml:space="preserve">The geometry used by an S-57 Line feature is equivalent to a </w:t>
      </w:r>
      <w:proofErr w:type="spellStart"/>
      <w:r w:rsidRPr="00C92CD8">
        <w:rPr>
          <w:i/>
        </w:rPr>
        <w:t>LineString</w:t>
      </w:r>
      <w:proofErr w:type="spellEnd"/>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w:t>
      </w:r>
      <w:proofErr w:type="spellStart"/>
      <w:r w:rsidRPr="00C92CD8">
        <w:rPr>
          <w:i/>
        </w:rPr>
        <w:t>LineString</w:t>
      </w:r>
      <w:proofErr w:type="spellEnd"/>
      <w:r w:rsidRPr="00C92CD8">
        <w:rPr>
          <w:i/>
        </w:rPr>
        <w:t xml:space="preserve"> with exactly 2 points</w:t>
      </w:r>
      <w:r w:rsidR="0066549D">
        <w:rPr>
          <w:i/>
        </w:rPr>
        <w:t xml:space="preserve">. </w:t>
      </w:r>
      <w:r w:rsidRPr="00C92CD8">
        <w:rPr>
          <w:i/>
        </w:rPr>
        <w:t xml:space="preserve">Note that the geometry used by an S-57 Line feature is equivalent to a </w:t>
      </w:r>
      <w:proofErr w:type="spellStart"/>
      <w:r w:rsidRPr="00C92CD8">
        <w:rPr>
          <w:i/>
        </w:rPr>
        <w:t>LineString</w:t>
      </w:r>
      <w:proofErr w:type="spellEnd"/>
      <w:r w:rsidRPr="00C92CD8">
        <w:rPr>
          <w:i/>
        </w:rPr>
        <w:t>, not a line in ISO 19125-1:2004 terms</w:t>
      </w:r>
      <w:r w:rsidR="0066549D">
        <w:rPr>
          <w:i/>
        </w:rPr>
        <w:t xml:space="preserve">. </w:t>
      </w:r>
      <w:r w:rsidRPr="00C92CD8">
        <w:rPr>
          <w:i/>
        </w:rPr>
        <w:t xml:space="preserve">In this document the term Line refers to an S-57 Line feature or a </w:t>
      </w:r>
      <w:proofErr w:type="spellStart"/>
      <w:r w:rsidRPr="00C92CD8">
        <w:rPr>
          <w:i/>
        </w:rPr>
        <w:t>LineString</w:t>
      </w:r>
      <w:proofErr w:type="spellEnd"/>
      <w:r w:rsidRPr="00C92CD8">
        <w:rPr>
          <w:i/>
        </w:rPr>
        <w:t xml:space="preserve">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F736C5">
        <w:tc>
          <w:tcPr>
            <w:tcW w:w="4733" w:type="dxa"/>
            <w:tcBorders>
              <w:top w:val="single" w:sz="4" w:space="0" w:color="auto"/>
              <w:left w:val="single" w:sz="4" w:space="0" w:color="auto"/>
              <w:bottom w:val="single" w:sz="4" w:space="0" w:color="auto"/>
              <w:right w:val="single" w:sz="4" w:space="0" w:color="auto"/>
            </w:tcBorders>
            <w:shd w:val="pct35" w:color="auto" w:fill="FFFFFF"/>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pct35" w:color="auto" w:fill="FFFFFF"/>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proofErr w:type="spellStart"/>
            <w:r w:rsidRPr="007D395F">
              <w:rPr>
                <w:szCs w:val="20"/>
              </w:rPr>
              <w:t>LineString</w:t>
            </w:r>
            <w:proofErr w:type="spellEnd"/>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w:t>
      </w:r>
      <w:proofErr w:type="gramStart"/>
      <w:r>
        <w:t>2004</w:t>
      </w:r>
      <w:proofErr w:type="gramEnd"/>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w:t>
      </w:r>
      <w:proofErr w:type="spellStart"/>
      <w:r w:rsidRPr="007B06E1">
        <w:rPr>
          <w:snapToGrid w:val="0"/>
          <w:szCs w:val="20"/>
        </w:rPr>
        <w:t>LineStrings</w:t>
      </w:r>
      <w:proofErr w:type="spellEnd"/>
      <w:r w:rsidRPr="007B06E1">
        <w:rPr>
          <w:snapToGrid w:val="0"/>
          <w:szCs w:val="20"/>
        </w:rPr>
        <w:t xml:space="preserve">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w:t>
      </w:r>
      <w:proofErr w:type="gramStart"/>
      <w:r w:rsidRPr="007B06E1">
        <w:rPr>
          <w:snapToGrid w:val="0"/>
          <w:szCs w:val="20"/>
        </w:rPr>
        <w:t>i.e</w:t>
      </w:r>
      <w:r w:rsidR="0066549D">
        <w:rPr>
          <w:snapToGrid w:val="0"/>
          <w:szCs w:val="20"/>
        </w:rPr>
        <w:t>.</w:t>
      </w:r>
      <w:proofErr w:type="gramEnd"/>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 xml:space="preserve">The boundary of a </w:t>
      </w:r>
      <w:proofErr w:type="spellStart"/>
      <w:r w:rsidRPr="007B06E1">
        <w:rPr>
          <w:snapToGrid w:val="0"/>
          <w:szCs w:val="20"/>
        </w:rPr>
        <w:t>LineString</w:t>
      </w:r>
      <w:proofErr w:type="spellEnd"/>
      <w:r w:rsidRPr="007B06E1">
        <w:rPr>
          <w:snapToGrid w:val="0"/>
          <w:szCs w:val="20"/>
        </w:rPr>
        <w:t xml:space="preserve"> is its end points except for a closed </w:t>
      </w:r>
      <w:proofErr w:type="spellStart"/>
      <w:r w:rsidRPr="007B06E1">
        <w:rPr>
          <w:snapToGrid w:val="0"/>
          <w:szCs w:val="20"/>
        </w:rPr>
        <w:t>LineString</w:t>
      </w:r>
      <w:proofErr w:type="spellEnd"/>
      <w:r w:rsidRPr="007B06E1">
        <w:rPr>
          <w:snapToGrid w:val="0"/>
          <w:szCs w:val="20"/>
        </w:rPr>
        <w:t xml:space="preserve">, which has no boundary; the rest of the </w:t>
      </w:r>
      <w:proofErr w:type="spellStart"/>
      <w:r w:rsidRPr="007B06E1">
        <w:rPr>
          <w:snapToGrid w:val="0"/>
          <w:szCs w:val="20"/>
        </w:rPr>
        <w:t>LineString</w:t>
      </w:r>
      <w:proofErr w:type="spellEnd"/>
      <w:r w:rsidRPr="007B06E1">
        <w:rPr>
          <w:snapToGrid w:val="0"/>
          <w:szCs w:val="20"/>
        </w:rPr>
        <w:t xml:space="preserve">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 xml:space="preserve">In ISO 19125-1:2004 (see Reference [1]), the dimensionally extended nine-intersection model (DE-9IM) defines 5 mutually exclusive geometric relationships between two objects (Polygons, </w:t>
      </w:r>
      <w:proofErr w:type="spellStart"/>
      <w:r>
        <w:rPr>
          <w:color w:val="auto"/>
          <w:sz w:val="20"/>
        </w:rPr>
        <w:t>LineStrings</w:t>
      </w:r>
      <w:proofErr w:type="spellEnd"/>
      <w:r>
        <w:rPr>
          <w:color w:val="auto"/>
          <w:sz w:val="20"/>
        </w:rPr>
        <w:t xml:space="preserve">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proofErr w:type="gramStart"/>
      <w:r w:rsidR="003E0B96">
        <w:rPr>
          <w:b/>
          <w:snapToGrid w:val="0"/>
          <w:color w:val="auto"/>
          <w:sz w:val="20"/>
        </w:rPr>
        <w:t>b</w:t>
      </w:r>
      <w:proofErr w:type="gramEnd"/>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proofErr w:type="spellStart"/>
      <w:proofErr w:type="gramStart"/>
      <w:r w:rsidRPr="00C77AD0">
        <w:rPr>
          <w:sz w:val="20"/>
        </w:rPr>
        <w:t>a.Disjoint</w:t>
      </w:r>
      <w:proofErr w:type="spellEnd"/>
      <w:proofErr w:type="gramEnd"/>
      <w:r w:rsidRPr="00C77AD0">
        <w:rPr>
          <w:sz w:val="20"/>
        </w:rPr>
        <w:t xml:space="preserve">(b)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w:t>
      </w:r>
      <w:proofErr w:type="gramStart"/>
      <w:r w:rsidRPr="00C77AD0">
        <w:rPr>
          <w:sz w:val="20"/>
        </w:rPr>
        <w:t>i.e</w:t>
      </w:r>
      <w:r w:rsidR="0066549D">
        <w:rPr>
          <w:sz w:val="20"/>
        </w:rPr>
        <w:t>.</w:t>
      </w:r>
      <w:proofErr w:type="gramEnd"/>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 xml:space="preserve">Note that S-57 Point, Line and Area feature geometry is equivalent in ISO 19125-1:2004 terms to Point, </w:t>
      </w:r>
      <w:proofErr w:type="spellStart"/>
      <w:r w:rsidRPr="00955B42">
        <w:rPr>
          <w:szCs w:val="20"/>
        </w:rPr>
        <w:t>LineString</w:t>
      </w:r>
      <w:proofErr w:type="spellEnd"/>
      <w:r w:rsidRPr="00955B42">
        <w:rPr>
          <w:szCs w:val="20"/>
        </w:rPr>
        <w:t xml:space="preserve">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w:t>
      </w:r>
      <w:proofErr w:type="spellStart"/>
      <w:r w:rsidRPr="00955B42">
        <w:rPr>
          <w:snapToGrid w:val="0"/>
          <w:szCs w:val="20"/>
        </w:rPr>
        <w:t>LineString</w:t>
      </w:r>
      <w:proofErr w:type="spellEnd"/>
      <w:r w:rsidRPr="00955B42">
        <w:rPr>
          <w:snapToGrid w:val="0"/>
          <w:szCs w:val="20"/>
        </w:rPr>
        <w:t>).</w:t>
      </w:r>
    </w:p>
    <w:p w14:paraId="1E7BDCE4" w14:textId="77777777" w:rsidR="003E0B96" w:rsidRPr="00955B42" w:rsidRDefault="003E0B96" w:rsidP="00F94F23">
      <w:pPr>
        <w:spacing w:before="0"/>
        <w:rPr>
          <w:snapToGrid w:val="0"/>
          <w:szCs w:val="20"/>
        </w:rPr>
      </w:pPr>
      <w:r w:rsidRPr="00955B42">
        <w:rPr>
          <w:snapToGrid w:val="0"/>
          <w:szCs w:val="20"/>
        </w:rPr>
        <w:t xml:space="preserve">A test on an </w:t>
      </w:r>
      <w:proofErr w:type="gramStart"/>
      <w:r w:rsidRPr="00955B42">
        <w:rPr>
          <w:snapToGrid w:val="0"/>
          <w:szCs w:val="20"/>
        </w:rPr>
        <w:t>Area</w:t>
      </w:r>
      <w:proofErr w:type="gramEnd"/>
      <w:r w:rsidRPr="00955B42">
        <w:rPr>
          <w:snapToGrid w:val="0"/>
          <w:szCs w:val="20"/>
        </w:rPr>
        <w:t xml:space="preserve">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 xml:space="preserve">In an S-57 file a Line or Area feature may be split into pieces </w:t>
      </w:r>
      <w:proofErr w:type="gramStart"/>
      <w:r w:rsidRPr="00955B42">
        <w:rPr>
          <w:snapToGrid w:val="0"/>
          <w:szCs w:val="20"/>
        </w:rPr>
        <w:t>as a result of</w:t>
      </w:r>
      <w:proofErr w:type="gramEnd"/>
      <w:r w:rsidRPr="00955B42">
        <w:rPr>
          <w:snapToGrid w:val="0"/>
          <w:szCs w:val="20"/>
        </w:rPr>
        <w:t xml:space="preserve"> a cutting operation from a data source</w:t>
      </w:r>
      <w:r w:rsidR="0066549D">
        <w:rPr>
          <w:snapToGrid w:val="0"/>
          <w:szCs w:val="20"/>
        </w:rPr>
        <w:t xml:space="preserve">. </w:t>
      </w:r>
      <w:r w:rsidRPr="00955B42">
        <w:rPr>
          <w:snapToGrid w:val="0"/>
          <w:szCs w:val="20"/>
        </w:rPr>
        <w:t xml:space="preserve">In that case each feature record in the dataset is treated as a separate </w:t>
      </w:r>
      <w:proofErr w:type="spellStart"/>
      <w:r w:rsidRPr="00955B42">
        <w:rPr>
          <w:snapToGrid w:val="0"/>
          <w:szCs w:val="20"/>
        </w:rPr>
        <w:t>LineString</w:t>
      </w:r>
      <w:proofErr w:type="spellEnd"/>
      <w:r w:rsidRPr="00955B42">
        <w:rPr>
          <w:snapToGrid w:val="0"/>
          <w:szCs w:val="20"/>
        </w:rPr>
        <w:t xml:space="preserve">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 xml:space="preserve">If a test intends to operate only on a feature’s specific components – Polygon boundary (all rings), Polygon outer ring, Polygon inner rings, edges, </w:t>
      </w:r>
      <w:proofErr w:type="gramStart"/>
      <w:r w:rsidRPr="00955B42">
        <w:rPr>
          <w:snapToGrid w:val="0"/>
          <w:szCs w:val="20"/>
        </w:rPr>
        <w:t>vertexes</w:t>
      </w:r>
      <w:proofErr w:type="gramEnd"/>
      <w:r w:rsidRPr="00955B42">
        <w:rPr>
          <w:snapToGrid w:val="0"/>
          <w:szCs w:val="20"/>
        </w:rPr>
        <w:t xml:space="preserve">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 xml:space="preserve">When a specific linear portion is specified in a test (Polygon boundary, edge) then it is treated as a </w:t>
      </w:r>
      <w:proofErr w:type="spellStart"/>
      <w:r w:rsidRPr="00955B42">
        <w:rPr>
          <w:snapToGrid w:val="0"/>
          <w:szCs w:val="20"/>
        </w:rPr>
        <w:t>LineString</w:t>
      </w:r>
      <w:proofErr w:type="spellEnd"/>
      <w:r w:rsidRPr="00955B42">
        <w:rPr>
          <w:snapToGrid w:val="0"/>
          <w:szCs w:val="20"/>
        </w:rPr>
        <w:t xml:space="preserve">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11B94">
      <w:pPr>
        <w:pStyle w:val="Annexheader-level2"/>
      </w:pPr>
      <w:bookmarkStart w:id="5412" w:name="_Toc516390"/>
      <w:bookmarkStart w:id="5413" w:name="_Toc127463906"/>
      <w:bookmarkStart w:id="5414" w:name="_Toc128125532"/>
      <w:bookmarkStart w:id="5415" w:name="_Toc141176314"/>
      <w:bookmarkStart w:id="5416" w:name="_Toc141176479"/>
      <w:bookmarkStart w:id="5417" w:name="_Toc141177111"/>
      <w:bookmarkStart w:id="5418" w:name="_Toc150177985"/>
      <w:r>
        <w:t>Geometric Operator Definitions</w:t>
      </w:r>
      <w:bookmarkEnd w:id="5412"/>
      <w:bookmarkEnd w:id="5413"/>
      <w:bookmarkEnd w:id="5414"/>
      <w:bookmarkEnd w:id="5415"/>
      <w:bookmarkEnd w:id="5416"/>
      <w:bookmarkEnd w:id="5417"/>
      <w:bookmarkEnd w:id="5418"/>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w:t>
      </w:r>
      <w:proofErr w:type="spellStart"/>
      <w:r w:rsidRPr="00FF6E4F">
        <w:rPr>
          <w:spacing w:val="-1"/>
          <w:sz w:val="20"/>
        </w:rPr>
        <w:t>LineString</w:t>
      </w:r>
      <w:proofErr w:type="spellEnd"/>
      <w:r w:rsidRPr="00FF6E4F">
        <w:rPr>
          <w:spacing w:val="-1"/>
          <w:sz w:val="20"/>
        </w:rPr>
        <w:t xml:space="preserve">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 xml:space="preserve">Two different </w:t>
      </w:r>
      <w:proofErr w:type="spellStart"/>
      <w:r w:rsidRPr="00795D33">
        <w:rPr>
          <w:szCs w:val="20"/>
        </w:rPr>
        <w:t>GM_Objects</w:t>
      </w:r>
      <w:proofErr w:type="spellEnd"/>
      <w:r w:rsidRPr="00795D33">
        <w:rPr>
          <w:szCs w:val="20"/>
        </w:rPr>
        <w:t xml:space="preserve"> are equal if they return the same Boolean value for the operation </w:t>
      </w:r>
      <w:proofErr w:type="spellStart"/>
      <w:r w:rsidRPr="00795D33">
        <w:rPr>
          <w:szCs w:val="20"/>
        </w:rPr>
        <w:t>GM_</w:t>
      </w:r>
      <w:proofErr w:type="gramStart"/>
      <w:r w:rsidRPr="00795D33">
        <w:rPr>
          <w:szCs w:val="20"/>
        </w:rPr>
        <w:t>Object</w:t>
      </w:r>
      <w:proofErr w:type="spellEnd"/>
      <w:r w:rsidRPr="0025515F">
        <w:rPr>
          <w:szCs w:val="20"/>
        </w:rPr>
        <w:t>::</w:t>
      </w:r>
      <w:proofErr w:type="gramEnd"/>
      <w:r w:rsidR="0025515F">
        <w:rPr>
          <w:szCs w:val="20"/>
        </w:rPr>
        <w:t xml:space="preserve"> </w:t>
      </w:r>
      <w:r w:rsidRPr="00795D33">
        <w:rPr>
          <w:szCs w:val="20"/>
        </w:rPr>
        <w:t xml:space="preserve">contains for every tested </w:t>
      </w:r>
      <w:proofErr w:type="spellStart"/>
      <w:r w:rsidRPr="00795D33">
        <w:rPr>
          <w:szCs w:val="20"/>
        </w:rPr>
        <w:t>DirectPosition</w:t>
      </w:r>
      <w:proofErr w:type="spellEnd"/>
      <w:r w:rsidRPr="00795D33">
        <w:rPr>
          <w:szCs w:val="20"/>
        </w:rPr>
        <w:t xml:space="preserve">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 xml:space="preserve">Application schemas may define a tolerance that returns true if the two </w:t>
      </w:r>
      <w:proofErr w:type="spellStart"/>
      <w:r w:rsidRPr="00795D33">
        <w:rPr>
          <w:szCs w:val="20"/>
        </w:rPr>
        <w:t>GM_Objects</w:t>
      </w:r>
      <w:proofErr w:type="spellEnd"/>
      <w:r w:rsidRPr="00795D33">
        <w:rPr>
          <w:szCs w:val="20"/>
        </w:rPr>
        <w:t xml:space="preserve"> have the same dimension and each direct position in this </w:t>
      </w:r>
      <w:proofErr w:type="spellStart"/>
      <w:r w:rsidRPr="00795D33">
        <w:rPr>
          <w:szCs w:val="20"/>
        </w:rPr>
        <w:t>GM_Object</w:t>
      </w:r>
      <w:proofErr w:type="spellEnd"/>
      <w:r w:rsidRPr="00795D33">
        <w:rPr>
          <w:szCs w:val="20"/>
        </w:rPr>
        <w:t xml:space="preserve"> is within a tolerance distance of a direct position in </w:t>
      </w:r>
      <w:proofErr w:type="spellStart"/>
      <w:r w:rsidRPr="00795D33">
        <w:rPr>
          <w:szCs w:val="20"/>
        </w:rPr>
        <w:t xml:space="preserve">the </w:t>
      </w:r>
      <w:proofErr w:type="gramStart"/>
      <w:r w:rsidRPr="00795D33">
        <w:rPr>
          <w:szCs w:val="20"/>
        </w:rPr>
        <w:t>passed</w:t>
      </w:r>
      <w:proofErr w:type="spellEnd"/>
      <w:proofErr w:type="gramEnd"/>
      <w:r w:rsidRPr="00795D33">
        <w:rPr>
          <w:szCs w:val="20"/>
        </w:rPr>
        <w:t xml:space="preserve"> </w:t>
      </w:r>
      <w:proofErr w:type="spellStart"/>
      <w:r w:rsidRPr="00795D33">
        <w:rPr>
          <w:szCs w:val="20"/>
        </w:rPr>
        <w:t>GM_Object</w:t>
      </w:r>
      <w:proofErr w:type="spellEnd"/>
      <w:r w:rsidRPr="00795D33">
        <w:rPr>
          <w:szCs w:val="20"/>
        </w:rPr>
        <w:t xml:space="preserve">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w:t>
      </w:r>
      <w:proofErr w:type="spellStart"/>
      <w:r w:rsidRPr="00795D33">
        <w:rPr>
          <w:szCs w:val="20"/>
        </w:rPr>
        <w:t>GM_Object</w:t>
      </w:r>
      <w:proofErr w:type="spellEnd"/>
      <w:r w:rsidRPr="00795D33">
        <w:rPr>
          <w:szCs w:val="20"/>
        </w:rPr>
        <w:t xml:space="preserve"> is any spatial object as described in </w:t>
      </w:r>
      <w:r w:rsidR="00F24DF2">
        <w:rPr>
          <w:szCs w:val="20"/>
        </w:rPr>
        <w:t>F.1</w:t>
      </w:r>
      <w:r w:rsidRPr="00795D33">
        <w:rPr>
          <w:szCs w:val="20"/>
        </w:rPr>
        <w:t xml:space="preserve">.1.1 (Polygons, </w:t>
      </w:r>
      <w:proofErr w:type="spellStart"/>
      <w:r w:rsidRPr="00795D33">
        <w:rPr>
          <w:snapToGrid w:val="0"/>
          <w:szCs w:val="20"/>
        </w:rPr>
        <w:t>LineStrings</w:t>
      </w:r>
      <w:proofErr w:type="spellEnd"/>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proofErr w:type="gramStart"/>
      <w:r w:rsidRPr="00795D33">
        <w:rPr>
          <w:b/>
          <w:szCs w:val="20"/>
        </w:rPr>
        <w:t>a</w:t>
      </w:r>
      <w:proofErr w:type="gramEnd"/>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proofErr w:type="spellStart"/>
      <w:proofErr w:type="gramStart"/>
      <w:r>
        <w:rPr>
          <w:b/>
          <w:i/>
        </w:rPr>
        <w:t>a</w:t>
      </w:r>
      <w:r>
        <w:rPr>
          <w:i/>
        </w:rPr>
        <w:t>.Disjoint</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w:t>
      </w:r>
      <w:proofErr w:type="gramStart"/>
      <w:r w:rsidRPr="00795D33">
        <w:rPr>
          <w:sz w:val="20"/>
        </w:rPr>
        <w:t>to:</w:t>
      </w:r>
      <w:proofErr w:type="gramEnd"/>
      <w:r w:rsidRPr="00795D33">
        <w:rPr>
          <w:sz w:val="20"/>
        </w:rPr>
        <w:t xml:space="preserve">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proofErr w:type="spellStart"/>
      <w:proofErr w:type="gramStart"/>
      <w:r>
        <w:rPr>
          <w:b/>
          <w:i/>
        </w:rPr>
        <w:t>a</w:t>
      </w:r>
      <w:r>
        <w:rPr>
          <w:i/>
        </w:rPr>
        <w:t>.Touch</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w:t>
      </w:r>
      <w:proofErr w:type="gramStart"/>
      <w:r w:rsidRPr="00955B42">
        <w:rPr>
          <w:szCs w:val="20"/>
        </w:rPr>
        <w:t>to:</w:t>
      </w:r>
      <w:proofErr w:type="gramEnd"/>
      <w:r w:rsidRPr="00955B42">
        <w:rPr>
          <w:szCs w:val="20"/>
        </w:rPr>
        <w:t xml:space="preserve">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w:t>
      </w:r>
      <w:proofErr w:type="gramStart"/>
      <w:r w:rsidRPr="00955B42">
        <w:rPr>
          <w:szCs w:val="20"/>
        </w:rPr>
        <w:t>Area</w:t>
      </w:r>
      <w:proofErr w:type="gramEnd"/>
      <w:r w:rsidRPr="00955B42">
        <w:rPr>
          <w:szCs w:val="20"/>
        </w:rPr>
        <w:t xml:space="preserve">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w:t>
      </w:r>
      <w:proofErr w:type="spellStart"/>
      <w:r w:rsidRPr="00955B42">
        <w:rPr>
          <w:i/>
          <w:szCs w:val="20"/>
        </w:rPr>
        <w:t>LineString</w:t>
      </w:r>
      <w:proofErr w:type="spellEnd"/>
      <w:r w:rsidRPr="00955B42">
        <w:rPr>
          <w:i/>
          <w:szCs w:val="20"/>
        </w:rPr>
        <w:t xml:space="preserve"> example two of the </w:t>
      </w:r>
      <w:proofErr w:type="spellStart"/>
      <w:r w:rsidRPr="00955B42">
        <w:rPr>
          <w:i/>
          <w:szCs w:val="20"/>
        </w:rPr>
        <w:t>LineStrings</w:t>
      </w:r>
      <w:proofErr w:type="spellEnd"/>
      <w:r w:rsidRPr="00955B42">
        <w:rPr>
          <w:i/>
          <w:szCs w:val="20"/>
        </w:rPr>
        <w:t xml:space="preserve">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w:t>
      </w:r>
      <w:proofErr w:type="gramStart"/>
      <w:r w:rsidRPr="00955B42">
        <w:rPr>
          <w:snapToGrid w:val="0"/>
          <w:lang w:eastAsia="en-CA"/>
        </w:rPr>
        <w:t>to:</w:t>
      </w:r>
      <w:proofErr w:type="gramEnd"/>
      <w:r w:rsidRPr="00955B42">
        <w:rPr>
          <w:snapToGrid w:val="0"/>
          <w:lang w:eastAsia="en-CA"/>
        </w:rPr>
        <w:t xml:space="preserve">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 xml:space="preserve">the </w:t>
      </w:r>
      <w:proofErr w:type="spellStart"/>
      <w:r w:rsidRPr="00955B42">
        <w:rPr>
          <w:b/>
          <w:szCs w:val="20"/>
          <w:lang w:eastAsia="en-CA"/>
        </w:rPr>
        <w:t>OpenGIS</w:t>
      </w:r>
      <w:proofErr w:type="spellEnd"/>
      <w:r w:rsidRPr="00955B42">
        <w:rPr>
          <w:b/>
          <w:szCs w:val="20"/>
          <w:lang w:eastAsia="en-CA"/>
        </w:rPr>
        <w:t xml:space="preserve"> Simple Features Specification for SQL, Revision 1.1 (</w:t>
      </w:r>
      <w:proofErr w:type="spellStart"/>
      <w:r w:rsidRPr="00955B42">
        <w:rPr>
          <w:b/>
          <w:szCs w:val="20"/>
          <w:lang w:eastAsia="en-CA"/>
        </w:rPr>
        <w:t>OpenGIS</w:t>
      </w:r>
      <w:proofErr w:type="spellEnd"/>
      <w:r w:rsidRPr="00955B42">
        <w:rPr>
          <w:b/>
          <w:szCs w:val="20"/>
          <w:lang w:eastAsia="en-CA"/>
        </w:rPr>
        <w:t xml:space="preserve">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w:t>
      </w:r>
      <w:proofErr w:type="spellStart"/>
      <w:r w:rsidR="003E0B96" w:rsidRPr="0067660C">
        <w:rPr>
          <w:b/>
          <w:i/>
          <w:spacing w:val="-1"/>
          <w:sz w:val="18"/>
          <w:szCs w:val="18"/>
        </w:rPr>
        <w:t>LineString</w:t>
      </w:r>
      <w:proofErr w:type="spellEnd"/>
      <w:r w:rsidR="003E0B96" w:rsidRPr="0067660C">
        <w:rPr>
          <w:b/>
          <w:i/>
          <w:spacing w:val="-1"/>
          <w:sz w:val="18"/>
          <w:szCs w:val="18"/>
        </w:rPr>
        <w:t xml:space="preserve"> (b),</w:t>
      </w:r>
      <w:r w:rsidR="003E0B96" w:rsidRPr="0067660C">
        <w:rPr>
          <w:b/>
          <w:i/>
          <w:spacing w:val="59"/>
          <w:sz w:val="18"/>
          <w:szCs w:val="18"/>
        </w:rPr>
        <w:t xml:space="preserve"> </w:t>
      </w:r>
      <w:proofErr w:type="spellStart"/>
      <w:r w:rsidR="003E0B96" w:rsidRPr="0067660C">
        <w:rPr>
          <w:b/>
          <w:i/>
          <w:spacing w:val="-1"/>
          <w:sz w:val="18"/>
          <w:szCs w:val="18"/>
        </w:rPr>
        <w:t>LineString</w:t>
      </w:r>
      <w:proofErr w:type="spellEnd"/>
      <w:r w:rsidR="003E0B96" w:rsidRPr="0067660C">
        <w:rPr>
          <w:b/>
          <w:i/>
          <w:spacing w:val="-1"/>
          <w:sz w:val="18"/>
          <w:szCs w:val="18"/>
        </w:rPr>
        <w:t>/</w:t>
      </w:r>
      <w:proofErr w:type="spellStart"/>
      <w:r w:rsidR="003E0B96" w:rsidRPr="0067660C">
        <w:rPr>
          <w:b/>
          <w:i/>
          <w:spacing w:val="-1"/>
          <w:sz w:val="18"/>
          <w:szCs w:val="18"/>
        </w:rPr>
        <w:t>LineString</w:t>
      </w:r>
      <w:proofErr w:type="spellEnd"/>
      <w:r w:rsidR="003E0B96" w:rsidRPr="0067660C">
        <w:rPr>
          <w:b/>
          <w:i/>
          <w:spacing w:val="-1"/>
          <w:sz w:val="18"/>
          <w:szCs w:val="18"/>
        </w:rPr>
        <w:t xml:space="preserve"> (c), Polygon/Point (d), and </w:t>
      </w:r>
      <w:proofErr w:type="spellStart"/>
      <w:r w:rsidR="003E0B96" w:rsidRPr="0067660C">
        <w:rPr>
          <w:b/>
          <w:i/>
          <w:spacing w:val="-1"/>
          <w:sz w:val="18"/>
          <w:szCs w:val="18"/>
        </w:rPr>
        <w:t>LineString</w:t>
      </w:r>
      <w:proofErr w:type="spellEnd"/>
      <w:r w:rsidR="003E0B96" w:rsidRPr="0067660C">
        <w:rPr>
          <w:b/>
          <w:i/>
          <w:spacing w:val="-1"/>
          <w:sz w:val="18"/>
          <w:szCs w:val="18"/>
        </w:rPr>
        <w:t>/Point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 xml:space="preserve">The intersection of two geometric objects with the same dimension results in an object of the same dimension but is different from </w:t>
      </w:r>
      <w:proofErr w:type="gramStart"/>
      <w:r w:rsidRPr="00116D95">
        <w:rPr>
          <w:spacing w:val="-1"/>
          <w:szCs w:val="20"/>
        </w:rPr>
        <w:t>both of them</w:t>
      </w:r>
      <w:proofErr w:type="gramEnd"/>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 xml:space="preserve">For two Polygons or two </w:t>
      </w:r>
      <w:proofErr w:type="spellStart"/>
      <w:r w:rsidRPr="00116D95">
        <w:rPr>
          <w:i/>
          <w:spacing w:val="-1"/>
          <w:szCs w:val="20"/>
        </w:rPr>
        <w:t>LineStrings</w:t>
      </w:r>
      <w:proofErr w:type="spellEnd"/>
      <w:r w:rsidRPr="00116D95">
        <w:rPr>
          <w:i/>
          <w:spacing w:val="-1"/>
          <w:szCs w:val="20"/>
        </w:rPr>
        <w:t>,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proofErr w:type="spellStart"/>
      <w:proofErr w:type="gramStart"/>
      <w:r w:rsidRPr="00116D95">
        <w:rPr>
          <w:b/>
          <w:i/>
          <w:szCs w:val="20"/>
        </w:rPr>
        <w:t>a</w:t>
      </w:r>
      <w:r w:rsidRPr="00116D95">
        <w:rPr>
          <w:i/>
          <w:szCs w:val="20"/>
        </w:rPr>
        <w:t>.Overlaps</w:t>
      </w:r>
      <w:proofErr w:type="spellEnd"/>
      <w:proofErr w:type="gramEnd"/>
      <w:r w:rsidRPr="00116D95">
        <w:rPr>
          <w:i/>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proofErr w:type="gramStart"/>
      <w:r w:rsidRPr="00116D95">
        <w:rPr>
          <w:b/>
          <w:szCs w:val="20"/>
        </w:rPr>
        <w:t>a</w:t>
      </w:r>
      <w:proofErr w:type="gramEnd"/>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proofErr w:type="gramStart"/>
      <w:r w:rsidRPr="00116D95">
        <w:rPr>
          <w:b/>
          <w:szCs w:val="20"/>
        </w:rPr>
        <w:t>a</w:t>
      </w:r>
      <w:r w:rsidRPr="00116D95">
        <w:rPr>
          <w:szCs w:val="20"/>
        </w:rPr>
        <w:t xml:space="preserve"> or</w:t>
      </w:r>
      <w:proofErr w:type="gramEnd"/>
      <w:r w:rsidRPr="00116D95">
        <w:rPr>
          <w:szCs w:val="20"/>
        </w:rPr>
        <w:t xml:space="preserve">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 xml:space="preserve">Note Lines that OVERLAP </w:t>
      </w:r>
      <w:proofErr w:type="gramStart"/>
      <w:r w:rsidRPr="00116D95">
        <w:rPr>
          <w:spacing w:val="-1"/>
          <w:szCs w:val="20"/>
        </w:rPr>
        <w:t>are</w:t>
      </w:r>
      <w:proofErr w:type="gramEnd"/>
      <w:r w:rsidRPr="00116D95">
        <w:rPr>
          <w:spacing w:val="-1"/>
          <w:szCs w:val="20"/>
        </w:rPr>
        <w:t xml:space="preserv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Two </w:t>
      </w:r>
      <w:proofErr w:type="spellStart"/>
      <w:r w:rsidRPr="00BA782B">
        <w:rPr>
          <w:i/>
          <w:snapToGrid w:val="0"/>
          <w:spacing w:val="-1"/>
          <w:szCs w:val="20"/>
        </w:rPr>
        <w:t>LineStrings</w:t>
      </w:r>
      <w:proofErr w:type="spellEnd"/>
      <w:r w:rsidRPr="00BA782B">
        <w:rPr>
          <w:i/>
          <w:snapToGrid w:val="0"/>
          <w:spacing w:val="-1"/>
          <w:szCs w:val="20"/>
        </w:rPr>
        <w:t xml:space="preserve"> cross each other if they meet on an interior point</w:t>
      </w:r>
      <w:r w:rsidR="0066549D">
        <w:rPr>
          <w:i/>
          <w:snapToGrid w:val="0"/>
          <w:spacing w:val="-1"/>
          <w:szCs w:val="20"/>
        </w:rPr>
        <w:t xml:space="preserve">. </w:t>
      </w:r>
      <w:r w:rsidRPr="00BA782B">
        <w:rPr>
          <w:i/>
          <w:snapToGrid w:val="0"/>
          <w:spacing w:val="-1"/>
          <w:szCs w:val="20"/>
        </w:rPr>
        <w:t xml:space="preserve">A </w:t>
      </w:r>
      <w:proofErr w:type="spellStart"/>
      <w:r w:rsidRPr="00BA782B">
        <w:rPr>
          <w:i/>
          <w:snapToGrid w:val="0"/>
          <w:spacing w:val="-1"/>
          <w:szCs w:val="20"/>
        </w:rPr>
        <w:t>LineString</w:t>
      </w:r>
      <w:proofErr w:type="spellEnd"/>
      <w:r w:rsidRPr="00BA782B">
        <w:rPr>
          <w:i/>
          <w:snapToGrid w:val="0"/>
          <w:spacing w:val="-1"/>
          <w:szCs w:val="20"/>
        </w:rPr>
        <w:t xml:space="preserve"> crosses a Polygon if the </w:t>
      </w:r>
      <w:proofErr w:type="spellStart"/>
      <w:r w:rsidRPr="00BA782B">
        <w:rPr>
          <w:i/>
          <w:snapToGrid w:val="0"/>
          <w:spacing w:val="-1"/>
          <w:szCs w:val="20"/>
        </w:rPr>
        <w:t>LineString</w:t>
      </w:r>
      <w:proofErr w:type="spellEnd"/>
      <w:r w:rsidRPr="00BA782B">
        <w:rPr>
          <w:i/>
          <w:snapToGrid w:val="0"/>
          <w:spacing w:val="-1"/>
          <w:szCs w:val="20"/>
        </w:rPr>
        <w:t xml:space="preserve">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proofErr w:type="spellStart"/>
      <w:proofErr w:type="gramStart"/>
      <w:r w:rsidRPr="00BA782B">
        <w:rPr>
          <w:b/>
          <w:i/>
          <w:snapToGrid w:val="0"/>
          <w:szCs w:val="20"/>
        </w:rPr>
        <w:t>a</w:t>
      </w:r>
      <w:r w:rsidRPr="00BA782B">
        <w:rPr>
          <w:i/>
          <w:snapToGrid w:val="0"/>
          <w:szCs w:val="20"/>
        </w:rPr>
        <w:t>.Cross</w:t>
      </w:r>
      <w:proofErr w:type="spellEnd"/>
      <w:proofErr w:type="gramEnd"/>
      <w:r w:rsidRPr="00BA782B">
        <w:rPr>
          <w:i/>
          <w:snapToGrid w:val="0"/>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proofErr w:type="gramStart"/>
      <w:r w:rsidRPr="00BA782B">
        <w:rPr>
          <w:rFonts w:ascii="Symbol" w:hAnsi="Symbol"/>
          <w:sz w:val="21"/>
          <w:szCs w:val="20"/>
          <w:lang w:eastAsia="en-CA"/>
        </w:rPr>
        <w:t></w:t>
      </w:r>
      <w:r w:rsidRPr="00BA782B">
        <w:rPr>
          <w:szCs w:val="20"/>
          <w:lang w:val="en-CA" w:eastAsia="en-CA"/>
        </w:rPr>
        <w:t>“ was</w:t>
      </w:r>
      <w:proofErr w:type="gramEnd"/>
      <w:r w:rsidRPr="00BA782B">
        <w:rPr>
          <w:szCs w:val="20"/>
          <w:lang w:val="en-CA" w:eastAsia="en-CA"/>
        </w:rPr>
        <w:t xml:space="preserve">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 xml:space="preserve">If any Line were split into two separate Line features at the intersection </w:t>
      </w:r>
      <w:proofErr w:type="gramStart"/>
      <w:r w:rsidRPr="00BA782B">
        <w:rPr>
          <w:i/>
          <w:snapToGrid w:val="0"/>
          <w:szCs w:val="20"/>
        </w:rPr>
        <w:t>point</w:t>
      </w:r>
      <w:proofErr w:type="gramEnd"/>
      <w:r w:rsidRPr="00BA782B">
        <w:rPr>
          <w:i/>
          <w:snapToGrid w:val="0"/>
          <w:szCs w:val="20"/>
        </w:rPr>
        <w:t xml:space="preserve">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proofErr w:type="gramStart"/>
      <w:r w:rsidRPr="00BA782B">
        <w:rPr>
          <w:b/>
          <w:i/>
          <w:snapToGrid w:val="0"/>
          <w:spacing w:val="-1"/>
          <w:szCs w:val="20"/>
        </w:rPr>
        <w:t>b</w:t>
      </w:r>
      <w:proofErr w:type="gramEnd"/>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proofErr w:type="gramStart"/>
      <w:r w:rsidRPr="00BA782B">
        <w:rPr>
          <w:b/>
          <w:szCs w:val="20"/>
          <w:lang w:eastAsia="en-CA"/>
        </w:rPr>
        <w:t>b</w:t>
      </w:r>
      <w:proofErr w:type="gramEnd"/>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proofErr w:type="gramStart"/>
      <w:r w:rsidRPr="00BA782B">
        <w:rPr>
          <w:b/>
          <w:szCs w:val="20"/>
          <w:lang w:eastAsia="en-CA"/>
        </w:rPr>
        <w:t>b</w:t>
      </w:r>
      <w:proofErr w:type="gramEnd"/>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proofErr w:type="gramStart"/>
      <w:r w:rsidRPr="00BA782B">
        <w:rPr>
          <w:b/>
          <w:szCs w:val="20"/>
          <w:lang w:eastAsia="en-CA"/>
        </w:rPr>
        <w:t>b</w:t>
      </w:r>
      <w:proofErr w:type="gramEnd"/>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xml:space="preserve">) is COVERED_BY </w:t>
      </w:r>
      <w:proofErr w:type="spellStart"/>
      <w:r>
        <w:rPr>
          <w:szCs w:val="20"/>
          <w:lang w:eastAsia="en-CA"/>
        </w:rPr>
        <w:t>Poiint</w:t>
      </w:r>
      <w:proofErr w:type="spellEnd"/>
      <w:r>
        <w:rPr>
          <w:szCs w:val="20"/>
          <w:lang w:eastAsia="en-CA"/>
        </w:rPr>
        <w:t xml:space="preserve"> (</w:t>
      </w:r>
      <w:r w:rsidRPr="002144B1">
        <w:rPr>
          <w:b/>
          <w:szCs w:val="20"/>
          <w:lang w:eastAsia="en-CA"/>
        </w:rPr>
        <w:t>b</w:t>
      </w:r>
      <w:r>
        <w:rPr>
          <w:szCs w:val="20"/>
          <w:lang w:eastAsia="en-CA"/>
        </w:rPr>
        <w:t xml:space="preserve">): Point </w:t>
      </w:r>
      <w:proofErr w:type="gramStart"/>
      <w:r w:rsidRPr="002144B1">
        <w:rPr>
          <w:b/>
          <w:szCs w:val="20"/>
          <w:lang w:eastAsia="en-CA"/>
        </w:rPr>
        <w:t>a</w:t>
      </w:r>
      <w:proofErr w:type="gramEnd"/>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w:t>
      </w:r>
      <w:proofErr w:type="gramStart"/>
      <w:r w:rsidRPr="00BE6000">
        <w:rPr>
          <w:b/>
          <w:i/>
          <w:sz w:val="18"/>
          <w:szCs w:val="18"/>
        </w:rPr>
        <w:t>relationship</w:t>
      </w:r>
      <w:proofErr w:type="gramEnd"/>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proofErr w:type="gramStart"/>
      <w:r w:rsidRPr="00E9187C">
        <w:rPr>
          <w:snapToGrid w:val="0"/>
        </w:rPr>
        <w:t>COINCIDENT</w:t>
      </w:r>
      <w:proofErr w:type="gramEnd"/>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 xml:space="preserve">Two geometric Lines </w:t>
      </w:r>
      <w:proofErr w:type="gramStart"/>
      <w:r w:rsidRPr="00E9187C">
        <w:rPr>
          <w:snapToGrid w:val="0"/>
          <w:spacing w:val="-1"/>
          <w:szCs w:val="20"/>
        </w:rPr>
        <w:t>OVERLAP</w:t>
      </w:r>
      <w:proofErr w:type="gramEnd"/>
      <w:r w:rsidRPr="00E9187C">
        <w:rPr>
          <w:snapToGrid w:val="0"/>
          <w:spacing w:val="-1"/>
          <w:szCs w:val="20"/>
        </w:rPr>
        <w:t xml:space="preserve">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proofErr w:type="spellStart"/>
      <w:r w:rsidRPr="00E9187C">
        <w:rPr>
          <w:snapToGrid w:val="0"/>
          <w:szCs w:val="20"/>
        </w:rPr>
        <w:t>LineStrings</w:t>
      </w:r>
      <w:proofErr w:type="spellEnd"/>
      <w:r w:rsidRPr="00E9187C">
        <w:rPr>
          <w:snapToGrid w:val="0"/>
          <w:szCs w:val="20"/>
        </w:rPr>
        <w:t xml:space="preserve"> following a portion of a Polygon boundary or Polygons sharing a </w:t>
      </w:r>
      <w:proofErr w:type="spellStart"/>
      <w:r w:rsidRPr="00E9187C">
        <w:rPr>
          <w:snapToGrid w:val="0"/>
          <w:szCs w:val="20"/>
        </w:rPr>
        <w:t>boundaryportion</w:t>
      </w:r>
      <w:proofErr w:type="spellEnd"/>
      <w:r w:rsidRPr="00E9187C">
        <w:rPr>
          <w:snapToGrid w:val="0"/>
          <w:szCs w:val="20"/>
        </w:rPr>
        <w:t>.</w:t>
      </w:r>
    </w:p>
    <w:p w14:paraId="3E302448" w14:textId="77777777" w:rsidR="003E0B96" w:rsidRPr="00E9187C" w:rsidRDefault="003E0B96" w:rsidP="00FC6A48">
      <w:pPr>
        <w:widowControl w:val="0"/>
        <w:spacing w:before="0"/>
        <w:rPr>
          <w:snapToGrid w:val="0"/>
          <w:szCs w:val="20"/>
        </w:rPr>
      </w:pPr>
      <w:r w:rsidRPr="00E9187C">
        <w:rPr>
          <w:i/>
          <w:snapToGrid w:val="0"/>
          <w:szCs w:val="20"/>
        </w:rPr>
        <w:t xml:space="preserve">Note that </w:t>
      </w:r>
      <w:proofErr w:type="gramStart"/>
      <w:r w:rsidRPr="00E9187C">
        <w:rPr>
          <w:i/>
          <w:snapToGrid w:val="0"/>
          <w:szCs w:val="20"/>
        </w:rPr>
        <w:t>by definition a</w:t>
      </w:r>
      <w:proofErr w:type="gramEnd"/>
      <w:r w:rsidRPr="00E9187C">
        <w:rPr>
          <w:i/>
          <w:snapToGrid w:val="0"/>
          <w:szCs w:val="20"/>
        </w:rPr>
        <w:t xml:space="preserve">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5419" w:name="_Toc516391"/>
      <w:r w:rsidR="00683BAD" w:rsidRPr="00683BAD">
        <w:rPr>
          <w:snapToGrid w:val="0"/>
        </w:rPr>
        <w:t xml:space="preserve">F.3 </w:t>
      </w:r>
      <w:proofErr w:type="gramStart"/>
      <w:r w:rsidRPr="00683BAD">
        <w:rPr>
          <w:snapToGrid w:val="0"/>
        </w:rPr>
        <w:t>Bibliography</w:t>
      </w:r>
      <w:bookmarkEnd w:id="5419"/>
      <w:proofErr w:type="gramEnd"/>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FC5198">
      <w:headerReference w:type="even" r:id="rId80"/>
      <w:headerReference w:type="default" r:id="rId81"/>
      <w:footerReference w:type="even" r:id="rId82"/>
      <w:footerReference w:type="default" r:id="rId83"/>
      <w:headerReference w:type="first" r:id="rId84"/>
      <w:footerReference w:type="first" r:id="rId85"/>
      <w:pgSz w:w="11906" w:h="16838"/>
      <w:pgMar w:top="1134" w:right="1418" w:bottom="1418" w:left="1418" w:header="709" w:footer="788" w:gutter="0"/>
      <w:cols w:space="720"/>
      <w:docGrid w:linePitch="272"/>
      <w:sectPrChange w:id="5432" w:author="Jason Rhee" w:date="2023-07-25T11:19:00Z">
        <w:sectPr w:rsidR="003E0B96" w:rsidRPr="00D129DC" w:rsidSect="00FC5198">
          <w:pgMar w:top="1418" w:right="1418" w:bottom="1134" w:left="1418" w:header="709" w:footer="78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1" w:author="Perryman, Lindsay" w:date="2023-11-08T08:01:00Z" w:initials="PL">
    <w:p w14:paraId="117AA625" w14:textId="580AD6BC" w:rsidR="0024702D" w:rsidRDefault="0024702D">
      <w:pPr>
        <w:pStyle w:val="CommentText"/>
      </w:pPr>
      <w:r>
        <w:rPr>
          <w:rStyle w:val="CommentReference"/>
        </w:rPr>
        <w:annotationRef/>
      </w:r>
      <w:r w:rsidR="00AE33AD">
        <w:rPr>
          <w:noProof/>
        </w:rPr>
        <w:t>Changed for consistency with other references to ship's master.</w:t>
      </w:r>
    </w:p>
  </w:comment>
  <w:comment w:id="762" w:author="Jason Rhee" w:date="2023-11-10T17:16:00Z" w:initials="JR">
    <w:p w14:paraId="6BD51B4C" w14:textId="77777777" w:rsidR="00731056" w:rsidRDefault="00731056" w:rsidP="006F5968">
      <w:pPr>
        <w:pStyle w:val="CommentText"/>
        <w:jc w:val="left"/>
      </w:pPr>
      <w:r>
        <w:rPr>
          <w:rStyle w:val="CommentReference"/>
        </w:rPr>
        <w:annotationRef/>
      </w:r>
      <w:r>
        <w:t>noted</w:t>
      </w:r>
    </w:p>
  </w:comment>
  <w:comment w:id="765" w:author="Perryman, Lindsay" w:date="2023-11-08T07:56:00Z" w:initials="PL">
    <w:p w14:paraId="5568901C" w14:textId="55B3E3B0" w:rsidR="0024702D" w:rsidRDefault="0024702D">
      <w:pPr>
        <w:pStyle w:val="CommentText"/>
      </w:pPr>
      <w:r>
        <w:rPr>
          <w:rStyle w:val="CommentReference"/>
        </w:rPr>
        <w:annotationRef/>
      </w:r>
      <w:r w:rsidR="00AE33AD">
        <w:rPr>
          <w:noProof/>
        </w:rPr>
        <w:t>The nomenclature used in SOLAS is actually 'voyage'. Semantics - sure - just checking for complete correctness.</w:t>
      </w:r>
    </w:p>
  </w:comment>
  <w:comment w:id="766" w:author="Jason Rhee" w:date="2023-11-10T17:17:00Z" w:initials="JR">
    <w:p w14:paraId="5C03819F" w14:textId="77777777" w:rsidR="00D16DE2" w:rsidRDefault="00D16DE2" w:rsidP="003B5A6A">
      <w:pPr>
        <w:pStyle w:val="CommentText"/>
        <w:jc w:val="left"/>
      </w:pPr>
      <w:r>
        <w:rPr>
          <w:rStyle w:val="CommentReference"/>
        </w:rPr>
        <w:annotationRef/>
      </w:r>
      <w:r>
        <w:t>Updated to "voyage"</w:t>
      </w:r>
    </w:p>
  </w:comment>
  <w:comment w:id="775" w:author="Perryman, Lindsay" w:date="2023-11-08T07:59:00Z" w:initials="PL">
    <w:p w14:paraId="51E25613" w14:textId="7AF0832D" w:rsidR="0024702D" w:rsidRDefault="0024702D">
      <w:pPr>
        <w:pStyle w:val="CommentText"/>
      </w:pPr>
      <w:r>
        <w:rPr>
          <w:rStyle w:val="CommentReference"/>
        </w:rPr>
        <w:annotationRef/>
      </w:r>
      <w:r w:rsidR="00AE33AD">
        <w:rPr>
          <w:noProof/>
        </w:rPr>
        <w:t>This title is at odds with the ensuing paragraph data, which refers to a UKCM Operational area.</w:t>
      </w:r>
    </w:p>
  </w:comment>
  <w:comment w:id="776" w:author="Jason Rhee" w:date="2023-11-10T17:18:00Z" w:initials="JR">
    <w:p w14:paraId="31DF0AE9" w14:textId="77777777" w:rsidR="00D16DE2" w:rsidRDefault="00D16DE2" w:rsidP="000F6ABA">
      <w:pPr>
        <w:pStyle w:val="CommentText"/>
        <w:jc w:val="left"/>
      </w:pPr>
      <w:r>
        <w:rPr>
          <w:rStyle w:val="CommentReference"/>
        </w:rPr>
        <w:annotationRef/>
      </w:r>
      <w:r>
        <w:t>Corrected to "UKCM"</w:t>
      </w:r>
    </w:p>
  </w:comment>
  <w:comment w:id="779" w:author="Perryman, Lindsay" w:date="2023-11-08T08:23:00Z" w:initials="PL">
    <w:p w14:paraId="09AEB685" w14:textId="346B0290" w:rsidR="00B31EED" w:rsidRDefault="00B31EED">
      <w:pPr>
        <w:pStyle w:val="CommentText"/>
      </w:pPr>
      <w:r>
        <w:rPr>
          <w:rStyle w:val="CommentReference"/>
        </w:rPr>
        <w:annotationRef/>
      </w:r>
      <w:r w:rsidR="00AE33AD">
        <w:rPr>
          <w:noProof/>
        </w:rPr>
        <w:t>Note how the term voyage is used in this paragraph.</w:t>
      </w:r>
    </w:p>
  </w:comment>
  <w:comment w:id="780" w:author="Jason Rhee" w:date="2023-11-10T17:18:00Z" w:initials="JR">
    <w:p w14:paraId="3F24D335" w14:textId="77777777" w:rsidR="00D16DE2" w:rsidRDefault="00D16DE2" w:rsidP="00E556C4">
      <w:pPr>
        <w:pStyle w:val="CommentText"/>
        <w:jc w:val="left"/>
      </w:pPr>
      <w:r>
        <w:rPr>
          <w:rStyle w:val="CommentReference"/>
        </w:rPr>
        <w:annotationRef/>
      </w:r>
      <w:r>
        <w:t>noted</w:t>
      </w:r>
    </w:p>
  </w:comment>
  <w:comment w:id="789" w:author="Perryman, Lindsay" w:date="2023-11-08T08:04:00Z" w:initials="PL">
    <w:p w14:paraId="56B10F53" w14:textId="08E4FC75" w:rsidR="001C0863" w:rsidRDefault="001C0863">
      <w:pPr>
        <w:pStyle w:val="CommentText"/>
      </w:pPr>
      <w:r>
        <w:rPr>
          <w:rStyle w:val="CommentReference"/>
        </w:rPr>
        <w:annotationRef/>
      </w:r>
      <w:r w:rsidR="00AE33AD">
        <w:rPr>
          <w:noProof/>
        </w:rPr>
        <w:t>See previous comment about consistency of reference to UKC/UKCM operational areas.</w:t>
      </w:r>
    </w:p>
  </w:comment>
  <w:comment w:id="790" w:author="Jason Rhee" w:date="2023-11-10T17:24:00Z" w:initials="JR">
    <w:p w14:paraId="7EF96597" w14:textId="77777777" w:rsidR="00B11B94" w:rsidRDefault="00B11B94" w:rsidP="00D90009">
      <w:pPr>
        <w:pStyle w:val="CommentText"/>
        <w:jc w:val="left"/>
      </w:pPr>
      <w:r>
        <w:rPr>
          <w:rStyle w:val="CommentReference"/>
        </w:rPr>
        <w:annotationRef/>
      </w:r>
      <w:r>
        <w:t>Corrected to "UKCM"</w:t>
      </w:r>
    </w:p>
  </w:comment>
  <w:comment w:id="797" w:author="Perryman, Lindsay" w:date="2023-11-08T09:21:00Z" w:initials="PL">
    <w:p w14:paraId="0E0AD008" w14:textId="4C3D286E" w:rsidR="00450754" w:rsidRDefault="00450754">
      <w:pPr>
        <w:pStyle w:val="CommentText"/>
      </w:pPr>
      <w:r>
        <w:rPr>
          <w:rStyle w:val="CommentReference"/>
        </w:rPr>
        <w:annotationRef/>
      </w:r>
      <w:r w:rsidR="00AE33AD">
        <w:rPr>
          <w:noProof/>
        </w:rPr>
        <w:t>Does this need to include any relevant non-navigable and almost non-navigable areas? I think so.</w:t>
      </w:r>
    </w:p>
  </w:comment>
  <w:comment w:id="798" w:author="Jason Rhee" w:date="2023-11-10T17:27:00Z" w:initials="JR">
    <w:p w14:paraId="45A6095D" w14:textId="77777777" w:rsidR="00966C1A" w:rsidRDefault="00966C1A" w:rsidP="003B7AE6">
      <w:pPr>
        <w:pStyle w:val="CommentText"/>
        <w:jc w:val="left"/>
      </w:pPr>
      <w:r>
        <w:rPr>
          <w:rStyle w:val="CommentReference"/>
        </w:rPr>
        <w:annotationRef/>
      </w:r>
      <w:r>
        <w:t>Sentence added to reflect</w:t>
      </w:r>
    </w:p>
  </w:comment>
  <w:comment w:id="924" w:author="Perryman, Lindsay" w:date="2023-11-08T09:57:00Z" w:initials="PL">
    <w:p w14:paraId="198A0841" w14:textId="5E67734C" w:rsidR="00A12CA9" w:rsidRDefault="00A12CA9">
      <w:pPr>
        <w:pStyle w:val="CommentText"/>
      </w:pPr>
      <w:r>
        <w:rPr>
          <w:rStyle w:val="CommentReference"/>
        </w:rPr>
        <w:annotationRef/>
      </w:r>
      <w:r w:rsidR="00AE33AD">
        <w:rPr>
          <w:noProof/>
        </w:rPr>
        <w:t>Changed for consistency with dot point 2.</w:t>
      </w:r>
    </w:p>
  </w:comment>
  <w:comment w:id="925" w:author="Jason Rhee" w:date="2023-11-10T17:39:00Z" w:initials="JR">
    <w:p w14:paraId="4AE3CEB1" w14:textId="77777777" w:rsidR="00315DFD" w:rsidRDefault="00315DFD" w:rsidP="006440A6">
      <w:pPr>
        <w:pStyle w:val="CommentText"/>
        <w:jc w:val="left"/>
      </w:pPr>
      <w:r>
        <w:rPr>
          <w:rStyle w:val="CommentReference"/>
        </w:rPr>
        <w:annotationRef/>
      </w:r>
      <w:r>
        <w:t>Noted</w:t>
      </w:r>
    </w:p>
  </w:comment>
  <w:comment w:id="943" w:author="Perryman, Lindsay" w:date="2023-11-08T10:04:00Z" w:initials="PL">
    <w:p w14:paraId="29F2E39B" w14:textId="25F93B25" w:rsidR="00A12CA9" w:rsidRDefault="00A12CA9">
      <w:pPr>
        <w:pStyle w:val="CommentText"/>
      </w:pPr>
      <w:r>
        <w:rPr>
          <w:rStyle w:val="CommentReference"/>
        </w:rPr>
        <w:annotationRef/>
      </w:r>
      <w:r w:rsidR="00AE33AD">
        <w:rPr>
          <w:noProof/>
        </w:rPr>
        <w:t>Does 'domain' require a definition?</w:t>
      </w:r>
    </w:p>
  </w:comment>
  <w:comment w:id="992" w:author="Perryman, Lindsay" w:date="2023-11-08T10:19:00Z" w:initials="PL">
    <w:p w14:paraId="66973399" w14:textId="475B74F6" w:rsidR="00A975B9" w:rsidRDefault="00A975B9">
      <w:pPr>
        <w:pStyle w:val="CommentText"/>
      </w:pPr>
      <w:r>
        <w:rPr>
          <w:rStyle w:val="CommentReference"/>
        </w:rPr>
        <w:annotationRef/>
      </w:r>
      <w:r w:rsidR="00AE33AD">
        <w:rPr>
          <w:noProof/>
        </w:rPr>
        <w:t>Does this need a cross-reference?</w:t>
      </w:r>
    </w:p>
  </w:comment>
  <w:comment w:id="993" w:author="Jason Rhee" w:date="2023-11-10T17:56:00Z" w:initials="JR">
    <w:p w14:paraId="746002DC" w14:textId="77777777" w:rsidR="00CF684E" w:rsidRDefault="00CF684E" w:rsidP="001E78E4">
      <w:pPr>
        <w:pStyle w:val="CommentText"/>
        <w:jc w:val="left"/>
      </w:pPr>
      <w:r>
        <w:rPr>
          <w:rStyle w:val="CommentReference"/>
        </w:rPr>
        <w:annotationRef/>
      </w:r>
      <w:r>
        <w:t>added</w:t>
      </w:r>
    </w:p>
  </w:comment>
  <w:comment w:id="1031" w:author="Perryman, Lindsay" w:date="2023-11-08T10:25:00Z" w:initials="PL">
    <w:p w14:paraId="30E240E0" w14:textId="571CB19B" w:rsidR="00B06F2E" w:rsidRDefault="00B06F2E">
      <w:pPr>
        <w:pStyle w:val="CommentText"/>
      </w:pPr>
      <w:r>
        <w:rPr>
          <w:rStyle w:val="CommentReference"/>
        </w:rPr>
        <w:annotationRef/>
      </w:r>
      <w:r w:rsidR="00AE33AD">
        <w:rPr>
          <w:noProof/>
        </w:rPr>
        <w:t>Is it under keel clearance dataset of under keel clearance management dataset?</w:t>
      </w:r>
    </w:p>
  </w:comment>
  <w:comment w:id="1032" w:author="Jason Rhee" w:date="2023-11-10T23:17:00Z" w:initials="JR">
    <w:p w14:paraId="28A36EF2" w14:textId="77777777" w:rsidR="007D548B" w:rsidRDefault="007D548B" w:rsidP="00131345">
      <w:pPr>
        <w:pStyle w:val="CommentText"/>
        <w:jc w:val="left"/>
      </w:pPr>
      <w:r>
        <w:rPr>
          <w:rStyle w:val="CommentReference"/>
        </w:rPr>
        <w:annotationRef/>
      </w:r>
      <w:r>
        <w:t>Under Keel Clearance Management dataset</w:t>
      </w:r>
    </w:p>
  </w:comment>
  <w:comment w:id="1066" w:author="Jason Rhee" w:date="2023-02-14T15:28:00Z" w:initials="JR">
    <w:p w14:paraId="255860B7" w14:textId="77777777" w:rsidR="00997DC0" w:rsidRDefault="00997DC0">
      <w:pPr>
        <w:pStyle w:val="CommentText"/>
        <w:jc w:val="left"/>
      </w:pPr>
      <w:r>
        <w:rPr>
          <w:rStyle w:val="CommentReference"/>
        </w:rPr>
        <w:annotationRef/>
      </w:r>
      <w:r>
        <w:t xml:space="preserve">Update </w:t>
      </w:r>
      <w:r>
        <w:br/>
        <w:t>“</w:t>
      </w:r>
      <w:r>
        <w:rPr>
          <w:i/>
          <w:iCs/>
        </w:rPr>
        <w:t>UnderKeelClearanceCalculationRequested</w:t>
      </w:r>
      <w:r>
        <w:t xml:space="preserve">” </w:t>
      </w:r>
    </w:p>
    <w:p w14:paraId="4A831C94" w14:textId="77777777" w:rsidR="00997DC0" w:rsidRDefault="00997DC0">
      <w:pPr>
        <w:pStyle w:val="CommentText"/>
        <w:jc w:val="left"/>
      </w:pPr>
      <w:r>
        <w:t>to</w:t>
      </w:r>
    </w:p>
    <w:p w14:paraId="026990ED" w14:textId="77777777" w:rsidR="00997DC0" w:rsidRDefault="00997DC0" w:rsidP="004F4B23">
      <w:pPr>
        <w:pStyle w:val="CommentText"/>
        <w:jc w:val="left"/>
      </w:pPr>
      <w:r>
        <w:t>“</w:t>
      </w:r>
      <w:r>
        <w:rPr>
          <w:i/>
          <w:iCs/>
        </w:rPr>
        <w:t>UnderKeelClearanceCalculationType</w:t>
      </w:r>
      <w:r>
        <w:t xml:space="preserve">”, consistent with 7.2.4 </w:t>
      </w:r>
    </w:p>
  </w:comment>
  <w:comment w:id="1067" w:author="Kevin Kim" w:date="2023-04-14T11:29:00Z" w:initials="KK">
    <w:p w14:paraId="6697386D" w14:textId="73982240" w:rsidR="00997DC0" w:rsidRPr="00055244" w:rsidRDefault="00997DC0">
      <w:pPr>
        <w:pStyle w:val="CommentText"/>
        <w:rPr>
          <w:rFonts w:eastAsiaTheme="minorEastAsia"/>
          <w:lang w:eastAsia="ko-KR"/>
        </w:rPr>
      </w:pPr>
      <w:r>
        <w:rPr>
          <w:rStyle w:val="CommentReference"/>
        </w:rPr>
        <w:annotationRef/>
      </w:r>
      <w:r>
        <w:rPr>
          <w:rFonts w:eastAsiaTheme="minorEastAsia"/>
          <w:lang w:eastAsia="ko-KR"/>
        </w:rPr>
        <w:t>Image update</w:t>
      </w:r>
    </w:p>
  </w:comment>
  <w:comment w:id="1095" w:author="Perryman, Lindsay" w:date="2023-11-09T17:09:00Z" w:initials="PL">
    <w:p w14:paraId="47201B4C" w14:textId="18776C8C" w:rsidR="00372B45" w:rsidRDefault="00372B45">
      <w:pPr>
        <w:pStyle w:val="CommentText"/>
      </w:pPr>
      <w:r>
        <w:rPr>
          <w:rStyle w:val="CommentReference"/>
        </w:rPr>
        <w:annotationRef/>
      </w:r>
      <w:r w:rsidR="00AE33AD">
        <w:rPr>
          <w:noProof/>
        </w:rPr>
        <w:t>Has there been any discussion about the realistic time range in which Actual Plans will be produced? Approx. 24 hours prior doesn't seem to fence it in very well.</w:t>
      </w:r>
    </w:p>
  </w:comment>
  <w:comment w:id="1103" w:author="Perryman, Lindsay" w:date="2023-11-09T17:13:00Z" w:initials="PL">
    <w:p w14:paraId="1A2BDE8F" w14:textId="61497741" w:rsidR="00372B45" w:rsidRDefault="00372B45">
      <w:pPr>
        <w:pStyle w:val="CommentText"/>
      </w:pPr>
      <w:r>
        <w:rPr>
          <w:rStyle w:val="CommentReference"/>
        </w:rPr>
        <w:annotationRef/>
      </w:r>
      <w:r w:rsidR="00AE33AD">
        <w:rPr>
          <w:noProof/>
        </w:rPr>
        <w:t>7.1.1.2 mentions arrival/departure - do we need to reference departure here for consistency?</w:t>
      </w:r>
    </w:p>
  </w:comment>
  <w:comment w:id="1104" w:author="Jason Rhee" w:date="2023-11-10T18:05:00Z" w:initials="JR">
    <w:p w14:paraId="36098616" w14:textId="77777777" w:rsidR="009A3B6C" w:rsidRDefault="009A3B6C" w:rsidP="00405E9E">
      <w:pPr>
        <w:pStyle w:val="CommentText"/>
        <w:jc w:val="left"/>
      </w:pPr>
      <w:r>
        <w:rPr>
          <w:rStyle w:val="CommentReference"/>
        </w:rPr>
        <w:annotationRef/>
      </w:r>
      <w:r>
        <w:t>added</w:t>
      </w:r>
    </w:p>
  </w:comment>
  <w:comment w:id="1118" w:author="Perryman, Lindsay" w:date="2023-11-09T17:15:00Z" w:initials="PL">
    <w:p w14:paraId="56BFAFA0" w14:textId="348FB6CC" w:rsidR="00527468" w:rsidRDefault="00527468">
      <w:pPr>
        <w:pStyle w:val="CommentText"/>
      </w:pPr>
      <w:r>
        <w:rPr>
          <w:rStyle w:val="CommentReference"/>
        </w:rPr>
        <w:annotationRef/>
      </w:r>
      <w:r w:rsidR="00AE33AD">
        <w:rPr>
          <w:noProof/>
        </w:rPr>
        <w:t>What are we trying to convey here?</w:t>
      </w:r>
    </w:p>
  </w:comment>
  <w:comment w:id="1119" w:author="Jason Rhee" w:date="2023-11-10T18:12:00Z" w:initials="JR">
    <w:p w14:paraId="672D16D4" w14:textId="77777777" w:rsidR="00735788" w:rsidRDefault="00735788" w:rsidP="007A000D">
      <w:pPr>
        <w:pStyle w:val="CommentText"/>
        <w:jc w:val="left"/>
      </w:pPr>
      <w:r>
        <w:rPr>
          <w:rStyle w:val="CommentReference"/>
        </w:rPr>
        <w:annotationRef/>
      </w:r>
      <w:r>
        <w:t>"coverage" reworded to "extent"</w:t>
      </w:r>
    </w:p>
  </w:comment>
  <w:comment w:id="1145" w:author="Jason Rhee" w:date="2023-02-14T15:34:00Z" w:initials="JR">
    <w:p w14:paraId="719D2D74" w14:textId="4CC26E9E" w:rsidR="00997DC0" w:rsidRDefault="00997DC0">
      <w:pPr>
        <w:pStyle w:val="CommentText"/>
        <w:numPr>
          <w:ilvl w:val="0"/>
          <w:numId w:val="80"/>
        </w:numPr>
        <w:jc w:val="left"/>
      </w:pPr>
      <w:r>
        <w:rPr>
          <w:rStyle w:val="CommentReference"/>
        </w:rPr>
        <w:annotationRef/>
      </w:r>
      <w:r>
        <w:t xml:space="preserve">Update </w:t>
      </w:r>
      <w:r>
        <w:br/>
        <w:t>“</w:t>
      </w:r>
      <w:r>
        <w:rPr>
          <w:i/>
          <w:iCs/>
        </w:rPr>
        <w:t>UnderKeelClearanceCalculationRequested</w:t>
      </w:r>
      <w:r>
        <w:t xml:space="preserve">” </w:t>
      </w:r>
      <w:r>
        <w:br/>
        <w:t>to</w:t>
      </w:r>
      <w:r>
        <w:br/>
        <w:t>“</w:t>
      </w:r>
      <w:r>
        <w:rPr>
          <w:i/>
          <w:iCs/>
        </w:rPr>
        <w:t>UnderKeelClearanceCalculationType</w:t>
      </w:r>
      <w:r>
        <w:t xml:space="preserve">”, consistent with 7.2.4 </w:t>
      </w:r>
    </w:p>
    <w:p w14:paraId="35E5BCB1" w14:textId="77777777" w:rsidR="00997DC0" w:rsidRDefault="00997DC0">
      <w:pPr>
        <w:pStyle w:val="CommentText"/>
        <w:jc w:val="left"/>
      </w:pPr>
    </w:p>
    <w:p w14:paraId="4984AE63" w14:textId="77777777" w:rsidR="00997DC0" w:rsidRDefault="00997DC0">
      <w:pPr>
        <w:pStyle w:val="CommentText"/>
        <w:jc w:val="left"/>
      </w:pPr>
      <w:r>
        <w:t>2. “</w:t>
      </w:r>
      <w:r>
        <w:rPr>
          <w:i/>
          <w:iCs/>
        </w:rPr>
        <w:t>sourceRouteVersion</w:t>
      </w:r>
      <w:r>
        <w:t>” – change to “Text” type</w:t>
      </w:r>
    </w:p>
    <w:p w14:paraId="0222EEE0" w14:textId="77777777" w:rsidR="00997DC0" w:rsidRDefault="00997DC0">
      <w:pPr>
        <w:pStyle w:val="CommentText"/>
        <w:jc w:val="left"/>
      </w:pPr>
    </w:p>
    <w:p w14:paraId="796BF85D" w14:textId="77777777" w:rsidR="00997DC0" w:rsidRPr="004F4B23" w:rsidRDefault="00997DC0" w:rsidP="004F4B23">
      <w:pPr>
        <w:pStyle w:val="CommentText"/>
        <w:jc w:val="left"/>
        <w:rPr>
          <w:lang w:val="nn-NO"/>
        </w:rPr>
      </w:pPr>
      <w:r w:rsidRPr="004F4B23">
        <w:rPr>
          <w:lang w:val="nn-NO"/>
        </w:rPr>
        <w:t>3. “vesselId” vs “vesselID”?</w:t>
      </w:r>
    </w:p>
  </w:comment>
  <w:comment w:id="1146" w:author="Perryman, Lindsay" w:date="2023-03-02T16:14:00Z" w:initials="PL">
    <w:p w14:paraId="54733B12" w14:textId="60DE1E63" w:rsidR="00997DC0" w:rsidRDefault="00997DC0">
      <w:pPr>
        <w:pStyle w:val="CommentText"/>
        <w:rPr>
          <w:rFonts w:ascii="Cambria Math" w:hAnsi="Cambria Math"/>
        </w:rPr>
      </w:pPr>
      <w:r>
        <w:rPr>
          <w:rStyle w:val="CommentReference"/>
        </w:rPr>
        <w:annotationRef/>
      </w:r>
      <w:r>
        <w:t xml:space="preserve">I’m not sure I agree with the sourceRouteVersion being changed to text. The ‘Description’ column of 7.2.1.1 for sourceRouteVersion actually mirrors the description for sourceRouteName. If this is a version number, the description should reflect and it should definitely be a number </w:t>
      </w:r>
      <w:r>
        <w:rPr>
          <w:rFonts w:ascii="Cambria Math" w:hAnsi="Cambria Math" w:hint="eastAsia"/>
        </w:rPr>
        <w:t>∴</w:t>
      </w:r>
      <w:r>
        <w:rPr>
          <w:rFonts w:ascii="Cambria Math" w:hAnsi="Cambria Math" w:hint="eastAsia"/>
        </w:rPr>
        <w:t xml:space="preserve"> </w:t>
      </w:r>
      <w:r>
        <w:rPr>
          <w:rFonts w:ascii="Cambria Math" w:hAnsi="Cambria Math"/>
        </w:rPr>
        <w:t>‘integer’.</w:t>
      </w:r>
    </w:p>
    <w:p w14:paraId="1E8DD6BA" w14:textId="330BEFCD" w:rsidR="00997DC0" w:rsidRPr="00D62BC9" w:rsidRDefault="00997DC0">
      <w:pPr>
        <w:pStyle w:val="CommentText"/>
        <w:rPr>
          <w:rFonts w:ascii="Cambria Math" w:hAnsi="Cambria Math"/>
        </w:rPr>
      </w:pPr>
      <w:r w:rsidRPr="00D62BC9">
        <w:t>If you’re changin</w:t>
      </w:r>
      <w:r>
        <w:t>g the simple attribute shipID to vesselID, you should also change the description to reflect ‘vessel’.</w:t>
      </w:r>
    </w:p>
  </w:comment>
  <w:comment w:id="1147" w:author="Jason Rhee" w:date="2023-03-06T12:45:00Z" w:initials="JR">
    <w:p w14:paraId="56963862" w14:textId="77777777" w:rsidR="00997DC0" w:rsidRDefault="00997DC0" w:rsidP="00B2410C">
      <w:pPr>
        <w:pStyle w:val="CommentText"/>
        <w:jc w:val="left"/>
      </w:pPr>
      <w:r>
        <w:rPr>
          <w:rStyle w:val="CommentReference"/>
        </w:rPr>
        <w:annotationRef/>
      </w:r>
      <w:r>
        <w:t>Description seems to reflect what's in the GI Registry, which also shows identical descriptions b/w "sourceRouteName" and "sourceRouteVersion" - possible amendment needed?</w:t>
      </w:r>
    </w:p>
    <w:p w14:paraId="5BFDF3F2" w14:textId="77777777" w:rsidR="00997DC0" w:rsidRDefault="00997DC0" w:rsidP="00B2410C">
      <w:pPr>
        <w:pStyle w:val="CommentText"/>
        <w:jc w:val="left"/>
      </w:pPr>
    </w:p>
    <w:p w14:paraId="113E37F3" w14:textId="77777777" w:rsidR="00997DC0" w:rsidRDefault="00997DC0" w:rsidP="00B2410C">
      <w:pPr>
        <w:pStyle w:val="CommentText"/>
        <w:jc w:val="left"/>
      </w:pPr>
      <w:r>
        <w:t>Meanwhile, GI Registry does indicate "sourceRouteVersion" as being Integer, as you've picked up. Looks like the DCEG  should've been updated to reflect "integer" for this one to match 7.2.1.1, rather than the other way around.</w:t>
      </w:r>
    </w:p>
  </w:comment>
  <w:comment w:id="1148" w:author="Jason Rhee" w:date="2023-03-06T12:49:00Z" w:initials="JR">
    <w:p w14:paraId="63D4D3CB" w14:textId="77777777" w:rsidR="00997DC0" w:rsidRDefault="00997DC0" w:rsidP="004F4B23">
      <w:pPr>
        <w:pStyle w:val="CommentText"/>
        <w:jc w:val="left"/>
      </w:pPr>
      <w:r>
        <w:rPr>
          <w:rStyle w:val="CommentReference"/>
        </w:rPr>
        <w:annotationRef/>
      </w:r>
      <w:r>
        <w:t>Updated "vesselID" description to actually match IHO GI Registry.</w:t>
      </w:r>
    </w:p>
  </w:comment>
  <w:comment w:id="1149" w:author="Kevin Kim" w:date="2023-04-14T10:55:00Z" w:initials="KK">
    <w:p w14:paraId="564EF2E4" w14:textId="48168229" w:rsidR="00997DC0" w:rsidRPr="00B2410C" w:rsidRDefault="00997DC0">
      <w:pPr>
        <w:pStyle w:val="CommentText"/>
        <w:rPr>
          <w:rFonts w:eastAsiaTheme="minorEastAsia"/>
          <w:lang w:eastAsia="ko-KR"/>
        </w:rPr>
      </w:pPr>
      <w:r>
        <w:rPr>
          <w:rStyle w:val="CommentReference"/>
        </w:rPr>
        <w:annotationRef/>
      </w:r>
      <w:r>
        <w:rPr>
          <w:rFonts w:eastAsiaTheme="minorEastAsia"/>
          <w:lang w:eastAsia="ko-KR"/>
        </w:rPr>
        <w:t>Add the updated image</w:t>
      </w:r>
    </w:p>
  </w:comment>
  <w:comment w:id="1150" w:author="Jason Rhee" w:date="2023-05-23T13:39:00Z" w:initials="JR">
    <w:p w14:paraId="7916DEF1" w14:textId="77777777" w:rsidR="00997DC0" w:rsidRDefault="00997DC0" w:rsidP="00060A16">
      <w:pPr>
        <w:pStyle w:val="CommentText"/>
        <w:jc w:val="left"/>
      </w:pPr>
      <w:r>
        <w:rPr>
          <w:rStyle w:val="CommentReference"/>
        </w:rPr>
        <w:annotationRef/>
      </w:r>
      <w:r>
        <w:t>We need to revert sourceRouteVersion data type back to integer.</w:t>
      </w:r>
    </w:p>
  </w:comment>
  <w:comment w:id="1160" w:author="Perryman, Lindsay" w:date="2023-11-09T17:35:00Z" w:initials="PL">
    <w:p w14:paraId="654BCD1F" w14:textId="7C290DFF" w:rsidR="002D1728" w:rsidRDefault="002D1728">
      <w:pPr>
        <w:pStyle w:val="CommentText"/>
      </w:pPr>
      <w:r>
        <w:rPr>
          <w:rStyle w:val="CommentReference"/>
        </w:rPr>
        <w:annotationRef/>
      </w:r>
      <w:r>
        <w:rPr>
          <w:noProof/>
        </w:rPr>
        <w:t xml:space="preserve">This is at odds with the IHO Data Dictionary Register which cites the definition as: </w:t>
      </w:r>
      <w:r>
        <w:rPr>
          <w:rFonts w:ascii="Open Sans" w:hAnsi="Open Sans" w:cs="Open Sans"/>
          <w:color w:val="676A6C"/>
          <w:shd w:val="clear" w:color="auto" w:fill="FFFFFF"/>
        </w:rPr>
        <w:t>A UKC plan calculated for a particular vessel, for a particular passage.</w:t>
      </w:r>
    </w:p>
  </w:comment>
  <w:comment w:id="1161" w:author="Jason Rhee" w:date="2023-11-10T18:16:00Z" w:initials="JR">
    <w:p w14:paraId="6D09DFF5" w14:textId="77777777" w:rsidR="00F80219" w:rsidRDefault="00F80219" w:rsidP="00F75427">
      <w:pPr>
        <w:pStyle w:val="CommentText"/>
        <w:jc w:val="left"/>
      </w:pPr>
      <w:r>
        <w:rPr>
          <w:rStyle w:val="CommentReference"/>
        </w:rPr>
        <w:annotationRef/>
      </w:r>
      <w:r>
        <w:t>"UKC" added</w:t>
      </w:r>
    </w:p>
  </w:comment>
  <w:comment w:id="1172" w:author="Perryman, Lindsay" w:date="2023-03-02T16:19:00Z" w:initials="PL">
    <w:p w14:paraId="323B43AF" w14:textId="21E6CCBE" w:rsidR="00997DC0" w:rsidRDefault="00997DC0">
      <w:pPr>
        <w:pStyle w:val="CommentText"/>
      </w:pPr>
      <w:r>
        <w:rPr>
          <w:rStyle w:val="CommentReference"/>
        </w:rPr>
        <w:annotationRef/>
      </w:r>
      <w:r>
        <w:t>Same as description for sourceRouteName – should provide a description reflecting version of route. See earlier comment re: ‘text’ vs ‘integer’ in this case.</w:t>
      </w:r>
    </w:p>
  </w:comment>
  <w:comment w:id="1173" w:author="Jason Rhee" w:date="2023-03-06T11:24:00Z" w:initials="JR">
    <w:p w14:paraId="69BBDECF" w14:textId="77777777" w:rsidR="00997DC0" w:rsidRDefault="00997DC0">
      <w:pPr>
        <w:pStyle w:val="CommentText"/>
        <w:jc w:val="left"/>
      </w:pPr>
      <w:r>
        <w:rPr>
          <w:rStyle w:val="CommentReference"/>
        </w:rPr>
        <w:annotationRef/>
      </w:r>
      <w:r>
        <w:t>Description seems to reflect what's in the GI Registry, which also shows identical descriptions b/w "sourceRouteName" and "sourceRouteVersion" - possible amendment needed?</w:t>
      </w:r>
    </w:p>
    <w:p w14:paraId="675FA6E7" w14:textId="77777777" w:rsidR="00997DC0" w:rsidRDefault="00997DC0">
      <w:pPr>
        <w:pStyle w:val="CommentText"/>
        <w:jc w:val="left"/>
      </w:pPr>
    </w:p>
    <w:p w14:paraId="644CB3F4" w14:textId="77777777" w:rsidR="00997DC0" w:rsidRDefault="00997DC0" w:rsidP="004F4B23">
      <w:pPr>
        <w:pStyle w:val="CommentText"/>
        <w:jc w:val="left"/>
      </w:pPr>
      <w:r>
        <w:t>Meanwhile, GI Registry does indicate "sourceRouteVersion" as being Integer, as you've picked up. Looks like the DCEG  should've been updated to reflect "integer" for this one to match 7.2.1.1, rather than the other way around.</w:t>
      </w:r>
      <w:r>
        <w:br/>
        <w:t>Change undone, and now reflects integer.</w:t>
      </w:r>
    </w:p>
  </w:comment>
  <w:comment w:id="1175" w:author="Perryman, Lindsay" w:date="2023-11-09T17:37:00Z" w:initials="PL">
    <w:p w14:paraId="1E9EFF52" w14:textId="79F67EB8" w:rsidR="002D1728" w:rsidRDefault="002D1728">
      <w:pPr>
        <w:pStyle w:val="CommentText"/>
      </w:pPr>
      <w:r>
        <w:rPr>
          <w:rStyle w:val="CommentReference"/>
        </w:rPr>
        <w:annotationRef/>
      </w:r>
      <w:r>
        <w:rPr>
          <w:noProof/>
        </w:rPr>
        <w:t xml:space="preserve">This is at odds with the IHO Data Dictionary Register which cites the definition as: </w:t>
      </w:r>
      <w:r>
        <w:rPr>
          <w:rFonts w:ascii="Open Sans" w:hAnsi="Open Sans" w:cs="Open Sans"/>
          <w:color w:val="676A6C"/>
          <w:shd w:val="clear" w:color="auto" w:fill="FFFFFF"/>
        </w:rPr>
        <w:t>The maximum vessel draught in metres, used as base for the calculation.</w:t>
      </w:r>
    </w:p>
  </w:comment>
  <w:comment w:id="1183" w:author="Perryman, Lindsay" w:date="2023-11-09T17:38:00Z" w:initials="PL">
    <w:p w14:paraId="0FA6546C" w14:textId="7C087CF7" w:rsidR="002D1728" w:rsidRPr="002D1728" w:rsidRDefault="002D1728" w:rsidP="002D1728">
      <w:pPr>
        <w:spacing w:before="0" w:after="0"/>
        <w:rPr>
          <w:rFonts w:ascii="Open Sans" w:hAnsi="Open Sans" w:cs="Open Sans"/>
          <w:color w:val="676A6C"/>
          <w:szCs w:val="20"/>
          <w:lang w:eastAsia="en-AU"/>
        </w:rPr>
      </w:pPr>
      <w:r>
        <w:rPr>
          <w:rStyle w:val="CommentReference"/>
        </w:rPr>
        <w:annotationRef/>
      </w:r>
      <w:r w:rsidRPr="002D1728">
        <w:rPr>
          <w:rFonts w:ascii="Open Sans" w:hAnsi="Open Sans" w:cs="Open Sans"/>
          <w:color w:val="676A6C"/>
          <w:szCs w:val="20"/>
          <w:lang w:eastAsia="en-AU"/>
        </w:rPr>
        <w:br/>
      </w:r>
      <w:r>
        <w:rPr>
          <w:noProof/>
        </w:rPr>
        <w:t>This is at odds with the IHO Data Dictionary Register which cites the definition as</w:t>
      </w:r>
      <w:r w:rsidR="00AE33AD">
        <w:rPr>
          <w:noProof/>
        </w:rPr>
        <w:t>:</w:t>
      </w:r>
      <w:r w:rsidRPr="002D1728">
        <w:rPr>
          <w:rFonts w:ascii="Open Sans" w:hAnsi="Open Sans" w:cs="Open Sans"/>
          <w:color w:val="676A6C"/>
          <w:szCs w:val="20"/>
          <w:lang w:eastAsia="en-AU"/>
        </w:rPr>
        <w:t xml:space="preserve"> The relevant phase of a UKC passage plan.</w:t>
      </w:r>
    </w:p>
    <w:p w14:paraId="6D98E9A4" w14:textId="07FA41DB" w:rsidR="002D1728" w:rsidRDefault="002D1728">
      <w:pPr>
        <w:pStyle w:val="CommentText"/>
      </w:pPr>
    </w:p>
  </w:comment>
  <w:comment w:id="1194" w:author="Jason Rhee" w:date="2023-02-16T16:34:00Z" w:initials="JR">
    <w:p w14:paraId="341A566B" w14:textId="2DD55A4E" w:rsidR="00997DC0" w:rsidRDefault="00997DC0" w:rsidP="004F4B23">
      <w:pPr>
        <w:pStyle w:val="CommentText"/>
        <w:jc w:val="left"/>
      </w:pPr>
      <w:r>
        <w:rPr>
          <w:rStyle w:val="CommentReference"/>
        </w:rPr>
        <w:annotationRef/>
      </w:r>
      <w:r>
        <w:t>Pending approval of clarification by DCB in IHO GI Registry</w:t>
      </w:r>
    </w:p>
  </w:comment>
  <w:comment w:id="1195" w:author="Jason Rhee" w:date="2023-05-23T13:37:00Z" w:initials="JR">
    <w:p w14:paraId="1B6B7C0A" w14:textId="77777777" w:rsidR="00997DC0" w:rsidRDefault="00997DC0" w:rsidP="00060A16">
      <w:pPr>
        <w:pStyle w:val="CommentText"/>
        <w:jc w:val="left"/>
      </w:pPr>
      <w:r>
        <w:rPr>
          <w:rStyle w:val="CommentReference"/>
        </w:rPr>
        <w:annotationRef/>
      </w:r>
      <w:r>
        <w:t>Now approved.</w:t>
      </w:r>
    </w:p>
  </w:comment>
  <w:comment w:id="1196" w:author="Perryman, Lindsay" w:date="2023-11-10T11:23:00Z" w:initials="PL">
    <w:p w14:paraId="7B90466D" w14:textId="29437B9F" w:rsidR="00FB0183" w:rsidRDefault="00FB0183">
      <w:pPr>
        <w:pStyle w:val="CommentText"/>
      </w:pPr>
      <w:r>
        <w:rPr>
          <w:rStyle w:val="CommentReference"/>
        </w:rPr>
        <w:annotationRef/>
      </w:r>
      <w:r>
        <w:t>Check</w:t>
      </w:r>
      <w:r w:rsidR="00784BCD">
        <w:rPr>
          <w:noProof/>
        </w:rPr>
        <w:t>s</w:t>
      </w:r>
      <w:r>
        <w:t xml:space="preserve"> out.</w:t>
      </w:r>
    </w:p>
  </w:comment>
  <w:comment w:id="1200" w:author="Perryman, Lindsay" w:date="2023-11-10T11:25:00Z" w:initials="PL">
    <w:p w14:paraId="7E81D5EC" w14:textId="3878295F" w:rsidR="00FB0183" w:rsidRPr="00FB0183" w:rsidRDefault="00FB0183" w:rsidP="00FB0183">
      <w:pPr>
        <w:spacing w:before="0" w:after="0"/>
        <w:rPr>
          <w:rFonts w:ascii="Open Sans" w:hAnsi="Open Sans" w:cs="Open Sans"/>
          <w:color w:val="676A6C"/>
          <w:szCs w:val="20"/>
          <w:lang w:eastAsia="en-AU"/>
        </w:rPr>
      </w:pPr>
      <w:r>
        <w:rPr>
          <w:rStyle w:val="CommentReference"/>
        </w:rPr>
        <w:annotationRef/>
      </w:r>
      <w:r w:rsidRPr="00FB0183">
        <w:rPr>
          <w:rFonts w:ascii="Open Sans" w:hAnsi="Open Sans" w:cs="Open Sans"/>
          <w:color w:val="676A6C"/>
          <w:szCs w:val="20"/>
          <w:lang w:eastAsia="en-AU"/>
        </w:rPr>
        <w:br/>
      </w:r>
      <w:r>
        <w:rPr>
          <w:noProof/>
        </w:rPr>
        <w:t xml:space="preserve">This is at odds with the IHO Data Dictionary Register which cites the definition as: </w:t>
      </w:r>
      <w:r w:rsidRPr="00FB0183">
        <w:rPr>
          <w:rFonts w:ascii="Open Sans" w:hAnsi="Open Sans" w:cs="Open Sans"/>
          <w:color w:val="676A6C"/>
          <w:szCs w:val="20"/>
          <w:lang w:eastAsia="en-AU"/>
        </w:rPr>
        <w:t>The minimum scale at which the feature may be used for example for ECDIS presentation.</w:t>
      </w:r>
    </w:p>
    <w:p w14:paraId="2C3E9DD2" w14:textId="2A52CE7B" w:rsidR="00FB0183" w:rsidRDefault="00FB0183">
      <w:pPr>
        <w:pStyle w:val="CommentText"/>
      </w:pPr>
    </w:p>
  </w:comment>
  <w:comment w:id="1201" w:author="Jason Rhee" w:date="2023-11-10T18:21:00Z" w:initials="JR">
    <w:p w14:paraId="0A9B56B3" w14:textId="77777777" w:rsidR="00C930E2" w:rsidRDefault="00C930E2" w:rsidP="002B445C">
      <w:pPr>
        <w:pStyle w:val="CommentText"/>
        <w:jc w:val="left"/>
      </w:pPr>
      <w:r>
        <w:rPr>
          <w:rStyle w:val="CommentReference"/>
        </w:rPr>
        <w:annotationRef/>
      </w:r>
      <w:r>
        <w:t>Corrected</w:t>
      </w:r>
    </w:p>
  </w:comment>
  <w:comment w:id="1212" w:author="Perryman, Lindsay" w:date="2023-11-10T12:15:00Z" w:initials="PL">
    <w:p w14:paraId="57F8E944" w14:textId="1707FB41" w:rsidR="000C223C" w:rsidRDefault="000C223C">
      <w:pPr>
        <w:pStyle w:val="CommentText"/>
      </w:pPr>
      <w:r>
        <w:rPr>
          <w:rStyle w:val="CommentReference"/>
        </w:rPr>
        <w:annotationRef/>
      </w:r>
      <w:r w:rsidR="00784BCD">
        <w:rPr>
          <w:noProof/>
        </w:rPr>
        <w:t>From the IHO Concept Register.</w:t>
      </w:r>
    </w:p>
  </w:comment>
  <w:comment w:id="1216" w:author="Perryman, Lindsay" w:date="2023-11-10T12:12:00Z" w:initials="PL">
    <w:p w14:paraId="155D7D23" w14:textId="3C2232EA" w:rsidR="000C223C" w:rsidRDefault="000C223C">
      <w:pPr>
        <w:pStyle w:val="CommentText"/>
      </w:pPr>
      <w:r>
        <w:rPr>
          <w:rStyle w:val="CommentReference"/>
        </w:rPr>
        <w:annotationRef/>
      </w:r>
      <w:r w:rsidR="00784BCD">
        <w:rPr>
          <w:noProof/>
        </w:rPr>
        <w:t xml:space="preserve">The IHO Data Dictionary Register describes this as: </w:t>
      </w:r>
      <w:r>
        <w:rPr>
          <w:rFonts w:ascii="Open Sans" w:hAnsi="Open Sans" w:cs="Open Sans"/>
          <w:color w:val="676A6C"/>
          <w:shd w:val="clear" w:color="auto" w:fill="FFFFFF"/>
        </w:rPr>
        <w:t>The individual name of a feature.</w:t>
      </w:r>
    </w:p>
  </w:comment>
  <w:comment w:id="1220" w:author="Perryman, Lindsay" w:date="2023-11-10T12:13:00Z" w:initials="PL">
    <w:p w14:paraId="70CCB9F2" w14:textId="59843001" w:rsidR="000C223C" w:rsidRDefault="000C223C">
      <w:pPr>
        <w:pStyle w:val="CommentText"/>
      </w:pPr>
      <w:r>
        <w:rPr>
          <w:rStyle w:val="CommentReference"/>
        </w:rPr>
        <w:annotationRef/>
      </w:r>
      <w:r>
        <w:t>The IHO Data Dictionary Register describes this as</w:t>
      </w:r>
      <w:r w:rsidR="00784BCD">
        <w:rPr>
          <w:noProof/>
        </w:rPr>
        <w:t xml:space="preserve">: </w:t>
      </w:r>
      <w:r>
        <w:rPr>
          <w:rFonts w:ascii="Open Sans" w:hAnsi="Open Sans" w:cs="Open Sans"/>
          <w:color w:val="676A6C"/>
          <w:shd w:val="clear" w:color="auto" w:fill="FFFFFF"/>
        </w:rPr>
        <w:t>The expected passing speed for a ship for a nominated Under Keel Clearance Control Point.</w:t>
      </w:r>
    </w:p>
  </w:comment>
  <w:comment w:id="1223" w:author="Perryman, Lindsay" w:date="2023-11-10T12:13:00Z" w:initials="PL">
    <w:p w14:paraId="0D4E28D4" w14:textId="5B3C21C5" w:rsidR="000C223C" w:rsidRDefault="000C223C">
      <w:pPr>
        <w:pStyle w:val="CommentText"/>
      </w:pPr>
      <w:r>
        <w:rPr>
          <w:rStyle w:val="CommentReference"/>
        </w:rPr>
        <w:annotationRef/>
      </w:r>
      <w:r>
        <w:t xml:space="preserve">The IHO Data Dictionary Register describes this as: </w:t>
      </w:r>
      <w:r>
        <w:rPr>
          <w:rFonts w:ascii="Open Sans" w:hAnsi="Open Sans" w:cs="Open Sans"/>
          <w:color w:val="676A6C"/>
          <w:shd w:val="clear" w:color="auto" w:fill="FFFFFF"/>
        </w:rPr>
        <w:t>The expected passing time for a ship for a nominated Under Keel Clearance Control Point.</w:t>
      </w:r>
    </w:p>
  </w:comment>
  <w:comment w:id="1225" w:author="Perryman, Lindsay" w:date="2023-11-10T12:15:00Z" w:initials="PL">
    <w:p w14:paraId="36610594" w14:textId="42CA501B" w:rsidR="000C223C" w:rsidRDefault="000C223C">
      <w:pPr>
        <w:pStyle w:val="CommentText"/>
      </w:pPr>
      <w:r>
        <w:rPr>
          <w:rStyle w:val="CommentReference"/>
        </w:rPr>
        <w:annotationRef/>
      </w:r>
      <w:r>
        <w:rPr>
          <w:noProof/>
        </w:rPr>
        <w:t>From the IHO Concept Register.</w:t>
      </w:r>
    </w:p>
  </w:comment>
  <w:comment w:id="1229" w:author="Perryman, Lindsay" w:date="2023-11-10T12:16:00Z" w:initials="PL">
    <w:p w14:paraId="0CE41D46" w14:textId="249E254B" w:rsidR="000C223C" w:rsidRDefault="000C223C">
      <w:pPr>
        <w:pStyle w:val="CommentText"/>
      </w:pPr>
      <w:r>
        <w:rPr>
          <w:rStyle w:val="CommentReference"/>
        </w:rPr>
        <w:annotationRef/>
      </w:r>
      <w:r w:rsidR="00784BCD">
        <w:rPr>
          <w:noProof/>
        </w:rPr>
        <w:t>From the IHO Concept Register.</w:t>
      </w:r>
    </w:p>
  </w:comment>
  <w:comment w:id="1234" w:author="Perryman, Lindsay" w:date="2023-11-10T12:17:00Z" w:initials="PL">
    <w:p w14:paraId="09A8FDC7" w14:textId="05BFA5F8" w:rsidR="000C223C" w:rsidRPr="00784BCD" w:rsidRDefault="000C223C" w:rsidP="00784BCD">
      <w:pPr>
        <w:spacing w:before="0" w:after="0"/>
        <w:ind w:left="181"/>
        <w:jc w:val="left"/>
        <w:rPr>
          <w:rFonts w:ascii="Open Sans" w:hAnsi="Open Sans" w:cs="Open Sans"/>
          <w:color w:val="676A6C"/>
          <w:szCs w:val="20"/>
          <w:lang w:eastAsia="en-AU"/>
        </w:rPr>
      </w:pPr>
      <w:r>
        <w:rPr>
          <w:rStyle w:val="CommentReference"/>
        </w:rPr>
        <w:annotationRef/>
      </w:r>
      <w:r w:rsidR="00784BCD">
        <w:rPr>
          <w:noProof/>
        </w:rPr>
        <w:t>The IHO Concept Register describes this as:</w:t>
      </w:r>
      <w:r w:rsidRPr="000C223C">
        <w:rPr>
          <w:rFonts w:ascii="Open Sans" w:hAnsi="Open Sans" w:cs="Open Sans"/>
          <w:color w:val="676A6C"/>
          <w:szCs w:val="20"/>
        </w:rPr>
        <w:t xml:space="preserve"> </w:t>
      </w:r>
      <w:r w:rsidRPr="000C223C">
        <w:rPr>
          <w:rFonts w:ascii="Open Sans" w:hAnsi="Open Sans" w:cs="Open Sans"/>
          <w:color w:val="676A6C"/>
          <w:szCs w:val="20"/>
          <w:lang w:eastAsia="en-AU"/>
        </w:rPr>
        <w:t>The start time of an active period.</w:t>
      </w:r>
    </w:p>
  </w:comment>
  <w:comment w:id="1239" w:author="Perryman, Lindsay" w:date="2023-11-10T12:18:00Z" w:initials="PL">
    <w:p w14:paraId="3C6E1D78" w14:textId="1603AF91" w:rsidR="000C223C" w:rsidRDefault="000C223C">
      <w:pPr>
        <w:pStyle w:val="CommentText"/>
      </w:pPr>
      <w:r>
        <w:rPr>
          <w:rStyle w:val="CommentReference"/>
        </w:rPr>
        <w:annotationRef/>
      </w:r>
      <w:r w:rsidR="00784BCD">
        <w:rPr>
          <w:noProof/>
        </w:rPr>
        <w:t xml:space="preserve">The IHO Concept Register describes this as: </w:t>
      </w:r>
      <w:r>
        <w:rPr>
          <w:rFonts w:ascii="Open Sans" w:hAnsi="Open Sans" w:cs="Open Sans"/>
          <w:color w:val="676A6C"/>
          <w:shd w:val="clear" w:color="auto" w:fill="FFFFFF"/>
        </w:rPr>
        <w:t>The end time of an active period.</w:t>
      </w:r>
    </w:p>
  </w:comment>
  <w:comment w:id="1243" w:author="Perryman, Lindsay" w:date="2023-11-10T12:19:00Z" w:initials="PL">
    <w:p w14:paraId="7965B9A8" w14:textId="4E906993" w:rsidR="000C223C" w:rsidRPr="000C223C" w:rsidRDefault="000C223C" w:rsidP="000C223C">
      <w:pPr>
        <w:spacing w:before="0" w:after="0"/>
        <w:rPr>
          <w:rFonts w:ascii="Open Sans" w:hAnsi="Open Sans" w:cs="Open Sans"/>
          <w:color w:val="676A6C"/>
          <w:szCs w:val="20"/>
          <w:lang w:eastAsia="en-AU"/>
        </w:rPr>
      </w:pPr>
      <w:r>
        <w:rPr>
          <w:rStyle w:val="CommentReference"/>
        </w:rPr>
        <w:annotationRef/>
      </w:r>
      <w:r>
        <w:t xml:space="preserve">The IHO Concept Register describes this as: </w:t>
      </w:r>
      <w:r w:rsidRPr="000C223C">
        <w:rPr>
          <w:rFonts w:ascii="Open Sans" w:hAnsi="Open Sans" w:cs="Open Sans"/>
          <w:color w:val="676A6C"/>
          <w:szCs w:val="20"/>
          <w:lang w:eastAsia="en-AU"/>
        </w:rPr>
        <w:br/>
        <w:t>The relevant phase of a UKC passage plan.</w:t>
      </w:r>
    </w:p>
    <w:p w14:paraId="7FEF7BFE" w14:textId="45D0289E" w:rsidR="000C223C" w:rsidRDefault="000C223C">
      <w:pPr>
        <w:pStyle w:val="CommentText"/>
      </w:pPr>
    </w:p>
  </w:comment>
  <w:comment w:id="1263" w:author="Perryman, Lindsay" w:date="2023-11-10T12:24:00Z" w:initials="PL">
    <w:p w14:paraId="4558F878" w14:textId="765E4CCD" w:rsidR="004D3C1E" w:rsidRDefault="004D3C1E">
      <w:pPr>
        <w:pStyle w:val="CommentText"/>
      </w:pPr>
      <w:r>
        <w:rPr>
          <w:rStyle w:val="CommentReference"/>
        </w:rPr>
        <w:annotationRef/>
      </w:r>
      <w:r w:rsidR="00784BCD">
        <w:rPr>
          <w:noProof/>
        </w:rPr>
        <w:t>Perhaps, "As outlined in . . .".</w:t>
      </w:r>
    </w:p>
  </w:comment>
  <w:comment w:id="1264" w:author="Jason Rhee" w:date="2023-11-10T18:24:00Z" w:initials="JR">
    <w:p w14:paraId="27B7B308" w14:textId="77777777" w:rsidR="005463D3" w:rsidRDefault="005463D3" w:rsidP="00525876">
      <w:pPr>
        <w:pStyle w:val="CommentText"/>
        <w:jc w:val="left"/>
      </w:pPr>
      <w:r>
        <w:rPr>
          <w:rStyle w:val="CommentReference"/>
        </w:rPr>
        <w:annotationRef/>
      </w:r>
      <w:r>
        <w:t>reflected</w:t>
      </w:r>
    </w:p>
  </w:comment>
  <w:comment w:id="1286" w:author="Perryman, Lindsay" w:date="2023-11-10T12:27:00Z" w:initials="PL">
    <w:p w14:paraId="24116D44" w14:textId="05ACD40F" w:rsidR="004D3C1E" w:rsidRDefault="004D3C1E">
      <w:pPr>
        <w:pStyle w:val="CommentText"/>
      </w:pPr>
      <w:r>
        <w:rPr>
          <w:rStyle w:val="CommentReference"/>
        </w:rPr>
        <w:annotationRef/>
      </w:r>
      <w:r w:rsidR="00784BCD">
        <w:rPr>
          <w:noProof/>
        </w:rPr>
        <w:t>Or, 'comprised'?</w:t>
      </w:r>
    </w:p>
  </w:comment>
  <w:comment w:id="1287" w:author="Jason Rhee" w:date="2023-11-10T18:25:00Z" w:initials="JR">
    <w:p w14:paraId="22D5DDC3" w14:textId="77777777" w:rsidR="0002510D" w:rsidRDefault="0002510D" w:rsidP="00515E10">
      <w:pPr>
        <w:pStyle w:val="CommentText"/>
        <w:jc w:val="left"/>
      </w:pPr>
      <w:r>
        <w:rPr>
          <w:rStyle w:val="CommentReference"/>
        </w:rPr>
        <w:annotationRef/>
      </w:r>
      <w:r>
        <w:t>updated</w:t>
      </w:r>
    </w:p>
  </w:comment>
  <w:comment w:id="1604" w:author="Perryman, Lindsay" w:date="2023-03-02T16:47:00Z" w:initials="PL">
    <w:p w14:paraId="62C53A68" w14:textId="31907C12" w:rsidR="00997DC0" w:rsidRDefault="00997DC0">
      <w:pPr>
        <w:pStyle w:val="CommentText"/>
      </w:pPr>
      <w:r>
        <w:rPr>
          <w:rStyle w:val="CommentReference"/>
        </w:rPr>
        <w:annotationRef/>
      </w:r>
      <w:r>
        <w:t>Status?</w:t>
      </w:r>
    </w:p>
  </w:comment>
  <w:comment w:id="1605" w:author="Jason Rhee" w:date="2023-03-06T12:14:00Z" w:initials="JR">
    <w:p w14:paraId="6E494FE7" w14:textId="77777777" w:rsidR="00997DC0" w:rsidRDefault="00997DC0" w:rsidP="004F4B23">
      <w:pPr>
        <w:pStyle w:val="CommentText"/>
        <w:jc w:val="left"/>
      </w:pPr>
      <w:r>
        <w:rPr>
          <w:rStyle w:val="CommentReference"/>
        </w:rPr>
        <w:annotationRef/>
      </w:r>
      <w:r>
        <w:t>Good question. Could be something to confirm with someone.</w:t>
      </w:r>
    </w:p>
  </w:comment>
  <w:comment w:id="1606" w:author="Jason Rhee" w:date="2023-05-23T13:51:00Z" w:initials="JR">
    <w:p w14:paraId="07EF81EA" w14:textId="77777777" w:rsidR="00997DC0" w:rsidRDefault="00997DC0" w:rsidP="00060A16">
      <w:pPr>
        <w:pStyle w:val="CommentText"/>
        <w:jc w:val="left"/>
      </w:pPr>
      <w:r>
        <w:rPr>
          <w:rStyle w:val="CommentReference"/>
        </w:rPr>
        <w:annotationRef/>
      </w:r>
      <w:r>
        <w:t>Reworded paragraph to reference IEC 63173-1 instead.</w:t>
      </w:r>
    </w:p>
  </w:comment>
  <w:comment w:id="1665" w:author="Jason Rhee" w:date="2023-02-27T10:49:00Z" w:initials="JR">
    <w:p w14:paraId="155859BC" w14:textId="4B4C0C9F" w:rsidR="00997DC0" w:rsidRDefault="00997DC0" w:rsidP="004F4B23">
      <w:pPr>
        <w:pStyle w:val="CommentText"/>
        <w:jc w:val="left"/>
      </w:pPr>
      <w:r>
        <w:rPr>
          <w:rStyle w:val="CommentReference"/>
        </w:rPr>
        <w:annotationRef/>
      </w:r>
      <w:r>
        <w:t>Will need updating, once happy with all metadata changes in 19.5, 19.6, 19.7, 19.8.</w:t>
      </w:r>
    </w:p>
  </w:comment>
  <w:comment w:id="1666" w:author="Kevin Kim" w:date="2023-04-14T10:58:00Z" w:initials="KK">
    <w:p w14:paraId="0BE69688" w14:textId="5496A1F1" w:rsidR="00997DC0" w:rsidRPr="00B2410C" w:rsidRDefault="00997DC0">
      <w:pPr>
        <w:pStyle w:val="CommentText"/>
        <w:rPr>
          <w:rFonts w:eastAsiaTheme="minorEastAsia"/>
          <w:lang w:eastAsia="ko-KR"/>
        </w:rPr>
      </w:pPr>
      <w:r>
        <w:rPr>
          <w:rStyle w:val="CommentReference"/>
        </w:rPr>
        <w:annotationRef/>
      </w:r>
      <w:r>
        <w:rPr>
          <w:rFonts w:eastAsiaTheme="minorEastAsia"/>
          <w:lang w:eastAsia="ko-KR"/>
        </w:rPr>
        <w:t>Bring the updated image from S-100 v5.0.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AA625" w15:done="1"/>
  <w15:commentEx w15:paraId="6BD51B4C" w15:paraIdParent="117AA625" w15:done="1"/>
  <w15:commentEx w15:paraId="5568901C" w15:done="1"/>
  <w15:commentEx w15:paraId="5C03819F" w15:paraIdParent="5568901C" w15:done="1"/>
  <w15:commentEx w15:paraId="51E25613" w15:done="1"/>
  <w15:commentEx w15:paraId="31DF0AE9" w15:paraIdParent="51E25613" w15:done="1"/>
  <w15:commentEx w15:paraId="09AEB685" w15:done="1"/>
  <w15:commentEx w15:paraId="3F24D335" w15:paraIdParent="09AEB685" w15:done="1"/>
  <w15:commentEx w15:paraId="56B10F53" w15:done="1"/>
  <w15:commentEx w15:paraId="7EF96597" w15:paraIdParent="56B10F53" w15:done="1"/>
  <w15:commentEx w15:paraId="0E0AD008" w15:done="1"/>
  <w15:commentEx w15:paraId="45A6095D" w15:paraIdParent="0E0AD008" w15:done="1"/>
  <w15:commentEx w15:paraId="198A0841" w15:done="1"/>
  <w15:commentEx w15:paraId="4AE3CEB1" w15:paraIdParent="198A0841" w15:done="1"/>
  <w15:commentEx w15:paraId="29F2E39B" w15:done="1"/>
  <w15:commentEx w15:paraId="66973399" w15:done="1"/>
  <w15:commentEx w15:paraId="746002DC" w15:paraIdParent="66973399" w15:done="1"/>
  <w15:commentEx w15:paraId="30E240E0" w15:done="1"/>
  <w15:commentEx w15:paraId="28A36EF2" w15:paraIdParent="30E240E0" w15:done="1"/>
  <w15:commentEx w15:paraId="026990ED" w15:done="1"/>
  <w15:commentEx w15:paraId="6697386D" w15:paraIdParent="026990ED" w15:done="1"/>
  <w15:commentEx w15:paraId="47201B4C" w15:done="1"/>
  <w15:commentEx w15:paraId="1A2BDE8F" w15:done="1"/>
  <w15:commentEx w15:paraId="36098616" w15:paraIdParent="1A2BDE8F" w15:done="1"/>
  <w15:commentEx w15:paraId="56BFAFA0" w15:done="1"/>
  <w15:commentEx w15:paraId="672D16D4" w15:paraIdParent="56BFAFA0" w15:done="1"/>
  <w15:commentEx w15:paraId="796BF85D" w15:done="1"/>
  <w15:commentEx w15:paraId="1E8DD6BA" w15:paraIdParent="796BF85D" w15:done="1"/>
  <w15:commentEx w15:paraId="113E37F3" w15:paraIdParent="796BF85D" w15:done="1"/>
  <w15:commentEx w15:paraId="63D4D3CB" w15:paraIdParent="796BF85D" w15:done="1"/>
  <w15:commentEx w15:paraId="564EF2E4" w15:paraIdParent="796BF85D" w15:done="1"/>
  <w15:commentEx w15:paraId="7916DEF1" w15:paraIdParent="796BF85D" w15:done="1"/>
  <w15:commentEx w15:paraId="654BCD1F" w15:done="1"/>
  <w15:commentEx w15:paraId="6D09DFF5" w15:paraIdParent="654BCD1F" w15:done="1"/>
  <w15:commentEx w15:paraId="323B43AF" w15:done="1"/>
  <w15:commentEx w15:paraId="644CB3F4" w15:paraIdParent="323B43AF" w15:done="1"/>
  <w15:commentEx w15:paraId="1E9EFF52" w15:done="1"/>
  <w15:commentEx w15:paraId="6D98E9A4" w15:done="1"/>
  <w15:commentEx w15:paraId="341A566B" w15:done="1"/>
  <w15:commentEx w15:paraId="1B6B7C0A" w15:paraIdParent="341A566B" w15:done="1"/>
  <w15:commentEx w15:paraId="7B90466D" w15:paraIdParent="341A566B" w15:done="1"/>
  <w15:commentEx w15:paraId="2C3E9DD2" w15:done="1"/>
  <w15:commentEx w15:paraId="0A9B56B3" w15:paraIdParent="2C3E9DD2" w15:done="1"/>
  <w15:commentEx w15:paraId="57F8E944" w15:done="1"/>
  <w15:commentEx w15:paraId="155D7D23" w15:done="1"/>
  <w15:commentEx w15:paraId="70CCB9F2" w15:done="1"/>
  <w15:commentEx w15:paraId="0D4E28D4" w15:done="1"/>
  <w15:commentEx w15:paraId="36610594" w15:done="1"/>
  <w15:commentEx w15:paraId="0CE41D46" w15:done="1"/>
  <w15:commentEx w15:paraId="09A8FDC7" w15:done="1"/>
  <w15:commentEx w15:paraId="3C6E1D78" w15:done="1"/>
  <w15:commentEx w15:paraId="7FEF7BFE" w15:done="1"/>
  <w15:commentEx w15:paraId="4558F878" w15:done="1"/>
  <w15:commentEx w15:paraId="27B7B308" w15:paraIdParent="4558F878" w15:done="1"/>
  <w15:commentEx w15:paraId="24116D44" w15:done="1"/>
  <w15:commentEx w15:paraId="22D5DDC3" w15:paraIdParent="24116D44" w15:done="1"/>
  <w15:commentEx w15:paraId="62C53A68" w15:done="1"/>
  <w15:commentEx w15:paraId="6E494FE7" w15:paraIdParent="62C53A68" w15:done="1"/>
  <w15:commentEx w15:paraId="07EF81EA" w15:paraIdParent="62C53A68" w15:done="1"/>
  <w15:commentEx w15:paraId="155859BC" w15:done="1"/>
  <w15:commentEx w15:paraId="0BE69688" w15:paraIdParent="155859B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F5BEE2" w16cex:dateUtc="2023-11-07T22:01:00Z"/>
  <w16cex:commentExtensible w16cex:durableId="4F3376C3" w16cex:dateUtc="2023-11-10T06:16:00Z"/>
  <w16cex:commentExtensible w16cex:durableId="28F5BDC3" w16cex:dateUtc="2023-11-07T21:56:00Z"/>
  <w16cex:commentExtensible w16cex:durableId="02DA3A60" w16cex:dateUtc="2023-11-10T06:17:00Z"/>
  <w16cex:commentExtensible w16cex:durableId="28F5BE74" w16cex:dateUtc="2023-11-07T21:59:00Z"/>
  <w16cex:commentExtensible w16cex:durableId="7B7C58C2" w16cex:dateUtc="2023-11-10T06:18:00Z"/>
  <w16cex:commentExtensible w16cex:durableId="28F5C3F6" w16cex:dateUtc="2023-11-07T22:23:00Z"/>
  <w16cex:commentExtensible w16cex:durableId="2D08A738" w16cex:dateUtc="2023-11-10T06:18:00Z"/>
  <w16cex:commentExtensible w16cex:durableId="28F5BF7D" w16cex:dateUtc="2023-11-07T22:04:00Z"/>
  <w16cex:commentExtensible w16cex:durableId="78508B2D" w16cex:dateUtc="2023-11-10T06:24:00Z"/>
  <w16cex:commentExtensible w16cex:durableId="28F5D1B5" w16cex:dateUtc="2023-11-07T23:21:00Z"/>
  <w16cex:commentExtensible w16cex:durableId="667971E5" w16cex:dateUtc="2023-11-10T06:27:00Z"/>
  <w16cex:commentExtensible w16cex:durableId="28F5DA17" w16cex:dateUtc="2023-11-07T23:57:00Z"/>
  <w16cex:commentExtensible w16cex:durableId="4EBC8BD8" w16cex:dateUtc="2023-11-10T06:39:00Z"/>
  <w16cex:commentExtensible w16cex:durableId="28F5DBA3" w16cex:dateUtc="2023-11-08T00:04:00Z"/>
  <w16cex:commentExtensible w16cex:durableId="28F5DF19" w16cex:dateUtc="2023-11-08T00:19:00Z"/>
  <w16cex:commentExtensible w16cex:durableId="436A1ECD" w16cex:dateUtc="2023-11-10T06:56:00Z"/>
  <w16cex:commentExtensible w16cex:durableId="28F5E080" w16cex:dateUtc="2023-11-08T00:25:00Z"/>
  <w16cex:commentExtensible w16cex:durableId="46B95548" w16cex:dateUtc="2023-11-10T12:17:00Z"/>
  <w16cex:commentExtensible w16cex:durableId="2796272F" w16cex:dateUtc="2023-02-14T04:28:00Z"/>
  <w16cex:commentExtensible w16cex:durableId="28F790CE" w16cex:dateUtc="2023-11-09T07:09:00Z"/>
  <w16cex:commentExtensible w16cex:durableId="28F791AF" w16cex:dateUtc="2023-11-09T07:13:00Z"/>
  <w16cex:commentExtensible w16cex:durableId="5BD30757" w16cex:dateUtc="2023-11-10T07:05:00Z"/>
  <w16cex:commentExtensible w16cex:durableId="28F79246" w16cex:dateUtc="2023-11-09T07:15:00Z"/>
  <w16cex:commentExtensible w16cex:durableId="6F498C54" w16cex:dateUtc="2023-11-10T07:12:00Z"/>
  <w16cex:commentExtensible w16cex:durableId="27962899" w16cex:dateUtc="2023-02-14T04:34:00Z"/>
  <w16cex:commentExtensible w16cex:durableId="27AB49D4" w16cex:dateUtc="2023-03-02T06:14:00Z"/>
  <w16cex:commentExtensible w16cex:durableId="27B05EDC" w16cex:dateUtc="2023-03-06T01:45:00Z"/>
  <w16cex:commentExtensible w16cex:durableId="27B05FD1" w16cex:dateUtc="2023-03-06T01:49:00Z"/>
  <w16cex:commentExtensible w16cex:durableId="28174074" w16cex:dateUtc="2023-05-23T03:39:00Z"/>
  <w16cex:commentExtensible w16cex:durableId="28F796CE" w16cex:dateUtc="2023-11-09T07:35:00Z"/>
  <w16cex:commentExtensible w16cex:durableId="4FD7DF7E" w16cex:dateUtc="2023-11-10T07:16:00Z"/>
  <w16cex:commentExtensible w16cex:durableId="27AB4B28" w16cex:dateUtc="2023-03-02T06:19:00Z"/>
  <w16cex:commentExtensible w16cex:durableId="27B04BF1" w16cex:dateUtc="2023-03-06T00:24:00Z"/>
  <w16cex:commentExtensible w16cex:durableId="28F79753" w16cex:dateUtc="2023-11-09T07:37:00Z"/>
  <w16cex:commentExtensible w16cex:durableId="28F797B1" w16cex:dateUtc="2023-11-09T07:38:00Z"/>
  <w16cex:commentExtensible w16cex:durableId="2798D9A5" w16cex:dateUtc="2023-02-16T05:34:00Z"/>
  <w16cex:commentExtensible w16cex:durableId="28174013" w16cex:dateUtc="2023-05-23T03:37:00Z"/>
  <w16cex:commentExtensible w16cex:durableId="28F8912A" w16cex:dateUtc="2023-11-10T01:23:00Z"/>
  <w16cex:commentExtensible w16cex:durableId="28F891B2" w16cex:dateUtc="2023-11-10T01:25:00Z"/>
  <w16cex:commentExtensible w16cex:durableId="689D83B9" w16cex:dateUtc="2023-11-10T07:21:00Z"/>
  <w16cex:commentExtensible w16cex:durableId="28F89D54" w16cex:dateUtc="2023-11-10T02:15:00Z"/>
  <w16cex:commentExtensible w16cex:durableId="28F89C96" w16cex:dateUtc="2023-11-10T02:12:00Z"/>
  <w16cex:commentExtensible w16cex:durableId="28F89CD6" w16cex:dateUtc="2023-11-10T02:13:00Z"/>
  <w16cex:commentExtensible w16cex:durableId="28F89D03" w16cex:dateUtc="2023-11-10T02:13:00Z"/>
  <w16cex:commentExtensible w16cex:durableId="28F89D69" w16cex:dateUtc="2023-11-10T02:15:00Z"/>
  <w16cex:commentExtensible w16cex:durableId="28F89DA6" w16cex:dateUtc="2023-11-10T02:16:00Z"/>
  <w16cex:commentExtensible w16cex:durableId="28F89DDF" w16cex:dateUtc="2023-11-10T02:17:00Z"/>
  <w16cex:commentExtensible w16cex:durableId="28F89E25" w16cex:dateUtc="2023-11-10T02:18:00Z"/>
  <w16cex:commentExtensible w16cex:durableId="28F89E60" w16cex:dateUtc="2023-11-10T02:19:00Z"/>
  <w16cex:commentExtensible w16cex:durableId="28F89F62" w16cex:dateUtc="2023-11-10T02:24:00Z"/>
  <w16cex:commentExtensible w16cex:durableId="118C4857" w16cex:dateUtc="2023-11-10T07:24:00Z"/>
  <w16cex:commentExtensible w16cex:durableId="28F8A027" w16cex:dateUtc="2023-11-10T02:27:00Z"/>
  <w16cex:commentExtensible w16cex:durableId="3C15A265" w16cex:dateUtc="2023-11-10T07:25:00Z"/>
  <w16cex:commentExtensible w16cex:durableId="27AB518D" w16cex:dateUtc="2023-03-02T06:47:00Z"/>
  <w16cex:commentExtensible w16cex:durableId="27B057B8" w16cex:dateUtc="2023-03-06T01:14:00Z"/>
  <w16cex:commentExtensible w16cex:durableId="2817434A" w16cex:dateUtc="2023-05-23T03:51:00Z"/>
  <w16cex:commentExtensible w16cex:durableId="27A70929" w16cex:dateUtc="2023-02-26T2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AA625" w16cid:durableId="28F5BEE2"/>
  <w16cid:commentId w16cid:paraId="6BD51B4C" w16cid:durableId="4F3376C3"/>
  <w16cid:commentId w16cid:paraId="5568901C" w16cid:durableId="28F5BDC3"/>
  <w16cid:commentId w16cid:paraId="5C03819F" w16cid:durableId="02DA3A60"/>
  <w16cid:commentId w16cid:paraId="51E25613" w16cid:durableId="28F5BE74"/>
  <w16cid:commentId w16cid:paraId="31DF0AE9" w16cid:durableId="7B7C58C2"/>
  <w16cid:commentId w16cid:paraId="09AEB685" w16cid:durableId="28F5C3F6"/>
  <w16cid:commentId w16cid:paraId="3F24D335" w16cid:durableId="2D08A738"/>
  <w16cid:commentId w16cid:paraId="56B10F53" w16cid:durableId="28F5BF7D"/>
  <w16cid:commentId w16cid:paraId="7EF96597" w16cid:durableId="78508B2D"/>
  <w16cid:commentId w16cid:paraId="0E0AD008" w16cid:durableId="28F5D1B5"/>
  <w16cid:commentId w16cid:paraId="45A6095D" w16cid:durableId="667971E5"/>
  <w16cid:commentId w16cid:paraId="198A0841" w16cid:durableId="28F5DA17"/>
  <w16cid:commentId w16cid:paraId="4AE3CEB1" w16cid:durableId="4EBC8BD8"/>
  <w16cid:commentId w16cid:paraId="29F2E39B" w16cid:durableId="28F5DBA3"/>
  <w16cid:commentId w16cid:paraId="66973399" w16cid:durableId="28F5DF19"/>
  <w16cid:commentId w16cid:paraId="746002DC" w16cid:durableId="436A1ECD"/>
  <w16cid:commentId w16cid:paraId="30E240E0" w16cid:durableId="28F5E080"/>
  <w16cid:commentId w16cid:paraId="28A36EF2" w16cid:durableId="46B95548"/>
  <w16cid:commentId w16cid:paraId="026990ED" w16cid:durableId="2796272F"/>
  <w16cid:commentId w16cid:paraId="6697386D" w16cid:durableId="27E3B79C"/>
  <w16cid:commentId w16cid:paraId="47201B4C" w16cid:durableId="28F790CE"/>
  <w16cid:commentId w16cid:paraId="1A2BDE8F" w16cid:durableId="28F791AF"/>
  <w16cid:commentId w16cid:paraId="36098616" w16cid:durableId="5BD30757"/>
  <w16cid:commentId w16cid:paraId="56BFAFA0" w16cid:durableId="28F79246"/>
  <w16cid:commentId w16cid:paraId="672D16D4" w16cid:durableId="6F498C54"/>
  <w16cid:commentId w16cid:paraId="796BF85D" w16cid:durableId="27962899"/>
  <w16cid:commentId w16cid:paraId="1E8DD6BA" w16cid:durableId="27AB49D4"/>
  <w16cid:commentId w16cid:paraId="113E37F3" w16cid:durableId="27B05EDC"/>
  <w16cid:commentId w16cid:paraId="63D4D3CB" w16cid:durableId="27B05FD1"/>
  <w16cid:commentId w16cid:paraId="564EF2E4" w16cid:durableId="27E3AF90"/>
  <w16cid:commentId w16cid:paraId="7916DEF1" w16cid:durableId="28174074"/>
  <w16cid:commentId w16cid:paraId="654BCD1F" w16cid:durableId="28F796CE"/>
  <w16cid:commentId w16cid:paraId="6D09DFF5" w16cid:durableId="4FD7DF7E"/>
  <w16cid:commentId w16cid:paraId="323B43AF" w16cid:durableId="27AB4B28"/>
  <w16cid:commentId w16cid:paraId="644CB3F4" w16cid:durableId="27B04BF1"/>
  <w16cid:commentId w16cid:paraId="1E9EFF52" w16cid:durableId="28F79753"/>
  <w16cid:commentId w16cid:paraId="6D98E9A4" w16cid:durableId="28F797B1"/>
  <w16cid:commentId w16cid:paraId="341A566B" w16cid:durableId="2798D9A5"/>
  <w16cid:commentId w16cid:paraId="1B6B7C0A" w16cid:durableId="28174013"/>
  <w16cid:commentId w16cid:paraId="7B90466D" w16cid:durableId="28F8912A"/>
  <w16cid:commentId w16cid:paraId="2C3E9DD2" w16cid:durableId="28F891B2"/>
  <w16cid:commentId w16cid:paraId="0A9B56B3" w16cid:durableId="689D83B9"/>
  <w16cid:commentId w16cid:paraId="57F8E944" w16cid:durableId="28F89D54"/>
  <w16cid:commentId w16cid:paraId="155D7D23" w16cid:durableId="28F89C96"/>
  <w16cid:commentId w16cid:paraId="70CCB9F2" w16cid:durableId="28F89CD6"/>
  <w16cid:commentId w16cid:paraId="0D4E28D4" w16cid:durableId="28F89D03"/>
  <w16cid:commentId w16cid:paraId="36610594" w16cid:durableId="28F89D69"/>
  <w16cid:commentId w16cid:paraId="0CE41D46" w16cid:durableId="28F89DA6"/>
  <w16cid:commentId w16cid:paraId="09A8FDC7" w16cid:durableId="28F89DDF"/>
  <w16cid:commentId w16cid:paraId="3C6E1D78" w16cid:durableId="28F89E25"/>
  <w16cid:commentId w16cid:paraId="7FEF7BFE" w16cid:durableId="28F89E60"/>
  <w16cid:commentId w16cid:paraId="4558F878" w16cid:durableId="28F89F62"/>
  <w16cid:commentId w16cid:paraId="27B7B308" w16cid:durableId="118C4857"/>
  <w16cid:commentId w16cid:paraId="24116D44" w16cid:durableId="28F8A027"/>
  <w16cid:commentId w16cid:paraId="22D5DDC3" w16cid:durableId="3C15A265"/>
  <w16cid:commentId w16cid:paraId="62C53A68" w16cid:durableId="27AB518D"/>
  <w16cid:commentId w16cid:paraId="6E494FE7" w16cid:durableId="27B057B8"/>
  <w16cid:commentId w16cid:paraId="07EF81EA" w16cid:durableId="2817434A"/>
  <w16cid:commentId w16cid:paraId="155859BC" w16cid:durableId="27A70929"/>
  <w16cid:commentId w16cid:paraId="0BE69688" w16cid:durableId="27E3B0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276BF" w14:textId="77777777" w:rsidR="005B6EC1" w:rsidRDefault="005B6EC1">
      <w:r>
        <w:separator/>
      </w:r>
    </w:p>
  </w:endnote>
  <w:endnote w:type="continuationSeparator" w:id="0">
    <w:p w14:paraId="1D5CDFBE" w14:textId="77777777" w:rsidR="005B6EC1" w:rsidRDefault="005B6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87CC1" w14:textId="4BAB620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732" w:author="Jason Rhee" w:date="2023-07-25T11:38:00Z">
      <w:r>
        <w:rPr>
          <w:rFonts w:cs="Arial"/>
          <w:sz w:val="16"/>
        </w:rPr>
        <w:t>ly</w:t>
      </w:r>
    </w:ins>
    <w:del w:id="733" w:author="Jason Rhee" w:date="2023-07-25T11:38:00Z">
      <w:r w:rsidDel="003A5C4E">
        <w:rPr>
          <w:rFonts w:cs="Arial"/>
          <w:sz w:val="16"/>
        </w:rPr>
        <w:delText>ne</w:delText>
      </w:r>
    </w:del>
    <w:r w:rsidRPr="007F6DC7">
      <w:rPr>
        <w:rFonts w:cs="Arial"/>
        <w:sz w:val="16"/>
      </w:rPr>
      <w:t xml:space="preserve"> 20</w:t>
    </w:r>
    <w:del w:id="734" w:author="Jason Rhee" w:date="2023-07-25T11:38:00Z">
      <w:r w:rsidRPr="007F6DC7" w:rsidDel="003A5C4E">
        <w:rPr>
          <w:rFonts w:cs="Arial"/>
          <w:sz w:val="16"/>
        </w:rPr>
        <w:delText>1</w:delText>
      </w:r>
      <w:r w:rsidDel="003A5C4E">
        <w:rPr>
          <w:rFonts w:cs="Arial"/>
          <w:sz w:val="16"/>
        </w:rPr>
        <w:delText>9</w:delText>
      </w:r>
    </w:del>
    <w:ins w:id="735" w:author="Jason Rhee" w:date="2023-07-25T11:38:00Z">
      <w:r>
        <w:rPr>
          <w:rFonts w:cs="Arial"/>
          <w:sz w:val="16"/>
        </w:rPr>
        <w:t>23</w:t>
      </w:r>
    </w:ins>
    <w:r w:rsidRPr="007F6DC7">
      <w:rPr>
        <w:rFonts w:cs="Arial"/>
        <w:sz w:val="16"/>
      </w:rPr>
      <w:tab/>
      <w:t>Edition 1.</w:t>
    </w:r>
    <w:ins w:id="736" w:author="Jason Rhee" w:date="2023-07-25T11:38:00Z">
      <w:r>
        <w:rPr>
          <w:rFonts w:cs="Arial"/>
          <w:sz w:val="16"/>
        </w:rPr>
        <w:t>1</w:t>
      </w:r>
    </w:ins>
    <w:del w:id="737" w:author="Jason Rhee" w:date="2023-07-25T11:38:00Z">
      <w:r w:rsidRPr="007F6DC7" w:rsidDel="003A5C4E">
        <w:rPr>
          <w:rFonts w:cs="Arial"/>
          <w:sz w:val="16"/>
        </w:rPr>
        <w:delText>0</w:delText>
      </w:r>
    </w:del>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proofErr w:type="spellStart"/>
    <w:r w:rsidRPr="00AB4346">
      <w:rPr>
        <w:rFonts w:cs="Arial"/>
        <w:color w:val="FF0000"/>
        <w:sz w:val="16"/>
      </w:rPr>
      <w:t>Xxxx</w:t>
    </w:r>
    <w:proofErr w:type="spellEnd"/>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07A2" w14:textId="69C27EE9"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738" w:author="Jason Rhee" w:date="2023-07-25T11:42:00Z">
      <w:r w:rsidRPr="00850866" w:rsidDel="009D7E71">
        <w:rPr>
          <w:rFonts w:cs="Arial"/>
          <w:sz w:val="16"/>
        </w:rPr>
        <w:delText xml:space="preserve">June </w:delText>
      </w:r>
    </w:del>
    <w:ins w:id="739" w:author="Jason Rhee" w:date="2023-07-25T11:42:00Z">
      <w:r w:rsidRPr="00850866">
        <w:rPr>
          <w:rFonts w:cs="Arial"/>
          <w:sz w:val="16"/>
        </w:rPr>
        <w:t>Ju</w:t>
      </w:r>
      <w:r>
        <w:rPr>
          <w:rFonts w:cs="Arial"/>
          <w:sz w:val="16"/>
        </w:rPr>
        <w:t>ly</w:t>
      </w:r>
      <w:r w:rsidRPr="00850866">
        <w:rPr>
          <w:rFonts w:cs="Arial"/>
          <w:sz w:val="16"/>
        </w:rPr>
        <w:t xml:space="preserve"> </w:t>
      </w:r>
    </w:ins>
    <w:r w:rsidRPr="007F6DC7">
      <w:rPr>
        <w:rFonts w:cs="Arial"/>
        <w:sz w:val="16"/>
      </w:rPr>
      <w:t>20</w:t>
    </w:r>
    <w:del w:id="740" w:author="Jason Rhee" w:date="2023-07-25T11:42:00Z">
      <w:r w:rsidRPr="007F6DC7" w:rsidDel="009D7E71">
        <w:rPr>
          <w:rFonts w:cs="Arial"/>
          <w:sz w:val="16"/>
        </w:rPr>
        <w:delText>1</w:delText>
      </w:r>
      <w:r w:rsidDel="009D7E71">
        <w:rPr>
          <w:rFonts w:cs="Arial"/>
          <w:sz w:val="16"/>
        </w:rPr>
        <w:delText>9</w:delText>
      </w:r>
    </w:del>
    <w:ins w:id="741" w:author="Jason Rhee" w:date="2023-07-25T11:42:00Z">
      <w:r>
        <w:rPr>
          <w:rFonts w:cs="Arial"/>
          <w:sz w:val="16"/>
        </w:rPr>
        <w:t>23</w:t>
      </w:r>
    </w:ins>
    <w:r w:rsidRPr="007F6DC7">
      <w:rPr>
        <w:rFonts w:cs="Arial"/>
        <w:sz w:val="16"/>
      </w:rPr>
      <w:tab/>
      <w:t>Edition 1.</w:t>
    </w:r>
    <w:del w:id="742" w:author="Jason Rhee" w:date="2023-07-25T11:42:00Z">
      <w:r w:rsidRPr="007F6DC7" w:rsidDel="009D7E71">
        <w:rPr>
          <w:rFonts w:cs="Arial"/>
          <w:sz w:val="16"/>
        </w:rPr>
        <w:delText>0</w:delText>
      </w:r>
    </w:del>
    <w:ins w:id="743" w:author="Jason Rhee" w:date="2023-07-25T11:42:00Z">
      <w:r>
        <w:rPr>
          <w:rFonts w:cs="Arial"/>
          <w:sz w:val="16"/>
        </w:rPr>
        <w:t>1</w:t>
      </w:r>
    </w:ins>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75FF" w14:textId="7B72DFD8"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1670" w:author="Jason Rhee" w:date="2023-07-25T11:39:00Z">
      <w:r>
        <w:rPr>
          <w:rFonts w:cs="Arial"/>
          <w:sz w:val="16"/>
        </w:rPr>
        <w:t>ly</w:t>
      </w:r>
    </w:ins>
    <w:del w:id="1671" w:author="Jason Rhee" w:date="2023-07-25T11:39:00Z">
      <w:r w:rsidDel="003A5C4E">
        <w:rPr>
          <w:rFonts w:cs="Arial"/>
          <w:sz w:val="16"/>
        </w:rPr>
        <w:delText>ne</w:delText>
      </w:r>
    </w:del>
    <w:r w:rsidRPr="007F6DC7">
      <w:rPr>
        <w:rFonts w:cs="Arial"/>
        <w:sz w:val="16"/>
      </w:rPr>
      <w:t xml:space="preserve"> 20</w:t>
    </w:r>
    <w:ins w:id="1672" w:author="Jason Rhee" w:date="2023-07-25T11:39:00Z">
      <w:r>
        <w:rPr>
          <w:rFonts w:cs="Arial"/>
          <w:sz w:val="16"/>
        </w:rPr>
        <w:t>23</w:t>
      </w:r>
    </w:ins>
    <w:del w:id="1673" w:author="Jason Rhee" w:date="2023-07-25T11:39:00Z">
      <w:r w:rsidRPr="007F6DC7" w:rsidDel="003A5C4E">
        <w:rPr>
          <w:rFonts w:cs="Arial"/>
          <w:sz w:val="16"/>
        </w:rPr>
        <w:delText>1</w:delText>
      </w:r>
      <w:r w:rsidDel="003A5C4E">
        <w:rPr>
          <w:rFonts w:cs="Arial"/>
          <w:sz w:val="16"/>
        </w:rPr>
        <w:delText>9</w:delText>
      </w:r>
    </w:del>
    <w:r w:rsidRPr="007F6DC7">
      <w:rPr>
        <w:rFonts w:cs="Arial"/>
        <w:sz w:val="16"/>
      </w:rPr>
      <w:tab/>
      <w:t>Edition 1.</w:t>
    </w:r>
    <w:del w:id="1674" w:author="Jason Rhee" w:date="2023-07-25T11:39:00Z">
      <w:r w:rsidRPr="007F6DC7" w:rsidDel="003A5C4E">
        <w:rPr>
          <w:rFonts w:cs="Arial"/>
          <w:sz w:val="16"/>
        </w:rPr>
        <w:delText>0</w:delText>
      </w:r>
    </w:del>
    <w:ins w:id="1675" w:author="Jason Rhee" w:date="2023-07-25T11:39:00Z">
      <w:r>
        <w:rPr>
          <w:rFonts w:cs="Arial"/>
          <w:sz w:val="16"/>
        </w:rPr>
        <w:t>1</w:t>
      </w:r>
    </w:ins>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4FF84" w14:textId="34CBF449"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1676" w:author="Jason Rhee" w:date="2023-07-25T11:39:00Z">
      <w:r>
        <w:rPr>
          <w:rFonts w:cs="Arial"/>
          <w:sz w:val="16"/>
        </w:rPr>
        <w:t>ly</w:t>
      </w:r>
    </w:ins>
    <w:del w:id="1677" w:author="Jason Rhee" w:date="2023-07-25T11:39:00Z">
      <w:r w:rsidDel="003A5C4E">
        <w:rPr>
          <w:rFonts w:cs="Arial"/>
          <w:sz w:val="16"/>
        </w:rPr>
        <w:delText>ne</w:delText>
      </w:r>
    </w:del>
    <w:r w:rsidRPr="007F6DC7">
      <w:rPr>
        <w:rFonts w:cs="Arial"/>
        <w:sz w:val="16"/>
      </w:rPr>
      <w:t xml:space="preserve"> 20</w:t>
    </w:r>
    <w:del w:id="1678" w:author="Jason Rhee" w:date="2023-07-25T11:39:00Z">
      <w:r w:rsidRPr="007F6DC7" w:rsidDel="003A5C4E">
        <w:rPr>
          <w:rFonts w:cs="Arial"/>
          <w:sz w:val="16"/>
        </w:rPr>
        <w:delText>1</w:delText>
      </w:r>
      <w:r w:rsidDel="003A5C4E">
        <w:rPr>
          <w:rFonts w:cs="Arial"/>
          <w:sz w:val="16"/>
        </w:rPr>
        <w:delText>9</w:delText>
      </w:r>
    </w:del>
    <w:ins w:id="1679" w:author="Jason Rhee" w:date="2023-07-25T11:39:00Z">
      <w:r>
        <w:rPr>
          <w:rFonts w:cs="Arial"/>
          <w:sz w:val="16"/>
        </w:rPr>
        <w:t>23</w:t>
      </w:r>
    </w:ins>
    <w:r w:rsidRPr="007F6DC7">
      <w:rPr>
        <w:rFonts w:cs="Arial"/>
        <w:sz w:val="16"/>
      </w:rPr>
      <w:tab/>
      <w:t>Edition 1.</w:t>
    </w:r>
    <w:del w:id="1680" w:author="Jason Rhee" w:date="2023-07-25T11:39:00Z">
      <w:r w:rsidRPr="007F6DC7" w:rsidDel="003A5C4E">
        <w:rPr>
          <w:rFonts w:cs="Arial"/>
          <w:sz w:val="16"/>
        </w:rPr>
        <w:delText>0</w:delText>
      </w:r>
    </w:del>
    <w:ins w:id="1681" w:author="Jason Rhee" w:date="2023-07-25T11:39:00Z">
      <w:r>
        <w:rPr>
          <w:rFonts w:cs="Arial"/>
          <w:sz w:val="16"/>
        </w:rPr>
        <w:t>1</w:t>
      </w:r>
    </w:ins>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4540" w14:textId="1E03C58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t>Ju</w:t>
    </w:r>
    <w:ins w:id="4593" w:author="Jason Rhee" w:date="2023-07-25T11:40:00Z">
      <w:r>
        <w:rPr>
          <w:rFonts w:cs="Arial"/>
          <w:sz w:val="16"/>
        </w:rPr>
        <w:t>ly</w:t>
      </w:r>
    </w:ins>
    <w:del w:id="4594" w:author="Jason Rhee" w:date="2023-07-25T11:40:00Z">
      <w:r w:rsidDel="00A77607">
        <w:rPr>
          <w:rFonts w:cs="Arial"/>
          <w:sz w:val="16"/>
        </w:rPr>
        <w:delText>ne</w:delText>
      </w:r>
    </w:del>
    <w:r>
      <w:rPr>
        <w:rFonts w:cs="Arial"/>
        <w:sz w:val="16"/>
      </w:rPr>
      <w:t xml:space="preserve"> 20</w:t>
    </w:r>
    <w:ins w:id="4595" w:author="Jason Rhee" w:date="2023-07-25T11:40:00Z">
      <w:r>
        <w:rPr>
          <w:rFonts w:cs="Arial"/>
          <w:sz w:val="16"/>
        </w:rPr>
        <w:t>23</w:t>
      </w:r>
    </w:ins>
    <w:del w:id="4596" w:author="Jason Rhee" w:date="2023-07-25T11:40:00Z">
      <w:r w:rsidDel="00A77607">
        <w:rPr>
          <w:rFonts w:cs="Arial"/>
          <w:sz w:val="16"/>
        </w:rPr>
        <w:delText>19</w:delText>
      </w:r>
    </w:del>
    <w:r>
      <w:rPr>
        <w:rFonts w:cs="Arial"/>
        <w:sz w:val="16"/>
      </w:rPr>
      <w:tab/>
      <w:t>Edition 1.</w:t>
    </w:r>
    <w:del w:id="4597" w:author="Jason Rhee" w:date="2023-07-25T11:40:00Z">
      <w:r w:rsidDel="00A77607">
        <w:rPr>
          <w:rFonts w:cs="Arial"/>
          <w:sz w:val="16"/>
        </w:rPr>
        <w:delText>0</w:delText>
      </w:r>
    </w:del>
    <w:ins w:id="4598" w:author="Jason Rhee" w:date="2023-07-25T11:40:00Z">
      <w:r>
        <w:rPr>
          <w:rFonts w:cs="Arial"/>
          <w:sz w:val="16"/>
        </w:rPr>
        <w:t>1</w:t>
      </w:r>
    </w:ins>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2FB0F" w14:textId="02ECD450"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t>Ju</w:t>
    </w:r>
    <w:ins w:id="4599" w:author="Jason Rhee" w:date="2023-07-25T11:40:00Z">
      <w:r>
        <w:rPr>
          <w:rFonts w:cs="Arial"/>
          <w:sz w:val="16"/>
        </w:rPr>
        <w:t>ly</w:t>
      </w:r>
    </w:ins>
    <w:del w:id="4600" w:author="Jason Rhee" w:date="2023-07-25T11:40:00Z">
      <w:r w:rsidDel="00A77607">
        <w:rPr>
          <w:rFonts w:cs="Arial"/>
          <w:sz w:val="16"/>
        </w:rPr>
        <w:delText>ne</w:delText>
      </w:r>
    </w:del>
    <w:r>
      <w:rPr>
        <w:rFonts w:cs="Arial"/>
        <w:sz w:val="16"/>
      </w:rPr>
      <w:t xml:space="preserve"> 20</w:t>
    </w:r>
    <w:del w:id="4601" w:author="Jason Rhee" w:date="2023-07-25T11:40:00Z">
      <w:r w:rsidDel="00A77607">
        <w:rPr>
          <w:rFonts w:cs="Arial"/>
          <w:sz w:val="16"/>
        </w:rPr>
        <w:delText>19</w:delText>
      </w:r>
    </w:del>
    <w:ins w:id="4602" w:author="Jason Rhee" w:date="2023-07-25T11:40:00Z">
      <w:r>
        <w:rPr>
          <w:rFonts w:cs="Arial"/>
          <w:sz w:val="16"/>
        </w:rPr>
        <w:t>23</w:t>
      </w:r>
    </w:ins>
    <w:r>
      <w:rPr>
        <w:rFonts w:cs="Arial"/>
        <w:sz w:val="16"/>
      </w:rPr>
      <w:tab/>
      <w:t>Edition 1.</w:t>
    </w:r>
    <w:ins w:id="4603" w:author="Jason Rhee" w:date="2023-07-25T11:40:00Z">
      <w:r>
        <w:rPr>
          <w:rFonts w:cs="Arial"/>
          <w:sz w:val="16"/>
        </w:rPr>
        <w:t>1</w:t>
      </w:r>
    </w:ins>
    <w:del w:id="4604" w:author="Jason Rhee" w:date="2023-07-25T11:40:00Z">
      <w:r w:rsidDel="00A77607">
        <w:rPr>
          <w:rFonts w:cs="Arial"/>
          <w:sz w:val="16"/>
        </w:rPr>
        <w:delText>0</w:delText>
      </w:r>
    </w:del>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7677" w14:textId="3CE4852D"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420" w:author="Jason Rhee" w:date="2023-07-25T11:41:00Z">
      <w:r w:rsidRPr="00850866" w:rsidDel="00A77607">
        <w:rPr>
          <w:rFonts w:cs="Arial"/>
          <w:sz w:val="16"/>
        </w:rPr>
        <w:delText>June</w:delText>
      </w:r>
      <w:r w:rsidRPr="007F6DC7" w:rsidDel="00A77607">
        <w:rPr>
          <w:rFonts w:cs="Arial"/>
          <w:sz w:val="16"/>
        </w:rPr>
        <w:delText xml:space="preserve"> </w:delText>
      </w:r>
    </w:del>
    <w:ins w:id="5421" w:author="Jason Rhee" w:date="2023-07-25T11:41:00Z">
      <w:r w:rsidRPr="00850866">
        <w:rPr>
          <w:rFonts w:cs="Arial"/>
          <w:sz w:val="16"/>
        </w:rPr>
        <w:t>Ju</w:t>
      </w:r>
      <w:r>
        <w:rPr>
          <w:rFonts w:cs="Arial"/>
          <w:sz w:val="16"/>
        </w:rPr>
        <w:t>ly</w:t>
      </w:r>
      <w:r w:rsidRPr="007F6DC7">
        <w:rPr>
          <w:rFonts w:cs="Arial"/>
          <w:sz w:val="16"/>
        </w:rPr>
        <w:t xml:space="preserve"> </w:t>
      </w:r>
    </w:ins>
    <w:r w:rsidRPr="007F6DC7">
      <w:rPr>
        <w:rFonts w:cs="Arial"/>
        <w:sz w:val="16"/>
      </w:rPr>
      <w:t>20</w:t>
    </w:r>
    <w:del w:id="5422" w:author="Jason Rhee" w:date="2023-07-25T11:41:00Z">
      <w:r w:rsidRPr="007F6DC7" w:rsidDel="00A77607">
        <w:rPr>
          <w:rFonts w:cs="Arial"/>
          <w:sz w:val="16"/>
        </w:rPr>
        <w:delText>1</w:delText>
      </w:r>
      <w:r w:rsidDel="00A77607">
        <w:rPr>
          <w:rFonts w:cs="Arial"/>
          <w:sz w:val="16"/>
        </w:rPr>
        <w:delText>9</w:delText>
      </w:r>
    </w:del>
    <w:ins w:id="5423" w:author="Jason Rhee" w:date="2023-07-25T11:41:00Z">
      <w:r>
        <w:rPr>
          <w:rFonts w:cs="Arial"/>
          <w:sz w:val="16"/>
        </w:rPr>
        <w:t>23</w:t>
      </w:r>
    </w:ins>
    <w:r w:rsidRPr="007F6DC7">
      <w:rPr>
        <w:rFonts w:cs="Arial"/>
        <w:sz w:val="16"/>
      </w:rPr>
      <w:tab/>
      <w:t>Edition 1.</w:t>
    </w:r>
    <w:del w:id="5424" w:author="Jason Rhee" w:date="2023-07-25T11:41:00Z">
      <w:r w:rsidRPr="007F6DC7" w:rsidDel="00A77607">
        <w:rPr>
          <w:rFonts w:cs="Arial"/>
          <w:sz w:val="16"/>
        </w:rPr>
        <w:delText>0</w:delText>
      </w:r>
    </w:del>
    <w:ins w:id="5425" w:author="Jason Rhee" w:date="2023-07-25T11:41:00Z">
      <w:r>
        <w:rPr>
          <w:rFonts w:cs="Arial"/>
          <w:sz w:val="16"/>
        </w:rPr>
        <w:t>1</w:t>
      </w:r>
    </w:ins>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510E" w14:textId="33E2B24A"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426" w:author="Jason Rhee" w:date="2023-07-25T11:41:00Z">
      <w:r w:rsidDel="00A77607">
        <w:rPr>
          <w:rFonts w:cs="Arial"/>
          <w:sz w:val="16"/>
        </w:rPr>
        <w:delText>June</w:delText>
      </w:r>
      <w:r w:rsidRPr="007F6DC7" w:rsidDel="00A77607">
        <w:rPr>
          <w:rFonts w:cs="Arial"/>
          <w:sz w:val="16"/>
        </w:rPr>
        <w:delText xml:space="preserve"> </w:delText>
      </w:r>
    </w:del>
    <w:ins w:id="5427" w:author="Jason Rhee" w:date="2023-07-25T11:41:00Z">
      <w:r>
        <w:rPr>
          <w:rFonts w:cs="Arial"/>
          <w:sz w:val="16"/>
        </w:rPr>
        <w:t>July</w:t>
      </w:r>
      <w:r w:rsidRPr="007F6DC7">
        <w:rPr>
          <w:rFonts w:cs="Arial"/>
          <w:sz w:val="16"/>
        </w:rPr>
        <w:t xml:space="preserve"> </w:t>
      </w:r>
    </w:ins>
    <w:r w:rsidRPr="007F6DC7">
      <w:rPr>
        <w:rFonts w:cs="Arial"/>
        <w:sz w:val="16"/>
      </w:rPr>
      <w:t>20</w:t>
    </w:r>
    <w:ins w:id="5428" w:author="Jason Rhee" w:date="2023-07-25T11:41:00Z">
      <w:r>
        <w:rPr>
          <w:rFonts w:cs="Arial"/>
          <w:sz w:val="16"/>
        </w:rPr>
        <w:t>23</w:t>
      </w:r>
    </w:ins>
    <w:del w:id="5429" w:author="Jason Rhee" w:date="2023-07-25T11:41:00Z">
      <w:r w:rsidRPr="007F6DC7" w:rsidDel="00A77607">
        <w:rPr>
          <w:rFonts w:cs="Arial"/>
          <w:sz w:val="16"/>
        </w:rPr>
        <w:delText>1</w:delText>
      </w:r>
      <w:r w:rsidDel="00A77607">
        <w:rPr>
          <w:rFonts w:cs="Arial"/>
          <w:sz w:val="16"/>
        </w:rPr>
        <w:delText>9</w:delText>
      </w:r>
    </w:del>
    <w:r w:rsidRPr="007F6DC7">
      <w:rPr>
        <w:rFonts w:cs="Arial"/>
        <w:sz w:val="16"/>
      </w:rPr>
      <w:tab/>
      <w:t>Edition 1.</w:t>
    </w:r>
    <w:ins w:id="5430" w:author="Jason Rhee" w:date="2023-07-25T11:41:00Z">
      <w:r>
        <w:rPr>
          <w:rFonts w:cs="Arial"/>
          <w:sz w:val="16"/>
        </w:rPr>
        <w:t>1</w:t>
      </w:r>
    </w:ins>
    <w:del w:id="5431" w:author="Jason Rhee" w:date="2023-07-25T11:41:00Z">
      <w:r w:rsidRPr="007F6DC7" w:rsidDel="00A77607">
        <w:rPr>
          <w:rFonts w:cs="Arial"/>
          <w:sz w:val="16"/>
        </w:rPr>
        <w:delText>0</w:delText>
      </w:r>
    </w:del>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64540" w14:textId="77777777" w:rsidR="005B6EC1" w:rsidRDefault="005B6EC1">
      <w:r>
        <w:separator/>
      </w:r>
    </w:p>
  </w:footnote>
  <w:footnote w:type="continuationSeparator" w:id="0">
    <w:p w14:paraId="1CB302AF" w14:textId="77777777" w:rsidR="005B6EC1" w:rsidRDefault="005B6E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63B4826E"/>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son Rhee">
    <w15:presenceInfo w15:providerId="AD" w15:userId="S::j.rhee@omcinternational.com::d4f34667-fc18-4c88-8925-5235a9a8c167"/>
  </w15:person>
  <w15:person w15:author="Perryman, Lindsay">
    <w15:presenceInfo w15:providerId="AD" w15:userId="S::Lindsay.Perryman@amsa.gov.au::f4032e38-3756-4793-9b3c-d352da68459d"/>
  </w15:person>
  <w15:person w15:author="Kim Kevin">
    <w15:presenceInfo w15:providerId="Windows Live" w15:userId="cb399cd656a119bb"/>
  </w15:person>
  <w15:person w15:author="Kevin Kim">
    <w15:presenceInfo w15:providerId="Windows Live" w15:userId="cb399cd656a119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981"/>
    <w:rsid w:val="0000393C"/>
    <w:rsid w:val="00004989"/>
    <w:rsid w:val="000049AF"/>
    <w:rsid w:val="00004B50"/>
    <w:rsid w:val="000052AD"/>
    <w:rsid w:val="000052BD"/>
    <w:rsid w:val="0000728E"/>
    <w:rsid w:val="0001166A"/>
    <w:rsid w:val="00014234"/>
    <w:rsid w:val="000148EB"/>
    <w:rsid w:val="000158F8"/>
    <w:rsid w:val="00020699"/>
    <w:rsid w:val="00021149"/>
    <w:rsid w:val="00021383"/>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15BE"/>
    <w:rsid w:val="00071706"/>
    <w:rsid w:val="00071EE7"/>
    <w:rsid w:val="00072605"/>
    <w:rsid w:val="00072A9E"/>
    <w:rsid w:val="000738F3"/>
    <w:rsid w:val="000747B3"/>
    <w:rsid w:val="000750E4"/>
    <w:rsid w:val="000753E8"/>
    <w:rsid w:val="00075928"/>
    <w:rsid w:val="000760E9"/>
    <w:rsid w:val="00076A6D"/>
    <w:rsid w:val="000771BD"/>
    <w:rsid w:val="000772C2"/>
    <w:rsid w:val="000773A9"/>
    <w:rsid w:val="00077D48"/>
    <w:rsid w:val="0008064F"/>
    <w:rsid w:val="0008096E"/>
    <w:rsid w:val="00080EBB"/>
    <w:rsid w:val="000825A2"/>
    <w:rsid w:val="00083C67"/>
    <w:rsid w:val="00083FBE"/>
    <w:rsid w:val="00084C3B"/>
    <w:rsid w:val="00085040"/>
    <w:rsid w:val="000854BF"/>
    <w:rsid w:val="00086AF2"/>
    <w:rsid w:val="00087A13"/>
    <w:rsid w:val="00090219"/>
    <w:rsid w:val="00090A00"/>
    <w:rsid w:val="00091D11"/>
    <w:rsid w:val="00094FCC"/>
    <w:rsid w:val="00097E2B"/>
    <w:rsid w:val="000A060C"/>
    <w:rsid w:val="000A0B2E"/>
    <w:rsid w:val="000A1840"/>
    <w:rsid w:val="000A1A45"/>
    <w:rsid w:val="000A1AC7"/>
    <w:rsid w:val="000A245A"/>
    <w:rsid w:val="000A40D0"/>
    <w:rsid w:val="000A457A"/>
    <w:rsid w:val="000A45DF"/>
    <w:rsid w:val="000A60E9"/>
    <w:rsid w:val="000A61BE"/>
    <w:rsid w:val="000A6853"/>
    <w:rsid w:val="000A6CF6"/>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2038"/>
    <w:rsid w:val="000C223C"/>
    <w:rsid w:val="000C277E"/>
    <w:rsid w:val="000C2C7C"/>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FAE"/>
    <w:rsid w:val="00101207"/>
    <w:rsid w:val="00101C6B"/>
    <w:rsid w:val="00101D15"/>
    <w:rsid w:val="001023E1"/>
    <w:rsid w:val="00102D26"/>
    <w:rsid w:val="00102E5B"/>
    <w:rsid w:val="00103764"/>
    <w:rsid w:val="0010376A"/>
    <w:rsid w:val="00103A4B"/>
    <w:rsid w:val="0010463A"/>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CE2"/>
    <w:rsid w:val="00117EF5"/>
    <w:rsid w:val="00120A87"/>
    <w:rsid w:val="00120D3A"/>
    <w:rsid w:val="001212E4"/>
    <w:rsid w:val="00121682"/>
    <w:rsid w:val="00121999"/>
    <w:rsid w:val="001221F6"/>
    <w:rsid w:val="00122B61"/>
    <w:rsid w:val="00122BE3"/>
    <w:rsid w:val="00123836"/>
    <w:rsid w:val="0012735E"/>
    <w:rsid w:val="00131EB7"/>
    <w:rsid w:val="00132312"/>
    <w:rsid w:val="0013352C"/>
    <w:rsid w:val="00133B7A"/>
    <w:rsid w:val="00133E56"/>
    <w:rsid w:val="00134179"/>
    <w:rsid w:val="00134DF5"/>
    <w:rsid w:val="00136303"/>
    <w:rsid w:val="00136B15"/>
    <w:rsid w:val="00136C12"/>
    <w:rsid w:val="00137902"/>
    <w:rsid w:val="00140379"/>
    <w:rsid w:val="001406A3"/>
    <w:rsid w:val="00140947"/>
    <w:rsid w:val="00140A32"/>
    <w:rsid w:val="00141486"/>
    <w:rsid w:val="00141BA0"/>
    <w:rsid w:val="00141FF3"/>
    <w:rsid w:val="00142616"/>
    <w:rsid w:val="001437C7"/>
    <w:rsid w:val="00143BA6"/>
    <w:rsid w:val="00143BFC"/>
    <w:rsid w:val="00143F82"/>
    <w:rsid w:val="0014412A"/>
    <w:rsid w:val="00144C2B"/>
    <w:rsid w:val="00147600"/>
    <w:rsid w:val="00150B63"/>
    <w:rsid w:val="00150CEE"/>
    <w:rsid w:val="0015154C"/>
    <w:rsid w:val="0015230F"/>
    <w:rsid w:val="00153D38"/>
    <w:rsid w:val="0015421F"/>
    <w:rsid w:val="00155444"/>
    <w:rsid w:val="00156BE3"/>
    <w:rsid w:val="001573C4"/>
    <w:rsid w:val="001600AF"/>
    <w:rsid w:val="00160E0F"/>
    <w:rsid w:val="00161FDA"/>
    <w:rsid w:val="001622C2"/>
    <w:rsid w:val="0016254D"/>
    <w:rsid w:val="00162623"/>
    <w:rsid w:val="001628FB"/>
    <w:rsid w:val="00162D7E"/>
    <w:rsid w:val="0016384A"/>
    <w:rsid w:val="001648C9"/>
    <w:rsid w:val="00165620"/>
    <w:rsid w:val="001661A4"/>
    <w:rsid w:val="00166373"/>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9003C"/>
    <w:rsid w:val="00190653"/>
    <w:rsid w:val="001922CE"/>
    <w:rsid w:val="00192A1C"/>
    <w:rsid w:val="00193704"/>
    <w:rsid w:val="0019384E"/>
    <w:rsid w:val="00193B0E"/>
    <w:rsid w:val="001944BA"/>
    <w:rsid w:val="00194B2D"/>
    <w:rsid w:val="00195D9D"/>
    <w:rsid w:val="0019692E"/>
    <w:rsid w:val="001A0BEA"/>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6D2"/>
    <w:rsid w:val="001B03BC"/>
    <w:rsid w:val="001B0A03"/>
    <w:rsid w:val="001B11E9"/>
    <w:rsid w:val="001B121A"/>
    <w:rsid w:val="001B1E64"/>
    <w:rsid w:val="001B3B1F"/>
    <w:rsid w:val="001B3B69"/>
    <w:rsid w:val="001B3C96"/>
    <w:rsid w:val="001B48C3"/>
    <w:rsid w:val="001B4929"/>
    <w:rsid w:val="001B4B89"/>
    <w:rsid w:val="001B4BE4"/>
    <w:rsid w:val="001B5653"/>
    <w:rsid w:val="001B582C"/>
    <w:rsid w:val="001B5C3A"/>
    <w:rsid w:val="001B6CF0"/>
    <w:rsid w:val="001B774A"/>
    <w:rsid w:val="001B77E4"/>
    <w:rsid w:val="001C0863"/>
    <w:rsid w:val="001C0B56"/>
    <w:rsid w:val="001C1487"/>
    <w:rsid w:val="001C153A"/>
    <w:rsid w:val="001C1EB1"/>
    <w:rsid w:val="001C2735"/>
    <w:rsid w:val="001C2B4C"/>
    <w:rsid w:val="001C4298"/>
    <w:rsid w:val="001C445F"/>
    <w:rsid w:val="001C554E"/>
    <w:rsid w:val="001C5BCD"/>
    <w:rsid w:val="001C64E5"/>
    <w:rsid w:val="001C691F"/>
    <w:rsid w:val="001C6D85"/>
    <w:rsid w:val="001C729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923"/>
    <w:rsid w:val="001E1A3B"/>
    <w:rsid w:val="001E2283"/>
    <w:rsid w:val="001E2A80"/>
    <w:rsid w:val="001E2B05"/>
    <w:rsid w:val="001E2E6B"/>
    <w:rsid w:val="001E3C99"/>
    <w:rsid w:val="001E4A4E"/>
    <w:rsid w:val="001E4C2C"/>
    <w:rsid w:val="001E5540"/>
    <w:rsid w:val="001E561A"/>
    <w:rsid w:val="001E5C86"/>
    <w:rsid w:val="001E754B"/>
    <w:rsid w:val="001E78CA"/>
    <w:rsid w:val="001F086A"/>
    <w:rsid w:val="001F0D95"/>
    <w:rsid w:val="001F1025"/>
    <w:rsid w:val="001F127D"/>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8DE"/>
    <w:rsid w:val="00210A5D"/>
    <w:rsid w:val="00210A7B"/>
    <w:rsid w:val="00211B9A"/>
    <w:rsid w:val="00211F93"/>
    <w:rsid w:val="00213311"/>
    <w:rsid w:val="00213A2E"/>
    <w:rsid w:val="0021661B"/>
    <w:rsid w:val="00217DE6"/>
    <w:rsid w:val="00220030"/>
    <w:rsid w:val="00221993"/>
    <w:rsid w:val="00221A42"/>
    <w:rsid w:val="00222260"/>
    <w:rsid w:val="00222388"/>
    <w:rsid w:val="00222B05"/>
    <w:rsid w:val="002230FF"/>
    <w:rsid w:val="002237E0"/>
    <w:rsid w:val="00223857"/>
    <w:rsid w:val="00224CAB"/>
    <w:rsid w:val="00224E0D"/>
    <w:rsid w:val="00225EDC"/>
    <w:rsid w:val="00227018"/>
    <w:rsid w:val="00227314"/>
    <w:rsid w:val="002277CF"/>
    <w:rsid w:val="00231260"/>
    <w:rsid w:val="00231652"/>
    <w:rsid w:val="00231701"/>
    <w:rsid w:val="00231C74"/>
    <w:rsid w:val="0023231F"/>
    <w:rsid w:val="0023375C"/>
    <w:rsid w:val="00233A0D"/>
    <w:rsid w:val="002348B7"/>
    <w:rsid w:val="00234D7D"/>
    <w:rsid w:val="00235EBB"/>
    <w:rsid w:val="002368D1"/>
    <w:rsid w:val="0024045C"/>
    <w:rsid w:val="0024149F"/>
    <w:rsid w:val="00241642"/>
    <w:rsid w:val="00241991"/>
    <w:rsid w:val="002429AD"/>
    <w:rsid w:val="0024485B"/>
    <w:rsid w:val="00245982"/>
    <w:rsid w:val="00245FEC"/>
    <w:rsid w:val="002464F7"/>
    <w:rsid w:val="0024702D"/>
    <w:rsid w:val="00247CD3"/>
    <w:rsid w:val="002502BF"/>
    <w:rsid w:val="002503E1"/>
    <w:rsid w:val="00251A73"/>
    <w:rsid w:val="00252585"/>
    <w:rsid w:val="002536CE"/>
    <w:rsid w:val="00253B2B"/>
    <w:rsid w:val="0025415A"/>
    <w:rsid w:val="0025515F"/>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17C0"/>
    <w:rsid w:val="002819C2"/>
    <w:rsid w:val="002825BD"/>
    <w:rsid w:val="002828BE"/>
    <w:rsid w:val="00282CE8"/>
    <w:rsid w:val="00283D4B"/>
    <w:rsid w:val="00283D81"/>
    <w:rsid w:val="002844A3"/>
    <w:rsid w:val="00285D42"/>
    <w:rsid w:val="0028646B"/>
    <w:rsid w:val="00286A01"/>
    <w:rsid w:val="002875C5"/>
    <w:rsid w:val="00290177"/>
    <w:rsid w:val="0029081E"/>
    <w:rsid w:val="00290AE5"/>
    <w:rsid w:val="00290B09"/>
    <w:rsid w:val="00292B85"/>
    <w:rsid w:val="00292C08"/>
    <w:rsid w:val="00292FF6"/>
    <w:rsid w:val="00293DD0"/>
    <w:rsid w:val="002944F7"/>
    <w:rsid w:val="0029459A"/>
    <w:rsid w:val="002957CE"/>
    <w:rsid w:val="00295AD0"/>
    <w:rsid w:val="002A0D41"/>
    <w:rsid w:val="002A23D3"/>
    <w:rsid w:val="002A356D"/>
    <w:rsid w:val="002A3FFE"/>
    <w:rsid w:val="002A709C"/>
    <w:rsid w:val="002A7207"/>
    <w:rsid w:val="002A77E9"/>
    <w:rsid w:val="002A7A97"/>
    <w:rsid w:val="002A7C0E"/>
    <w:rsid w:val="002B03C6"/>
    <w:rsid w:val="002B06B8"/>
    <w:rsid w:val="002B0C43"/>
    <w:rsid w:val="002B1C31"/>
    <w:rsid w:val="002B1D5F"/>
    <w:rsid w:val="002B3B3B"/>
    <w:rsid w:val="002B3FDC"/>
    <w:rsid w:val="002B545A"/>
    <w:rsid w:val="002B6122"/>
    <w:rsid w:val="002B6C27"/>
    <w:rsid w:val="002B72E5"/>
    <w:rsid w:val="002C0ED3"/>
    <w:rsid w:val="002C12E9"/>
    <w:rsid w:val="002C133A"/>
    <w:rsid w:val="002C2378"/>
    <w:rsid w:val="002C2697"/>
    <w:rsid w:val="002C36EC"/>
    <w:rsid w:val="002C58F5"/>
    <w:rsid w:val="002C5D6F"/>
    <w:rsid w:val="002C6BEE"/>
    <w:rsid w:val="002D032B"/>
    <w:rsid w:val="002D1458"/>
    <w:rsid w:val="002D1560"/>
    <w:rsid w:val="002D1728"/>
    <w:rsid w:val="002D27A8"/>
    <w:rsid w:val="002D2F79"/>
    <w:rsid w:val="002D3102"/>
    <w:rsid w:val="002D3282"/>
    <w:rsid w:val="002D3E10"/>
    <w:rsid w:val="002D3F05"/>
    <w:rsid w:val="002D4217"/>
    <w:rsid w:val="002D4719"/>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6F40"/>
    <w:rsid w:val="002F035B"/>
    <w:rsid w:val="002F053B"/>
    <w:rsid w:val="002F05AF"/>
    <w:rsid w:val="002F1220"/>
    <w:rsid w:val="002F1355"/>
    <w:rsid w:val="002F191E"/>
    <w:rsid w:val="002F31A6"/>
    <w:rsid w:val="002F3B43"/>
    <w:rsid w:val="002F3E4F"/>
    <w:rsid w:val="002F3F85"/>
    <w:rsid w:val="002F4185"/>
    <w:rsid w:val="002F4516"/>
    <w:rsid w:val="002F4EAB"/>
    <w:rsid w:val="002F5156"/>
    <w:rsid w:val="002F5C11"/>
    <w:rsid w:val="002F6670"/>
    <w:rsid w:val="002F69A9"/>
    <w:rsid w:val="002F6A0C"/>
    <w:rsid w:val="002F6C64"/>
    <w:rsid w:val="003000DC"/>
    <w:rsid w:val="00300898"/>
    <w:rsid w:val="00301519"/>
    <w:rsid w:val="0030169C"/>
    <w:rsid w:val="003021C1"/>
    <w:rsid w:val="00302F86"/>
    <w:rsid w:val="00303687"/>
    <w:rsid w:val="00303A1F"/>
    <w:rsid w:val="00303DB1"/>
    <w:rsid w:val="00305BF5"/>
    <w:rsid w:val="003079DC"/>
    <w:rsid w:val="00311958"/>
    <w:rsid w:val="00311A75"/>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B46"/>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8B2"/>
    <w:rsid w:val="00352BAA"/>
    <w:rsid w:val="00352D40"/>
    <w:rsid w:val="003532F0"/>
    <w:rsid w:val="00353636"/>
    <w:rsid w:val="003538E5"/>
    <w:rsid w:val="003545D9"/>
    <w:rsid w:val="003559AF"/>
    <w:rsid w:val="0035657C"/>
    <w:rsid w:val="00357A87"/>
    <w:rsid w:val="00357BE7"/>
    <w:rsid w:val="00360855"/>
    <w:rsid w:val="0036096C"/>
    <w:rsid w:val="00361C76"/>
    <w:rsid w:val="00361CD6"/>
    <w:rsid w:val="0036222C"/>
    <w:rsid w:val="00363D1E"/>
    <w:rsid w:val="003648EA"/>
    <w:rsid w:val="00365679"/>
    <w:rsid w:val="00365E42"/>
    <w:rsid w:val="003671D5"/>
    <w:rsid w:val="003701F0"/>
    <w:rsid w:val="0037027C"/>
    <w:rsid w:val="003705F1"/>
    <w:rsid w:val="00371553"/>
    <w:rsid w:val="00371853"/>
    <w:rsid w:val="00372B45"/>
    <w:rsid w:val="00373E37"/>
    <w:rsid w:val="00375D4A"/>
    <w:rsid w:val="00375D8F"/>
    <w:rsid w:val="00376CCF"/>
    <w:rsid w:val="003772C0"/>
    <w:rsid w:val="00377AF7"/>
    <w:rsid w:val="00380BDE"/>
    <w:rsid w:val="00382B15"/>
    <w:rsid w:val="00382C0A"/>
    <w:rsid w:val="00382CC5"/>
    <w:rsid w:val="003834B3"/>
    <w:rsid w:val="003835F3"/>
    <w:rsid w:val="00383EF0"/>
    <w:rsid w:val="00387500"/>
    <w:rsid w:val="00387B2F"/>
    <w:rsid w:val="0039076C"/>
    <w:rsid w:val="003911A8"/>
    <w:rsid w:val="00392A2D"/>
    <w:rsid w:val="00392DE2"/>
    <w:rsid w:val="00393BB1"/>
    <w:rsid w:val="00393C2E"/>
    <w:rsid w:val="0039480C"/>
    <w:rsid w:val="00394A4C"/>
    <w:rsid w:val="00394F33"/>
    <w:rsid w:val="00396269"/>
    <w:rsid w:val="003963F1"/>
    <w:rsid w:val="00397311"/>
    <w:rsid w:val="003A07B5"/>
    <w:rsid w:val="003A126C"/>
    <w:rsid w:val="003A144A"/>
    <w:rsid w:val="003A17CD"/>
    <w:rsid w:val="003A1BE9"/>
    <w:rsid w:val="003A1DEA"/>
    <w:rsid w:val="003A2A5C"/>
    <w:rsid w:val="003A2A93"/>
    <w:rsid w:val="003A2D3B"/>
    <w:rsid w:val="003A2F9F"/>
    <w:rsid w:val="003A437B"/>
    <w:rsid w:val="003A552C"/>
    <w:rsid w:val="003A58E5"/>
    <w:rsid w:val="003A5C4E"/>
    <w:rsid w:val="003A7C02"/>
    <w:rsid w:val="003A7C25"/>
    <w:rsid w:val="003B0C74"/>
    <w:rsid w:val="003B0D74"/>
    <w:rsid w:val="003B26B2"/>
    <w:rsid w:val="003B31D6"/>
    <w:rsid w:val="003B3D93"/>
    <w:rsid w:val="003B53C2"/>
    <w:rsid w:val="003B54BD"/>
    <w:rsid w:val="003B67D5"/>
    <w:rsid w:val="003B6E33"/>
    <w:rsid w:val="003B7877"/>
    <w:rsid w:val="003B7F8F"/>
    <w:rsid w:val="003C0A06"/>
    <w:rsid w:val="003C0AD2"/>
    <w:rsid w:val="003C10C7"/>
    <w:rsid w:val="003C161E"/>
    <w:rsid w:val="003C1FC0"/>
    <w:rsid w:val="003C248E"/>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6ACB"/>
    <w:rsid w:val="003D771B"/>
    <w:rsid w:val="003D7DFE"/>
    <w:rsid w:val="003E0954"/>
    <w:rsid w:val="003E0B96"/>
    <w:rsid w:val="003E16EF"/>
    <w:rsid w:val="003E2A65"/>
    <w:rsid w:val="003E4117"/>
    <w:rsid w:val="003E474A"/>
    <w:rsid w:val="003E4959"/>
    <w:rsid w:val="003E5312"/>
    <w:rsid w:val="003E544B"/>
    <w:rsid w:val="003E5ED5"/>
    <w:rsid w:val="003E6193"/>
    <w:rsid w:val="003E6483"/>
    <w:rsid w:val="003E6A70"/>
    <w:rsid w:val="003F0777"/>
    <w:rsid w:val="003F1004"/>
    <w:rsid w:val="003F2876"/>
    <w:rsid w:val="003F29EC"/>
    <w:rsid w:val="003F2CE7"/>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E4A"/>
    <w:rsid w:val="0042430C"/>
    <w:rsid w:val="00424444"/>
    <w:rsid w:val="0042446D"/>
    <w:rsid w:val="00425034"/>
    <w:rsid w:val="0042503C"/>
    <w:rsid w:val="00426236"/>
    <w:rsid w:val="004262FA"/>
    <w:rsid w:val="00426B25"/>
    <w:rsid w:val="00426EE5"/>
    <w:rsid w:val="00427969"/>
    <w:rsid w:val="004279CC"/>
    <w:rsid w:val="00427C24"/>
    <w:rsid w:val="00427C26"/>
    <w:rsid w:val="00427FF9"/>
    <w:rsid w:val="00431198"/>
    <w:rsid w:val="00431D1D"/>
    <w:rsid w:val="004334CC"/>
    <w:rsid w:val="004337FC"/>
    <w:rsid w:val="00434709"/>
    <w:rsid w:val="00434B3A"/>
    <w:rsid w:val="00435222"/>
    <w:rsid w:val="00435297"/>
    <w:rsid w:val="004353CA"/>
    <w:rsid w:val="004355CA"/>
    <w:rsid w:val="00436292"/>
    <w:rsid w:val="00436C86"/>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8E8"/>
    <w:rsid w:val="00455A92"/>
    <w:rsid w:val="00455D8C"/>
    <w:rsid w:val="004574E5"/>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B9A"/>
    <w:rsid w:val="0047118E"/>
    <w:rsid w:val="0047172A"/>
    <w:rsid w:val="00471D07"/>
    <w:rsid w:val="00471E71"/>
    <w:rsid w:val="00471ECC"/>
    <w:rsid w:val="00472514"/>
    <w:rsid w:val="00473CFA"/>
    <w:rsid w:val="00474629"/>
    <w:rsid w:val="0047462C"/>
    <w:rsid w:val="00475045"/>
    <w:rsid w:val="004754DB"/>
    <w:rsid w:val="00475F98"/>
    <w:rsid w:val="004764B3"/>
    <w:rsid w:val="0047703A"/>
    <w:rsid w:val="004772BA"/>
    <w:rsid w:val="00477521"/>
    <w:rsid w:val="0047756A"/>
    <w:rsid w:val="00477BF7"/>
    <w:rsid w:val="00480034"/>
    <w:rsid w:val="004804B3"/>
    <w:rsid w:val="00480832"/>
    <w:rsid w:val="004809FC"/>
    <w:rsid w:val="004813C8"/>
    <w:rsid w:val="004819B8"/>
    <w:rsid w:val="00481EF7"/>
    <w:rsid w:val="00481F12"/>
    <w:rsid w:val="00482632"/>
    <w:rsid w:val="00483F58"/>
    <w:rsid w:val="00483FBD"/>
    <w:rsid w:val="0048415B"/>
    <w:rsid w:val="00484369"/>
    <w:rsid w:val="004844E1"/>
    <w:rsid w:val="00485278"/>
    <w:rsid w:val="00486AC3"/>
    <w:rsid w:val="00487533"/>
    <w:rsid w:val="004878A6"/>
    <w:rsid w:val="00490D1C"/>
    <w:rsid w:val="004911E1"/>
    <w:rsid w:val="00491E58"/>
    <w:rsid w:val="00492958"/>
    <w:rsid w:val="00492FFC"/>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BD9"/>
    <w:rsid w:val="004A27AC"/>
    <w:rsid w:val="004A2B9B"/>
    <w:rsid w:val="004A2DD1"/>
    <w:rsid w:val="004A3B52"/>
    <w:rsid w:val="004A41B6"/>
    <w:rsid w:val="004A420A"/>
    <w:rsid w:val="004A4AF0"/>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3C1E"/>
    <w:rsid w:val="004D5744"/>
    <w:rsid w:val="004D61E5"/>
    <w:rsid w:val="004D6435"/>
    <w:rsid w:val="004D6A96"/>
    <w:rsid w:val="004D6C42"/>
    <w:rsid w:val="004D7A06"/>
    <w:rsid w:val="004D7C79"/>
    <w:rsid w:val="004E05E4"/>
    <w:rsid w:val="004E1105"/>
    <w:rsid w:val="004E1D1D"/>
    <w:rsid w:val="004E22F9"/>
    <w:rsid w:val="004E2E41"/>
    <w:rsid w:val="004E3EB2"/>
    <w:rsid w:val="004E3EDD"/>
    <w:rsid w:val="004E4930"/>
    <w:rsid w:val="004E4FDF"/>
    <w:rsid w:val="004E5569"/>
    <w:rsid w:val="004E57E1"/>
    <w:rsid w:val="004E5DC5"/>
    <w:rsid w:val="004E5FC4"/>
    <w:rsid w:val="004E682A"/>
    <w:rsid w:val="004E763D"/>
    <w:rsid w:val="004F0E38"/>
    <w:rsid w:val="004F1035"/>
    <w:rsid w:val="004F167F"/>
    <w:rsid w:val="004F1822"/>
    <w:rsid w:val="004F1B4A"/>
    <w:rsid w:val="004F2541"/>
    <w:rsid w:val="004F4646"/>
    <w:rsid w:val="004F4B23"/>
    <w:rsid w:val="004F5817"/>
    <w:rsid w:val="004F5C1F"/>
    <w:rsid w:val="004F6781"/>
    <w:rsid w:val="004F6D40"/>
    <w:rsid w:val="004F71C4"/>
    <w:rsid w:val="00500630"/>
    <w:rsid w:val="00500883"/>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106D"/>
    <w:rsid w:val="00511F60"/>
    <w:rsid w:val="00512E48"/>
    <w:rsid w:val="00513347"/>
    <w:rsid w:val="00514ADD"/>
    <w:rsid w:val="00515446"/>
    <w:rsid w:val="00516478"/>
    <w:rsid w:val="00516BD1"/>
    <w:rsid w:val="00517CA1"/>
    <w:rsid w:val="00517E20"/>
    <w:rsid w:val="00520189"/>
    <w:rsid w:val="0052124D"/>
    <w:rsid w:val="00521AD0"/>
    <w:rsid w:val="00521E4E"/>
    <w:rsid w:val="0052201F"/>
    <w:rsid w:val="005237A9"/>
    <w:rsid w:val="005250F1"/>
    <w:rsid w:val="005251DF"/>
    <w:rsid w:val="005252E8"/>
    <w:rsid w:val="00525593"/>
    <w:rsid w:val="005264EE"/>
    <w:rsid w:val="00526B13"/>
    <w:rsid w:val="00527468"/>
    <w:rsid w:val="00527703"/>
    <w:rsid w:val="005278BE"/>
    <w:rsid w:val="00527EDD"/>
    <w:rsid w:val="00532CB7"/>
    <w:rsid w:val="00533147"/>
    <w:rsid w:val="00533DDD"/>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84C"/>
    <w:rsid w:val="00543B39"/>
    <w:rsid w:val="00543C8D"/>
    <w:rsid w:val="00545912"/>
    <w:rsid w:val="005463D3"/>
    <w:rsid w:val="0054652A"/>
    <w:rsid w:val="00546561"/>
    <w:rsid w:val="00546820"/>
    <w:rsid w:val="00546B06"/>
    <w:rsid w:val="005470B4"/>
    <w:rsid w:val="00547B60"/>
    <w:rsid w:val="005507F9"/>
    <w:rsid w:val="0055115B"/>
    <w:rsid w:val="00551280"/>
    <w:rsid w:val="00552313"/>
    <w:rsid w:val="00552D83"/>
    <w:rsid w:val="00553CAE"/>
    <w:rsid w:val="00554DE8"/>
    <w:rsid w:val="00554F78"/>
    <w:rsid w:val="00555400"/>
    <w:rsid w:val="00555E51"/>
    <w:rsid w:val="005569EF"/>
    <w:rsid w:val="005571F4"/>
    <w:rsid w:val="005577B0"/>
    <w:rsid w:val="0055793A"/>
    <w:rsid w:val="005601BD"/>
    <w:rsid w:val="00561650"/>
    <w:rsid w:val="00561696"/>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80D6D"/>
    <w:rsid w:val="00581A41"/>
    <w:rsid w:val="00581AE1"/>
    <w:rsid w:val="00581D86"/>
    <w:rsid w:val="0058225F"/>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157C"/>
    <w:rsid w:val="005A1812"/>
    <w:rsid w:val="005A1BC4"/>
    <w:rsid w:val="005A22CE"/>
    <w:rsid w:val="005A2FB9"/>
    <w:rsid w:val="005A30FF"/>
    <w:rsid w:val="005A4BC1"/>
    <w:rsid w:val="005B06F8"/>
    <w:rsid w:val="005B1F72"/>
    <w:rsid w:val="005B24EC"/>
    <w:rsid w:val="005B2707"/>
    <w:rsid w:val="005B45BE"/>
    <w:rsid w:val="005B5EA8"/>
    <w:rsid w:val="005B6BF9"/>
    <w:rsid w:val="005B6EC1"/>
    <w:rsid w:val="005B7153"/>
    <w:rsid w:val="005C05FC"/>
    <w:rsid w:val="005C17E8"/>
    <w:rsid w:val="005C184B"/>
    <w:rsid w:val="005C1DB9"/>
    <w:rsid w:val="005C26E0"/>
    <w:rsid w:val="005C3A22"/>
    <w:rsid w:val="005C41B3"/>
    <w:rsid w:val="005C4B44"/>
    <w:rsid w:val="005C4C66"/>
    <w:rsid w:val="005C4F42"/>
    <w:rsid w:val="005C538C"/>
    <w:rsid w:val="005C5532"/>
    <w:rsid w:val="005C68DA"/>
    <w:rsid w:val="005C6CC0"/>
    <w:rsid w:val="005C6F14"/>
    <w:rsid w:val="005C7C89"/>
    <w:rsid w:val="005D0063"/>
    <w:rsid w:val="005D0276"/>
    <w:rsid w:val="005D0AEE"/>
    <w:rsid w:val="005D41D7"/>
    <w:rsid w:val="005D4686"/>
    <w:rsid w:val="005D4FB7"/>
    <w:rsid w:val="005D5B04"/>
    <w:rsid w:val="005D6D39"/>
    <w:rsid w:val="005D7AEC"/>
    <w:rsid w:val="005D7B18"/>
    <w:rsid w:val="005D7C22"/>
    <w:rsid w:val="005E0678"/>
    <w:rsid w:val="005E1463"/>
    <w:rsid w:val="005E1594"/>
    <w:rsid w:val="005E27CA"/>
    <w:rsid w:val="005E3DDA"/>
    <w:rsid w:val="005E4F4E"/>
    <w:rsid w:val="005E5ABF"/>
    <w:rsid w:val="005E62F8"/>
    <w:rsid w:val="005E6D36"/>
    <w:rsid w:val="005E6D54"/>
    <w:rsid w:val="005F0237"/>
    <w:rsid w:val="005F0964"/>
    <w:rsid w:val="005F2E54"/>
    <w:rsid w:val="005F2EB3"/>
    <w:rsid w:val="005F3C65"/>
    <w:rsid w:val="005F3DE4"/>
    <w:rsid w:val="005F45E6"/>
    <w:rsid w:val="005F4689"/>
    <w:rsid w:val="005F479C"/>
    <w:rsid w:val="005F5014"/>
    <w:rsid w:val="005F6B6E"/>
    <w:rsid w:val="005F727F"/>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FF5"/>
    <w:rsid w:val="00606127"/>
    <w:rsid w:val="00606372"/>
    <w:rsid w:val="006065FC"/>
    <w:rsid w:val="00606816"/>
    <w:rsid w:val="00607D7B"/>
    <w:rsid w:val="0061048F"/>
    <w:rsid w:val="0061073F"/>
    <w:rsid w:val="00610EEE"/>
    <w:rsid w:val="00610F4E"/>
    <w:rsid w:val="00611133"/>
    <w:rsid w:val="006117B0"/>
    <w:rsid w:val="00611BC3"/>
    <w:rsid w:val="0061224F"/>
    <w:rsid w:val="00612262"/>
    <w:rsid w:val="0061280A"/>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438A"/>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FD7"/>
    <w:rsid w:val="00636130"/>
    <w:rsid w:val="006367B2"/>
    <w:rsid w:val="00636916"/>
    <w:rsid w:val="00636B49"/>
    <w:rsid w:val="00637567"/>
    <w:rsid w:val="0063776E"/>
    <w:rsid w:val="006378E0"/>
    <w:rsid w:val="00640F73"/>
    <w:rsid w:val="0064131B"/>
    <w:rsid w:val="00641755"/>
    <w:rsid w:val="00645E46"/>
    <w:rsid w:val="00646137"/>
    <w:rsid w:val="0064660B"/>
    <w:rsid w:val="00647214"/>
    <w:rsid w:val="00647DB7"/>
    <w:rsid w:val="00647FD9"/>
    <w:rsid w:val="00650B9C"/>
    <w:rsid w:val="00650C8E"/>
    <w:rsid w:val="00651266"/>
    <w:rsid w:val="00651591"/>
    <w:rsid w:val="00652120"/>
    <w:rsid w:val="00652BD2"/>
    <w:rsid w:val="00653AD5"/>
    <w:rsid w:val="00653B23"/>
    <w:rsid w:val="00653DAF"/>
    <w:rsid w:val="0065442D"/>
    <w:rsid w:val="006547E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803B4"/>
    <w:rsid w:val="00680FB9"/>
    <w:rsid w:val="00681398"/>
    <w:rsid w:val="0068149B"/>
    <w:rsid w:val="00681769"/>
    <w:rsid w:val="00683385"/>
    <w:rsid w:val="00683BAD"/>
    <w:rsid w:val="00685918"/>
    <w:rsid w:val="00686B0C"/>
    <w:rsid w:val="00686DEC"/>
    <w:rsid w:val="00687DC7"/>
    <w:rsid w:val="0069011F"/>
    <w:rsid w:val="00690360"/>
    <w:rsid w:val="00690B1E"/>
    <w:rsid w:val="00690BBA"/>
    <w:rsid w:val="00690C31"/>
    <w:rsid w:val="006916E5"/>
    <w:rsid w:val="0069190F"/>
    <w:rsid w:val="00693536"/>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A68"/>
    <w:rsid w:val="006A306A"/>
    <w:rsid w:val="006A3B8E"/>
    <w:rsid w:val="006A497B"/>
    <w:rsid w:val="006A62E0"/>
    <w:rsid w:val="006A6FBA"/>
    <w:rsid w:val="006A77B8"/>
    <w:rsid w:val="006B021C"/>
    <w:rsid w:val="006B1E82"/>
    <w:rsid w:val="006B1ED5"/>
    <w:rsid w:val="006B2FCF"/>
    <w:rsid w:val="006B3B7B"/>
    <w:rsid w:val="006B5ABD"/>
    <w:rsid w:val="006C031E"/>
    <w:rsid w:val="006C0461"/>
    <w:rsid w:val="006C04CC"/>
    <w:rsid w:val="006C0D25"/>
    <w:rsid w:val="006C0EB8"/>
    <w:rsid w:val="006C19ED"/>
    <w:rsid w:val="006C23E1"/>
    <w:rsid w:val="006C3477"/>
    <w:rsid w:val="006C34D9"/>
    <w:rsid w:val="006C4187"/>
    <w:rsid w:val="006C4332"/>
    <w:rsid w:val="006C44B4"/>
    <w:rsid w:val="006C46FF"/>
    <w:rsid w:val="006C47F5"/>
    <w:rsid w:val="006C4C8D"/>
    <w:rsid w:val="006C4D84"/>
    <w:rsid w:val="006C4DCC"/>
    <w:rsid w:val="006C4EBE"/>
    <w:rsid w:val="006C5AB0"/>
    <w:rsid w:val="006C6885"/>
    <w:rsid w:val="006D07E1"/>
    <w:rsid w:val="006D09B8"/>
    <w:rsid w:val="006D0C67"/>
    <w:rsid w:val="006D1611"/>
    <w:rsid w:val="006D1A75"/>
    <w:rsid w:val="006D1E6E"/>
    <w:rsid w:val="006D21D4"/>
    <w:rsid w:val="006D4D42"/>
    <w:rsid w:val="006D4F22"/>
    <w:rsid w:val="006D782A"/>
    <w:rsid w:val="006E0E6C"/>
    <w:rsid w:val="006E1B5E"/>
    <w:rsid w:val="006E20AA"/>
    <w:rsid w:val="006E21AF"/>
    <w:rsid w:val="006E23DE"/>
    <w:rsid w:val="006E266F"/>
    <w:rsid w:val="006E3438"/>
    <w:rsid w:val="006E34F0"/>
    <w:rsid w:val="006E3A8C"/>
    <w:rsid w:val="006E4207"/>
    <w:rsid w:val="006E5280"/>
    <w:rsid w:val="006E55E5"/>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C19"/>
    <w:rsid w:val="006F4E27"/>
    <w:rsid w:val="006F532F"/>
    <w:rsid w:val="006F7019"/>
    <w:rsid w:val="006F75F9"/>
    <w:rsid w:val="006F79DA"/>
    <w:rsid w:val="006F7A93"/>
    <w:rsid w:val="00700A00"/>
    <w:rsid w:val="007021F5"/>
    <w:rsid w:val="00703B80"/>
    <w:rsid w:val="00703EC6"/>
    <w:rsid w:val="0070434D"/>
    <w:rsid w:val="00704544"/>
    <w:rsid w:val="00704DCA"/>
    <w:rsid w:val="007058EA"/>
    <w:rsid w:val="00705C04"/>
    <w:rsid w:val="00705C05"/>
    <w:rsid w:val="00705F09"/>
    <w:rsid w:val="00706483"/>
    <w:rsid w:val="00706616"/>
    <w:rsid w:val="00706D39"/>
    <w:rsid w:val="00707A32"/>
    <w:rsid w:val="00707F1E"/>
    <w:rsid w:val="007107CF"/>
    <w:rsid w:val="00712A4F"/>
    <w:rsid w:val="007135EA"/>
    <w:rsid w:val="007137A3"/>
    <w:rsid w:val="00714148"/>
    <w:rsid w:val="00714291"/>
    <w:rsid w:val="00714972"/>
    <w:rsid w:val="00715884"/>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3583"/>
    <w:rsid w:val="007437D7"/>
    <w:rsid w:val="007438A2"/>
    <w:rsid w:val="00744D89"/>
    <w:rsid w:val="0074511D"/>
    <w:rsid w:val="0074549E"/>
    <w:rsid w:val="00745850"/>
    <w:rsid w:val="00746982"/>
    <w:rsid w:val="00746C86"/>
    <w:rsid w:val="0075109C"/>
    <w:rsid w:val="00751420"/>
    <w:rsid w:val="007528A2"/>
    <w:rsid w:val="007529C6"/>
    <w:rsid w:val="007537A6"/>
    <w:rsid w:val="007547BF"/>
    <w:rsid w:val="007551A4"/>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4F94"/>
    <w:rsid w:val="007752D3"/>
    <w:rsid w:val="007766D4"/>
    <w:rsid w:val="0077716C"/>
    <w:rsid w:val="007773BF"/>
    <w:rsid w:val="00777D5D"/>
    <w:rsid w:val="0078008D"/>
    <w:rsid w:val="0078009A"/>
    <w:rsid w:val="00780142"/>
    <w:rsid w:val="00780E8C"/>
    <w:rsid w:val="007812B0"/>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6CF"/>
    <w:rsid w:val="007A2F70"/>
    <w:rsid w:val="007A319A"/>
    <w:rsid w:val="007A358F"/>
    <w:rsid w:val="007A3792"/>
    <w:rsid w:val="007A3D49"/>
    <w:rsid w:val="007A3DD6"/>
    <w:rsid w:val="007A4C3B"/>
    <w:rsid w:val="007A6E14"/>
    <w:rsid w:val="007A7AF4"/>
    <w:rsid w:val="007B08D0"/>
    <w:rsid w:val="007B1407"/>
    <w:rsid w:val="007B1BF0"/>
    <w:rsid w:val="007B1FC0"/>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3EE"/>
    <w:rsid w:val="007C1591"/>
    <w:rsid w:val="007C2003"/>
    <w:rsid w:val="007C2089"/>
    <w:rsid w:val="007C260A"/>
    <w:rsid w:val="007C29A0"/>
    <w:rsid w:val="007C3756"/>
    <w:rsid w:val="007C392E"/>
    <w:rsid w:val="007C4A38"/>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6E4"/>
    <w:rsid w:val="007D7CDF"/>
    <w:rsid w:val="007E0252"/>
    <w:rsid w:val="007E080B"/>
    <w:rsid w:val="007E105D"/>
    <w:rsid w:val="007E21EF"/>
    <w:rsid w:val="007E26B2"/>
    <w:rsid w:val="007E35BD"/>
    <w:rsid w:val="007E3684"/>
    <w:rsid w:val="007E426E"/>
    <w:rsid w:val="007E42FB"/>
    <w:rsid w:val="007E4334"/>
    <w:rsid w:val="007E477E"/>
    <w:rsid w:val="007E5B56"/>
    <w:rsid w:val="007E60FC"/>
    <w:rsid w:val="007F10DA"/>
    <w:rsid w:val="007F1898"/>
    <w:rsid w:val="007F205C"/>
    <w:rsid w:val="007F228B"/>
    <w:rsid w:val="007F2E4C"/>
    <w:rsid w:val="007F3A42"/>
    <w:rsid w:val="007F3C62"/>
    <w:rsid w:val="007F4433"/>
    <w:rsid w:val="007F44B9"/>
    <w:rsid w:val="007F4AAD"/>
    <w:rsid w:val="007F4D8E"/>
    <w:rsid w:val="00800F5C"/>
    <w:rsid w:val="008017A5"/>
    <w:rsid w:val="008018B3"/>
    <w:rsid w:val="00801D6F"/>
    <w:rsid w:val="00806AA0"/>
    <w:rsid w:val="008103D9"/>
    <w:rsid w:val="00810BCD"/>
    <w:rsid w:val="00811268"/>
    <w:rsid w:val="00811447"/>
    <w:rsid w:val="00811911"/>
    <w:rsid w:val="0081250B"/>
    <w:rsid w:val="00813819"/>
    <w:rsid w:val="00813B3D"/>
    <w:rsid w:val="00815FDD"/>
    <w:rsid w:val="00816736"/>
    <w:rsid w:val="008169B5"/>
    <w:rsid w:val="00816B9A"/>
    <w:rsid w:val="008208B6"/>
    <w:rsid w:val="00820A9F"/>
    <w:rsid w:val="00821F77"/>
    <w:rsid w:val="008233BF"/>
    <w:rsid w:val="008238A3"/>
    <w:rsid w:val="00824378"/>
    <w:rsid w:val="0082440D"/>
    <w:rsid w:val="008257B8"/>
    <w:rsid w:val="008262E3"/>
    <w:rsid w:val="00826546"/>
    <w:rsid w:val="00826E40"/>
    <w:rsid w:val="00826E7E"/>
    <w:rsid w:val="00827146"/>
    <w:rsid w:val="0082721C"/>
    <w:rsid w:val="00830A02"/>
    <w:rsid w:val="008316B8"/>
    <w:rsid w:val="0083178C"/>
    <w:rsid w:val="00831B08"/>
    <w:rsid w:val="008320EA"/>
    <w:rsid w:val="0083245F"/>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F99"/>
    <w:rsid w:val="00845102"/>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FE"/>
    <w:rsid w:val="00865299"/>
    <w:rsid w:val="008658ED"/>
    <w:rsid w:val="00865977"/>
    <w:rsid w:val="0086625B"/>
    <w:rsid w:val="00866DFE"/>
    <w:rsid w:val="008672B2"/>
    <w:rsid w:val="0087062E"/>
    <w:rsid w:val="0087071B"/>
    <w:rsid w:val="00872117"/>
    <w:rsid w:val="0087238A"/>
    <w:rsid w:val="00873016"/>
    <w:rsid w:val="0087321D"/>
    <w:rsid w:val="00874D17"/>
    <w:rsid w:val="008757B5"/>
    <w:rsid w:val="00875B5E"/>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4BF8"/>
    <w:rsid w:val="0088639D"/>
    <w:rsid w:val="00886441"/>
    <w:rsid w:val="00886739"/>
    <w:rsid w:val="00886882"/>
    <w:rsid w:val="00886895"/>
    <w:rsid w:val="00887C3F"/>
    <w:rsid w:val="00890158"/>
    <w:rsid w:val="0089065B"/>
    <w:rsid w:val="00891971"/>
    <w:rsid w:val="00891B68"/>
    <w:rsid w:val="00892285"/>
    <w:rsid w:val="00893B0E"/>
    <w:rsid w:val="00893BFF"/>
    <w:rsid w:val="00894134"/>
    <w:rsid w:val="0089428B"/>
    <w:rsid w:val="00894299"/>
    <w:rsid w:val="00894BF7"/>
    <w:rsid w:val="0089533D"/>
    <w:rsid w:val="0089686B"/>
    <w:rsid w:val="0089691C"/>
    <w:rsid w:val="00897736"/>
    <w:rsid w:val="008A1B7D"/>
    <w:rsid w:val="008A221B"/>
    <w:rsid w:val="008A33BC"/>
    <w:rsid w:val="008A37B9"/>
    <w:rsid w:val="008A38AF"/>
    <w:rsid w:val="008A39B9"/>
    <w:rsid w:val="008A4EB6"/>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13B6"/>
    <w:rsid w:val="008C369E"/>
    <w:rsid w:val="008C5B1C"/>
    <w:rsid w:val="008C60E2"/>
    <w:rsid w:val="008C65F7"/>
    <w:rsid w:val="008D041D"/>
    <w:rsid w:val="008D05D2"/>
    <w:rsid w:val="008D07AF"/>
    <w:rsid w:val="008D0DAD"/>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1F4"/>
    <w:rsid w:val="008F13DD"/>
    <w:rsid w:val="008F164E"/>
    <w:rsid w:val="008F34EE"/>
    <w:rsid w:val="008F455E"/>
    <w:rsid w:val="008F47C6"/>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220D"/>
    <w:rsid w:val="00912820"/>
    <w:rsid w:val="00912B16"/>
    <w:rsid w:val="0091338B"/>
    <w:rsid w:val="00913907"/>
    <w:rsid w:val="009168ED"/>
    <w:rsid w:val="00917B42"/>
    <w:rsid w:val="009202D4"/>
    <w:rsid w:val="00920A30"/>
    <w:rsid w:val="00920D30"/>
    <w:rsid w:val="009220A1"/>
    <w:rsid w:val="00922A73"/>
    <w:rsid w:val="0092352C"/>
    <w:rsid w:val="009237EB"/>
    <w:rsid w:val="00924088"/>
    <w:rsid w:val="0092489E"/>
    <w:rsid w:val="00924C76"/>
    <w:rsid w:val="00925C13"/>
    <w:rsid w:val="009270A0"/>
    <w:rsid w:val="0092720F"/>
    <w:rsid w:val="009300EE"/>
    <w:rsid w:val="00930CBD"/>
    <w:rsid w:val="00931793"/>
    <w:rsid w:val="00932552"/>
    <w:rsid w:val="00932694"/>
    <w:rsid w:val="009332CB"/>
    <w:rsid w:val="00933CEC"/>
    <w:rsid w:val="00933FE9"/>
    <w:rsid w:val="009348B7"/>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F2"/>
    <w:rsid w:val="0095723B"/>
    <w:rsid w:val="00957893"/>
    <w:rsid w:val="00957B29"/>
    <w:rsid w:val="00960CE5"/>
    <w:rsid w:val="009610C8"/>
    <w:rsid w:val="0096181F"/>
    <w:rsid w:val="00962062"/>
    <w:rsid w:val="009630E4"/>
    <w:rsid w:val="00963E06"/>
    <w:rsid w:val="00963FE0"/>
    <w:rsid w:val="0096408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DCF"/>
    <w:rsid w:val="00974F4F"/>
    <w:rsid w:val="0097677C"/>
    <w:rsid w:val="00977DB7"/>
    <w:rsid w:val="00981809"/>
    <w:rsid w:val="00981D09"/>
    <w:rsid w:val="00982DCD"/>
    <w:rsid w:val="00982ED6"/>
    <w:rsid w:val="0098472B"/>
    <w:rsid w:val="00984902"/>
    <w:rsid w:val="00984D5A"/>
    <w:rsid w:val="00985081"/>
    <w:rsid w:val="00985AEC"/>
    <w:rsid w:val="009876A6"/>
    <w:rsid w:val="00987E97"/>
    <w:rsid w:val="0099059C"/>
    <w:rsid w:val="0099162E"/>
    <w:rsid w:val="00991C29"/>
    <w:rsid w:val="00992A88"/>
    <w:rsid w:val="0099363A"/>
    <w:rsid w:val="00994441"/>
    <w:rsid w:val="0099463A"/>
    <w:rsid w:val="00994A6B"/>
    <w:rsid w:val="00995B94"/>
    <w:rsid w:val="00995DD9"/>
    <w:rsid w:val="00995E2B"/>
    <w:rsid w:val="00996338"/>
    <w:rsid w:val="0099653D"/>
    <w:rsid w:val="00997885"/>
    <w:rsid w:val="00997DC0"/>
    <w:rsid w:val="009A05FD"/>
    <w:rsid w:val="009A083D"/>
    <w:rsid w:val="009A0E8D"/>
    <w:rsid w:val="009A2011"/>
    <w:rsid w:val="009A23AB"/>
    <w:rsid w:val="009A29D0"/>
    <w:rsid w:val="009A3121"/>
    <w:rsid w:val="009A3175"/>
    <w:rsid w:val="009A3B6C"/>
    <w:rsid w:val="009A4040"/>
    <w:rsid w:val="009A40A4"/>
    <w:rsid w:val="009A4734"/>
    <w:rsid w:val="009A4816"/>
    <w:rsid w:val="009A48F7"/>
    <w:rsid w:val="009A50E1"/>
    <w:rsid w:val="009A5994"/>
    <w:rsid w:val="009A6901"/>
    <w:rsid w:val="009B0759"/>
    <w:rsid w:val="009B0E2F"/>
    <w:rsid w:val="009B0F0F"/>
    <w:rsid w:val="009B18F3"/>
    <w:rsid w:val="009B1EE9"/>
    <w:rsid w:val="009B23C4"/>
    <w:rsid w:val="009B2488"/>
    <w:rsid w:val="009B304C"/>
    <w:rsid w:val="009B35AA"/>
    <w:rsid w:val="009B554B"/>
    <w:rsid w:val="009B5573"/>
    <w:rsid w:val="009B5EC8"/>
    <w:rsid w:val="009B6653"/>
    <w:rsid w:val="009B6C1A"/>
    <w:rsid w:val="009B7338"/>
    <w:rsid w:val="009C2482"/>
    <w:rsid w:val="009C2786"/>
    <w:rsid w:val="009C2AC5"/>
    <w:rsid w:val="009C2F97"/>
    <w:rsid w:val="009C3B4F"/>
    <w:rsid w:val="009C3EF1"/>
    <w:rsid w:val="009C480A"/>
    <w:rsid w:val="009C4842"/>
    <w:rsid w:val="009C5537"/>
    <w:rsid w:val="009C6346"/>
    <w:rsid w:val="009C68D7"/>
    <w:rsid w:val="009C6937"/>
    <w:rsid w:val="009C6FF3"/>
    <w:rsid w:val="009D00F0"/>
    <w:rsid w:val="009D0A53"/>
    <w:rsid w:val="009D0CB9"/>
    <w:rsid w:val="009D1514"/>
    <w:rsid w:val="009D1539"/>
    <w:rsid w:val="009D159A"/>
    <w:rsid w:val="009D1822"/>
    <w:rsid w:val="009D1CED"/>
    <w:rsid w:val="009D2184"/>
    <w:rsid w:val="009D231C"/>
    <w:rsid w:val="009D26C3"/>
    <w:rsid w:val="009D3FF7"/>
    <w:rsid w:val="009D43A7"/>
    <w:rsid w:val="009D478C"/>
    <w:rsid w:val="009D5991"/>
    <w:rsid w:val="009D5EBF"/>
    <w:rsid w:val="009D6080"/>
    <w:rsid w:val="009D60B0"/>
    <w:rsid w:val="009D690F"/>
    <w:rsid w:val="009D6B6B"/>
    <w:rsid w:val="009D72AB"/>
    <w:rsid w:val="009D7E71"/>
    <w:rsid w:val="009E0B02"/>
    <w:rsid w:val="009E1885"/>
    <w:rsid w:val="009E223C"/>
    <w:rsid w:val="009E2E2D"/>
    <w:rsid w:val="009E3DCD"/>
    <w:rsid w:val="009E4CFA"/>
    <w:rsid w:val="009E525E"/>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4447"/>
    <w:rsid w:val="009F4493"/>
    <w:rsid w:val="009F4FDF"/>
    <w:rsid w:val="009F5BFC"/>
    <w:rsid w:val="009F60A0"/>
    <w:rsid w:val="009F6F09"/>
    <w:rsid w:val="009F7443"/>
    <w:rsid w:val="009F7CEF"/>
    <w:rsid w:val="00A003BB"/>
    <w:rsid w:val="00A00C7C"/>
    <w:rsid w:val="00A01441"/>
    <w:rsid w:val="00A030A1"/>
    <w:rsid w:val="00A035C3"/>
    <w:rsid w:val="00A0370B"/>
    <w:rsid w:val="00A0426D"/>
    <w:rsid w:val="00A04E56"/>
    <w:rsid w:val="00A05204"/>
    <w:rsid w:val="00A0539D"/>
    <w:rsid w:val="00A0541A"/>
    <w:rsid w:val="00A0577E"/>
    <w:rsid w:val="00A058DC"/>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20823"/>
    <w:rsid w:val="00A21710"/>
    <w:rsid w:val="00A217FA"/>
    <w:rsid w:val="00A21B52"/>
    <w:rsid w:val="00A2216E"/>
    <w:rsid w:val="00A22E3F"/>
    <w:rsid w:val="00A23B0E"/>
    <w:rsid w:val="00A24138"/>
    <w:rsid w:val="00A24741"/>
    <w:rsid w:val="00A25574"/>
    <w:rsid w:val="00A25DC9"/>
    <w:rsid w:val="00A261E8"/>
    <w:rsid w:val="00A302AF"/>
    <w:rsid w:val="00A30858"/>
    <w:rsid w:val="00A30BA1"/>
    <w:rsid w:val="00A318B0"/>
    <w:rsid w:val="00A31A5F"/>
    <w:rsid w:val="00A32389"/>
    <w:rsid w:val="00A3276E"/>
    <w:rsid w:val="00A34411"/>
    <w:rsid w:val="00A35373"/>
    <w:rsid w:val="00A354B9"/>
    <w:rsid w:val="00A355E4"/>
    <w:rsid w:val="00A359CF"/>
    <w:rsid w:val="00A37ED4"/>
    <w:rsid w:val="00A40C04"/>
    <w:rsid w:val="00A40D1B"/>
    <w:rsid w:val="00A4129D"/>
    <w:rsid w:val="00A413CF"/>
    <w:rsid w:val="00A427DC"/>
    <w:rsid w:val="00A42DA6"/>
    <w:rsid w:val="00A436D0"/>
    <w:rsid w:val="00A43BB6"/>
    <w:rsid w:val="00A44A1E"/>
    <w:rsid w:val="00A44DA8"/>
    <w:rsid w:val="00A454C8"/>
    <w:rsid w:val="00A45F38"/>
    <w:rsid w:val="00A46482"/>
    <w:rsid w:val="00A470E6"/>
    <w:rsid w:val="00A51240"/>
    <w:rsid w:val="00A517AD"/>
    <w:rsid w:val="00A51C2B"/>
    <w:rsid w:val="00A52B28"/>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F25"/>
    <w:rsid w:val="00A6740A"/>
    <w:rsid w:val="00A67E04"/>
    <w:rsid w:val="00A715E0"/>
    <w:rsid w:val="00A722B3"/>
    <w:rsid w:val="00A722D1"/>
    <w:rsid w:val="00A7230B"/>
    <w:rsid w:val="00A72451"/>
    <w:rsid w:val="00A74030"/>
    <w:rsid w:val="00A746E5"/>
    <w:rsid w:val="00A748B0"/>
    <w:rsid w:val="00A7557B"/>
    <w:rsid w:val="00A75F69"/>
    <w:rsid w:val="00A765BF"/>
    <w:rsid w:val="00A76FDC"/>
    <w:rsid w:val="00A7714F"/>
    <w:rsid w:val="00A77607"/>
    <w:rsid w:val="00A802B4"/>
    <w:rsid w:val="00A80C4C"/>
    <w:rsid w:val="00A81043"/>
    <w:rsid w:val="00A8274E"/>
    <w:rsid w:val="00A8380F"/>
    <w:rsid w:val="00A840C5"/>
    <w:rsid w:val="00A852D2"/>
    <w:rsid w:val="00A853BB"/>
    <w:rsid w:val="00A85E33"/>
    <w:rsid w:val="00A85E90"/>
    <w:rsid w:val="00A8609E"/>
    <w:rsid w:val="00A87102"/>
    <w:rsid w:val="00A873ED"/>
    <w:rsid w:val="00A87F5E"/>
    <w:rsid w:val="00A90599"/>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35C8"/>
    <w:rsid w:val="00AB3D81"/>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B45"/>
    <w:rsid w:val="00AD0DCA"/>
    <w:rsid w:val="00AD21B9"/>
    <w:rsid w:val="00AD29FD"/>
    <w:rsid w:val="00AD4C2D"/>
    <w:rsid w:val="00AD5E25"/>
    <w:rsid w:val="00AD71E7"/>
    <w:rsid w:val="00AD72BF"/>
    <w:rsid w:val="00AD7C43"/>
    <w:rsid w:val="00AE21D7"/>
    <w:rsid w:val="00AE2E09"/>
    <w:rsid w:val="00AE33AD"/>
    <w:rsid w:val="00AE47AC"/>
    <w:rsid w:val="00AE47E5"/>
    <w:rsid w:val="00AE4A6F"/>
    <w:rsid w:val="00AE4B5B"/>
    <w:rsid w:val="00AE4BAC"/>
    <w:rsid w:val="00AE52AA"/>
    <w:rsid w:val="00AE5FD5"/>
    <w:rsid w:val="00AE6692"/>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06F2E"/>
    <w:rsid w:val="00B10839"/>
    <w:rsid w:val="00B10947"/>
    <w:rsid w:val="00B109EE"/>
    <w:rsid w:val="00B111BD"/>
    <w:rsid w:val="00B11B94"/>
    <w:rsid w:val="00B11FD7"/>
    <w:rsid w:val="00B128D2"/>
    <w:rsid w:val="00B1317C"/>
    <w:rsid w:val="00B14A1E"/>
    <w:rsid w:val="00B14E7D"/>
    <w:rsid w:val="00B159D9"/>
    <w:rsid w:val="00B16610"/>
    <w:rsid w:val="00B16EDD"/>
    <w:rsid w:val="00B17869"/>
    <w:rsid w:val="00B20023"/>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1EED"/>
    <w:rsid w:val="00B32946"/>
    <w:rsid w:val="00B3315D"/>
    <w:rsid w:val="00B33531"/>
    <w:rsid w:val="00B34E4D"/>
    <w:rsid w:val="00B356C5"/>
    <w:rsid w:val="00B35750"/>
    <w:rsid w:val="00B36124"/>
    <w:rsid w:val="00B366A1"/>
    <w:rsid w:val="00B3727B"/>
    <w:rsid w:val="00B37FF5"/>
    <w:rsid w:val="00B413FE"/>
    <w:rsid w:val="00B41FBA"/>
    <w:rsid w:val="00B4247F"/>
    <w:rsid w:val="00B4329F"/>
    <w:rsid w:val="00B44931"/>
    <w:rsid w:val="00B45CCF"/>
    <w:rsid w:val="00B473D3"/>
    <w:rsid w:val="00B47F2D"/>
    <w:rsid w:val="00B51614"/>
    <w:rsid w:val="00B5169D"/>
    <w:rsid w:val="00B52507"/>
    <w:rsid w:val="00B52D28"/>
    <w:rsid w:val="00B537AA"/>
    <w:rsid w:val="00B54C94"/>
    <w:rsid w:val="00B54DFC"/>
    <w:rsid w:val="00B552B2"/>
    <w:rsid w:val="00B563A8"/>
    <w:rsid w:val="00B56D57"/>
    <w:rsid w:val="00B5769F"/>
    <w:rsid w:val="00B602E0"/>
    <w:rsid w:val="00B60A09"/>
    <w:rsid w:val="00B60B7B"/>
    <w:rsid w:val="00B6258D"/>
    <w:rsid w:val="00B62B0B"/>
    <w:rsid w:val="00B62D3E"/>
    <w:rsid w:val="00B63173"/>
    <w:rsid w:val="00B63CF5"/>
    <w:rsid w:val="00B63D63"/>
    <w:rsid w:val="00B6440D"/>
    <w:rsid w:val="00B654AE"/>
    <w:rsid w:val="00B65A22"/>
    <w:rsid w:val="00B6627C"/>
    <w:rsid w:val="00B66BE3"/>
    <w:rsid w:val="00B67496"/>
    <w:rsid w:val="00B72868"/>
    <w:rsid w:val="00B730E4"/>
    <w:rsid w:val="00B732A5"/>
    <w:rsid w:val="00B73357"/>
    <w:rsid w:val="00B74C0B"/>
    <w:rsid w:val="00B74FB9"/>
    <w:rsid w:val="00B764EA"/>
    <w:rsid w:val="00B76AE9"/>
    <w:rsid w:val="00B76D65"/>
    <w:rsid w:val="00B7777D"/>
    <w:rsid w:val="00B77832"/>
    <w:rsid w:val="00B80D07"/>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B03A0"/>
    <w:rsid w:val="00BB0421"/>
    <w:rsid w:val="00BB06A1"/>
    <w:rsid w:val="00BB0E3B"/>
    <w:rsid w:val="00BB10F5"/>
    <w:rsid w:val="00BB1C60"/>
    <w:rsid w:val="00BB2205"/>
    <w:rsid w:val="00BB24D9"/>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461F"/>
    <w:rsid w:val="00BC498A"/>
    <w:rsid w:val="00BC512D"/>
    <w:rsid w:val="00BC5A83"/>
    <w:rsid w:val="00BC5EEE"/>
    <w:rsid w:val="00BC6CAF"/>
    <w:rsid w:val="00BC7EE0"/>
    <w:rsid w:val="00BD07F9"/>
    <w:rsid w:val="00BD0CC1"/>
    <w:rsid w:val="00BD0DB1"/>
    <w:rsid w:val="00BD11C7"/>
    <w:rsid w:val="00BD1300"/>
    <w:rsid w:val="00BD1CEF"/>
    <w:rsid w:val="00BD1D08"/>
    <w:rsid w:val="00BD21DE"/>
    <w:rsid w:val="00BD2CA8"/>
    <w:rsid w:val="00BD2FBF"/>
    <w:rsid w:val="00BD3FC2"/>
    <w:rsid w:val="00BD5EBA"/>
    <w:rsid w:val="00BD6164"/>
    <w:rsid w:val="00BD641B"/>
    <w:rsid w:val="00BD6E35"/>
    <w:rsid w:val="00BD70B9"/>
    <w:rsid w:val="00BD77B0"/>
    <w:rsid w:val="00BD7E60"/>
    <w:rsid w:val="00BE0766"/>
    <w:rsid w:val="00BE08D0"/>
    <w:rsid w:val="00BE2C8F"/>
    <w:rsid w:val="00BE3BFF"/>
    <w:rsid w:val="00BE441F"/>
    <w:rsid w:val="00BE5C84"/>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42CE"/>
    <w:rsid w:val="00C04B45"/>
    <w:rsid w:val="00C056A7"/>
    <w:rsid w:val="00C05ACF"/>
    <w:rsid w:val="00C062FB"/>
    <w:rsid w:val="00C06457"/>
    <w:rsid w:val="00C06F73"/>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554"/>
    <w:rsid w:val="00C177B7"/>
    <w:rsid w:val="00C17DAF"/>
    <w:rsid w:val="00C21A73"/>
    <w:rsid w:val="00C22A70"/>
    <w:rsid w:val="00C2373D"/>
    <w:rsid w:val="00C2443E"/>
    <w:rsid w:val="00C24470"/>
    <w:rsid w:val="00C2477E"/>
    <w:rsid w:val="00C247C0"/>
    <w:rsid w:val="00C2546F"/>
    <w:rsid w:val="00C26041"/>
    <w:rsid w:val="00C2645E"/>
    <w:rsid w:val="00C267E1"/>
    <w:rsid w:val="00C26966"/>
    <w:rsid w:val="00C27BF1"/>
    <w:rsid w:val="00C30471"/>
    <w:rsid w:val="00C318AA"/>
    <w:rsid w:val="00C32BC8"/>
    <w:rsid w:val="00C33149"/>
    <w:rsid w:val="00C3427E"/>
    <w:rsid w:val="00C342BE"/>
    <w:rsid w:val="00C35CF1"/>
    <w:rsid w:val="00C36E4E"/>
    <w:rsid w:val="00C37644"/>
    <w:rsid w:val="00C37CC7"/>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3830"/>
    <w:rsid w:val="00C53B69"/>
    <w:rsid w:val="00C53C09"/>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EA"/>
    <w:rsid w:val="00C77516"/>
    <w:rsid w:val="00C77B34"/>
    <w:rsid w:val="00C800DC"/>
    <w:rsid w:val="00C80113"/>
    <w:rsid w:val="00C80314"/>
    <w:rsid w:val="00C8156D"/>
    <w:rsid w:val="00C82A6D"/>
    <w:rsid w:val="00C82CC7"/>
    <w:rsid w:val="00C838D0"/>
    <w:rsid w:val="00C83D07"/>
    <w:rsid w:val="00C8430B"/>
    <w:rsid w:val="00C84540"/>
    <w:rsid w:val="00C84A2B"/>
    <w:rsid w:val="00C84E68"/>
    <w:rsid w:val="00C8653E"/>
    <w:rsid w:val="00C86D10"/>
    <w:rsid w:val="00C87117"/>
    <w:rsid w:val="00C872E6"/>
    <w:rsid w:val="00C87A24"/>
    <w:rsid w:val="00C9000F"/>
    <w:rsid w:val="00C90886"/>
    <w:rsid w:val="00C91C9B"/>
    <w:rsid w:val="00C92C5E"/>
    <w:rsid w:val="00C92C75"/>
    <w:rsid w:val="00C92CD8"/>
    <w:rsid w:val="00C92F80"/>
    <w:rsid w:val="00C92FE4"/>
    <w:rsid w:val="00C930E2"/>
    <w:rsid w:val="00C95DDE"/>
    <w:rsid w:val="00C95E28"/>
    <w:rsid w:val="00C96A4C"/>
    <w:rsid w:val="00C97194"/>
    <w:rsid w:val="00C97F0E"/>
    <w:rsid w:val="00CA006B"/>
    <w:rsid w:val="00CA051E"/>
    <w:rsid w:val="00CA0B32"/>
    <w:rsid w:val="00CA1871"/>
    <w:rsid w:val="00CA1B2D"/>
    <w:rsid w:val="00CA21ED"/>
    <w:rsid w:val="00CA2262"/>
    <w:rsid w:val="00CA2E6A"/>
    <w:rsid w:val="00CA3790"/>
    <w:rsid w:val="00CA4746"/>
    <w:rsid w:val="00CA48A4"/>
    <w:rsid w:val="00CA5DA4"/>
    <w:rsid w:val="00CA6AE1"/>
    <w:rsid w:val="00CA6C68"/>
    <w:rsid w:val="00CA7042"/>
    <w:rsid w:val="00CB0B93"/>
    <w:rsid w:val="00CB0C91"/>
    <w:rsid w:val="00CB1676"/>
    <w:rsid w:val="00CB2755"/>
    <w:rsid w:val="00CB27A5"/>
    <w:rsid w:val="00CB2F9E"/>
    <w:rsid w:val="00CB3BF3"/>
    <w:rsid w:val="00CB3E12"/>
    <w:rsid w:val="00CB54B9"/>
    <w:rsid w:val="00CB554C"/>
    <w:rsid w:val="00CB56BC"/>
    <w:rsid w:val="00CB594D"/>
    <w:rsid w:val="00CB661B"/>
    <w:rsid w:val="00CB79CD"/>
    <w:rsid w:val="00CC0732"/>
    <w:rsid w:val="00CC1849"/>
    <w:rsid w:val="00CC1A07"/>
    <w:rsid w:val="00CC1CA0"/>
    <w:rsid w:val="00CC1D0E"/>
    <w:rsid w:val="00CC3D66"/>
    <w:rsid w:val="00CC4246"/>
    <w:rsid w:val="00CC5329"/>
    <w:rsid w:val="00CC580B"/>
    <w:rsid w:val="00CC6C92"/>
    <w:rsid w:val="00CC6D23"/>
    <w:rsid w:val="00CC6EAF"/>
    <w:rsid w:val="00CC74FE"/>
    <w:rsid w:val="00CC756D"/>
    <w:rsid w:val="00CC7A28"/>
    <w:rsid w:val="00CC7F33"/>
    <w:rsid w:val="00CD0B85"/>
    <w:rsid w:val="00CD11B7"/>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49EE"/>
    <w:rsid w:val="00D14C79"/>
    <w:rsid w:val="00D14D02"/>
    <w:rsid w:val="00D1527E"/>
    <w:rsid w:val="00D155A5"/>
    <w:rsid w:val="00D16690"/>
    <w:rsid w:val="00D16A56"/>
    <w:rsid w:val="00D16DE2"/>
    <w:rsid w:val="00D17428"/>
    <w:rsid w:val="00D17798"/>
    <w:rsid w:val="00D179FC"/>
    <w:rsid w:val="00D2018C"/>
    <w:rsid w:val="00D20CB6"/>
    <w:rsid w:val="00D20CD5"/>
    <w:rsid w:val="00D21089"/>
    <w:rsid w:val="00D21889"/>
    <w:rsid w:val="00D23E16"/>
    <w:rsid w:val="00D24C85"/>
    <w:rsid w:val="00D25FD2"/>
    <w:rsid w:val="00D27549"/>
    <w:rsid w:val="00D27C0A"/>
    <w:rsid w:val="00D313CA"/>
    <w:rsid w:val="00D3282C"/>
    <w:rsid w:val="00D3347F"/>
    <w:rsid w:val="00D35AFC"/>
    <w:rsid w:val="00D37E6A"/>
    <w:rsid w:val="00D40E29"/>
    <w:rsid w:val="00D41B9A"/>
    <w:rsid w:val="00D44B9C"/>
    <w:rsid w:val="00D45167"/>
    <w:rsid w:val="00D4522E"/>
    <w:rsid w:val="00D465D8"/>
    <w:rsid w:val="00D467E5"/>
    <w:rsid w:val="00D46C56"/>
    <w:rsid w:val="00D51A19"/>
    <w:rsid w:val="00D5234F"/>
    <w:rsid w:val="00D5421F"/>
    <w:rsid w:val="00D5479A"/>
    <w:rsid w:val="00D55E00"/>
    <w:rsid w:val="00D56BB4"/>
    <w:rsid w:val="00D5799A"/>
    <w:rsid w:val="00D579C7"/>
    <w:rsid w:val="00D60F9F"/>
    <w:rsid w:val="00D61545"/>
    <w:rsid w:val="00D6169A"/>
    <w:rsid w:val="00D6283A"/>
    <w:rsid w:val="00D62903"/>
    <w:rsid w:val="00D62BC9"/>
    <w:rsid w:val="00D63517"/>
    <w:rsid w:val="00D64313"/>
    <w:rsid w:val="00D64896"/>
    <w:rsid w:val="00D677D9"/>
    <w:rsid w:val="00D7007E"/>
    <w:rsid w:val="00D707EB"/>
    <w:rsid w:val="00D70AFD"/>
    <w:rsid w:val="00D71AB2"/>
    <w:rsid w:val="00D720AC"/>
    <w:rsid w:val="00D723E5"/>
    <w:rsid w:val="00D72A08"/>
    <w:rsid w:val="00D732F2"/>
    <w:rsid w:val="00D73322"/>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C6C"/>
    <w:rsid w:val="00D91CFA"/>
    <w:rsid w:val="00D91F52"/>
    <w:rsid w:val="00D91FD9"/>
    <w:rsid w:val="00D92AB7"/>
    <w:rsid w:val="00D9539E"/>
    <w:rsid w:val="00D9588F"/>
    <w:rsid w:val="00D95F91"/>
    <w:rsid w:val="00D9628D"/>
    <w:rsid w:val="00D96BD6"/>
    <w:rsid w:val="00D97335"/>
    <w:rsid w:val="00D97B37"/>
    <w:rsid w:val="00DA019C"/>
    <w:rsid w:val="00DA15CD"/>
    <w:rsid w:val="00DA28F9"/>
    <w:rsid w:val="00DA3CC9"/>
    <w:rsid w:val="00DA4655"/>
    <w:rsid w:val="00DA4B97"/>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DBD"/>
    <w:rsid w:val="00DB58FA"/>
    <w:rsid w:val="00DB6272"/>
    <w:rsid w:val="00DB6A7E"/>
    <w:rsid w:val="00DC2C76"/>
    <w:rsid w:val="00DC30AD"/>
    <w:rsid w:val="00DC3F81"/>
    <w:rsid w:val="00DC4B7C"/>
    <w:rsid w:val="00DC4EEB"/>
    <w:rsid w:val="00DC66AF"/>
    <w:rsid w:val="00DC6AC5"/>
    <w:rsid w:val="00DC6BC4"/>
    <w:rsid w:val="00DD0A33"/>
    <w:rsid w:val="00DD0D2A"/>
    <w:rsid w:val="00DD105A"/>
    <w:rsid w:val="00DD13CD"/>
    <w:rsid w:val="00DD165F"/>
    <w:rsid w:val="00DD252C"/>
    <w:rsid w:val="00DD2960"/>
    <w:rsid w:val="00DD454E"/>
    <w:rsid w:val="00DD4CC3"/>
    <w:rsid w:val="00DD4E7B"/>
    <w:rsid w:val="00DD4FF3"/>
    <w:rsid w:val="00DD6DF3"/>
    <w:rsid w:val="00DD721F"/>
    <w:rsid w:val="00DD7223"/>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C78"/>
    <w:rsid w:val="00E01E14"/>
    <w:rsid w:val="00E02643"/>
    <w:rsid w:val="00E039A5"/>
    <w:rsid w:val="00E03FD6"/>
    <w:rsid w:val="00E04340"/>
    <w:rsid w:val="00E04650"/>
    <w:rsid w:val="00E04C40"/>
    <w:rsid w:val="00E0596B"/>
    <w:rsid w:val="00E060FF"/>
    <w:rsid w:val="00E10145"/>
    <w:rsid w:val="00E10401"/>
    <w:rsid w:val="00E117CD"/>
    <w:rsid w:val="00E128AA"/>
    <w:rsid w:val="00E12C79"/>
    <w:rsid w:val="00E135DE"/>
    <w:rsid w:val="00E14AC8"/>
    <w:rsid w:val="00E1500C"/>
    <w:rsid w:val="00E15788"/>
    <w:rsid w:val="00E15E29"/>
    <w:rsid w:val="00E16647"/>
    <w:rsid w:val="00E1761D"/>
    <w:rsid w:val="00E17BD6"/>
    <w:rsid w:val="00E17E4E"/>
    <w:rsid w:val="00E20E0E"/>
    <w:rsid w:val="00E20E4B"/>
    <w:rsid w:val="00E217F5"/>
    <w:rsid w:val="00E22F7C"/>
    <w:rsid w:val="00E23167"/>
    <w:rsid w:val="00E24A27"/>
    <w:rsid w:val="00E24B01"/>
    <w:rsid w:val="00E25847"/>
    <w:rsid w:val="00E26EE8"/>
    <w:rsid w:val="00E27585"/>
    <w:rsid w:val="00E30480"/>
    <w:rsid w:val="00E31874"/>
    <w:rsid w:val="00E321C2"/>
    <w:rsid w:val="00E33B2E"/>
    <w:rsid w:val="00E34FB5"/>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B0F"/>
    <w:rsid w:val="00E45E77"/>
    <w:rsid w:val="00E47640"/>
    <w:rsid w:val="00E5173D"/>
    <w:rsid w:val="00E518C8"/>
    <w:rsid w:val="00E52680"/>
    <w:rsid w:val="00E52681"/>
    <w:rsid w:val="00E53AAE"/>
    <w:rsid w:val="00E53B68"/>
    <w:rsid w:val="00E544DC"/>
    <w:rsid w:val="00E54ADE"/>
    <w:rsid w:val="00E54B99"/>
    <w:rsid w:val="00E56415"/>
    <w:rsid w:val="00E56970"/>
    <w:rsid w:val="00E56AED"/>
    <w:rsid w:val="00E56F08"/>
    <w:rsid w:val="00E5710F"/>
    <w:rsid w:val="00E57EAA"/>
    <w:rsid w:val="00E6016B"/>
    <w:rsid w:val="00E608E0"/>
    <w:rsid w:val="00E6090D"/>
    <w:rsid w:val="00E615CB"/>
    <w:rsid w:val="00E6209E"/>
    <w:rsid w:val="00E6308B"/>
    <w:rsid w:val="00E632C5"/>
    <w:rsid w:val="00E63546"/>
    <w:rsid w:val="00E64555"/>
    <w:rsid w:val="00E64FB2"/>
    <w:rsid w:val="00E65251"/>
    <w:rsid w:val="00E654EF"/>
    <w:rsid w:val="00E655D3"/>
    <w:rsid w:val="00E65858"/>
    <w:rsid w:val="00E662AD"/>
    <w:rsid w:val="00E668A8"/>
    <w:rsid w:val="00E67350"/>
    <w:rsid w:val="00E678EB"/>
    <w:rsid w:val="00E7102E"/>
    <w:rsid w:val="00E71041"/>
    <w:rsid w:val="00E710B7"/>
    <w:rsid w:val="00E714F5"/>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9BB"/>
    <w:rsid w:val="00EA4F09"/>
    <w:rsid w:val="00EA4F82"/>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1A61"/>
    <w:rsid w:val="00ED2241"/>
    <w:rsid w:val="00ED2CEB"/>
    <w:rsid w:val="00ED3433"/>
    <w:rsid w:val="00ED46E2"/>
    <w:rsid w:val="00ED586A"/>
    <w:rsid w:val="00ED5A91"/>
    <w:rsid w:val="00ED5B79"/>
    <w:rsid w:val="00ED6037"/>
    <w:rsid w:val="00ED6538"/>
    <w:rsid w:val="00ED6BEF"/>
    <w:rsid w:val="00EE0506"/>
    <w:rsid w:val="00EE14C8"/>
    <w:rsid w:val="00EE19A6"/>
    <w:rsid w:val="00EE1C07"/>
    <w:rsid w:val="00EE37EB"/>
    <w:rsid w:val="00EE3862"/>
    <w:rsid w:val="00EE39ED"/>
    <w:rsid w:val="00EE3B78"/>
    <w:rsid w:val="00EE433F"/>
    <w:rsid w:val="00EE68FE"/>
    <w:rsid w:val="00EE6B50"/>
    <w:rsid w:val="00EE79EB"/>
    <w:rsid w:val="00EF0135"/>
    <w:rsid w:val="00EF018C"/>
    <w:rsid w:val="00EF0673"/>
    <w:rsid w:val="00EF0AA3"/>
    <w:rsid w:val="00EF1443"/>
    <w:rsid w:val="00EF1AC1"/>
    <w:rsid w:val="00EF45C8"/>
    <w:rsid w:val="00EF46EC"/>
    <w:rsid w:val="00EF4A6D"/>
    <w:rsid w:val="00EF53A8"/>
    <w:rsid w:val="00EF5D2C"/>
    <w:rsid w:val="00EF5EEA"/>
    <w:rsid w:val="00EF6E48"/>
    <w:rsid w:val="00EF70CB"/>
    <w:rsid w:val="00EF7A4D"/>
    <w:rsid w:val="00F000C4"/>
    <w:rsid w:val="00F00C88"/>
    <w:rsid w:val="00F00C9F"/>
    <w:rsid w:val="00F01687"/>
    <w:rsid w:val="00F016A4"/>
    <w:rsid w:val="00F01929"/>
    <w:rsid w:val="00F01D09"/>
    <w:rsid w:val="00F02136"/>
    <w:rsid w:val="00F028B7"/>
    <w:rsid w:val="00F032E9"/>
    <w:rsid w:val="00F03395"/>
    <w:rsid w:val="00F0503A"/>
    <w:rsid w:val="00F06F3E"/>
    <w:rsid w:val="00F071E7"/>
    <w:rsid w:val="00F073CC"/>
    <w:rsid w:val="00F07F77"/>
    <w:rsid w:val="00F10E03"/>
    <w:rsid w:val="00F11393"/>
    <w:rsid w:val="00F11C40"/>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A60"/>
    <w:rsid w:val="00F773A0"/>
    <w:rsid w:val="00F80219"/>
    <w:rsid w:val="00F804F6"/>
    <w:rsid w:val="00F806FF"/>
    <w:rsid w:val="00F81734"/>
    <w:rsid w:val="00F830D8"/>
    <w:rsid w:val="00F83577"/>
    <w:rsid w:val="00F84270"/>
    <w:rsid w:val="00F84B3B"/>
    <w:rsid w:val="00F84BAD"/>
    <w:rsid w:val="00F854EF"/>
    <w:rsid w:val="00F8580C"/>
    <w:rsid w:val="00F9091F"/>
    <w:rsid w:val="00F90D24"/>
    <w:rsid w:val="00F939F2"/>
    <w:rsid w:val="00F94763"/>
    <w:rsid w:val="00F949A2"/>
    <w:rsid w:val="00F94F23"/>
    <w:rsid w:val="00F9599B"/>
    <w:rsid w:val="00F960EF"/>
    <w:rsid w:val="00F96824"/>
    <w:rsid w:val="00FA0624"/>
    <w:rsid w:val="00FA0C40"/>
    <w:rsid w:val="00FA0DF1"/>
    <w:rsid w:val="00FA17B7"/>
    <w:rsid w:val="00FA1AD1"/>
    <w:rsid w:val="00FA3682"/>
    <w:rsid w:val="00FA44E0"/>
    <w:rsid w:val="00FA46AF"/>
    <w:rsid w:val="00FA4921"/>
    <w:rsid w:val="00FA4EC4"/>
    <w:rsid w:val="00FA5145"/>
    <w:rsid w:val="00FA5B0F"/>
    <w:rsid w:val="00FA5C9F"/>
    <w:rsid w:val="00FA68F9"/>
    <w:rsid w:val="00FA6AF4"/>
    <w:rsid w:val="00FA703D"/>
    <w:rsid w:val="00FA7489"/>
    <w:rsid w:val="00FA7B6A"/>
    <w:rsid w:val="00FA7E75"/>
    <w:rsid w:val="00FB0183"/>
    <w:rsid w:val="00FB0D90"/>
    <w:rsid w:val="00FB0F33"/>
    <w:rsid w:val="00FB1E11"/>
    <w:rsid w:val="00FB3980"/>
    <w:rsid w:val="00FB48D8"/>
    <w:rsid w:val="00FB4B49"/>
    <w:rsid w:val="00FB54AB"/>
    <w:rsid w:val="00FB58F1"/>
    <w:rsid w:val="00FB7B5D"/>
    <w:rsid w:val="00FC0385"/>
    <w:rsid w:val="00FC081E"/>
    <w:rsid w:val="00FC084A"/>
    <w:rsid w:val="00FC09BC"/>
    <w:rsid w:val="00FC0F90"/>
    <w:rsid w:val="00FC1021"/>
    <w:rsid w:val="00FC110E"/>
    <w:rsid w:val="00FC21D1"/>
    <w:rsid w:val="00FC31A1"/>
    <w:rsid w:val="00FC38A9"/>
    <w:rsid w:val="00FC5198"/>
    <w:rsid w:val="00FC5F51"/>
    <w:rsid w:val="00FC610B"/>
    <w:rsid w:val="00FC6153"/>
    <w:rsid w:val="00FC616C"/>
    <w:rsid w:val="00FC6A48"/>
    <w:rsid w:val="00FD0393"/>
    <w:rsid w:val="00FD0D8D"/>
    <w:rsid w:val="00FD108F"/>
    <w:rsid w:val="00FD1A64"/>
    <w:rsid w:val="00FD27C0"/>
    <w:rsid w:val="00FD2DE8"/>
    <w:rsid w:val="00FD32DF"/>
    <w:rsid w:val="00FD3997"/>
    <w:rsid w:val="00FD3CD2"/>
    <w:rsid w:val="00FD4136"/>
    <w:rsid w:val="00FD4EAE"/>
    <w:rsid w:val="00FD615B"/>
    <w:rsid w:val="00FD75E5"/>
    <w:rsid w:val="00FD7C74"/>
    <w:rsid w:val="00FE090B"/>
    <w:rsid w:val="00FE26C2"/>
    <w:rsid w:val="00FE2CB9"/>
    <w:rsid w:val="00FE2E0C"/>
    <w:rsid w:val="00FE3691"/>
    <w:rsid w:val="00FE4B4C"/>
    <w:rsid w:val="00FE732E"/>
    <w:rsid w:val="00FF0F1F"/>
    <w:rsid w:val="00FF13ED"/>
    <w:rsid w:val="00FF1559"/>
    <w:rsid w:val="00FF17CE"/>
    <w:rsid w:val="00FF2643"/>
    <w:rsid w:val="00FF2645"/>
    <w:rsid w:val="00FF26F3"/>
    <w:rsid w:val="00FF2CA8"/>
    <w:rsid w:val="00FF431B"/>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11B94"/>
    <w:pPr>
      <w:numPr>
        <w:ilvl w:val="1"/>
        <w:numId w:val="10"/>
      </w:numPr>
      <w:tabs>
        <w:tab w:val="clear" w:pos="426"/>
        <w:tab w:val="clear" w:pos="560"/>
        <w:tab w:val="left" w:pos="709"/>
      </w:tabs>
      <w:ind w:left="578" w:hanging="578"/>
      <w:outlineLvl w:val="1"/>
      <w:pPrChange w:id="0" w:author="Jason Rhee" w:date="2023-11-10T17:24:00Z">
        <w:pPr>
          <w:keepNext/>
          <w:numPr>
            <w:ilvl w:val="1"/>
            <w:numId w:val="10"/>
          </w:numPr>
          <w:tabs>
            <w:tab w:val="left" w:pos="709"/>
          </w:tabs>
          <w:suppressAutoHyphens/>
          <w:spacing w:before="60" w:after="240"/>
          <w:ind w:left="578" w:hanging="578"/>
          <w:jc w:val="both"/>
          <w:outlineLvl w:val="1"/>
        </w:pPr>
      </w:pPrChange>
    </w:pPr>
    <w:rPr>
      <w:sz w:val="22"/>
      <w:rPrChange w:id="0" w:author="Jason Rhee" w:date="2023-11-10T17:24:00Z">
        <w:rPr>
          <w:rFonts w:ascii="Arial" w:eastAsia="MS Mincho" w:hAnsi="Arial" w:cs="Arial"/>
          <w:b/>
          <w:bCs/>
          <w:color w:val="000000"/>
          <w:sz w:val="22"/>
          <w:lang w:val="en-GB" w:eastAsia="ja-JP" w:bidi="ar-SA"/>
        </w:rPr>
      </w:rPrChange>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11B94"/>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490D1C"/>
    <w:pPr>
      <w:spacing w:before="0" w:after="0" w:line="259" w:lineRule="auto"/>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450754"/>
    <w:pPr>
      <w:spacing w:before="0" w:line="240" w:lineRule="auto"/>
      <w:ind w:left="431"/>
      <w:pPrChange w:id="1" w:author="Perryman, Lindsay" w:date="2023-11-08T09:20:00Z">
        <w:pPr>
          <w:spacing w:after="240"/>
          <w:ind w:left="431"/>
          <w:jc w:val="both"/>
        </w:pPr>
      </w:pPrChange>
    </w:pPr>
    <w:rPr>
      <w:rFonts w:cs="Arial"/>
      <w:lang w:eastAsia="en-GB"/>
      <w:rPrChange w:id="1" w:author="Perryman, Lindsay" w:date="2023-11-08T09:20:00Z">
        <w:rPr>
          <w:rFonts w:ascii="Arial" w:eastAsia="MS Mincho" w:hAnsi="Arial" w:cs="Arial"/>
          <w:lang w:val="en-GB" w:eastAsia="en-GB" w:bidi="ar-SA"/>
        </w:rPr>
      </w:rPrChange>
    </w:rPr>
  </w:style>
  <w:style w:type="character" w:customStyle="1" w:styleId="termChar">
    <w:name w:val="term Char"/>
    <w:basedOn w:val="DefaultParagraphFont"/>
    <w:link w:val="term"/>
    <w:rsid w:val="00490D1C"/>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450754"/>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file:///C:\Users\ldp01\AppData\Local\Microsoft\Windows\INetCache\Content.Outlook\AWYHJ2Y1\www.iho.int" TargetMode="External"/><Relationship Id="rId39" Type="http://schemas.openxmlformats.org/officeDocument/2006/relationships/image" Target="media/image19.png"/><Relationship Id="rId21" Type="http://schemas.openxmlformats.org/officeDocument/2006/relationships/comments" Target="comments.xml"/><Relationship Id="rId34" Type="http://schemas.openxmlformats.org/officeDocument/2006/relationships/image" Target="media/image15.png"/><Relationship Id="rId42" Type="http://schemas.openxmlformats.org/officeDocument/2006/relationships/footer" Target="footer4.xml"/><Relationship Id="rId47" Type="http://schemas.openxmlformats.org/officeDocument/2006/relationships/footer" Target="footer6.xml"/><Relationship Id="rId50" Type="http://schemas.openxmlformats.org/officeDocument/2006/relationships/image" Target="media/image22.png"/><Relationship Id="rId55" Type="http://schemas.openxmlformats.org/officeDocument/2006/relationships/image" Target="media/image27.jpeg"/><Relationship Id="rId63" Type="http://schemas.openxmlformats.org/officeDocument/2006/relationships/image" Target="media/image34.jpe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0.png"/><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4.xml"/><Relationship Id="rId53" Type="http://schemas.openxmlformats.org/officeDocument/2006/relationships/image" Target="media/image25.jpeg"/><Relationship Id="rId58" Type="http://schemas.openxmlformats.org/officeDocument/2006/relationships/image" Target="media/image29.png"/><Relationship Id="rId66" Type="http://schemas.openxmlformats.org/officeDocument/2006/relationships/image" Target="media/image37.jpeg"/><Relationship Id="rId74" Type="http://schemas.openxmlformats.org/officeDocument/2006/relationships/image" Target="media/image45.png"/><Relationship Id="rId79" Type="http://schemas.openxmlformats.org/officeDocument/2006/relationships/image" Target="media/image50.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footer" Target="footer8.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ipo.int/treaties/en/ip/berne/trtdocs_wo001.html" TargetMode="External"/><Relationship Id="rId22" Type="http://schemas.microsoft.com/office/2011/relationships/commentsExtended" Target="commentsExtended.xml"/><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hyperlink" Target="http://www.epsg-registry.org/" TargetMode="External"/><Relationship Id="rId43" Type="http://schemas.openxmlformats.org/officeDocument/2006/relationships/header" Target="header3.xml"/><Relationship Id="rId48" Type="http://schemas.openxmlformats.org/officeDocument/2006/relationships/footer" Target="footer7.xml"/><Relationship Id="rId56" Type="http://schemas.openxmlformats.org/officeDocument/2006/relationships/image" Target="media/image280.jpe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header" Target="header6.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mailto:info@iho.int" TargetMode="External"/><Relationship Id="rId33" Type="http://schemas.openxmlformats.org/officeDocument/2006/relationships/image" Target="media/image14.png"/><Relationship Id="rId38" Type="http://schemas.openxmlformats.org/officeDocument/2006/relationships/image" Target="media/image18.emf"/><Relationship Id="rId46" Type="http://schemas.openxmlformats.org/officeDocument/2006/relationships/header" Target="header5.xml"/><Relationship Id="rId59" Type="http://schemas.openxmlformats.org/officeDocument/2006/relationships/image" Target="media/image30.jpe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footer" Target="footer3.xml"/><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microsoft.com/office/2016/09/relationships/commentsIds" Target="commentsIds.xml"/><Relationship Id="rId28" Type="http://schemas.openxmlformats.org/officeDocument/2006/relationships/image" Target="media/image9.png"/><Relationship Id="rId36" Type="http://schemas.openxmlformats.org/officeDocument/2006/relationships/image" Target="media/image16.jpeg"/><Relationship Id="rId49" Type="http://schemas.openxmlformats.org/officeDocument/2006/relationships/image" Target="media/image21.png"/><Relationship Id="rId57" Type="http://schemas.openxmlformats.org/officeDocument/2006/relationships/image" Target="media/image28.jpe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footer" Target="footer5.xml"/><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eader" Target="header7.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117</Pages>
  <Words>22395</Words>
  <Characters>127652</Characters>
  <Application>Microsoft Office Word</Application>
  <DocSecurity>0</DocSecurity>
  <Lines>1063</Lines>
  <Paragraphs>299</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149748</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49</cp:revision>
  <cp:lastPrinted>2019-07-22T09:15:00Z</cp:lastPrinted>
  <dcterms:created xsi:type="dcterms:W3CDTF">2023-11-10T06:13:00Z</dcterms:created>
  <dcterms:modified xsi:type="dcterms:W3CDTF">2023-11-10T12:40:00Z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