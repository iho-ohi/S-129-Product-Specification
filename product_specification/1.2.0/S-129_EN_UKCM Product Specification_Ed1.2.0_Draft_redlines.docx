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4.xml" ContentType="application/vnd.openxmlformats-officedocument.wordprocessingml.header+xml"/>
  <Override PartName="/word/header5.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header8.xml" ContentType="application/vnd.openxmlformats-officedocument.wordprocessingml.header+xml"/>
  <Override PartName="/word/footer10.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EA61C21" w14:textId="77777777" w:rsidR="000753E8" w:rsidRPr="008C7844" w:rsidRDefault="000753E8" w:rsidP="000753E8">
      <w:pPr>
        <w:spacing w:after="0" w:line="259" w:lineRule="auto"/>
        <w:jc w:val="left"/>
        <w:rPr>
          <w:lang w:val="en-GB"/>
        </w:rPr>
      </w:pPr>
      <w:r>
        <w:rPr>
          <w:noProof/>
          <w:lang w:val="en-US" w:eastAsia="ko-KR"/>
        </w:rPr>
        <mc:AlternateContent>
          <mc:Choice Requires="wpg">
            <w:drawing>
              <wp:anchor distT="0" distB="0" distL="114300" distR="114300" simplePos="0" relativeHeight="251661312" behindDoc="0" locked="0" layoutInCell="1" allowOverlap="1" wp14:anchorId="2591FA3A" wp14:editId="6C394D8C">
                <wp:simplePos x="0" y="0"/>
                <wp:positionH relativeFrom="margin">
                  <wp:posOffset>-371475</wp:posOffset>
                </wp:positionH>
                <wp:positionV relativeFrom="paragraph">
                  <wp:posOffset>-476250</wp:posOffset>
                </wp:positionV>
                <wp:extent cx="6530457" cy="9392193"/>
                <wp:effectExtent l="0" t="0" r="3810" b="0"/>
                <wp:wrapNone/>
                <wp:docPr id="13" name="Groep 11"/>
                <wp:cNvGraphicFramePr/>
                <a:graphic xmlns:a="http://schemas.openxmlformats.org/drawingml/2006/main">
                  <a:graphicData uri="http://schemas.microsoft.com/office/word/2010/wordprocessingGroup">
                    <wpg:wgp>
                      <wpg:cNvGrpSpPr/>
                      <wpg:grpSpPr>
                        <a:xfrm>
                          <a:off x="0" y="0"/>
                          <a:ext cx="6530457" cy="9392193"/>
                          <a:chOff x="9874" y="0"/>
                          <a:chExt cx="6530457" cy="9392193"/>
                        </a:xfrm>
                      </wpg:grpSpPr>
                      <wps:wsp>
                        <wps:cNvPr id="14" name="Tekstvak 2"/>
                        <wps:cNvSpPr txBox="1"/>
                        <wps:spPr>
                          <a:xfrm>
                            <a:off x="934809" y="0"/>
                            <a:ext cx="705440" cy="957000"/>
                          </a:xfrm>
                          <a:prstGeom prst="rect">
                            <a:avLst/>
                          </a:prstGeom>
                          <a:solidFill>
                            <a:srgbClr val="F1EACA"/>
                          </a:solidFill>
                          <a:ln w="6350">
                            <a:noFill/>
                          </a:ln>
                        </wps:spPr>
                        <wps:txbx>
                          <w:txbxContent>
                            <w:p w14:paraId="64153EC9" w14:textId="71DB10F5" w:rsidR="00997DC0" w:rsidRPr="00A275C8" w:rsidRDefault="00997DC0" w:rsidP="000753E8">
                              <w:pPr>
                                <w:rPr>
                                  <w:b/>
                                </w:rPr>
                              </w:pPr>
                              <w:r>
                                <w:rPr>
                                  <w:b/>
                                </w:rPr>
                                <w:t>S-129</w:t>
                              </w:r>
                            </w:p>
                          </w:txbxContent>
                        </wps:txbx>
                        <wps:bodyPr rot="0" spcFirstLastPara="0" vertOverflow="overflow" horzOverflow="overflow" vert="horz" wrap="none" lIns="180000" tIns="288000" rIns="180000" bIns="288000" numCol="1" spcCol="0" rtlCol="0" fromWordArt="0" anchor="ctr" anchorCtr="0" forceAA="0" compatLnSpc="1">
                          <a:prstTxWarp prst="textNoShape">
                            <a:avLst/>
                          </a:prstTxWarp>
                          <a:spAutoFit/>
                        </wps:bodyPr>
                      </wps:wsp>
                      <pic:pic xmlns:pic="http://schemas.openxmlformats.org/drawingml/2006/picture">
                        <pic:nvPicPr>
                          <pic:cNvPr id="16" name="Afbeelding 3"/>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9874" y="5873085"/>
                            <a:ext cx="934720" cy="927100"/>
                          </a:xfrm>
                          <a:prstGeom prst="rect">
                            <a:avLst/>
                          </a:prstGeom>
                        </pic:spPr>
                      </pic:pic>
                      <pic:pic xmlns:pic="http://schemas.openxmlformats.org/drawingml/2006/picture">
                        <pic:nvPicPr>
                          <pic:cNvPr id="18" name="Afbeelding 6"/>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10510" y="6800193"/>
                            <a:ext cx="934085" cy="927100"/>
                          </a:xfrm>
                          <a:prstGeom prst="rect">
                            <a:avLst/>
                          </a:prstGeom>
                        </pic:spPr>
                      </pic:pic>
                      <pic:pic xmlns:pic="http://schemas.openxmlformats.org/drawingml/2006/picture">
                        <pic:nvPicPr>
                          <pic:cNvPr id="20" name="Afbeelding 7"/>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945931" y="6800193"/>
                            <a:ext cx="927100" cy="927100"/>
                          </a:xfrm>
                          <a:prstGeom prst="rect">
                            <a:avLst/>
                          </a:prstGeom>
                        </pic:spPr>
                      </pic:pic>
                      <wps:wsp>
                        <wps:cNvPr id="22" name="Tekstvak 10"/>
                        <wps:cNvSpPr txBox="1"/>
                        <wps:spPr>
                          <a:xfrm>
                            <a:off x="3689131" y="6800193"/>
                            <a:ext cx="2851200" cy="2592000"/>
                          </a:xfrm>
                          <a:prstGeom prst="rect">
                            <a:avLst/>
                          </a:prstGeom>
                          <a:solidFill>
                            <a:srgbClr val="00AC9E"/>
                          </a:solidFill>
                          <a:ln w="6350">
                            <a:noFill/>
                          </a:ln>
                        </wps:spPr>
                        <wps:txbx>
                          <w:txbxContent>
                            <w:p w14:paraId="6326EBE6" w14:textId="77777777" w:rsidR="00997DC0" w:rsidRPr="00A275C8" w:rsidRDefault="00997DC0" w:rsidP="000753E8">
                              <w:pPr>
                                <w:spacing w:before="0" w:after="0"/>
                                <w:jc w:val="right"/>
                                <w:rPr>
                                  <w:rFonts w:cs="Times New Roman (Hoofdtekst CS)"/>
                                  <w:color w:val="FFFFFF" w:themeColor="background1"/>
                                  <w:sz w:val="16"/>
                                  <w:szCs w:val="16"/>
                                </w:rPr>
                              </w:pPr>
                              <w:r w:rsidRPr="00A275C8">
                                <w:rPr>
                                  <w:rFonts w:cs="Times New Roman (Hoofdtekst CS)"/>
                                  <w:color w:val="FFFFFF" w:themeColor="background1"/>
                                  <w:sz w:val="16"/>
                                  <w:szCs w:val="16"/>
                                </w:rPr>
                                <w:t>Published by the</w:t>
                              </w:r>
                            </w:p>
                            <w:p w14:paraId="6734BD6E" w14:textId="77777777" w:rsidR="00997DC0" w:rsidRPr="00A275C8" w:rsidRDefault="00997DC0" w:rsidP="000753E8">
                              <w:pPr>
                                <w:spacing w:before="0" w:after="0"/>
                                <w:jc w:val="right"/>
                                <w:rPr>
                                  <w:rFonts w:cs="Times New Roman (Hoofdtekst CS)"/>
                                  <w:color w:val="FFFFFF" w:themeColor="background1"/>
                                  <w:sz w:val="16"/>
                                  <w:szCs w:val="16"/>
                                </w:rPr>
                              </w:pPr>
                              <w:r w:rsidRPr="00A275C8">
                                <w:rPr>
                                  <w:rFonts w:cs="Times New Roman (Hoofdtekst CS)"/>
                                  <w:color w:val="FFFFFF" w:themeColor="background1"/>
                                  <w:sz w:val="16"/>
                                  <w:szCs w:val="16"/>
                                </w:rPr>
                                <w:t>International Hydrographic Organization</w:t>
                              </w:r>
                            </w:p>
                            <w:p w14:paraId="6D540DDC" w14:textId="77777777" w:rsidR="00997DC0" w:rsidRPr="00B16EF8" w:rsidRDefault="00997DC0" w:rsidP="000753E8">
                              <w:pPr>
                                <w:spacing w:before="0" w:after="0"/>
                                <w:jc w:val="right"/>
                                <w:rPr>
                                  <w:rFonts w:cs="Times New Roman (Hoofdtekst CS)"/>
                                  <w:color w:val="FFFFFF" w:themeColor="background1"/>
                                  <w:sz w:val="16"/>
                                  <w:szCs w:val="16"/>
                                  <w:lang w:val="fr-FR"/>
                                </w:rPr>
                              </w:pPr>
                              <w:r w:rsidRPr="00B16EF8">
                                <w:rPr>
                                  <w:rFonts w:cs="Times New Roman (Hoofdtekst CS)"/>
                                  <w:color w:val="FFFFFF" w:themeColor="background1"/>
                                  <w:sz w:val="16"/>
                                  <w:szCs w:val="16"/>
                                  <w:lang w:val="fr-FR"/>
                                </w:rPr>
                                <w:t>4b quai Antoine 1</w:t>
                              </w:r>
                              <w:r w:rsidRPr="00B16EF8">
                                <w:rPr>
                                  <w:rFonts w:cs="Times New Roman (Hoofdtekst CS)"/>
                                  <w:color w:val="FFFFFF" w:themeColor="background1"/>
                                  <w:sz w:val="16"/>
                                  <w:szCs w:val="16"/>
                                  <w:vertAlign w:val="superscript"/>
                                  <w:lang w:val="fr-FR"/>
                                </w:rPr>
                                <w:t>er</w:t>
                              </w:r>
                            </w:p>
                            <w:p w14:paraId="4CA49626" w14:textId="77777777" w:rsidR="00997DC0" w:rsidRPr="00B16EF8" w:rsidRDefault="00997DC0" w:rsidP="000753E8">
                              <w:pPr>
                                <w:spacing w:before="0" w:after="0"/>
                                <w:jc w:val="right"/>
                                <w:rPr>
                                  <w:rFonts w:cs="Times New Roman (Hoofdtekst CS)"/>
                                  <w:color w:val="FFFFFF" w:themeColor="background1"/>
                                  <w:sz w:val="16"/>
                                  <w:szCs w:val="16"/>
                                  <w:lang w:val="fr-FR"/>
                                </w:rPr>
                              </w:pPr>
                              <w:r w:rsidRPr="00B16EF8">
                                <w:rPr>
                                  <w:rFonts w:cs="Times New Roman (Hoofdtekst CS)"/>
                                  <w:color w:val="FFFFFF" w:themeColor="background1"/>
                                  <w:sz w:val="16"/>
                                  <w:szCs w:val="16"/>
                                  <w:lang w:val="fr-FR"/>
                                </w:rPr>
                                <w:t>Principauté de Monaco</w:t>
                              </w:r>
                            </w:p>
                            <w:p w14:paraId="612118ED" w14:textId="77777777" w:rsidR="00997DC0" w:rsidRPr="00A275C8" w:rsidRDefault="00997DC0" w:rsidP="000753E8">
                              <w:pPr>
                                <w:spacing w:before="0" w:after="0"/>
                                <w:jc w:val="right"/>
                                <w:rPr>
                                  <w:rFonts w:cs="Times New Roman (Hoofdtekst CS)"/>
                                  <w:color w:val="FFFFFF" w:themeColor="background1"/>
                                  <w:sz w:val="16"/>
                                  <w:szCs w:val="16"/>
                                </w:rPr>
                              </w:pPr>
                              <w:r w:rsidRPr="00A275C8">
                                <w:rPr>
                                  <w:rFonts w:cs="Times New Roman (Hoofdtekst CS)"/>
                                  <w:color w:val="FFFFFF" w:themeColor="background1"/>
                                  <w:sz w:val="16"/>
                                  <w:szCs w:val="16"/>
                                </w:rPr>
                                <w:t>Tel: (377) 93.10.81.00</w:t>
                              </w:r>
                            </w:p>
                            <w:p w14:paraId="4DC6363B" w14:textId="77777777" w:rsidR="00997DC0" w:rsidRPr="00A275C8" w:rsidRDefault="00997DC0" w:rsidP="000753E8">
                              <w:pPr>
                                <w:spacing w:before="0" w:after="0"/>
                                <w:jc w:val="right"/>
                                <w:rPr>
                                  <w:rFonts w:cs="Times New Roman (Hoofdtekst CS)"/>
                                  <w:color w:val="FFFFFF" w:themeColor="background1"/>
                                  <w:sz w:val="16"/>
                                  <w:szCs w:val="16"/>
                                </w:rPr>
                              </w:pPr>
                              <w:r w:rsidRPr="00A275C8">
                                <w:rPr>
                                  <w:rFonts w:cs="Times New Roman (Hoofdtekst CS)"/>
                                  <w:color w:val="FFFFFF" w:themeColor="background1"/>
                                  <w:sz w:val="16"/>
                                  <w:szCs w:val="16"/>
                                </w:rPr>
                                <w:t>Fax: (377) 93.10.81.40</w:t>
                              </w:r>
                            </w:p>
                            <w:p w14:paraId="481B521F" w14:textId="77777777" w:rsidR="00997DC0" w:rsidRPr="00A275C8" w:rsidRDefault="00997DC0" w:rsidP="000753E8">
                              <w:pPr>
                                <w:spacing w:before="0" w:after="0"/>
                                <w:jc w:val="right"/>
                                <w:rPr>
                                  <w:rFonts w:cs="Times New Roman (Hoofdtekst CS)"/>
                                  <w:color w:val="FFFFFF" w:themeColor="background1"/>
                                  <w:sz w:val="16"/>
                                  <w:szCs w:val="16"/>
                                </w:rPr>
                              </w:pPr>
                              <w:r w:rsidRPr="00A275C8">
                                <w:rPr>
                                  <w:rFonts w:cs="Times New Roman (Hoofdtekst CS)"/>
                                  <w:color w:val="FFFFFF" w:themeColor="background1"/>
                                  <w:sz w:val="16"/>
                                  <w:szCs w:val="16"/>
                                </w:rPr>
                                <w:t>info@iho.int</w:t>
                              </w:r>
                            </w:p>
                            <w:p w14:paraId="5B2A3D30" w14:textId="77777777" w:rsidR="00997DC0" w:rsidRPr="00A275C8" w:rsidRDefault="00997DC0" w:rsidP="000753E8">
                              <w:pPr>
                                <w:spacing w:before="0" w:after="0"/>
                                <w:jc w:val="right"/>
                                <w:rPr>
                                  <w:rFonts w:cs="Times New Roman (Hoofdtekst CS)"/>
                                  <w:color w:val="FFFFFF" w:themeColor="background1"/>
                                  <w:sz w:val="16"/>
                                  <w:szCs w:val="16"/>
                                </w:rPr>
                              </w:pPr>
                              <w:r w:rsidRPr="00A275C8">
                                <w:rPr>
                                  <w:rFonts w:cs="Times New Roman (Hoofdtekst CS)"/>
                                  <w:color w:val="FFFFFF" w:themeColor="background1"/>
                                  <w:sz w:val="16"/>
                                  <w:szCs w:val="16"/>
                                </w:rPr>
                                <w:t>www.iho.in</w:t>
                              </w:r>
                            </w:p>
                          </w:txbxContent>
                        </wps:txbx>
                        <wps:bodyPr rot="0" spcFirstLastPara="0" vertOverflow="overflow" horzOverflow="overflow" vert="horz" wrap="square" lIns="180000" tIns="180000" rIns="180000" bIns="180000" numCol="1" spcCol="0" rtlCol="0" fromWordArt="0" anchor="b" anchorCtr="0" forceAA="0" compatLnSpc="1">
                          <a:prstTxWarp prst="textNoShape">
                            <a:avLst/>
                          </a:prstTxWarp>
                          <a:noAutofit/>
                        </wps:bodyPr>
                      </wps:wsp>
                      <wps:wsp>
                        <wps:cNvPr id="24" name="Tekstvak 1"/>
                        <wps:cNvSpPr txBox="1"/>
                        <wps:spPr>
                          <a:xfrm>
                            <a:off x="945931" y="756745"/>
                            <a:ext cx="5583600" cy="6040800"/>
                          </a:xfrm>
                          <a:prstGeom prst="rect">
                            <a:avLst/>
                          </a:prstGeom>
                          <a:solidFill>
                            <a:schemeClr val="lt1"/>
                          </a:solidFill>
                          <a:ln w="6350">
                            <a:solidFill>
                              <a:srgbClr val="001532"/>
                            </a:solidFill>
                          </a:ln>
                        </wps:spPr>
                        <wps:txbx>
                          <w:txbxContent>
                            <w:p w14:paraId="30AA5FAC" w14:textId="457096C7" w:rsidR="00997DC0" w:rsidRPr="00716349" w:rsidRDefault="00997DC0" w:rsidP="000753E8">
                              <w:pPr>
                                <w:pStyle w:val="Basisalinea"/>
                                <w:suppressAutoHyphens/>
                                <w:spacing w:line="240" w:lineRule="auto"/>
                                <w:rPr>
                                  <w:rFonts w:ascii="Arial" w:hAnsi="Arial" w:cs="HelveticaNeueLT Std Med"/>
                                  <w:b/>
                                  <w:color w:val="00004C"/>
                                  <w:sz w:val="56"/>
                                  <w:szCs w:val="56"/>
                                  <w:lang w:val="en-US"/>
                                </w:rPr>
                              </w:pPr>
                              <w:r w:rsidRPr="00716349">
                                <w:rPr>
                                  <w:rFonts w:ascii="Arial" w:hAnsi="Arial" w:cs="HelveticaNeueLT Std Med"/>
                                  <w:b/>
                                  <w:color w:val="00004C"/>
                                  <w:sz w:val="56"/>
                                  <w:szCs w:val="56"/>
                                  <w:lang w:val="en-US"/>
                                </w:rPr>
                                <w:t>Under Keel Clearance Management</w:t>
                              </w:r>
                              <w:del w:id="0" w:author="Jason Rhee" w:date="2024-07-25T17:48:00Z" w16du:dateUtc="2024-07-25T07:48:00Z">
                                <w:r w:rsidRPr="00716349" w:rsidDel="00A53428">
                                  <w:rPr>
                                    <w:rFonts w:ascii="Arial" w:hAnsi="Arial" w:cs="HelveticaNeueLT Std Med"/>
                                    <w:b/>
                                    <w:color w:val="00004C"/>
                                    <w:sz w:val="56"/>
                                    <w:szCs w:val="56"/>
                                    <w:lang w:val="en-US"/>
                                  </w:rPr>
                                  <w:delText xml:space="preserve"> Information</w:delText>
                                </w:r>
                              </w:del>
                              <w:r w:rsidRPr="00716349">
                                <w:rPr>
                                  <w:rFonts w:ascii="Arial" w:hAnsi="Arial" w:cs="HelveticaNeueLT Std Med"/>
                                  <w:b/>
                                  <w:color w:val="00004C"/>
                                  <w:sz w:val="56"/>
                                  <w:szCs w:val="56"/>
                                  <w:lang w:val="en-US"/>
                                </w:rPr>
                                <w:t xml:space="preserve"> Product Specification</w:t>
                              </w:r>
                            </w:p>
                            <w:p w14:paraId="13252905" w14:textId="77777777" w:rsidR="00997DC0" w:rsidRPr="00716349" w:rsidRDefault="00997DC0" w:rsidP="000753E8">
                              <w:pPr>
                                <w:pStyle w:val="Basisalinea"/>
                                <w:suppressAutoHyphens/>
                                <w:spacing w:line="240" w:lineRule="auto"/>
                                <w:rPr>
                                  <w:rFonts w:ascii="Arial" w:hAnsi="Arial" w:cs="HelveticaNeueLT Std Med"/>
                                  <w:b/>
                                  <w:color w:val="00004C"/>
                                  <w:sz w:val="56"/>
                                  <w:szCs w:val="56"/>
                                  <w:lang w:val="en-US"/>
                                </w:rPr>
                              </w:pPr>
                            </w:p>
                            <w:p w14:paraId="13A36F00" w14:textId="77777777" w:rsidR="00997DC0" w:rsidRPr="00716349" w:rsidRDefault="00997DC0" w:rsidP="000753E8">
                              <w:pPr>
                                <w:pStyle w:val="Basisalinea"/>
                                <w:suppressAutoHyphens/>
                                <w:spacing w:line="240" w:lineRule="auto"/>
                                <w:rPr>
                                  <w:rFonts w:ascii="Arial" w:hAnsi="Arial" w:cs="HelveticaNeueLT Std Med"/>
                                  <w:b/>
                                  <w:color w:val="00004C"/>
                                  <w:sz w:val="56"/>
                                  <w:szCs w:val="56"/>
                                  <w:lang w:val="en-US"/>
                                </w:rPr>
                              </w:pPr>
                            </w:p>
                            <w:p w14:paraId="7FE5FFBB" w14:textId="77777777" w:rsidR="00997DC0" w:rsidRPr="00716349" w:rsidRDefault="00997DC0" w:rsidP="000753E8">
                              <w:pPr>
                                <w:pStyle w:val="Basisalinea"/>
                                <w:suppressAutoHyphens/>
                                <w:spacing w:line="240" w:lineRule="auto"/>
                                <w:rPr>
                                  <w:rFonts w:ascii="Arial" w:hAnsi="Arial" w:cs="HelveticaNeueLT Std Med"/>
                                  <w:b/>
                                  <w:color w:val="00004C"/>
                                  <w:sz w:val="56"/>
                                  <w:szCs w:val="56"/>
                                  <w:lang w:val="en-US"/>
                                </w:rPr>
                              </w:pPr>
                            </w:p>
                            <w:p w14:paraId="359093A2" w14:textId="6F0E06BA" w:rsidR="00997DC0" w:rsidRDefault="00997DC0" w:rsidP="000753E8">
                              <w:pPr>
                                <w:pStyle w:val="Basisalinea"/>
                                <w:suppressAutoHyphens/>
                                <w:spacing w:line="240" w:lineRule="auto"/>
                                <w:rPr>
                                  <w:ins w:id="1" w:author="Jason Rhee" w:date="2024-07-22T13:17:00Z" w16du:dateUtc="2024-07-22T03:17:00Z"/>
                                  <w:rFonts w:ascii="Arial" w:hAnsi="Arial" w:cs="HelveticaNeueLT Std Med"/>
                                  <w:b/>
                                  <w:color w:val="00004C"/>
                                  <w:sz w:val="28"/>
                                  <w:szCs w:val="28"/>
                                </w:rPr>
                              </w:pPr>
                              <w:r>
                                <w:rPr>
                                  <w:rFonts w:ascii="Arial" w:hAnsi="Arial" w:cs="HelveticaNeueLT Std Med"/>
                                  <w:b/>
                                  <w:color w:val="00004C"/>
                                  <w:sz w:val="28"/>
                                  <w:szCs w:val="28"/>
                                </w:rPr>
                                <w:t>Edition 1.</w:t>
                              </w:r>
                              <w:del w:id="2" w:author="Jason Rhee" w:date="2024-07-16T16:56:00Z" w16du:dateUtc="2024-07-16T06:56:00Z">
                                <w:r w:rsidDel="00BE24F6">
                                  <w:rPr>
                                    <w:rFonts w:ascii="Arial" w:hAnsi="Arial" w:cs="HelveticaNeueLT Std Med"/>
                                    <w:b/>
                                    <w:color w:val="00004C"/>
                                    <w:sz w:val="28"/>
                                    <w:szCs w:val="28"/>
                                  </w:rPr>
                                  <w:delText>1</w:delText>
                                </w:r>
                              </w:del>
                              <w:ins w:id="3" w:author="Jason Rhee" w:date="2024-07-16T16:56:00Z" w16du:dateUtc="2024-07-16T06:56:00Z">
                                <w:r w:rsidR="00BE24F6">
                                  <w:rPr>
                                    <w:rFonts w:ascii="Arial" w:eastAsiaTheme="minorEastAsia" w:hAnsi="Arial" w:cs="HelveticaNeueLT Std Med" w:hint="eastAsia"/>
                                    <w:b/>
                                    <w:color w:val="00004C"/>
                                    <w:sz w:val="28"/>
                                    <w:szCs w:val="28"/>
                                    <w:lang w:eastAsia="ko-KR"/>
                                  </w:rPr>
                                  <w:t>2</w:t>
                                </w:r>
                              </w:ins>
                              <w:r>
                                <w:rPr>
                                  <w:rFonts w:ascii="Arial" w:hAnsi="Arial" w:cs="HelveticaNeueLT Std Med"/>
                                  <w:b/>
                                  <w:color w:val="00004C"/>
                                  <w:sz w:val="28"/>
                                  <w:szCs w:val="28"/>
                                </w:rPr>
                                <w:t xml:space="preserve">.0 – </w:t>
                              </w:r>
                              <w:del w:id="4" w:author="Jason Rhee" w:date="2024-07-16T16:57:00Z" w16du:dateUtc="2024-07-16T06:57:00Z">
                                <w:r w:rsidR="004B00B0" w:rsidDel="00BE24F6">
                                  <w:rPr>
                                    <w:rFonts w:ascii="Arial" w:hAnsi="Arial" w:cs="HelveticaNeueLT Std Med"/>
                                    <w:b/>
                                    <w:color w:val="00004C"/>
                                    <w:sz w:val="28"/>
                                    <w:szCs w:val="28"/>
                                  </w:rPr>
                                  <w:delText>November</w:delText>
                                </w:r>
                                <w:r w:rsidDel="00BE24F6">
                                  <w:rPr>
                                    <w:rFonts w:ascii="Arial" w:hAnsi="Arial" w:cs="HelveticaNeueLT Std Med"/>
                                    <w:b/>
                                    <w:color w:val="00004C"/>
                                    <w:sz w:val="28"/>
                                    <w:szCs w:val="28"/>
                                  </w:rPr>
                                  <w:delText xml:space="preserve"> </w:delText>
                                </w:r>
                              </w:del>
                              <w:ins w:id="5" w:author="Jason Rhee" w:date="2024-07-16T16:57:00Z" w16du:dateUtc="2024-07-16T06:57:00Z">
                                <w:r w:rsidR="00BE24F6">
                                  <w:rPr>
                                    <w:rFonts w:ascii="Arial" w:eastAsiaTheme="minorEastAsia" w:hAnsi="Arial" w:cs="HelveticaNeueLT Std Med" w:hint="eastAsia"/>
                                    <w:b/>
                                    <w:color w:val="00004C"/>
                                    <w:sz w:val="28"/>
                                    <w:szCs w:val="28"/>
                                    <w:lang w:eastAsia="ko-KR"/>
                                  </w:rPr>
                                  <w:t>July</w:t>
                                </w:r>
                                <w:r w:rsidR="00BE24F6">
                                  <w:rPr>
                                    <w:rFonts w:ascii="Arial" w:hAnsi="Arial" w:cs="HelveticaNeueLT Std Med"/>
                                    <w:b/>
                                    <w:color w:val="00004C"/>
                                    <w:sz w:val="28"/>
                                    <w:szCs w:val="28"/>
                                  </w:rPr>
                                  <w:t xml:space="preserve"> </w:t>
                                </w:r>
                              </w:ins>
                              <w:r>
                                <w:rPr>
                                  <w:rFonts w:ascii="Arial" w:hAnsi="Arial" w:cs="HelveticaNeueLT Std Med"/>
                                  <w:b/>
                                  <w:color w:val="00004C"/>
                                  <w:sz w:val="28"/>
                                  <w:szCs w:val="28"/>
                                </w:rPr>
                                <w:t>202</w:t>
                              </w:r>
                              <w:ins w:id="6" w:author="Jason Rhee" w:date="2024-07-16T16:57:00Z" w16du:dateUtc="2024-07-16T06:57:00Z">
                                <w:r w:rsidR="00BE24F6">
                                  <w:rPr>
                                    <w:rFonts w:ascii="Arial" w:eastAsiaTheme="minorEastAsia" w:hAnsi="Arial" w:cs="HelveticaNeueLT Std Med" w:hint="eastAsia"/>
                                    <w:b/>
                                    <w:color w:val="00004C"/>
                                    <w:sz w:val="28"/>
                                    <w:szCs w:val="28"/>
                                    <w:lang w:eastAsia="ko-KR"/>
                                  </w:rPr>
                                  <w:t>4</w:t>
                                </w:r>
                              </w:ins>
                              <w:del w:id="7" w:author="Jason Rhee" w:date="2024-07-16T16:57:00Z" w16du:dateUtc="2024-07-16T06:57:00Z">
                                <w:r w:rsidDel="00BE24F6">
                                  <w:rPr>
                                    <w:rFonts w:ascii="Arial" w:hAnsi="Arial" w:cs="HelveticaNeueLT Std Med"/>
                                    <w:b/>
                                    <w:color w:val="00004C"/>
                                    <w:sz w:val="28"/>
                                    <w:szCs w:val="28"/>
                                  </w:rPr>
                                  <w:delText>3</w:delText>
                                </w:r>
                              </w:del>
                            </w:p>
                            <w:p w14:paraId="1A3643C9" w14:textId="77777777" w:rsidR="00677D17" w:rsidRDefault="00677D17" w:rsidP="000753E8">
                              <w:pPr>
                                <w:pStyle w:val="Basisalinea"/>
                                <w:suppressAutoHyphens/>
                                <w:spacing w:line="240" w:lineRule="auto"/>
                                <w:rPr>
                                  <w:ins w:id="8" w:author="Jason Rhee" w:date="2024-07-22T13:17:00Z" w16du:dateUtc="2024-07-22T03:17:00Z"/>
                                  <w:rFonts w:ascii="Arial" w:hAnsi="Arial" w:cs="HelveticaNeueLT Std Med"/>
                                  <w:b/>
                                  <w:color w:val="00004C"/>
                                  <w:sz w:val="28"/>
                                  <w:szCs w:val="28"/>
                                </w:rPr>
                              </w:pPr>
                            </w:p>
                            <w:p w14:paraId="0A62E305" w14:textId="6DA0EA5F" w:rsidR="00677D17" w:rsidRPr="00BE24F6" w:rsidRDefault="00677D17" w:rsidP="000753E8">
                              <w:pPr>
                                <w:pStyle w:val="Basisalinea"/>
                                <w:suppressAutoHyphens/>
                                <w:spacing w:line="240" w:lineRule="auto"/>
                                <w:rPr>
                                  <w:rFonts w:ascii="Arial" w:eastAsiaTheme="minorEastAsia" w:hAnsi="Arial" w:cs="HelveticaNeueLT Std Med"/>
                                  <w:b/>
                                  <w:color w:val="00004C"/>
                                  <w:sz w:val="28"/>
                                  <w:szCs w:val="28"/>
                                  <w:lang w:eastAsia="ko-KR"/>
                                  <w:rPrChange w:id="9" w:author="Jason Rhee" w:date="2024-07-16T16:57:00Z" w16du:dateUtc="2024-07-16T06:57:00Z">
                                    <w:rPr>
                                      <w:rFonts w:ascii="Arial" w:hAnsi="Arial" w:cs="HelveticaNeueLT Std Med"/>
                                      <w:b/>
                                      <w:color w:val="00004C"/>
                                      <w:sz w:val="28"/>
                                      <w:szCs w:val="28"/>
                                    </w:rPr>
                                  </w:rPrChange>
                                </w:rPr>
                              </w:pPr>
                              <w:ins w:id="10" w:author="Jason Rhee" w:date="2024-07-22T13:17:00Z" w16du:dateUtc="2024-07-22T03:17:00Z">
                                <w:r>
                                  <w:rPr>
                                    <w:rFonts w:ascii="Arial" w:hAnsi="Arial" w:cs="HelveticaNeueLT Std Med"/>
                                    <w:b/>
                                    <w:color w:val="00004C"/>
                                    <w:sz w:val="28"/>
                                    <w:szCs w:val="28"/>
                                  </w:rPr>
                                  <w:t>(Dra</w:t>
                                </w:r>
                              </w:ins>
                              <w:ins w:id="11" w:author="Jason Rhee" w:date="2024-07-22T13:18:00Z" w16du:dateUtc="2024-07-22T03:18:00Z">
                                <w:r>
                                  <w:rPr>
                                    <w:rFonts w:ascii="Arial" w:hAnsi="Arial" w:cs="HelveticaNeueLT Std Med"/>
                                    <w:b/>
                                    <w:color w:val="00004C"/>
                                    <w:sz w:val="28"/>
                                    <w:szCs w:val="28"/>
                                  </w:rPr>
                                  <w:t>ft for Edition 2.0.0)</w:t>
                                </w:r>
                              </w:ins>
                            </w:p>
                            <w:p w14:paraId="067C7A82" w14:textId="77777777" w:rsidR="00997DC0" w:rsidRDefault="00997DC0" w:rsidP="000753E8">
                              <w:pPr>
                                <w:pStyle w:val="Basisalinea"/>
                                <w:suppressAutoHyphens/>
                                <w:spacing w:line="240" w:lineRule="auto"/>
                                <w:rPr>
                                  <w:rFonts w:ascii="Arial" w:hAnsi="Arial" w:cs="HelveticaNeueLT Std Med"/>
                                  <w:b/>
                                  <w:color w:val="00004C"/>
                                  <w:sz w:val="56"/>
                                  <w:szCs w:val="56"/>
                                </w:rPr>
                              </w:pPr>
                            </w:p>
                            <w:p w14:paraId="707479BB" w14:textId="275CB8C3" w:rsidR="00997DC0" w:rsidRDefault="00997DC0" w:rsidP="000753E8">
                              <w:pPr>
                                <w:pStyle w:val="Basisalinea"/>
                                <w:suppressAutoHyphens/>
                                <w:spacing w:line="240" w:lineRule="auto"/>
                                <w:rPr>
                                  <w:rFonts w:ascii="Arial" w:hAnsi="Arial" w:cs="HelveticaNeueLT Std Med"/>
                                  <w:b/>
                                  <w:color w:val="00004C"/>
                                  <w:sz w:val="56"/>
                                  <w:szCs w:val="56"/>
                                </w:rPr>
                              </w:pPr>
                            </w:p>
                            <w:p w14:paraId="3F6EF717" w14:textId="77777777" w:rsidR="00997DC0" w:rsidRPr="00FD27EE" w:rsidRDefault="00997DC0" w:rsidP="000753E8">
                              <w:pPr>
                                <w:pStyle w:val="Basisalinea"/>
                                <w:suppressAutoHyphens/>
                                <w:spacing w:line="240" w:lineRule="auto"/>
                                <w:rPr>
                                  <w:rFonts w:ascii="Arial" w:hAnsi="Arial" w:cs="HelveticaNeueLT Std Med"/>
                                  <w:b/>
                                  <w:color w:val="00004C"/>
                                  <w:sz w:val="56"/>
                                  <w:szCs w:val="56"/>
                                </w:rPr>
                              </w:pPr>
                            </w:p>
                          </w:txbxContent>
                        </wps:txbx>
                        <wps:bodyPr rot="0" spcFirstLastPara="0" vertOverflow="overflow" horzOverflow="overflow" vert="horz" wrap="square" lIns="360000" tIns="360000" rIns="360000" bIns="36000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2591FA3A" id="Groep 11" o:spid="_x0000_s1026" style="position:absolute;margin-left:-29.25pt;margin-top:-37.5pt;width:514.2pt;height:739.55pt;z-index:251661312;mso-position-horizontal-relative:margin;mso-width-relative:margin" coordorigin="98" coordsize="65304,939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">
                <v:shapetype id="_x0000_t202" coordsize="21600,21600" o:spt="202" path="m,l,21600r21600,l21600,xe">
                  <v:stroke joinstyle="miter"/>
                  <v:path gradientshapeok="t" o:connecttype="rect"/>
                </v:shapetype>
                <v:shape id="Tekstvak 2" o:spid="_x0000_s1027" type="#_x0000_t202" style="position:absolute;left:9348;width:7054;height:957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" fillcolor="#f1eaca" stroked="f" strokeweight=".5pt">
                  <v:textbox style="mso-fit-shape-to-text:t" inset="5mm,8mm,5mm,8mm">
                    <w:txbxContent>
                      <w:p w14:paraId="64153EC9" w14:textId="71DB10F5" w:rsidR="00997DC0" w:rsidRPr="00A275C8" w:rsidRDefault="00997DC0" w:rsidP="000753E8">
                        <w:pPr>
                          <w:rPr>
                            <w:b/>
                          </w:rPr>
                        </w:pPr>
                        <w:r>
                          <w:rPr>
                            <w:b/>
                          </w:rPr>
                          <w:t>S-129</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Afbeelding 3" o:spid="_x0000_s1028" type="#_x0000_t75" style="position:absolute;left:98;top:58730;width:9347;height:92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">
                  <v:imagedata r:id="rId11" o:title=""/>
                </v:shape>
                <v:shape id="Afbeelding 6" o:spid="_x0000_s1029" type="#_x0000_t75" style="position:absolute;left:105;top:68001;width:9340;height:92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">
                  <v:imagedata r:id="rId12" o:title=""/>
                </v:shape>
                <v:shape id="Afbeelding 7" o:spid="_x0000_s1030" type="#_x0000_t75" style="position:absolute;left:9459;top:68001;width:9271;height:92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">
                  <v:imagedata r:id="rId13" o:title=""/>
                </v:shape>
                <v:shape id="Tekstvak 10" o:spid="_x0000_s1031" type="#_x0000_t202" style="position:absolute;left:36891;top:68001;width:28512;height:25920;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" fillcolor="#00ac9e" stroked="f" strokeweight=".5pt">
                  <v:textbox inset="5mm,5mm,5mm,5mm">
                    <w:txbxContent>
                      <w:p w14:paraId="6326EBE6" w14:textId="77777777" w:rsidR="00997DC0" w:rsidRPr="00A275C8" w:rsidRDefault="00997DC0" w:rsidP="000753E8">
                        <w:pPr>
                          <w:spacing w:before="0" w:after="0"/>
                          <w:jc w:val="right"/>
                          <w:rPr>
                            <w:rFonts w:cs="Times New Roman (Hoofdtekst CS)"/>
                            <w:color w:val="FFFFFF" w:themeColor="background1"/>
                            <w:sz w:val="16"/>
                            <w:szCs w:val="16"/>
                          </w:rPr>
                        </w:pPr>
                        <w:r w:rsidRPr="00A275C8">
                          <w:rPr>
                            <w:rFonts w:cs="Times New Roman (Hoofdtekst CS)"/>
                            <w:color w:val="FFFFFF" w:themeColor="background1"/>
                            <w:sz w:val="16"/>
                            <w:szCs w:val="16"/>
                          </w:rPr>
                          <w:t>Published by the</w:t>
                        </w:r>
                      </w:p>
                      <w:p w14:paraId="6734BD6E" w14:textId="77777777" w:rsidR="00997DC0" w:rsidRPr="00A275C8" w:rsidRDefault="00997DC0" w:rsidP="000753E8">
                        <w:pPr>
                          <w:spacing w:before="0" w:after="0"/>
                          <w:jc w:val="right"/>
                          <w:rPr>
                            <w:rFonts w:cs="Times New Roman (Hoofdtekst CS)"/>
                            <w:color w:val="FFFFFF" w:themeColor="background1"/>
                            <w:sz w:val="16"/>
                            <w:szCs w:val="16"/>
                          </w:rPr>
                        </w:pPr>
                        <w:r w:rsidRPr="00A275C8">
                          <w:rPr>
                            <w:rFonts w:cs="Times New Roman (Hoofdtekst CS)"/>
                            <w:color w:val="FFFFFF" w:themeColor="background1"/>
                            <w:sz w:val="16"/>
                            <w:szCs w:val="16"/>
                          </w:rPr>
                          <w:t>International Hydrographic Organization</w:t>
                        </w:r>
                      </w:p>
                      <w:p w14:paraId="6D540DDC" w14:textId="77777777" w:rsidR="00997DC0" w:rsidRPr="00B16EF8" w:rsidRDefault="00997DC0" w:rsidP="000753E8">
                        <w:pPr>
                          <w:spacing w:before="0" w:after="0"/>
                          <w:jc w:val="right"/>
                          <w:rPr>
                            <w:rFonts w:cs="Times New Roman (Hoofdtekst CS)"/>
                            <w:color w:val="FFFFFF" w:themeColor="background1"/>
                            <w:sz w:val="16"/>
                            <w:szCs w:val="16"/>
                            <w:lang w:val="fr-FR"/>
                          </w:rPr>
                        </w:pPr>
                        <w:r w:rsidRPr="00B16EF8">
                          <w:rPr>
                            <w:rFonts w:cs="Times New Roman (Hoofdtekst CS)"/>
                            <w:color w:val="FFFFFF" w:themeColor="background1"/>
                            <w:sz w:val="16"/>
                            <w:szCs w:val="16"/>
                            <w:lang w:val="fr-FR"/>
                          </w:rPr>
                          <w:t>4b quai Antoine 1</w:t>
                        </w:r>
                        <w:r w:rsidRPr="00B16EF8">
                          <w:rPr>
                            <w:rFonts w:cs="Times New Roman (Hoofdtekst CS)"/>
                            <w:color w:val="FFFFFF" w:themeColor="background1"/>
                            <w:sz w:val="16"/>
                            <w:szCs w:val="16"/>
                            <w:vertAlign w:val="superscript"/>
                            <w:lang w:val="fr-FR"/>
                          </w:rPr>
                          <w:t>er</w:t>
                        </w:r>
                      </w:p>
                      <w:p w14:paraId="4CA49626" w14:textId="77777777" w:rsidR="00997DC0" w:rsidRPr="00B16EF8" w:rsidRDefault="00997DC0" w:rsidP="000753E8">
                        <w:pPr>
                          <w:spacing w:before="0" w:after="0"/>
                          <w:jc w:val="right"/>
                          <w:rPr>
                            <w:rFonts w:cs="Times New Roman (Hoofdtekst CS)"/>
                            <w:color w:val="FFFFFF" w:themeColor="background1"/>
                            <w:sz w:val="16"/>
                            <w:szCs w:val="16"/>
                            <w:lang w:val="fr-FR"/>
                          </w:rPr>
                        </w:pPr>
                        <w:r w:rsidRPr="00B16EF8">
                          <w:rPr>
                            <w:rFonts w:cs="Times New Roman (Hoofdtekst CS)"/>
                            <w:color w:val="FFFFFF" w:themeColor="background1"/>
                            <w:sz w:val="16"/>
                            <w:szCs w:val="16"/>
                            <w:lang w:val="fr-FR"/>
                          </w:rPr>
                          <w:t>Principauté de Monaco</w:t>
                        </w:r>
                      </w:p>
                      <w:p w14:paraId="612118ED" w14:textId="77777777" w:rsidR="00997DC0" w:rsidRPr="00A275C8" w:rsidRDefault="00997DC0" w:rsidP="000753E8">
                        <w:pPr>
                          <w:spacing w:before="0" w:after="0"/>
                          <w:jc w:val="right"/>
                          <w:rPr>
                            <w:rFonts w:cs="Times New Roman (Hoofdtekst CS)"/>
                            <w:color w:val="FFFFFF" w:themeColor="background1"/>
                            <w:sz w:val="16"/>
                            <w:szCs w:val="16"/>
                          </w:rPr>
                        </w:pPr>
                        <w:r w:rsidRPr="00A275C8">
                          <w:rPr>
                            <w:rFonts w:cs="Times New Roman (Hoofdtekst CS)"/>
                            <w:color w:val="FFFFFF" w:themeColor="background1"/>
                            <w:sz w:val="16"/>
                            <w:szCs w:val="16"/>
                          </w:rPr>
                          <w:t>Tel: (377) 93.10.81.00</w:t>
                        </w:r>
                      </w:p>
                      <w:p w14:paraId="4DC6363B" w14:textId="77777777" w:rsidR="00997DC0" w:rsidRPr="00A275C8" w:rsidRDefault="00997DC0" w:rsidP="000753E8">
                        <w:pPr>
                          <w:spacing w:before="0" w:after="0"/>
                          <w:jc w:val="right"/>
                          <w:rPr>
                            <w:rFonts w:cs="Times New Roman (Hoofdtekst CS)"/>
                            <w:color w:val="FFFFFF" w:themeColor="background1"/>
                            <w:sz w:val="16"/>
                            <w:szCs w:val="16"/>
                          </w:rPr>
                        </w:pPr>
                        <w:r w:rsidRPr="00A275C8">
                          <w:rPr>
                            <w:rFonts w:cs="Times New Roman (Hoofdtekst CS)"/>
                            <w:color w:val="FFFFFF" w:themeColor="background1"/>
                            <w:sz w:val="16"/>
                            <w:szCs w:val="16"/>
                          </w:rPr>
                          <w:t>Fax: (377) 93.10.81.40</w:t>
                        </w:r>
                      </w:p>
                      <w:p w14:paraId="481B521F" w14:textId="77777777" w:rsidR="00997DC0" w:rsidRPr="00A275C8" w:rsidRDefault="00997DC0" w:rsidP="000753E8">
                        <w:pPr>
                          <w:spacing w:before="0" w:after="0"/>
                          <w:jc w:val="right"/>
                          <w:rPr>
                            <w:rFonts w:cs="Times New Roman (Hoofdtekst CS)"/>
                            <w:color w:val="FFFFFF" w:themeColor="background1"/>
                            <w:sz w:val="16"/>
                            <w:szCs w:val="16"/>
                          </w:rPr>
                        </w:pPr>
                        <w:r w:rsidRPr="00A275C8">
                          <w:rPr>
                            <w:rFonts w:cs="Times New Roman (Hoofdtekst CS)"/>
                            <w:color w:val="FFFFFF" w:themeColor="background1"/>
                            <w:sz w:val="16"/>
                            <w:szCs w:val="16"/>
                          </w:rPr>
                          <w:t>info@iho.int</w:t>
                        </w:r>
                      </w:p>
                      <w:p w14:paraId="5B2A3D30" w14:textId="77777777" w:rsidR="00997DC0" w:rsidRPr="00A275C8" w:rsidRDefault="00997DC0" w:rsidP="000753E8">
                        <w:pPr>
                          <w:spacing w:before="0" w:after="0"/>
                          <w:jc w:val="right"/>
                          <w:rPr>
                            <w:rFonts w:cs="Times New Roman (Hoofdtekst CS)"/>
                            <w:color w:val="FFFFFF" w:themeColor="background1"/>
                            <w:sz w:val="16"/>
                            <w:szCs w:val="16"/>
                          </w:rPr>
                        </w:pPr>
                        <w:r w:rsidRPr="00A275C8">
                          <w:rPr>
                            <w:rFonts w:cs="Times New Roman (Hoofdtekst CS)"/>
                            <w:color w:val="FFFFFF" w:themeColor="background1"/>
                            <w:sz w:val="16"/>
                            <w:szCs w:val="16"/>
                          </w:rPr>
                          <w:t>www.iho.in</w:t>
                        </w:r>
                      </w:p>
                    </w:txbxContent>
                  </v:textbox>
                </v:shape>
                <v:shape id="Tekstvak 1" o:spid="_x0000_s1032" type="#_x0000_t202" style="position:absolute;left:9459;top:7567;width:55836;height:604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" fillcolor="white [3201]" strokecolor="#001532" strokeweight=".5pt">
                  <v:textbox inset="10mm,10mm,10mm,10mm">
                    <w:txbxContent>
                      <w:p w14:paraId="30AA5FAC" w14:textId="457096C7" w:rsidR="00997DC0" w:rsidRPr="00716349" w:rsidRDefault="00997DC0" w:rsidP="000753E8">
                        <w:pPr>
                          <w:pStyle w:val="Basisalinea"/>
                          <w:suppressAutoHyphens/>
                          <w:spacing w:line="240" w:lineRule="auto"/>
                          <w:rPr>
                            <w:rFonts w:ascii="Arial" w:hAnsi="Arial" w:cs="HelveticaNeueLT Std Med"/>
                            <w:b/>
                            <w:color w:val="00004C"/>
                            <w:sz w:val="56"/>
                            <w:szCs w:val="56"/>
                            <w:lang w:val="en-US"/>
                          </w:rPr>
                        </w:pPr>
                        <w:r w:rsidRPr="00716349">
                          <w:rPr>
                            <w:rFonts w:ascii="Arial" w:hAnsi="Arial" w:cs="HelveticaNeueLT Std Med"/>
                            <w:b/>
                            <w:color w:val="00004C"/>
                            <w:sz w:val="56"/>
                            <w:szCs w:val="56"/>
                            <w:lang w:val="en-US"/>
                          </w:rPr>
                          <w:t>Under Keel Clearance Management</w:t>
                        </w:r>
                        <w:del w:id="12" w:author="Jason Rhee" w:date="2024-07-25T17:48:00Z" w16du:dateUtc="2024-07-25T07:48:00Z">
                          <w:r w:rsidRPr="00716349" w:rsidDel="00A53428">
                            <w:rPr>
                              <w:rFonts w:ascii="Arial" w:hAnsi="Arial" w:cs="HelveticaNeueLT Std Med"/>
                              <w:b/>
                              <w:color w:val="00004C"/>
                              <w:sz w:val="56"/>
                              <w:szCs w:val="56"/>
                              <w:lang w:val="en-US"/>
                            </w:rPr>
                            <w:delText xml:space="preserve"> Information</w:delText>
                          </w:r>
                        </w:del>
                        <w:r w:rsidRPr="00716349">
                          <w:rPr>
                            <w:rFonts w:ascii="Arial" w:hAnsi="Arial" w:cs="HelveticaNeueLT Std Med"/>
                            <w:b/>
                            <w:color w:val="00004C"/>
                            <w:sz w:val="56"/>
                            <w:szCs w:val="56"/>
                            <w:lang w:val="en-US"/>
                          </w:rPr>
                          <w:t xml:space="preserve"> Product Specification</w:t>
                        </w:r>
                      </w:p>
                      <w:p w14:paraId="13252905" w14:textId="77777777" w:rsidR="00997DC0" w:rsidRPr="00716349" w:rsidRDefault="00997DC0" w:rsidP="000753E8">
                        <w:pPr>
                          <w:pStyle w:val="Basisalinea"/>
                          <w:suppressAutoHyphens/>
                          <w:spacing w:line="240" w:lineRule="auto"/>
                          <w:rPr>
                            <w:rFonts w:ascii="Arial" w:hAnsi="Arial" w:cs="HelveticaNeueLT Std Med"/>
                            <w:b/>
                            <w:color w:val="00004C"/>
                            <w:sz w:val="56"/>
                            <w:szCs w:val="56"/>
                            <w:lang w:val="en-US"/>
                          </w:rPr>
                        </w:pPr>
                      </w:p>
                      <w:p w14:paraId="13A36F00" w14:textId="77777777" w:rsidR="00997DC0" w:rsidRPr="00716349" w:rsidRDefault="00997DC0" w:rsidP="000753E8">
                        <w:pPr>
                          <w:pStyle w:val="Basisalinea"/>
                          <w:suppressAutoHyphens/>
                          <w:spacing w:line="240" w:lineRule="auto"/>
                          <w:rPr>
                            <w:rFonts w:ascii="Arial" w:hAnsi="Arial" w:cs="HelveticaNeueLT Std Med"/>
                            <w:b/>
                            <w:color w:val="00004C"/>
                            <w:sz w:val="56"/>
                            <w:szCs w:val="56"/>
                            <w:lang w:val="en-US"/>
                          </w:rPr>
                        </w:pPr>
                      </w:p>
                      <w:p w14:paraId="7FE5FFBB" w14:textId="77777777" w:rsidR="00997DC0" w:rsidRPr="00716349" w:rsidRDefault="00997DC0" w:rsidP="000753E8">
                        <w:pPr>
                          <w:pStyle w:val="Basisalinea"/>
                          <w:suppressAutoHyphens/>
                          <w:spacing w:line="240" w:lineRule="auto"/>
                          <w:rPr>
                            <w:rFonts w:ascii="Arial" w:hAnsi="Arial" w:cs="HelveticaNeueLT Std Med"/>
                            <w:b/>
                            <w:color w:val="00004C"/>
                            <w:sz w:val="56"/>
                            <w:szCs w:val="56"/>
                            <w:lang w:val="en-US"/>
                          </w:rPr>
                        </w:pPr>
                      </w:p>
                      <w:p w14:paraId="359093A2" w14:textId="6F0E06BA" w:rsidR="00997DC0" w:rsidRDefault="00997DC0" w:rsidP="000753E8">
                        <w:pPr>
                          <w:pStyle w:val="Basisalinea"/>
                          <w:suppressAutoHyphens/>
                          <w:spacing w:line="240" w:lineRule="auto"/>
                          <w:rPr>
                            <w:ins w:id="13" w:author="Jason Rhee" w:date="2024-07-22T13:17:00Z" w16du:dateUtc="2024-07-22T03:17:00Z"/>
                            <w:rFonts w:ascii="Arial" w:hAnsi="Arial" w:cs="HelveticaNeueLT Std Med"/>
                            <w:b/>
                            <w:color w:val="00004C"/>
                            <w:sz w:val="28"/>
                            <w:szCs w:val="28"/>
                          </w:rPr>
                        </w:pPr>
                        <w:r>
                          <w:rPr>
                            <w:rFonts w:ascii="Arial" w:hAnsi="Arial" w:cs="HelveticaNeueLT Std Med"/>
                            <w:b/>
                            <w:color w:val="00004C"/>
                            <w:sz w:val="28"/>
                            <w:szCs w:val="28"/>
                          </w:rPr>
                          <w:t>Edition 1.</w:t>
                        </w:r>
                        <w:del w:id="14" w:author="Jason Rhee" w:date="2024-07-16T16:56:00Z" w16du:dateUtc="2024-07-16T06:56:00Z">
                          <w:r w:rsidDel="00BE24F6">
                            <w:rPr>
                              <w:rFonts w:ascii="Arial" w:hAnsi="Arial" w:cs="HelveticaNeueLT Std Med"/>
                              <w:b/>
                              <w:color w:val="00004C"/>
                              <w:sz w:val="28"/>
                              <w:szCs w:val="28"/>
                            </w:rPr>
                            <w:delText>1</w:delText>
                          </w:r>
                        </w:del>
                        <w:ins w:id="15" w:author="Jason Rhee" w:date="2024-07-16T16:56:00Z" w16du:dateUtc="2024-07-16T06:56:00Z">
                          <w:r w:rsidR="00BE24F6">
                            <w:rPr>
                              <w:rFonts w:ascii="Arial" w:eastAsiaTheme="minorEastAsia" w:hAnsi="Arial" w:cs="HelveticaNeueLT Std Med" w:hint="eastAsia"/>
                              <w:b/>
                              <w:color w:val="00004C"/>
                              <w:sz w:val="28"/>
                              <w:szCs w:val="28"/>
                              <w:lang w:eastAsia="ko-KR"/>
                            </w:rPr>
                            <w:t>2</w:t>
                          </w:r>
                        </w:ins>
                        <w:r>
                          <w:rPr>
                            <w:rFonts w:ascii="Arial" w:hAnsi="Arial" w:cs="HelveticaNeueLT Std Med"/>
                            <w:b/>
                            <w:color w:val="00004C"/>
                            <w:sz w:val="28"/>
                            <w:szCs w:val="28"/>
                          </w:rPr>
                          <w:t xml:space="preserve">.0 – </w:t>
                        </w:r>
                        <w:del w:id="16" w:author="Jason Rhee" w:date="2024-07-16T16:57:00Z" w16du:dateUtc="2024-07-16T06:57:00Z">
                          <w:r w:rsidR="004B00B0" w:rsidDel="00BE24F6">
                            <w:rPr>
                              <w:rFonts w:ascii="Arial" w:hAnsi="Arial" w:cs="HelveticaNeueLT Std Med"/>
                              <w:b/>
                              <w:color w:val="00004C"/>
                              <w:sz w:val="28"/>
                              <w:szCs w:val="28"/>
                            </w:rPr>
                            <w:delText>November</w:delText>
                          </w:r>
                          <w:r w:rsidDel="00BE24F6">
                            <w:rPr>
                              <w:rFonts w:ascii="Arial" w:hAnsi="Arial" w:cs="HelveticaNeueLT Std Med"/>
                              <w:b/>
                              <w:color w:val="00004C"/>
                              <w:sz w:val="28"/>
                              <w:szCs w:val="28"/>
                            </w:rPr>
                            <w:delText xml:space="preserve"> </w:delText>
                          </w:r>
                        </w:del>
                        <w:ins w:id="17" w:author="Jason Rhee" w:date="2024-07-16T16:57:00Z" w16du:dateUtc="2024-07-16T06:57:00Z">
                          <w:r w:rsidR="00BE24F6">
                            <w:rPr>
                              <w:rFonts w:ascii="Arial" w:eastAsiaTheme="minorEastAsia" w:hAnsi="Arial" w:cs="HelveticaNeueLT Std Med" w:hint="eastAsia"/>
                              <w:b/>
                              <w:color w:val="00004C"/>
                              <w:sz w:val="28"/>
                              <w:szCs w:val="28"/>
                              <w:lang w:eastAsia="ko-KR"/>
                            </w:rPr>
                            <w:t>July</w:t>
                          </w:r>
                          <w:r w:rsidR="00BE24F6">
                            <w:rPr>
                              <w:rFonts w:ascii="Arial" w:hAnsi="Arial" w:cs="HelveticaNeueLT Std Med"/>
                              <w:b/>
                              <w:color w:val="00004C"/>
                              <w:sz w:val="28"/>
                              <w:szCs w:val="28"/>
                            </w:rPr>
                            <w:t xml:space="preserve"> </w:t>
                          </w:r>
                        </w:ins>
                        <w:r>
                          <w:rPr>
                            <w:rFonts w:ascii="Arial" w:hAnsi="Arial" w:cs="HelveticaNeueLT Std Med"/>
                            <w:b/>
                            <w:color w:val="00004C"/>
                            <w:sz w:val="28"/>
                            <w:szCs w:val="28"/>
                          </w:rPr>
                          <w:t>202</w:t>
                        </w:r>
                        <w:ins w:id="18" w:author="Jason Rhee" w:date="2024-07-16T16:57:00Z" w16du:dateUtc="2024-07-16T06:57:00Z">
                          <w:r w:rsidR="00BE24F6">
                            <w:rPr>
                              <w:rFonts w:ascii="Arial" w:eastAsiaTheme="minorEastAsia" w:hAnsi="Arial" w:cs="HelveticaNeueLT Std Med" w:hint="eastAsia"/>
                              <w:b/>
                              <w:color w:val="00004C"/>
                              <w:sz w:val="28"/>
                              <w:szCs w:val="28"/>
                              <w:lang w:eastAsia="ko-KR"/>
                            </w:rPr>
                            <w:t>4</w:t>
                          </w:r>
                        </w:ins>
                        <w:del w:id="19" w:author="Jason Rhee" w:date="2024-07-16T16:57:00Z" w16du:dateUtc="2024-07-16T06:57:00Z">
                          <w:r w:rsidDel="00BE24F6">
                            <w:rPr>
                              <w:rFonts w:ascii="Arial" w:hAnsi="Arial" w:cs="HelveticaNeueLT Std Med"/>
                              <w:b/>
                              <w:color w:val="00004C"/>
                              <w:sz w:val="28"/>
                              <w:szCs w:val="28"/>
                            </w:rPr>
                            <w:delText>3</w:delText>
                          </w:r>
                        </w:del>
                      </w:p>
                      <w:p w14:paraId="1A3643C9" w14:textId="77777777" w:rsidR="00677D17" w:rsidRDefault="00677D17" w:rsidP="000753E8">
                        <w:pPr>
                          <w:pStyle w:val="Basisalinea"/>
                          <w:suppressAutoHyphens/>
                          <w:spacing w:line="240" w:lineRule="auto"/>
                          <w:rPr>
                            <w:ins w:id="20" w:author="Jason Rhee" w:date="2024-07-22T13:17:00Z" w16du:dateUtc="2024-07-22T03:17:00Z"/>
                            <w:rFonts w:ascii="Arial" w:hAnsi="Arial" w:cs="HelveticaNeueLT Std Med"/>
                            <w:b/>
                            <w:color w:val="00004C"/>
                            <w:sz w:val="28"/>
                            <w:szCs w:val="28"/>
                          </w:rPr>
                        </w:pPr>
                      </w:p>
                      <w:p w14:paraId="0A62E305" w14:textId="6DA0EA5F" w:rsidR="00677D17" w:rsidRPr="00BE24F6" w:rsidRDefault="00677D17" w:rsidP="000753E8">
                        <w:pPr>
                          <w:pStyle w:val="Basisalinea"/>
                          <w:suppressAutoHyphens/>
                          <w:spacing w:line="240" w:lineRule="auto"/>
                          <w:rPr>
                            <w:rFonts w:ascii="Arial" w:eastAsiaTheme="minorEastAsia" w:hAnsi="Arial" w:cs="HelveticaNeueLT Std Med"/>
                            <w:b/>
                            <w:color w:val="00004C"/>
                            <w:sz w:val="28"/>
                            <w:szCs w:val="28"/>
                            <w:lang w:eastAsia="ko-KR"/>
                            <w:rPrChange w:id="21" w:author="Jason Rhee" w:date="2024-07-16T16:57:00Z" w16du:dateUtc="2024-07-16T06:57:00Z">
                              <w:rPr>
                                <w:rFonts w:ascii="Arial" w:hAnsi="Arial" w:cs="HelveticaNeueLT Std Med"/>
                                <w:b/>
                                <w:color w:val="00004C"/>
                                <w:sz w:val="28"/>
                                <w:szCs w:val="28"/>
                              </w:rPr>
                            </w:rPrChange>
                          </w:rPr>
                        </w:pPr>
                        <w:ins w:id="22" w:author="Jason Rhee" w:date="2024-07-22T13:17:00Z" w16du:dateUtc="2024-07-22T03:17:00Z">
                          <w:r>
                            <w:rPr>
                              <w:rFonts w:ascii="Arial" w:hAnsi="Arial" w:cs="HelveticaNeueLT Std Med"/>
                              <w:b/>
                              <w:color w:val="00004C"/>
                              <w:sz w:val="28"/>
                              <w:szCs w:val="28"/>
                            </w:rPr>
                            <w:t>(Dra</w:t>
                          </w:r>
                        </w:ins>
                        <w:ins w:id="23" w:author="Jason Rhee" w:date="2024-07-22T13:18:00Z" w16du:dateUtc="2024-07-22T03:18:00Z">
                          <w:r>
                            <w:rPr>
                              <w:rFonts w:ascii="Arial" w:hAnsi="Arial" w:cs="HelveticaNeueLT Std Med"/>
                              <w:b/>
                              <w:color w:val="00004C"/>
                              <w:sz w:val="28"/>
                              <w:szCs w:val="28"/>
                            </w:rPr>
                            <w:t>ft for Edition 2.0.0)</w:t>
                          </w:r>
                        </w:ins>
                      </w:p>
                      <w:p w14:paraId="067C7A82" w14:textId="77777777" w:rsidR="00997DC0" w:rsidRDefault="00997DC0" w:rsidP="000753E8">
                        <w:pPr>
                          <w:pStyle w:val="Basisalinea"/>
                          <w:suppressAutoHyphens/>
                          <w:spacing w:line="240" w:lineRule="auto"/>
                          <w:rPr>
                            <w:rFonts w:ascii="Arial" w:hAnsi="Arial" w:cs="HelveticaNeueLT Std Med"/>
                            <w:b/>
                            <w:color w:val="00004C"/>
                            <w:sz w:val="56"/>
                            <w:szCs w:val="56"/>
                          </w:rPr>
                        </w:pPr>
                      </w:p>
                      <w:p w14:paraId="707479BB" w14:textId="275CB8C3" w:rsidR="00997DC0" w:rsidRDefault="00997DC0" w:rsidP="000753E8">
                        <w:pPr>
                          <w:pStyle w:val="Basisalinea"/>
                          <w:suppressAutoHyphens/>
                          <w:spacing w:line="240" w:lineRule="auto"/>
                          <w:rPr>
                            <w:rFonts w:ascii="Arial" w:hAnsi="Arial" w:cs="HelveticaNeueLT Std Med"/>
                            <w:b/>
                            <w:color w:val="00004C"/>
                            <w:sz w:val="56"/>
                            <w:szCs w:val="56"/>
                          </w:rPr>
                        </w:pPr>
                      </w:p>
                      <w:p w14:paraId="3F6EF717" w14:textId="77777777" w:rsidR="00997DC0" w:rsidRPr="00FD27EE" w:rsidRDefault="00997DC0" w:rsidP="000753E8">
                        <w:pPr>
                          <w:pStyle w:val="Basisalinea"/>
                          <w:suppressAutoHyphens/>
                          <w:spacing w:line="240" w:lineRule="auto"/>
                          <w:rPr>
                            <w:rFonts w:ascii="Arial" w:hAnsi="Arial" w:cs="HelveticaNeueLT Std Med"/>
                            <w:b/>
                            <w:color w:val="00004C"/>
                            <w:sz w:val="56"/>
                            <w:szCs w:val="56"/>
                          </w:rPr>
                        </w:pPr>
                      </w:p>
                    </w:txbxContent>
                  </v:textbox>
                </v:shape>
                <w10:wrap anchorx="margin"/>
              </v:group>
            </w:pict>
          </mc:Fallback>
        </mc:AlternateContent>
      </w:r>
      <w:r w:rsidRPr="008C7844">
        <w:rPr>
          <w:lang w:val="en-GB"/>
        </w:rPr>
        <w:tab/>
        <w:t xml:space="preserve"> </w:t>
      </w:r>
    </w:p>
    <w:p w14:paraId="6B603C73" w14:textId="17881363" w:rsidR="004A104F" w:rsidRPr="00D129DC" w:rsidRDefault="004A104F" w:rsidP="005B45BE">
      <w:pPr>
        <w:jc w:val="center"/>
        <w:rPr>
          <w:noProof/>
          <w:color w:val="0000FF"/>
        </w:rPr>
      </w:pPr>
    </w:p>
    <w:tbl>
      <w:tblPr>
        <w:tblW w:w="0" w:type="auto"/>
        <w:tblInd w:w="988" w:type="dxa"/>
        <w:tblBorders>
          <w:top w:val="single" w:sz="4" w:space="0" w:color="000000"/>
          <w:left w:val="single" w:sz="4" w:space="0" w:color="000000"/>
          <w:bottom w:val="single" w:sz="4" w:space="0" w:color="000000"/>
          <w:right w:val="single" w:sz="4" w:space="0" w:color="000000"/>
          <w:insideH w:val="single" w:sz="4" w:space="0" w:color="FFFFFF"/>
          <w:insideV w:val="single" w:sz="4" w:space="0" w:color="FFFFFF"/>
        </w:tblBorders>
        <w:tblLook w:val="00A0" w:firstRow="1" w:lastRow="0" w:firstColumn="1" w:lastColumn="0" w:noHBand="0" w:noVBand="0"/>
      </w:tblPr>
      <w:tblGrid>
        <w:gridCol w:w="7625"/>
      </w:tblGrid>
      <w:tr w:rsidR="00454B76" w:rsidRPr="00DC6E9A" w14:paraId="0C922A8F" w14:textId="77777777" w:rsidTr="000753E8">
        <w:tc>
          <w:tcPr>
            <w:tcW w:w="7625" w:type="dxa"/>
            <w:tcBorders>
              <w:top w:val="single" w:sz="4" w:space="0" w:color="000000"/>
            </w:tcBorders>
          </w:tcPr>
          <w:p w14:paraId="65FBEBCE" w14:textId="5A5C8711" w:rsidR="00454B76" w:rsidRPr="00DC6E9A" w:rsidRDefault="00454B76" w:rsidP="00BF305E">
            <w:pPr>
              <w:tabs>
                <w:tab w:val="left" w:pos="-1440"/>
                <w:tab w:val="left" w:pos="-720"/>
                <w:tab w:val="left" w:pos="851"/>
                <w:tab w:val="left" w:pos="1440"/>
                <w:tab w:val="left" w:pos="2160"/>
                <w:tab w:val="left" w:pos="2880"/>
                <w:tab w:val="left" w:pos="3600"/>
                <w:tab w:val="left" w:pos="4320"/>
                <w:tab w:val="left" w:pos="5040"/>
                <w:tab w:val="left" w:pos="5760"/>
                <w:tab w:val="left" w:pos="6480"/>
                <w:tab w:val="left" w:pos="7200"/>
                <w:tab w:val="left" w:pos="7920"/>
                <w:tab w:val="left" w:pos="8640"/>
              </w:tabs>
              <w:spacing w:before="360" w:after="120"/>
              <w:jc w:val="center"/>
              <w:rPr>
                <w:rFonts w:ascii="Helvetica" w:hAnsi="Helvetica"/>
                <w:szCs w:val="22"/>
              </w:rPr>
            </w:pPr>
            <w:r w:rsidRPr="00DC6E9A">
              <w:rPr>
                <w:rFonts w:ascii="Helvetica" w:hAnsi="Helvetica" w:cs="Helvetica"/>
                <w:szCs w:val="22"/>
              </w:rPr>
              <w:t xml:space="preserve">© </w:t>
            </w:r>
            <w:r w:rsidRPr="00DC6E9A">
              <w:rPr>
                <w:rFonts w:ascii="Helvetica" w:hAnsi="Helvetica"/>
                <w:szCs w:val="22"/>
              </w:rPr>
              <w:t xml:space="preserve">Copyright International Hydrographic Organization </w:t>
            </w:r>
            <w:r>
              <w:rPr>
                <w:rFonts w:ascii="Helvetica" w:hAnsi="Helvetica"/>
                <w:szCs w:val="22"/>
              </w:rPr>
              <w:t>201</w:t>
            </w:r>
            <w:r w:rsidR="006C46FF">
              <w:rPr>
                <w:rFonts w:ascii="Helvetica" w:hAnsi="Helvetica"/>
                <w:szCs w:val="22"/>
              </w:rPr>
              <w:t>9</w:t>
            </w:r>
          </w:p>
        </w:tc>
      </w:tr>
      <w:tr w:rsidR="00454B76" w:rsidRPr="00DC6E9A" w14:paraId="28671928" w14:textId="77777777" w:rsidTr="000753E8">
        <w:tc>
          <w:tcPr>
            <w:tcW w:w="7625" w:type="dxa"/>
          </w:tcPr>
          <w:p w14:paraId="5E7778EE" w14:textId="77777777" w:rsidR="00454B76" w:rsidRPr="00D95E2A" w:rsidRDefault="00454B76" w:rsidP="008F164E">
            <w:pPr>
              <w:ind w:left="342" w:right="293"/>
            </w:pPr>
            <w:r w:rsidRPr="00D95E2A">
              <w:t>This work is copyright</w:t>
            </w:r>
            <w:r w:rsidR="0066549D">
              <w:t xml:space="preserve">. </w:t>
            </w:r>
            <w:r w:rsidRPr="00D95E2A">
              <w:t xml:space="preserve">Apart from any use permitted in accordance with the </w:t>
            </w:r>
            <w:hyperlink r:id="rId14" w:history="1">
              <w:r w:rsidRPr="00D95E2A">
                <w:t>Berne Convention for the Protection of Literary and Artistic Works</w:t>
              </w:r>
            </w:hyperlink>
            <w:r w:rsidRPr="00D95E2A">
              <w:t xml:space="preserve"> (1886), and except in the circumstances described below, no part may be translated, reproduced by any process, adapted, communicated or commercially exploited without prior written permission from the International Hydrographic Bureau (IHB)</w:t>
            </w:r>
            <w:r w:rsidR="0066549D">
              <w:t xml:space="preserve">. </w:t>
            </w:r>
            <w:r w:rsidRPr="00D95E2A">
              <w:t>Copyright in some of the material in this publication may be owned by another party and permission for the translation and/or reproduction of that material must be obtained from the owner.</w:t>
            </w:r>
          </w:p>
        </w:tc>
      </w:tr>
      <w:tr w:rsidR="00454B76" w:rsidRPr="00DC6E9A" w14:paraId="35943EED" w14:textId="77777777" w:rsidTr="000753E8">
        <w:tc>
          <w:tcPr>
            <w:tcW w:w="7625" w:type="dxa"/>
          </w:tcPr>
          <w:p w14:paraId="163CCD14" w14:textId="77777777" w:rsidR="00454B76" w:rsidRPr="00D95E2A" w:rsidRDefault="00454B76" w:rsidP="008F164E">
            <w:pPr>
              <w:ind w:left="342" w:right="293"/>
            </w:pPr>
            <w:r w:rsidRPr="00D95E2A">
              <w:t>This document or partial material from this document may be translated, reproduced or distributed for general information, on no more than a cost recovery basis</w:t>
            </w:r>
            <w:r w:rsidR="0066549D">
              <w:t xml:space="preserve">. </w:t>
            </w:r>
            <w:r w:rsidRPr="00D95E2A">
              <w:t>Copies may not be sold or distributed for profit or gain without prior written agreement of the IHB and any other copyright holders.</w:t>
            </w:r>
          </w:p>
        </w:tc>
      </w:tr>
      <w:tr w:rsidR="00454B76" w:rsidRPr="00DC6E9A" w14:paraId="6AA20F10" w14:textId="77777777" w:rsidTr="000753E8">
        <w:tc>
          <w:tcPr>
            <w:tcW w:w="7625" w:type="dxa"/>
          </w:tcPr>
          <w:p w14:paraId="133EC897" w14:textId="77777777" w:rsidR="00454B76" w:rsidRPr="00DC6E9A" w:rsidRDefault="00454B76" w:rsidP="00806AA0">
            <w:pPr>
              <w:autoSpaceDE w:val="0"/>
              <w:autoSpaceDN w:val="0"/>
              <w:adjustRightInd w:val="0"/>
              <w:spacing w:after="120"/>
              <w:ind w:left="317" w:right="390"/>
            </w:pPr>
            <w:r w:rsidRPr="00DC6E9A">
              <w:t>In the event that this document or partial material from this document is reproduced, translated or distributed under the terms described above, the following statements are to be included:</w:t>
            </w:r>
          </w:p>
        </w:tc>
      </w:tr>
      <w:tr w:rsidR="00454B76" w:rsidRPr="00DC6E9A" w14:paraId="437CD547" w14:textId="77777777" w:rsidTr="000753E8">
        <w:tc>
          <w:tcPr>
            <w:tcW w:w="7625" w:type="dxa"/>
          </w:tcPr>
          <w:p w14:paraId="6628BA38" w14:textId="77777777" w:rsidR="00454B76" w:rsidRPr="00AB5811" w:rsidRDefault="00454B76" w:rsidP="00AB4346">
            <w:pPr>
              <w:pStyle w:val="Quote"/>
              <w:jc w:val="both"/>
              <w:rPr>
                <w:i w:val="0"/>
              </w:rPr>
            </w:pPr>
            <w:r w:rsidRPr="00AB5811">
              <w:t xml:space="preserve">“Material from IHO publication [reference to extract: Title, Edition] is reproduced with the permission of the International Hydrographic Bureau (IHB) (Permission No ……./…) acting for the International Hydrographic Organization (IHO), which does not accept responsibility for the correctness of the material as reproduced: in case of doubt, the IHO’s authentic text </w:t>
            </w:r>
            <w:r w:rsidR="000D5E51">
              <w:t>must</w:t>
            </w:r>
            <w:r w:rsidRPr="00AB5811">
              <w:t xml:space="preserve"> prevail</w:t>
            </w:r>
            <w:r w:rsidR="0066549D" w:rsidRPr="00AB5811">
              <w:t>.</w:t>
            </w:r>
            <w:r w:rsidR="004E1105" w:rsidRPr="00AB5811">
              <w:t xml:space="preserve"> </w:t>
            </w:r>
            <w:r w:rsidRPr="00AB5811">
              <w:t xml:space="preserve">The incorporation of material sourced from IHO </w:t>
            </w:r>
            <w:r w:rsidR="000D5E51">
              <w:t>must</w:t>
            </w:r>
            <w:r w:rsidRPr="00AB5811">
              <w:t xml:space="preserve"> not be construed as constituting an endorsement by IHO of this product.”</w:t>
            </w:r>
          </w:p>
        </w:tc>
      </w:tr>
      <w:tr w:rsidR="00454B76" w:rsidRPr="00DC6E9A" w14:paraId="3916632A" w14:textId="77777777" w:rsidTr="000753E8">
        <w:trPr>
          <w:trHeight w:val="1158"/>
        </w:trPr>
        <w:tc>
          <w:tcPr>
            <w:tcW w:w="7625" w:type="dxa"/>
            <w:tcBorders>
              <w:bottom w:val="single" w:sz="4" w:space="0" w:color="000000"/>
            </w:tcBorders>
          </w:tcPr>
          <w:p w14:paraId="014BD558" w14:textId="16020D0C" w:rsidR="00454B76" w:rsidRPr="00DC6E9A" w:rsidRDefault="00454B76" w:rsidP="000753E8">
            <w:pPr>
              <w:pStyle w:val="Quote"/>
              <w:jc w:val="both"/>
            </w:pPr>
            <w:r w:rsidRPr="00DC6E9A">
              <w:t>“This [document/publication] is a translation of I</w:t>
            </w:r>
            <w:r w:rsidR="000753E8">
              <w:t>HO [document/publication] [n</w:t>
            </w:r>
            <w:r w:rsidRPr="00DC6E9A">
              <w:t>n from the IHB.</w:t>
            </w:r>
          </w:p>
          <w:p w14:paraId="5544524E" w14:textId="77777777" w:rsidR="00454B76" w:rsidRPr="00DC6E9A" w:rsidRDefault="00454B76" w:rsidP="00AB4346">
            <w:pPr>
              <w:autoSpaceDE w:val="0"/>
              <w:autoSpaceDN w:val="0"/>
              <w:adjustRightInd w:val="0"/>
              <w:spacing w:after="120"/>
              <w:ind w:left="600" w:right="924"/>
            </w:pPr>
          </w:p>
        </w:tc>
      </w:tr>
    </w:tbl>
    <w:p w14:paraId="2AE7059F" w14:textId="77777777" w:rsidR="00454B76" w:rsidRDefault="00454B76" w:rsidP="00C53B69">
      <w:pPr>
        <w:rPr>
          <w:rFonts w:cs="Arial"/>
          <w:szCs w:val="20"/>
        </w:rPr>
      </w:pPr>
    </w:p>
    <w:p w14:paraId="7BCF638C" w14:textId="77777777" w:rsidR="00454B76" w:rsidRDefault="00454B76">
      <w:pPr>
        <w:rPr>
          <w:rFonts w:cs="Arial"/>
          <w:szCs w:val="20"/>
        </w:rPr>
      </w:pPr>
      <w:r>
        <w:rPr>
          <w:rFonts w:cs="Arial"/>
          <w:szCs w:val="20"/>
        </w:rPr>
        <w:br w:type="page"/>
      </w:r>
    </w:p>
    <w:tbl>
      <w:tblPr>
        <w:tblW w:w="0" w:type="auto"/>
        <w:tblInd w:w="534" w:type="dxa"/>
        <w:tblBorders>
          <w:top w:val="single" w:sz="4" w:space="0" w:color="000000"/>
          <w:left w:val="single" w:sz="4" w:space="0" w:color="000000"/>
          <w:bottom w:val="single" w:sz="4" w:space="0" w:color="000000"/>
          <w:right w:val="single" w:sz="4" w:space="0" w:color="000000"/>
          <w:insideH w:val="single" w:sz="4" w:space="0" w:color="FFFFFF"/>
          <w:insideV w:val="single" w:sz="4" w:space="0" w:color="FFFFFF"/>
        </w:tblBorders>
        <w:tblLook w:val="00A0" w:firstRow="1" w:lastRow="0" w:firstColumn="1" w:lastColumn="0" w:noHBand="0" w:noVBand="0"/>
      </w:tblPr>
      <w:tblGrid>
        <w:gridCol w:w="8562"/>
      </w:tblGrid>
      <w:tr w:rsidR="00DB2BE8" w:rsidRPr="00DC6E9A" w14:paraId="043C52B1" w14:textId="77777777" w:rsidTr="004F4B23">
        <w:tc>
          <w:tcPr>
            <w:tcW w:w="9253" w:type="dxa"/>
            <w:tcBorders>
              <w:top w:val="single" w:sz="4" w:space="0" w:color="000000"/>
            </w:tcBorders>
          </w:tcPr>
          <w:p w14:paraId="713E75DB" w14:textId="324D79BE" w:rsidR="00DB2BE8" w:rsidRPr="002F4B80" w:rsidRDefault="00DB2BE8" w:rsidP="0000393C">
            <w:pPr>
              <w:tabs>
                <w:tab w:val="left" w:pos="-1440"/>
                <w:tab w:val="left" w:pos="-720"/>
                <w:tab w:val="left" w:pos="851"/>
                <w:tab w:val="left" w:pos="1440"/>
                <w:tab w:val="left" w:pos="2160"/>
                <w:tab w:val="left" w:pos="2880"/>
                <w:tab w:val="left" w:pos="3600"/>
                <w:tab w:val="left" w:pos="4320"/>
                <w:tab w:val="left" w:pos="5040"/>
                <w:tab w:val="left" w:pos="5760"/>
                <w:tab w:val="left" w:pos="6480"/>
                <w:tab w:val="left" w:pos="7200"/>
                <w:tab w:val="left" w:pos="7920"/>
                <w:tab w:val="left" w:pos="8640"/>
              </w:tabs>
              <w:spacing w:before="360" w:after="120"/>
              <w:jc w:val="center"/>
              <w:rPr>
                <w:rFonts w:ascii="Helvetica" w:hAnsi="Helvetica"/>
                <w:sz w:val="22"/>
                <w:szCs w:val="22"/>
              </w:rPr>
            </w:pPr>
            <w:bookmarkStart w:id="12" w:name="_Toc3206115"/>
            <w:r w:rsidRPr="002F4B80">
              <w:rPr>
                <w:rFonts w:ascii="Helvetica" w:hAnsi="Helvetica" w:cs="Helvetica"/>
                <w:sz w:val="22"/>
                <w:szCs w:val="22"/>
              </w:rPr>
              <w:lastRenderedPageBreak/>
              <w:t xml:space="preserve">© </w:t>
            </w:r>
            <w:r w:rsidRPr="002F4B80">
              <w:rPr>
                <w:rFonts w:ascii="Helvetica" w:hAnsi="Helvetica"/>
                <w:sz w:val="22"/>
                <w:szCs w:val="22"/>
              </w:rPr>
              <w:t xml:space="preserve">Copyright International Hydrographic Organization </w:t>
            </w:r>
            <w:r w:rsidR="00F05598" w:rsidRPr="002F4B80">
              <w:rPr>
                <w:rFonts w:ascii="Helvetica" w:hAnsi="Helvetica"/>
                <w:sz w:val="22"/>
                <w:szCs w:val="22"/>
              </w:rPr>
              <w:t>20</w:t>
            </w:r>
            <w:r w:rsidR="00F05598">
              <w:rPr>
                <w:rFonts w:ascii="Helvetica" w:hAnsi="Helvetica"/>
                <w:sz w:val="22"/>
                <w:szCs w:val="22"/>
              </w:rPr>
              <w:t>23</w:t>
            </w:r>
          </w:p>
        </w:tc>
      </w:tr>
      <w:tr w:rsidR="00DB2BE8" w:rsidRPr="00DC6E9A" w14:paraId="5287D4D4" w14:textId="77777777" w:rsidTr="004F4B23">
        <w:tc>
          <w:tcPr>
            <w:tcW w:w="9253" w:type="dxa"/>
          </w:tcPr>
          <w:p w14:paraId="193CF4CB" w14:textId="77777777" w:rsidR="00DB2BE8" w:rsidRPr="004E17D6" w:rsidRDefault="00DB2BE8" w:rsidP="004F4B23">
            <w:pPr>
              <w:pStyle w:val="Default"/>
              <w:spacing w:before="120" w:after="120"/>
              <w:ind w:left="317" w:right="390"/>
              <w:jc w:val="both"/>
              <w:rPr>
                <w:color w:val="auto"/>
                <w:sz w:val="20"/>
                <w:szCs w:val="20"/>
                <w:lang w:val="en-AU"/>
              </w:rPr>
            </w:pPr>
            <w:r w:rsidRPr="002F4B80">
              <w:rPr>
                <w:color w:val="auto"/>
                <w:sz w:val="20"/>
                <w:szCs w:val="20"/>
                <w:lang w:val="en-AU"/>
              </w:rPr>
              <w:t xml:space="preserve">This work is copyright. Apart from any use permitted in accordance with the </w:t>
            </w:r>
            <w:hyperlink r:id="rId15" w:history="1">
              <w:r w:rsidRPr="002F4B80">
                <w:rPr>
                  <w:color w:val="auto"/>
                  <w:sz w:val="20"/>
                  <w:szCs w:val="20"/>
                  <w:lang w:val="en-AU"/>
                </w:rPr>
                <w:t>Berne Convention for the Protection of Literary and Artistic Works</w:t>
              </w:r>
            </w:hyperlink>
            <w:r w:rsidRPr="002F4B80">
              <w:rPr>
                <w:color w:val="auto"/>
                <w:sz w:val="20"/>
                <w:szCs w:val="20"/>
                <w:lang w:val="en-AU"/>
              </w:rPr>
              <w:t xml:space="preserve"> (1886), and except in the circumstances</w:t>
            </w:r>
            <w:r w:rsidRPr="007F6DC7">
              <w:rPr>
                <w:color w:val="auto"/>
                <w:sz w:val="20"/>
                <w:szCs w:val="20"/>
                <w:lang w:val="en-AU"/>
              </w:rPr>
              <w:t xml:space="preserve"> described below, no part may be translated, reproduced by any process, adapted, communicated or commercially exploited without prior written permission from the International Hydrographic Organization (IHO). Copyrig</w:t>
            </w:r>
            <w:r w:rsidRPr="004E17D6">
              <w:rPr>
                <w:color w:val="auto"/>
                <w:sz w:val="20"/>
                <w:szCs w:val="20"/>
                <w:lang w:val="en-AU"/>
              </w:rPr>
              <w:t>ht in some of the material in this publication may be owned by another party and permission for the translation and/or reproduction of that material must be obtained from the owner.</w:t>
            </w:r>
          </w:p>
        </w:tc>
      </w:tr>
      <w:tr w:rsidR="00DB2BE8" w:rsidRPr="00DC6E9A" w14:paraId="5CB81DEF" w14:textId="77777777" w:rsidTr="004F4B23">
        <w:tc>
          <w:tcPr>
            <w:tcW w:w="9253" w:type="dxa"/>
          </w:tcPr>
          <w:p w14:paraId="3FFCB4FD" w14:textId="77777777" w:rsidR="00DB2BE8" w:rsidRPr="007F6DC7" w:rsidRDefault="00DB2BE8" w:rsidP="004F4B23">
            <w:pPr>
              <w:pStyle w:val="Default"/>
              <w:spacing w:before="120" w:after="120"/>
              <w:ind w:left="317" w:right="390"/>
              <w:jc w:val="both"/>
              <w:rPr>
                <w:color w:val="auto"/>
                <w:sz w:val="20"/>
                <w:szCs w:val="20"/>
                <w:lang w:val="en-AU"/>
              </w:rPr>
            </w:pPr>
            <w:r w:rsidRPr="002F4B80">
              <w:rPr>
                <w:color w:val="auto"/>
                <w:sz w:val="20"/>
                <w:szCs w:val="20"/>
                <w:lang w:val="en-AU"/>
              </w:rPr>
              <w:t xml:space="preserve">This document or partial material from this document may be translated, reproduced or distributed for general </w:t>
            </w:r>
            <w:r w:rsidRPr="007F6DC7">
              <w:rPr>
                <w:color w:val="auto"/>
                <w:sz w:val="20"/>
                <w:szCs w:val="20"/>
                <w:lang w:val="en-AU"/>
              </w:rPr>
              <w:t>information, on no more than a cost recovery basis. Copies may not be sold or distributed for profit or gain without prior written agreement of the IHO Secretariat and any other copyright holders.</w:t>
            </w:r>
          </w:p>
        </w:tc>
      </w:tr>
      <w:tr w:rsidR="00DB2BE8" w:rsidRPr="00DC6E9A" w14:paraId="11FC52F3" w14:textId="77777777" w:rsidTr="004F4B23">
        <w:tc>
          <w:tcPr>
            <w:tcW w:w="9253" w:type="dxa"/>
          </w:tcPr>
          <w:p w14:paraId="1E61335E" w14:textId="77777777" w:rsidR="00DB2BE8" w:rsidRPr="007F6DC7" w:rsidRDefault="00DB2BE8" w:rsidP="004F4B23">
            <w:pPr>
              <w:autoSpaceDE w:val="0"/>
              <w:autoSpaceDN w:val="0"/>
              <w:adjustRightInd w:val="0"/>
              <w:spacing w:after="120"/>
              <w:ind w:left="317" w:right="390"/>
              <w:rPr>
                <w:rFonts w:cs="Arial"/>
              </w:rPr>
            </w:pPr>
            <w:r w:rsidRPr="002F4B80">
              <w:rPr>
                <w:rFonts w:cs="Arial"/>
              </w:rPr>
              <w:t>In the event that this document or partial material from this document is reproduced, translated or distributed under the terms described above, the following statements are to be included:</w:t>
            </w:r>
          </w:p>
        </w:tc>
      </w:tr>
      <w:tr w:rsidR="00DB2BE8" w:rsidRPr="00DC6E9A" w14:paraId="5E5CCD1C" w14:textId="77777777" w:rsidTr="004F4B23">
        <w:tc>
          <w:tcPr>
            <w:tcW w:w="9253" w:type="dxa"/>
          </w:tcPr>
          <w:p w14:paraId="1806F7CA" w14:textId="77777777" w:rsidR="00DB2BE8" w:rsidRPr="004E17D6" w:rsidRDefault="00DB2BE8" w:rsidP="004F4B23">
            <w:pPr>
              <w:autoSpaceDE w:val="0"/>
              <w:autoSpaceDN w:val="0"/>
              <w:adjustRightInd w:val="0"/>
              <w:spacing w:after="120"/>
              <w:ind w:left="600" w:right="924"/>
              <w:rPr>
                <w:rFonts w:ascii="Calibri" w:hAnsi="Calibri" w:cs="Arial"/>
                <w:i/>
              </w:rPr>
            </w:pPr>
            <w:r w:rsidRPr="002F4B80">
              <w:rPr>
                <w:rFonts w:ascii="Calibri" w:hAnsi="Calibri" w:cs="Arial"/>
                <w:i/>
              </w:rPr>
              <w:t>“Material from IHO publication [reference to extract: Title, Edition] is reproduced with the permission of the IHO Secreta</w:t>
            </w:r>
            <w:r w:rsidRPr="007F6DC7">
              <w:rPr>
                <w:rFonts w:ascii="Calibri" w:hAnsi="Calibri" w:cs="Arial"/>
                <w:i/>
              </w:rPr>
              <w:t xml:space="preserve">riat (Permission No ……./…) acting for the International Hydrographic Organization (IHO), which does not accept responsibility for the correctness of the material as reproduced: in case of doubt, the IHO’s authentic text </w:t>
            </w:r>
            <w:r w:rsidRPr="004E17D6">
              <w:rPr>
                <w:rFonts w:ascii="Calibri" w:hAnsi="Calibri" w:cs="Arial"/>
                <w:i/>
              </w:rPr>
              <w:t xml:space="preserve">shall prevail.    The incorporation of material sourced from IHO shall not be construed as constituting an endorsement by IHO of this product.” </w:t>
            </w:r>
          </w:p>
        </w:tc>
      </w:tr>
      <w:tr w:rsidR="00DB2BE8" w:rsidRPr="00DC6E9A" w14:paraId="399C2CA9" w14:textId="77777777" w:rsidTr="004F4B23">
        <w:trPr>
          <w:trHeight w:val="2312"/>
        </w:trPr>
        <w:tc>
          <w:tcPr>
            <w:tcW w:w="9253" w:type="dxa"/>
            <w:tcBorders>
              <w:bottom w:val="single" w:sz="4" w:space="0" w:color="000000"/>
            </w:tcBorders>
          </w:tcPr>
          <w:p w14:paraId="29358503" w14:textId="77777777" w:rsidR="00DB2BE8" w:rsidRPr="007F6DC7" w:rsidRDefault="00DB2BE8" w:rsidP="004F4B23">
            <w:pPr>
              <w:autoSpaceDE w:val="0"/>
              <w:autoSpaceDN w:val="0"/>
              <w:adjustRightInd w:val="0"/>
              <w:spacing w:after="120"/>
              <w:ind w:left="600" w:right="924"/>
              <w:rPr>
                <w:rFonts w:ascii="Calibri" w:hAnsi="Calibri" w:cs="Arial"/>
                <w:i/>
              </w:rPr>
            </w:pPr>
            <w:r w:rsidRPr="002F4B80">
              <w:rPr>
                <w:rFonts w:ascii="Calibri" w:hAnsi="Calibri" w:cs="Arial"/>
                <w:i/>
              </w:rPr>
              <w:t>“This [document/publication] is a translation of IHO [document/publication] [name]. The IHO has not checked this translation and therefore takes n</w:t>
            </w:r>
            <w:r w:rsidRPr="007F6DC7">
              <w:rPr>
                <w:rFonts w:ascii="Calibri" w:hAnsi="Calibri" w:cs="Arial"/>
                <w:i/>
              </w:rPr>
              <w:t>o responsibility for its accuracy. In case of doubt the source version of [name] in [language] should be consulted.”</w:t>
            </w:r>
          </w:p>
          <w:p w14:paraId="053C95C4" w14:textId="77777777" w:rsidR="00DB2BE8" w:rsidRPr="00693533" w:rsidRDefault="00DB2BE8" w:rsidP="004F4B23">
            <w:pPr>
              <w:autoSpaceDE w:val="0"/>
              <w:autoSpaceDN w:val="0"/>
              <w:adjustRightInd w:val="0"/>
              <w:spacing w:after="120"/>
              <w:ind w:left="366" w:right="924"/>
              <w:rPr>
                <w:rFonts w:cs="Arial"/>
              </w:rPr>
            </w:pPr>
            <w:r w:rsidRPr="004E17D6">
              <w:rPr>
                <w:rFonts w:cs="Arial"/>
              </w:rPr>
              <w:t>The IHO Logo or other identifiers shall not be used in any derived product without prior written permis</w:t>
            </w:r>
            <w:r w:rsidRPr="00693533">
              <w:rPr>
                <w:rFonts w:cs="Arial"/>
              </w:rPr>
              <w:t>sion from the IHO Secretariat.</w:t>
            </w:r>
          </w:p>
          <w:p w14:paraId="004A333C" w14:textId="77777777" w:rsidR="00DB2BE8" w:rsidRPr="00693533" w:rsidRDefault="00DB2BE8" w:rsidP="004F4B23">
            <w:pPr>
              <w:autoSpaceDE w:val="0"/>
              <w:autoSpaceDN w:val="0"/>
              <w:adjustRightInd w:val="0"/>
              <w:spacing w:after="120"/>
              <w:ind w:left="600" w:right="924"/>
              <w:rPr>
                <w:rFonts w:cs="Arial"/>
              </w:rPr>
            </w:pPr>
          </w:p>
        </w:tc>
      </w:tr>
    </w:tbl>
    <w:p w14:paraId="376A1B26" w14:textId="77777777" w:rsidR="00DB2BE8" w:rsidRPr="002F4B80" w:rsidRDefault="00DB2BE8" w:rsidP="00DB2BE8">
      <w:pPr>
        <w:pStyle w:val="zzCover"/>
        <w:spacing w:after="0"/>
        <w:jc w:val="both"/>
        <w:rPr>
          <w:b w:val="0"/>
          <w:color w:val="0000FF"/>
          <w:lang w:val="en-AU"/>
        </w:rPr>
      </w:pPr>
    </w:p>
    <w:p w14:paraId="2ED65CB6" w14:textId="77777777" w:rsidR="00DB2BE8" w:rsidRDefault="00DB2BE8">
      <w:pPr>
        <w:spacing w:before="0" w:after="0"/>
        <w:jc w:val="left"/>
        <w:rPr>
          <w:rFonts w:eastAsia="MS Mincho"/>
          <w:b/>
          <w:sz w:val="28"/>
          <w:szCs w:val="20"/>
          <w:lang w:eastAsia="ja-JP"/>
        </w:rPr>
      </w:pPr>
      <w:r>
        <w:br w:type="page"/>
      </w:r>
    </w:p>
    <w:p w14:paraId="5E2AFA4D" w14:textId="7CA05B2A" w:rsidR="00454B76" w:rsidRDefault="000B6A0F" w:rsidP="0069011F">
      <w:pPr>
        <w:pStyle w:val="RevisionHistory"/>
      </w:pPr>
      <w:bookmarkStart w:id="13" w:name="_Toc127463809"/>
      <w:bookmarkStart w:id="14" w:name="_Toc128125435"/>
      <w:bookmarkStart w:id="15" w:name="_Toc141176160"/>
      <w:bookmarkStart w:id="16" w:name="_Toc141176315"/>
      <w:bookmarkStart w:id="17" w:name="_Toc141176946"/>
      <w:bookmarkStart w:id="18" w:name="_Toc150177831"/>
      <w:r>
        <w:lastRenderedPageBreak/>
        <w:t>Document Control</w:t>
      </w:r>
      <w:bookmarkEnd w:id="12"/>
      <w:bookmarkEnd w:id="13"/>
      <w:bookmarkEnd w:id="14"/>
      <w:bookmarkEnd w:id="15"/>
      <w:bookmarkEnd w:id="16"/>
      <w:bookmarkEnd w:id="17"/>
      <w:bookmarkEnd w:id="18"/>
    </w:p>
    <w:p w14:paraId="4676CB48" w14:textId="77777777" w:rsidR="00454B76" w:rsidRDefault="00454B76" w:rsidP="00454B76">
      <w:r>
        <w:rPr>
          <w:szCs w:val="20"/>
        </w:rPr>
        <w:t xml:space="preserve">Changes to this </w:t>
      </w:r>
      <w:r w:rsidR="0066549D">
        <w:rPr>
          <w:szCs w:val="20"/>
        </w:rPr>
        <w:t>Product Specification</w:t>
      </w:r>
      <w:r>
        <w:rPr>
          <w:szCs w:val="20"/>
        </w:rPr>
        <w:t xml:space="preserve"> are coordinated by the </w:t>
      </w:r>
      <w:r w:rsidRPr="007648A0">
        <w:rPr>
          <w:szCs w:val="20"/>
        </w:rPr>
        <w:t xml:space="preserve">IHO </w:t>
      </w:r>
      <w:r w:rsidR="0031303F" w:rsidRPr="007648A0">
        <w:rPr>
          <w:szCs w:val="20"/>
        </w:rPr>
        <w:t>S-100 Working Group</w:t>
      </w:r>
      <w:r w:rsidR="0066549D" w:rsidRPr="007648A0">
        <w:rPr>
          <w:szCs w:val="20"/>
        </w:rPr>
        <w:t xml:space="preserve">. </w:t>
      </w:r>
      <w:r>
        <w:rPr>
          <w:szCs w:val="20"/>
        </w:rPr>
        <w:t>New editions will be made available via the IHO web site</w:t>
      </w:r>
      <w:r w:rsidR="0066549D">
        <w:rPr>
          <w:szCs w:val="20"/>
        </w:rPr>
        <w:t>.</w:t>
      </w:r>
      <w:r w:rsidR="004E1105">
        <w:rPr>
          <w:szCs w:val="20"/>
        </w:rPr>
        <w:t xml:space="preserve"> </w:t>
      </w:r>
      <w:r>
        <w:rPr>
          <w:szCs w:val="20"/>
        </w:rPr>
        <w:t xml:space="preserve">Maintenance of the </w:t>
      </w:r>
      <w:r w:rsidR="0066549D">
        <w:rPr>
          <w:szCs w:val="20"/>
        </w:rPr>
        <w:t>Product Specification</w:t>
      </w:r>
      <w:r>
        <w:rPr>
          <w:szCs w:val="20"/>
        </w:rPr>
        <w:t xml:space="preserve"> </w:t>
      </w:r>
      <w:r w:rsidR="000D5E51">
        <w:rPr>
          <w:szCs w:val="20"/>
        </w:rPr>
        <w:t>must</w:t>
      </w:r>
      <w:r>
        <w:rPr>
          <w:szCs w:val="20"/>
        </w:rPr>
        <w:t xml:space="preserve"> conform to IHO Resolution 2/2007</w:t>
      </w:r>
      <w:r w:rsidR="00605483">
        <w:rPr>
          <w:szCs w:val="20"/>
        </w:rPr>
        <w:t>as amended</w:t>
      </w:r>
      <w:r>
        <w:rPr>
          <w:szCs w:val="20"/>
        </w:rPr>
        <w:t>.</w:t>
      </w:r>
    </w:p>
    <w:tbl>
      <w:tblPr>
        <w:tblW w:w="8280" w:type="dxa"/>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10"/>
        <w:gridCol w:w="1170"/>
        <w:gridCol w:w="1545"/>
        <w:gridCol w:w="3855"/>
      </w:tblGrid>
      <w:tr w:rsidR="001A37DE" w:rsidRPr="00D129DC" w14:paraId="27FCE649" w14:textId="77777777">
        <w:tc>
          <w:tcPr>
            <w:tcW w:w="1710" w:type="dxa"/>
          </w:tcPr>
          <w:p w14:paraId="5661561B" w14:textId="77777777" w:rsidR="001A37DE" w:rsidRPr="00D129DC" w:rsidRDefault="001A37DE" w:rsidP="00C53B69">
            <w:pPr>
              <w:spacing w:after="120"/>
              <w:rPr>
                <w:rFonts w:cs="Arial"/>
                <w:szCs w:val="20"/>
              </w:rPr>
            </w:pPr>
            <w:r w:rsidRPr="00D129DC">
              <w:rPr>
                <w:rFonts w:cs="Arial"/>
                <w:szCs w:val="20"/>
              </w:rPr>
              <w:t>Version Number</w:t>
            </w:r>
          </w:p>
        </w:tc>
        <w:tc>
          <w:tcPr>
            <w:tcW w:w="1170" w:type="dxa"/>
          </w:tcPr>
          <w:p w14:paraId="6F31388D" w14:textId="77777777" w:rsidR="001A37DE" w:rsidRPr="00D129DC" w:rsidRDefault="001A37DE" w:rsidP="00C53B69">
            <w:pPr>
              <w:spacing w:after="120"/>
              <w:ind w:left="-1" w:firstLine="1"/>
              <w:rPr>
                <w:rFonts w:cs="Arial"/>
                <w:szCs w:val="20"/>
              </w:rPr>
            </w:pPr>
            <w:r w:rsidRPr="00D129DC">
              <w:rPr>
                <w:rFonts w:cs="Arial"/>
                <w:szCs w:val="20"/>
              </w:rPr>
              <w:t>Date</w:t>
            </w:r>
          </w:p>
        </w:tc>
        <w:tc>
          <w:tcPr>
            <w:tcW w:w="1545" w:type="dxa"/>
          </w:tcPr>
          <w:p w14:paraId="4E5364E5" w14:textId="77777777" w:rsidR="001A37DE" w:rsidRPr="00D129DC" w:rsidRDefault="001A37DE" w:rsidP="00C53B69">
            <w:pPr>
              <w:spacing w:after="120"/>
              <w:ind w:firstLine="21"/>
              <w:rPr>
                <w:rFonts w:cs="Arial"/>
                <w:szCs w:val="20"/>
              </w:rPr>
            </w:pPr>
            <w:r w:rsidRPr="00D129DC">
              <w:rPr>
                <w:rFonts w:cs="Arial"/>
                <w:szCs w:val="20"/>
              </w:rPr>
              <w:t>Author</w:t>
            </w:r>
          </w:p>
        </w:tc>
        <w:tc>
          <w:tcPr>
            <w:tcW w:w="3855" w:type="dxa"/>
          </w:tcPr>
          <w:p w14:paraId="70527FC7" w14:textId="77777777" w:rsidR="001A37DE" w:rsidRPr="00D129DC" w:rsidRDefault="001A37DE" w:rsidP="00C53B69">
            <w:pPr>
              <w:spacing w:after="120"/>
              <w:ind w:left="44" w:firstLine="43"/>
              <w:rPr>
                <w:rFonts w:cs="Arial"/>
                <w:szCs w:val="20"/>
              </w:rPr>
            </w:pPr>
            <w:r w:rsidRPr="00D129DC">
              <w:rPr>
                <w:rFonts w:cs="Arial"/>
                <w:szCs w:val="20"/>
              </w:rPr>
              <w:t>Purpose</w:t>
            </w:r>
          </w:p>
        </w:tc>
      </w:tr>
      <w:tr w:rsidR="001A37DE" w:rsidRPr="00D129DC" w14:paraId="590F7192" w14:textId="77777777">
        <w:tc>
          <w:tcPr>
            <w:tcW w:w="1710" w:type="dxa"/>
          </w:tcPr>
          <w:p w14:paraId="2C1B5510" w14:textId="64DFC3BB" w:rsidR="001A37DE" w:rsidRPr="00D129DC" w:rsidRDefault="00DD0A33" w:rsidP="002277CF">
            <w:pPr>
              <w:spacing w:after="120"/>
              <w:rPr>
                <w:rFonts w:cs="Arial"/>
                <w:szCs w:val="20"/>
              </w:rPr>
            </w:pPr>
            <w:r>
              <w:rPr>
                <w:rFonts w:cs="Arial"/>
                <w:szCs w:val="20"/>
              </w:rPr>
              <w:t>0.</w:t>
            </w:r>
            <w:r w:rsidR="001E1A3B">
              <w:rPr>
                <w:rFonts w:cs="Arial"/>
                <w:szCs w:val="20"/>
              </w:rPr>
              <w:t>1.</w:t>
            </w:r>
            <w:r w:rsidR="00454B76">
              <w:rPr>
                <w:rFonts w:cs="Arial"/>
                <w:szCs w:val="20"/>
              </w:rPr>
              <w:t>0</w:t>
            </w:r>
            <w:r w:rsidR="004437E4">
              <w:rPr>
                <w:rFonts w:cs="Arial"/>
                <w:szCs w:val="20"/>
              </w:rPr>
              <w:t xml:space="preserve"> draft</w:t>
            </w:r>
          </w:p>
        </w:tc>
        <w:tc>
          <w:tcPr>
            <w:tcW w:w="1170" w:type="dxa"/>
          </w:tcPr>
          <w:p w14:paraId="2F9B18C9" w14:textId="77777777" w:rsidR="001A37DE" w:rsidRPr="00D129DC" w:rsidRDefault="001A37DE" w:rsidP="00C53B69">
            <w:pPr>
              <w:spacing w:after="120"/>
              <w:ind w:left="-1" w:firstLine="1"/>
              <w:rPr>
                <w:rFonts w:cs="Arial"/>
                <w:szCs w:val="20"/>
              </w:rPr>
            </w:pPr>
          </w:p>
        </w:tc>
        <w:tc>
          <w:tcPr>
            <w:tcW w:w="1545" w:type="dxa"/>
          </w:tcPr>
          <w:p w14:paraId="6C12A5EB" w14:textId="192D8B36" w:rsidR="001A37DE" w:rsidRPr="00D129DC" w:rsidRDefault="00D75EE8" w:rsidP="00C53B69">
            <w:pPr>
              <w:spacing w:after="120"/>
              <w:ind w:firstLine="21"/>
              <w:rPr>
                <w:rFonts w:cs="Arial"/>
                <w:szCs w:val="20"/>
              </w:rPr>
            </w:pPr>
            <w:r>
              <w:rPr>
                <w:rFonts w:cs="Arial"/>
                <w:szCs w:val="20"/>
              </w:rPr>
              <w:t>S-129 PT</w:t>
            </w:r>
          </w:p>
        </w:tc>
        <w:tc>
          <w:tcPr>
            <w:tcW w:w="3855" w:type="dxa"/>
          </w:tcPr>
          <w:p w14:paraId="22740C7A" w14:textId="77777777" w:rsidR="001A37DE" w:rsidRPr="00D129DC" w:rsidRDefault="00454B76" w:rsidP="00C53B69">
            <w:pPr>
              <w:spacing w:after="120"/>
              <w:ind w:left="44" w:firstLine="43"/>
              <w:rPr>
                <w:rFonts w:cs="Arial"/>
                <w:szCs w:val="20"/>
              </w:rPr>
            </w:pPr>
            <w:r>
              <w:rPr>
                <w:rFonts w:cs="Arial"/>
                <w:szCs w:val="20"/>
              </w:rPr>
              <w:t>Initial draft</w:t>
            </w:r>
          </w:p>
        </w:tc>
      </w:tr>
      <w:tr w:rsidR="001A37DE" w:rsidRPr="00D129DC" w14:paraId="571BF4C1" w14:textId="77777777">
        <w:tc>
          <w:tcPr>
            <w:tcW w:w="1710" w:type="dxa"/>
          </w:tcPr>
          <w:p w14:paraId="4084D24B" w14:textId="04DAD4CF" w:rsidR="001A37DE" w:rsidRPr="00D129DC" w:rsidRDefault="00DD0A33" w:rsidP="001E1A3B">
            <w:pPr>
              <w:spacing w:after="120"/>
              <w:rPr>
                <w:rFonts w:cs="Arial"/>
                <w:szCs w:val="20"/>
              </w:rPr>
            </w:pPr>
            <w:r>
              <w:rPr>
                <w:rFonts w:cs="Arial"/>
                <w:szCs w:val="20"/>
              </w:rPr>
              <w:t>0.</w:t>
            </w:r>
            <w:r w:rsidR="001E1A3B">
              <w:rPr>
                <w:rFonts w:cs="Arial"/>
                <w:szCs w:val="20"/>
              </w:rPr>
              <w:t>2.</w:t>
            </w:r>
            <w:r w:rsidR="004437E4">
              <w:rPr>
                <w:rFonts w:cs="Arial"/>
                <w:szCs w:val="20"/>
              </w:rPr>
              <w:t>0 draft</w:t>
            </w:r>
          </w:p>
        </w:tc>
        <w:tc>
          <w:tcPr>
            <w:tcW w:w="1170" w:type="dxa"/>
          </w:tcPr>
          <w:p w14:paraId="4284626F" w14:textId="77777777" w:rsidR="001A37DE" w:rsidRPr="00D129DC" w:rsidRDefault="00DD0A33" w:rsidP="00C53B69">
            <w:pPr>
              <w:spacing w:after="120"/>
              <w:ind w:left="-1" w:firstLine="1"/>
              <w:rPr>
                <w:rFonts w:cs="Arial"/>
                <w:szCs w:val="20"/>
              </w:rPr>
            </w:pPr>
            <w:r>
              <w:rPr>
                <w:rFonts w:cs="Arial"/>
                <w:szCs w:val="20"/>
              </w:rPr>
              <w:t>18 Sep 18</w:t>
            </w:r>
          </w:p>
        </w:tc>
        <w:tc>
          <w:tcPr>
            <w:tcW w:w="1545" w:type="dxa"/>
          </w:tcPr>
          <w:p w14:paraId="6BC11855" w14:textId="6AFAAFA1" w:rsidR="001A37DE" w:rsidRPr="00D129DC" w:rsidRDefault="00D75EE8" w:rsidP="00C53B69">
            <w:pPr>
              <w:spacing w:after="120"/>
              <w:ind w:firstLine="21"/>
              <w:rPr>
                <w:rFonts w:cs="Arial"/>
                <w:szCs w:val="20"/>
              </w:rPr>
            </w:pPr>
            <w:r w:rsidRPr="00D75EE8">
              <w:rPr>
                <w:rFonts w:cs="Arial"/>
                <w:szCs w:val="20"/>
              </w:rPr>
              <w:t>S-129</w:t>
            </w:r>
            <w:r>
              <w:rPr>
                <w:rFonts w:cs="Arial"/>
                <w:szCs w:val="20"/>
              </w:rPr>
              <w:t xml:space="preserve"> PT</w:t>
            </w:r>
          </w:p>
        </w:tc>
        <w:tc>
          <w:tcPr>
            <w:tcW w:w="3855" w:type="dxa"/>
          </w:tcPr>
          <w:p w14:paraId="69CF772D" w14:textId="77777777" w:rsidR="001A37DE" w:rsidRPr="00D129DC" w:rsidRDefault="00454B76" w:rsidP="004437E4">
            <w:pPr>
              <w:spacing w:after="120"/>
              <w:ind w:left="44"/>
              <w:rPr>
                <w:rFonts w:cs="Arial"/>
                <w:szCs w:val="20"/>
              </w:rPr>
            </w:pPr>
            <w:r>
              <w:rPr>
                <w:rFonts w:cs="Arial"/>
                <w:szCs w:val="20"/>
              </w:rPr>
              <w:t xml:space="preserve">S-129 PT </w:t>
            </w:r>
            <w:r w:rsidR="00DD0A33">
              <w:rPr>
                <w:rFonts w:cs="Arial"/>
                <w:szCs w:val="20"/>
              </w:rPr>
              <w:t>Meeting 3 (Busan, Republi</w:t>
            </w:r>
            <w:r w:rsidR="00806AA0">
              <w:rPr>
                <w:rFonts w:cs="Arial"/>
                <w:szCs w:val="20"/>
              </w:rPr>
              <w:t>c</w:t>
            </w:r>
            <w:r w:rsidR="00DD0A33">
              <w:rPr>
                <w:rFonts w:cs="Arial"/>
                <w:szCs w:val="20"/>
              </w:rPr>
              <w:t xml:space="preserve"> of Korea) – output draft</w:t>
            </w:r>
          </w:p>
        </w:tc>
      </w:tr>
      <w:tr w:rsidR="00D75EE8" w:rsidRPr="00D129DC" w14:paraId="5ECACE87" w14:textId="77777777">
        <w:tc>
          <w:tcPr>
            <w:tcW w:w="1710" w:type="dxa"/>
          </w:tcPr>
          <w:p w14:paraId="6689702B" w14:textId="56496057" w:rsidR="00D75EE8" w:rsidRPr="00D129DC" w:rsidRDefault="00D75EE8" w:rsidP="00D75EE8">
            <w:pPr>
              <w:spacing w:after="120"/>
              <w:rPr>
                <w:rFonts w:cs="Arial"/>
                <w:szCs w:val="20"/>
              </w:rPr>
            </w:pPr>
            <w:r>
              <w:rPr>
                <w:rFonts w:cs="Arial"/>
                <w:szCs w:val="20"/>
              </w:rPr>
              <w:t>0.3.0 draft</w:t>
            </w:r>
          </w:p>
        </w:tc>
        <w:tc>
          <w:tcPr>
            <w:tcW w:w="1170" w:type="dxa"/>
          </w:tcPr>
          <w:p w14:paraId="41A11C94" w14:textId="77777777" w:rsidR="00D75EE8" w:rsidRPr="00D129DC" w:rsidRDefault="00D75EE8" w:rsidP="00D75EE8">
            <w:pPr>
              <w:spacing w:after="120"/>
              <w:ind w:left="-1" w:firstLine="1"/>
              <w:rPr>
                <w:rFonts w:cs="Arial"/>
                <w:szCs w:val="20"/>
              </w:rPr>
            </w:pPr>
            <w:r>
              <w:rPr>
                <w:rFonts w:cs="Arial"/>
                <w:szCs w:val="20"/>
              </w:rPr>
              <w:t>29 Oct 18</w:t>
            </w:r>
          </w:p>
        </w:tc>
        <w:tc>
          <w:tcPr>
            <w:tcW w:w="1545" w:type="dxa"/>
          </w:tcPr>
          <w:p w14:paraId="5CD23660" w14:textId="5C665C71" w:rsidR="00D75EE8" w:rsidRPr="00D129DC" w:rsidRDefault="00D75EE8" w:rsidP="00D75EE8">
            <w:pPr>
              <w:spacing w:after="120"/>
              <w:ind w:firstLine="21"/>
              <w:rPr>
                <w:rFonts w:cs="Arial"/>
                <w:szCs w:val="20"/>
              </w:rPr>
            </w:pPr>
            <w:r w:rsidRPr="00C02266">
              <w:t>S-129</w:t>
            </w:r>
            <w:r>
              <w:t xml:space="preserve"> PT</w:t>
            </w:r>
          </w:p>
        </w:tc>
        <w:tc>
          <w:tcPr>
            <w:tcW w:w="3855" w:type="dxa"/>
          </w:tcPr>
          <w:p w14:paraId="077CEE33" w14:textId="77777777" w:rsidR="00D75EE8" w:rsidRPr="00D129DC" w:rsidRDefault="00D75EE8" w:rsidP="00D75EE8">
            <w:pPr>
              <w:spacing w:after="120"/>
              <w:ind w:left="44"/>
              <w:rPr>
                <w:rFonts w:cs="Arial"/>
                <w:szCs w:val="20"/>
              </w:rPr>
            </w:pPr>
            <w:r>
              <w:rPr>
                <w:rFonts w:cs="Arial"/>
                <w:szCs w:val="20"/>
              </w:rPr>
              <w:t>Post S-129 Meeting 3 with additional input from PT</w:t>
            </w:r>
          </w:p>
        </w:tc>
      </w:tr>
      <w:tr w:rsidR="00D75EE8" w:rsidRPr="00D129DC" w14:paraId="4EDF3C46" w14:textId="77777777">
        <w:tc>
          <w:tcPr>
            <w:tcW w:w="1710" w:type="dxa"/>
          </w:tcPr>
          <w:p w14:paraId="2561ED22" w14:textId="567D208B" w:rsidR="00D75EE8" w:rsidRDefault="00D75EE8" w:rsidP="00D75EE8">
            <w:pPr>
              <w:spacing w:after="120"/>
              <w:rPr>
                <w:rFonts w:cs="Arial"/>
                <w:szCs w:val="20"/>
              </w:rPr>
            </w:pPr>
            <w:r>
              <w:rPr>
                <w:rFonts w:cs="Arial"/>
                <w:szCs w:val="20"/>
              </w:rPr>
              <w:t>0.4.0 draft</w:t>
            </w:r>
          </w:p>
        </w:tc>
        <w:tc>
          <w:tcPr>
            <w:tcW w:w="1170" w:type="dxa"/>
          </w:tcPr>
          <w:p w14:paraId="38D2EDE5" w14:textId="77777777" w:rsidR="00D75EE8" w:rsidRDefault="00D75EE8" w:rsidP="00D75EE8">
            <w:pPr>
              <w:spacing w:after="120"/>
              <w:ind w:left="-1" w:firstLine="1"/>
              <w:rPr>
                <w:rFonts w:cs="Arial"/>
                <w:szCs w:val="20"/>
              </w:rPr>
            </w:pPr>
            <w:r>
              <w:rPr>
                <w:rFonts w:cs="Arial"/>
                <w:szCs w:val="20"/>
              </w:rPr>
              <w:t>3 Dec 18</w:t>
            </w:r>
          </w:p>
        </w:tc>
        <w:tc>
          <w:tcPr>
            <w:tcW w:w="1545" w:type="dxa"/>
          </w:tcPr>
          <w:p w14:paraId="0EFD3B0B" w14:textId="31386FF1" w:rsidR="00D75EE8" w:rsidRPr="00D129DC" w:rsidRDefault="00D75EE8" w:rsidP="00D75EE8">
            <w:pPr>
              <w:spacing w:after="120"/>
              <w:ind w:firstLine="21"/>
              <w:rPr>
                <w:rFonts w:cs="Arial"/>
                <w:szCs w:val="20"/>
              </w:rPr>
            </w:pPr>
            <w:r w:rsidRPr="00C02266">
              <w:t>S-129</w:t>
            </w:r>
            <w:r>
              <w:t xml:space="preserve"> PT</w:t>
            </w:r>
          </w:p>
        </w:tc>
        <w:tc>
          <w:tcPr>
            <w:tcW w:w="3855" w:type="dxa"/>
          </w:tcPr>
          <w:p w14:paraId="23CEC819" w14:textId="77777777" w:rsidR="00D75EE8" w:rsidRPr="00D129DC" w:rsidRDefault="00D75EE8" w:rsidP="00D75EE8">
            <w:pPr>
              <w:spacing w:after="120"/>
              <w:ind w:left="44"/>
              <w:rPr>
                <w:rFonts w:cs="Arial"/>
                <w:szCs w:val="20"/>
              </w:rPr>
            </w:pPr>
            <w:r>
              <w:rPr>
                <w:rFonts w:cs="Arial"/>
                <w:szCs w:val="20"/>
              </w:rPr>
              <w:t>For out of session review by other IHO working groups</w:t>
            </w:r>
          </w:p>
        </w:tc>
      </w:tr>
      <w:tr w:rsidR="00D75EE8" w:rsidRPr="00D129DC" w14:paraId="5961EB08" w14:textId="77777777">
        <w:tc>
          <w:tcPr>
            <w:tcW w:w="1710" w:type="dxa"/>
          </w:tcPr>
          <w:p w14:paraId="6518376C" w14:textId="08B7C0C3" w:rsidR="00D75EE8" w:rsidRPr="00D129DC" w:rsidRDefault="00D75EE8" w:rsidP="00D75EE8">
            <w:pPr>
              <w:spacing w:after="120"/>
              <w:rPr>
                <w:rFonts w:cs="Arial"/>
                <w:szCs w:val="20"/>
              </w:rPr>
            </w:pPr>
            <w:r>
              <w:rPr>
                <w:rFonts w:cs="Arial"/>
                <w:szCs w:val="20"/>
              </w:rPr>
              <w:t>0.5.0 draft</w:t>
            </w:r>
          </w:p>
        </w:tc>
        <w:tc>
          <w:tcPr>
            <w:tcW w:w="1170" w:type="dxa"/>
          </w:tcPr>
          <w:p w14:paraId="6D131CF2" w14:textId="77777777" w:rsidR="00D75EE8" w:rsidRPr="00D129DC" w:rsidRDefault="00D75EE8" w:rsidP="00D75EE8">
            <w:pPr>
              <w:spacing w:after="120"/>
              <w:ind w:left="-1" w:firstLine="1"/>
              <w:rPr>
                <w:rFonts w:cs="Arial"/>
                <w:szCs w:val="20"/>
              </w:rPr>
            </w:pPr>
            <w:r>
              <w:rPr>
                <w:rFonts w:cs="Arial"/>
                <w:szCs w:val="20"/>
              </w:rPr>
              <w:t>08 Feb 19</w:t>
            </w:r>
          </w:p>
        </w:tc>
        <w:tc>
          <w:tcPr>
            <w:tcW w:w="1545" w:type="dxa"/>
          </w:tcPr>
          <w:p w14:paraId="114A73A4" w14:textId="7482E16F" w:rsidR="00D75EE8" w:rsidRPr="00D129DC" w:rsidRDefault="00D75EE8" w:rsidP="00D75EE8">
            <w:pPr>
              <w:spacing w:after="120"/>
              <w:ind w:firstLine="21"/>
              <w:rPr>
                <w:rFonts w:cs="Arial"/>
                <w:szCs w:val="20"/>
              </w:rPr>
            </w:pPr>
            <w:r w:rsidRPr="00C02266">
              <w:t>S-129</w:t>
            </w:r>
            <w:r>
              <w:t xml:space="preserve"> PT</w:t>
            </w:r>
          </w:p>
        </w:tc>
        <w:tc>
          <w:tcPr>
            <w:tcW w:w="3855" w:type="dxa"/>
          </w:tcPr>
          <w:p w14:paraId="70431AA4" w14:textId="77777777" w:rsidR="00D75EE8" w:rsidRPr="00D129DC" w:rsidRDefault="00D75EE8" w:rsidP="00D75EE8">
            <w:pPr>
              <w:spacing w:after="120"/>
              <w:rPr>
                <w:rFonts w:cs="Arial"/>
                <w:szCs w:val="20"/>
              </w:rPr>
            </w:pPr>
            <w:r>
              <w:rPr>
                <w:rFonts w:cs="Arial"/>
                <w:szCs w:val="20"/>
              </w:rPr>
              <w:t>For review by S-100WG and S-129 PT</w:t>
            </w:r>
          </w:p>
        </w:tc>
      </w:tr>
      <w:tr w:rsidR="00D75EE8" w:rsidRPr="00D129DC" w14:paraId="65F0904C" w14:textId="77777777">
        <w:tc>
          <w:tcPr>
            <w:tcW w:w="1710" w:type="dxa"/>
          </w:tcPr>
          <w:p w14:paraId="1C8269A6" w14:textId="77777777" w:rsidR="00D75EE8" w:rsidRDefault="00D75EE8" w:rsidP="00D75EE8">
            <w:pPr>
              <w:spacing w:after="120"/>
              <w:rPr>
                <w:rFonts w:cs="Arial"/>
                <w:szCs w:val="20"/>
              </w:rPr>
            </w:pPr>
            <w:r>
              <w:rPr>
                <w:rFonts w:cs="Arial"/>
                <w:szCs w:val="20"/>
              </w:rPr>
              <w:t>0.5.1</w:t>
            </w:r>
          </w:p>
        </w:tc>
        <w:tc>
          <w:tcPr>
            <w:tcW w:w="1170" w:type="dxa"/>
          </w:tcPr>
          <w:p w14:paraId="521BD3AE" w14:textId="77777777" w:rsidR="00D75EE8" w:rsidRDefault="00D75EE8" w:rsidP="00D75EE8">
            <w:pPr>
              <w:spacing w:after="120"/>
              <w:ind w:left="-1" w:firstLine="1"/>
              <w:rPr>
                <w:rFonts w:cs="Arial"/>
                <w:szCs w:val="20"/>
              </w:rPr>
            </w:pPr>
            <w:r>
              <w:rPr>
                <w:rFonts w:cs="Arial"/>
                <w:szCs w:val="20"/>
              </w:rPr>
              <w:t>26 Feb 19</w:t>
            </w:r>
          </w:p>
        </w:tc>
        <w:tc>
          <w:tcPr>
            <w:tcW w:w="1545" w:type="dxa"/>
          </w:tcPr>
          <w:p w14:paraId="109493E7" w14:textId="59CCDB76" w:rsidR="00D75EE8" w:rsidRPr="00D129DC" w:rsidRDefault="00D75EE8" w:rsidP="00D75EE8">
            <w:pPr>
              <w:spacing w:after="120"/>
              <w:ind w:firstLine="21"/>
              <w:rPr>
                <w:rFonts w:cs="Arial"/>
                <w:szCs w:val="20"/>
              </w:rPr>
            </w:pPr>
            <w:r w:rsidRPr="00C02266">
              <w:t>S-129</w:t>
            </w:r>
            <w:r>
              <w:t xml:space="preserve"> PT</w:t>
            </w:r>
          </w:p>
        </w:tc>
        <w:tc>
          <w:tcPr>
            <w:tcW w:w="3855" w:type="dxa"/>
          </w:tcPr>
          <w:p w14:paraId="2EFAC8A8" w14:textId="77777777" w:rsidR="00D75EE8" w:rsidRPr="00D129DC" w:rsidRDefault="00D75EE8" w:rsidP="00D75EE8">
            <w:pPr>
              <w:spacing w:after="120"/>
              <w:ind w:left="44"/>
              <w:rPr>
                <w:rFonts w:cs="Arial"/>
                <w:szCs w:val="20"/>
              </w:rPr>
            </w:pPr>
            <w:r>
              <w:rPr>
                <w:rFonts w:cs="Arial"/>
                <w:szCs w:val="20"/>
              </w:rPr>
              <w:t>Updates made at S-100WG meeting 27-29 Feb 19</w:t>
            </w:r>
          </w:p>
        </w:tc>
      </w:tr>
      <w:tr w:rsidR="00D75EE8" w:rsidRPr="00D129DC" w14:paraId="1530FBA1" w14:textId="77777777">
        <w:tc>
          <w:tcPr>
            <w:tcW w:w="1710" w:type="dxa"/>
          </w:tcPr>
          <w:p w14:paraId="58DCA773" w14:textId="77777777" w:rsidR="00D75EE8" w:rsidRDefault="00D75EE8" w:rsidP="00D75EE8">
            <w:pPr>
              <w:spacing w:after="120"/>
              <w:rPr>
                <w:rFonts w:cs="Arial"/>
                <w:szCs w:val="20"/>
              </w:rPr>
            </w:pPr>
            <w:r>
              <w:rPr>
                <w:rFonts w:cs="Arial"/>
                <w:szCs w:val="20"/>
              </w:rPr>
              <w:t>0.6.0</w:t>
            </w:r>
          </w:p>
        </w:tc>
        <w:tc>
          <w:tcPr>
            <w:tcW w:w="1170" w:type="dxa"/>
          </w:tcPr>
          <w:p w14:paraId="2410B993" w14:textId="77777777" w:rsidR="00D75EE8" w:rsidRDefault="00D75EE8" w:rsidP="00D75EE8">
            <w:pPr>
              <w:spacing w:after="120"/>
              <w:ind w:left="-1" w:firstLine="1"/>
              <w:rPr>
                <w:rFonts w:cs="Arial"/>
                <w:szCs w:val="20"/>
              </w:rPr>
            </w:pPr>
            <w:r>
              <w:rPr>
                <w:rFonts w:cs="Arial"/>
                <w:szCs w:val="20"/>
              </w:rPr>
              <w:t>8 Mar 19</w:t>
            </w:r>
          </w:p>
        </w:tc>
        <w:tc>
          <w:tcPr>
            <w:tcW w:w="1545" w:type="dxa"/>
          </w:tcPr>
          <w:p w14:paraId="30AC0B3A" w14:textId="67A17204" w:rsidR="00D75EE8" w:rsidRPr="00D129DC" w:rsidRDefault="00D75EE8" w:rsidP="00D75EE8">
            <w:pPr>
              <w:spacing w:after="120"/>
              <w:ind w:firstLine="21"/>
              <w:rPr>
                <w:rFonts w:cs="Arial"/>
                <w:szCs w:val="20"/>
              </w:rPr>
            </w:pPr>
            <w:r w:rsidRPr="00C02266">
              <w:t>S-129</w:t>
            </w:r>
            <w:r>
              <w:t xml:space="preserve"> PT</w:t>
            </w:r>
          </w:p>
        </w:tc>
        <w:tc>
          <w:tcPr>
            <w:tcW w:w="3855" w:type="dxa"/>
          </w:tcPr>
          <w:p w14:paraId="53378D35" w14:textId="1660BD50" w:rsidR="00D75EE8" w:rsidRPr="00D129DC" w:rsidRDefault="00D75EE8" w:rsidP="004772BA">
            <w:pPr>
              <w:spacing w:after="120"/>
              <w:ind w:left="44"/>
              <w:rPr>
                <w:rFonts w:cs="Arial"/>
                <w:szCs w:val="20"/>
              </w:rPr>
            </w:pPr>
            <w:r>
              <w:rPr>
                <w:rFonts w:cs="Arial"/>
                <w:szCs w:val="20"/>
              </w:rPr>
              <w:t>Clean version post</w:t>
            </w:r>
            <w:r w:rsidR="004772BA">
              <w:rPr>
                <w:rFonts w:cs="Arial"/>
                <w:szCs w:val="20"/>
              </w:rPr>
              <w:t xml:space="preserve"> </w:t>
            </w:r>
            <w:r>
              <w:rPr>
                <w:rFonts w:cs="Arial"/>
                <w:szCs w:val="20"/>
              </w:rPr>
              <w:t>S-100WG meeting of 27-29 Feb 19 for final IHO Secretariat editorial makeover</w:t>
            </w:r>
          </w:p>
        </w:tc>
      </w:tr>
      <w:tr w:rsidR="004844E1" w:rsidRPr="00D129DC" w14:paraId="65EAEDCC" w14:textId="77777777">
        <w:tc>
          <w:tcPr>
            <w:tcW w:w="1710" w:type="dxa"/>
          </w:tcPr>
          <w:p w14:paraId="13320D02" w14:textId="75940EA4" w:rsidR="004844E1" w:rsidRPr="00D129DC" w:rsidRDefault="004844E1" w:rsidP="004437E4">
            <w:pPr>
              <w:spacing w:after="120"/>
              <w:rPr>
                <w:rFonts w:cs="Arial"/>
                <w:szCs w:val="20"/>
              </w:rPr>
            </w:pPr>
            <w:r>
              <w:rPr>
                <w:rFonts w:cs="Arial"/>
                <w:szCs w:val="20"/>
              </w:rPr>
              <w:t xml:space="preserve">1.0.0 </w:t>
            </w:r>
          </w:p>
        </w:tc>
        <w:tc>
          <w:tcPr>
            <w:tcW w:w="1170" w:type="dxa"/>
          </w:tcPr>
          <w:p w14:paraId="0229BE14" w14:textId="5FBEF5A8" w:rsidR="004844E1" w:rsidRPr="00D129DC" w:rsidRDefault="002F1355" w:rsidP="004844E1">
            <w:pPr>
              <w:spacing w:after="120"/>
              <w:ind w:left="-1" w:firstLine="1"/>
              <w:rPr>
                <w:rFonts w:cs="Arial"/>
                <w:szCs w:val="20"/>
              </w:rPr>
            </w:pPr>
            <w:r>
              <w:rPr>
                <w:rFonts w:cs="Arial"/>
                <w:szCs w:val="20"/>
              </w:rPr>
              <w:t>Jun</w:t>
            </w:r>
            <w:r w:rsidR="004437E4">
              <w:rPr>
                <w:rFonts w:cs="Arial"/>
                <w:szCs w:val="20"/>
              </w:rPr>
              <w:t xml:space="preserve"> 2019</w:t>
            </w:r>
          </w:p>
        </w:tc>
        <w:tc>
          <w:tcPr>
            <w:tcW w:w="1545" w:type="dxa"/>
          </w:tcPr>
          <w:p w14:paraId="166DA929" w14:textId="069DB5E4" w:rsidR="004844E1" w:rsidRPr="00D129DC" w:rsidRDefault="004844E1" w:rsidP="00D75EE8">
            <w:pPr>
              <w:spacing w:after="120"/>
              <w:ind w:firstLine="21"/>
              <w:rPr>
                <w:rFonts w:cs="Arial"/>
                <w:szCs w:val="20"/>
              </w:rPr>
            </w:pPr>
          </w:p>
        </w:tc>
        <w:tc>
          <w:tcPr>
            <w:tcW w:w="3855" w:type="dxa"/>
          </w:tcPr>
          <w:p w14:paraId="07FF3D9A" w14:textId="063B8E39" w:rsidR="004844E1" w:rsidRPr="00D129DC" w:rsidRDefault="004437E4" w:rsidP="004437E4">
            <w:pPr>
              <w:spacing w:after="120"/>
              <w:ind w:left="44"/>
              <w:rPr>
                <w:rFonts w:cs="Arial"/>
                <w:szCs w:val="20"/>
              </w:rPr>
            </w:pPr>
            <w:r>
              <w:rPr>
                <w:rFonts w:cs="Arial"/>
                <w:szCs w:val="20"/>
              </w:rPr>
              <w:t>First Edition for implementation and testing purposes</w:t>
            </w:r>
          </w:p>
        </w:tc>
      </w:tr>
      <w:tr w:rsidR="004844E1" w:rsidRPr="00D129DC" w14:paraId="31907F7A" w14:textId="77777777">
        <w:tc>
          <w:tcPr>
            <w:tcW w:w="1710" w:type="dxa"/>
          </w:tcPr>
          <w:p w14:paraId="00B19570" w14:textId="5B88765A" w:rsidR="004844E1" w:rsidRPr="00D129DC" w:rsidRDefault="00F5749D" w:rsidP="004844E1">
            <w:pPr>
              <w:spacing w:after="120"/>
              <w:rPr>
                <w:rFonts w:cs="Arial"/>
                <w:szCs w:val="20"/>
              </w:rPr>
            </w:pPr>
            <w:r>
              <w:rPr>
                <w:rFonts w:cs="Arial"/>
                <w:szCs w:val="20"/>
              </w:rPr>
              <w:t>1.1.0</w:t>
            </w:r>
          </w:p>
        </w:tc>
        <w:tc>
          <w:tcPr>
            <w:tcW w:w="1170" w:type="dxa"/>
          </w:tcPr>
          <w:p w14:paraId="37BE9380" w14:textId="51EE0849" w:rsidR="004844E1" w:rsidRPr="00D129DC" w:rsidRDefault="00A015B6" w:rsidP="004844E1">
            <w:pPr>
              <w:spacing w:after="120"/>
              <w:ind w:left="-1" w:firstLine="1"/>
              <w:rPr>
                <w:rFonts w:cs="Arial"/>
                <w:szCs w:val="20"/>
              </w:rPr>
            </w:pPr>
            <w:r>
              <w:rPr>
                <w:rFonts w:cs="Arial"/>
                <w:szCs w:val="20"/>
              </w:rPr>
              <w:t>Nov</w:t>
            </w:r>
            <w:r w:rsidR="00F5749D">
              <w:rPr>
                <w:rFonts w:cs="Arial"/>
                <w:szCs w:val="20"/>
              </w:rPr>
              <w:t xml:space="preserve"> 2023</w:t>
            </w:r>
          </w:p>
        </w:tc>
        <w:tc>
          <w:tcPr>
            <w:tcW w:w="1545" w:type="dxa"/>
          </w:tcPr>
          <w:p w14:paraId="252D569E" w14:textId="038371EC" w:rsidR="004844E1" w:rsidRPr="00D129DC" w:rsidRDefault="00F5749D" w:rsidP="004844E1">
            <w:pPr>
              <w:spacing w:after="120"/>
              <w:ind w:firstLine="21"/>
              <w:rPr>
                <w:rFonts w:cs="Arial"/>
                <w:szCs w:val="20"/>
              </w:rPr>
            </w:pPr>
            <w:r>
              <w:rPr>
                <w:rFonts w:cs="Arial"/>
                <w:szCs w:val="20"/>
              </w:rPr>
              <w:t>S-129 PT</w:t>
            </w:r>
          </w:p>
        </w:tc>
        <w:tc>
          <w:tcPr>
            <w:tcW w:w="3855" w:type="dxa"/>
          </w:tcPr>
          <w:p w14:paraId="5760A46B" w14:textId="7BAE4206" w:rsidR="004844E1" w:rsidRPr="00D129DC" w:rsidRDefault="00F5749D" w:rsidP="003402F8">
            <w:pPr>
              <w:spacing w:after="120"/>
              <w:rPr>
                <w:rFonts w:cs="Arial"/>
                <w:szCs w:val="20"/>
              </w:rPr>
            </w:pPr>
            <w:r>
              <w:rPr>
                <w:rFonts w:cs="Arial"/>
                <w:szCs w:val="20"/>
              </w:rPr>
              <w:t xml:space="preserve">Revision based on </w:t>
            </w:r>
            <w:r w:rsidR="00E117CD">
              <w:rPr>
                <w:rFonts w:cs="Arial"/>
                <w:szCs w:val="20"/>
              </w:rPr>
              <w:t>5</w:t>
            </w:r>
            <w:r w:rsidR="00E117CD" w:rsidRPr="003402F8">
              <w:rPr>
                <w:rFonts w:cs="Arial"/>
                <w:szCs w:val="20"/>
                <w:vertAlign w:val="superscript"/>
              </w:rPr>
              <w:t>th</w:t>
            </w:r>
            <w:r w:rsidR="00E117CD">
              <w:rPr>
                <w:rFonts w:cs="Arial"/>
                <w:szCs w:val="20"/>
                <w:vertAlign w:val="superscript"/>
              </w:rPr>
              <w:t xml:space="preserve">, </w:t>
            </w:r>
            <w:r w:rsidR="00E117CD">
              <w:rPr>
                <w:rFonts w:cs="Arial"/>
                <w:szCs w:val="20"/>
              </w:rPr>
              <w:t>6</w:t>
            </w:r>
            <w:r w:rsidR="00E117CD" w:rsidRPr="003402F8">
              <w:rPr>
                <w:rFonts w:cs="Arial"/>
                <w:szCs w:val="20"/>
                <w:vertAlign w:val="superscript"/>
              </w:rPr>
              <w:t>th</w:t>
            </w:r>
            <w:r w:rsidR="00E117CD">
              <w:rPr>
                <w:rFonts w:cs="Arial"/>
                <w:szCs w:val="20"/>
              </w:rPr>
              <w:t>, and 7</w:t>
            </w:r>
            <w:r w:rsidR="00E117CD" w:rsidRPr="003402F8">
              <w:rPr>
                <w:rFonts w:cs="Arial"/>
                <w:szCs w:val="20"/>
                <w:vertAlign w:val="superscript"/>
              </w:rPr>
              <w:t>th</w:t>
            </w:r>
            <w:r w:rsidR="00E117CD">
              <w:rPr>
                <w:rFonts w:cs="Arial"/>
                <w:szCs w:val="20"/>
              </w:rPr>
              <w:t xml:space="preserve"> </w:t>
            </w:r>
            <w:r w:rsidR="003671D5">
              <w:rPr>
                <w:rFonts w:cs="Arial"/>
                <w:szCs w:val="20"/>
              </w:rPr>
              <w:t xml:space="preserve">S-129 PT meeting outcomes and </w:t>
            </w:r>
            <w:r>
              <w:rPr>
                <w:rFonts w:cs="Arial"/>
                <w:szCs w:val="20"/>
              </w:rPr>
              <w:t>PS validation in Tjeldsundet S-129 Operational Test</w:t>
            </w:r>
            <w:r w:rsidR="0023231F">
              <w:rPr>
                <w:rFonts w:cs="Arial"/>
                <w:szCs w:val="20"/>
              </w:rPr>
              <w:t>. Other identified corrections also applied.</w:t>
            </w:r>
          </w:p>
        </w:tc>
      </w:tr>
      <w:tr w:rsidR="004844E1" w:rsidRPr="00D129DC" w14:paraId="53BAF76C" w14:textId="77777777">
        <w:tc>
          <w:tcPr>
            <w:tcW w:w="1710" w:type="dxa"/>
          </w:tcPr>
          <w:p w14:paraId="0F7746A9" w14:textId="05BBE84D" w:rsidR="004844E1" w:rsidRPr="00D129DC" w:rsidRDefault="00E67809" w:rsidP="004844E1">
            <w:pPr>
              <w:spacing w:after="120"/>
              <w:rPr>
                <w:rFonts w:cs="Arial"/>
                <w:szCs w:val="20"/>
              </w:rPr>
            </w:pPr>
            <w:ins w:id="19" w:author="Jason Rhee" w:date="2024-03-06T15:26:00Z">
              <w:r>
                <w:rPr>
                  <w:rFonts w:cs="Arial"/>
                  <w:szCs w:val="20"/>
                </w:rPr>
                <w:t>1.2.0</w:t>
              </w:r>
            </w:ins>
          </w:p>
        </w:tc>
        <w:tc>
          <w:tcPr>
            <w:tcW w:w="1170" w:type="dxa"/>
          </w:tcPr>
          <w:p w14:paraId="6DDE84FA" w14:textId="02CE6EDA" w:rsidR="004844E1" w:rsidRPr="00D129DC" w:rsidRDefault="00B137CC" w:rsidP="004844E1">
            <w:pPr>
              <w:spacing w:after="120"/>
              <w:ind w:left="-1" w:firstLine="1"/>
              <w:rPr>
                <w:rFonts w:cs="Arial"/>
                <w:szCs w:val="20"/>
              </w:rPr>
            </w:pPr>
            <w:ins w:id="20" w:author="Jason Rhee" w:date="2024-07-21T21:14:00Z" w16du:dateUtc="2024-07-21T11:14:00Z">
              <w:r>
                <w:rPr>
                  <w:rFonts w:eastAsiaTheme="minorEastAsia" w:cs="Arial" w:hint="eastAsia"/>
                  <w:szCs w:val="20"/>
                  <w:lang w:eastAsia="ko-KR"/>
                </w:rPr>
                <w:t>Jul</w:t>
              </w:r>
            </w:ins>
            <w:ins w:id="21" w:author="Jason Rhee" w:date="2024-03-06T15:27:00Z">
              <w:r w:rsidR="00E67809">
                <w:rPr>
                  <w:rFonts w:cs="Arial"/>
                  <w:szCs w:val="20"/>
                </w:rPr>
                <w:t xml:space="preserve"> 2024</w:t>
              </w:r>
            </w:ins>
          </w:p>
        </w:tc>
        <w:tc>
          <w:tcPr>
            <w:tcW w:w="1545" w:type="dxa"/>
          </w:tcPr>
          <w:p w14:paraId="0CA064E2" w14:textId="1EB4A387" w:rsidR="004844E1" w:rsidRPr="00D129DC" w:rsidRDefault="00E67809" w:rsidP="004844E1">
            <w:pPr>
              <w:spacing w:after="120"/>
              <w:ind w:firstLine="21"/>
              <w:rPr>
                <w:rFonts w:cs="Arial"/>
                <w:szCs w:val="20"/>
              </w:rPr>
            </w:pPr>
            <w:ins w:id="22" w:author="Jason Rhee" w:date="2024-03-06T15:27:00Z">
              <w:r>
                <w:rPr>
                  <w:rFonts w:cs="Arial"/>
                  <w:szCs w:val="20"/>
                </w:rPr>
                <w:t>S-129 PT</w:t>
              </w:r>
            </w:ins>
          </w:p>
        </w:tc>
        <w:tc>
          <w:tcPr>
            <w:tcW w:w="3855" w:type="dxa"/>
          </w:tcPr>
          <w:p w14:paraId="6470B90D" w14:textId="40C85DB7" w:rsidR="004844E1" w:rsidRPr="00B137CC" w:rsidRDefault="003530DD" w:rsidP="006F4DF9">
            <w:pPr>
              <w:spacing w:after="120"/>
              <w:rPr>
                <w:ins w:id="23" w:author="Jason Rhee" w:date="2024-03-06T15:27:00Z"/>
                <w:rFonts w:eastAsiaTheme="minorEastAsia" w:cs="Arial"/>
                <w:szCs w:val="20"/>
                <w:lang w:eastAsia="ko-KR"/>
                <w:rPrChange w:id="24" w:author="Jason Rhee" w:date="2024-07-21T21:14:00Z" w16du:dateUtc="2024-07-21T11:14:00Z">
                  <w:rPr>
                    <w:ins w:id="25" w:author="Jason Rhee" w:date="2024-03-06T15:27:00Z"/>
                    <w:rFonts w:cs="Arial"/>
                    <w:szCs w:val="20"/>
                  </w:rPr>
                </w:rPrChange>
              </w:rPr>
            </w:pPr>
            <w:ins w:id="26" w:author="Jason Rhee" w:date="2024-07-21T21:13:00Z" w16du:dateUtc="2024-07-21T11:13:00Z">
              <w:r>
                <w:rPr>
                  <w:rFonts w:eastAsiaTheme="minorEastAsia" w:cs="Arial" w:hint="eastAsia"/>
                  <w:szCs w:val="20"/>
                  <w:lang w:eastAsia="ko-KR"/>
                </w:rPr>
                <w:t>Revision based o</w:t>
              </w:r>
            </w:ins>
            <w:ins w:id="27" w:author="Jason Rhee" w:date="2024-07-21T21:14:00Z" w16du:dateUtc="2024-07-21T11:14:00Z">
              <w:r>
                <w:rPr>
                  <w:rFonts w:eastAsiaTheme="minorEastAsia" w:cs="Arial" w:hint="eastAsia"/>
                  <w:szCs w:val="20"/>
                  <w:lang w:eastAsia="ko-KR"/>
                </w:rPr>
                <w:t xml:space="preserve">n changes in line with S-100 Edition 5.2.0, </w:t>
              </w:r>
              <w:r w:rsidR="00B137CC">
                <w:rPr>
                  <w:rFonts w:eastAsiaTheme="minorEastAsia" w:cs="Arial" w:hint="eastAsia"/>
                  <w:szCs w:val="20"/>
                  <w:lang w:eastAsia="ko-KR"/>
                </w:rPr>
                <w:t xml:space="preserve">and clarified </w:t>
              </w:r>
            </w:ins>
            <w:ins w:id="28" w:author="Jason Rhee" w:date="2024-03-06T15:27:00Z">
              <w:r w:rsidR="006F4DF9">
                <w:rPr>
                  <w:rFonts w:cs="Arial"/>
                  <w:szCs w:val="20"/>
                </w:rPr>
                <w:t>usage of S-421 for passage route information.</w:t>
              </w:r>
            </w:ins>
          </w:p>
          <w:p w14:paraId="004AE189" w14:textId="3E17D4E8" w:rsidR="006F4DF9" w:rsidRPr="00D129DC" w:rsidRDefault="006F4DF9" w:rsidP="00CB3E54">
            <w:pPr>
              <w:spacing w:after="120"/>
              <w:rPr>
                <w:rFonts w:cs="Arial"/>
                <w:szCs w:val="20"/>
              </w:rPr>
            </w:pPr>
            <w:ins w:id="29" w:author="Jason Rhee" w:date="2024-03-06T15:27:00Z">
              <w:r>
                <w:rPr>
                  <w:rFonts w:cs="Arial"/>
                  <w:szCs w:val="20"/>
                </w:rPr>
                <w:t>Other correct</w:t>
              </w:r>
            </w:ins>
            <w:ins w:id="30" w:author="Jason Rhee" w:date="2024-03-06T15:28:00Z">
              <w:r>
                <w:rPr>
                  <w:rFonts w:cs="Arial"/>
                  <w:szCs w:val="20"/>
                </w:rPr>
                <w:t>ions and updates.</w:t>
              </w:r>
            </w:ins>
          </w:p>
        </w:tc>
      </w:tr>
      <w:tr w:rsidR="004844E1" w:rsidRPr="00D129DC" w14:paraId="466B524A" w14:textId="77777777">
        <w:tc>
          <w:tcPr>
            <w:tcW w:w="1710" w:type="dxa"/>
          </w:tcPr>
          <w:p w14:paraId="46B2BBFC" w14:textId="77777777" w:rsidR="004844E1" w:rsidRPr="00D129DC" w:rsidRDefault="004844E1" w:rsidP="004844E1">
            <w:pPr>
              <w:spacing w:after="120"/>
              <w:rPr>
                <w:rFonts w:cs="Arial"/>
                <w:szCs w:val="20"/>
              </w:rPr>
            </w:pPr>
          </w:p>
        </w:tc>
        <w:tc>
          <w:tcPr>
            <w:tcW w:w="1170" w:type="dxa"/>
          </w:tcPr>
          <w:p w14:paraId="51E27AED" w14:textId="77777777" w:rsidR="004844E1" w:rsidRPr="00D129DC" w:rsidRDefault="004844E1" w:rsidP="004844E1">
            <w:pPr>
              <w:spacing w:after="120"/>
              <w:ind w:left="-1" w:firstLine="1"/>
              <w:rPr>
                <w:rFonts w:cs="Arial"/>
                <w:szCs w:val="20"/>
              </w:rPr>
            </w:pPr>
          </w:p>
        </w:tc>
        <w:tc>
          <w:tcPr>
            <w:tcW w:w="1545" w:type="dxa"/>
          </w:tcPr>
          <w:p w14:paraId="7892C1C4" w14:textId="77777777" w:rsidR="004844E1" w:rsidRPr="00D129DC" w:rsidRDefault="004844E1" w:rsidP="004844E1">
            <w:pPr>
              <w:spacing w:after="120"/>
              <w:ind w:firstLine="21"/>
              <w:rPr>
                <w:rFonts w:cs="Arial"/>
                <w:szCs w:val="20"/>
              </w:rPr>
            </w:pPr>
          </w:p>
        </w:tc>
        <w:tc>
          <w:tcPr>
            <w:tcW w:w="3855" w:type="dxa"/>
          </w:tcPr>
          <w:p w14:paraId="31207D15" w14:textId="77777777" w:rsidR="004844E1" w:rsidRPr="00D129DC" w:rsidRDefault="004844E1" w:rsidP="004844E1">
            <w:pPr>
              <w:spacing w:after="120"/>
              <w:ind w:left="44" w:firstLine="43"/>
              <w:rPr>
                <w:rFonts w:cs="Arial"/>
                <w:szCs w:val="20"/>
              </w:rPr>
            </w:pPr>
          </w:p>
        </w:tc>
      </w:tr>
      <w:tr w:rsidR="004844E1" w:rsidRPr="00D129DC" w14:paraId="32D66FCB" w14:textId="77777777">
        <w:tc>
          <w:tcPr>
            <w:tcW w:w="1710" w:type="dxa"/>
          </w:tcPr>
          <w:p w14:paraId="1E40BB8C" w14:textId="77777777" w:rsidR="004844E1" w:rsidRPr="00D129DC" w:rsidRDefault="004844E1" w:rsidP="004844E1">
            <w:pPr>
              <w:spacing w:after="120"/>
              <w:rPr>
                <w:rFonts w:cs="Arial"/>
                <w:szCs w:val="20"/>
              </w:rPr>
            </w:pPr>
          </w:p>
        </w:tc>
        <w:tc>
          <w:tcPr>
            <w:tcW w:w="1170" w:type="dxa"/>
          </w:tcPr>
          <w:p w14:paraId="3467BB75" w14:textId="77777777" w:rsidR="004844E1" w:rsidRPr="00D129DC" w:rsidRDefault="004844E1" w:rsidP="004844E1">
            <w:pPr>
              <w:spacing w:after="120"/>
              <w:ind w:left="-1" w:firstLine="1"/>
              <w:rPr>
                <w:rFonts w:cs="Arial"/>
                <w:szCs w:val="20"/>
              </w:rPr>
            </w:pPr>
          </w:p>
        </w:tc>
        <w:tc>
          <w:tcPr>
            <w:tcW w:w="1545" w:type="dxa"/>
          </w:tcPr>
          <w:p w14:paraId="0A8F49EE" w14:textId="77777777" w:rsidR="004844E1" w:rsidRPr="00D129DC" w:rsidRDefault="004844E1" w:rsidP="004844E1">
            <w:pPr>
              <w:spacing w:after="120"/>
              <w:ind w:firstLine="21"/>
              <w:rPr>
                <w:rFonts w:cs="Arial"/>
                <w:szCs w:val="20"/>
              </w:rPr>
            </w:pPr>
          </w:p>
        </w:tc>
        <w:tc>
          <w:tcPr>
            <w:tcW w:w="3855" w:type="dxa"/>
          </w:tcPr>
          <w:p w14:paraId="3613DB72" w14:textId="77777777" w:rsidR="004844E1" w:rsidRPr="00D129DC" w:rsidRDefault="004844E1" w:rsidP="004844E1">
            <w:pPr>
              <w:spacing w:after="120"/>
              <w:ind w:left="44" w:firstLine="43"/>
              <w:rPr>
                <w:rFonts w:cs="Arial"/>
                <w:szCs w:val="20"/>
              </w:rPr>
            </w:pPr>
          </w:p>
        </w:tc>
      </w:tr>
      <w:tr w:rsidR="004844E1" w:rsidRPr="00D129DC" w14:paraId="2EBF021C" w14:textId="77777777">
        <w:tc>
          <w:tcPr>
            <w:tcW w:w="1710" w:type="dxa"/>
          </w:tcPr>
          <w:p w14:paraId="678B8E3E" w14:textId="77777777" w:rsidR="004844E1" w:rsidRPr="00D129DC" w:rsidRDefault="004844E1" w:rsidP="004844E1">
            <w:pPr>
              <w:spacing w:after="120"/>
              <w:rPr>
                <w:rFonts w:cs="Arial"/>
                <w:szCs w:val="20"/>
              </w:rPr>
            </w:pPr>
          </w:p>
        </w:tc>
        <w:tc>
          <w:tcPr>
            <w:tcW w:w="1170" w:type="dxa"/>
          </w:tcPr>
          <w:p w14:paraId="6FDCD602" w14:textId="77777777" w:rsidR="004844E1" w:rsidRPr="00D129DC" w:rsidRDefault="004844E1" w:rsidP="004844E1">
            <w:pPr>
              <w:spacing w:after="120"/>
              <w:ind w:left="-1" w:firstLine="1"/>
              <w:rPr>
                <w:rFonts w:cs="Arial"/>
                <w:szCs w:val="20"/>
              </w:rPr>
            </w:pPr>
          </w:p>
        </w:tc>
        <w:tc>
          <w:tcPr>
            <w:tcW w:w="1545" w:type="dxa"/>
          </w:tcPr>
          <w:p w14:paraId="060B03BD" w14:textId="77777777" w:rsidR="004844E1" w:rsidRPr="00D129DC" w:rsidRDefault="004844E1" w:rsidP="004844E1">
            <w:pPr>
              <w:spacing w:after="120"/>
              <w:ind w:firstLine="21"/>
              <w:rPr>
                <w:rFonts w:cs="Arial"/>
                <w:szCs w:val="20"/>
              </w:rPr>
            </w:pPr>
          </w:p>
        </w:tc>
        <w:tc>
          <w:tcPr>
            <w:tcW w:w="3855" w:type="dxa"/>
          </w:tcPr>
          <w:p w14:paraId="6F9B2A9F" w14:textId="77777777" w:rsidR="004844E1" w:rsidRPr="00D129DC" w:rsidRDefault="004844E1" w:rsidP="004844E1">
            <w:pPr>
              <w:spacing w:after="120"/>
              <w:ind w:left="44" w:firstLine="43"/>
              <w:rPr>
                <w:rFonts w:cs="Arial"/>
                <w:szCs w:val="20"/>
              </w:rPr>
            </w:pPr>
          </w:p>
        </w:tc>
      </w:tr>
      <w:tr w:rsidR="004844E1" w:rsidRPr="00D129DC" w14:paraId="1539EEFD" w14:textId="77777777">
        <w:tc>
          <w:tcPr>
            <w:tcW w:w="1710" w:type="dxa"/>
          </w:tcPr>
          <w:p w14:paraId="70C0B8D2" w14:textId="77777777" w:rsidR="004844E1" w:rsidRPr="00D129DC" w:rsidRDefault="004844E1" w:rsidP="004844E1">
            <w:pPr>
              <w:spacing w:after="120"/>
              <w:rPr>
                <w:rFonts w:cs="Arial"/>
                <w:szCs w:val="20"/>
              </w:rPr>
            </w:pPr>
          </w:p>
        </w:tc>
        <w:tc>
          <w:tcPr>
            <w:tcW w:w="1170" w:type="dxa"/>
          </w:tcPr>
          <w:p w14:paraId="2C7F4986" w14:textId="77777777" w:rsidR="004844E1" w:rsidRPr="00D129DC" w:rsidRDefault="004844E1" w:rsidP="004844E1">
            <w:pPr>
              <w:spacing w:after="120"/>
              <w:ind w:left="-1" w:firstLine="1"/>
              <w:rPr>
                <w:rFonts w:cs="Arial"/>
                <w:szCs w:val="20"/>
              </w:rPr>
            </w:pPr>
          </w:p>
        </w:tc>
        <w:tc>
          <w:tcPr>
            <w:tcW w:w="1545" w:type="dxa"/>
          </w:tcPr>
          <w:p w14:paraId="2A346FA0" w14:textId="77777777" w:rsidR="004844E1" w:rsidRPr="00D129DC" w:rsidRDefault="004844E1" w:rsidP="004844E1">
            <w:pPr>
              <w:spacing w:after="120"/>
              <w:ind w:firstLine="21"/>
              <w:rPr>
                <w:rFonts w:cs="Arial"/>
                <w:szCs w:val="20"/>
              </w:rPr>
            </w:pPr>
          </w:p>
        </w:tc>
        <w:tc>
          <w:tcPr>
            <w:tcW w:w="3855" w:type="dxa"/>
          </w:tcPr>
          <w:p w14:paraId="38AB0DB7" w14:textId="77777777" w:rsidR="004844E1" w:rsidRPr="00D129DC" w:rsidRDefault="004844E1" w:rsidP="004844E1">
            <w:pPr>
              <w:spacing w:after="120"/>
              <w:ind w:left="44" w:firstLine="43"/>
              <w:rPr>
                <w:rFonts w:cs="Arial"/>
                <w:szCs w:val="20"/>
              </w:rPr>
            </w:pPr>
          </w:p>
        </w:tc>
      </w:tr>
    </w:tbl>
    <w:p w14:paraId="6A921AA7" w14:textId="1F82FFE1" w:rsidR="00DB2BE8" w:rsidRDefault="00DB2BE8" w:rsidP="0031303F">
      <w:pPr>
        <w:pStyle w:val="zzCopyright"/>
        <w:pBdr>
          <w:top w:val="none" w:sz="0" w:space="0" w:color="auto"/>
          <w:left w:val="none" w:sz="0" w:space="0" w:color="auto"/>
          <w:bottom w:val="none" w:sz="0" w:space="0" w:color="auto"/>
          <w:right w:val="none" w:sz="0" w:space="0" w:color="auto"/>
        </w:pBdr>
        <w:spacing w:after="0" w:line="360" w:lineRule="auto"/>
        <w:ind w:left="0" w:right="100"/>
        <w:rPr>
          <w:rFonts w:cs="Arial"/>
        </w:rPr>
      </w:pPr>
    </w:p>
    <w:p w14:paraId="7F9F304E" w14:textId="77777777" w:rsidR="00DB2BE8" w:rsidRDefault="00DB2BE8">
      <w:pPr>
        <w:spacing w:before="0" w:after="0"/>
        <w:jc w:val="left"/>
        <w:rPr>
          <w:rFonts w:eastAsia="MS Mincho" w:cs="Arial"/>
          <w:color w:val="0000FF"/>
          <w:szCs w:val="20"/>
          <w:lang w:val="en-GB" w:eastAsia="ja-JP"/>
        </w:rPr>
      </w:pPr>
      <w:r>
        <w:rPr>
          <w:rFonts w:cs="Arial"/>
        </w:rPr>
        <w:br w:type="page"/>
      </w:r>
    </w:p>
    <w:p w14:paraId="01AC8603" w14:textId="77777777" w:rsidR="00DB2BE8" w:rsidRPr="00E61AD8" w:rsidRDefault="00DB2BE8" w:rsidP="00DB2BE8">
      <w:pPr>
        <w:rPr>
          <w:lang w:val="en-US"/>
        </w:rPr>
      </w:pPr>
    </w:p>
    <w:p w14:paraId="529DD730" w14:textId="77777777" w:rsidR="00DB2BE8" w:rsidRPr="00E61AD8" w:rsidRDefault="00DB2BE8" w:rsidP="00DB2BE8">
      <w:pPr>
        <w:rPr>
          <w:lang w:val="en-US"/>
        </w:rPr>
      </w:pPr>
    </w:p>
    <w:p w14:paraId="0C552BD4" w14:textId="77777777" w:rsidR="00DB2BE8" w:rsidRPr="00E61AD8" w:rsidRDefault="00DB2BE8" w:rsidP="00DB2BE8">
      <w:pPr>
        <w:rPr>
          <w:lang w:val="en-US"/>
        </w:rPr>
      </w:pPr>
    </w:p>
    <w:p w14:paraId="3A7F10E6" w14:textId="77777777" w:rsidR="00DB2BE8" w:rsidRPr="00E61AD8" w:rsidRDefault="00DB2BE8" w:rsidP="00DB2BE8">
      <w:pPr>
        <w:rPr>
          <w:lang w:val="en-US"/>
        </w:rPr>
      </w:pPr>
    </w:p>
    <w:p w14:paraId="37B819D4" w14:textId="77777777" w:rsidR="00DB2BE8" w:rsidRPr="00E61AD8" w:rsidRDefault="00DB2BE8" w:rsidP="00DB2BE8">
      <w:pPr>
        <w:rPr>
          <w:lang w:val="en-US"/>
        </w:rPr>
      </w:pPr>
    </w:p>
    <w:p w14:paraId="2CC39E6D" w14:textId="77777777" w:rsidR="00DB2BE8" w:rsidRPr="00E61AD8" w:rsidRDefault="00DB2BE8" w:rsidP="00DB2BE8">
      <w:pPr>
        <w:rPr>
          <w:lang w:val="en-US"/>
        </w:rPr>
      </w:pPr>
    </w:p>
    <w:p w14:paraId="6CC23CE2" w14:textId="77777777" w:rsidR="00DB2BE8" w:rsidRDefault="00DB2BE8" w:rsidP="00DB2BE8">
      <w:pPr>
        <w:rPr>
          <w:lang w:val="en-US"/>
        </w:rPr>
      </w:pPr>
    </w:p>
    <w:p w14:paraId="741777B9" w14:textId="77777777" w:rsidR="00DB2BE8" w:rsidRPr="00E61AD8" w:rsidRDefault="00DB2BE8" w:rsidP="00DB2BE8">
      <w:pPr>
        <w:rPr>
          <w:lang w:val="en-US"/>
        </w:rPr>
      </w:pPr>
    </w:p>
    <w:p w14:paraId="72A6A5F5" w14:textId="77777777" w:rsidR="00DB2BE8" w:rsidRPr="00E61AD8" w:rsidRDefault="00DB2BE8" w:rsidP="00DB2BE8">
      <w:pPr>
        <w:rPr>
          <w:lang w:val="en-US"/>
        </w:rPr>
      </w:pPr>
    </w:p>
    <w:p w14:paraId="7E398B95" w14:textId="77777777" w:rsidR="00DB2BE8" w:rsidRPr="00E61AD8" w:rsidRDefault="00DB2BE8" w:rsidP="00DB2BE8">
      <w:pPr>
        <w:rPr>
          <w:lang w:val="en-US"/>
        </w:rPr>
      </w:pPr>
    </w:p>
    <w:p w14:paraId="00ACBC68" w14:textId="77777777" w:rsidR="00DB2BE8" w:rsidRPr="00E61AD8" w:rsidRDefault="00DB2BE8" w:rsidP="00DB2BE8">
      <w:pPr>
        <w:rPr>
          <w:lang w:val="en-US"/>
        </w:rPr>
      </w:pPr>
    </w:p>
    <w:p w14:paraId="7DC49D32" w14:textId="77777777" w:rsidR="00DB2BE8" w:rsidRPr="00E61AD8" w:rsidRDefault="00DB2BE8" w:rsidP="00DB2BE8">
      <w:pPr>
        <w:rPr>
          <w:lang w:val="en-US"/>
        </w:rPr>
      </w:pPr>
    </w:p>
    <w:p w14:paraId="7ACF88F0" w14:textId="77777777" w:rsidR="00DB2BE8" w:rsidRPr="00E61AD8" w:rsidRDefault="00DB2BE8" w:rsidP="00DB2BE8">
      <w:pPr>
        <w:rPr>
          <w:lang w:val="en-US"/>
        </w:rPr>
      </w:pPr>
    </w:p>
    <w:p w14:paraId="06C55BA6" w14:textId="77777777" w:rsidR="00DB2BE8" w:rsidRPr="00E61AD8" w:rsidRDefault="00DB2BE8" w:rsidP="00DB2BE8">
      <w:pPr>
        <w:framePr w:w="4406" w:hSpace="240" w:vSpace="240" w:wrap="around" w:vAnchor="text" w:hAnchor="page" w:x="3742" w:y="1"/>
        <w:pBdr>
          <w:top w:val="single" w:sz="6" w:space="0" w:color="000000"/>
          <w:left w:val="single" w:sz="6" w:space="0" w:color="000000"/>
          <w:bottom w:val="single" w:sz="6" w:space="0" w:color="000000"/>
          <w:right w:val="single" w:sz="6" w:space="0" w:color="000000"/>
        </w:pBdr>
        <w:tabs>
          <w:tab w:val="center" w:pos="2203"/>
          <w:tab w:val="left" w:pos="2880"/>
          <w:tab w:val="left" w:pos="3600"/>
          <w:tab w:val="left" w:pos="4320"/>
          <w:tab w:val="left" w:pos="5040"/>
          <w:tab w:val="left" w:pos="5760"/>
          <w:tab w:val="left" w:pos="6480"/>
          <w:tab w:val="left" w:pos="7200"/>
          <w:tab w:val="left" w:pos="7920"/>
          <w:tab w:val="left" w:pos="8640"/>
        </w:tabs>
        <w:spacing w:after="0"/>
        <w:jc w:val="left"/>
        <w:rPr>
          <w:sz w:val="22"/>
          <w:lang w:eastAsia="en-GB"/>
        </w:rPr>
      </w:pPr>
      <w:r w:rsidRPr="00E61AD8">
        <w:rPr>
          <w:sz w:val="22"/>
          <w:lang w:eastAsia="en-GB"/>
        </w:rPr>
        <w:tab/>
        <w:t>Page intentionally left blank</w:t>
      </w:r>
    </w:p>
    <w:p w14:paraId="5C59978A" w14:textId="77777777" w:rsidR="00DB2BE8" w:rsidRPr="00E61AD8" w:rsidRDefault="00DB2BE8" w:rsidP="00DB2BE8">
      <w:pPr>
        <w:rPr>
          <w:lang w:val="en-US"/>
        </w:rPr>
      </w:pPr>
    </w:p>
    <w:p w14:paraId="3F5DE6CE" w14:textId="77777777" w:rsidR="00DB2BE8" w:rsidRPr="00DB2BE8" w:rsidRDefault="00DB2BE8" w:rsidP="00DB2BE8">
      <w:pPr>
        <w:rPr>
          <w:lang w:val="en-GB" w:eastAsia="ja-JP"/>
        </w:rPr>
      </w:pPr>
    </w:p>
    <w:p w14:paraId="02156219" w14:textId="3108795F" w:rsidR="00487533" w:rsidRPr="004437E4" w:rsidRDefault="00487533" w:rsidP="00C53B69">
      <w:pPr>
        <w:pStyle w:val="zzContents"/>
        <w:tabs>
          <w:tab w:val="right" w:pos="9752"/>
        </w:tabs>
        <w:spacing w:before="0" w:after="0" w:line="360" w:lineRule="auto"/>
        <w:rPr>
          <w:rFonts w:cs="Arial"/>
          <w:sz w:val="24"/>
          <w:szCs w:val="24"/>
          <w:u w:val="single"/>
        </w:rPr>
      </w:pPr>
      <w:r w:rsidRPr="004437E4">
        <w:rPr>
          <w:rFonts w:cs="Arial"/>
          <w:sz w:val="24"/>
          <w:szCs w:val="24"/>
          <w:u w:val="single"/>
        </w:rPr>
        <w:lastRenderedPageBreak/>
        <w:t>Contents</w:t>
      </w:r>
    </w:p>
    <w:sdt>
      <w:sdtPr>
        <w:rPr>
          <w:rFonts w:eastAsia="Times New Roman"/>
          <w:b w:val="0"/>
          <w:szCs w:val="24"/>
          <w:lang w:val="en-AU" w:eastAsia="en-US"/>
        </w:rPr>
        <w:id w:val="2102609055"/>
        <w:docPartObj>
          <w:docPartGallery w:val="Table of Contents"/>
          <w:docPartUnique/>
        </w:docPartObj>
      </w:sdtPr>
      <w:sdtEndPr>
        <w:rPr>
          <w:bCs/>
          <w:noProof/>
        </w:rPr>
      </w:sdtEndPr>
      <w:sdtContent>
        <w:p w14:paraId="654B9A18" w14:textId="096A6FCE" w:rsidR="00811447" w:rsidRDefault="00E17BD6">
          <w:pPr>
            <w:pStyle w:val="TOC1"/>
            <w:rPr>
              <w:rFonts w:asciiTheme="minorHAnsi" w:eastAsiaTheme="minorEastAsia" w:hAnsiTheme="minorHAnsi" w:cstheme="minorBidi"/>
              <w:b w:val="0"/>
              <w:noProof/>
              <w:kern w:val="2"/>
              <w:sz w:val="22"/>
              <w:szCs w:val="22"/>
              <w:lang w:val="en-AU" w:eastAsia="ko-KR"/>
              <w14:ligatures w14:val="standardContextual"/>
            </w:rPr>
          </w:pPr>
          <w:r w:rsidRPr="00A8274E">
            <w:rPr>
              <w:rFonts w:cs="Arial"/>
              <w:b w:val="0"/>
            </w:rPr>
            <w:fldChar w:fldCharType="begin"/>
          </w:r>
          <w:r w:rsidRPr="00A8274E">
            <w:rPr>
              <w:rFonts w:cs="Arial"/>
              <w:b w:val="0"/>
            </w:rPr>
            <w:instrText xml:space="preserve"> TOC \o "1-2" \h \z \u </w:instrText>
          </w:r>
          <w:r w:rsidRPr="00A8274E">
            <w:rPr>
              <w:rFonts w:cs="Arial"/>
              <w:b w:val="0"/>
            </w:rPr>
            <w:fldChar w:fldCharType="separate"/>
          </w:r>
          <w:hyperlink w:anchor="_Toc150177831" w:history="1">
            <w:r w:rsidR="00811447" w:rsidRPr="00355285">
              <w:rPr>
                <w:rStyle w:val="Hyperlink"/>
                <w:noProof/>
              </w:rPr>
              <w:t>Document Control</w:t>
            </w:r>
            <w:r w:rsidR="00811447">
              <w:rPr>
                <w:noProof/>
                <w:webHidden/>
              </w:rPr>
              <w:tab/>
            </w:r>
            <w:r w:rsidR="00811447">
              <w:rPr>
                <w:noProof/>
                <w:webHidden/>
              </w:rPr>
              <w:fldChar w:fldCharType="begin"/>
            </w:r>
            <w:r w:rsidR="00811447">
              <w:rPr>
                <w:noProof/>
                <w:webHidden/>
              </w:rPr>
              <w:instrText xml:space="preserve"> PAGEREF _Toc150177831 \h </w:instrText>
            </w:r>
            <w:r w:rsidR="00811447">
              <w:rPr>
                <w:noProof/>
                <w:webHidden/>
              </w:rPr>
            </w:r>
            <w:r w:rsidR="00811447">
              <w:rPr>
                <w:noProof/>
                <w:webHidden/>
              </w:rPr>
              <w:fldChar w:fldCharType="separate"/>
            </w:r>
            <w:r w:rsidR="00146B46">
              <w:rPr>
                <w:noProof/>
                <w:webHidden/>
              </w:rPr>
              <w:t>iii</w:t>
            </w:r>
            <w:r w:rsidR="00811447">
              <w:rPr>
                <w:noProof/>
                <w:webHidden/>
              </w:rPr>
              <w:fldChar w:fldCharType="end"/>
            </w:r>
          </w:hyperlink>
        </w:p>
        <w:p w14:paraId="20637A97" w14:textId="694BC972" w:rsidR="00811447" w:rsidRDefault="00000000">
          <w:pPr>
            <w:pStyle w:val="TOC1"/>
            <w:rPr>
              <w:rFonts w:asciiTheme="minorHAnsi" w:eastAsiaTheme="minorEastAsia" w:hAnsiTheme="minorHAnsi" w:cstheme="minorBidi"/>
              <w:b w:val="0"/>
              <w:noProof/>
              <w:kern w:val="2"/>
              <w:sz w:val="22"/>
              <w:szCs w:val="22"/>
              <w:lang w:val="en-AU" w:eastAsia="ko-KR"/>
              <w14:ligatures w14:val="standardContextual"/>
            </w:rPr>
          </w:pPr>
          <w:hyperlink w:anchor="_Toc150177832" w:history="1">
            <w:r w:rsidR="00811447" w:rsidRPr="00355285">
              <w:rPr>
                <w:rStyle w:val="Hyperlink"/>
                <w:noProof/>
                <w14:scene3d>
                  <w14:camera w14:prst="orthographicFront"/>
                  <w14:lightRig w14:rig="threePt" w14:dir="t">
                    <w14:rot w14:lat="0" w14:lon="0" w14:rev="0"/>
                  </w14:lightRig>
                </w14:scene3d>
              </w:rPr>
              <w:t>1</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Overview</w:t>
            </w:r>
            <w:r w:rsidR="00811447">
              <w:rPr>
                <w:noProof/>
                <w:webHidden/>
              </w:rPr>
              <w:tab/>
            </w:r>
            <w:r w:rsidR="00811447">
              <w:rPr>
                <w:noProof/>
                <w:webHidden/>
              </w:rPr>
              <w:fldChar w:fldCharType="begin"/>
            </w:r>
            <w:r w:rsidR="00811447">
              <w:rPr>
                <w:noProof/>
                <w:webHidden/>
              </w:rPr>
              <w:instrText xml:space="preserve"> PAGEREF _Toc150177832 \h </w:instrText>
            </w:r>
            <w:r w:rsidR="00811447">
              <w:rPr>
                <w:noProof/>
                <w:webHidden/>
              </w:rPr>
            </w:r>
            <w:r w:rsidR="00811447">
              <w:rPr>
                <w:noProof/>
                <w:webHidden/>
              </w:rPr>
              <w:fldChar w:fldCharType="separate"/>
            </w:r>
            <w:r w:rsidR="00146B46">
              <w:rPr>
                <w:noProof/>
                <w:webHidden/>
              </w:rPr>
              <w:t>1</w:t>
            </w:r>
            <w:r w:rsidR="00811447">
              <w:rPr>
                <w:noProof/>
                <w:webHidden/>
              </w:rPr>
              <w:fldChar w:fldCharType="end"/>
            </w:r>
          </w:hyperlink>
        </w:p>
        <w:p w14:paraId="2362AD9A" w14:textId="0304B1DA"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33" w:history="1">
            <w:r w:rsidR="00811447" w:rsidRPr="00355285">
              <w:rPr>
                <w:rStyle w:val="Hyperlink"/>
                <w:noProof/>
              </w:rPr>
              <w:t>1.1</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Introduction</w:t>
            </w:r>
            <w:r w:rsidR="00811447">
              <w:rPr>
                <w:noProof/>
                <w:webHidden/>
              </w:rPr>
              <w:tab/>
            </w:r>
            <w:r w:rsidR="00811447">
              <w:rPr>
                <w:noProof/>
                <w:webHidden/>
              </w:rPr>
              <w:fldChar w:fldCharType="begin"/>
            </w:r>
            <w:r w:rsidR="00811447">
              <w:rPr>
                <w:noProof/>
                <w:webHidden/>
              </w:rPr>
              <w:instrText xml:space="preserve"> PAGEREF _Toc150177833 \h </w:instrText>
            </w:r>
            <w:r w:rsidR="00811447">
              <w:rPr>
                <w:noProof/>
                <w:webHidden/>
              </w:rPr>
            </w:r>
            <w:r w:rsidR="00811447">
              <w:rPr>
                <w:noProof/>
                <w:webHidden/>
              </w:rPr>
              <w:fldChar w:fldCharType="separate"/>
            </w:r>
            <w:r w:rsidR="00146B46">
              <w:rPr>
                <w:noProof/>
                <w:webHidden/>
              </w:rPr>
              <w:t>1</w:t>
            </w:r>
            <w:r w:rsidR="00811447">
              <w:rPr>
                <w:noProof/>
                <w:webHidden/>
              </w:rPr>
              <w:fldChar w:fldCharType="end"/>
            </w:r>
          </w:hyperlink>
        </w:p>
        <w:p w14:paraId="1BAAB002" w14:textId="18D54F79"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34" w:history="1">
            <w:r w:rsidR="00811447" w:rsidRPr="00355285">
              <w:rPr>
                <w:rStyle w:val="Hyperlink"/>
                <w:noProof/>
              </w:rPr>
              <w:t>1.2</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Initial voyage planning to navigate through a UKC operational area</w:t>
            </w:r>
            <w:r w:rsidR="00811447">
              <w:rPr>
                <w:noProof/>
                <w:webHidden/>
              </w:rPr>
              <w:tab/>
            </w:r>
            <w:r w:rsidR="00811447">
              <w:rPr>
                <w:noProof/>
                <w:webHidden/>
              </w:rPr>
              <w:fldChar w:fldCharType="begin"/>
            </w:r>
            <w:r w:rsidR="00811447">
              <w:rPr>
                <w:noProof/>
                <w:webHidden/>
              </w:rPr>
              <w:instrText xml:space="preserve"> PAGEREF _Toc150177834 \h </w:instrText>
            </w:r>
            <w:r w:rsidR="00811447">
              <w:rPr>
                <w:noProof/>
                <w:webHidden/>
              </w:rPr>
            </w:r>
            <w:r w:rsidR="00811447">
              <w:rPr>
                <w:noProof/>
                <w:webHidden/>
              </w:rPr>
              <w:fldChar w:fldCharType="separate"/>
            </w:r>
            <w:r w:rsidR="00146B46">
              <w:rPr>
                <w:noProof/>
                <w:webHidden/>
              </w:rPr>
              <w:t>1</w:t>
            </w:r>
            <w:r w:rsidR="00811447">
              <w:rPr>
                <w:noProof/>
                <w:webHidden/>
              </w:rPr>
              <w:fldChar w:fldCharType="end"/>
            </w:r>
          </w:hyperlink>
        </w:p>
        <w:p w14:paraId="7E2F0601" w14:textId="793D8822"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35" w:history="1">
            <w:r w:rsidR="00811447" w:rsidRPr="00355285">
              <w:rPr>
                <w:rStyle w:val="Hyperlink"/>
                <w:noProof/>
              </w:rPr>
              <w:t>1.3</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Refined voyage planning to navigate through a UKC operational area</w:t>
            </w:r>
            <w:r w:rsidR="00811447">
              <w:rPr>
                <w:noProof/>
                <w:webHidden/>
              </w:rPr>
              <w:tab/>
            </w:r>
            <w:r w:rsidR="00811447">
              <w:rPr>
                <w:noProof/>
                <w:webHidden/>
              </w:rPr>
              <w:fldChar w:fldCharType="begin"/>
            </w:r>
            <w:r w:rsidR="00811447">
              <w:rPr>
                <w:noProof/>
                <w:webHidden/>
              </w:rPr>
              <w:instrText xml:space="preserve"> PAGEREF _Toc150177835 \h </w:instrText>
            </w:r>
            <w:r w:rsidR="00811447">
              <w:rPr>
                <w:noProof/>
                <w:webHidden/>
              </w:rPr>
            </w:r>
            <w:r w:rsidR="00811447">
              <w:rPr>
                <w:noProof/>
                <w:webHidden/>
              </w:rPr>
              <w:fldChar w:fldCharType="separate"/>
            </w:r>
            <w:r w:rsidR="00146B46">
              <w:rPr>
                <w:noProof/>
                <w:webHidden/>
              </w:rPr>
              <w:t>1</w:t>
            </w:r>
            <w:r w:rsidR="00811447">
              <w:rPr>
                <w:noProof/>
                <w:webHidden/>
              </w:rPr>
              <w:fldChar w:fldCharType="end"/>
            </w:r>
          </w:hyperlink>
        </w:p>
        <w:p w14:paraId="6D0646ED" w14:textId="367B3F3A"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36" w:history="1">
            <w:r w:rsidR="00811447" w:rsidRPr="00355285">
              <w:rPr>
                <w:rStyle w:val="Hyperlink"/>
                <w:noProof/>
              </w:rPr>
              <w:t>1.4</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Voyage monitoring</w:t>
            </w:r>
            <w:r w:rsidR="00811447">
              <w:rPr>
                <w:noProof/>
                <w:webHidden/>
              </w:rPr>
              <w:tab/>
            </w:r>
            <w:r w:rsidR="00811447">
              <w:rPr>
                <w:noProof/>
                <w:webHidden/>
              </w:rPr>
              <w:fldChar w:fldCharType="begin"/>
            </w:r>
            <w:r w:rsidR="00811447">
              <w:rPr>
                <w:noProof/>
                <w:webHidden/>
              </w:rPr>
              <w:instrText xml:space="preserve"> PAGEREF _Toc150177836 \h </w:instrText>
            </w:r>
            <w:r w:rsidR="00811447">
              <w:rPr>
                <w:noProof/>
                <w:webHidden/>
              </w:rPr>
            </w:r>
            <w:r w:rsidR="00811447">
              <w:rPr>
                <w:noProof/>
                <w:webHidden/>
              </w:rPr>
              <w:fldChar w:fldCharType="separate"/>
            </w:r>
            <w:r w:rsidR="00146B46">
              <w:rPr>
                <w:noProof/>
                <w:webHidden/>
              </w:rPr>
              <w:t>2</w:t>
            </w:r>
            <w:r w:rsidR="00811447">
              <w:rPr>
                <w:noProof/>
                <w:webHidden/>
              </w:rPr>
              <w:fldChar w:fldCharType="end"/>
            </w:r>
          </w:hyperlink>
        </w:p>
        <w:p w14:paraId="24DBE7F6" w14:textId="6AD76907" w:rsidR="00811447" w:rsidRDefault="00000000">
          <w:pPr>
            <w:pStyle w:val="TOC1"/>
            <w:rPr>
              <w:rFonts w:asciiTheme="minorHAnsi" w:eastAsiaTheme="minorEastAsia" w:hAnsiTheme="minorHAnsi" w:cstheme="minorBidi"/>
              <w:b w:val="0"/>
              <w:noProof/>
              <w:kern w:val="2"/>
              <w:sz w:val="22"/>
              <w:szCs w:val="22"/>
              <w:lang w:val="en-AU" w:eastAsia="ko-KR"/>
              <w14:ligatures w14:val="standardContextual"/>
            </w:rPr>
          </w:pPr>
          <w:hyperlink w:anchor="_Toc150177837" w:history="1">
            <w:r w:rsidR="00811447" w:rsidRPr="00355285">
              <w:rPr>
                <w:rStyle w:val="Hyperlink"/>
                <w:noProof/>
                <w14:scene3d>
                  <w14:camera w14:prst="orthographicFront"/>
                  <w14:lightRig w14:rig="threePt" w14:dir="t">
                    <w14:rot w14:lat="0" w14:lon="0" w14:rev="0"/>
                  </w14:lightRig>
                </w14:scene3d>
              </w:rPr>
              <w:t>2</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References</w:t>
            </w:r>
            <w:r w:rsidR="00811447">
              <w:rPr>
                <w:noProof/>
                <w:webHidden/>
              </w:rPr>
              <w:tab/>
            </w:r>
            <w:r w:rsidR="00811447">
              <w:rPr>
                <w:noProof/>
                <w:webHidden/>
              </w:rPr>
              <w:fldChar w:fldCharType="begin"/>
            </w:r>
            <w:r w:rsidR="00811447">
              <w:rPr>
                <w:noProof/>
                <w:webHidden/>
              </w:rPr>
              <w:instrText xml:space="preserve"> PAGEREF _Toc150177837 \h </w:instrText>
            </w:r>
            <w:r w:rsidR="00811447">
              <w:rPr>
                <w:noProof/>
                <w:webHidden/>
              </w:rPr>
            </w:r>
            <w:r w:rsidR="00811447">
              <w:rPr>
                <w:noProof/>
                <w:webHidden/>
              </w:rPr>
              <w:fldChar w:fldCharType="separate"/>
            </w:r>
            <w:r w:rsidR="00146B46">
              <w:rPr>
                <w:noProof/>
                <w:webHidden/>
              </w:rPr>
              <w:t>3</w:t>
            </w:r>
            <w:r w:rsidR="00811447">
              <w:rPr>
                <w:noProof/>
                <w:webHidden/>
              </w:rPr>
              <w:fldChar w:fldCharType="end"/>
            </w:r>
          </w:hyperlink>
        </w:p>
        <w:p w14:paraId="235E9792" w14:textId="46732C6A"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38" w:history="1">
            <w:r w:rsidR="00811447" w:rsidRPr="00355285">
              <w:rPr>
                <w:rStyle w:val="Hyperlink"/>
                <w:noProof/>
              </w:rPr>
              <w:t>2.1</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Normative</w:t>
            </w:r>
            <w:r w:rsidR="00811447">
              <w:rPr>
                <w:noProof/>
                <w:webHidden/>
              </w:rPr>
              <w:tab/>
            </w:r>
            <w:r w:rsidR="00811447">
              <w:rPr>
                <w:noProof/>
                <w:webHidden/>
              </w:rPr>
              <w:fldChar w:fldCharType="begin"/>
            </w:r>
            <w:r w:rsidR="00811447">
              <w:rPr>
                <w:noProof/>
                <w:webHidden/>
              </w:rPr>
              <w:instrText xml:space="preserve"> PAGEREF _Toc150177838 \h </w:instrText>
            </w:r>
            <w:r w:rsidR="00811447">
              <w:rPr>
                <w:noProof/>
                <w:webHidden/>
              </w:rPr>
            </w:r>
            <w:r w:rsidR="00811447">
              <w:rPr>
                <w:noProof/>
                <w:webHidden/>
              </w:rPr>
              <w:fldChar w:fldCharType="separate"/>
            </w:r>
            <w:r w:rsidR="00146B46">
              <w:rPr>
                <w:noProof/>
                <w:webHidden/>
              </w:rPr>
              <w:t>3</w:t>
            </w:r>
            <w:r w:rsidR="00811447">
              <w:rPr>
                <w:noProof/>
                <w:webHidden/>
              </w:rPr>
              <w:fldChar w:fldCharType="end"/>
            </w:r>
          </w:hyperlink>
        </w:p>
        <w:p w14:paraId="7EE96F49" w14:textId="63DAA5D2" w:rsidR="00811447" w:rsidRDefault="00000000">
          <w:pPr>
            <w:pStyle w:val="TOC1"/>
            <w:rPr>
              <w:rFonts w:asciiTheme="minorHAnsi" w:eastAsiaTheme="minorEastAsia" w:hAnsiTheme="minorHAnsi" w:cstheme="minorBidi"/>
              <w:b w:val="0"/>
              <w:noProof/>
              <w:kern w:val="2"/>
              <w:sz w:val="22"/>
              <w:szCs w:val="22"/>
              <w:lang w:val="en-AU" w:eastAsia="ko-KR"/>
              <w14:ligatures w14:val="standardContextual"/>
            </w:rPr>
          </w:pPr>
          <w:hyperlink w:anchor="_Toc150177839" w:history="1">
            <w:r w:rsidR="00811447" w:rsidRPr="00355285">
              <w:rPr>
                <w:rStyle w:val="Hyperlink"/>
                <w:noProof/>
                <w14:scene3d>
                  <w14:camera w14:prst="orthographicFront"/>
                  <w14:lightRig w14:rig="threePt" w14:dir="t">
                    <w14:rot w14:lat="0" w14:lon="0" w14:rev="0"/>
                  </w14:lightRig>
                </w14:scene3d>
              </w:rPr>
              <w:t>3</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Terms, Definitions and Abbreviations</w:t>
            </w:r>
            <w:r w:rsidR="00811447">
              <w:rPr>
                <w:noProof/>
                <w:webHidden/>
              </w:rPr>
              <w:tab/>
            </w:r>
            <w:r w:rsidR="00811447">
              <w:rPr>
                <w:noProof/>
                <w:webHidden/>
              </w:rPr>
              <w:fldChar w:fldCharType="begin"/>
            </w:r>
            <w:r w:rsidR="00811447">
              <w:rPr>
                <w:noProof/>
                <w:webHidden/>
              </w:rPr>
              <w:instrText xml:space="preserve"> PAGEREF _Toc150177839 \h </w:instrText>
            </w:r>
            <w:r w:rsidR="00811447">
              <w:rPr>
                <w:noProof/>
                <w:webHidden/>
              </w:rPr>
            </w:r>
            <w:r w:rsidR="00811447">
              <w:rPr>
                <w:noProof/>
                <w:webHidden/>
              </w:rPr>
              <w:fldChar w:fldCharType="separate"/>
            </w:r>
            <w:r w:rsidR="00146B46">
              <w:rPr>
                <w:noProof/>
                <w:webHidden/>
              </w:rPr>
              <w:t>4</w:t>
            </w:r>
            <w:r w:rsidR="00811447">
              <w:rPr>
                <w:noProof/>
                <w:webHidden/>
              </w:rPr>
              <w:fldChar w:fldCharType="end"/>
            </w:r>
          </w:hyperlink>
        </w:p>
        <w:p w14:paraId="5C5F4D03" w14:textId="008E4438"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40" w:history="1">
            <w:r w:rsidR="00811447" w:rsidRPr="00355285">
              <w:rPr>
                <w:rStyle w:val="Hyperlink"/>
                <w:noProof/>
              </w:rPr>
              <w:t>3.1</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Use of Language</w:t>
            </w:r>
            <w:r w:rsidR="00811447">
              <w:rPr>
                <w:noProof/>
                <w:webHidden/>
              </w:rPr>
              <w:tab/>
            </w:r>
            <w:r w:rsidR="00811447">
              <w:rPr>
                <w:noProof/>
                <w:webHidden/>
              </w:rPr>
              <w:fldChar w:fldCharType="begin"/>
            </w:r>
            <w:r w:rsidR="00811447">
              <w:rPr>
                <w:noProof/>
                <w:webHidden/>
              </w:rPr>
              <w:instrText xml:space="preserve"> PAGEREF _Toc150177840 \h </w:instrText>
            </w:r>
            <w:r w:rsidR="00811447">
              <w:rPr>
                <w:noProof/>
                <w:webHidden/>
              </w:rPr>
            </w:r>
            <w:r w:rsidR="00811447">
              <w:rPr>
                <w:noProof/>
                <w:webHidden/>
              </w:rPr>
              <w:fldChar w:fldCharType="separate"/>
            </w:r>
            <w:r w:rsidR="00146B46">
              <w:rPr>
                <w:noProof/>
                <w:webHidden/>
              </w:rPr>
              <w:t>4</w:t>
            </w:r>
            <w:r w:rsidR="00811447">
              <w:rPr>
                <w:noProof/>
                <w:webHidden/>
              </w:rPr>
              <w:fldChar w:fldCharType="end"/>
            </w:r>
          </w:hyperlink>
        </w:p>
        <w:p w14:paraId="4F1A51EB" w14:textId="45CB389C"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41" w:history="1">
            <w:r w:rsidR="00811447" w:rsidRPr="00355285">
              <w:rPr>
                <w:rStyle w:val="Hyperlink"/>
                <w:noProof/>
              </w:rPr>
              <w:t>3.2</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Terms and Definitions</w:t>
            </w:r>
            <w:r w:rsidR="00811447">
              <w:rPr>
                <w:noProof/>
                <w:webHidden/>
              </w:rPr>
              <w:tab/>
            </w:r>
            <w:r w:rsidR="00811447">
              <w:rPr>
                <w:noProof/>
                <w:webHidden/>
              </w:rPr>
              <w:fldChar w:fldCharType="begin"/>
            </w:r>
            <w:r w:rsidR="00811447">
              <w:rPr>
                <w:noProof/>
                <w:webHidden/>
              </w:rPr>
              <w:instrText xml:space="preserve"> PAGEREF _Toc150177841 \h </w:instrText>
            </w:r>
            <w:r w:rsidR="00811447">
              <w:rPr>
                <w:noProof/>
                <w:webHidden/>
              </w:rPr>
            </w:r>
            <w:r w:rsidR="00811447">
              <w:rPr>
                <w:noProof/>
                <w:webHidden/>
              </w:rPr>
              <w:fldChar w:fldCharType="separate"/>
            </w:r>
            <w:r w:rsidR="00146B46">
              <w:rPr>
                <w:noProof/>
                <w:webHidden/>
              </w:rPr>
              <w:t>4</w:t>
            </w:r>
            <w:r w:rsidR="00811447">
              <w:rPr>
                <w:noProof/>
                <w:webHidden/>
              </w:rPr>
              <w:fldChar w:fldCharType="end"/>
            </w:r>
          </w:hyperlink>
        </w:p>
        <w:p w14:paraId="3FC57871" w14:textId="7675EA1E"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42" w:history="1">
            <w:r w:rsidR="00811447" w:rsidRPr="00355285">
              <w:rPr>
                <w:rStyle w:val="Hyperlink"/>
                <w:noProof/>
              </w:rPr>
              <w:t>3.3</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Abbreviations</w:t>
            </w:r>
            <w:r w:rsidR="00811447">
              <w:rPr>
                <w:noProof/>
                <w:webHidden/>
              </w:rPr>
              <w:tab/>
            </w:r>
            <w:r w:rsidR="00811447">
              <w:rPr>
                <w:noProof/>
                <w:webHidden/>
              </w:rPr>
              <w:fldChar w:fldCharType="begin"/>
            </w:r>
            <w:r w:rsidR="00811447">
              <w:rPr>
                <w:noProof/>
                <w:webHidden/>
              </w:rPr>
              <w:instrText xml:space="preserve"> PAGEREF _Toc150177842 \h </w:instrText>
            </w:r>
            <w:r w:rsidR="00811447">
              <w:rPr>
                <w:noProof/>
                <w:webHidden/>
              </w:rPr>
            </w:r>
            <w:r w:rsidR="00811447">
              <w:rPr>
                <w:noProof/>
                <w:webHidden/>
              </w:rPr>
              <w:fldChar w:fldCharType="separate"/>
            </w:r>
            <w:r w:rsidR="00146B46">
              <w:rPr>
                <w:noProof/>
                <w:webHidden/>
              </w:rPr>
              <w:t>6</w:t>
            </w:r>
            <w:r w:rsidR="00811447">
              <w:rPr>
                <w:noProof/>
                <w:webHidden/>
              </w:rPr>
              <w:fldChar w:fldCharType="end"/>
            </w:r>
          </w:hyperlink>
        </w:p>
        <w:p w14:paraId="15AA5940" w14:textId="3020CE3F" w:rsidR="00811447" w:rsidRDefault="00000000">
          <w:pPr>
            <w:pStyle w:val="TOC1"/>
            <w:rPr>
              <w:rFonts w:asciiTheme="minorHAnsi" w:eastAsiaTheme="minorEastAsia" w:hAnsiTheme="minorHAnsi" w:cstheme="minorBidi"/>
              <w:b w:val="0"/>
              <w:noProof/>
              <w:kern w:val="2"/>
              <w:sz w:val="22"/>
              <w:szCs w:val="22"/>
              <w:lang w:val="en-AU" w:eastAsia="ko-KR"/>
              <w14:ligatures w14:val="standardContextual"/>
            </w:rPr>
          </w:pPr>
          <w:hyperlink w:anchor="_Toc150177843" w:history="1">
            <w:r w:rsidR="00811447" w:rsidRPr="00355285">
              <w:rPr>
                <w:rStyle w:val="Hyperlink"/>
                <w:noProof/>
                <w14:scene3d>
                  <w14:camera w14:prst="orthographicFront"/>
                  <w14:lightRig w14:rig="threePt" w14:dir="t">
                    <w14:rot w14:lat="0" w14:lon="0" w14:rev="0"/>
                  </w14:lightRig>
                </w14:scene3d>
              </w:rPr>
              <w:t>4</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Specification Description</w:t>
            </w:r>
            <w:r w:rsidR="00811447">
              <w:rPr>
                <w:noProof/>
                <w:webHidden/>
              </w:rPr>
              <w:tab/>
            </w:r>
            <w:r w:rsidR="00811447">
              <w:rPr>
                <w:noProof/>
                <w:webHidden/>
              </w:rPr>
              <w:fldChar w:fldCharType="begin"/>
            </w:r>
            <w:r w:rsidR="00811447">
              <w:rPr>
                <w:noProof/>
                <w:webHidden/>
              </w:rPr>
              <w:instrText xml:space="preserve"> PAGEREF _Toc150177843 \h </w:instrText>
            </w:r>
            <w:r w:rsidR="00811447">
              <w:rPr>
                <w:noProof/>
                <w:webHidden/>
              </w:rPr>
            </w:r>
            <w:r w:rsidR="00811447">
              <w:rPr>
                <w:noProof/>
                <w:webHidden/>
              </w:rPr>
              <w:fldChar w:fldCharType="separate"/>
            </w:r>
            <w:r w:rsidR="00146B46">
              <w:rPr>
                <w:noProof/>
                <w:webHidden/>
              </w:rPr>
              <w:t>6</w:t>
            </w:r>
            <w:r w:rsidR="00811447">
              <w:rPr>
                <w:noProof/>
                <w:webHidden/>
              </w:rPr>
              <w:fldChar w:fldCharType="end"/>
            </w:r>
          </w:hyperlink>
        </w:p>
        <w:p w14:paraId="432EA9B1" w14:textId="70A5E453"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44" w:history="1">
            <w:r w:rsidR="00811447" w:rsidRPr="00355285">
              <w:rPr>
                <w:rStyle w:val="Hyperlink"/>
                <w:noProof/>
              </w:rPr>
              <w:t>4.1</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S-129 General Data Product Description</w:t>
            </w:r>
            <w:r w:rsidR="00811447">
              <w:rPr>
                <w:noProof/>
                <w:webHidden/>
              </w:rPr>
              <w:tab/>
            </w:r>
            <w:r w:rsidR="00811447">
              <w:rPr>
                <w:noProof/>
                <w:webHidden/>
              </w:rPr>
              <w:fldChar w:fldCharType="begin"/>
            </w:r>
            <w:r w:rsidR="00811447">
              <w:rPr>
                <w:noProof/>
                <w:webHidden/>
              </w:rPr>
              <w:instrText xml:space="preserve"> PAGEREF _Toc150177844 \h </w:instrText>
            </w:r>
            <w:r w:rsidR="00811447">
              <w:rPr>
                <w:noProof/>
                <w:webHidden/>
              </w:rPr>
            </w:r>
            <w:r w:rsidR="00811447">
              <w:rPr>
                <w:noProof/>
                <w:webHidden/>
              </w:rPr>
              <w:fldChar w:fldCharType="separate"/>
            </w:r>
            <w:r w:rsidR="00146B46">
              <w:rPr>
                <w:noProof/>
                <w:webHidden/>
              </w:rPr>
              <w:t>6</w:t>
            </w:r>
            <w:r w:rsidR="00811447">
              <w:rPr>
                <w:noProof/>
                <w:webHidden/>
              </w:rPr>
              <w:fldChar w:fldCharType="end"/>
            </w:r>
          </w:hyperlink>
        </w:p>
        <w:p w14:paraId="7030C30A" w14:textId="3E394F16"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45" w:history="1">
            <w:r w:rsidR="00811447" w:rsidRPr="00355285">
              <w:rPr>
                <w:rStyle w:val="Hyperlink"/>
                <w:noProof/>
              </w:rPr>
              <w:t>4.2</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Data Product Specification Metadata</w:t>
            </w:r>
            <w:r w:rsidR="00811447">
              <w:rPr>
                <w:noProof/>
                <w:webHidden/>
              </w:rPr>
              <w:tab/>
            </w:r>
            <w:r w:rsidR="00811447">
              <w:rPr>
                <w:noProof/>
                <w:webHidden/>
              </w:rPr>
              <w:fldChar w:fldCharType="begin"/>
            </w:r>
            <w:r w:rsidR="00811447">
              <w:rPr>
                <w:noProof/>
                <w:webHidden/>
              </w:rPr>
              <w:instrText xml:space="preserve"> PAGEREF _Toc150177845 \h </w:instrText>
            </w:r>
            <w:r w:rsidR="00811447">
              <w:rPr>
                <w:noProof/>
                <w:webHidden/>
              </w:rPr>
            </w:r>
            <w:r w:rsidR="00811447">
              <w:rPr>
                <w:noProof/>
                <w:webHidden/>
              </w:rPr>
              <w:fldChar w:fldCharType="separate"/>
            </w:r>
            <w:r w:rsidR="00146B46">
              <w:rPr>
                <w:noProof/>
                <w:webHidden/>
              </w:rPr>
              <w:t>6</w:t>
            </w:r>
            <w:r w:rsidR="00811447">
              <w:rPr>
                <w:noProof/>
                <w:webHidden/>
              </w:rPr>
              <w:fldChar w:fldCharType="end"/>
            </w:r>
          </w:hyperlink>
        </w:p>
        <w:p w14:paraId="19B74B60" w14:textId="70A9573F"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46" w:history="1">
            <w:r w:rsidR="00811447" w:rsidRPr="00355285">
              <w:rPr>
                <w:rStyle w:val="Hyperlink"/>
                <w:noProof/>
              </w:rPr>
              <w:t>4.3</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IHO Product Specification Maintenance</w:t>
            </w:r>
            <w:r w:rsidR="00811447">
              <w:rPr>
                <w:noProof/>
                <w:webHidden/>
              </w:rPr>
              <w:tab/>
            </w:r>
            <w:r w:rsidR="00811447">
              <w:rPr>
                <w:noProof/>
                <w:webHidden/>
              </w:rPr>
              <w:fldChar w:fldCharType="begin"/>
            </w:r>
            <w:r w:rsidR="00811447">
              <w:rPr>
                <w:noProof/>
                <w:webHidden/>
              </w:rPr>
              <w:instrText xml:space="preserve"> PAGEREF _Toc150177846 \h </w:instrText>
            </w:r>
            <w:r w:rsidR="00811447">
              <w:rPr>
                <w:noProof/>
                <w:webHidden/>
              </w:rPr>
            </w:r>
            <w:r w:rsidR="00811447">
              <w:rPr>
                <w:noProof/>
                <w:webHidden/>
              </w:rPr>
              <w:fldChar w:fldCharType="separate"/>
            </w:r>
            <w:r w:rsidR="00146B46">
              <w:rPr>
                <w:noProof/>
                <w:webHidden/>
              </w:rPr>
              <w:t>7</w:t>
            </w:r>
            <w:r w:rsidR="00811447">
              <w:rPr>
                <w:noProof/>
                <w:webHidden/>
              </w:rPr>
              <w:fldChar w:fldCharType="end"/>
            </w:r>
          </w:hyperlink>
        </w:p>
        <w:p w14:paraId="27D3555A" w14:textId="291C8C51" w:rsidR="00811447" w:rsidRDefault="00000000">
          <w:pPr>
            <w:pStyle w:val="TOC1"/>
            <w:rPr>
              <w:rFonts w:asciiTheme="minorHAnsi" w:eastAsiaTheme="minorEastAsia" w:hAnsiTheme="minorHAnsi" w:cstheme="minorBidi"/>
              <w:b w:val="0"/>
              <w:noProof/>
              <w:kern w:val="2"/>
              <w:sz w:val="22"/>
              <w:szCs w:val="22"/>
              <w:lang w:val="en-AU" w:eastAsia="ko-KR"/>
              <w14:ligatures w14:val="standardContextual"/>
            </w:rPr>
          </w:pPr>
          <w:hyperlink w:anchor="_Toc150177847" w:history="1">
            <w:r w:rsidR="00811447" w:rsidRPr="00355285">
              <w:rPr>
                <w:rStyle w:val="Hyperlink"/>
                <w:noProof/>
                <w14:scene3d>
                  <w14:camera w14:prst="orthographicFront"/>
                  <w14:lightRig w14:rig="threePt" w14:dir="t">
                    <w14:rot w14:lat="0" w14:lon="0" w14:rev="0"/>
                  </w14:lightRig>
                </w14:scene3d>
              </w:rPr>
              <w:t>5</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Specification Scope</w:t>
            </w:r>
            <w:r w:rsidR="00811447">
              <w:rPr>
                <w:noProof/>
                <w:webHidden/>
              </w:rPr>
              <w:tab/>
            </w:r>
            <w:r w:rsidR="00811447">
              <w:rPr>
                <w:noProof/>
                <w:webHidden/>
              </w:rPr>
              <w:fldChar w:fldCharType="begin"/>
            </w:r>
            <w:r w:rsidR="00811447">
              <w:rPr>
                <w:noProof/>
                <w:webHidden/>
              </w:rPr>
              <w:instrText xml:space="preserve"> PAGEREF _Toc150177847 \h </w:instrText>
            </w:r>
            <w:r w:rsidR="00811447">
              <w:rPr>
                <w:noProof/>
                <w:webHidden/>
              </w:rPr>
            </w:r>
            <w:r w:rsidR="00811447">
              <w:rPr>
                <w:noProof/>
                <w:webHidden/>
              </w:rPr>
              <w:fldChar w:fldCharType="separate"/>
            </w:r>
            <w:r w:rsidR="00146B46">
              <w:rPr>
                <w:noProof/>
                <w:webHidden/>
              </w:rPr>
              <w:t>8</w:t>
            </w:r>
            <w:r w:rsidR="00811447">
              <w:rPr>
                <w:noProof/>
                <w:webHidden/>
              </w:rPr>
              <w:fldChar w:fldCharType="end"/>
            </w:r>
          </w:hyperlink>
        </w:p>
        <w:p w14:paraId="717E2F5D" w14:textId="72DBACC9" w:rsidR="00811447" w:rsidRDefault="00000000">
          <w:pPr>
            <w:pStyle w:val="TOC1"/>
            <w:rPr>
              <w:rFonts w:asciiTheme="minorHAnsi" w:eastAsiaTheme="minorEastAsia" w:hAnsiTheme="minorHAnsi" w:cstheme="minorBidi"/>
              <w:b w:val="0"/>
              <w:noProof/>
              <w:kern w:val="2"/>
              <w:sz w:val="22"/>
              <w:szCs w:val="22"/>
              <w:lang w:val="en-AU" w:eastAsia="ko-KR"/>
              <w14:ligatures w14:val="standardContextual"/>
            </w:rPr>
          </w:pPr>
          <w:hyperlink w:anchor="_Toc150177848" w:history="1">
            <w:r w:rsidR="00811447" w:rsidRPr="00355285">
              <w:rPr>
                <w:rStyle w:val="Hyperlink"/>
                <w:noProof/>
                <w14:scene3d>
                  <w14:camera w14:prst="orthographicFront"/>
                  <w14:lightRig w14:rig="threePt" w14:dir="t">
                    <w14:rot w14:lat="0" w14:lon="0" w14:rev="0"/>
                  </w14:lightRig>
                </w14:scene3d>
              </w:rPr>
              <w:t>6</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Dataset Identification</w:t>
            </w:r>
            <w:r w:rsidR="00811447">
              <w:rPr>
                <w:noProof/>
                <w:webHidden/>
              </w:rPr>
              <w:tab/>
            </w:r>
            <w:r w:rsidR="00811447">
              <w:rPr>
                <w:noProof/>
                <w:webHidden/>
              </w:rPr>
              <w:fldChar w:fldCharType="begin"/>
            </w:r>
            <w:r w:rsidR="00811447">
              <w:rPr>
                <w:noProof/>
                <w:webHidden/>
              </w:rPr>
              <w:instrText xml:space="preserve"> PAGEREF _Toc150177848 \h </w:instrText>
            </w:r>
            <w:r w:rsidR="00811447">
              <w:rPr>
                <w:noProof/>
                <w:webHidden/>
              </w:rPr>
            </w:r>
            <w:r w:rsidR="00811447">
              <w:rPr>
                <w:noProof/>
                <w:webHidden/>
              </w:rPr>
              <w:fldChar w:fldCharType="separate"/>
            </w:r>
            <w:r w:rsidR="00146B46">
              <w:rPr>
                <w:noProof/>
                <w:webHidden/>
              </w:rPr>
              <w:t>8</w:t>
            </w:r>
            <w:r w:rsidR="00811447">
              <w:rPr>
                <w:noProof/>
                <w:webHidden/>
              </w:rPr>
              <w:fldChar w:fldCharType="end"/>
            </w:r>
          </w:hyperlink>
        </w:p>
        <w:p w14:paraId="10EC028B" w14:textId="0D183630" w:rsidR="00811447" w:rsidRDefault="00000000">
          <w:pPr>
            <w:pStyle w:val="TOC1"/>
            <w:rPr>
              <w:rFonts w:asciiTheme="minorHAnsi" w:eastAsiaTheme="minorEastAsia" w:hAnsiTheme="minorHAnsi" w:cstheme="minorBidi"/>
              <w:b w:val="0"/>
              <w:noProof/>
              <w:kern w:val="2"/>
              <w:sz w:val="22"/>
              <w:szCs w:val="22"/>
              <w:lang w:val="en-AU" w:eastAsia="ko-KR"/>
              <w14:ligatures w14:val="standardContextual"/>
            </w:rPr>
          </w:pPr>
          <w:hyperlink w:anchor="_Toc150177849" w:history="1">
            <w:r w:rsidR="00811447" w:rsidRPr="00355285">
              <w:rPr>
                <w:rStyle w:val="Hyperlink"/>
                <w:noProof/>
                <w14:scene3d>
                  <w14:camera w14:prst="orthographicFront"/>
                  <w14:lightRig w14:rig="threePt" w14:dir="t">
                    <w14:rot w14:lat="0" w14:lon="0" w14:rev="0"/>
                  </w14:lightRig>
                </w14:scene3d>
              </w:rPr>
              <w:t>7</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Data Content and Structure</w:t>
            </w:r>
            <w:r w:rsidR="00811447">
              <w:rPr>
                <w:noProof/>
                <w:webHidden/>
              </w:rPr>
              <w:tab/>
            </w:r>
            <w:r w:rsidR="00811447">
              <w:rPr>
                <w:noProof/>
                <w:webHidden/>
              </w:rPr>
              <w:fldChar w:fldCharType="begin"/>
            </w:r>
            <w:r w:rsidR="00811447">
              <w:rPr>
                <w:noProof/>
                <w:webHidden/>
              </w:rPr>
              <w:instrText xml:space="preserve"> PAGEREF _Toc150177849 \h </w:instrText>
            </w:r>
            <w:r w:rsidR="00811447">
              <w:rPr>
                <w:noProof/>
                <w:webHidden/>
              </w:rPr>
            </w:r>
            <w:r w:rsidR="00811447">
              <w:rPr>
                <w:noProof/>
                <w:webHidden/>
              </w:rPr>
              <w:fldChar w:fldCharType="separate"/>
            </w:r>
            <w:r w:rsidR="00146B46">
              <w:rPr>
                <w:noProof/>
                <w:webHidden/>
              </w:rPr>
              <w:t>9</w:t>
            </w:r>
            <w:r w:rsidR="00811447">
              <w:rPr>
                <w:noProof/>
                <w:webHidden/>
              </w:rPr>
              <w:fldChar w:fldCharType="end"/>
            </w:r>
          </w:hyperlink>
        </w:p>
        <w:p w14:paraId="492A366F" w14:textId="5A46F878"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50" w:history="1">
            <w:r w:rsidR="00811447" w:rsidRPr="00355285">
              <w:rPr>
                <w:rStyle w:val="Hyperlink"/>
                <w:noProof/>
              </w:rPr>
              <w:t>7.1</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Introduction</w:t>
            </w:r>
            <w:r w:rsidR="00811447">
              <w:rPr>
                <w:noProof/>
                <w:webHidden/>
              </w:rPr>
              <w:tab/>
            </w:r>
            <w:r w:rsidR="00811447">
              <w:rPr>
                <w:noProof/>
                <w:webHidden/>
              </w:rPr>
              <w:fldChar w:fldCharType="begin"/>
            </w:r>
            <w:r w:rsidR="00811447">
              <w:rPr>
                <w:noProof/>
                <w:webHidden/>
              </w:rPr>
              <w:instrText xml:space="preserve"> PAGEREF _Toc150177850 \h </w:instrText>
            </w:r>
            <w:r w:rsidR="00811447">
              <w:rPr>
                <w:noProof/>
                <w:webHidden/>
              </w:rPr>
            </w:r>
            <w:r w:rsidR="00811447">
              <w:rPr>
                <w:noProof/>
                <w:webHidden/>
              </w:rPr>
              <w:fldChar w:fldCharType="separate"/>
            </w:r>
            <w:r w:rsidR="00146B46">
              <w:rPr>
                <w:noProof/>
                <w:webHidden/>
              </w:rPr>
              <w:t>9</w:t>
            </w:r>
            <w:r w:rsidR="00811447">
              <w:rPr>
                <w:noProof/>
                <w:webHidden/>
              </w:rPr>
              <w:fldChar w:fldCharType="end"/>
            </w:r>
          </w:hyperlink>
        </w:p>
        <w:p w14:paraId="7377130B" w14:textId="574112AF"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51" w:history="1">
            <w:r w:rsidR="00811447" w:rsidRPr="00355285">
              <w:rPr>
                <w:rStyle w:val="Hyperlink"/>
                <w:noProof/>
              </w:rPr>
              <w:t>7.2</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Application Schema</w:t>
            </w:r>
            <w:r w:rsidR="00811447">
              <w:rPr>
                <w:noProof/>
                <w:webHidden/>
              </w:rPr>
              <w:tab/>
            </w:r>
            <w:r w:rsidR="00811447">
              <w:rPr>
                <w:noProof/>
                <w:webHidden/>
              </w:rPr>
              <w:fldChar w:fldCharType="begin"/>
            </w:r>
            <w:r w:rsidR="00811447">
              <w:rPr>
                <w:noProof/>
                <w:webHidden/>
              </w:rPr>
              <w:instrText xml:space="preserve"> PAGEREF _Toc150177851 \h </w:instrText>
            </w:r>
            <w:r w:rsidR="00811447">
              <w:rPr>
                <w:noProof/>
                <w:webHidden/>
              </w:rPr>
            </w:r>
            <w:r w:rsidR="00811447">
              <w:rPr>
                <w:noProof/>
                <w:webHidden/>
              </w:rPr>
              <w:fldChar w:fldCharType="separate"/>
            </w:r>
            <w:r w:rsidR="00146B46">
              <w:rPr>
                <w:noProof/>
                <w:webHidden/>
              </w:rPr>
              <w:t>11</w:t>
            </w:r>
            <w:r w:rsidR="00811447">
              <w:rPr>
                <w:noProof/>
                <w:webHidden/>
              </w:rPr>
              <w:fldChar w:fldCharType="end"/>
            </w:r>
          </w:hyperlink>
        </w:p>
        <w:p w14:paraId="3A227B37" w14:textId="43A38D96" w:rsidR="00811447" w:rsidRDefault="00000000">
          <w:pPr>
            <w:pStyle w:val="TOC1"/>
            <w:rPr>
              <w:rFonts w:asciiTheme="minorHAnsi" w:eastAsiaTheme="minorEastAsia" w:hAnsiTheme="minorHAnsi" w:cstheme="minorBidi"/>
              <w:b w:val="0"/>
              <w:noProof/>
              <w:kern w:val="2"/>
              <w:sz w:val="22"/>
              <w:szCs w:val="22"/>
              <w:lang w:val="en-AU" w:eastAsia="ko-KR"/>
              <w14:ligatures w14:val="standardContextual"/>
            </w:rPr>
          </w:pPr>
          <w:hyperlink w:anchor="_Toc150177852" w:history="1">
            <w:r w:rsidR="00811447" w:rsidRPr="00355285">
              <w:rPr>
                <w:rStyle w:val="Hyperlink"/>
                <w:noProof/>
                <w14:scene3d>
                  <w14:camera w14:prst="orthographicFront"/>
                  <w14:lightRig w14:rig="threePt" w14:dir="t">
                    <w14:rot w14:lat="0" w14:lon="0" w14:rev="0"/>
                  </w14:lightRig>
                </w14:scene3d>
              </w:rPr>
              <w:t>8</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Feature Catalogue</w:t>
            </w:r>
            <w:r w:rsidR="00811447">
              <w:rPr>
                <w:noProof/>
                <w:webHidden/>
              </w:rPr>
              <w:tab/>
            </w:r>
            <w:r w:rsidR="00811447">
              <w:rPr>
                <w:noProof/>
                <w:webHidden/>
              </w:rPr>
              <w:fldChar w:fldCharType="begin"/>
            </w:r>
            <w:r w:rsidR="00811447">
              <w:rPr>
                <w:noProof/>
                <w:webHidden/>
              </w:rPr>
              <w:instrText xml:space="preserve"> PAGEREF _Toc150177852 \h </w:instrText>
            </w:r>
            <w:r w:rsidR="00811447">
              <w:rPr>
                <w:noProof/>
                <w:webHidden/>
              </w:rPr>
            </w:r>
            <w:r w:rsidR="00811447">
              <w:rPr>
                <w:noProof/>
                <w:webHidden/>
              </w:rPr>
              <w:fldChar w:fldCharType="separate"/>
            </w:r>
            <w:r w:rsidR="00146B46">
              <w:rPr>
                <w:noProof/>
                <w:webHidden/>
              </w:rPr>
              <w:t>15</w:t>
            </w:r>
            <w:r w:rsidR="00811447">
              <w:rPr>
                <w:noProof/>
                <w:webHidden/>
              </w:rPr>
              <w:fldChar w:fldCharType="end"/>
            </w:r>
          </w:hyperlink>
        </w:p>
        <w:p w14:paraId="57DDCE50" w14:textId="45902908"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53" w:history="1">
            <w:r w:rsidR="00811447" w:rsidRPr="00355285">
              <w:rPr>
                <w:rStyle w:val="Hyperlink"/>
                <w:noProof/>
              </w:rPr>
              <w:t>8.1</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Introduction</w:t>
            </w:r>
            <w:r w:rsidR="00811447">
              <w:rPr>
                <w:noProof/>
                <w:webHidden/>
              </w:rPr>
              <w:tab/>
            </w:r>
            <w:r w:rsidR="00811447">
              <w:rPr>
                <w:noProof/>
                <w:webHidden/>
              </w:rPr>
              <w:fldChar w:fldCharType="begin"/>
            </w:r>
            <w:r w:rsidR="00811447">
              <w:rPr>
                <w:noProof/>
                <w:webHidden/>
              </w:rPr>
              <w:instrText xml:space="preserve"> PAGEREF _Toc150177853 \h </w:instrText>
            </w:r>
            <w:r w:rsidR="00811447">
              <w:rPr>
                <w:noProof/>
                <w:webHidden/>
              </w:rPr>
            </w:r>
            <w:r w:rsidR="00811447">
              <w:rPr>
                <w:noProof/>
                <w:webHidden/>
              </w:rPr>
              <w:fldChar w:fldCharType="separate"/>
            </w:r>
            <w:r w:rsidR="00146B46">
              <w:rPr>
                <w:noProof/>
                <w:webHidden/>
              </w:rPr>
              <w:t>15</w:t>
            </w:r>
            <w:r w:rsidR="00811447">
              <w:rPr>
                <w:noProof/>
                <w:webHidden/>
              </w:rPr>
              <w:fldChar w:fldCharType="end"/>
            </w:r>
          </w:hyperlink>
        </w:p>
        <w:p w14:paraId="7340AB07" w14:textId="267015DB"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54" w:history="1">
            <w:r w:rsidR="00811447" w:rsidRPr="00355285">
              <w:rPr>
                <w:rStyle w:val="Hyperlink"/>
                <w:noProof/>
              </w:rPr>
              <w:t>8.2</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Feature Types</w:t>
            </w:r>
            <w:r w:rsidR="00811447">
              <w:rPr>
                <w:noProof/>
                <w:webHidden/>
              </w:rPr>
              <w:tab/>
            </w:r>
            <w:r w:rsidR="00811447">
              <w:rPr>
                <w:noProof/>
                <w:webHidden/>
              </w:rPr>
              <w:fldChar w:fldCharType="begin"/>
            </w:r>
            <w:r w:rsidR="00811447">
              <w:rPr>
                <w:noProof/>
                <w:webHidden/>
              </w:rPr>
              <w:instrText xml:space="preserve"> PAGEREF _Toc150177854 \h </w:instrText>
            </w:r>
            <w:r w:rsidR="00811447">
              <w:rPr>
                <w:noProof/>
                <w:webHidden/>
              </w:rPr>
            </w:r>
            <w:r w:rsidR="00811447">
              <w:rPr>
                <w:noProof/>
                <w:webHidden/>
              </w:rPr>
              <w:fldChar w:fldCharType="separate"/>
            </w:r>
            <w:r w:rsidR="00146B46">
              <w:rPr>
                <w:noProof/>
                <w:webHidden/>
              </w:rPr>
              <w:t>16</w:t>
            </w:r>
            <w:r w:rsidR="00811447">
              <w:rPr>
                <w:noProof/>
                <w:webHidden/>
              </w:rPr>
              <w:fldChar w:fldCharType="end"/>
            </w:r>
          </w:hyperlink>
        </w:p>
        <w:p w14:paraId="12EE0ED3" w14:textId="592C8705"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55" w:history="1">
            <w:r w:rsidR="00811447" w:rsidRPr="00355285">
              <w:rPr>
                <w:rStyle w:val="Hyperlink"/>
                <w:noProof/>
              </w:rPr>
              <w:t>8.3</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Units of measure</w:t>
            </w:r>
            <w:r w:rsidR="00811447">
              <w:rPr>
                <w:noProof/>
                <w:webHidden/>
              </w:rPr>
              <w:tab/>
            </w:r>
            <w:r w:rsidR="00811447">
              <w:rPr>
                <w:noProof/>
                <w:webHidden/>
              </w:rPr>
              <w:fldChar w:fldCharType="begin"/>
            </w:r>
            <w:r w:rsidR="00811447">
              <w:rPr>
                <w:noProof/>
                <w:webHidden/>
              </w:rPr>
              <w:instrText xml:space="preserve"> PAGEREF _Toc150177855 \h </w:instrText>
            </w:r>
            <w:r w:rsidR="00811447">
              <w:rPr>
                <w:noProof/>
                <w:webHidden/>
              </w:rPr>
            </w:r>
            <w:r w:rsidR="00811447">
              <w:rPr>
                <w:noProof/>
                <w:webHidden/>
              </w:rPr>
              <w:fldChar w:fldCharType="separate"/>
            </w:r>
            <w:r w:rsidR="00146B46">
              <w:rPr>
                <w:noProof/>
                <w:webHidden/>
              </w:rPr>
              <w:t>17</w:t>
            </w:r>
            <w:r w:rsidR="00811447">
              <w:rPr>
                <w:noProof/>
                <w:webHidden/>
              </w:rPr>
              <w:fldChar w:fldCharType="end"/>
            </w:r>
          </w:hyperlink>
        </w:p>
        <w:p w14:paraId="51BB820D" w14:textId="136FF00C" w:rsidR="00811447" w:rsidRDefault="00000000">
          <w:pPr>
            <w:pStyle w:val="TOC1"/>
            <w:rPr>
              <w:rFonts w:asciiTheme="minorHAnsi" w:eastAsiaTheme="minorEastAsia" w:hAnsiTheme="minorHAnsi" w:cstheme="minorBidi"/>
              <w:b w:val="0"/>
              <w:noProof/>
              <w:kern w:val="2"/>
              <w:sz w:val="22"/>
              <w:szCs w:val="22"/>
              <w:lang w:val="en-AU" w:eastAsia="ko-KR"/>
              <w14:ligatures w14:val="standardContextual"/>
            </w:rPr>
          </w:pPr>
          <w:hyperlink w:anchor="_Toc150177856" w:history="1">
            <w:r w:rsidR="00811447" w:rsidRPr="00355285">
              <w:rPr>
                <w:rStyle w:val="Hyperlink"/>
                <w:noProof/>
                <w14:scene3d>
                  <w14:camera w14:prst="orthographicFront"/>
                  <w14:lightRig w14:rig="threePt" w14:dir="t">
                    <w14:rot w14:lat="0" w14:lon="0" w14:rev="0"/>
                  </w14:lightRig>
                </w14:scene3d>
              </w:rPr>
              <w:t>9</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Dataset Types</w:t>
            </w:r>
            <w:r w:rsidR="00811447">
              <w:rPr>
                <w:noProof/>
                <w:webHidden/>
              </w:rPr>
              <w:tab/>
            </w:r>
            <w:r w:rsidR="00811447">
              <w:rPr>
                <w:noProof/>
                <w:webHidden/>
              </w:rPr>
              <w:fldChar w:fldCharType="begin"/>
            </w:r>
            <w:r w:rsidR="00811447">
              <w:rPr>
                <w:noProof/>
                <w:webHidden/>
              </w:rPr>
              <w:instrText xml:space="preserve"> PAGEREF _Toc150177856 \h </w:instrText>
            </w:r>
            <w:r w:rsidR="00811447">
              <w:rPr>
                <w:noProof/>
                <w:webHidden/>
              </w:rPr>
            </w:r>
            <w:r w:rsidR="00811447">
              <w:rPr>
                <w:noProof/>
                <w:webHidden/>
              </w:rPr>
              <w:fldChar w:fldCharType="separate"/>
            </w:r>
            <w:r w:rsidR="00146B46">
              <w:rPr>
                <w:noProof/>
                <w:webHidden/>
              </w:rPr>
              <w:t>17</w:t>
            </w:r>
            <w:r w:rsidR="00811447">
              <w:rPr>
                <w:noProof/>
                <w:webHidden/>
              </w:rPr>
              <w:fldChar w:fldCharType="end"/>
            </w:r>
          </w:hyperlink>
        </w:p>
        <w:p w14:paraId="21791EEA" w14:textId="0E83A93A" w:rsidR="00811447" w:rsidRDefault="00000000">
          <w:pPr>
            <w:pStyle w:val="TOC1"/>
            <w:rPr>
              <w:rFonts w:asciiTheme="minorHAnsi" w:eastAsiaTheme="minorEastAsia" w:hAnsiTheme="minorHAnsi" w:cstheme="minorBidi"/>
              <w:b w:val="0"/>
              <w:noProof/>
              <w:kern w:val="2"/>
              <w:sz w:val="22"/>
              <w:szCs w:val="22"/>
              <w:lang w:val="en-AU" w:eastAsia="ko-KR"/>
              <w14:ligatures w14:val="standardContextual"/>
            </w:rPr>
          </w:pPr>
          <w:hyperlink w:anchor="_Toc150177857" w:history="1">
            <w:r w:rsidR="00811447" w:rsidRPr="00355285">
              <w:rPr>
                <w:rStyle w:val="Hyperlink"/>
                <w:noProof/>
                <w14:scene3d>
                  <w14:camera w14:prst="orthographicFront"/>
                  <w14:lightRig w14:rig="threePt" w14:dir="t">
                    <w14:rot w14:lat="0" w14:lon="0" w14:rev="0"/>
                  </w14:lightRig>
                </w14:scene3d>
              </w:rPr>
              <w:t>10</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Dataset Loading and Unloading</w:t>
            </w:r>
            <w:r w:rsidR="00811447">
              <w:rPr>
                <w:noProof/>
                <w:webHidden/>
              </w:rPr>
              <w:tab/>
            </w:r>
            <w:r w:rsidR="00811447">
              <w:rPr>
                <w:noProof/>
                <w:webHidden/>
              </w:rPr>
              <w:fldChar w:fldCharType="begin"/>
            </w:r>
            <w:r w:rsidR="00811447">
              <w:rPr>
                <w:noProof/>
                <w:webHidden/>
              </w:rPr>
              <w:instrText xml:space="preserve"> PAGEREF _Toc150177857 \h </w:instrText>
            </w:r>
            <w:r w:rsidR="00811447">
              <w:rPr>
                <w:noProof/>
                <w:webHidden/>
              </w:rPr>
            </w:r>
            <w:r w:rsidR="00811447">
              <w:rPr>
                <w:noProof/>
                <w:webHidden/>
              </w:rPr>
              <w:fldChar w:fldCharType="separate"/>
            </w:r>
            <w:r w:rsidR="00146B46">
              <w:rPr>
                <w:noProof/>
                <w:webHidden/>
              </w:rPr>
              <w:t>17</w:t>
            </w:r>
            <w:r w:rsidR="00811447">
              <w:rPr>
                <w:noProof/>
                <w:webHidden/>
              </w:rPr>
              <w:fldChar w:fldCharType="end"/>
            </w:r>
          </w:hyperlink>
        </w:p>
        <w:p w14:paraId="3EA3C9F4" w14:textId="4F11CF76" w:rsidR="00811447" w:rsidRDefault="00000000">
          <w:pPr>
            <w:pStyle w:val="TOC1"/>
            <w:rPr>
              <w:rFonts w:asciiTheme="minorHAnsi" w:eastAsiaTheme="minorEastAsia" w:hAnsiTheme="minorHAnsi" w:cstheme="minorBidi"/>
              <w:b w:val="0"/>
              <w:noProof/>
              <w:kern w:val="2"/>
              <w:sz w:val="22"/>
              <w:szCs w:val="22"/>
              <w:lang w:val="en-AU" w:eastAsia="ko-KR"/>
              <w14:ligatures w14:val="standardContextual"/>
            </w:rPr>
          </w:pPr>
          <w:hyperlink w:anchor="_Toc150177858" w:history="1">
            <w:r w:rsidR="00811447" w:rsidRPr="00355285">
              <w:rPr>
                <w:rStyle w:val="Hyperlink"/>
                <w:noProof/>
                <w14:scene3d>
                  <w14:camera w14:prst="orthographicFront"/>
                  <w14:lightRig w14:rig="threePt" w14:dir="t">
                    <w14:rot w14:lat="0" w14:lon="0" w14:rev="0"/>
                  </w14:lightRig>
                </w14:scene3d>
              </w:rPr>
              <w:t>11</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Geometry</w:t>
            </w:r>
            <w:r w:rsidR="00811447">
              <w:rPr>
                <w:noProof/>
                <w:webHidden/>
              </w:rPr>
              <w:tab/>
            </w:r>
            <w:r w:rsidR="00811447">
              <w:rPr>
                <w:noProof/>
                <w:webHidden/>
              </w:rPr>
              <w:fldChar w:fldCharType="begin"/>
            </w:r>
            <w:r w:rsidR="00811447">
              <w:rPr>
                <w:noProof/>
                <w:webHidden/>
              </w:rPr>
              <w:instrText xml:space="preserve"> PAGEREF _Toc150177858 \h </w:instrText>
            </w:r>
            <w:r w:rsidR="00811447">
              <w:rPr>
                <w:noProof/>
                <w:webHidden/>
              </w:rPr>
            </w:r>
            <w:r w:rsidR="00811447">
              <w:rPr>
                <w:noProof/>
                <w:webHidden/>
              </w:rPr>
              <w:fldChar w:fldCharType="separate"/>
            </w:r>
            <w:r w:rsidR="00146B46">
              <w:rPr>
                <w:noProof/>
                <w:webHidden/>
              </w:rPr>
              <w:t>17</w:t>
            </w:r>
            <w:r w:rsidR="00811447">
              <w:rPr>
                <w:noProof/>
                <w:webHidden/>
              </w:rPr>
              <w:fldChar w:fldCharType="end"/>
            </w:r>
          </w:hyperlink>
        </w:p>
        <w:p w14:paraId="2C877267" w14:textId="2AD04E52" w:rsidR="00811447" w:rsidRDefault="00000000">
          <w:pPr>
            <w:pStyle w:val="TOC1"/>
            <w:rPr>
              <w:rFonts w:asciiTheme="minorHAnsi" w:eastAsiaTheme="minorEastAsia" w:hAnsiTheme="minorHAnsi" w:cstheme="minorBidi"/>
              <w:b w:val="0"/>
              <w:noProof/>
              <w:kern w:val="2"/>
              <w:sz w:val="22"/>
              <w:szCs w:val="22"/>
              <w:lang w:val="en-AU" w:eastAsia="ko-KR"/>
              <w14:ligatures w14:val="standardContextual"/>
            </w:rPr>
          </w:pPr>
          <w:hyperlink w:anchor="_Toc150177859" w:history="1">
            <w:r w:rsidR="00811447" w:rsidRPr="00355285">
              <w:rPr>
                <w:rStyle w:val="Hyperlink"/>
                <w:noProof/>
                <w14:scene3d>
                  <w14:camera w14:prst="orthographicFront"/>
                  <w14:lightRig w14:rig="threePt" w14:dir="t">
                    <w14:rot w14:lat="0" w14:lon="0" w14:rev="0"/>
                  </w14:lightRig>
                </w14:scene3d>
              </w:rPr>
              <w:t>12</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Coordinate Reference Systems (CRS)</w:t>
            </w:r>
            <w:r w:rsidR="00811447">
              <w:rPr>
                <w:noProof/>
                <w:webHidden/>
              </w:rPr>
              <w:tab/>
            </w:r>
            <w:r w:rsidR="00811447">
              <w:rPr>
                <w:noProof/>
                <w:webHidden/>
              </w:rPr>
              <w:fldChar w:fldCharType="begin"/>
            </w:r>
            <w:r w:rsidR="00811447">
              <w:rPr>
                <w:noProof/>
                <w:webHidden/>
              </w:rPr>
              <w:instrText xml:space="preserve"> PAGEREF _Toc150177859 \h </w:instrText>
            </w:r>
            <w:r w:rsidR="00811447">
              <w:rPr>
                <w:noProof/>
                <w:webHidden/>
              </w:rPr>
            </w:r>
            <w:r w:rsidR="00811447">
              <w:rPr>
                <w:noProof/>
                <w:webHidden/>
              </w:rPr>
              <w:fldChar w:fldCharType="separate"/>
            </w:r>
            <w:r w:rsidR="00146B46">
              <w:rPr>
                <w:noProof/>
                <w:webHidden/>
              </w:rPr>
              <w:t>18</w:t>
            </w:r>
            <w:r w:rsidR="00811447">
              <w:rPr>
                <w:noProof/>
                <w:webHidden/>
              </w:rPr>
              <w:fldChar w:fldCharType="end"/>
            </w:r>
          </w:hyperlink>
        </w:p>
        <w:p w14:paraId="633CAE4F" w14:textId="4756EA44"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60" w:history="1">
            <w:r w:rsidR="00811447" w:rsidRPr="00355285">
              <w:rPr>
                <w:rStyle w:val="Hyperlink"/>
                <w:noProof/>
              </w:rPr>
              <w:t>12.1</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Introduction</w:t>
            </w:r>
            <w:r w:rsidR="00811447">
              <w:rPr>
                <w:noProof/>
                <w:webHidden/>
              </w:rPr>
              <w:tab/>
            </w:r>
            <w:r w:rsidR="00811447">
              <w:rPr>
                <w:noProof/>
                <w:webHidden/>
              </w:rPr>
              <w:fldChar w:fldCharType="begin"/>
            </w:r>
            <w:r w:rsidR="00811447">
              <w:rPr>
                <w:noProof/>
                <w:webHidden/>
              </w:rPr>
              <w:instrText xml:space="preserve"> PAGEREF _Toc150177860 \h </w:instrText>
            </w:r>
            <w:r w:rsidR="00811447">
              <w:rPr>
                <w:noProof/>
                <w:webHidden/>
              </w:rPr>
            </w:r>
            <w:r w:rsidR="00811447">
              <w:rPr>
                <w:noProof/>
                <w:webHidden/>
              </w:rPr>
              <w:fldChar w:fldCharType="separate"/>
            </w:r>
            <w:r w:rsidR="00146B46">
              <w:rPr>
                <w:noProof/>
                <w:webHidden/>
              </w:rPr>
              <w:t>18</w:t>
            </w:r>
            <w:r w:rsidR="00811447">
              <w:rPr>
                <w:noProof/>
                <w:webHidden/>
              </w:rPr>
              <w:fldChar w:fldCharType="end"/>
            </w:r>
          </w:hyperlink>
        </w:p>
        <w:p w14:paraId="29F80530" w14:textId="1F7DDEE1"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61" w:history="1">
            <w:r w:rsidR="00811447" w:rsidRPr="00355285">
              <w:rPr>
                <w:rStyle w:val="Hyperlink"/>
                <w:noProof/>
              </w:rPr>
              <w:t>12.2</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Horizontal Reference System</w:t>
            </w:r>
            <w:r w:rsidR="00811447">
              <w:rPr>
                <w:noProof/>
                <w:webHidden/>
              </w:rPr>
              <w:tab/>
            </w:r>
            <w:r w:rsidR="00811447">
              <w:rPr>
                <w:noProof/>
                <w:webHidden/>
              </w:rPr>
              <w:fldChar w:fldCharType="begin"/>
            </w:r>
            <w:r w:rsidR="00811447">
              <w:rPr>
                <w:noProof/>
                <w:webHidden/>
              </w:rPr>
              <w:instrText xml:space="preserve"> PAGEREF _Toc150177861 \h </w:instrText>
            </w:r>
            <w:r w:rsidR="00811447">
              <w:rPr>
                <w:noProof/>
                <w:webHidden/>
              </w:rPr>
            </w:r>
            <w:r w:rsidR="00811447">
              <w:rPr>
                <w:noProof/>
                <w:webHidden/>
              </w:rPr>
              <w:fldChar w:fldCharType="separate"/>
            </w:r>
            <w:r w:rsidR="00146B46">
              <w:rPr>
                <w:noProof/>
                <w:webHidden/>
              </w:rPr>
              <w:t>18</w:t>
            </w:r>
            <w:r w:rsidR="00811447">
              <w:rPr>
                <w:noProof/>
                <w:webHidden/>
              </w:rPr>
              <w:fldChar w:fldCharType="end"/>
            </w:r>
          </w:hyperlink>
        </w:p>
        <w:p w14:paraId="2AEBB8E9" w14:textId="2C5B854D"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62" w:history="1">
            <w:r w:rsidR="00811447" w:rsidRPr="00355285">
              <w:rPr>
                <w:rStyle w:val="Hyperlink"/>
                <w:noProof/>
              </w:rPr>
              <w:t>12.3</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Vertical Reference System</w:t>
            </w:r>
            <w:r w:rsidR="00811447">
              <w:rPr>
                <w:noProof/>
                <w:webHidden/>
              </w:rPr>
              <w:tab/>
            </w:r>
            <w:r w:rsidR="00811447">
              <w:rPr>
                <w:noProof/>
                <w:webHidden/>
              </w:rPr>
              <w:fldChar w:fldCharType="begin"/>
            </w:r>
            <w:r w:rsidR="00811447">
              <w:rPr>
                <w:noProof/>
                <w:webHidden/>
              </w:rPr>
              <w:instrText xml:space="preserve"> PAGEREF _Toc150177862 \h </w:instrText>
            </w:r>
            <w:r w:rsidR="00811447">
              <w:rPr>
                <w:noProof/>
                <w:webHidden/>
              </w:rPr>
            </w:r>
            <w:r w:rsidR="00811447">
              <w:rPr>
                <w:noProof/>
                <w:webHidden/>
              </w:rPr>
              <w:fldChar w:fldCharType="separate"/>
            </w:r>
            <w:r w:rsidR="00146B46">
              <w:rPr>
                <w:noProof/>
                <w:webHidden/>
              </w:rPr>
              <w:t>18</w:t>
            </w:r>
            <w:r w:rsidR="00811447">
              <w:rPr>
                <w:noProof/>
                <w:webHidden/>
              </w:rPr>
              <w:fldChar w:fldCharType="end"/>
            </w:r>
          </w:hyperlink>
        </w:p>
        <w:p w14:paraId="30219E82" w14:textId="31D7A076"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63" w:history="1">
            <w:r w:rsidR="00811447" w:rsidRPr="00355285">
              <w:rPr>
                <w:rStyle w:val="Hyperlink"/>
                <w:noProof/>
              </w:rPr>
              <w:t>12.4</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Temporal Reference System</w:t>
            </w:r>
            <w:r w:rsidR="00811447">
              <w:rPr>
                <w:noProof/>
                <w:webHidden/>
              </w:rPr>
              <w:tab/>
            </w:r>
            <w:r w:rsidR="00811447">
              <w:rPr>
                <w:noProof/>
                <w:webHidden/>
              </w:rPr>
              <w:fldChar w:fldCharType="begin"/>
            </w:r>
            <w:r w:rsidR="00811447">
              <w:rPr>
                <w:noProof/>
                <w:webHidden/>
              </w:rPr>
              <w:instrText xml:space="preserve"> PAGEREF _Toc150177863 \h </w:instrText>
            </w:r>
            <w:r w:rsidR="00811447">
              <w:rPr>
                <w:noProof/>
                <w:webHidden/>
              </w:rPr>
            </w:r>
            <w:r w:rsidR="00811447">
              <w:rPr>
                <w:noProof/>
                <w:webHidden/>
              </w:rPr>
              <w:fldChar w:fldCharType="separate"/>
            </w:r>
            <w:r w:rsidR="00146B46">
              <w:rPr>
                <w:noProof/>
                <w:webHidden/>
              </w:rPr>
              <w:t>18</w:t>
            </w:r>
            <w:r w:rsidR="00811447">
              <w:rPr>
                <w:noProof/>
                <w:webHidden/>
              </w:rPr>
              <w:fldChar w:fldCharType="end"/>
            </w:r>
          </w:hyperlink>
        </w:p>
        <w:p w14:paraId="14CAAF3B" w14:textId="2D1624E1" w:rsidR="00811447" w:rsidRDefault="00000000">
          <w:pPr>
            <w:pStyle w:val="TOC1"/>
            <w:rPr>
              <w:rFonts w:asciiTheme="minorHAnsi" w:eastAsiaTheme="minorEastAsia" w:hAnsiTheme="minorHAnsi" w:cstheme="minorBidi"/>
              <w:b w:val="0"/>
              <w:noProof/>
              <w:kern w:val="2"/>
              <w:sz w:val="22"/>
              <w:szCs w:val="22"/>
              <w:lang w:val="en-AU" w:eastAsia="ko-KR"/>
              <w14:ligatures w14:val="standardContextual"/>
            </w:rPr>
          </w:pPr>
          <w:hyperlink w:anchor="_Toc150177864" w:history="1">
            <w:r w:rsidR="00811447" w:rsidRPr="00355285">
              <w:rPr>
                <w:rStyle w:val="Hyperlink"/>
                <w:noProof/>
                <w14:scene3d>
                  <w14:camera w14:prst="orthographicFront"/>
                  <w14:lightRig w14:rig="threePt" w14:dir="t">
                    <w14:rot w14:lat="0" w14:lon="0" w14:rev="0"/>
                  </w14:lightRig>
                </w14:scene3d>
              </w:rPr>
              <w:t>13</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Data Quality</w:t>
            </w:r>
            <w:r w:rsidR="00811447">
              <w:rPr>
                <w:noProof/>
                <w:webHidden/>
              </w:rPr>
              <w:tab/>
            </w:r>
            <w:r w:rsidR="00811447">
              <w:rPr>
                <w:noProof/>
                <w:webHidden/>
              </w:rPr>
              <w:fldChar w:fldCharType="begin"/>
            </w:r>
            <w:r w:rsidR="00811447">
              <w:rPr>
                <w:noProof/>
                <w:webHidden/>
              </w:rPr>
              <w:instrText xml:space="preserve"> PAGEREF _Toc150177864 \h </w:instrText>
            </w:r>
            <w:r w:rsidR="00811447">
              <w:rPr>
                <w:noProof/>
                <w:webHidden/>
              </w:rPr>
            </w:r>
            <w:r w:rsidR="00811447">
              <w:rPr>
                <w:noProof/>
                <w:webHidden/>
              </w:rPr>
              <w:fldChar w:fldCharType="separate"/>
            </w:r>
            <w:r w:rsidR="00146B46">
              <w:rPr>
                <w:noProof/>
                <w:webHidden/>
              </w:rPr>
              <w:t>18</w:t>
            </w:r>
            <w:r w:rsidR="00811447">
              <w:rPr>
                <w:noProof/>
                <w:webHidden/>
              </w:rPr>
              <w:fldChar w:fldCharType="end"/>
            </w:r>
          </w:hyperlink>
        </w:p>
        <w:p w14:paraId="3EB12148" w14:textId="0002AB03"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65" w:history="1">
            <w:r w:rsidR="00811447" w:rsidRPr="00355285">
              <w:rPr>
                <w:rStyle w:val="Hyperlink"/>
                <w:noProof/>
              </w:rPr>
              <w:t>13.1</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Introduction</w:t>
            </w:r>
            <w:r w:rsidR="00811447">
              <w:rPr>
                <w:noProof/>
                <w:webHidden/>
              </w:rPr>
              <w:tab/>
            </w:r>
            <w:r w:rsidR="00811447">
              <w:rPr>
                <w:noProof/>
                <w:webHidden/>
              </w:rPr>
              <w:fldChar w:fldCharType="begin"/>
            </w:r>
            <w:r w:rsidR="00811447">
              <w:rPr>
                <w:noProof/>
                <w:webHidden/>
              </w:rPr>
              <w:instrText xml:space="preserve"> PAGEREF _Toc150177865 \h </w:instrText>
            </w:r>
            <w:r w:rsidR="00811447">
              <w:rPr>
                <w:noProof/>
                <w:webHidden/>
              </w:rPr>
            </w:r>
            <w:r w:rsidR="00811447">
              <w:rPr>
                <w:noProof/>
                <w:webHidden/>
              </w:rPr>
              <w:fldChar w:fldCharType="separate"/>
            </w:r>
            <w:r w:rsidR="00146B46">
              <w:rPr>
                <w:noProof/>
                <w:webHidden/>
              </w:rPr>
              <w:t>18</w:t>
            </w:r>
            <w:r w:rsidR="00811447">
              <w:rPr>
                <w:noProof/>
                <w:webHidden/>
              </w:rPr>
              <w:fldChar w:fldCharType="end"/>
            </w:r>
          </w:hyperlink>
        </w:p>
        <w:p w14:paraId="2C569F80" w14:textId="6EE24001" w:rsidR="00811447" w:rsidRDefault="00000000">
          <w:pPr>
            <w:pStyle w:val="TOC1"/>
            <w:rPr>
              <w:rFonts w:asciiTheme="minorHAnsi" w:eastAsiaTheme="minorEastAsia" w:hAnsiTheme="minorHAnsi" w:cstheme="minorBidi"/>
              <w:b w:val="0"/>
              <w:noProof/>
              <w:kern w:val="2"/>
              <w:sz w:val="22"/>
              <w:szCs w:val="22"/>
              <w:lang w:val="en-AU" w:eastAsia="ko-KR"/>
              <w14:ligatures w14:val="standardContextual"/>
            </w:rPr>
          </w:pPr>
          <w:hyperlink w:anchor="_Toc150177866" w:history="1">
            <w:r w:rsidR="00811447" w:rsidRPr="00355285">
              <w:rPr>
                <w:rStyle w:val="Hyperlink"/>
                <w:noProof/>
                <w14:scene3d>
                  <w14:camera w14:prst="orthographicFront"/>
                  <w14:lightRig w14:rig="threePt" w14:dir="t">
                    <w14:rot w14:lat="0" w14:lon="0" w14:rev="0"/>
                  </w14:lightRig>
                </w14:scene3d>
              </w:rPr>
              <w:t>14</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Data Capture and Classification</w:t>
            </w:r>
            <w:r w:rsidR="00811447">
              <w:rPr>
                <w:noProof/>
                <w:webHidden/>
              </w:rPr>
              <w:tab/>
            </w:r>
            <w:r w:rsidR="00811447">
              <w:rPr>
                <w:noProof/>
                <w:webHidden/>
              </w:rPr>
              <w:fldChar w:fldCharType="begin"/>
            </w:r>
            <w:r w:rsidR="00811447">
              <w:rPr>
                <w:noProof/>
                <w:webHidden/>
              </w:rPr>
              <w:instrText xml:space="preserve"> PAGEREF _Toc150177866 \h </w:instrText>
            </w:r>
            <w:r w:rsidR="00811447">
              <w:rPr>
                <w:noProof/>
                <w:webHidden/>
              </w:rPr>
            </w:r>
            <w:r w:rsidR="00811447">
              <w:rPr>
                <w:noProof/>
                <w:webHidden/>
              </w:rPr>
              <w:fldChar w:fldCharType="separate"/>
            </w:r>
            <w:r w:rsidR="00146B46">
              <w:rPr>
                <w:noProof/>
                <w:webHidden/>
              </w:rPr>
              <w:t>19</w:t>
            </w:r>
            <w:r w:rsidR="00811447">
              <w:rPr>
                <w:noProof/>
                <w:webHidden/>
              </w:rPr>
              <w:fldChar w:fldCharType="end"/>
            </w:r>
          </w:hyperlink>
        </w:p>
        <w:p w14:paraId="1231AAE6" w14:textId="3C3CA8D2" w:rsidR="00811447" w:rsidRDefault="00000000">
          <w:pPr>
            <w:pStyle w:val="TOC1"/>
            <w:rPr>
              <w:rFonts w:asciiTheme="minorHAnsi" w:eastAsiaTheme="minorEastAsia" w:hAnsiTheme="minorHAnsi" w:cstheme="minorBidi"/>
              <w:b w:val="0"/>
              <w:noProof/>
              <w:kern w:val="2"/>
              <w:sz w:val="22"/>
              <w:szCs w:val="22"/>
              <w:lang w:val="en-AU" w:eastAsia="ko-KR"/>
              <w14:ligatures w14:val="standardContextual"/>
            </w:rPr>
          </w:pPr>
          <w:hyperlink w:anchor="_Toc150177867" w:history="1">
            <w:r w:rsidR="00811447" w:rsidRPr="00355285">
              <w:rPr>
                <w:rStyle w:val="Hyperlink"/>
                <w:noProof/>
                <w14:scene3d>
                  <w14:camera w14:prst="orthographicFront"/>
                  <w14:lightRig w14:rig="threePt" w14:dir="t">
                    <w14:rot w14:lat="0" w14:lon="0" w14:rev="0"/>
                  </w14:lightRig>
                </w14:scene3d>
              </w:rPr>
              <w:t>15</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Maintenance</w:t>
            </w:r>
            <w:r w:rsidR="00811447">
              <w:rPr>
                <w:noProof/>
                <w:webHidden/>
              </w:rPr>
              <w:tab/>
            </w:r>
            <w:r w:rsidR="00811447">
              <w:rPr>
                <w:noProof/>
                <w:webHidden/>
              </w:rPr>
              <w:fldChar w:fldCharType="begin"/>
            </w:r>
            <w:r w:rsidR="00811447">
              <w:rPr>
                <w:noProof/>
                <w:webHidden/>
              </w:rPr>
              <w:instrText xml:space="preserve"> PAGEREF _Toc150177867 \h </w:instrText>
            </w:r>
            <w:r w:rsidR="00811447">
              <w:rPr>
                <w:noProof/>
                <w:webHidden/>
              </w:rPr>
            </w:r>
            <w:r w:rsidR="00811447">
              <w:rPr>
                <w:noProof/>
                <w:webHidden/>
              </w:rPr>
              <w:fldChar w:fldCharType="separate"/>
            </w:r>
            <w:r w:rsidR="00146B46">
              <w:rPr>
                <w:noProof/>
                <w:webHidden/>
              </w:rPr>
              <w:t>19</w:t>
            </w:r>
            <w:r w:rsidR="00811447">
              <w:rPr>
                <w:noProof/>
                <w:webHidden/>
              </w:rPr>
              <w:fldChar w:fldCharType="end"/>
            </w:r>
          </w:hyperlink>
        </w:p>
        <w:p w14:paraId="1675F247" w14:textId="77535470"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68" w:history="1">
            <w:r w:rsidR="00811447" w:rsidRPr="00355285">
              <w:rPr>
                <w:rStyle w:val="Hyperlink"/>
                <w:noProof/>
              </w:rPr>
              <w:t>15.1</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Maintenance and Update Frequency</w:t>
            </w:r>
            <w:r w:rsidR="00811447">
              <w:rPr>
                <w:noProof/>
                <w:webHidden/>
              </w:rPr>
              <w:tab/>
            </w:r>
            <w:r w:rsidR="00811447">
              <w:rPr>
                <w:noProof/>
                <w:webHidden/>
              </w:rPr>
              <w:fldChar w:fldCharType="begin"/>
            </w:r>
            <w:r w:rsidR="00811447">
              <w:rPr>
                <w:noProof/>
                <w:webHidden/>
              </w:rPr>
              <w:instrText xml:space="preserve"> PAGEREF _Toc150177868 \h </w:instrText>
            </w:r>
            <w:r w:rsidR="00811447">
              <w:rPr>
                <w:noProof/>
                <w:webHidden/>
              </w:rPr>
            </w:r>
            <w:r w:rsidR="00811447">
              <w:rPr>
                <w:noProof/>
                <w:webHidden/>
              </w:rPr>
              <w:fldChar w:fldCharType="separate"/>
            </w:r>
            <w:r w:rsidR="00146B46">
              <w:rPr>
                <w:noProof/>
                <w:webHidden/>
              </w:rPr>
              <w:t>19</w:t>
            </w:r>
            <w:r w:rsidR="00811447">
              <w:rPr>
                <w:noProof/>
                <w:webHidden/>
              </w:rPr>
              <w:fldChar w:fldCharType="end"/>
            </w:r>
          </w:hyperlink>
        </w:p>
        <w:p w14:paraId="45DC5486" w14:textId="3F923610"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69" w:history="1">
            <w:r w:rsidR="00811447" w:rsidRPr="00355285">
              <w:rPr>
                <w:rStyle w:val="Hyperlink"/>
                <w:noProof/>
              </w:rPr>
              <w:t>15.2</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Data Source</w:t>
            </w:r>
            <w:r w:rsidR="00811447">
              <w:rPr>
                <w:noProof/>
                <w:webHidden/>
              </w:rPr>
              <w:tab/>
            </w:r>
            <w:r w:rsidR="00811447">
              <w:rPr>
                <w:noProof/>
                <w:webHidden/>
              </w:rPr>
              <w:fldChar w:fldCharType="begin"/>
            </w:r>
            <w:r w:rsidR="00811447">
              <w:rPr>
                <w:noProof/>
                <w:webHidden/>
              </w:rPr>
              <w:instrText xml:space="preserve"> PAGEREF _Toc150177869 \h </w:instrText>
            </w:r>
            <w:r w:rsidR="00811447">
              <w:rPr>
                <w:noProof/>
                <w:webHidden/>
              </w:rPr>
            </w:r>
            <w:r w:rsidR="00811447">
              <w:rPr>
                <w:noProof/>
                <w:webHidden/>
              </w:rPr>
              <w:fldChar w:fldCharType="separate"/>
            </w:r>
            <w:r w:rsidR="00146B46">
              <w:rPr>
                <w:noProof/>
                <w:webHidden/>
              </w:rPr>
              <w:t>19</w:t>
            </w:r>
            <w:r w:rsidR="00811447">
              <w:rPr>
                <w:noProof/>
                <w:webHidden/>
              </w:rPr>
              <w:fldChar w:fldCharType="end"/>
            </w:r>
          </w:hyperlink>
        </w:p>
        <w:p w14:paraId="30A38481" w14:textId="56C2D7B6"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70" w:history="1">
            <w:r w:rsidR="00811447" w:rsidRPr="00355285">
              <w:rPr>
                <w:rStyle w:val="Hyperlink"/>
                <w:noProof/>
              </w:rPr>
              <w:t>15.3</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Production Process</w:t>
            </w:r>
            <w:r w:rsidR="00811447">
              <w:rPr>
                <w:noProof/>
                <w:webHidden/>
              </w:rPr>
              <w:tab/>
            </w:r>
            <w:r w:rsidR="00811447">
              <w:rPr>
                <w:noProof/>
                <w:webHidden/>
              </w:rPr>
              <w:fldChar w:fldCharType="begin"/>
            </w:r>
            <w:r w:rsidR="00811447">
              <w:rPr>
                <w:noProof/>
                <w:webHidden/>
              </w:rPr>
              <w:instrText xml:space="preserve"> PAGEREF _Toc150177870 \h </w:instrText>
            </w:r>
            <w:r w:rsidR="00811447">
              <w:rPr>
                <w:noProof/>
                <w:webHidden/>
              </w:rPr>
            </w:r>
            <w:r w:rsidR="00811447">
              <w:rPr>
                <w:noProof/>
                <w:webHidden/>
              </w:rPr>
              <w:fldChar w:fldCharType="separate"/>
            </w:r>
            <w:r w:rsidR="00146B46">
              <w:rPr>
                <w:noProof/>
                <w:webHidden/>
              </w:rPr>
              <w:t>19</w:t>
            </w:r>
            <w:r w:rsidR="00811447">
              <w:rPr>
                <w:noProof/>
                <w:webHidden/>
              </w:rPr>
              <w:fldChar w:fldCharType="end"/>
            </w:r>
          </w:hyperlink>
        </w:p>
        <w:p w14:paraId="0C1F0AF4" w14:textId="515ED4C8" w:rsidR="00811447" w:rsidRDefault="00000000">
          <w:pPr>
            <w:pStyle w:val="TOC1"/>
            <w:rPr>
              <w:rFonts w:asciiTheme="minorHAnsi" w:eastAsiaTheme="minorEastAsia" w:hAnsiTheme="minorHAnsi" w:cstheme="minorBidi"/>
              <w:b w:val="0"/>
              <w:noProof/>
              <w:kern w:val="2"/>
              <w:sz w:val="22"/>
              <w:szCs w:val="22"/>
              <w:lang w:val="en-AU" w:eastAsia="ko-KR"/>
              <w14:ligatures w14:val="standardContextual"/>
            </w:rPr>
          </w:pPr>
          <w:hyperlink w:anchor="_Toc150177871" w:history="1">
            <w:r w:rsidR="00811447" w:rsidRPr="00355285">
              <w:rPr>
                <w:rStyle w:val="Hyperlink"/>
                <w:noProof/>
                <w14:scene3d>
                  <w14:camera w14:prst="orthographicFront"/>
                  <w14:lightRig w14:rig="threePt" w14:dir="t">
                    <w14:rot w14:lat="0" w14:lon="0" w14:rev="0"/>
                  </w14:lightRig>
                </w14:scene3d>
              </w:rPr>
              <w:t>16</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Portrayal</w:t>
            </w:r>
            <w:r w:rsidR="00811447">
              <w:rPr>
                <w:noProof/>
                <w:webHidden/>
              </w:rPr>
              <w:tab/>
            </w:r>
            <w:r w:rsidR="00811447">
              <w:rPr>
                <w:noProof/>
                <w:webHidden/>
              </w:rPr>
              <w:fldChar w:fldCharType="begin"/>
            </w:r>
            <w:r w:rsidR="00811447">
              <w:rPr>
                <w:noProof/>
                <w:webHidden/>
              </w:rPr>
              <w:instrText xml:space="preserve"> PAGEREF _Toc150177871 \h </w:instrText>
            </w:r>
            <w:r w:rsidR="00811447">
              <w:rPr>
                <w:noProof/>
                <w:webHidden/>
              </w:rPr>
            </w:r>
            <w:r w:rsidR="00811447">
              <w:rPr>
                <w:noProof/>
                <w:webHidden/>
              </w:rPr>
              <w:fldChar w:fldCharType="separate"/>
            </w:r>
            <w:r w:rsidR="00146B46">
              <w:rPr>
                <w:noProof/>
                <w:webHidden/>
              </w:rPr>
              <w:t>19</w:t>
            </w:r>
            <w:r w:rsidR="00811447">
              <w:rPr>
                <w:noProof/>
                <w:webHidden/>
              </w:rPr>
              <w:fldChar w:fldCharType="end"/>
            </w:r>
          </w:hyperlink>
        </w:p>
        <w:p w14:paraId="1DF3EE10" w14:textId="69C695CB" w:rsidR="00811447" w:rsidRDefault="00000000">
          <w:pPr>
            <w:pStyle w:val="TOC1"/>
            <w:rPr>
              <w:rFonts w:asciiTheme="minorHAnsi" w:eastAsiaTheme="minorEastAsia" w:hAnsiTheme="minorHAnsi" w:cstheme="minorBidi"/>
              <w:b w:val="0"/>
              <w:noProof/>
              <w:kern w:val="2"/>
              <w:sz w:val="22"/>
              <w:szCs w:val="22"/>
              <w:lang w:val="en-AU" w:eastAsia="ko-KR"/>
              <w14:ligatures w14:val="standardContextual"/>
            </w:rPr>
          </w:pPr>
          <w:hyperlink w:anchor="_Toc150177872" w:history="1">
            <w:r w:rsidR="00811447" w:rsidRPr="00355285">
              <w:rPr>
                <w:rStyle w:val="Hyperlink"/>
                <w:noProof/>
                <w14:scene3d>
                  <w14:camera w14:prst="orthographicFront"/>
                  <w14:lightRig w14:rig="threePt" w14:dir="t">
                    <w14:rot w14:lat="0" w14:lon="0" w14:rev="0"/>
                  </w14:lightRig>
                </w14:scene3d>
              </w:rPr>
              <w:t>17</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Data Product Format (Encoding)</w:t>
            </w:r>
            <w:r w:rsidR="00811447">
              <w:rPr>
                <w:noProof/>
                <w:webHidden/>
              </w:rPr>
              <w:tab/>
            </w:r>
            <w:r w:rsidR="00811447">
              <w:rPr>
                <w:noProof/>
                <w:webHidden/>
              </w:rPr>
              <w:fldChar w:fldCharType="begin"/>
            </w:r>
            <w:r w:rsidR="00811447">
              <w:rPr>
                <w:noProof/>
                <w:webHidden/>
              </w:rPr>
              <w:instrText xml:space="preserve"> PAGEREF _Toc150177872 \h </w:instrText>
            </w:r>
            <w:r w:rsidR="00811447">
              <w:rPr>
                <w:noProof/>
                <w:webHidden/>
              </w:rPr>
            </w:r>
            <w:r w:rsidR="00811447">
              <w:rPr>
                <w:noProof/>
                <w:webHidden/>
              </w:rPr>
              <w:fldChar w:fldCharType="separate"/>
            </w:r>
            <w:r w:rsidR="00146B46">
              <w:rPr>
                <w:noProof/>
                <w:webHidden/>
              </w:rPr>
              <w:t>20</w:t>
            </w:r>
            <w:r w:rsidR="00811447">
              <w:rPr>
                <w:noProof/>
                <w:webHidden/>
              </w:rPr>
              <w:fldChar w:fldCharType="end"/>
            </w:r>
          </w:hyperlink>
        </w:p>
        <w:p w14:paraId="320090DD" w14:textId="3E410969"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73" w:history="1">
            <w:r w:rsidR="00811447" w:rsidRPr="00355285">
              <w:rPr>
                <w:rStyle w:val="Hyperlink"/>
                <w:noProof/>
              </w:rPr>
              <w:t>17.1</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Encoding of Latitude and Longitude</w:t>
            </w:r>
            <w:r w:rsidR="00811447">
              <w:rPr>
                <w:noProof/>
                <w:webHidden/>
              </w:rPr>
              <w:tab/>
            </w:r>
            <w:r w:rsidR="00811447">
              <w:rPr>
                <w:noProof/>
                <w:webHidden/>
              </w:rPr>
              <w:fldChar w:fldCharType="begin"/>
            </w:r>
            <w:r w:rsidR="00811447">
              <w:rPr>
                <w:noProof/>
                <w:webHidden/>
              </w:rPr>
              <w:instrText xml:space="preserve"> PAGEREF _Toc150177873 \h </w:instrText>
            </w:r>
            <w:r w:rsidR="00811447">
              <w:rPr>
                <w:noProof/>
                <w:webHidden/>
              </w:rPr>
            </w:r>
            <w:r w:rsidR="00811447">
              <w:rPr>
                <w:noProof/>
                <w:webHidden/>
              </w:rPr>
              <w:fldChar w:fldCharType="separate"/>
            </w:r>
            <w:r w:rsidR="00146B46">
              <w:rPr>
                <w:noProof/>
                <w:webHidden/>
              </w:rPr>
              <w:t>20</w:t>
            </w:r>
            <w:r w:rsidR="00811447">
              <w:rPr>
                <w:noProof/>
                <w:webHidden/>
              </w:rPr>
              <w:fldChar w:fldCharType="end"/>
            </w:r>
          </w:hyperlink>
        </w:p>
        <w:p w14:paraId="5AC238D6" w14:textId="4B799FFA"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74" w:history="1">
            <w:r w:rsidR="00811447" w:rsidRPr="00355285">
              <w:rPr>
                <w:rStyle w:val="Hyperlink"/>
                <w:noProof/>
              </w:rPr>
              <w:t>17.2</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Numeric Attribute Encoding</w:t>
            </w:r>
            <w:r w:rsidR="00811447">
              <w:rPr>
                <w:noProof/>
                <w:webHidden/>
              </w:rPr>
              <w:tab/>
            </w:r>
            <w:r w:rsidR="00811447">
              <w:rPr>
                <w:noProof/>
                <w:webHidden/>
              </w:rPr>
              <w:fldChar w:fldCharType="begin"/>
            </w:r>
            <w:r w:rsidR="00811447">
              <w:rPr>
                <w:noProof/>
                <w:webHidden/>
              </w:rPr>
              <w:instrText xml:space="preserve"> PAGEREF _Toc150177874 \h </w:instrText>
            </w:r>
            <w:r w:rsidR="00811447">
              <w:rPr>
                <w:noProof/>
                <w:webHidden/>
              </w:rPr>
            </w:r>
            <w:r w:rsidR="00811447">
              <w:rPr>
                <w:noProof/>
                <w:webHidden/>
              </w:rPr>
              <w:fldChar w:fldCharType="separate"/>
            </w:r>
            <w:r w:rsidR="00146B46">
              <w:rPr>
                <w:noProof/>
                <w:webHidden/>
              </w:rPr>
              <w:t>20</w:t>
            </w:r>
            <w:r w:rsidR="00811447">
              <w:rPr>
                <w:noProof/>
                <w:webHidden/>
              </w:rPr>
              <w:fldChar w:fldCharType="end"/>
            </w:r>
          </w:hyperlink>
        </w:p>
        <w:p w14:paraId="680B5FAD" w14:textId="20F79A09"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75" w:history="1">
            <w:r w:rsidR="00811447" w:rsidRPr="00355285">
              <w:rPr>
                <w:rStyle w:val="Hyperlink"/>
                <w:noProof/>
              </w:rPr>
              <w:t>17.3</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Text Attribute Values</w:t>
            </w:r>
            <w:r w:rsidR="00811447">
              <w:rPr>
                <w:noProof/>
                <w:webHidden/>
              </w:rPr>
              <w:tab/>
            </w:r>
            <w:r w:rsidR="00811447">
              <w:rPr>
                <w:noProof/>
                <w:webHidden/>
              </w:rPr>
              <w:fldChar w:fldCharType="begin"/>
            </w:r>
            <w:r w:rsidR="00811447">
              <w:rPr>
                <w:noProof/>
                <w:webHidden/>
              </w:rPr>
              <w:instrText xml:space="preserve"> PAGEREF _Toc150177875 \h </w:instrText>
            </w:r>
            <w:r w:rsidR="00811447">
              <w:rPr>
                <w:noProof/>
                <w:webHidden/>
              </w:rPr>
            </w:r>
            <w:r w:rsidR="00811447">
              <w:rPr>
                <w:noProof/>
                <w:webHidden/>
              </w:rPr>
              <w:fldChar w:fldCharType="separate"/>
            </w:r>
            <w:r w:rsidR="00146B46">
              <w:rPr>
                <w:noProof/>
                <w:webHidden/>
              </w:rPr>
              <w:t>20</w:t>
            </w:r>
            <w:r w:rsidR="00811447">
              <w:rPr>
                <w:noProof/>
                <w:webHidden/>
              </w:rPr>
              <w:fldChar w:fldCharType="end"/>
            </w:r>
          </w:hyperlink>
        </w:p>
        <w:p w14:paraId="17626C4E" w14:textId="1D89D001"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76" w:history="1">
            <w:r w:rsidR="00811447" w:rsidRPr="00355285">
              <w:rPr>
                <w:rStyle w:val="Hyperlink"/>
                <w:noProof/>
              </w:rPr>
              <w:t>17.4</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Mandatory Attribute Values</w:t>
            </w:r>
            <w:r w:rsidR="00811447">
              <w:rPr>
                <w:noProof/>
                <w:webHidden/>
              </w:rPr>
              <w:tab/>
            </w:r>
            <w:r w:rsidR="00811447">
              <w:rPr>
                <w:noProof/>
                <w:webHidden/>
              </w:rPr>
              <w:fldChar w:fldCharType="begin"/>
            </w:r>
            <w:r w:rsidR="00811447">
              <w:rPr>
                <w:noProof/>
                <w:webHidden/>
              </w:rPr>
              <w:instrText xml:space="preserve"> PAGEREF _Toc150177876 \h </w:instrText>
            </w:r>
            <w:r w:rsidR="00811447">
              <w:rPr>
                <w:noProof/>
                <w:webHidden/>
              </w:rPr>
            </w:r>
            <w:r w:rsidR="00811447">
              <w:rPr>
                <w:noProof/>
                <w:webHidden/>
              </w:rPr>
              <w:fldChar w:fldCharType="separate"/>
            </w:r>
            <w:r w:rsidR="00146B46">
              <w:rPr>
                <w:noProof/>
                <w:webHidden/>
              </w:rPr>
              <w:t>20</w:t>
            </w:r>
            <w:r w:rsidR="00811447">
              <w:rPr>
                <w:noProof/>
                <w:webHidden/>
              </w:rPr>
              <w:fldChar w:fldCharType="end"/>
            </w:r>
          </w:hyperlink>
        </w:p>
        <w:p w14:paraId="35E1BADD" w14:textId="79F70A90"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77" w:history="1">
            <w:r w:rsidR="00811447" w:rsidRPr="00355285">
              <w:rPr>
                <w:rStyle w:val="Hyperlink"/>
                <w:noProof/>
              </w:rPr>
              <w:t>17.5</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Unknown Attribute Values</w:t>
            </w:r>
            <w:r w:rsidR="00811447">
              <w:rPr>
                <w:noProof/>
                <w:webHidden/>
              </w:rPr>
              <w:tab/>
            </w:r>
            <w:r w:rsidR="00811447">
              <w:rPr>
                <w:noProof/>
                <w:webHidden/>
              </w:rPr>
              <w:fldChar w:fldCharType="begin"/>
            </w:r>
            <w:r w:rsidR="00811447">
              <w:rPr>
                <w:noProof/>
                <w:webHidden/>
              </w:rPr>
              <w:instrText xml:space="preserve"> PAGEREF _Toc150177877 \h </w:instrText>
            </w:r>
            <w:r w:rsidR="00811447">
              <w:rPr>
                <w:noProof/>
                <w:webHidden/>
              </w:rPr>
            </w:r>
            <w:r w:rsidR="00811447">
              <w:rPr>
                <w:noProof/>
                <w:webHidden/>
              </w:rPr>
              <w:fldChar w:fldCharType="separate"/>
            </w:r>
            <w:r w:rsidR="00146B46">
              <w:rPr>
                <w:noProof/>
                <w:webHidden/>
              </w:rPr>
              <w:t>21</w:t>
            </w:r>
            <w:r w:rsidR="00811447">
              <w:rPr>
                <w:noProof/>
                <w:webHidden/>
              </w:rPr>
              <w:fldChar w:fldCharType="end"/>
            </w:r>
          </w:hyperlink>
        </w:p>
        <w:p w14:paraId="2FCA718D" w14:textId="337CFDA6"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78" w:history="1">
            <w:r w:rsidR="00811447" w:rsidRPr="00355285">
              <w:rPr>
                <w:rStyle w:val="Hyperlink"/>
                <w:noProof/>
              </w:rPr>
              <w:t>17.6</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Structure of dataset files</w:t>
            </w:r>
            <w:r w:rsidR="00811447">
              <w:rPr>
                <w:noProof/>
                <w:webHidden/>
              </w:rPr>
              <w:tab/>
            </w:r>
            <w:r w:rsidR="00811447">
              <w:rPr>
                <w:noProof/>
                <w:webHidden/>
              </w:rPr>
              <w:fldChar w:fldCharType="begin"/>
            </w:r>
            <w:r w:rsidR="00811447">
              <w:rPr>
                <w:noProof/>
                <w:webHidden/>
              </w:rPr>
              <w:instrText xml:space="preserve"> PAGEREF _Toc150177878 \h </w:instrText>
            </w:r>
            <w:r w:rsidR="00811447">
              <w:rPr>
                <w:noProof/>
                <w:webHidden/>
              </w:rPr>
            </w:r>
            <w:r w:rsidR="00811447">
              <w:rPr>
                <w:noProof/>
                <w:webHidden/>
              </w:rPr>
              <w:fldChar w:fldCharType="separate"/>
            </w:r>
            <w:r w:rsidR="00146B46">
              <w:rPr>
                <w:noProof/>
                <w:webHidden/>
              </w:rPr>
              <w:t>21</w:t>
            </w:r>
            <w:r w:rsidR="00811447">
              <w:rPr>
                <w:noProof/>
                <w:webHidden/>
              </w:rPr>
              <w:fldChar w:fldCharType="end"/>
            </w:r>
          </w:hyperlink>
        </w:p>
        <w:p w14:paraId="0472E9B8" w14:textId="08F26CBF"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79" w:history="1">
            <w:r w:rsidR="00811447" w:rsidRPr="00355285">
              <w:rPr>
                <w:rStyle w:val="Hyperlink"/>
                <w:noProof/>
              </w:rPr>
              <w:t>17.7</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Object identifiers</w:t>
            </w:r>
            <w:r w:rsidR="00811447">
              <w:rPr>
                <w:noProof/>
                <w:webHidden/>
              </w:rPr>
              <w:tab/>
            </w:r>
            <w:r w:rsidR="00811447">
              <w:rPr>
                <w:noProof/>
                <w:webHidden/>
              </w:rPr>
              <w:fldChar w:fldCharType="begin"/>
            </w:r>
            <w:r w:rsidR="00811447">
              <w:rPr>
                <w:noProof/>
                <w:webHidden/>
              </w:rPr>
              <w:instrText xml:space="preserve"> PAGEREF _Toc150177879 \h </w:instrText>
            </w:r>
            <w:r w:rsidR="00811447">
              <w:rPr>
                <w:noProof/>
                <w:webHidden/>
              </w:rPr>
            </w:r>
            <w:r w:rsidR="00811447">
              <w:rPr>
                <w:noProof/>
                <w:webHidden/>
              </w:rPr>
              <w:fldChar w:fldCharType="separate"/>
            </w:r>
            <w:r w:rsidR="00146B46">
              <w:rPr>
                <w:noProof/>
                <w:webHidden/>
              </w:rPr>
              <w:t>21</w:t>
            </w:r>
            <w:r w:rsidR="00811447">
              <w:rPr>
                <w:noProof/>
                <w:webHidden/>
              </w:rPr>
              <w:fldChar w:fldCharType="end"/>
            </w:r>
          </w:hyperlink>
        </w:p>
        <w:p w14:paraId="477CF3DC" w14:textId="2EA92EE2"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80" w:history="1">
            <w:r w:rsidR="00811447" w:rsidRPr="00355285">
              <w:rPr>
                <w:rStyle w:val="Hyperlink"/>
                <w:noProof/>
              </w:rPr>
              <w:t>17.8</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Dataset validation</w:t>
            </w:r>
            <w:r w:rsidR="00811447">
              <w:rPr>
                <w:noProof/>
                <w:webHidden/>
              </w:rPr>
              <w:tab/>
            </w:r>
            <w:r w:rsidR="00811447">
              <w:rPr>
                <w:noProof/>
                <w:webHidden/>
              </w:rPr>
              <w:fldChar w:fldCharType="begin"/>
            </w:r>
            <w:r w:rsidR="00811447">
              <w:rPr>
                <w:noProof/>
                <w:webHidden/>
              </w:rPr>
              <w:instrText xml:space="preserve"> PAGEREF _Toc150177880 \h </w:instrText>
            </w:r>
            <w:r w:rsidR="00811447">
              <w:rPr>
                <w:noProof/>
                <w:webHidden/>
              </w:rPr>
            </w:r>
            <w:r w:rsidR="00811447">
              <w:rPr>
                <w:noProof/>
                <w:webHidden/>
              </w:rPr>
              <w:fldChar w:fldCharType="separate"/>
            </w:r>
            <w:r w:rsidR="00146B46">
              <w:rPr>
                <w:noProof/>
                <w:webHidden/>
              </w:rPr>
              <w:t>21</w:t>
            </w:r>
            <w:r w:rsidR="00811447">
              <w:rPr>
                <w:noProof/>
                <w:webHidden/>
              </w:rPr>
              <w:fldChar w:fldCharType="end"/>
            </w:r>
          </w:hyperlink>
        </w:p>
        <w:p w14:paraId="1FA42BB8" w14:textId="42AC0FED"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81" w:history="1">
            <w:r w:rsidR="00811447" w:rsidRPr="00355285">
              <w:rPr>
                <w:rStyle w:val="Hyperlink"/>
                <w:noProof/>
              </w:rPr>
              <w:t>17.9</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Data overlap</w:t>
            </w:r>
            <w:r w:rsidR="00811447">
              <w:rPr>
                <w:noProof/>
                <w:webHidden/>
              </w:rPr>
              <w:tab/>
            </w:r>
            <w:r w:rsidR="00811447">
              <w:rPr>
                <w:noProof/>
                <w:webHidden/>
              </w:rPr>
              <w:fldChar w:fldCharType="begin"/>
            </w:r>
            <w:r w:rsidR="00811447">
              <w:rPr>
                <w:noProof/>
                <w:webHidden/>
              </w:rPr>
              <w:instrText xml:space="preserve"> PAGEREF _Toc150177881 \h </w:instrText>
            </w:r>
            <w:r w:rsidR="00811447">
              <w:rPr>
                <w:noProof/>
                <w:webHidden/>
              </w:rPr>
            </w:r>
            <w:r w:rsidR="00811447">
              <w:rPr>
                <w:noProof/>
                <w:webHidden/>
              </w:rPr>
              <w:fldChar w:fldCharType="separate"/>
            </w:r>
            <w:r w:rsidR="00146B46">
              <w:rPr>
                <w:noProof/>
                <w:webHidden/>
              </w:rPr>
              <w:t>22</w:t>
            </w:r>
            <w:r w:rsidR="00811447">
              <w:rPr>
                <w:noProof/>
                <w:webHidden/>
              </w:rPr>
              <w:fldChar w:fldCharType="end"/>
            </w:r>
          </w:hyperlink>
        </w:p>
        <w:p w14:paraId="782E01CA" w14:textId="3A8A7B0F"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82" w:history="1">
            <w:r w:rsidR="00811447" w:rsidRPr="00355285">
              <w:rPr>
                <w:rStyle w:val="Hyperlink"/>
                <w:noProof/>
              </w:rPr>
              <w:t>17.10</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Data quality</w:t>
            </w:r>
            <w:r w:rsidR="00811447">
              <w:rPr>
                <w:noProof/>
                <w:webHidden/>
              </w:rPr>
              <w:tab/>
            </w:r>
            <w:r w:rsidR="00811447">
              <w:rPr>
                <w:noProof/>
                <w:webHidden/>
              </w:rPr>
              <w:fldChar w:fldCharType="begin"/>
            </w:r>
            <w:r w:rsidR="00811447">
              <w:rPr>
                <w:noProof/>
                <w:webHidden/>
              </w:rPr>
              <w:instrText xml:space="preserve"> PAGEREF _Toc150177882 \h </w:instrText>
            </w:r>
            <w:r w:rsidR="00811447">
              <w:rPr>
                <w:noProof/>
                <w:webHidden/>
              </w:rPr>
            </w:r>
            <w:r w:rsidR="00811447">
              <w:rPr>
                <w:noProof/>
                <w:webHidden/>
              </w:rPr>
              <w:fldChar w:fldCharType="separate"/>
            </w:r>
            <w:r w:rsidR="00146B46">
              <w:rPr>
                <w:noProof/>
                <w:webHidden/>
              </w:rPr>
              <w:t>22</w:t>
            </w:r>
            <w:r w:rsidR="00811447">
              <w:rPr>
                <w:noProof/>
                <w:webHidden/>
              </w:rPr>
              <w:fldChar w:fldCharType="end"/>
            </w:r>
          </w:hyperlink>
        </w:p>
        <w:p w14:paraId="18079B52" w14:textId="24C27CD8" w:rsidR="00811447" w:rsidRDefault="00000000">
          <w:pPr>
            <w:pStyle w:val="TOC1"/>
            <w:rPr>
              <w:rFonts w:asciiTheme="minorHAnsi" w:eastAsiaTheme="minorEastAsia" w:hAnsiTheme="minorHAnsi" w:cstheme="minorBidi"/>
              <w:b w:val="0"/>
              <w:noProof/>
              <w:kern w:val="2"/>
              <w:sz w:val="22"/>
              <w:szCs w:val="22"/>
              <w:lang w:val="en-AU" w:eastAsia="ko-KR"/>
              <w14:ligatures w14:val="standardContextual"/>
            </w:rPr>
          </w:pPr>
          <w:hyperlink w:anchor="_Toc150177883" w:history="1">
            <w:r w:rsidR="00811447" w:rsidRPr="00355285">
              <w:rPr>
                <w:rStyle w:val="Hyperlink"/>
                <w:noProof/>
                <w14:scene3d>
                  <w14:camera w14:prst="orthographicFront"/>
                  <w14:lightRig w14:rig="threePt" w14:dir="t">
                    <w14:rot w14:lat="0" w14:lon="0" w14:rev="0"/>
                  </w14:lightRig>
                </w14:scene3d>
              </w:rPr>
              <w:t>18</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Data Product Delivery</w:t>
            </w:r>
            <w:r w:rsidR="00811447">
              <w:rPr>
                <w:noProof/>
                <w:webHidden/>
              </w:rPr>
              <w:tab/>
            </w:r>
            <w:r w:rsidR="00811447">
              <w:rPr>
                <w:noProof/>
                <w:webHidden/>
              </w:rPr>
              <w:fldChar w:fldCharType="begin"/>
            </w:r>
            <w:r w:rsidR="00811447">
              <w:rPr>
                <w:noProof/>
                <w:webHidden/>
              </w:rPr>
              <w:instrText xml:space="preserve"> PAGEREF _Toc150177883 \h </w:instrText>
            </w:r>
            <w:r w:rsidR="00811447">
              <w:rPr>
                <w:noProof/>
                <w:webHidden/>
              </w:rPr>
            </w:r>
            <w:r w:rsidR="00811447">
              <w:rPr>
                <w:noProof/>
                <w:webHidden/>
              </w:rPr>
              <w:fldChar w:fldCharType="separate"/>
            </w:r>
            <w:r w:rsidR="00146B46">
              <w:rPr>
                <w:noProof/>
                <w:webHidden/>
              </w:rPr>
              <w:t>22</w:t>
            </w:r>
            <w:r w:rsidR="00811447">
              <w:rPr>
                <w:noProof/>
                <w:webHidden/>
              </w:rPr>
              <w:fldChar w:fldCharType="end"/>
            </w:r>
          </w:hyperlink>
        </w:p>
        <w:p w14:paraId="76DE52DB" w14:textId="227511A8"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84" w:history="1">
            <w:r w:rsidR="00811447" w:rsidRPr="00355285">
              <w:rPr>
                <w:rStyle w:val="Hyperlink"/>
                <w:noProof/>
              </w:rPr>
              <w:t>18.1</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Introduction</w:t>
            </w:r>
            <w:r w:rsidR="00811447">
              <w:rPr>
                <w:noProof/>
                <w:webHidden/>
              </w:rPr>
              <w:tab/>
            </w:r>
            <w:r w:rsidR="00811447">
              <w:rPr>
                <w:noProof/>
                <w:webHidden/>
              </w:rPr>
              <w:fldChar w:fldCharType="begin"/>
            </w:r>
            <w:r w:rsidR="00811447">
              <w:rPr>
                <w:noProof/>
                <w:webHidden/>
              </w:rPr>
              <w:instrText xml:space="preserve"> PAGEREF _Toc150177884 \h </w:instrText>
            </w:r>
            <w:r w:rsidR="00811447">
              <w:rPr>
                <w:noProof/>
                <w:webHidden/>
              </w:rPr>
            </w:r>
            <w:r w:rsidR="00811447">
              <w:rPr>
                <w:noProof/>
                <w:webHidden/>
              </w:rPr>
              <w:fldChar w:fldCharType="separate"/>
            </w:r>
            <w:r w:rsidR="00146B46">
              <w:rPr>
                <w:noProof/>
                <w:webHidden/>
              </w:rPr>
              <w:t>22</w:t>
            </w:r>
            <w:r w:rsidR="00811447">
              <w:rPr>
                <w:noProof/>
                <w:webHidden/>
              </w:rPr>
              <w:fldChar w:fldCharType="end"/>
            </w:r>
          </w:hyperlink>
        </w:p>
        <w:p w14:paraId="4A1D92FE" w14:textId="4304359A"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85" w:history="1">
            <w:r w:rsidR="00811447" w:rsidRPr="00355285">
              <w:rPr>
                <w:rStyle w:val="Hyperlink"/>
                <w:noProof/>
              </w:rPr>
              <w:t>18.2</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Dataset</w:t>
            </w:r>
            <w:r w:rsidR="00811447">
              <w:rPr>
                <w:noProof/>
                <w:webHidden/>
              </w:rPr>
              <w:tab/>
            </w:r>
            <w:r w:rsidR="00811447">
              <w:rPr>
                <w:noProof/>
                <w:webHidden/>
              </w:rPr>
              <w:fldChar w:fldCharType="begin"/>
            </w:r>
            <w:r w:rsidR="00811447">
              <w:rPr>
                <w:noProof/>
                <w:webHidden/>
              </w:rPr>
              <w:instrText xml:space="preserve"> PAGEREF _Toc150177885 \h </w:instrText>
            </w:r>
            <w:r w:rsidR="00811447">
              <w:rPr>
                <w:noProof/>
                <w:webHidden/>
              </w:rPr>
            </w:r>
            <w:r w:rsidR="00811447">
              <w:rPr>
                <w:noProof/>
                <w:webHidden/>
              </w:rPr>
              <w:fldChar w:fldCharType="separate"/>
            </w:r>
            <w:r w:rsidR="00146B46">
              <w:rPr>
                <w:noProof/>
                <w:webHidden/>
              </w:rPr>
              <w:t>23</w:t>
            </w:r>
            <w:r w:rsidR="00811447">
              <w:rPr>
                <w:noProof/>
                <w:webHidden/>
              </w:rPr>
              <w:fldChar w:fldCharType="end"/>
            </w:r>
          </w:hyperlink>
        </w:p>
        <w:p w14:paraId="6B9D08CA" w14:textId="136F9714"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86" w:history="1">
            <w:r w:rsidR="00811447" w:rsidRPr="00355285">
              <w:rPr>
                <w:rStyle w:val="Hyperlink"/>
                <w:noProof/>
              </w:rPr>
              <w:t>18.3</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Data Integrity</w:t>
            </w:r>
            <w:r w:rsidR="00811447">
              <w:rPr>
                <w:noProof/>
                <w:webHidden/>
              </w:rPr>
              <w:tab/>
            </w:r>
            <w:r w:rsidR="00811447">
              <w:rPr>
                <w:noProof/>
                <w:webHidden/>
              </w:rPr>
              <w:fldChar w:fldCharType="begin"/>
            </w:r>
            <w:r w:rsidR="00811447">
              <w:rPr>
                <w:noProof/>
                <w:webHidden/>
              </w:rPr>
              <w:instrText xml:space="preserve"> PAGEREF _Toc150177886 \h </w:instrText>
            </w:r>
            <w:r w:rsidR="00811447">
              <w:rPr>
                <w:noProof/>
                <w:webHidden/>
              </w:rPr>
            </w:r>
            <w:r w:rsidR="00811447">
              <w:rPr>
                <w:noProof/>
                <w:webHidden/>
              </w:rPr>
              <w:fldChar w:fldCharType="separate"/>
            </w:r>
            <w:r w:rsidR="00146B46">
              <w:rPr>
                <w:noProof/>
                <w:webHidden/>
              </w:rPr>
              <w:t>24</w:t>
            </w:r>
            <w:r w:rsidR="00811447">
              <w:rPr>
                <w:noProof/>
                <w:webHidden/>
              </w:rPr>
              <w:fldChar w:fldCharType="end"/>
            </w:r>
          </w:hyperlink>
        </w:p>
        <w:p w14:paraId="02672A84" w14:textId="120B4794"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87" w:history="1">
            <w:r w:rsidR="00811447" w:rsidRPr="00355285">
              <w:rPr>
                <w:rStyle w:val="Hyperlink"/>
                <w:noProof/>
              </w:rPr>
              <w:t>18.4</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Support Files</w:t>
            </w:r>
            <w:r w:rsidR="00811447">
              <w:rPr>
                <w:noProof/>
                <w:webHidden/>
              </w:rPr>
              <w:tab/>
            </w:r>
            <w:r w:rsidR="00811447">
              <w:rPr>
                <w:noProof/>
                <w:webHidden/>
              </w:rPr>
              <w:fldChar w:fldCharType="begin"/>
            </w:r>
            <w:r w:rsidR="00811447">
              <w:rPr>
                <w:noProof/>
                <w:webHidden/>
              </w:rPr>
              <w:instrText xml:space="preserve"> PAGEREF _Toc150177887 \h </w:instrText>
            </w:r>
            <w:r w:rsidR="00811447">
              <w:rPr>
                <w:noProof/>
                <w:webHidden/>
              </w:rPr>
            </w:r>
            <w:r w:rsidR="00811447">
              <w:rPr>
                <w:noProof/>
                <w:webHidden/>
              </w:rPr>
              <w:fldChar w:fldCharType="separate"/>
            </w:r>
            <w:r w:rsidR="00146B46">
              <w:rPr>
                <w:noProof/>
                <w:webHidden/>
              </w:rPr>
              <w:t>24</w:t>
            </w:r>
            <w:r w:rsidR="00811447">
              <w:rPr>
                <w:noProof/>
                <w:webHidden/>
              </w:rPr>
              <w:fldChar w:fldCharType="end"/>
            </w:r>
          </w:hyperlink>
        </w:p>
        <w:p w14:paraId="4AD6CA9E" w14:textId="1CA40A3B" w:rsidR="00811447" w:rsidRDefault="00000000">
          <w:pPr>
            <w:pStyle w:val="TOC1"/>
            <w:rPr>
              <w:rFonts w:asciiTheme="minorHAnsi" w:eastAsiaTheme="minorEastAsia" w:hAnsiTheme="minorHAnsi" w:cstheme="minorBidi"/>
              <w:b w:val="0"/>
              <w:noProof/>
              <w:kern w:val="2"/>
              <w:sz w:val="22"/>
              <w:szCs w:val="22"/>
              <w:lang w:val="en-AU" w:eastAsia="ko-KR"/>
              <w14:ligatures w14:val="standardContextual"/>
            </w:rPr>
          </w:pPr>
          <w:hyperlink w:anchor="_Toc150177888" w:history="1">
            <w:r w:rsidR="00811447" w:rsidRPr="00355285">
              <w:rPr>
                <w:rStyle w:val="Hyperlink"/>
                <w:noProof/>
                <w14:scene3d>
                  <w14:camera w14:prst="orthographicFront"/>
                  <w14:lightRig w14:rig="threePt" w14:dir="t">
                    <w14:rot w14:lat="0" w14:lon="0" w14:rev="0"/>
                  </w14:lightRig>
                </w14:scene3d>
              </w:rPr>
              <w:t>19</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Metadata</w:t>
            </w:r>
            <w:r w:rsidR="00811447">
              <w:rPr>
                <w:noProof/>
                <w:webHidden/>
              </w:rPr>
              <w:tab/>
            </w:r>
            <w:r w:rsidR="00811447">
              <w:rPr>
                <w:noProof/>
                <w:webHidden/>
              </w:rPr>
              <w:fldChar w:fldCharType="begin"/>
            </w:r>
            <w:r w:rsidR="00811447">
              <w:rPr>
                <w:noProof/>
                <w:webHidden/>
              </w:rPr>
              <w:instrText xml:space="preserve"> PAGEREF _Toc150177888 \h </w:instrText>
            </w:r>
            <w:r w:rsidR="00811447">
              <w:rPr>
                <w:noProof/>
                <w:webHidden/>
              </w:rPr>
            </w:r>
            <w:r w:rsidR="00811447">
              <w:rPr>
                <w:noProof/>
                <w:webHidden/>
              </w:rPr>
              <w:fldChar w:fldCharType="separate"/>
            </w:r>
            <w:r w:rsidR="00146B46">
              <w:rPr>
                <w:noProof/>
                <w:webHidden/>
              </w:rPr>
              <w:t>25</w:t>
            </w:r>
            <w:r w:rsidR="00811447">
              <w:rPr>
                <w:noProof/>
                <w:webHidden/>
              </w:rPr>
              <w:fldChar w:fldCharType="end"/>
            </w:r>
          </w:hyperlink>
        </w:p>
        <w:p w14:paraId="2D27DFE0" w14:textId="34E5DEB6"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89" w:history="1">
            <w:r w:rsidR="00811447" w:rsidRPr="00355285">
              <w:rPr>
                <w:rStyle w:val="Hyperlink"/>
                <w:noProof/>
              </w:rPr>
              <w:t>19.1</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Introduction</w:t>
            </w:r>
            <w:r w:rsidR="00811447">
              <w:rPr>
                <w:noProof/>
                <w:webHidden/>
              </w:rPr>
              <w:tab/>
            </w:r>
            <w:r w:rsidR="00811447">
              <w:rPr>
                <w:noProof/>
                <w:webHidden/>
              </w:rPr>
              <w:fldChar w:fldCharType="begin"/>
            </w:r>
            <w:r w:rsidR="00811447">
              <w:rPr>
                <w:noProof/>
                <w:webHidden/>
              </w:rPr>
              <w:instrText xml:space="preserve"> PAGEREF _Toc150177889 \h </w:instrText>
            </w:r>
            <w:r w:rsidR="00811447">
              <w:rPr>
                <w:noProof/>
                <w:webHidden/>
              </w:rPr>
            </w:r>
            <w:r w:rsidR="00811447">
              <w:rPr>
                <w:noProof/>
                <w:webHidden/>
              </w:rPr>
              <w:fldChar w:fldCharType="separate"/>
            </w:r>
            <w:r w:rsidR="00146B46">
              <w:rPr>
                <w:noProof/>
                <w:webHidden/>
              </w:rPr>
              <w:t>25</w:t>
            </w:r>
            <w:r w:rsidR="00811447">
              <w:rPr>
                <w:noProof/>
                <w:webHidden/>
              </w:rPr>
              <w:fldChar w:fldCharType="end"/>
            </w:r>
          </w:hyperlink>
        </w:p>
        <w:p w14:paraId="6DC46200" w14:textId="4B222C4C"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90" w:history="1">
            <w:r w:rsidR="00811447" w:rsidRPr="00355285">
              <w:rPr>
                <w:rStyle w:val="Hyperlink"/>
                <w:noProof/>
              </w:rPr>
              <w:t>19.2</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Use of S-421 to provide routes in UKC plans</w:t>
            </w:r>
            <w:r w:rsidR="00811447">
              <w:rPr>
                <w:noProof/>
                <w:webHidden/>
              </w:rPr>
              <w:tab/>
            </w:r>
            <w:r w:rsidR="00811447">
              <w:rPr>
                <w:noProof/>
                <w:webHidden/>
              </w:rPr>
              <w:fldChar w:fldCharType="begin"/>
            </w:r>
            <w:r w:rsidR="00811447">
              <w:rPr>
                <w:noProof/>
                <w:webHidden/>
              </w:rPr>
              <w:instrText xml:space="preserve"> PAGEREF _Toc150177890 \h </w:instrText>
            </w:r>
            <w:r w:rsidR="00811447">
              <w:rPr>
                <w:noProof/>
                <w:webHidden/>
              </w:rPr>
            </w:r>
            <w:r w:rsidR="00811447">
              <w:rPr>
                <w:noProof/>
                <w:webHidden/>
              </w:rPr>
              <w:fldChar w:fldCharType="separate"/>
            </w:r>
            <w:r w:rsidR="00146B46">
              <w:rPr>
                <w:noProof/>
                <w:webHidden/>
              </w:rPr>
              <w:t>26</w:t>
            </w:r>
            <w:r w:rsidR="00811447">
              <w:rPr>
                <w:noProof/>
                <w:webHidden/>
              </w:rPr>
              <w:fldChar w:fldCharType="end"/>
            </w:r>
          </w:hyperlink>
        </w:p>
        <w:p w14:paraId="21F07ABC" w14:textId="1AF123EE"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91" w:history="1">
            <w:r w:rsidR="00811447" w:rsidRPr="00355285">
              <w:rPr>
                <w:rStyle w:val="Hyperlink"/>
                <w:noProof/>
              </w:rPr>
              <w:t>19.3</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Language</w:t>
            </w:r>
            <w:r w:rsidR="00811447">
              <w:rPr>
                <w:noProof/>
                <w:webHidden/>
              </w:rPr>
              <w:tab/>
            </w:r>
            <w:r w:rsidR="00811447">
              <w:rPr>
                <w:noProof/>
                <w:webHidden/>
              </w:rPr>
              <w:fldChar w:fldCharType="begin"/>
            </w:r>
            <w:r w:rsidR="00811447">
              <w:rPr>
                <w:noProof/>
                <w:webHidden/>
              </w:rPr>
              <w:instrText xml:space="preserve"> PAGEREF _Toc150177891 \h </w:instrText>
            </w:r>
            <w:r w:rsidR="00811447">
              <w:rPr>
                <w:noProof/>
                <w:webHidden/>
              </w:rPr>
            </w:r>
            <w:r w:rsidR="00811447">
              <w:rPr>
                <w:noProof/>
                <w:webHidden/>
              </w:rPr>
              <w:fldChar w:fldCharType="separate"/>
            </w:r>
            <w:r w:rsidR="00146B46">
              <w:rPr>
                <w:noProof/>
                <w:webHidden/>
              </w:rPr>
              <w:t>26</w:t>
            </w:r>
            <w:r w:rsidR="00811447">
              <w:rPr>
                <w:noProof/>
                <w:webHidden/>
              </w:rPr>
              <w:fldChar w:fldCharType="end"/>
            </w:r>
          </w:hyperlink>
        </w:p>
        <w:p w14:paraId="21A144F5" w14:textId="786AE270"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92" w:history="1">
            <w:r w:rsidR="00811447" w:rsidRPr="00355285">
              <w:rPr>
                <w:rStyle w:val="Hyperlink"/>
                <w:noProof/>
              </w:rPr>
              <w:t>19.4</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Dataset metadata</w:t>
            </w:r>
            <w:r w:rsidR="00811447">
              <w:rPr>
                <w:noProof/>
                <w:webHidden/>
              </w:rPr>
              <w:tab/>
            </w:r>
            <w:r w:rsidR="00811447">
              <w:rPr>
                <w:noProof/>
                <w:webHidden/>
              </w:rPr>
              <w:fldChar w:fldCharType="begin"/>
            </w:r>
            <w:r w:rsidR="00811447">
              <w:rPr>
                <w:noProof/>
                <w:webHidden/>
              </w:rPr>
              <w:instrText xml:space="preserve"> PAGEREF _Toc150177892 \h </w:instrText>
            </w:r>
            <w:r w:rsidR="00811447">
              <w:rPr>
                <w:noProof/>
                <w:webHidden/>
              </w:rPr>
            </w:r>
            <w:r w:rsidR="00811447">
              <w:rPr>
                <w:noProof/>
                <w:webHidden/>
              </w:rPr>
              <w:fldChar w:fldCharType="separate"/>
            </w:r>
            <w:r w:rsidR="00146B46">
              <w:rPr>
                <w:noProof/>
                <w:webHidden/>
              </w:rPr>
              <w:t>26</w:t>
            </w:r>
            <w:r w:rsidR="00811447">
              <w:rPr>
                <w:noProof/>
                <w:webHidden/>
              </w:rPr>
              <w:fldChar w:fldCharType="end"/>
            </w:r>
          </w:hyperlink>
        </w:p>
        <w:p w14:paraId="42DF297F" w14:textId="720BE6DE"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93" w:history="1">
            <w:r w:rsidR="00811447" w:rsidRPr="00355285">
              <w:rPr>
                <w:rStyle w:val="Hyperlink"/>
                <w:noProof/>
              </w:rPr>
              <w:t>19.5</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S100_ExchangeCatalogue</w:t>
            </w:r>
            <w:r w:rsidR="00811447">
              <w:rPr>
                <w:noProof/>
                <w:webHidden/>
              </w:rPr>
              <w:tab/>
            </w:r>
            <w:r w:rsidR="00811447">
              <w:rPr>
                <w:noProof/>
                <w:webHidden/>
              </w:rPr>
              <w:fldChar w:fldCharType="begin"/>
            </w:r>
            <w:r w:rsidR="00811447">
              <w:rPr>
                <w:noProof/>
                <w:webHidden/>
              </w:rPr>
              <w:instrText xml:space="preserve"> PAGEREF _Toc150177893 \h </w:instrText>
            </w:r>
            <w:r w:rsidR="00811447">
              <w:rPr>
                <w:noProof/>
                <w:webHidden/>
              </w:rPr>
            </w:r>
            <w:r w:rsidR="00811447">
              <w:rPr>
                <w:noProof/>
                <w:webHidden/>
              </w:rPr>
              <w:fldChar w:fldCharType="separate"/>
            </w:r>
            <w:r w:rsidR="00146B46">
              <w:rPr>
                <w:noProof/>
                <w:webHidden/>
              </w:rPr>
              <w:t>29</w:t>
            </w:r>
            <w:r w:rsidR="00811447">
              <w:rPr>
                <w:noProof/>
                <w:webHidden/>
              </w:rPr>
              <w:fldChar w:fldCharType="end"/>
            </w:r>
          </w:hyperlink>
        </w:p>
        <w:p w14:paraId="0647B359" w14:textId="4587BA65"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951" w:history="1">
            <w:r w:rsidR="00811447" w:rsidRPr="00355285">
              <w:rPr>
                <w:rStyle w:val="Hyperlink"/>
                <w:noProof/>
              </w:rPr>
              <w:t>19.6</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S100_DatasetDiscoveryMetadata</w:t>
            </w:r>
            <w:r w:rsidR="00811447">
              <w:rPr>
                <w:noProof/>
                <w:webHidden/>
              </w:rPr>
              <w:tab/>
            </w:r>
            <w:r w:rsidR="00811447">
              <w:rPr>
                <w:noProof/>
                <w:webHidden/>
              </w:rPr>
              <w:fldChar w:fldCharType="begin"/>
            </w:r>
            <w:r w:rsidR="00811447">
              <w:rPr>
                <w:noProof/>
                <w:webHidden/>
              </w:rPr>
              <w:instrText xml:space="preserve"> PAGEREF _Toc150177951 \h </w:instrText>
            </w:r>
            <w:r w:rsidR="00811447">
              <w:rPr>
                <w:noProof/>
                <w:webHidden/>
              </w:rPr>
            </w:r>
            <w:r w:rsidR="00811447">
              <w:rPr>
                <w:noProof/>
                <w:webHidden/>
              </w:rPr>
              <w:fldChar w:fldCharType="separate"/>
            </w:r>
            <w:r w:rsidR="00146B46">
              <w:rPr>
                <w:noProof/>
                <w:webHidden/>
              </w:rPr>
              <w:t>30</w:t>
            </w:r>
            <w:r w:rsidR="00811447">
              <w:rPr>
                <w:noProof/>
                <w:webHidden/>
              </w:rPr>
              <w:fldChar w:fldCharType="end"/>
            </w:r>
          </w:hyperlink>
        </w:p>
        <w:p w14:paraId="07B81861" w14:textId="2ECA5B3E"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952" w:history="1">
            <w:r w:rsidR="00811447" w:rsidRPr="00355285">
              <w:rPr>
                <w:rStyle w:val="Hyperlink"/>
                <w:noProof/>
              </w:rPr>
              <w:t>19.7</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S100_SupportFileDiscoveryMetadata</w:t>
            </w:r>
            <w:r w:rsidR="00811447">
              <w:rPr>
                <w:noProof/>
                <w:webHidden/>
              </w:rPr>
              <w:tab/>
            </w:r>
            <w:r w:rsidR="00811447">
              <w:rPr>
                <w:noProof/>
                <w:webHidden/>
              </w:rPr>
              <w:fldChar w:fldCharType="begin"/>
            </w:r>
            <w:r w:rsidR="00811447">
              <w:rPr>
                <w:noProof/>
                <w:webHidden/>
              </w:rPr>
              <w:instrText xml:space="preserve"> PAGEREF _Toc150177952 \h </w:instrText>
            </w:r>
            <w:r w:rsidR="00811447">
              <w:rPr>
                <w:noProof/>
                <w:webHidden/>
              </w:rPr>
            </w:r>
            <w:r w:rsidR="00811447">
              <w:rPr>
                <w:noProof/>
                <w:webHidden/>
              </w:rPr>
              <w:fldChar w:fldCharType="separate"/>
            </w:r>
            <w:r w:rsidR="00146B46">
              <w:rPr>
                <w:noProof/>
                <w:webHidden/>
              </w:rPr>
              <w:t>35</w:t>
            </w:r>
            <w:r w:rsidR="00811447">
              <w:rPr>
                <w:noProof/>
                <w:webHidden/>
              </w:rPr>
              <w:fldChar w:fldCharType="end"/>
            </w:r>
          </w:hyperlink>
        </w:p>
        <w:p w14:paraId="3C8BF9CF" w14:textId="3FA5E0F5"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953" w:history="1">
            <w:r w:rsidR="00811447" w:rsidRPr="00355285">
              <w:rPr>
                <w:rStyle w:val="Hyperlink"/>
                <w:noProof/>
              </w:rPr>
              <w:t>19.8</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S100_CatalogueDiscoveryMetadata</w:t>
            </w:r>
            <w:r w:rsidR="00811447">
              <w:rPr>
                <w:noProof/>
                <w:webHidden/>
              </w:rPr>
              <w:tab/>
            </w:r>
            <w:r w:rsidR="00811447">
              <w:rPr>
                <w:noProof/>
                <w:webHidden/>
              </w:rPr>
              <w:fldChar w:fldCharType="begin"/>
            </w:r>
            <w:r w:rsidR="00811447">
              <w:rPr>
                <w:noProof/>
                <w:webHidden/>
              </w:rPr>
              <w:instrText xml:space="preserve"> PAGEREF _Toc150177953 \h </w:instrText>
            </w:r>
            <w:r w:rsidR="00811447">
              <w:rPr>
                <w:noProof/>
                <w:webHidden/>
              </w:rPr>
            </w:r>
            <w:r w:rsidR="00811447">
              <w:rPr>
                <w:noProof/>
                <w:webHidden/>
              </w:rPr>
              <w:fldChar w:fldCharType="separate"/>
            </w:r>
            <w:r w:rsidR="00146B46">
              <w:rPr>
                <w:noProof/>
                <w:webHidden/>
              </w:rPr>
              <w:t>35</w:t>
            </w:r>
            <w:r w:rsidR="00811447">
              <w:rPr>
                <w:noProof/>
                <w:webHidden/>
              </w:rPr>
              <w:fldChar w:fldCharType="end"/>
            </w:r>
          </w:hyperlink>
        </w:p>
        <w:p w14:paraId="60FB595B" w14:textId="64B8BC55" w:rsidR="00811447" w:rsidRDefault="00000000" w:rsidP="00716349">
          <w:pPr>
            <w:pStyle w:val="TOC1"/>
            <w:tabs>
              <w:tab w:val="left" w:pos="10580"/>
            </w:tabs>
            <w:jc w:val="left"/>
            <w:rPr>
              <w:rFonts w:asciiTheme="minorHAnsi" w:eastAsiaTheme="minorEastAsia" w:hAnsiTheme="minorHAnsi" w:cstheme="minorBidi"/>
              <w:b w:val="0"/>
              <w:noProof/>
              <w:kern w:val="2"/>
              <w:sz w:val="22"/>
              <w:szCs w:val="22"/>
              <w:lang w:val="en-AU" w:eastAsia="ko-KR"/>
              <w14:ligatures w14:val="standardContextual"/>
            </w:rPr>
          </w:pPr>
          <w:hyperlink w:anchor="_Toc150177954" w:history="1">
            <w:r w:rsidR="00811447" w:rsidRPr="00355285">
              <w:rPr>
                <w:rStyle w:val="Hyperlink"/>
                <w:noProof/>
                <w14:scene3d>
                  <w14:camera w14:prst="orthographicFront"/>
                  <w14:lightRig w14:rig="threePt" w14:dir="t">
                    <w14:rot w14:lat="0" w14:lon="0" w14:rev="0"/>
                  </w14:lightRig>
                </w14:scene3d>
              </w:rPr>
              <w:t>Annex A.</w:t>
            </w:r>
            <w:r w:rsidR="003C0A06">
              <w:rPr>
                <w:rStyle w:val="Hyperlink"/>
                <w:noProof/>
                <w14:scene3d>
                  <w14:camera w14:prst="orthographicFront"/>
                  <w14:lightRig w14:rig="threePt" w14:dir="t">
                    <w14:rot w14:lat="0" w14:lon="0" w14:rev="0"/>
                  </w14:lightRig>
                </w14:scene3d>
              </w:rPr>
              <w:t xml:space="preserve"> </w:t>
            </w:r>
            <w:r w:rsidR="00811447" w:rsidRPr="00355285">
              <w:rPr>
                <w:rStyle w:val="Hyperlink"/>
                <w:noProof/>
              </w:rPr>
              <w:t>Data Classification and Encoding Guide</w:t>
            </w:r>
            <w:r w:rsidR="00811447">
              <w:rPr>
                <w:noProof/>
                <w:webHidden/>
              </w:rPr>
              <w:tab/>
            </w:r>
            <w:r w:rsidR="00811447">
              <w:rPr>
                <w:noProof/>
                <w:webHidden/>
              </w:rPr>
              <w:fldChar w:fldCharType="begin"/>
            </w:r>
            <w:r w:rsidR="00811447">
              <w:rPr>
                <w:noProof/>
                <w:webHidden/>
              </w:rPr>
              <w:instrText xml:space="preserve"> PAGEREF _Toc150177954 \h </w:instrText>
            </w:r>
            <w:r w:rsidR="00811447">
              <w:rPr>
                <w:noProof/>
                <w:webHidden/>
              </w:rPr>
            </w:r>
            <w:r w:rsidR="00811447">
              <w:rPr>
                <w:noProof/>
                <w:webHidden/>
              </w:rPr>
              <w:fldChar w:fldCharType="separate"/>
            </w:r>
            <w:r w:rsidR="00146B46">
              <w:rPr>
                <w:noProof/>
                <w:webHidden/>
              </w:rPr>
              <w:t>39</w:t>
            </w:r>
            <w:r w:rsidR="00811447">
              <w:rPr>
                <w:noProof/>
                <w:webHidden/>
              </w:rPr>
              <w:fldChar w:fldCharType="end"/>
            </w:r>
          </w:hyperlink>
        </w:p>
        <w:p w14:paraId="259FEC20" w14:textId="7DE5639D"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955" w:history="1">
            <w:r w:rsidR="00811447" w:rsidRPr="00355285">
              <w:rPr>
                <w:rStyle w:val="Hyperlink"/>
                <w:noProof/>
              </w:rPr>
              <w:t>A.1</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UnderKeelClearancePlan</w:t>
            </w:r>
            <w:r w:rsidR="00811447">
              <w:rPr>
                <w:noProof/>
                <w:webHidden/>
              </w:rPr>
              <w:tab/>
            </w:r>
            <w:r w:rsidR="00811447">
              <w:rPr>
                <w:noProof/>
                <w:webHidden/>
              </w:rPr>
              <w:fldChar w:fldCharType="begin"/>
            </w:r>
            <w:r w:rsidR="00811447">
              <w:rPr>
                <w:noProof/>
                <w:webHidden/>
              </w:rPr>
              <w:instrText xml:space="preserve"> PAGEREF _Toc150177955 \h </w:instrText>
            </w:r>
            <w:r w:rsidR="00811447">
              <w:rPr>
                <w:noProof/>
                <w:webHidden/>
              </w:rPr>
            </w:r>
            <w:r w:rsidR="00811447">
              <w:rPr>
                <w:noProof/>
                <w:webHidden/>
              </w:rPr>
              <w:fldChar w:fldCharType="separate"/>
            </w:r>
            <w:r w:rsidR="00146B46">
              <w:rPr>
                <w:noProof/>
                <w:webHidden/>
              </w:rPr>
              <w:t>39</w:t>
            </w:r>
            <w:r w:rsidR="00811447">
              <w:rPr>
                <w:noProof/>
                <w:webHidden/>
              </w:rPr>
              <w:fldChar w:fldCharType="end"/>
            </w:r>
          </w:hyperlink>
        </w:p>
        <w:p w14:paraId="033248F7" w14:textId="718B9371"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956" w:history="1">
            <w:r w:rsidR="00811447" w:rsidRPr="00355285">
              <w:rPr>
                <w:rStyle w:val="Hyperlink"/>
                <w:noProof/>
              </w:rPr>
              <w:t>A.2</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UnderKeelClearanceNonNavigableArea</w:t>
            </w:r>
            <w:r w:rsidR="00811447">
              <w:rPr>
                <w:noProof/>
                <w:webHidden/>
              </w:rPr>
              <w:tab/>
            </w:r>
            <w:r w:rsidR="00811447">
              <w:rPr>
                <w:noProof/>
                <w:webHidden/>
              </w:rPr>
              <w:fldChar w:fldCharType="begin"/>
            </w:r>
            <w:r w:rsidR="00811447">
              <w:rPr>
                <w:noProof/>
                <w:webHidden/>
              </w:rPr>
              <w:instrText xml:space="preserve"> PAGEREF _Toc150177956 \h </w:instrText>
            </w:r>
            <w:r w:rsidR="00811447">
              <w:rPr>
                <w:noProof/>
                <w:webHidden/>
              </w:rPr>
            </w:r>
            <w:r w:rsidR="00811447">
              <w:rPr>
                <w:noProof/>
                <w:webHidden/>
              </w:rPr>
              <w:fldChar w:fldCharType="separate"/>
            </w:r>
            <w:r w:rsidR="00146B46">
              <w:rPr>
                <w:noProof/>
                <w:webHidden/>
              </w:rPr>
              <w:t>40</w:t>
            </w:r>
            <w:r w:rsidR="00811447">
              <w:rPr>
                <w:noProof/>
                <w:webHidden/>
              </w:rPr>
              <w:fldChar w:fldCharType="end"/>
            </w:r>
          </w:hyperlink>
        </w:p>
        <w:p w14:paraId="3B25EE31" w14:textId="43F2BFC7"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957" w:history="1">
            <w:r w:rsidR="00811447" w:rsidRPr="00355285">
              <w:rPr>
                <w:rStyle w:val="Hyperlink"/>
                <w:noProof/>
              </w:rPr>
              <w:t>A.3</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UnderKeelClearanceAlmostNonNavigableArea</w:t>
            </w:r>
            <w:r w:rsidR="00811447">
              <w:rPr>
                <w:noProof/>
                <w:webHidden/>
              </w:rPr>
              <w:tab/>
            </w:r>
            <w:r w:rsidR="00811447">
              <w:rPr>
                <w:noProof/>
                <w:webHidden/>
              </w:rPr>
              <w:fldChar w:fldCharType="begin"/>
            </w:r>
            <w:r w:rsidR="00811447">
              <w:rPr>
                <w:noProof/>
                <w:webHidden/>
              </w:rPr>
              <w:instrText xml:space="preserve"> PAGEREF _Toc150177957 \h </w:instrText>
            </w:r>
            <w:r w:rsidR="00811447">
              <w:rPr>
                <w:noProof/>
                <w:webHidden/>
              </w:rPr>
            </w:r>
            <w:r w:rsidR="00811447">
              <w:rPr>
                <w:noProof/>
                <w:webHidden/>
              </w:rPr>
              <w:fldChar w:fldCharType="separate"/>
            </w:r>
            <w:r w:rsidR="00146B46">
              <w:rPr>
                <w:noProof/>
                <w:webHidden/>
              </w:rPr>
              <w:t>40</w:t>
            </w:r>
            <w:r w:rsidR="00811447">
              <w:rPr>
                <w:noProof/>
                <w:webHidden/>
              </w:rPr>
              <w:fldChar w:fldCharType="end"/>
            </w:r>
          </w:hyperlink>
        </w:p>
        <w:p w14:paraId="392FAC10" w14:textId="62B7E5DF"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958" w:history="1">
            <w:r w:rsidR="00811447" w:rsidRPr="00355285">
              <w:rPr>
                <w:rStyle w:val="Hyperlink"/>
                <w:noProof/>
              </w:rPr>
              <w:t>A.4</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UnderKeelClearanceControlPoint</w:t>
            </w:r>
            <w:r w:rsidR="00811447">
              <w:rPr>
                <w:noProof/>
                <w:webHidden/>
              </w:rPr>
              <w:tab/>
            </w:r>
            <w:r w:rsidR="00811447">
              <w:rPr>
                <w:noProof/>
                <w:webHidden/>
              </w:rPr>
              <w:fldChar w:fldCharType="begin"/>
            </w:r>
            <w:r w:rsidR="00811447">
              <w:rPr>
                <w:noProof/>
                <w:webHidden/>
              </w:rPr>
              <w:instrText xml:space="preserve"> PAGEREF _Toc150177958 \h </w:instrText>
            </w:r>
            <w:r w:rsidR="00811447">
              <w:rPr>
                <w:noProof/>
                <w:webHidden/>
              </w:rPr>
            </w:r>
            <w:r w:rsidR="00811447">
              <w:rPr>
                <w:noProof/>
                <w:webHidden/>
              </w:rPr>
              <w:fldChar w:fldCharType="separate"/>
            </w:r>
            <w:r w:rsidR="00146B46">
              <w:rPr>
                <w:noProof/>
                <w:webHidden/>
              </w:rPr>
              <w:t>41</w:t>
            </w:r>
            <w:r w:rsidR="00811447">
              <w:rPr>
                <w:noProof/>
                <w:webHidden/>
              </w:rPr>
              <w:fldChar w:fldCharType="end"/>
            </w:r>
          </w:hyperlink>
        </w:p>
        <w:p w14:paraId="74E8BF9F" w14:textId="7EE62B8E"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959" w:history="1">
            <w:r w:rsidR="00811447" w:rsidRPr="00355285">
              <w:rPr>
                <w:rStyle w:val="Hyperlink"/>
                <w:noProof/>
              </w:rPr>
              <w:t>A.5</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Associations/Aggregations/Compositions</w:t>
            </w:r>
            <w:r w:rsidR="00811447">
              <w:rPr>
                <w:noProof/>
                <w:webHidden/>
              </w:rPr>
              <w:tab/>
            </w:r>
            <w:r w:rsidR="00811447">
              <w:rPr>
                <w:noProof/>
                <w:webHidden/>
              </w:rPr>
              <w:fldChar w:fldCharType="begin"/>
            </w:r>
            <w:r w:rsidR="00811447">
              <w:rPr>
                <w:noProof/>
                <w:webHidden/>
              </w:rPr>
              <w:instrText xml:space="preserve"> PAGEREF _Toc150177959 \h </w:instrText>
            </w:r>
            <w:r w:rsidR="00811447">
              <w:rPr>
                <w:noProof/>
                <w:webHidden/>
              </w:rPr>
            </w:r>
            <w:r w:rsidR="00811447">
              <w:rPr>
                <w:noProof/>
                <w:webHidden/>
              </w:rPr>
              <w:fldChar w:fldCharType="separate"/>
            </w:r>
            <w:r w:rsidR="00146B46">
              <w:rPr>
                <w:noProof/>
                <w:webHidden/>
              </w:rPr>
              <w:t>41</w:t>
            </w:r>
            <w:r w:rsidR="00811447">
              <w:rPr>
                <w:noProof/>
                <w:webHidden/>
              </w:rPr>
              <w:fldChar w:fldCharType="end"/>
            </w:r>
          </w:hyperlink>
        </w:p>
        <w:p w14:paraId="200C207D" w14:textId="33C7B7E3" w:rsidR="00811447" w:rsidRDefault="00000000" w:rsidP="00716349">
          <w:pPr>
            <w:pStyle w:val="TOC1"/>
            <w:tabs>
              <w:tab w:val="left" w:pos="10580"/>
            </w:tabs>
            <w:jc w:val="left"/>
            <w:rPr>
              <w:rFonts w:asciiTheme="minorHAnsi" w:eastAsiaTheme="minorEastAsia" w:hAnsiTheme="minorHAnsi" w:cstheme="minorBidi"/>
              <w:b w:val="0"/>
              <w:noProof/>
              <w:kern w:val="2"/>
              <w:sz w:val="22"/>
              <w:szCs w:val="22"/>
              <w:lang w:val="en-AU" w:eastAsia="ko-KR"/>
              <w14:ligatures w14:val="standardContextual"/>
            </w:rPr>
          </w:pPr>
          <w:hyperlink w:anchor="_Toc150177960" w:history="1">
            <w:r w:rsidR="00811447" w:rsidRPr="00355285">
              <w:rPr>
                <w:rStyle w:val="Hyperlink"/>
                <w:noProof/>
                <w14:scene3d>
                  <w14:camera w14:prst="orthographicFront"/>
                  <w14:lightRig w14:rig="threePt" w14:dir="t">
                    <w14:rot w14:lat="0" w14:lon="0" w14:rev="0"/>
                  </w14:lightRig>
                </w14:scene3d>
              </w:rPr>
              <w:t>Annex B.</w:t>
            </w:r>
            <w:r w:rsidR="003C0A06">
              <w:rPr>
                <w:rFonts w:asciiTheme="minorHAnsi" w:eastAsiaTheme="minorEastAsia" w:hAnsiTheme="minorHAnsi" w:cstheme="minorBidi"/>
                <w:b w:val="0"/>
                <w:noProof/>
                <w:kern w:val="2"/>
                <w:sz w:val="22"/>
                <w:szCs w:val="22"/>
                <w:lang w:val="en-AU" w:eastAsia="ko-KR"/>
                <w14:ligatures w14:val="standardContextual"/>
              </w:rPr>
              <w:t xml:space="preserve"> </w:t>
            </w:r>
            <w:r w:rsidR="00811447" w:rsidRPr="00355285">
              <w:rPr>
                <w:rStyle w:val="Hyperlink"/>
                <w:noProof/>
              </w:rPr>
              <w:t>Schema documentation for S129.xsd</w:t>
            </w:r>
            <w:r w:rsidR="00811447">
              <w:rPr>
                <w:noProof/>
                <w:webHidden/>
              </w:rPr>
              <w:tab/>
            </w:r>
            <w:r w:rsidR="00811447">
              <w:rPr>
                <w:noProof/>
                <w:webHidden/>
              </w:rPr>
              <w:fldChar w:fldCharType="begin"/>
            </w:r>
            <w:r w:rsidR="00811447">
              <w:rPr>
                <w:noProof/>
                <w:webHidden/>
              </w:rPr>
              <w:instrText xml:space="preserve"> PAGEREF _Toc150177960 \h </w:instrText>
            </w:r>
            <w:r w:rsidR="00811447">
              <w:rPr>
                <w:noProof/>
                <w:webHidden/>
              </w:rPr>
            </w:r>
            <w:r w:rsidR="00811447">
              <w:rPr>
                <w:noProof/>
                <w:webHidden/>
              </w:rPr>
              <w:fldChar w:fldCharType="separate"/>
            </w:r>
            <w:r w:rsidR="00146B46">
              <w:rPr>
                <w:noProof/>
                <w:webHidden/>
              </w:rPr>
              <w:t>43</w:t>
            </w:r>
            <w:r w:rsidR="00811447">
              <w:rPr>
                <w:noProof/>
                <w:webHidden/>
              </w:rPr>
              <w:fldChar w:fldCharType="end"/>
            </w:r>
          </w:hyperlink>
        </w:p>
        <w:p w14:paraId="0C471A47" w14:textId="0EE3A637"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961" w:history="1">
            <w:r w:rsidR="00811447" w:rsidRPr="00355285">
              <w:rPr>
                <w:rStyle w:val="Hyperlink"/>
                <w:noProof/>
              </w:rPr>
              <w:t>B.1</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Schema(s)</w:t>
            </w:r>
            <w:r w:rsidR="00811447">
              <w:rPr>
                <w:noProof/>
                <w:webHidden/>
              </w:rPr>
              <w:tab/>
            </w:r>
            <w:r w:rsidR="00811447">
              <w:rPr>
                <w:noProof/>
                <w:webHidden/>
              </w:rPr>
              <w:fldChar w:fldCharType="begin"/>
            </w:r>
            <w:r w:rsidR="00811447">
              <w:rPr>
                <w:noProof/>
                <w:webHidden/>
              </w:rPr>
              <w:instrText xml:space="preserve"> PAGEREF _Toc150177961 \h </w:instrText>
            </w:r>
            <w:r w:rsidR="00811447">
              <w:rPr>
                <w:noProof/>
                <w:webHidden/>
              </w:rPr>
            </w:r>
            <w:r w:rsidR="00811447">
              <w:rPr>
                <w:noProof/>
                <w:webHidden/>
              </w:rPr>
              <w:fldChar w:fldCharType="separate"/>
            </w:r>
            <w:r w:rsidR="00146B46">
              <w:rPr>
                <w:noProof/>
                <w:webHidden/>
              </w:rPr>
              <w:t>43</w:t>
            </w:r>
            <w:r w:rsidR="00811447">
              <w:rPr>
                <w:noProof/>
                <w:webHidden/>
              </w:rPr>
              <w:fldChar w:fldCharType="end"/>
            </w:r>
          </w:hyperlink>
        </w:p>
        <w:p w14:paraId="1EC7D87B" w14:textId="2AED901E"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962" w:history="1">
            <w:r w:rsidR="00811447" w:rsidRPr="00355285">
              <w:rPr>
                <w:rStyle w:val="Hyperlink"/>
                <w:noProof/>
              </w:rPr>
              <w:t>B.2</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Complex</w:t>
            </w:r>
            <w:r w:rsidR="00811447" w:rsidRPr="00355285">
              <w:rPr>
                <w:rStyle w:val="Hyperlink"/>
                <w:noProof/>
                <w:spacing w:val="-8"/>
              </w:rPr>
              <w:t xml:space="preserve"> </w:t>
            </w:r>
            <w:r w:rsidR="00811447" w:rsidRPr="00355285">
              <w:rPr>
                <w:rStyle w:val="Hyperlink"/>
                <w:noProof/>
                <w:spacing w:val="-3"/>
              </w:rPr>
              <w:t>Type(s)</w:t>
            </w:r>
            <w:r w:rsidR="00811447">
              <w:rPr>
                <w:noProof/>
                <w:webHidden/>
              </w:rPr>
              <w:tab/>
            </w:r>
            <w:r w:rsidR="00811447">
              <w:rPr>
                <w:noProof/>
                <w:webHidden/>
              </w:rPr>
              <w:fldChar w:fldCharType="begin"/>
            </w:r>
            <w:r w:rsidR="00811447">
              <w:rPr>
                <w:noProof/>
                <w:webHidden/>
              </w:rPr>
              <w:instrText xml:space="preserve"> PAGEREF _Toc150177962 \h </w:instrText>
            </w:r>
            <w:r w:rsidR="00811447">
              <w:rPr>
                <w:noProof/>
                <w:webHidden/>
              </w:rPr>
            </w:r>
            <w:r w:rsidR="00811447">
              <w:rPr>
                <w:noProof/>
                <w:webHidden/>
              </w:rPr>
              <w:fldChar w:fldCharType="separate"/>
            </w:r>
            <w:r w:rsidR="00146B46">
              <w:rPr>
                <w:noProof/>
                <w:webHidden/>
              </w:rPr>
              <w:t>43</w:t>
            </w:r>
            <w:r w:rsidR="00811447">
              <w:rPr>
                <w:noProof/>
                <w:webHidden/>
              </w:rPr>
              <w:fldChar w:fldCharType="end"/>
            </w:r>
          </w:hyperlink>
        </w:p>
        <w:p w14:paraId="73C8B37B" w14:textId="0668855E"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963" w:history="1">
            <w:r w:rsidR="00811447" w:rsidRPr="00355285">
              <w:rPr>
                <w:rStyle w:val="Hyperlink"/>
                <w:noProof/>
              </w:rPr>
              <w:t>B.3</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Simple Type(s</w:t>
            </w:r>
            <w:r w:rsidR="00811447" w:rsidRPr="00355285">
              <w:rPr>
                <w:rStyle w:val="Hyperlink"/>
                <w:noProof/>
                <w:spacing w:val="-3"/>
              </w:rPr>
              <w:t>)</w:t>
            </w:r>
            <w:r w:rsidR="00811447">
              <w:rPr>
                <w:noProof/>
                <w:webHidden/>
              </w:rPr>
              <w:tab/>
            </w:r>
            <w:r w:rsidR="00811447">
              <w:rPr>
                <w:noProof/>
                <w:webHidden/>
              </w:rPr>
              <w:fldChar w:fldCharType="begin"/>
            </w:r>
            <w:r w:rsidR="00811447">
              <w:rPr>
                <w:noProof/>
                <w:webHidden/>
              </w:rPr>
              <w:instrText xml:space="preserve"> PAGEREF _Toc150177963 \h </w:instrText>
            </w:r>
            <w:r w:rsidR="00811447">
              <w:rPr>
                <w:noProof/>
                <w:webHidden/>
              </w:rPr>
            </w:r>
            <w:r w:rsidR="00811447">
              <w:rPr>
                <w:noProof/>
                <w:webHidden/>
              </w:rPr>
              <w:fldChar w:fldCharType="separate"/>
            </w:r>
            <w:r w:rsidR="00146B46">
              <w:rPr>
                <w:noProof/>
                <w:webHidden/>
              </w:rPr>
              <w:t>56</w:t>
            </w:r>
            <w:r w:rsidR="00811447">
              <w:rPr>
                <w:noProof/>
                <w:webHidden/>
              </w:rPr>
              <w:fldChar w:fldCharType="end"/>
            </w:r>
          </w:hyperlink>
        </w:p>
        <w:p w14:paraId="759A7CDA" w14:textId="5D0DE5BE" w:rsidR="00811447" w:rsidRDefault="00000000">
          <w:pPr>
            <w:pStyle w:val="TOC1"/>
            <w:tabs>
              <w:tab w:val="left" w:pos="10580"/>
            </w:tabs>
            <w:rPr>
              <w:rFonts w:asciiTheme="minorHAnsi" w:eastAsiaTheme="minorEastAsia" w:hAnsiTheme="minorHAnsi" w:cstheme="minorBidi"/>
              <w:b w:val="0"/>
              <w:noProof/>
              <w:kern w:val="2"/>
              <w:sz w:val="22"/>
              <w:szCs w:val="22"/>
              <w:lang w:val="en-AU" w:eastAsia="ko-KR"/>
              <w14:ligatures w14:val="standardContextual"/>
            </w:rPr>
          </w:pPr>
          <w:hyperlink w:anchor="_Toc150177964" w:history="1">
            <w:r w:rsidR="00811447" w:rsidRPr="00355285">
              <w:rPr>
                <w:rStyle w:val="Hyperlink"/>
                <w:noProof/>
                <w14:scene3d>
                  <w14:camera w14:prst="orthographicFront"/>
                  <w14:lightRig w14:rig="threePt" w14:dir="t">
                    <w14:rot w14:lat="0" w14:lon="0" w14:rev="0"/>
                  </w14:lightRig>
                </w14:scene3d>
              </w:rPr>
              <w:t>Annex C.</w:t>
            </w:r>
            <w:r w:rsidR="003C0A06">
              <w:rPr>
                <w:rStyle w:val="Hyperlink"/>
                <w:noProof/>
                <w14:scene3d>
                  <w14:camera w14:prst="orthographicFront"/>
                  <w14:lightRig w14:rig="threePt" w14:dir="t">
                    <w14:rot w14:lat="0" w14:lon="0" w14:rev="0"/>
                  </w14:lightRig>
                </w14:scene3d>
              </w:rPr>
              <w:t xml:space="preserve"> </w:t>
            </w:r>
            <w:r w:rsidR="00811447" w:rsidRPr="00355285">
              <w:rPr>
                <w:rStyle w:val="Hyperlink"/>
                <w:noProof/>
              </w:rPr>
              <w:t>Feature Catalogue</w:t>
            </w:r>
            <w:r w:rsidR="00811447">
              <w:rPr>
                <w:noProof/>
                <w:webHidden/>
              </w:rPr>
              <w:tab/>
            </w:r>
            <w:r w:rsidR="00811447">
              <w:rPr>
                <w:noProof/>
                <w:webHidden/>
              </w:rPr>
              <w:fldChar w:fldCharType="begin"/>
            </w:r>
            <w:r w:rsidR="00811447">
              <w:rPr>
                <w:noProof/>
                <w:webHidden/>
              </w:rPr>
              <w:instrText xml:space="preserve"> PAGEREF _Toc150177964 \h </w:instrText>
            </w:r>
            <w:r w:rsidR="00811447">
              <w:rPr>
                <w:noProof/>
                <w:webHidden/>
              </w:rPr>
            </w:r>
            <w:r w:rsidR="00811447">
              <w:rPr>
                <w:noProof/>
                <w:webHidden/>
              </w:rPr>
              <w:fldChar w:fldCharType="separate"/>
            </w:r>
            <w:r w:rsidR="00146B46">
              <w:rPr>
                <w:noProof/>
                <w:webHidden/>
              </w:rPr>
              <w:t>57</w:t>
            </w:r>
            <w:r w:rsidR="00811447">
              <w:rPr>
                <w:noProof/>
                <w:webHidden/>
              </w:rPr>
              <w:fldChar w:fldCharType="end"/>
            </w:r>
          </w:hyperlink>
        </w:p>
        <w:p w14:paraId="42B4AB1C" w14:textId="48620671"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965" w:history="1">
            <w:r w:rsidR="00811447" w:rsidRPr="00355285">
              <w:rPr>
                <w:rStyle w:val="Hyperlink"/>
                <w:noProof/>
              </w:rPr>
              <w:t>C.1</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Catalogue header information</w:t>
            </w:r>
            <w:r w:rsidR="00811447">
              <w:rPr>
                <w:noProof/>
                <w:webHidden/>
              </w:rPr>
              <w:tab/>
            </w:r>
            <w:r w:rsidR="00811447">
              <w:rPr>
                <w:noProof/>
                <w:webHidden/>
              </w:rPr>
              <w:fldChar w:fldCharType="begin"/>
            </w:r>
            <w:r w:rsidR="00811447">
              <w:rPr>
                <w:noProof/>
                <w:webHidden/>
              </w:rPr>
              <w:instrText xml:space="preserve"> PAGEREF _Toc150177965 \h </w:instrText>
            </w:r>
            <w:r w:rsidR="00811447">
              <w:rPr>
                <w:noProof/>
                <w:webHidden/>
              </w:rPr>
            </w:r>
            <w:r w:rsidR="00811447">
              <w:rPr>
                <w:noProof/>
                <w:webHidden/>
              </w:rPr>
              <w:fldChar w:fldCharType="separate"/>
            </w:r>
            <w:r w:rsidR="00146B46">
              <w:rPr>
                <w:noProof/>
                <w:webHidden/>
              </w:rPr>
              <w:t>57</w:t>
            </w:r>
            <w:r w:rsidR="00811447">
              <w:rPr>
                <w:noProof/>
                <w:webHidden/>
              </w:rPr>
              <w:fldChar w:fldCharType="end"/>
            </w:r>
          </w:hyperlink>
        </w:p>
        <w:p w14:paraId="28152B03" w14:textId="0B917779"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966" w:history="1">
            <w:r w:rsidR="00811447" w:rsidRPr="00355285">
              <w:rPr>
                <w:rStyle w:val="Hyperlink"/>
                <w:noProof/>
              </w:rPr>
              <w:t>C.2</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Definition Sources</w:t>
            </w:r>
            <w:r w:rsidR="00811447">
              <w:rPr>
                <w:noProof/>
                <w:webHidden/>
              </w:rPr>
              <w:tab/>
            </w:r>
            <w:r w:rsidR="00811447">
              <w:rPr>
                <w:noProof/>
                <w:webHidden/>
              </w:rPr>
              <w:fldChar w:fldCharType="begin"/>
            </w:r>
            <w:r w:rsidR="00811447">
              <w:rPr>
                <w:noProof/>
                <w:webHidden/>
              </w:rPr>
              <w:instrText xml:space="preserve"> PAGEREF _Toc150177966 \h </w:instrText>
            </w:r>
            <w:r w:rsidR="00811447">
              <w:rPr>
                <w:noProof/>
                <w:webHidden/>
              </w:rPr>
            </w:r>
            <w:r w:rsidR="00811447">
              <w:rPr>
                <w:noProof/>
                <w:webHidden/>
              </w:rPr>
              <w:fldChar w:fldCharType="separate"/>
            </w:r>
            <w:r w:rsidR="00146B46">
              <w:rPr>
                <w:noProof/>
                <w:webHidden/>
              </w:rPr>
              <w:t>58</w:t>
            </w:r>
            <w:r w:rsidR="00811447">
              <w:rPr>
                <w:noProof/>
                <w:webHidden/>
              </w:rPr>
              <w:fldChar w:fldCharType="end"/>
            </w:r>
          </w:hyperlink>
        </w:p>
        <w:p w14:paraId="4F1FE3C3" w14:textId="4C50C060"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967" w:history="1">
            <w:r w:rsidR="00811447" w:rsidRPr="00355285">
              <w:rPr>
                <w:rStyle w:val="Hyperlink"/>
                <w:noProof/>
              </w:rPr>
              <w:t>C.3</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Simple Attributes</w:t>
            </w:r>
            <w:r w:rsidR="00811447">
              <w:rPr>
                <w:noProof/>
                <w:webHidden/>
              </w:rPr>
              <w:tab/>
            </w:r>
            <w:r w:rsidR="00811447">
              <w:rPr>
                <w:noProof/>
                <w:webHidden/>
              </w:rPr>
              <w:fldChar w:fldCharType="begin"/>
            </w:r>
            <w:r w:rsidR="00811447">
              <w:rPr>
                <w:noProof/>
                <w:webHidden/>
              </w:rPr>
              <w:instrText xml:space="preserve"> PAGEREF _Toc150177967 \h </w:instrText>
            </w:r>
            <w:r w:rsidR="00811447">
              <w:rPr>
                <w:noProof/>
                <w:webHidden/>
              </w:rPr>
            </w:r>
            <w:r w:rsidR="00811447">
              <w:rPr>
                <w:noProof/>
                <w:webHidden/>
              </w:rPr>
              <w:fldChar w:fldCharType="separate"/>
            </w:r>
            <w:r w:rsidR="00146B46">
              <w:rPr>
                <w:noProof/>
                <w:webHidden/>
              </w:rPr>
              <w:t>59</w:t>
            </w:r>
            <w:r w:rsidR="00811447">
              <w:rPr>
                <w:noProof/>
                <w:webHidden/>
              </w:rPr>
              <w:fldChar w:fldCharType="end"/>
            </w:r>
          </w:hyperlink>
        </w:p>
        <w:p w14:paraId="1571893B" w14:textId="47FF0B72"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968" w:history="1">
            <w:r w:rsidR="00811447" w:rsidRPr="00355285">
              <w:rPr>
                <w:rStyle w:val="Hyperlink"/>
                <w:noProof/>
              </w:rPr>
              <w:t>C.4</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Enumerations</w:t>
            </w:r>
            <w:r w:rsidR="00811447">
              <w:rPr>
                <w:noProof/>
                <w:webHidden/>
              </w:rPr>
              <w:tab/>
            </w:r>
            <w:r w:rsidR="00811447">
              <w:rPr>
                <w:noProof/>
                <w:webHidden/>
              </w:rPr>
              <w:fldChar w:fldCharType="begin"/>
            </w:r>
            <w:r w:rsidR="00811447">
              <w:rPr>
                <w:noProof/>
                <w:webHidden/>
              </w:rPr>
              <w:instrText xml:space="preserve"> PAGEREF _Toc150177968 \h </w:instrText>
            </w:r>
            <w:r w:rsidR="00811447">
              <w:rPr>
                <w:noProof/>
                <w:webHidden/>
              </w:rPr>
            </w:r>
            <w:r w:rsidR="00811447">
              <w:rPr>
                <w:noProof/>
                <w:webHidden/>
              </w:rPr>
              <w:fldChar w:fldCharType="separate"/>
            </w:r>
            <w:r w:rsidR="00146B46">
              <w:rPr>
                <w:noProof/>
                <w:webHidden/>
              </w:rPr>
              <w:t>62</w:t>
            </w:r>
            <w:r w:rsidR="00811447">
              <w:rPr>
                <w:noProof/>
                <w:webHidden/>
              </w:rPr>
              <w:fldChar w:fldCharType="end"/>
            </w:r>
          </w:hyperlink>
        </w:p>
        <w:p w14:paraId="3FAA6AA9" w14:textId="6E2B0125"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969" w:history="1">
            <w:r w:rsidR="00811447" w:rsidRPr="00355285">
              <w:rPr>
                <w:rStyle w:val="Hyperlink"/>
                <w:noProof/>
              </w:rPr>
              <w:t>C.5</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Complex Attributes</w:t>
            </w:r>
            <w:r w:rsidR="00811447">
              <w:rPr>
                <w:noProof/>
                <w:webHidden/>
              </w:rPr>
              <w:tab/>
            </w:r>
            <w:r w:rsidR="00811447">
              <w:rPr>
                <w:noProof/>
                <w:webHidden/>
              </w:rPr>
              <w:fldChar w:fldCharType="begin"/>
            </w:r>
            <w:r w:rsidR="00811447">
              <w:rPr>
                <w:noProof/>
                <w:webHidden/>
              </w:rPr>
              <w:instrText xml:space="preserve"> PAGEREF _Toc150177969 \h </w:instrText>
            </w:r>
            <w:r w:rsidR="00811447">
              <w:rPr>
                <w:noProof/>
                <w:webHidden/>
              </w:rPr>
            </w:r>
            <w:r w:rsidR="00811447">
              <w:rPr>
                <w:noProof/>
                <w:webHidden/>
              </w:rPr>
              <w:fldChar w:fldCharType="separate"/>
            </w:r>
            <w:r w:rsidR="00146B46">
              <w:rPr>
                <w:noProof/>
                <w:webHidden/>
              </w:rPr>
              <w:t>64</w:t>
            </w:r>
            <w:r w:rsidR="00811447">
              <w:rPr>
                <w:noProof/>
                <w:webHidden/>
              </w:rPr>
              <w:fldChar w:fldCharType="end"/>
            </w:r>
          </w:hyperlink>
        </w:p>
        <w:p w14:paraId="07CAA127" w14:textId="2D6FB16F"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970" w:history="1">
            <w:r w:rsidR="00811447" w:rsidRPr="00355285">
              <w:rPr>
                <w:rStyle w:val="Hyperlink"/>
                <w:noProof/>
              </w:rPr>
              <w:t>C.6</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Roles</w:t>
            </w:r>
            <w:r w:rsidR="00811447">
              <w:rPr>
                <w:noProof/>
                <w:webHidden/>
              </w:rPr>
              <w:tab/>
            </w:r>
            <w:r w:rsidR="00811447">
              <w:rPr>
                <w:noProof/>
                <w:webHidden/>
              </w:rPr>
              <w:fldChar w:fldCharType="begin"/>
            </w:r>
            <w:r w:rsidR="00811447">
              <w:rPr>
                <w:noProof/>
                <w:webHidden/>
              </w:rPr>
              <w:instrText xml:space="preserve"> PAGEREF _Toc150177970 \h </w:instrText>
            </w:r>
            <w:r w:rsidR="00811447">
              <w:rPr>
                <w:noProof/>
                <w:webHidden/>
              </w:rPr>
            </w:r>
            <w:r w:rsidR="00811447">
              <w:rPr>
                <w:noProof/>
                <w:webHidden/>
              </w:rPr>
              <w:fldChar w:fldCharType="separate"/>
            </w:r>
            <w:r w:rsidR="00146B46">
              <w:rPr>
                <w:noProof/>
                <w:webHidden/>
              </w:rPr>
              <w:t>65</w:t>
            </w:r>
            <w:r w:rsidR="00811447">
              <w:rPr>
                <w:noProof/>
                <w:webHidden/>
              </w:rPr>
              <w:fldChar w:fldCharType="end"/>
            </w:r>
          </w:hyperlink>
        </w:p>
        <w:p w14:paraId="0394FAC9" w14:textId="05DB2116"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971" w:history="1">
            <w:r w:rsidR="00811447" w:rsidRPr="00355285">
              <w:rPr>
                <w:rStyle w:val="Hyperlink"/>
                <w:noProof/>
              </w:rPr>
              <w:t>C.7</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Feature Types</w:t>
            </w:r>
            <w:r w:rsidR="00811447">
              <w:rPr>
                <w:noProof/>
                <w:webHidden/>
              </w:rPr>
              <w:tab/>
            </w:r>
            <w:r w:rsidR="00811447">
              <w:rPr>
                <w:noProof/>
                <w:webHidden/>
              </w:rPr>
              <w:fldChar w:fldCharType="begin"/>
            </w:r>
            <w:r w:rsidR="00811447">
              <w:rPr>
                <w:noProof/>
                <w:webHidden/>
              </w:rPr>
              <w:instrText xml:space="preserve"> PAGEREF _Toc150177971 \h </w:instrText>
            </w:r>
            <w:r w:rsidR="00811447">
              <w:rPr>
                <w:noProof/>
                <w:webHidden/>
              </w:rPr>
            </w:r>
            <w:r w:rsidR="00811447">
              <w:rPr>
                <w:noProof/>
                <w:webHidden/>
              </w:rPr>
              <w:fldChar w:fldCharType="separate"/>
            </w:r>
            <w:r w:rsidR="00146B46">
              <w:rPr>
                <w:noProof/>
                <w:webHidden/>
              </w:rPr>
              <w:t>67</w:t>
            </w:r>
            <w:r w:rsidR="00811447">
              <w:rPr>
                <w:noProof/>
                <w:webHidden/>
              </w:rPr>
              <w:fldChar w:fldCharType="end"/>
            </w:r>
          </w:hyperlink>
        </w:p>
        <w:p w14:paraId="0565AB8B" w14:textId="4C6F3914" w:rsidR="00811447" w:rsidRDefault="00000000">
          <w:pPr>
            <w:pStyle w:val="TOC1"/>
            <w:tabs>
              <w:tab w:val="left" w:pos="10580"/>
            </w:tabs>
            <w:rPr>
              <w:rFonts w:asciiTheme="minorHAnsi" w:eastAsiaTheme="minorEastAsia" w:hAnsiTheme="minorHAnsi" w:cstheme="minorBidi"/>
              <w:b w:val="0"/>
              <w:noProof/>
              <w:kern w:val="2"/>
              <w:sz w:val="22"/>
              <w:szCs w:val="22"/>
              <w:lang w:val="en-AU" w:eastAsia="ko-KR"/>
              <w14:ligatures w14:val="standardContextual"/>
            </w:rPr>
          </w:pPr>
          <w:hyperlink w:anchor="_Toc150177972" w:history="1">
            <w:r w:rsidR="00811447" w:rsidRPr="00355285">
              <w:rPr>
                <w:rStyle w:val="Hyperlink"/>
                <w:noProof/>
                <w14:scene3d>
                  <w14:camera w14:prst="orthographicFront"/>
                  <w14:lightRig w14:rig="threePt" w14:dir="t">
                    <w14:rot w14:lat="0" w14:lon="0" w14:rev="0"/>
                  </w14:lightRig>
                </w14:scene3d>
              </w:rPr>
              <w:t>Annex D.</w:t>
            </w:r>
            <w:r w:rsidR="003C0A06">
              <w:rPr>
                <w:rStyle w:val="Hyperlink"/>
                <w:noProof/>
                <w14:scene3d>
                  <w14:camera w14:prst="orthographicFront"/>
                  <w14:lightRig w14:rig="threePt" w14:dir="t">
                    <w14:rot w14:lat="0" w14:lon="0" w14:rev="0"/>
                  </w14:lightRig>
                </w14:scene3d>
              </w:rPr>
              <w:t xml:space="preserve"> </w:t>
            </w:r>
            <w:r w:rsidR="00811447" w:rsidRPr="00355285">
              <w:rPr>
                <w:rStyle w:val="Hyperlink"/>
                <w:noProof/>
              </w:rPr>
              <w:t>Portrayal Catalogue</w:t>
            </w:r>
            <w:r w:rsidR="00811447">
              <w:rPr>
                <w:noProof/>
                <w:webHidden/>
              </w:rPr>
              <w:tab/>
            </w:r>
            <w:r w:rsidR="00811447">
              <w:rPr>
                <w:noProof/>
                <w:webHidden/>
              </w:rPr>
              <w:fldChar w:fldCharType="begin"/>
            </w:r>
            <w:r w:rsidR="00811447">
              <w:rPr>
                <w:noProof/>
                <w:webHidden/>
              </w:rPr>
              <w:instrText xml:space="preserve"> PAGEREF _Toc150177972 \h </w:instrText>
            </w:r>
            <w:r w:rsidR="00811447">
              <w:rPr>
                <w:noProof/>
                <w:webHidden/>
              </w:rPr>
            </w:r>
            <w:r w:rsidR="00811447">
              <w:rPr>
                <w:noProof/>
                <w:webHidden/>
              </w:rPr>
              <w:fldChar w:fldCharType="separate"/>
            </w:r>
            <w:r w:rsidR="00146B46">
              <w:rPr>
                <w:noProof/>
                <w:webHidden/>
              </w:rPr>
              <w:t>71</w:t>
            </w:r>
            <w:r w:rsidR="00811447">
              <w:rPr>
                <w:noProof/>
                <w:webHidden/>
              </w:rPr>
              <w:fldChar w:fldCharType="end"/>
            </w:r>
          </w:hyperlink>
        </w:p>
        <w:p w14:paraId="2872A1A7" w14:textId="73D2D80F"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973" w:history="1">
            <w:r w:rsidR="00811447" w:rsidRPr="00355285">
              <w:rPr>
                <w:rStyle w:val="Hyperlink"/>
                <w:noProof/>
              </w:rPr>
              <w:t>D.1</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Catalogue header information</w:t>
            </w:r>
            <w:r w:rsidR="00811447">
              <w:rPr>
                <w:noProof/>
                <w:webHidden/>
              </w:rPr>
              <w:tab/>
            </w:r>
            <w:r w:rsidR="00811447">
              <w:rPr>
                <w:noProof/>
                <w:webHidden/>
              </w:rPr>
              <w:fldChar w:fldCharType="begin"/>
            </w:r>
            <w:r w:rsidR="00811447">
              <w:rPr>
                <w:noProof/>
                <w:webHidden/>
              </w:rPr>
              <w:instrText xml:space="preserve"> PAGEREF _Toc150177973 \h </w:instrText>
            </w:r>
            <w:r w:rsidR="00811447">
              <w:rPr>
                <w:noProof/>
                <w:webHidden/>
              </w:rPr>
            </w:r>
            <w:r w:rsidR="00811447">
              <w:rPr>
                <w:noProof/>
                <w:webHidden/>
              </w:rPr>
              <w:fldChar w:fldCharType="separate"/>
            </w:r>
            <w:r w:rsidR="00146B46">
              <w:rPr>
                <w:noProof/>
                <w:webHidden/>
              </w:rPr>
              <w:t>71</w:t>
            </w:r>
            <w:r w:rsidR="00811447">
              <w:rPr>
                <w:noProof/>
                <w:webHidden/>
              </w:rPr>
              <w:fldChar w:fldCharType="end"/>
            </w:r>
          </w:hyperlink>
        </w:p>
        <w:p w14:paraId="50B0594F" w14:textId="76498530"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974" w:history="1">
            <w:r w:rsidR="00811447" w:rsidRPr="00355285">
              <w:rPr>
                <w:rStyle w:val="Hyperlink"/>
                <w:noProof/>
              </w:rPr>
              <w:t>D.2</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Definition Sources</w:t>
            </w:r>
            <w:r w:rsidR="00811447">
              <w:rPr>
                <w:noProof/>
                <w:webHidden/>
              </w:rPr>
              <w:tab/>
            </w:r>
            <w:r w:rsidR="00811447">
              <w:rPr>
                <w:noProof/>
                <w:webHidden/>
              </w:rPr>
              <w:fldChar w:fldCharType="begin"/>
            </w:r>
            <w:r w:rsidR="00811447">
              <w:rPr>
                <w:noProof/>
                <w:webHidden/>
              </w:rPr>
              <w:instrText xml:space="preserve"> PAGEREF _Toc150177974 \h </w:instrText>
            </w:r>
            <w:r w:rsidR="00811447">
              <w:rPr>
                <w:noProof/>
                <w:webHidden/>
              </w:rPr>
            </w:r>
            <w:r w:rsidR="00811447">
              <w:rPr>
                <w:noProof/>
                <w:webHidden/>
              </w:rPr>
              <w:fldChar w:fldCharType="separate"/>
            </w:r>
            <w:r w:rsidR="00146B46">
              <w:rPr>
                <w:noProof/>
                <w:webHidden/>
              </w:rPr>
              <w:t>72</w:t>
            </w:r>
            <w:r w:rsidR="00811447">
              <w:rPr>
                <w:noProof/>
                <w:webHidden/>
              </w:rPr>
              <w:fldChar w:fldCharType="end"/>
            </w:r>
          </w:hyperlink>
        </w:p>
        <w:p w14:paraId="185F1D25" w14:textId="4EF70A00"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975" w:history="1">
            <w:r w:rsidR="00811447" w:rsidRPr="00355285">
              <w:rPr>
                <w:rStyle w:val="Hyperlink"/>
                <w:noProof/>
              </w:rPr>
              <w:t>D.3</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Color Profiles</w:t>
            </w:r>
            <w:r w:rsidR="00811447">
              <w:rPr>
                <w:noProof/>
                <w:webHidden/>
              </w:rPr>
              <w:tab/>
            </w:r>
            <w:r w:rsidR="00811447">
              <w:rPr>
                <w:noProof/>
                <w:webHidden/>
              </w:rPr>
              <w:fldChar w:fldCharType="begin"/>
            </w:r>
            <w:r w:rsidR="00811447">
              <w:rPr>
                <w:noProof/>
                <w:webHidden/>
              </w:rPr>
              <w:instrText xml:space="preserve"> PAGEREF _Toc150177975 \h </w:instrText>
            </w:r>
            <w:r w:rsidR="00811447">
              <w:rPr>
                <w:noProof/>
                <w:webHidden/>
              </w:rPr>
            </w:r>
            <w:r w:rsidR="00811447">
              <w:rPr>
                <w:noProof/>
                <w:webHidden/>
              </w:rPr>
              <w:fldChar w:fldCharType="separate"/>
            </w:r>
            <w:r w:rsidR="00146B46">
              <w:rPr>
                <w:noProof/>
                <w:webHidden/>
              </w:rPr>
              <w:t>73</w:t>
            </w:r>
            <w:r w:rsidR="00811447">
              <w:rPr>
                <w:noProof/>
                <w:webHidden/>
              </w:rPr>
              <w:fldChar w:fldCharType="end"/>
            </w:r>
          </w:hyperlink>
        </w:p>
        <w:p w14:paraId="13EDC812" w14:textId="32F8CFA7"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976" w:history="1">
            <w:r w:rsidR="00811447" w:rsidRPr="00355285">
              <w:rPr>
                <w:rStyle w:val="Hyperlink"/>
                <w:noProof/>
              </w:rPr>
              <w:t>D.4</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Symbols</w:t>
            </w:r>
            <w:r w:rsidR="00811447">
              <w:rPr>
                <w:noProof/>
                <w:webHidden/>
              </w:rPr>
              <w:tab/>
            </w:r>
            <w:r w:rsidR="00811447">
              <w:rPr>
                <w:noProof/>
                <w:webHidden/>
              </w:rPr>
              <w:fldChar w:fldCharType="begin"/>
            </w:r>
            <w:r w:rsidR="00811447">
              <w:rPr>
                <w:noProof/>
                <w:webHidden/>
              </w:rPr>
              <w:instrText xml:space="preserve"> PAGEREF _Toc150177976 \h </w:instrText>
            </w:r>
            <w:r w:rsidR="00811447">
              <w:rPr>
                <w:noProof/>
                <w:webHidden/>
              </w:rPr>
            </w:r>
            <w:r w:rsidR="00811447">
              <w:rPr>
                <w:noProof/>
                <w:webHidden/>
              </w:rPr>
              <w:fldChar w:fldCharType="separate"/>
            </w:r>
            <w:r w:rsidR="00146B46">
              <w:rPr>
                <w:noProof/>
                <w:webHidden/>
              </w:rPr>
              <w:t>74</w:t>
            </w:r>
            <w:r w:rsidR="00811447">
              <w:rPr>
                <w:noProof/>
                <w:webHidden/>
              </w:rPr>
              <w:fldChar w:fldCharType="end"/>
            </w:r>
          </w:hyperlink>
        </w:p>
        <w:p w14:paraId="242113C9" w14:textId="3D533F48"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977" w:history="1">
            <w:r w:rsidR="00811447" w:rsidRPr="00355285">
              <w:rPr>
                <w:rStyle w:val="Hyperlink"/>
                <w:noProof/>
              </w:rPr>
              <w:t>D.5</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Line styles</w:t>
            </w:r>
            <w:r w:rsidR="00811447">
              <w:rPr>
                <w:noProof/>
                <w:webHidden/>
              </w:rPr>
              <w:tab/>
            </w:r>
            <w:r w:rsidR="00811447">
              <w:rPr>
                <w:noProof/>
                <w:webHidden/>
              </w:rPr>
              <w:fldChar w:fldCharType="begin"/>
            </w:r>
            <w:r w:rsidR="00811447">
              <w:rPr>
                <w:noProof/>
                <w:webHidden/>
              </w:rPr>
              <w:instrText xml:space="preserve"> PAGEREF _Toc150177977 \h </w:instrText>
            </w:r>
            <w:r w:rsidR="00811447">
              <w:rPr>
                <w:noProof/>
                <w:webHidden/>
              </w:rPr>
            </w:r>
            <w:r w:rsidR="00811447">
              <w:rPr>
                <w:noProof/>
                <w:webHidden/>
              </w:rPr>
              <w:fldChar w:fldCharType="separate"/>
            </w:r>
            <w:r w:rsidR="00146B46">
              <w:rPr>
                <w:noProof/>
                <w:webHidden/>
              </w:rPr>
              <w:t>75</w:t>
            </w:r>
            <w:r w:rsidR="00811447">
              <w:rPr>
                <w:noProof/>
                <w:webHidden/>
              </w:rPr>
              <w:fldChar w:fldCharType="end"/>
            </w:r>
          </w:hyperlink>
        </w:p>
        <w:p w14:paraId="2400D72B" w14:textId="0EA49B4D"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978" w:history="1">
            <w:r w:rsidR="00811447" w:rsidRPr="00355285">
              <w:rPr>
                <w:rStyle w:val="Hyperlink"/>
                <w:noProof/>
              </w:rPr>
              <w:t>D.6</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Area Fills</w:t>
            </w:r>
            <w:r w:rsidR="00811447">
              <w:rPr>
                <w:noProof/>
                <w:webHidden/>
              </w:rPr>
              <w:tab/>
            </w:r>
            <w:r w:rsidR="00811447">
              <w:rPr>
                <w:noProof/>
                <w:webHidden/>
              </w:rPr>
              <w:fldChar w:fldCharType="begin"/>
            </w:r>
            <w:r w:rsidR="00811447">
              <w:rPr>
                <w:noProof/>
                <w:webHidden/>
              </w:rPr>
              <w:instrText xml:space="preserve"> PAGEREF _Toc150177978 \h </w:instrText>
            </w:r>
            <w:r w:rsidR="00811447">
              <w:rPr>
                <w:noProof/>
                <w:webHidden/>
              </w:rPr>
            </w:r>
            <w:r w:rsidR="00811447">
              <w:rPr>
                <w:noProof/>
                <w:webHidden/>
              </w:rPr>
              <w:fldChar w:fldCharType="separate"/>
            </w:r>
            <w:r w:rsidR="00146B46">
              <w:rPr>
                <w:noProof/>
                <w:webHidden/>
              </w:rPr>
              <w:t>76</w:t>
            </w:r>
            <w:r w:rsidR="00811447">
              <w:rPr>
                <w:noProof/>
                <w:webHidden/>
              </w:rPr>
              <w:fldChar w:fldCharType="end"/>
            </w:r>
          </w:hyperlink>
        </w:p>
        <w:p w14:paraId="4F4B5B98" w14:textId="34FD7C97"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979" w:history="1">
            <w:r w:rsidR="00811447" w:rsidRPr="00355285">
              <w:rPr>
                <w:rStyle w:val="Hyperlink"/>
                <w:noProof/>
              </w:rPr>
              <w:t>D.7</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Fonts</w:t>
            </w:r>
            <w:r w:rsidR="00811447">
              <w:rPr>
                <w:noProof/>
                <w:webHidden/>
              </w:rPr>
              <w:tab/>
            </w:r>
            <w:r w:rsidR="00811447">
              <w:rPr>
                <w:noProof/>
                <w:webHidden/>
              </w:rPr>
              <w:fldChar w:fldCharType="begin"/>
            </w:r>
            <w:r w:rsidR="00811447">
              <w:rPr>
                <w:noProof/>
                <w:webHidden/>
              </w:rPr>
              <w:instrText xml:space="preserve"> PAGEREF _Toc150177979 \h </w:instrText>
            </w:r>
            <w:r w:rsidR="00811447">
              <w:rPr>
                <w:noProof/>
                <w:webHidden/>
              </w:rPr>
            </w:r>
            <w:r w:rsidR="00811447">
              <w:rPr>
                <w:noProof/>
                <w:webHidden/>
              </w:rPr>
              <w:fldChar w:fldCharType="separate"/>
            </w:r>
            <w:r w:rsidR="00146B46">
              <w:rPr>
                <w:noProof/>
                <w:webHidden/>
              </w:rPr>
              <w:t>77</w:t>
            </w:r>
            <w:r w:rsidR="00811447">
              <w:rPr>
                <w:noProof/>
                <w:webHidden/>
              </w:rPr>
              <w:fldChar w:fldCharType="end"/>
            </w:r>
          </w:hyperlink>
        </w:p>
        <w:p w14:paraId="1905C14B" w14:textId="7E1273D5"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980" w:history="1">
            <w:r w:rsidR="00811447" w:rsidRPr="00355285">
              <w:rPr>
                <w:rStyle w:val="Hyperlink"/>
                <w:noProof/>
              </w:rPr>
              <w:t>D.8</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Viewing Group</w:t>
            </w:r>
            <w:r w:rsidR="00811447">
              <w:rPr>
                <w:noProof/>
                <w:webHidden/>
              </w:rPr>
              <w:tab/>
            </w:r>
            <w:r w:rsidR="00811447">
              <w:rPr>
                <w:noProof/>
                <w:webHidden/>
              </w:rPr>
              <w:fldChar w:fldCharType="begin"/>
            </w:r>
            <w:r w:rsidR="00811447">
              <w:rPr>
                <w:noProof/>
                <w:webHidden/>
              </w:rPr>
              <w:instrText xml:space="preserve"> PAGEREF _Toc150177980 \h </w:instrText>
            </w:r>
            <w:r w:rsidR="00811447">
              <w:rPr>
                <w:noProof/>
                <w:webHidden/>
              </w:rPr>
            </w:r>
            <w:r w:rsidR="00811447">
              <w:rPr>
                <w:noProof/>
                <w:webHidden/>
              </w:rPr>
              <w:fldChar w:fldCharType="separate"/>
            </w:r>
            <w:r w:rsidR="00146B46">
              <w:rPr>
                <w:noProof/>
                <w:webHidden/>
              </w:rPr>
              <w:t>78</w:t>
            </w:r>
            <w:r w:rsidR="00811447">
              <w:rPr>
                <w:noProof/>
                <w:webHidden/>
              </w:rPr>
              <w:fldChar w:fldCharType="end"/>
            </w:r>
          </w:hyperlink>
        </w:p>
        <w:p w14:paraId="0CD52361" w14:textId="0EFBC165"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981" w:history="1">
            <w:r w:rsidR="00811447" w:rsidRPr="00355285">
              <w:rPr>
                <w:rStyle w:val="Hyperlink"/>
                <w:noProof/>
              </w:rPr>
              <w:t>D.9</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Rules</w:t>
            </w:r>
            <w:r w:rsidR="00811447">
              <w:rPr>
                <w:noProof/>
                <w:webHidden/>
              </w:rPr>
              <w:tab/>
            </w:r>
            <w:r w:rsidR="00811447">
              <w:rPr>
                <w:noProof/>
                <w:webHidden/>
              </w:rPr>
              <w:fldChar w:fldCharType="begin"/>
            </w:r>
            <w:r w:rsidR="00811447">
              <w:rPr>
                <w:noProof/>
                <w:webHidden/>
              </w:rPr>
              <w:instrText xml:space="preserve"> PAGEREF _Toc150177981 \h </w:instrText>
            </w:r>
            <w:r w:rsidR="00811447">
              <w:rPr>
                <w:noProof/>
                <w:webHidden/>
              </w:rPr>
            </w:r>
            <w:r w:rsidR="00811447">
              <w:rPr>
                <w:noProof/>
                <w:webHidden/>
              </w:rPr>
              <w:fldChar w:fldCharType="separate"/>
            </w:r>
            <w:r w:rsidR="00146B46">
              <w:rPr>
                <w:noProof/>
                <w:webHidden/>
              </w:rPr>
              <w:t>79</w:t>
            </w:r>
            <w:r w:rsidR="00811447">
              <w:rPr>
                <w:noProof/>
                <w:webHidden/>
              </w:rPr>
              <w:fldChar w:fldCharType="end"/>
            </w:r>
          </w:hyperlink>
        </w:p>
        <w:p w14:paraId="67BAFE80" w14:textId="36E7A11D" w:rsidR="00811447" w:rsidRDefault="00000000" w:rsidP="00716349">
          <w:pPr>
            <w:pStyle w:val="TOC1"/>
            <w:tabs>
              <w:tab w:val="left" w:pos="10580"/>
            </w:tabs>
            <w:jc w:val="left"/>
            <w:rPr>
              <w:rFonts w:asciiTheme="minorHAnsi" w:eastAsiaTheme="minorEastAsia" w:hAnsiTheme="minorHAnsi" w:cstheme="minorBidi"/>
              <w:b w:val="0"/>
              <w:noProof/>
              <w:kern w:val="2"/>
              <w:sz w:val="22"/>
              <w:szCs w:val="22"/>
              <w:lang w:val="en-AU" w:eastAsia="ko-KR"/>
              <w14:ligatures w14:val="standardContextual"/>
            </w:rPr>
          </w:pPr>
          <w:hyperlink w:anchor="_Toc150177982" w:history="1">
            <w:r w:rsidR="00811447" w:rsidRPr="00355285">
              <w:rPr>
                <w:rStyle w:val="Hyperlink"/>
                <w:noProof/>
                <w14:scene3d>
                  <w14:camera w14:prst="orthographicFront"/>
                  <w14:lightRig w14:rig="threePt" w14:dir="t">
                    <w14:rot w14:lat="0" w14:lon="0" w14:rev="0"/>
                  </w14:lightRig>
                </w14:scene3d>
              </w:rPr>
              <w:t>Annex E.</w:t>
            </w:r>
            <w:r w:rsidR="003C0A06">
              <w:rPr>
                <w:rStyle w:val="Hyperlink"/>
                <w:noProof/>
                <w14:scene3d>
                  <w14:camera w14:prst="orthographicFront"/>
                  <w14:lightRig w14:rig="threePt" w14:dir="t">
                    <w14:rot w14:lat="0" w14:lon="0" w14:rev="0"/>
                  </w14:lightRig>
                </w14:scene3d>
              </w:rPr>
              <w:t xml:space="preserve"> </w:t>
            </w:r>
            <w:r w:rsidR="00811447" w:rsidRPr="00355285">
              <w:rPr>
                <w:rStyle w:val="Hyperlink"/>
                <w:noProof/>
              </w:rPr>
              <w:t>Data Validation Checks</w:t>
            </w:r>
            <w:r w:rsidR="00811447">
              <w:rPr>
                <w:noProof/>
                <w:webHidden/>
              </w:rPr>
              <w:tab/>
            </w:r>
            <w:r w:rsidR="00811447">
              <w:rPr>
                <w:noProof/>
                <w:webHidden/>
              </w:rPr>
              <w:fldChar w:fldCharType="begin"/>
            </w:r>
            <w:r w:rsidR="00811447">
              <w:rPr>
                <w:noProof/>
                <w:webHidden/>
              </w:rPr>
              <w:instrText xml:space="preserve"> PAGEREF _Toc150177982 \h </w:instrText>
            </w:r>
            <w:r w:rsidR="00811447">
              <w:rPr>
                <w:noProof/>
                <w:webHidden/>
              </w:rPr>
            </w:r>
            <w:r w:rsidR="00811447">
              <w:rPr>
                <w:noProof/>
                <w:webHidden/>
              </w:rPr>
              <w:fldChar w:fldCharType="separate"/>
            </w:r>
            <w:r w:rsidR="00146B46">
              <w:rPr>
                <w:noProof/>
                <w:webHidden/>
              </w:rPr>
              <w:t>81</w:t>
            </w:r>
            <w:r w:rsidR="00811447">
              <w:rPr>
                <w:noProof/>
                <w:webHidden/>
              </w:rPr>
              <w:fldChar w:fldCharType="end"/>
            </w:r>
          </w:hyperlink>
        </w:p>
        <w:p w14:paraId="0BC27288" w14:textId="36D7B1B5" w:rsidR="00811447" w:rsidRDefault="00000000">
          <w:pPr>
            <w:pStyle w:val="TOC1"/>
            <w:tabs>
              <w:tab w:val="left" w:pos="10580"/>
            </w:tabs>
            <w:rPr>
              <w:rFonts w:asciiTheme="minorHAnsi" w:eastAsiaTheme="minorEastAsia" w:hAnsiTheme="minorHAnsi" w:cstheme="minorBidi"/>
              <w:b w:val="0"/>
              <w:noProof/>
              <w:kern w:val="2"/>
              <w:sz w:val="22"/>
              <w:szCs w:val="22"/>
              <w:lang w:val="en-AU" w:eastAsia="ko-KR"/>
              <w14:ligatures w14:val="standardContextual"/>
            </w:rPr>
          </w:pPr>
          <w:hyperlink w:anchor="_Toc150177983" w:history="1">
            <w:r w:rsidR="00811447" w:rsidRPr="00355285">
              <w:rPr>
                <w:rStyle w:val="Hyperlink"/>
                <w:noProof/>
                <w14:scene3d>
                  <w14:camera w14:prst="orthographicFront"/>
                  <w14:lightRig w14:rig="threePt" w14:dir="t">
                    <w14:rot w14:lat="0" w14:lon="0" w14:rev="0"/>
                  </w14:lightRig>
                </w14:scene3d>
              </w:rPr>
              <w:t>Annex F.</w:t>
            </w:r>
            <w:r w:rsidR="003C0A06">
              <w:rPr>
                <w:rStyle w:val="Hyperlink"/>
                <w:noProof/>
                <w14:scene3d>
                  <w14:camera w14:prst="orthographicFront"/>
                  <w14:lightRig w14:rig="threePt" w14:dir="t">
                    <w14:rot w14:lat="0" w14:lon="0" w14:rev="0"/>
                  </w14:lightRig>
                </w14:scene3d>
              </w:rPr>
              <w:t xml:space="preserve"> </w:t>
            </w:r>
            <w:r w:rsidR="00811447" w:rsidRPr="00355285">
              <w:rPr>
                <w:rStyle w:val="Hyperlink"/>
                <w:noProof/>
              </w:rPr>
              <w:t>Geometry</w:t>
            </w:r>
            <w:r w:rsidR="00811447">
              <w:rPr>
                <w:noProof/>
                <w:webHidden/>
              </w:rPr>
              <w:tab/>
            </w:r>
            <w:r w:rsidR="00811447">
              <w:rPr>
                <w:noProof/>
                <w:webHidden/>
              </w:rPr>
              <w:fldChar w:fldCharType="begin"/>
            </w:r>
            <w:r w:rsidR="00811447">
              <w:rPr>
                <w:noProof/>
                <w:webHidden/>
              </w:rPr>
              <w:instrText xml:space="preserve"> PAGEREF _Toc150177983 \h </w:instrText>
            </w:r>
            <w:r w:rsidR="00811447">
              <w:rPr>
                <w:noProof/>
                <w:webHidden/>
              </w:rPr>
            </w:r>
            <w:r w:rsidR="00811447">
              <w:rPr>
                <w:noProof/>
                <w:webHidden/>
              </w:rPr>
              <w:fldChar w:fldCharType="separate"/>
            </w:r>
            <w:r w:rsidR="00146B46">
              <w:rPr>
                <w:noProof/>
                <w:webHidden/>
              </w:rPr>
              <w:t>87</w:t>
            </w:r>
            <w:r w:rsidR="00811447">
              <w:rPr>
                <w:noProof/>
                <w:webHidden/>
              </w:rPr>
              <w:fldChar w:fldCharType="end"/>
            </w:r>
          </w:hyperlink>
        </w:p>
        <w:p w14:paraId="3DB092D0" w14:textId="43B18660"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984" w:history="1">
            <w:r w:rsidR="00811447" w:rsidRPr="00355285">
              <w:rPr>
                <w:rStyle w:val="Hyperlink"/>
                <w:noProof/>
              </w:rPr>
              <w:t>F.1</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Introduction</w:t>
            </w:r>
            <w:r w:rsidR="00811447">
              <w:rPr>
                <w:noProof/>
                <w:webHidden/>
              </w:rPr>
              <w:tab/>
            </w:r>
            <w:r w:rsidR="00811447">
              <w:rPr>
                <w:noProof/>
                <w:webHidden/>
              </w:rPr>
              <w:fldChar w:fldCharType="begin"/>
            </w:r>
            <w:r w:rsidR="00811447">
              <w:rPr>
                <w:noProof/>
                <w:webHidden/>
              </w:rPr>
              <w:instrText xml:space="preserve"> PAGEREF _Toc150177984 \h </w:instrText>
            </w:r>
            <w:r w:rsidR="00811447">
              <w:rPr>
                <w:noProof/>
                <w:webHidden/>
              </w:rPr>
            </w:r>
            <w:r w:rsidR="00811447">
              <w:rPr>
                <w:noProof/>
                <w:webHidden/>
              </w:rPr>
              <w:fldChar w:fldCharType="separate"/>
            </w:r>
            <w:r w:rsidR="00146B46">
              <w:rPr>
                <w:noProof/>
                <w:webHidden/>
              </w:rPr>
              <w:t>87</w:t>
            </w:r>
            <w:r w:rsidR="00811447">
              <w:rPr>
                <w:noProof/>
                <w:webHidden/>
              </w:rPr>
              <w:fldChar w:fldCharType="end"/>
            </w:r>
          </w:hyperlink>
        </w:p>
        <w:p w14:paraId="39FD1360" w14:textId="2CBB9D62"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985" w:history="1">
            <w:r w:rsidR="00811447" w:rsidRPr="00355285">
              <w:rPr>
                <w:rStyle w:val="Hyperlink"/>
                <w:noProof/>
              </w:rPr>
              <w:t>F.2</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Geometric Operator Definitions</w:t>
            </w:r>
            <w:r w:rsidR="00811447">
              <w:rPr>
                <w:noProof/>
                <w:webHidden/>
              </w:rPr>
              <w:tab/>
            </w:r>
            <w:r w:rsidR="00811447">
              <w:rPr>
                <w:noProof/>
                <w:webHidden/>
              </w:rPr>
              <w:fldChar w:fldCharType="begin"/>
            </w:r>
            <w:r w:rsidR="00811447">
              <w:rPr>
                <w:noProof/>
                <w:webHidden/>
              </w:rPr>
              <w:instrText xml:space="preserve"> PAGEREF _Toc150177985 \h </w:instrText>
            </w:r>
            <w:r w:rsidR="00811447">
              <w:rPr>
                <w:noProof/>
                <w:webHidden/>
              </w:rPr>
            </w:r>
            <w:r w:rsidR="00811447">
              <w:rPr>
                <w:noProof/>
                <w:webHidden/>
              </w:rPr>
              <w:fldChar w:fldCharType="separate"/>
            </w:r>
            <w:r w:rsidR="00146B46">
              <w:rPr>
                <w:noProof/>
                <w:webHidden/>
              </w:rPr>
              <w:t>89</w:t>
            </w:r>
            <w:r w:rsidR="00811447">
              <w:rPr>
                <w:noProof/>
                <w:webHidden/>
              </w:rPr>
              <w:fldChar w:fldCharType="end"/>
            </w:r>
          </w:hyperlink>
        </w:p>
        <w:p w14:paraId="72230539" w14:textId="44F4B802" w:rsidR="00FD3997" w:rsidRDefault="00E17BD6" w:rsidP="00B602E0">
          <w:pPr>
            <w:spacing w:before="0" w:after="0"/>
          </w:pPr>
          <w:r w:rsidRPr="00A8274E">
            <w:rPr>
              <w:rFonts w:cs="Arial"/>
              <w:szCs w:val="20"/>
            </w:rPr>
            <w:fldChar w:fldCharType="end"/>
          </w:r>
        </w:p>
      </w:sdtContent>
    </w:sdt>
    <w:p w14:paraId="448C5744" w14:textId="77777777" w:rsidR="00D0524F" w:rsidRPr="00D129DC" w:rsidRDefault="00D0524F" w:rsidP="00500883">
      <w:pPr>
        <w:rPr>
          <w:rFonts w:cs="Arial"/>
          <w:szCs w:val="20"/>
          <w:lang w:val="en-US"/>
        </w:rPr>
      </w:pPr>
    </w:p>
    <w:p w14:paraId="56FC9369" w14:textId="21138DA9" w:rsidR="00AF15DF" w:rsidRDefault="00AF15DF">
      <w:pPr>
        <w:spacing w:before="0" w:after="0"/>
        <w:jc w:val="left"/>
        <w:rPr>
          <w:rFonts w:cs="Arial"/>
          <w:szCs w:val="20"/>
          <w:lang w:val="en-US"/>
        </w:rPr>
      </w:pPr>
      <w:r>
        <w:rPr>
          <w:rFonts w:cs="Arial"/>
          <w:szCs w:val="20"/>
          <w:lang w:val="en-US"/>
        </w:rPr>
        <w:br w:type="page"/>
      </w:r>
    </w:p>
    <w:p w14:paraId="57A8EEDB" w14:textId="77777777" w:rsidR="00D0524F" w:rsidRPr="00D129DC" w:rsidRDefault="00D0524F" w:rsidP="00C53B69">
      <w:pPr>
        <w:rPr>
          <w:rFonts w:cs="Arial"/>
          <w:szCs w:val="20"/>
          <w:lang w:val="en-US"/>
        </w:rPr>
        <w:sectPr w:rsidR="00D0524F" w:rsidRPr="00D129DC" w:rsidSect="008200D9">
          <w:headerReference w:type="even" r:id="rId16"/>
          <w:headerReference w:type="default" r:id="rId17"/>
          <w:footerReference w:type="even" r:id="rId18"/>
          <w:footerReference w:type="default" r:id="rId19"/>
          <w:type w:val="oddPage"/>
          <w:pgSz w:w="11906" w:h="16838" w:code="9"/>
          <w:pgMar w:top="1440" w:right="1400" w:bottom="1440" w:left="1400" w:header="720" w:footer="720" w:gutter="0"/>
          <w:pgNumType w:fmt="lowerRoman" w:start="1"/>
          <w:cols w:space="720"/>
          <w:titlePg/>
          <w:docGrid w:linePitch="272"/>
        </w:sectPr>
      </w:pPr>
    </w:p>
    <w:p w14:paraId="564579EC" w14:textId="0C95AA36" w:rsidR="0098370A" w:rsidRDefault="0098370A" w:rsidP="0098370A">
      <w:pPr>
        <w:pStyle w:val="Heading1"/>
        <w:numPr>
          <w:ilvl w:val="0"/>
          <w:numId w:val="0"/>
        </w:numPr>
        <w:ind w:left="431" w:hanging="431"/>
        <w:jc w:val="center"/>
        <w:rPr>
          <w:ins w:id="41" w:author="Jason Rhee" w:date="2024-07-22T13:20:00Z" w16du:dateUtc="2024-07-22T03:20:00Z"/>
        </w:rPr>
      </w:pPr>
      <w:bookmarkStart w:id="42" w:name="_Toc225648272"/>
      <w:bookmarkStart w:id="43" w:name="_Toc225065129"/>
      <w:bookmarkStart w:id="44" w:name="_Toc127463810"/>
      <w:bookmarkStart w:id="45" w:name="_Toc128125436"/>
      <w:bookmarkStart w:id="46" w:name="_Toc141176161"/>
      <w:bookmarkStart w:id="47" w:name="_Toc141176316"/>
      <w:bookmarkStart w:id="48" w:name="_Toc141176947"/>
      <w:bookmarkStart w:id="49" w:name="_Toc150177832"/>
      <w:ins w:id="50" w:author="Jason Rhee" w:date="2024-07-22T13:20:00Z" w16du:dateUtc="2024-07-22T03:20:00Z">
        <w:r>
          <w:lastRenderedPageBreak/>
          <w:t>Summary of Substantive Changes</w:t>
        </w:r>
      </w:ins>
    </w:p>
    <w:p w14:paraId="4E7A7A20" w14:textId="77777777" w:rsidR="0098370A" w:rsidRDefault="0098370A" w:rsidP="0098370A">
      <w:pPr>
        <w:spacing w:after="0"/>
        <w:rPr>
          <w:ins w:id="51" w:author="Jason Rhee" w:date="2024-07-22T13:21:00Z" w16du:dateUtc="2024-07-22T03:21:00Z"/>
          <w:rFonts w:cs="Arial"/>
          <w:b/>
        </w:rPr>
      </w:pPr>
    </w:p>
    <w:p w14:paraId="4BAC0AF2" w14:textId="77777777" w:rsidR="0098370A" w:rsidRPr="00A57031" w:rsidRDefault="0098370A" w:rsidP="0098370A">
      <w:pPr>
        <w:spacing w:after="120"/>
        <w:rPr>
          <w:ins w:id="52" w:author="Jason Rhee" w:date="2024-07-22T13:21:00Z" w16du:dateUtc="2024-07-22T03:21:00Z"/>
          <w:rFonts w:cs="Arial"/>
        </w:rPr>
      </w:pPr>
      <w:ins w:id="53" w:author="Jason Rhee" w:date="2024-07-22T13:21:00Z" w16du:dateUtc="2024-07-22T03:21:00Z">
        <w:r>
          <w:rPr>
            <w:rFonts w:cs="Arial"/>
            <w:b/>
          </w:rPr>
          <w:t>Bold</w:t>
        </w:r>
        <w:r>
          <w:rPr>
            <w:rFonts w:cs="Arial"/>
          </w:rPr>
          <w:t xml:space="preserve"> references in the Clauses Effected column indicate the principle sections/clauses that are impacted by the described change.</w:t>
        </w:r>
      </w:ins>
    </w:p>
    <w:tbl>
      <w:tblPr>
        <w:tblW w:w="935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230"/>
        <w:gridCol w:w="2126"/>
      </w:tblGrid>
      <w:tr w:rsidR="0098370A" w:rsidRPr="008D0CFF" w14:paraId="0E747DA6" w14:textId="77777777" w:rsidTr="00CA0081">
        <w:trPr>
          <w:cantSplit/>
          <w:ins w:id="54" w:author="Jason Rhee" w:date="2024-07-22T13:21:00Z"/>
        </w:trPr>
        <w:tc>
          <w:tcPr>
            <w:tcW w:w="7230" w:type="dxa"/>
            <w:shd w:val="clear" w:color="auto" w:fill="D9D9D9"/>
            <w:vAlign w:val="center"/>
          </w:tcPr>
          <w:p w14:paraId="222CC048" w14:textId="77777777" w:rsidR="0098370A" w:rsidRPr="008D0CFF" w:rsidRDefault="0098370A" w:rsidP="00CA0081">
            <w:pPr>
              <w:pStyle w:val="Tabletitle"/>
              <w:spacing w:line="240" w:lineRule="auto"/>
              <w:rPr>
                <w:ins w:id="55" w:author="Jason Rhee" w:date="2024-07-22T13:21:00Z" w16du:dateUtc="2024-07-22T03:21:00Z"/>
                <w:rFonts w:eastAsia="Times New Roman" w:cs="Arial"/>
              </w:rPr>
            </w:pPr>
            <w:ins w:id="56" w:author="Jason Rhee" w:date="2024-07-22T13:21:00Z" w16du:dateUtc="2024-07-22T03:21:00Z">
              <w:r>
                <w:rPr>
                  <w:rFonts w:eastAsia="Times New Roman" w:cs="Arial"/>
                </w:rPr>
                <w:t>Change Summary</w:t>
              </w:r>
            </w:ins>
          </w:p>
        </w:tc>
        <w:tc>
          <w:tcPr>
            <w:tcW w:w="2126" w:type="dxa"/>
            <w:shd w:val="clear" w:color="auto" w:fill="D9D9D9"/>
          </w:tcPr>
          <w:p w14:paraId="29D93FE2" w14:textId="77777777" w:rsidR="0098370A" w:rsidRPr="008D0CFF" w:rsidRDefault="0098370A" w:rsidP="00CA0081">
            <w:pPr>
              <w:pStyle w:val="Tabletitle"/>
              <w:spacing w:line="240" w:lineRule="auto"/>
              <w:rPr>
                <w:ins w:id="57" w:author="Jason Rhee" w:date="2024-07-22T13:21:00Z" w16du:dateUtc="2024-07-22T03:21:00Z"/>
                <w:rFonts w:eastAsia="Times New Roman" w:cs="Arial"/>
              </w:rPr>
            </w:pPr>
            <w:ins w:id="58" w:author="Jason Rhee" w:date="2024-07-22T13:21:00Z" w16du:dateUtc="2024-07-22T03:21:00Z">
              <w:r>
                <w:rPr>
                  <w:rFonts w:eastAsia="Times New Roman" w:cs="Arial"/>
                </w:rPr>
                <w:t>Clauses Affected</w:t>
              </w:r>
            </w:ins>
          </w:p>
        </w:tc>
      </w:tr>
      <w:tr w:rsidR="006D3140" w:rsidRPr="008D0CFF" w14:paraId="3FA0BEF7" w14:textId="77777777" w:rsidTr="00CA0081">
        <w:trPr>
          <w:cantSplit/>
          <w:ins w:id="59" w:author="Jason Rhee" w:date="2024-07-25T23:20:00Z"/>
        </w:trPr>
        <w:tc>
          <w:tcPr>
            <w:tcW w:w="7230" w:type="dxa"/>
          </w:tcPr>
          <w:p w14:paraId="5E3092E6" w14:textId="299155D0" w:rsidR="006D3140" w:rsidRPr="00AB32A8" w:rsidRDefault="006D3140" w:rsidP="00AB32A8">
            <w:pPr>
              <w:suppressAutoHyphens/>
              <w:spacing w:before="60" w:after="60"/>
              <w:jc w:val="left"/>
              <w:rPr>
                <w:ins w:id="60" w:author="Jason Rhee" w:date="2024-07-25T23:20:00Z" w16du:dateUtc="2024-07-25T13:20:00Z"/>
                <w:rFonts w:eastAsiaTheme="minorEastAsia" w:cs="Arial"/>
                <w:lang w:eastAsia="ko-KR"/>
              </w:rPr>
            </w:pPr>
            <w:ins w:id="61" w:author="Jason Rhee" w:date="2024-07-25T23:20:00Z" w16du:dateUtc="2024-07-25T13:20:00Z">
              <w:r>
                <w:rPr>
                  <w:rFonts w:eastAsiaTheme="minorEastAsia" w:cs="Arial" w:hint="eastAsia"/>
                  <w:lang w:eastAsia="ko-KR"/>
                </w:rPr>
                <w:t xml:space="preserve">Corrected references, particularly to </w:t>
              </w:r>
            </w:ins>
            <w:ins w:id="62" w:author="Jason Rhee" w:date="2024-07-25T23:21:00Z" w16du:dateUtc="2024-07-25T13:21:00Z">
              <w:r>
                <w:rPr>
                  <w:rFonts w:eastAsiaTheme="minorEastAsia" w:cs="Arial" w:hint="eastAsia"/>
                  <w:lang w:eastAsia="ko-KR"/>
                </w:rPr>
                <w:t>IEC 631</w:t>
              </w:r>
            </w:ins>
            <w:ins w:id="63" w:author="Jason Rhee" w:date="2024-07-25T23:54:00Z" w16du:dateUtc="2024-07-25T13:54:00Z">
              <w:r w:rsidR="00DC040C">
                <w:rPr>
                  <w:rFonts w:eastAsiaTheme="minorEastAsia" w:cs="Arial" w:hint="eastAsia"/>
                  <w:lang w:eastAsia="ko-KR"/>
                </w:rPr>
                <w:t>7</w:t>
              </w:r>
            </w:ins>
            <w:ins w:id="64" w:author="Jason Rhee" w:date="2024-07-25T23:21:00Z" w16du:dateUtc="2024-07-25T13:21:00Z">
              <w:r>
                <w:rPr>
                  <w:rFonts w:eastAsiaTheme="minorEastAsia" w:cs="Arial" w:hint="eastAsia"/>
                  <w:lang w:eastAsia="ko-KR"/>
                </w:rPr>
                <w:t>3-1</w:t>
              </w:r>
            </w:ins>
            <w:ins w:id="65" w:author="Jason Rhee" w:date="2024-07-25T23:57:00Z" w16du:dateUtc="2024-07-25T13:57:00Z">
              <w:r w:rsidR="007C7DC3">
                <w:rPr>
                  <w:rFonts w:eastAsiaTheme="minorEastAsia" w:cs="Arial" w:hint="eastAsia"/>
                  <w:lang w:eastAsia="ko-KR"/>
                </w:rPr>
                <w:t>.</w:t>
              </w:r>
            </w:ins>
          </w:p>
        </w:tc>
        <w:tc>
          <w:tcPr>
            <w:tcW w:w="2126" w:type="dxa"/>
          </w:tcPr>
          <w:p w14:paraId="08805DF2" w14:textId="711F64B1" w:rsidR="006D3140" w:rsidRPr="00AB32A8" w:rsidRDefault="006D3140" w:rsidP="00AB32A8">
            <w:pPr>
              <w:suppressAutoHyphens/>
              <w:spacing w:before="60" w:after="60"/>
              <w:jc w:val="left"/>
              <w:rPr>
                <w:ins w:id="66" w:author="Jason Rhee" w:date="2024-07-25T23:20:00Z" w16du:dateUtc="2024-07-25T13:20:00Z"/>
                <w:rFonts w:eastAsiaTheme="minorEastAsia" w:cs="Arial"/>
                <w:b/>
                <w:lang w:eastAsia="ko-KR"/>
              </w:rPr>
            </w:pPr>
            <w:ins w:id="67" w:author="Jason Rhee" w:date="2024-07-25T23:21:00Z" w16du:dateUtc="2024-07-25T13:21:00Z">
              <w:r>
                <w:rPr>
                  <w:rFonts w:eastAsiaTheme="minorEastAsia" w:cs="Arial" w:hint="eastAsia"/>
                  <w:b/>
                  <w:lang w:eastAsia="ko-KR"/>
                </w:rPr>
                <w:t>2.1</w:t>
              </w:r>
            </w:ins>
            <w:ins w:id="68" w:author="Jason Rhee" w:date="2024-07-25T23:55:00Z" w16du:dateUtc="2024-07-25T13:55:00Z">
              <w:r w:rsidR="003E054A">
                <w:rPr>
                  <w:rFonts w:eastAsiaTheme="minorEastAsia" w:cs="Arial" w:hint="eastAsia"/>
                  <w:b/>
                  <w:lang w:eastAsia="ko-KR"/>
                </w:rPr>
                <w:t>, 18.4</w:t>
              </w:r>
            </w:ins>
          </w:p>
        </w:tc>
      </w:tr>
      <w:tr w:rsidR="009C6828" w:rsidRPr="008D0CFF" w14:paraId="3923FADF" w14:textId="77777777" w:rsidTr="00CA0081">
        <w:trPr>
          <w:cantSplit/>
          <w:ins w:id="69" w:author="Jason Rhee" w:date="2024-07-25T23:21:00Z"/>
        </w:trPr>
        <w:tc>
          <w:tcPr>
            <w:tcW w:w="7230" w:type="dxa"/>
          </w:tcPr>
          <w:p w14:paraId="5802B9E9" w14:textId="4160BC2B" w:rsidR="009C6828" w:rsidRDefault="009C6828" w:rsidP="00AB32A8">
            <w:pPr>
              <w:suppressAutoHyphens/>
              <w:spacing w:before="60" w:after="60"/>
              <w:jc w:val="left"/>
              <w:rPr>
                <w:ins w:id="70" w:author="Jason Rhee" w:date="2024-07-25T23:21:00Z" w16du:dateUtc="2024-07-25T13:21:00Z"/>
                <w:rFonts w:eastAsiaTheme="minorEastAsia" w:cs="Arial"/>
                <w:lang w:eastAsia="ko-KR"/>
              </w:rPr>
            </w:pPr>
            <w:ins w:id="71" w:author="Jason Rhee" w:date="2024-07-25T23:21:00Z" w16du:dateUtc="2024-07-25T13:21:00Z">
              <w:r>
                <w:rPr>
                  <w:rFonts w:cs="Arial"/>
                </w:rPr>
                <w:t>Definition for “UKCM Service Provider” added.</w:t>
              </w:r>
            </w:ins>
          </w:p>
        </w:tc>
        <w:tc>
          <w:tcPr>
            <w:tcW w:w="2126" w:type="dxa"/>
          </w:tcPr>
          <w:p w14:paraId="7BA30C83" w14:textId="371F8807" w:rsidR="009C6828" w:rsidRDefault="009C6828" w:rsidP="00AB32A8">
            <w:pPr>
              <w:suppressAutoHyphens/>
              <w:spacing w:before="60" w:after="60"/>
              <w:jc w:val="left"/>
              <w:rPr>
                <w:ins w:id="72" w:author="Jason Rhee" w:date="2024-07-25T23:21:00Z" w16du:dateUtc="2024-07-25T13:21:00Z"/>
                <w:rFonts w:eastAsiaTheme="minorEastAsia" w:cs="Arial"/>
                <w:b/>
                <w:lang w:eastAsia="ko-KR"/>
              </w:rPr>
            </w:pPr>
            <w:ins w:id="73" w:author="Jason Rhee" w:date="2024-07-25T23:21:00Z" w16du:dateUtc="2024-07-25T13:21:00Z">
              <w:r>
                <w:rPr>
                  <w:rFonts w:cs="Arial"/>
                  <w:b/>
                </w:rPr>
                <w:t>3.2</w:t>
              </w:r>
            </w:ins>
          </w:p>
        </w:tc>
      </w:tr>
      <w:tr w:rsidR="00D1558C" w:rsidRPr="008D0CFF" w14:paraId="7CFB9472" w14:textId="77777777" w:rsidTr="00CA0081">
        <w:trPr>
          <w:cantSplit/>
          <w:ins w:id="74" w:author="Jason Rhee" w:date="2024-07-25T23:21:00Z"/>
        </w:trPr>
        <w:tc>
          <w:tcPr>
            <w:tcW w:w="7230" w:type="dxa"/>
          </w:tcPr>
          <w:p w14:paraId="114E56F8" w14:textId="7FCF41DF" w:rsidR="00D1558C" w:rsidRPr="00AB32A8" w:rsidRDefault="00160CE0" w:rsidP="00AB32A8">
            <w:pPr>
              <w:suppressAutoHyphens/>
              <w:spacing w:before="60" w:after="60"/>
              <w:jc w:val="left"/>
              <w:rPr>
                <w:ins w:id="75" w:author="Jason Rhee" w:date="2024-07-25T23:21:00Z" w16du:dateUtc="2024-07-25T13:21:00Z"/>
                <w:rFonts w:eastAsiaTheme="minorEastAsia" w:cs="Arial"/>
                <w:lang w:eastAsia="ko-KR"/>
              </w:rPr>
            </w:pPr>
            <w:ins w:id="76" w:author="Jason Rhee" w:date="2024-07-25T23:22:00Z" w16du:dateUtc="2024-07-25T13:22:00Z">
              <w:r>
                <w:rPr>
                  <w:rFonts w:eastAsiaTheme="minorEastAsia" w:cs="Arial" w:hint="eastAsia"/>
                  <w:lang w:eastAsia="ko-KR"/>
                </w:rPr>
                <w:t>Emphasis of S-421 as preferred</w:t>
              </w:r>
            </w:ins>
            <w:ins w:id="77" w:author="Jason Rhee" w:date="2024-07-25T23:23:00Z" w16du:dateUtc="2024-07-25T13:23:00Z">
              <w:r>
                <w:rPr>
                  <w:rFonts w:eastAsiaTheme="minorEastAsia" w:cs="Arial" w:hint="eastAsia"/>
                  <w:lang w:eastAsia="ko-KR"/>
                </w:rPr>
                <w:t xml:space="preserve"> </w:t>
              </w:r>
            </w:ins>
            <w:ins w:id="78" w:author="Jason Rhee" w:date="2024-07-25T23:22:00Z" w16du:dateUtc="2024-07-25T13:22:00Z">
              <w:r>
                <w:rPr>
                  <w:rFonts w:eastAsiaTheme="minorEastAsia" w:cs="Arial" w:hint="eastAsia"/>
                  <w:lang w:eastAsia="ko-KR"/>
                </w:rPr>
                <w:t>method of providing route information for S-129</w:t>
              </w:r>
            </w:ins>
            <w:ins w:id="79" w:author="Jason Rhee" w:date="2024-07-25T23:23:00Z" w16du:dateUtc="2024-07-25T13:23:00Z">
              <w:r>
                <w:rPr>
                  <w:rFonts w:eastAsiaTheme="minorEastAsia" w:cs="Arial" w:hint="eastAsia"/>
                  <w:lang w:eastAsia="ko-KR"/>
                </w:rPr>
                <w:t>.</w:t>
              </w:r>
            </w:ins>
            <w:ins w:id="80" w:author="Jason Rhee" w:date="2024-07-25T23:22:00Z" w16du:dateUtc="2024-07-25T13:22:00Z">
              <w:r>
                <w:rPr>
                  <w:rFonts w:eastAsiaTheme="minorEastAsia" w:cs="Arial" w:hint="eastAsia"/>
                  <w:lang w:eastAsia="ko-KR"/>
                </w:rPr>
                <w:t xml:space="preserve"> </w:t>
              </w:r>
            </w:ins>
          </w:p>
        </w:tc>
        <w:tc>
          <w:tcPr>
            <w:tcW w:w="2126" w:type="dxa"/>
          </w:tcPr>
          <w:p w14:paraId="056B35CC" w14:textId="640265F5" w:rsidR="00D1558C" w:rsidRPr="00AB32A8" w:rsidRDefault="00160CE0" w:rsidP="00AB32A8">
            <w:pPr>
              <w:suppressAutoHyphens/>
              <w:spacing w:before="60" w:after="60"/>
              <w:jc w:val="left"/>
              <w:rPr>
                <w:ins w:id="81" w:author="Jason Rhee" w:date="2024-07-25T23:21:00Z" w16du:dateUtc="2024-07-25T13:21:00Z"/>
                <w:rFonts w:eastAsiaTheme="minorEastAsia" w:cs="Arial"/>
                <w:b/>
                <w:lang w:eastAsia="ko-KR"/>
              </w:rPr>
            </w:pPr>
            <w:ins w:id="82" w:author="Jason Rhee" w:date="2024-07-25T23:23:00Z" w16du:dateUtc="2024-07-25T13:23:00Z">
              <w:r>
                <w:rPr>
                  <w:rFonts w:eastAsiaTheme="minorEastAsia" w:cs="Arial" w:hint="eastAsia"/>
                  <w:b/>
                  <w:lang w:eastAsia="ko-KR"/>
                </w:rPr>
                <w:t>4.1</w:t>
              </w:r>
            </w:ins>
            <w:ins w:id="83" w:author="Jason Rhee" w:date="2024-07-25T23:25:00Z" w16du:dateUtc="2024-07-25T13:25:00Z">
              <w:r w:rsidR="00146090">
                <w:rPr>
                  <w:rFonts w:eastAsiaTheme="minorEastAsia" w:cs="Arial" w:hint="eastAsia"/>
                  <w:b/>
                  <w:lang w:eastAsia="ko-KR"/>
                </w:rPr>
                <w:t>, 7.1, .7.2.1.1</w:t>
              </w:r>
            </w:ins>
            <w:ins w:id="84" w:author="Jason Rhee" w:date="2024-07-25T23:56:00Z" w16du:dateUtc="2024-07-25T13:56:00Z">
              <w:r w:rsidR="005373BE">
                <w:rPr>
                  <w:rFonts w:eastAsiaTheme="minorEastAsia" w:cs="Arial" w:hint="eastAsia"/>
                  <w:b/>
                  <w:lang w:eastAsia="ko-KR"/>
                </w:rPr>
                <w:t>, 19.2</w:t>
              </w:r>
            </w:ins>
            <w:ins w:id="85" w:author="Jason Rhee" w:date="2024-07-26T00:00:00Z" w16du:dateUtc="2024-07-25T14:00:00Z">
              <w:r w:rsidR="00AA3BC2">
                <w:rPr>
                  <w:rFonts w:eastAsiaTheme="minorEastAsia" w:cs="Arial" w:hint="eastAsia"/>
                  <w:b/>
                  <w:lang w:eastAsia="ko-KR"/>
                </w:rPr>
                <w:t xml:space="preserve">, </w:t>
              </w:r>
              <w:r w:rsidR="00AA3BC2" w:rsidRPr="00AB32A8">
                <w:rPr>
                  <w:rFonts w:eastAsiaTheme="minorEastAsia" w:cs="Arial"/>
                  <w:bCs/>
                  <w:lang w:eastAsia="ko-KR"/>
                </w:rPr>
                <w:t>C.3.3, C.3.4</w:t>
              </w:r>
            </w:ins>
          </w:p>
        </w:tc>
      </w:tr>
      <w:tr w:rsidR="00DD30A6" w:rsidRPr="008D0CFF" w14:paraId="6D97E8B3" w14:textId="77777777" w:rsidTr="00CA0081">
        <w:trPr>
          <w:cantSplit/>
          <w:ins w:id="86" w:author="Jason Rhee" w:date="2024-07-25T23:25:00Z"/>
        </w:trPr>
        <w:tc>
          <w:tcPr>
            <w:tcW w:w="7230" w:type="dxa"/>
          </w:tcPr>
          <w:p w14:paraId="34F837E8" w14:textId="66072225" w:rsidR="00DD30A6" w:rsidRDefault="00E84F38" w:rsidP="00AB32A8">
            <w:pPr>
              <w:suppressAutoHyphens/>
              <w:spacing w:before="60" w:after="60"/>
              <w:jc w:val="left"/>
              <w:rPr>
                <w:ins w:id="87" w:author="Jason Rhee" w:date="2024-07-25T23:25:00Z" w16du:dateUtc="2024-07-25T13:25:00Z"/>
                <w:rFonts w:eastAsiaTheme="minorEastAsia" w:cs="Arial"/>
                <w:lang w:eastAsia="ko-KR"/>
              </w:rPr>
            </w:pPr>
            <w:ins w:id="88" w:author="Jason Rhee" w:date="2024-07-25T23:28:00Z" w16du:dateUtc="2024-07-25T13:28:00Z">
              <w:r>
                <w:rPr>
                  <w:rFonts w:eastAsiaTheme="minorEastAsia" w:cs="Arial" w:hint="eastAsia"/>
                  <w:lang w:eastAsia="ko-KR"/>
                </w:rPr>
                <w:t>Amended UnderKeelClearancePlan as FeatureType, not MetaFeatureType</w:t>
              </w:r>
            </w:ins>
            <w:ins w:id="89" w:author="Jason Rhee" w:date="2024-07-25T23:57:00Z" w16du:dateUtc="2024-07-25T13:57:00Z">
              <w:r w:rsidR="007C7DC3">
                <w:rPr>
                  <w:rFonts w:eastAsiaTheme="minorEastAsia" w:cs="Arial" w:hint="eastAsia"/>
                  <w:lang w:eastAsia="ko-KR"/>
                </w:rPr>
                <w:t>.</w:t>
              </w:r>
            </w:ins>
          </w:p>
        </w:tc>
        <w:tc>
          <w:tcPr>
            <w:tcW w:w="2126" w:type="dxa"/>
          </w:tcPr>
          <w:p w14:paraId="31859AFF" w14:textId="4F46C84F" w:rsidR="00DD30A6" w:rsidRDefault="004567BB" w:rsidP="00AB32A8">
            <w:pPr>
              <w:suppressAutoHyphens/>
              <w:spacing w:before="60" w:after="60"/>
              <w:jc w:val="left"/>
              <w:rPr>
                <w:ins w:id="90" w:author="Jason Rhee" w:date="2024-07-25T23:25:00Z" w16du:dateUtc="2024-07-25T13:25:00Z"/>
                <w:rFonts w:eastAsiaTheme="minorEastAsia" w:cs="Arial"/>
                <w:b/>
                <w:lang w:eastAsia="ko-KR"/>
              </w:rPr>
            </w:pPr>
            <w:ins w:id="91" w:author="Jason Rhee" w:date="2024-07-25T23:29:00Z" w16du:dateUtc="2024-07-25T13:29:00Z">
              <w:r>
                <w:rPr>
                  <w:rFonts w:eastAsiaTheme="minorEastAsia" w:cs="Arial" w:hint="eastAsia"/>
                  <w:b/>
                  <w:lang w:eastAsia="ko-KR"/>
                </w:rPr>
                <w:t xml:space="preserve">7.1, </w:t>
              </w:r>
              <w:r w:rsidR="00F4471E">
                <w:rPr>
                  <w:rFonts w:eastAsiaTheme="minorEastAsia" w:cs="Arial" w:hint="eastAsia"/>
                  <w:b/>
                  <w:lang w:eastAsia="ko-KR"/>
                </w:rPr>
                <w:t>7.2.1.1, C.7.1</w:t>
              </w:r>
            </w:ins>
          </w:p>
        </w:tc>
      </w:tr>
      <w:tr w:rsidR="00AD7320" w:rsidRPr="008D0CFF" w14:paraId="4212FD11" w14:textId="77777777" w:rsidTr="00CA0081">
        <w:trPr>
          <w:cantSplit/>
          <w:ins w:id="92" w:author="Jason Rhee" w:date="2024-07-25T23:29:00Z"/>
        </w:trPr>
        <w:tc>
          <w:tcPr>
            <w:tcW w:w="7230" w:type="dxa"/>
          </w:tcPr>
          <w:p w14:paraId="6022E17D" w14:textId="057EFADB" w:rsidR="00AD7320" w:rsidRDefault="00871D38" w:rsidP="00AB32A8">
            <w:pPr>
              <w:suppressAutoHyphens/>
              <w:spacing w:before="60" w:after="60"/>
              <w:jc w:val="left"/>
              <w:rPr>
                <w:ins w:id="93" w:author="Jason Rhee" w:date="2024-07-25T23:29:00Z" w16du:dateUtc="2024-07-25T13:29:00Z"/>
                <w:rFonts w:eastAsiaTheme="minorEastAsia" w:cs="Arial"/>
                <w:lang w:eastAsia="ko-KR"/>
              </w:rPr>
            </w:pPr>
            <w:ins w:id="94" w:author="Jason Rhee" w:date="2024-07-25T23:32:00Z" w16du:dateUtc="2024-07-25T13:32:00Z">
              <w:r>
                <w:rPr>
                  <w:rFonts w:eastAsiaTheme="minorEastAsia" w:cs="Arial" w:hint="eastAsia"/>
                  <w:lang w:eastAsia="ko-KR"/>
                </w:rPr>
                <w:t>Data model UML diagram updated to reflect updates</w:t>
              </w:r>
            </w:ins>
            <w:ins w:id="95" w:author="Jason Rhee" w:date="2024-07-25T23:57:00Z" w16du:dateUtc="2024-07-25T13:57:00Z">
              <w:r w:rsidR="007C7DC3">
                <w:rPr>
                  <w:rFonts w:eastAsiaTheme="minorEastAsia" w:cs="Arial" w:hint="eastAsia"/>
                  <w:lang w:eastAsia="ko-KR"/>
                </w:rPr>
                <w:t>.</w:t>
              </w:r>
            </w:ins>
          </w:p>
        </w:tc>
        <w:tc>
          <w:tcPr>
            <w:tcW w:w="2126" w:type="dxa"/>
          </w:tcPr>
          <w:p w14:paraId="35315EEA" w14:textId="72B87803" w:rsidR="00AD7320" w:rsidRDefault="00871D38" w:rsidP="00AB32A8">
            <w:pPr>
              <w:suppressAutoHyphens/>
              <w:spacing w:before="60" w:after="60"/>
              <w:jc w:val="left"/>
              <w:rPr>
                <w:ins w:id="96" w:author="Jason Rhee" w:date="2024-07-25T23:29:00Z" w16du:dateUtc="2024-07-25T13:29:00Z"/>
                <w:rFonts w:eastAsiaTheme="minorEastAsia" w:cs="Arial"/>
                <w:b/>
                <w:lang w:eastAsia="ko-KR"/>
              </w:rPr>
            </w:pPr>
            <w:ins w:id="97" w:author="Jason Rhee" w:date="2024-07-25T23:33:00Z" w16du:dateUtc="2024-07-25T13:33:00Z">
              <w:r>
                <w:rPr>
                  <w:rFonts w:eastAsiaTheme="minorEastAsia" w:cs="Arial" w:hint="eastAsia"/>
                  <w:b/>
                  <w:lang w:eastAsia="ko-KR"/>
                </w:rPr>
                <w:t>7.2</w:t>
              </w:r>
            </w:ins>
          </w:p>
        </w:tc>
      </w:tr>
      <w:tr w:rsidR="00325F62" w:rsidRPr="008D0CFF" w14:paraId="67772074" w14:textId="77777777" w:rsidTr="00CA0081">
        <w:trPr>
          <w:cantSplit/>
          <w:ins w:id="98" w:author="Jason Rhee" w:date="2024-07-25T23:39:00Z"/>
        </w:trPr>
        <w:tc>
          <w:tcPr>
            <w:tcW w:w="7230" w:type="dxa"/>
          </w:tcPr>
          <w:p w14:paraId="406BA13F" w14:textId="77CD212B" w:rsidR="00325F62" w:rsidRDefault="00325F62" w:rsidP="00AB32A8">
            <w:pPr>
              <w:suppressAutoHyphens/>
              <w:spacing w:before="60" w:after="60"/>
              <w:jc w:val="left"/>
              <w:rPr>
                <w:ins w:id="99" w:author="Jason Rhee" w:date="2024-07-25T23:39:00Z" w16du:dateUtc="2024-07-25T13:39:00Z"/>
                <w:rFonts w:eastAsiaTheme="minorEastAsia" w:cs="Arial"/>
                <w:lang w:eastAsia="ko-KR"/>
              </w:rPr>
            </w:pPr>
            <w:ins w:id="100" w:author="Jason Rhee" w:date="2024-07-25T23:39:00Z" w16du:dateUtc="2024-07-25T13:39:00Z">
              <w:r>
                <w:rPr>
                  <w:rFonts w:eastAsiaTheme="minorEastAsia" w:cs="Arial" w:hint="eastAsia"/>
                  <w:lang w:eastAsia="ko-KR"/>
                </w:rPr>
                <w:t>UnderKeelCleara</w:t>
              </w:r>
            </w:ins>
            <w:ins w:id="101" w:author="Jason Rhee" w:date="2024-07-25T23:40:00Z" w16du:dateUtc="2024-07-25T13:40:00Z">
              <w:r>
                <w:rPr>
                  <w:rFonts w:eastAsiaTheme="minorEastAsia" w:cs="Arial" w:hint="eastAsia"/>
                  <w:lang w:eastAsia="ko-KR"/>
                </w:rPr>
                <w:t>ncePlanArea feature added</w:t>
              </w:r>
            </w:ins>
            <w:ins w:id="102" w:author="Jason Rhee" w:date="2024-07-25T23:57:00Z" w16du:dateUtc="2024-07-25T13:57:00Z">
              <w:r w:rsidR="007C7DC3">
                <w:rPr>
                  <w:rFonts w:eastAsiaTheme="minorEastAsia" w:cs="Arial" w:hint="eastAsia"/>
                  <w:lang w:eastAsia="ko-KR"/>
                </w:rPr>
                <w:t>.</w:t>
              </w:r>
            </w:ins>
          </w:p>
        </w:tc>
        <w:tc>
          <w:tcPr>
            <w:tcW w:w="2126" w:type="dxa"/>
          </w:tcPr>
          <w:p w14:paraId="7C15B2BE" w14:textId="027964B3" w:rsidR="00325F62" w:rsidRDefault="000640C7" w:rsidP="00B447BA">
            <w:pPr>
              <w:suppressAutoHyphens/>
              <w:spacing w:before="60" w:after="60"/>
              <w:jc w:val="left"/>
              <w:rPr>
                <w:ins w:id="103" w:author="Jason Rhee" w:date="2024-07-25T23:39:00Z" w16du:dateUtc="2024-07-25T13:39:00Z"/>
                <w:rFonts w:eastAsiaTheme="minorEastAsia" w:cs="Arial"/>
                <w:b/>
                <w:lang w:eastAsia="ko-KR"/>
              </w:rPr>
            </w:pPr>
            <w:ins w:id="104" w:author="Jason Rhee" w:date="2024-07-25T23:40:00Z" w16du:dateUtc="2024-07-25T13:40:00Z">
              <w:r>
                <w:rPr>
                  <w:rFonts w:eastAsiaTheme="minorEastAsia" w:cs="Arial" w:hint="eastAsia"/>
                  <w:b/>
                  <w:lang w:eastAsia="ko-KR"/>
                </w:rPr>
                <w:t xml:space="preserve">7.2, </w:t>
              </w:r>
              <w:r w:rsidR="00712F29">
                <w:rPr>
                  <w:rFonts w:eastAsiaTheme="minorEastAsia" w:cs="Arial" w:hint="eastAsia"/>
                  <w:b/>
                  <w:lang w:eastAsia="ko-KR"/>
                </w:rPr>
                <w:t xml:space="preserve">7.2.1.2, </w:t>
              </w:r>
            </w:ins>
            <w:ins w:id="105" w:author="Jason Rhee" w:date="2024-07-25T23:41:00Z" w16du:dateUtc="2024-07-25T13:41:00Z">
              <w:r w:rsidR="00A7728A">
                <w:rPr>
                  <w:rFonts w:eastAsiaTheme="minorEastAsia" w:cs="Arial" w:hint="eastAsia"/>
                  <w:b/>
                  <w:lang w:eastAsia="ko-KR"/>
                </w:rPr>
                <w:t xml:space="preserve">7.2.2, </w:t>
              </w:r>
            </w:ins>
            <w:ins w:id="106" w:author="Jason Rhee" w:date="2024-07-25T23:48:00Z" w16du:dateUtc="2024-07-25T13:48:00Z">
              <w:r w:rsidR="00A7667C" w:rsidRPr="00AB32A8">
                <w:rPr>
                  <w:rFonts w:eastAsiaTheme="minorEastAsia" w:cs="Arial"/>
                  <w:bCs/>
                  <w:lang w:eastAsia="ko-KR"/>
                </w:rPr>
                <w:t>9</w:t>
              </w:r>
              <w:r w:rsidR="00A7667C">
                <w:rPr>
                  <w:rFonts w:eastAsiaTheme="minorEastAsia" w:cs="Arial" w:hint="eastAsia"/>
                  <w:b/>
                  <w:lang w:eastAsia="ko-KR"/>
                </w:rPr>
                <w:t xml:space="preserve">, </w:t>
              </w:r>
            </w:ins>
            <w:ins w:id="107" w:author="Jason Rhee" w:date="2024-07-25T23:42:00Z" w16du:dateUtc="2024-07-25T13:42:00Z">
              <w:r w:rsidR="00B235BC">
                <w:rPr>
                  <w:rFonts w:eastAsiaTheme="minorEastAsia" w:cs="Arial" w:hint="eastAsia"/>
                  <w:b/>
                  <w:lang w:eastAsia="ko-KR"/>
                </w:rPr>
                <w:t>A.2,</w:t>
              </w:r>
              <w:r w:rsidR="00B235BC" w:rsidRPr="00625D4D">
                <w:rPr>
                  <w:rFonts w:eastAsiaTheme="minorEastAsia" w:cs="Arial" w:hint="eastAsia"/>
                  <w:b/>
                  <w:lang w:eastAsia="ko-KR"/>
                </w:rPr>
                <w:t xml:space="preserve"> A.6</w:t>
              </w:r>
              <w:r w:rsidR="00B235BC">
                <w:rPr>
                  <w:rFonts w:eastAsiaTheme="minorEastAsia" w:cs="Arial" w:hint="eastAsia"/>
                  <w:b/>
                  <w:lang w:eastAsia="ko-KR"/>
                </w:rPr>
                <w:t>, B.2</w:t>
              </w:r>
            </w:ins>
            <w:ins w:id="108" w:author="Jason Rhee" w:date="2024-07-25T23:43:00Z" w16du:dateUtc="2024-07-25T13:43:00Z">
              <w:r w:rsidR="00B235BC">
                <w:rPr>
                  <w:rFonts w:eastAsiaTheme="minorEastAsia" w:cs="Arial" w:hint="eastAsia"/>
                  <w:b/>
                  <w:lang w:eastAsia="ko-KR"/>
                </w:rPr>
                <w:t>.3, B.2.5, B.2.7, C.6.1,C.7.2, D.9.2</w:t>
              </w:r>
            </w:ins>
          </w:p>
        </w:tc>
      </w:tr>
      <w:tr w:rsidR="00871D38" w:rsidRPr="008D0CFF" w14:paraId="0D53F995" w14:textId="77777777" w:rsidTr="00CA0081">
        <w:trPr>
          <w:cantSplit/>
          <w:ins w:id="109" w:author="Jason Rhee" w:date="2024-07-25T23:32:00Z"/>
        </w:trPr>
        <w:tc>
          <w:tcPr>
            <w:tcW w:w="7230" w:type="dxa"/>
          </w:tcPr>
          <w:p w14:paraId="19B77619" w14:textId="4C37634C" w:rsidR="00871D38" w:rsidRDefault="00834D9F" w:rsidP="00AB32A8">
            <w:pPr>
              <w:suppressAutoHyphens/>
              <w:spacing w:before="60" w:after="60"/>
              <w:jc w:val="left"/>
              <w:rPr>
                <w:ins w:id="110" w:author="Jason Rhee" w:date="2024-07-25T23:32:00Z" w16du:dateUtc="2024-07-25T13:32:00Z"/>
                <w:rFonts w:eastAsiaTheme="minorEastAsia" w:cs="Arial"/>
                <w:lang w:eastAsia="ko-KR"/>
              </w:rPr>
            </w:pPr>
            <w:ins w:id="111" w:author="Jason Rhee" w:date="2024-07-25T23:33:00Z" w16du:dateUtc="2024-07-25T13:33:00Z">
              <w:r>
                <w:rPr>
                  <w:rFonts w:eastAsiaTheme="minorEastAsia" w:cs="Arial" w:hint="eastAsia"/>
                  <w:lang w:eastAsia="ko-KR"/>
                </w:rPr>
                <w:t>interoperabilityIdentifier attribute added to all features</w:t>
              </w:r>
            </w:ins>
            <w:ins w:id="112" w:author="Jason Rhee" w:date="2024-07-25T23:57:00Z" w16du:dateUtc="2024-07-25T13:57:00Z">
              <w:r w:rsidR="007C7DC3">
                <w:rPr>
                  <w:rFonts w:eastAsiaTheme="minorEastAsia" w:cs="Arial" w:hint="eastAsia"/>
                  <w:lang w:eastAsia="ko-KR"/>
                </w:rPr>
                <w:t>.</w:t>
              </w:r>
            </w:ins>
          </w:p>
        </w:tc>
        <w:tc>
          <w:tcPr>
            <w:tcW w:w="2126" w:type="dxa"/>
          </w:tcPr>
          <w:p w14:paraId="2E3A4ACA" w14:textId="78C72EFD" w:rsidR="00871D38" w:rsidRDefault="00B447BA" w:rsidP="00AB32A8">
            <w:pPr>
              <w:suppressAutoHyphens/>
              <w:spacing w:before="60" w:after="60"/>
              <w:jc w:val="left"/>
              <w:rPr>
                <w:ins w:id="113" w:author="Jason Rhee" w:date="2024-07-25T23:32:00Z" w16du:dateUtc="2024-07-25T13:32:00Z"/>
                <w:rFonts w:eastAsiaTheme="minorEastAsia" w:cs="Arial"/>
                <w:b/>
                <w:lang w:eastAsia="ko-KR"/>
              </w:rPr>
            </w:pPr>
            <w:ins w:id="114" w:author="Jason Rhee" w:date="2024-07-25T23:34:00Z" w16du:dateUtc="2024-07-25T13:34:00Z">
              <w:r>
                <w:rPr>
                  <w:rFonts w:eastAsiaTheme="minorEastAsia" w:cs="Arial" w:hint="eastAsia"/>
                  <w:b/>
                  <w:lang w:eastAsia="ko-KR"/>
                </w:rPr>
                <w:t>7.2.1</w:t>
              </w:r>
            </w:ins>
            <w:ins w:id="115" w:author="Jason Rhee" w:date="2024-07-25T23:44:00Z" w16du:dateUtc="2024-07-25T13:44:00Z">
              <w:r w:rsidR="00803694">
                <w:rPr>
                  <w:rFonts w:eastAsiaTheme="minorEastAsia" w:cs="Arial" w:hint="eastAsia"/>
                  <w:b/>
                  <w:lang w:eastAsia="ko-KR"/>
                </w:rPr>
                <w:t>.1</w:t>
              </w:r>
            </w:ins>
            <w:ins w:id="116" w:author="Jason Rhee" w:date="2024-07-25T23:34:00Z" w16du:dateUtc="2024-07-25T13:34:00Z">
              <w:r>
                <w:rPr>
                  <w:rFonts w:eastAsiaTheme="minorEastAsia" w:cs="Arial" w:hint="eastAsia"/>
                  <w:b/>
                  <w:lang w:eastAsia="ko-KR"/>
                </w:rPr>
                <w:t xml:space="preserve">, </w:t>
              </w:r>
            </w:ins>
            <w:ins w:id="117" w:author="Jason Rhee" w:date="2024-07-25T23:44:00Z" w16du:dateUtc="2024-07-25T13:44:00Z">
              <w:r w:rsidR="00803694">
                <w:rPr>
                  <w:rFonts w:eastAsiaTheme="minorEastAsia" w:cs="Arial" w:hint="eastAsia"/>
                  <w:b/>
                  <w:lang w:eastAsia="ko-KR"/>
                </w:rPr>
                <w:t xml:space="preserve">7.2.1.2, 7.2.1.3, 7.2.1.4, 7.2.1.5, </w:t>
              </w:r>
            </w:ins>
            <w:ins w:id="118" w:author="Jason Rhee" w:date="2024-07-25T23:35:00Z" w16du:dateUtc="2024-07-25T13:35:00Z">
              <w:r>
                <w:rPr>
                  <w:rFonts w:eastAsiaTheme="minorEastAsia" w:cs="Arial" w:hint="eastAsia"/>
                  <w:b/>
                  <w:lang w:eastAsia="ko-KR"/>
                </w:rPr>
                <w:t>A.1, A.2, A.3, A.4, A.5, B.2.6, B.2.7, B.2.8, B.2.9</w:t>
              </w:r>
            </w:ins>
            <w:ins w:id="119" w:author="Jason Rhee" w:date="2024-07-25T23:39:00Z" w16du:dateUtc="2024-07-25T13:39:00Z">
              <w:r w:rsidR="004732A3">
                <w:rPr>
                  <w:rFonts w:eastAsiaTheme="minorEastAsia" w:cs="Arial" w:hint="eastAsia"/>
                  <w:b/>
                  <w:lang w:eastAsia="ko-KR"/>
                </w:rPr>
                <w:t>, B.2.10</w:t>
              </w:r>
            </w:ins>
            <w:ins w:id="120" w:author="Jason Rhee" w:date="2024-07-26T00:06:00Z" w16du:dateUtc="2024-07-25T14:06:00Z">
              <w:r w:rsidR="00593EA5">
                <w:rPr>
                  <w:rFonts w:eastAsiaTheme="minorEastAsia" w:cs="Arial" w:hint="eastAsia"/>
                  <w:b/>
                  <w:lang w:eastAsia="ko-KR"/>
                </w:rPr>
                <w:t>, C.3.11</w:t>
              </w:r>
            </w:ins>
            <w:ins w:id="121" w:author="Jason Rhee" w:date="2024-07-26T00:12:00Z" w16du:dateUtc="2024-07-25T14:12:00Z">
              <w:r w:rsidR="00FC5F9C">
                <w:rPr>
                  <w:rFonts w:eastAsiaTheme="minorEastAsia" w:cs="Arial" w:hint="eastAsia"/>
                  <w:b/>
                  <w:lang w:eastAsia="ko-KR"/>
                </w:rPr>
                <w:t>, C.7.1, C.7.2, C.7.3, C.7.4, C.7.5</w:t>
              </w:r>
            </w:ins>
          </w:p>
        </w:tc>
      </w:tr>
      <w:tr w:rsidR="00834D9F" w:rsidRPr="008D0CFF" w14:paraId="57F10606" w14:textId="77777777" w:rsidTr="00CA0081">
        <w:trPr>
          <w:cantSplit/>
          <w:ins w:id="122" w:author="Jason Rhee" w:date="2024-07-25T23:33:00Z"/>
        </w:trPr>
        <w:tc>
          <w:tcPr>
            <w:tcW w:w="7230" w:type="dxa"/>
          </w:tcPr>
          <w:p w14:paraId="389B9065" w14:textId="1D112A6E" w:rsidR="00834D9F" w:rsidRDefault="003845DE" w:rsidP="00AB32A8">
            <w:pPr>
              <w:suppressAutoHyphens/>
              <w:spacing w:before="60" w:after="60"/>
              <w:jc w:val="left"/>
              <w:rPr>
                <w:ins w:id="123" w:author="Jason Rhee" w:date="2024-07-25T23:33:00Z" w16du:dateUtc="2024-07-25T13:33:00Z"/>
                <w:rFonts w:eastAsiaTheme="minorEastAsia" w:cs="Arial"/>
                <w:lang w:eastAsia="ko-KR"/>
              </w:rPr>
            </w:pPr>
            <w:ins w:id="124" w:author="Jason Rhee" w:date="2024-07-25T23:45:00Z" w16du:dateUtc="2024-07-25T13:45:00Z">
              <w:r>
                <w:rPr>
                  <w:rFonts w:eastAsiaTheme="minorEastAsia" w:cs="Arial" w:hint="eastAsia"/>
                  <w:lang w:eastAsia="ko-KR"/>
                </w:rPr>
                <w:t>Featu</w:t>
              </w:r>
              <w:r w:rsidR="00142361">
                <w:rPr>
                  <w:rFonts w:eastAsiaTheme="minorEastAsia" w:cs="Arial" w:hint="eastAsia"/>
                  <w:lang w:eastAsia="ko-KR"/>
                </w:rPr>
                <w:t>re relationships amended from Aggregations to Compositions</w:t>
              </w:r>
            </w:ins>
            <w:ins w:id="125" w:author="Jason Rhee" w:date="2024-07-25T23:57:00Z" w16du:dateUtc="2024-07-25T13:57:00Z">
              <w:r w:rsidR="007C7DC3">
                <w:rPr>
                  <w:rFonts w:eastAsiaTheme="minorEastAsia" w:cs="Arial" w:hint="eastAsia"/>
                  <w:lang w:eastAsia="ko-KR"/>
                </w:rPr>
                <w:t>.</w:t>
              </w:r>
            </w:ins>
          </w:p>
        </w:tc>
        <w:tc>
          <w:tcPr>
            <w:tcW w:w="2126" w:type="dxa"/>
          </w:tcPr>
          <w:p w14:paraId="42FF51C7" w14:textId="73F2E1AA" w:rsidR="00834D9F" w:rsidRDefault="00BA7D22" w:rsidP="00AB32A8">
            <w:pPr>
              <w:suppressAutoHyphens/>
              <w:spacing w:before="60" w:after="60"/>
              <w:jc w:val="left"/>
              <w:rPr>
                <w:ins w:id="126" w:author="Jason Rhee" w:date="2024-07-25T23:33:00Z" w16du:dateUtc="2024-07-25T13:33:00Z"/>
                <w:rFonts w:eastAsiaTheme="minorEastAsia" w:cs="Arial"/>
                <w:b/>
                <w:lang w:eastAsia="ko-KR"/>
              </w:rPr>
            </w:pPr>
            <w:ins w:id="127" w:author="Jason Rhee" w:date="2024-07-25T23:46:00Z" w16du:dateUtc="2024-07-25T13:46:00Z">
              <w:r>
                <w:rPr>
                  <w:rFonts w:eastAsiaTheme="minorEastAsia" w:cs="Arial" w:hint="eastAsia"/>
                  <w:b/>
                  <w:lang w:eastAsia="ko-KR"/>
                </w:rPr>
                <w:t xml:space="preserve">7.2.2, </w:t>
              </w:r>
              <w:r w:rsidR="008C6850">
                <w:rPr>
                  <w:rFonts w:eastAsiaTheme="minorEastAsia" w:cs="Arial" w:hint="eastAsia"/>
                  <w:b/>
                  <w:lang w:eastAsia="ko-KR"/>
                </w:rPr>
                <w:t>8.2.3.1, 8.2.3.2</w:t>
              </w:r>
            </w:ins>
            <w:ins w:id="128" w:author="Jason Rhee" w:date="2024-07-25T23:47:00Z" w16du:dateUtc="2024-07-25T13:47:00Z">
              <w:r w:rsidR="000B15B3">
                <w:rPr>
                  <w:rFonts w:eastAsiaTheme="minorEastAsia" w:cs="Arial" w:hint="eastAsia"/>
                  <w:b/>
                  <w:lang w:eastAsia="ko-KR"/>
                </w:rPr>
                <w:t>, A.6</w:t>
              </w:r>
              <w:r w:rsidR="00AA6349">
                <w:rPr>
                  <w:rFonts w:eastAsiaTheme="minorEastAsia" w:cs="Arial" w:hint="eastAsia"/>
                  <w:b/>
                  <w:lang w:eastAsia="ko-KR"/>
                </w:rPr>
                <w:t>, C.6.1</w:t>
              </w:r>
            </w:ins>
          </w:p>
        </w:tc>
      </w:tr>
      <w:tr w:rsidR="008866D9" w:rsidRPr="008D0CFF" w14:paraId="743AAF24" w14:textId="77777777" w:rsidTr="00CA0081">
        <w:trPr>
          <w:cantSplit/>
          <w:ins w:id="129" w:author="Jason Rhee" w:date="2024-07-26T00:08:00Z"/>
        </w:trPr>
        <w:tc>
          <w:tcPr>
            <w:tcW w:w="7230" w:type="dxa"/>
          </w:tcPr>
          <w:p w14:paraId="2B42E0E6" w14:textId="2A4D44DC" w:rsidR="008866D9" w:rsidRDefault="008866D9" w:rsidP="002204BA">
            <w:pPr>
              <w:suppressAutoHyphens/>
              <w:spacing w:before="60" w:after="60"/>
              <w:jc w:val="left"/>
              <w:rPr>
                <w:ins w:id="130" w:author="Jason Rhee" w:date="2024-07-26T00:08:00Z" w16du:dateUtc="2024-07-25T14:08:00Z"/>
                <w:rFonts w:eastAsiaTheme="minorEastAsia" w:cs="Arial"/>
                <w:lang w:eastAsia="ko-KR"/>
              </w:rPr>
            </w:pPr>
            <w:ins w:id="131" w:author="Jason Rhee" w:date="2024-07-26T00:08:00Z" w16du:dateUtc="2024-07-25T14:08:00Z">
              <w:r>
                <w:rPr>
                  <w:rFonts w:eastAsiaTheme="minorEastAsia" w:cs="Arial" w:hint="eastAsia"/>
                  <w:lang w:eastAsia="ko-KR"/>
                </w:rPr>
                <w:t>Association role names componentOf and consistsOf amended to theCollection and theComponent, respectively.</w:t>
              </w:r>
            </w:ins>
          </w:p>
        </w:tc>
        <w:tc>
          <w:tcPr>
            <w:tcW w:w="2126" w:type="dxa"/>
          </w:tcPr>
          <w:p w14:paraId="3FBA96DF" w14:textId="3B1AD41F" w:rsidR="008866D9" w:rsidRDefault="00111CFF" w:rsidP="00B447BA">
            <w:pPr>
              <w:suppressAutoHyphens/>
              <w:spacing w:before="60" w:after="60"/>
              <w:jc w:val="left"/>
              <w:rPr>
                <w:ins w:id="132" w:author="Jason Rhee" w:date="2024-07-26T00:08:00Z" w16du:dateUtc="2024-07-25T14:08:00Z"/>
                <w:rFonts w:eastAsiaTheme="minorEastAsia" w:cs="Arial"/>
                <w:b/>
                <w:lang w:eastAsia="ko-KR"/>
              </w:rPr>
            </w:pPr>
            <w:ins w:id="133" w:author="Jason Rhee" w:date="2024-07-26T00:09:00Z" w16du:dateUtc="2024-07-25T14:09:00Z">
              <w:r>
                <w:rPr>
                  <w:rFonts w:eastAsiaTheme="minorEastAsia" w:cs="Arial" w:hint="eastAsia"/>
                  <w:b/>
                  <w:lang w:eastAsia="ko-KR"/>
                </w:rPr>
                <w:t xml:space="preserve">A.6, </w:t>
              </w:r>
              <w:r w:rsidR="000A5998" w:rsidRPr="00AB32A8">
                <w:rPr>
                  <w:rFonts w:eastAsiaTheme="minorEastAsia" w:cs="Arial"/>
                  <w:bCs/>
                  <w:lang w:eastAsia="ko-KR"/>
                </w:rPr>
                <w:t>B.2.6, B.2.7, B.2.8, B.2.9, B.2.10</w:t>
              </w:r>
              <w:r w:rsidR="000A5998">
                <w:rPr>
                  <w:rFonts w:eastAsiaTheme="minorEastAsia" w:cs="Arial" w:hint="eastAsia"/>
                  <w:b/>
                  <w:lang w:eastAsia="ko-KR"/>
                </w:rPr>
                <w:t xml:space="preserve">, </w:t>
              </w:r>
            </w:ins>
            <w:ins w:id="134" w:author="Jason Rhee" w:date="2024-07-26T00:08:00Z" w16du:dateUtc="2024-07-25T14:08:00Z">
              <w:r w:rsidR="00AE6EAE">
                <w:rPr>
                  <w:rFonts w:eastAsiaTheme="minorEastAsia" w:cs="Arial" w:hint="eastAsia"/>
                  <w:b/>
                  <w:lang w:eastAsia="ko-KR"/>
                </w:rPr>
                <w:t>C.6.2,</w:t>
              </w:r>
            </w:ins>
            <w:ins w:id="135" w:author="Jason Rhee" w:date="2024-07-26T00:09:00Z" w16du:dateUtc="2024-07-25T14:09:00Z">
              <w:r w:rsidR="00AE6EAE">
                <w:rPr>
                  <w:rFonts w:eastAsiaTheme="minorEastAsia" w:cs="Arial" w:hint="eastAsia"/>
                  <w:b/>
                  <w:lang w:eastAsia="ko-KR"/>
                </w:rPr>
                <w:t xml:space="preserve"> C.6.3</w:t>
              </w:r>
            </w:ins>
          </w:p>
        </w:tc>
      </w:tr>
      <w:tr w:rsidR="00871D38" w:rsidRPr="008D0CFF" w14:paraId="27464757" w14:textId="77777777" w:rsidTr="00CA0081">
        <w:trPr>
          <w:cantSplit/>
          <w:ins w:id="136" w:author="Jason Rhee" w:date="2024-07-25T23:32:00Z"/>
        </w:trPr>
        <w:tc>
          <w:tcPr>
            <w:tcW w:w="7230" w:type="dxa"/>
          </w:tcPr>
          <w:p w14:paraId="1092493C" w14:textId="2B5DDA0E" w:rsidR="00871D38" w:rsidRDefault="00C462C5" w:rsidP="00AB32A8">
            <w:pPr>
              <w:suppressAutoHyphens/>
              <w:spacing w:before="60" w:after="60"/>
              <w:jc w:val="left"/>
              <w:rPr>
                <w:ins w:id="137" w:author="Jason Rhee" w:date="2024-07-25T23:32:00Z" w16du:dateUtc="2024-07-25T13:32:00Z"/>
                <w:rFonts w:eastAsiaTheme="minorEastAsia" w:cs="Arial"/>
                <w:lang w:eastAsia="ko-KR"/>
              </w:rPr>
            </w:pPr>
            <w:ins w:id="138" w:author="Jason Rhee" w:date="2024-07-25T23:52:00Z" w16du:dateUtc="2024-07-25T13:52:00Z">
              <w:r>
                <w:rPr>
                  <w:rFonts w:eastAsiaTheme="minorEastAsia" w:cs="Arial" w:hint="eastAsia"/>
                  <w:lang w:eastAsia="ko-KR"/>
                </w:rPr>
                <w:t>Specified a re</w:t>
              </w:r>
            </w:ins>
            <w:ins w:id="139" w:author="Jason Rhee" w:date="2024-07-25T23:53:00Z" w16du:dateUtc="2024-07-25T13:53:00Z">
              <w:r>
                <w:rPr>
                  <w:rFonts w:eastAsiaTheme="minorEastAsia" w:cs="Arial" w:hint="eastAsia"/>
                  <w:lang w:eastAsia="ko-KR"/>
                </w:rPr>
                <w:t>commended dataset file size</w:t>
              </w:r>
            </w:ins>
            <w:ins w:id="140" w:author="Jason Rhee" w:date="2024-07-25T23:57:00Z" w16du:dateUtc="2024-07-25T13:57:00Z">
              <w:r w:rsidR="007C7DC3">
                <w:rPr>
                  <w:rFonts w:eastAsiaTheme="minorEastAsia" w:cs="Arial" w:hint="eastAsia"/>
                  <w:lang w:eastAsia="ko-KR"/>
                </w:rPr>
                <w:t>.</w:t>
              </w:r>
            </w:ins>
          </w:p>
        </w:tc>
        <w:tc>
          <w:tcPr>
            <w:tcW w:w="2126" w:type="dxa"/>
          </w:tcPr>
          <w:p w14:paraId="57104C27" w14:textId="7496D8E6" w:rsidR="00871D38" w:rsidRDefault="00190C69" w:rsidP="00AB32A8">
            <w:pPr>
              <w:suppressAutoHyphens/>
              <w:spacing w:before="60" w:after="60"/>
              <w:jc w:val="left"/>
              <w:rPr>
                <w:ins w:id="141" w:author="Jason Rhee" w:date="2024-07-25T23:32:00Z" w16du:dateUtc="2024-07-25T13:32:00Z"/>
                <w:rFonts w:eastAsiaTheme="minorEastAsia" w:cs="Arial"/>
                <w:b/>
                <w:lang w:eastAsia="ko-KR"/>
              </w:rPr>
            </w:pPr>
            <w:ins w:id="142" w:author="Jason Rhee" w:date="2024-07-25T23:53:00Z" w16du:dateUtc="2024-07-25T13:53:00Z">
              <w:r w:rsidRPr="00AB32A8">
                <w:rPr>
                  <w:rFonts w:eastAsiaTheme="minorEastAsia" w:cs="Arial"/>
                  <w:bCs/>
                  <w:lang w:eastAsia="ko-KR"/>
                </w:rPr>
                <w:t>18.1</w:t>
              </w:r>
              <w:r>
                <w:rPr>
                  <w:rFonts w:eastAsiaTheme="minorEastAsia" w:cs="Arial" w:hint="eastAsia"/>
                  <w:b/>
                  <w:lang w:eastAsia="ko-KR"/>
                </w:rPr>
                <w:t xml:space="preserve">, </w:t>
              </w:r>
              <w:r w:rsidR="00C462C5">
                <w:rPr>
                  <w:rFonts w:eastAsiaTheme="minorEastAsia" w:cs="Arial" w:hint="eastAsia"/>
                  <w:b/>
                  <w:lang w:eastAsia="ko-KR"/>
                </w:rPr>
                <w:t>18.2.2</w:t>
              </w:r>
            </w:ins>
          </w:p>
        </w:tc>
      </w:tr>
      <w:tr w:rsidR="00332A8F" w:rsidRPr="008D0CFF" w14:paraId="632E9A06" w14:textId="77777777" w:rsidTr="00CA0081">
        <w:trPr>
          <w:cantSplit/>
          <w:ins w:id="143" w:author="Jason Rhee" w:date="2024-07-25T23:53:00Z"/>
        </w:trPr>
        <w:tc>
          <w:tcPr>
            <w:tcW w:w="7230" w:type="dxa"/>
          </w:tcPr>
          <w:p w14:paraId="2B42ABA9" w14:textId="7D33A6EF" w:rsidR="00332A8F" w:rsidRDefault="00332A8F" w:rsidP="00AB32A8">
            <w:pPr>
              <w:suppressAutoHyphens/>
              <w:spacing w:before="60" w:after="60"/>
              <w:jc w:val="left"/>
              <w:rPr>
                <w:ins w:id="144" w:author="Jason Rhee" w:date="2024-07-25T23:53:00Z" w16du:dateUtc="2024-07-25T13:53:00Z"/>
                <w:rFonts w:eastAsiaTheme="minorEastAsia" w:cs="Arial"/>
                <w:lang w:eastAsia="ko-KR"/>
              </w:rPr>
            </w:pPr>
            <w:ins w:id="145" w:author="Jason Rhee" w:date="2024-07-25T23:53:00Z" w16du:dateUtc="2024-07-25T13:53:00Z">
              <w:r>
                <w:rPr>
                  <w:rFonts w:eastAsiaTheme="minorEastAsia" w:cs="Arial" w:hint="eastAsia"/>
                  <w:lang w:eastAsia="ko-KR"/>
                </w:rPr>
                <w:t>Specified use of temporalExtent metadata</w:t>
              </w:r>
            </w:ins>
            <w:ins w:id="146" w:author="Jason Rhee" w:date="2024-07-25T23:54:00Z" w16du:dateUtc="2024-07-25T13:54:00Z">
              <w:r>
                <w:rPr>
                  <w:rFonts w:eastAsiaTheme="minorEastAsia" w:cs="Arial" w:hint="eastAsia"/>
                  <w:lang w:eastAsia="ko-KR"/>
                </w:rPr>
                <w:t xml:space="preserve"> as one of dataset cancellation methods</w:t>
              </w:r>
            </w:ins>
            <w:ins w:id="147" w:author="Jason Rhee" w:date="2024-07-25T23:57:00Z" w16du:dateUtc="2024-07-25T13:57:00Z">
              <w:r w:rsidR="007C7DC3">
                <w:rPr>
                  <w:rFonts w:eastAsiaTheme="minorEastAsia" w:cs="Arial" w:hint="eastAsia"/>
                  <w:lang w:eastAsia="ko-KR"/>
                </w:rPr>
                <w:t>.</w:t>
              </w:r>
            </w:ins>
          </w:p>
        </w:tc>
        <w:tc>
          <w:tcPr>
            <w:tcW w:w="2126" w:type="dxa"/>
          </w:tcPr>
          <w:p w14:paraId="37C03143" w14:textId="63E1CA3A" w:rsidR="00332A8F" w:rsidRDefault="00332A8F" w:rsidP="00B447BA">
            <w:pPr>
              <w:suppressAutoHyphens/>
              <w:spacing w:before="60" w:after="60"/>
              <w:jc w:val="left"/>
              <w:rPr>
                <w:ins w:id="148" w:author="Jason Rhee" w:date="2024-07-25T23:53:00Z" w16du:dateUtc="2024-07-25T13:53:00Z"/>
                <w:rFonts w:eastAsiaTheme="minorEastAsia" w:cs="Arial"/>
                <w:b/>
                <w:lang w:eastAsia="ko-KR"/>
              </w:rPr>
            </w:pPr>
            <w:ins w:id="149" w:author="Jason Rhee" w:date="2024-07-25T23:54:00Z" w16du:dateUtc="2024-07-25T13:54:00Z">
              <w:r>
                <w:rPr>
                  <w:rFonts w:eastAsiaTheme="minorEastAsia" w:cs="Arial" w:hint="eastAsia"/>
                  <w:b/>
                  <w:lang w:eastAsia="ko-KR"/>
                </w:rPr>
                <w:t>18.2.1</w:t>
              </w:r>
            </w:ins>
          </w:p>
        </w:tc>
      </w:tr>
      <w:tr w:rsidR="00F162A3" w:rsidRPr="008D0CFF" w14:paraId="7284ED3A" w14:textId="77777777" w:rsidTr="00CA0081">
        <w:trPr>
          <w:cantSplit/>
          <w:ins w:id="150" w:author="Jason Rhee" w:date="2024-07-25T23:47:00Z"/>
        </w:trPr>
        <w:tc>
          <w:tcPr>
            <w:tcW w:w="7230" w:type="dxa"/>
          </w:tcPr>
          <w:p w14:paraId="656F6153" w14:textId="437369DD" w:rsidR="00F162A3" w:rsidRDefault="003C26AB" w:rsidP="00AB32A8">
            <w:pPr>
              <w:suppressAutoHyphens/>
              <w:spacing w:before="60" w:after="60"/>
              <w:jc w:val="left"/>
              <w:rPr>
                <w:ins w:id="151" w:author="Jason Rhee" w:date="2024-07-25T23:47:00Z" w16du:dateUtc="2024-07-25T13:47:00Z"/>
                <w:rFonts w:eastAsiaTheme="minorEastAsia" w:cs="Arial"/>
                <w:lang w:eastAsia="ko-KR"/>
              </w:rPr>
            </w:pPr>
            <w:ins w:id="152" w:author="Jason Rhee" w:date="2024-07-26T10:30:00Z" w16du:dateUtc="2024-07-26T00:30:00Z">
              <w:r>
                <w:rPr>
                  <w:rFonts w:eastAsiaTheme="minorEastAsia" w:cs="Arial"/>
                  <w:lang w:eastAsia="ko-KR"/>
                </w:rPr>
                <w:t xml:space="preserve">Feature </w:t>
              </w:r>
            </w:ins>
            <w:ins w:id="153" w:author="Jason Rhee" w:date="2024-07-25T23:57:00Z" w16du:dateUtc="2024-07-25T13:57:00Z">
              <w:r w:rsidR="007C7DC3">
                <w:rPr>
                  <w:rFonts w:eastAsiaTheme="minorEastAsia" w:cs="Arial" w:hint="eastAsia"/>
                  <w:lang w:eastAsia="ko-KR"/>
                </w:rPr>
                <w:t xml:space="preserve">XSD diagrams </w:t>
              </w:r>
              <w:r w:rsidR="007C7DC3">
                <w:rPr>
                  <w:rFonts w:eastAsiaTheme="minorEastAsia" w:cs="Arial"/>
                  <w:lang w:eastAsia="ko-KR"/>
                </w:rPr>
                <w:t>updated</w:t>
              </w:r>
            </w:ins>
            <w:ins w:id="154" w:author="Jason Rhee" w:date="2024-07-26T00:08:00Z" w16du:dateUtc="2024-07-25T14:08:00Z">
              <w:r w:rsidR="008866D9">
                <w:rPr>
                  <w:rFonts w:eastAsiaTheme="minorEastAsia" w:cs="Arial" w:hint="eastAsia"/>
                  <w:lang w:eastAsia="ko-KR"/>
                </w:rPr>
                <w:t>.</w:t>
              </w:r>
            </w:ins>
          </w:p>
        </w:tc>
        <w:tc>
          <w:tcPr>
            <w:tcW w:w="2126" w:type="dxa"/>
          </w:tcPr>
          <w:p w14:paraId="7CF58890" w14:textId="5E0A2900" w:rsidR="00F162A3" w:rsidRDefault="00081644" w:rsidP="00B447BA">
            <w:pPr>
              <w:suppressAutoHyphens/>
              <w:spacing w:before="60" w:after="60"/>
              <w:jc w:val="left"/>
              <w:rPr>
                <w:ins w:id="155" w:author="Jason Rhee" w:date="2024-07-25T23:47:00Z" w16du:dateUtc="2024-07-25T13:47:00Z"/>
                <w:rFonts w:eastAsiaTheme="minorEastAsia" w:cs="Arial"/>
                <w:b/>
                <w:lang w:eastAsia="ko-KR"/>
              </w:rPr>
            </w:pPr>
            <w:ins w:id="156" w:author="Jason Rhee" w:date="2024-07-25T23:58:00Z" w16du:dateUtc="2024-07-25T13:58:00Z">
              <w:r>
                <w:rPr>
                  <w:rFonts w:eastAsiaTheme="minorEastAsia" w:cs="Arial" w:hint="eastAsia"/>
                  <w:b/>
                  <w:lang w:eastAsia="ko-KR"/>
                </w:rPr>
                <w:t>B.2.5, B.2.6, B.2.7, B.2.8, B.2.9, B.2.10</w:t>
              </w:r>
            </w:ins>
            <w:ins w:id="157" w:author="Jason Rhee" w:date="2024-07-25T23:59:00Z" w16du:dateUtc="2024-07-25T13:59:00Z">
              <w:r w:rsidR="001F4052">
                <w:rPr>
                  <w:rFonts w:eastAsiaTheme="minorEastAsia" w:cs="Arial" w:hint="eastAsia"/>
                  <w:b/>
                  <w:lang w:eastAsia="ko-KR"/>
                </w:rPr>
                <w:t>, B.3.2</w:t>
              </w:r>
            </w:ins>
          </w:p>
        </w:tc>
      </w:tr>
      <w:tr w:rsidR="00F162A3" w:rsidRPr="008D0CFF" w14:paraId="5A829E76" w14:textId="77777777" w:rsidTr="00CA0081">
        <w:trPr>
          <w:cantSplit/>
          <w:ins w:id="158" w:author="Jason Rhee" w:date="2024-07-25T23:47:00Z"/>
        </w:trPr>
        <w:tc>
          <w:tcPr>
            <w:tcW w:w="7230" w:type="dxa"/>
          </w:tcPr>
          <w:p w14:paraId="0A1A6F65" w14:textId="13A81709" w:rsidR="00F162A3" w:rsidRDefault="00326616" w:rsidP="00AB32A8">
            <w:pPr>
              <w:suppressAutoHyphens/>
              <w:spacing w:before="60" w:after="60"/>
              <w:jc w:val="left"/>
              <w:rPr>
                <w:ins w:id="159" w:author="Jason Rhee" w:date="2024-07-25T23:47:00Z" w16du:dateUtc="2024-07-25T13:47:00Z"/>
                <w:rFonts w:eastAsiaTheme="minorEastAsia" w:cs="Arial"/>
                <w:lang w:eastAsia="ko-KR"/>
              </w:rPr>
            </w:pPr>
            <w:ins w:id="160" w:author="Jason Rhee" w:date="2024-07-26T00:00:00Z" w16du:dateUtc="2024-07-25T14:00:00Z">
              <w:r>
                <w:rPr>
                  <w:rFonts w:eastAsiaTheme="minorEastAsia" w:cs="Arial" w:hint="eastAsia"/>
                  <w:lang w:eastAsia="ko-KR"/>
                </w:rPr>
                <w:t xml:space="preserve">Specified of unit of measurement for </w:t>
              </w:r>
              <w:r>
                <w:rPr>
                  <w:rFonts w:eastAsiaTheme="minorEastAsia" w:cs="Arial"/>
                  <w:lang w:eastAsia="ko-KR"/>
                </w:rPr>
                <w:t>numerical</w:t>
              </w:r>
              <w:r>
                <w:rPr>
                  <w:rFonts w:eastAsiaTheme="minorEastAsia" w:cs="Arial" w:hint="eastAsia"/>
                  <w:lang w:eastAsia="ko-KR"/>
                </w:rPr>
                <w:t xml:space="preserve"> attribut</w:t>
              </w:r>
            </w:ins>
            <w:ins w:id="161" w:author="Jason Rhee" w:date="2024-07-26T00:01:00Z" w16du:dateUtc="2024-07-25T14:01:00Z">
              <w:r w:rsidR="00D835D9">
                <w:rPr>
                  <w:rFonts w:eastAsiaTheme="minorEastAsia" w:cs="Arial" w:hint="eastAsia"/>
                  <w:lang w:eastAsia="ko-KR"/>
                </w:rPr>
                <w:t>e</w:t>
              </w:r>
            </w:ins>
            <w:ins w:id="162" w:author="Jason Rhee" w:date="2024-07-26T00:00:00Z" w16du:dateUtc="2024-07-25T14:00:00Z">
              <w:r>
                <w:rPr>
                  <w:rFonts w:eastAsiaTheme="minorEastAsia" w:cs="Arial" w:hint="eastAsia"/>
                  <w:lang w:eastAsia="ko-KR"/>
                </w:rPr>
                <w:t>s</w:t>
              </w:r>
            </w:ins>
            <w:ins w:id="163" w:author="Jason Rhee" w:date="2024-07-26T00:02:00Z" w16du:dateUtc="2024-07-25T14:02:00Z">
              <w:r w:rsidR="00C56420">
                <w:rPr>
                  <w:rFonts w:eastAsiaTheme="minorEastAsia" w:cs="Arial" w:hint="eastAsia"/>
                  <w:lang w:eastAsia="ko-KR"/>
                </w:rPr>
                <w:t xml:space="preserve"> </w:t>
              </w:r>
            </w:ins>
            <w:ins w:id="164" w:author="Jason Rhee" w:date="2024-07-26T00:05:00Z" w16du:dateUtc="2024-07-25T14:05:00Z">
              <w:r w:rsidR="00BE52A9">
                <w:rPr>
                  <w:rFonts w:eastAsiaTheme="minorEastAsia" w:cs="Arial"/>
                  <w:lang w:eastAsia="ko-KR"/>
                </w:rPr>
                <w:t>–</w:t>
              </w:r>
              <w:r w:rsidR="00BE52A9">
                <w:rPr>
                  <w:rFonts w:eastAsiaTheme="minorEastAsia" w:cs="Arial" w:hint="eastAsia"/>
                  <w:lang w:eastAsia="ko-KR"/>
                </w:rPr>
                <w:t xml:space="preserve"> </w:t>
              </w:r>
            </w:ins>
            <w:ins w:id="165" w:author="Jason Rhee" w:date="2024-07-26T00:02:00Z" w16du:dateUtc="2024-07-25T14:02:00Z">
              <w:r w:rsidR="00C56420">
                <w:rPr>
                  <w:rFonts w:eastAsiaTheme="minorEastAsia" w:cs="Arial" w:hint="eastAsia"/>
                  <w:lang w:eastAsia="ko-KR"/>
                </w:rPr>
                <w:t>maximumDraught, distanceAbov</w:t>
              </w:r>
            </w:ins>
            <w:ins w:id="166" w:author="Jason Rhee" w:date="2024-07-26T00:03:00Z" w16du:dateUtc="2024-07-25T14:03:00Z">
              <w:r w:rsidR="00C56420">
                <w:rPr>
                  <w:rFonts w:eastAsiaTheme="minorEastAsia" w:cs="Arial" w:hint="eastAsia"/>
                  <w:lang w:eastAsia="ko-KR"/>
                </w:rPr>
                <w:t xml:space="preserve">eUkcLimit, </w:t>
              </w:r>
            </w:ins>
            <w:ins w:id="167" w:author="Jason Rhee" w:date="2024-07-26T00:04:00Z" w16du:dateUtc="2024-07-25T14:04:00Z">
              <w:r w:rsidR="00BE52A9">
                <w:rPr>
                  <w:rFonts w:eastAsiaTheme="minorEastAsia" w:cs="Arial" w:hint="eastAsia"/>
                  <w:lang w:eastAsia="ko-KR"/>
                </w:rPr>
                <w:t xml:space="preserve">and </w:t>
              </w:r>
            </w:ins>
            <w:ins w:id="168" w:author="Jason Rhee" w:date="2024-07-26T00:03:00Z" w16du:dateUtc="2024-07-25T14:03:00Z">
              <w:r w:rsidR="00C56420">
                <w:rPr>
                  <w:rFonts w:eastAsiaTheme="minorEastAsia" w:cs="Arial" w:hint="eastAsia"/>
                  <w:lang w:eastAsia="ko-KR"/>
                </w:rPr>
                <w:t>expectedPassingSpeed</w:t>
              </w:r>
            </w:ins>
            <w:ins w:id="169" w:author="Jason Rhee" w:date="2024-07-26T00:08:00Z" w16du:dateUtc="2024-07-25T14:08:00Z">
              <w:r w:rsidR="008866D9">
                <w:rPr>
                  <w:rFonts w:eastAsiaTheme="minorEastAsia" w:cs="Arial" w:hint="eastAsia"/>
                  <w:lang w:eastAsia="ko-KR"/>
                </w:rPr>
                <w:t>.</w:t>
              </w:r>
            </w:ins>
          </w:p>
        </w:tc>
        <w:tc>
          <w:tcPr>
            <w:tcW w:w="2126" w:type="dxa"/>
          </w:tcPr>
          <w:p w14:paraId="33302EDD" w14:textId="2318A90B" w:rsidR="00F162A3" w:rsidRDefault="00D835D9" w:rsidP="00B447BA">
            <w:pPr>
              <w:suppressAutoHyphens/>
              <w:spacing w:before="60" w:after="60"/>
              <w:jc w:val="left"/>
              <w:rPr>
                <w:ins w:id="170" w:author="Jason Rhee" w:date="2024-07-25T23:47:00Z" w16du:dateUtc="2024-07-25T13:47:00Z"/>
                <w:rFonts w:eastAsiaTheme="minorEastAsia" w:cs="Arial"/>
                <w:b/>
                <w:lang w:eastAsia="ko-KR"/>
              </w:rPr>
            </w:pPr>
            <w:ins w:id="171" w:author="Jason Rhee" w:date="2024-07-26T00:02:00Z" w16du:dateUtc="2024-07-25T14:02:00Z">
              <w:r>
                <w:rPr>
                  <w:rFonts w:eastAsiaTheme="minorEastAsia" w:cs="Arial" w:hint="eastAsia"/>
                  <w:b/>
                  <w:lang w:eastAsia="ko-KR"/>
                </w:rPr>
                <w:t xml:space="preserve">8.3, </w:t>
              </w:r>
            </w:ins>
            <w:ins w:id="172" w:author="Jason Rhee" w:date="2024-07-26T00:00:00Z" w16du:dateUtc="2024-07-25T14:00:00Z">
              <w:r w:rsidR="00326616">
                <w:rPr>
                  <w:rFonts w:eastAsiaTheme="minorEastAsia" w:cs="Arial" w:hint="eastAsia"/>
                  <w:b/>
                  <w:lang w:eastAsia="ko-KR"/>
                </w:rPr>
                <w:t xml:space="preserve">C.3.5, </w:t>
              </w:r>
            </w:ins>
            <w:ins w:id="173" w:author="Jason Rhee" w:date="2024-07-26T00:01:00Z" w16du:dateUtc="2024-07-25T14:01:00Z">
              <w:r w:rsidR="00807506">
                <w:rPr>
                  <w:rFonts w:eastAsiaTheme="minorEastAsia" w:cs="Arial" w:hint="eastAsia"/>
                  <w:b/>
                  <w:lang w:eastAsia="ko-KR"/>
                </w:rPr>
                <w:t>C.3.6, C.3.10</w:t>
              </w:r>
            </w:ins>
          </w:p>
        </w:tc>
      </w:tr>
      <w:tr w:rsidR="00326616" w:rsidRPr="008D0CFF" w14:paraId="71ADF033" w14:textId="77777777" w:rsidTr="00CA0081">
        <w:trPr>
          <w:cantSplit/>
          <w:ins w:id="174" w:author="Jason Rhee" w:date="2024-07-26T00:00:00Z"/>
        </w:trPr>
        <w:tc>
          <w:tcPr>
            <w:tcW w:w="7230" w:type="dxa"/>
          </w:tcPr>
          <w:p w14:paraId="0D91C5C3" w14:textId="47EB5BB5" w:rsidR="00326616" w:rsidRDefault="00C56420" w:rsidP="00AB32A8">
            <w:pPr>
              <w:suppressAutoHyphens/>
              <w:spacing w:before="60" w:after="60"/>
              <w:jc w:val="left"/>
              <w:rPr>
                <w:ins w:id="175" w:author="Jason Rhee" w:date="2024-07-26T00:00:00Z" w16du:dateUtc="2024-07-25T14:00:00Z"/>
                <w:rFonts w:eastAsiaTheme="minorEastAsia" w:cs="Arial"/>
                <w:lang w:eastAsia="ko-KR"/>
              </w:rPr>
            </w:pPr>
            <w:ins w:id="176" w:author="Jason Rhee" w:date="2024-07-26T00:02:00Z" w16du:dateUtc="2024-07-25T14:02:00Z">
              <w:r>
                <w:rPr>
                  <w:rFonts w:eastAsiaTheme="minorEastAsia" w:cs="Arial" w:hint="eastAsia"/>
                  <w:lang w:eastAsia="ko-KR"/>
                </w:rPr>
                <w:t>Specified con</w:t>
              </w:r>
            </w:ins>
            <w:ins w:id="177" w:author="Jason Rhee" w:date="2024-07-26T00:03:00Z" w16du:dateUtc="2024-07-25T14:03:00Z">
              <w:r w:rsidR="00183DF1">
                <w:rPr>
                  <w:rFonts w:eastAsiaTheme="minorEastAsia" w:cs="Arial" w:hint="eastAsia"/>
                  <w:lang w:eastAsia="ko-KR"/>
                </w:rPr>
                <w:t>straints</w:t>
              </w:r>
            </w:ins>
            <w:ins w:id="178" w:author="Jason Rhee" w:date="2024-07-26T00:04:00Z" w16du:dateUtc="2024-07-25T14:04:00Z">
              <w:r w:rsidR="00BE52A9">
                <w:rPr>
                  <w:rFonts w:eastAsiaTheme="minorEastAsia" w:cs="Arial" w:hint="eastAsia"/>
                  <w:lang w:eastAsia="ko-KR"/>
                </w:rPr>
                <w:t xml:space="preserve"> to applicable attributes </w:t>
              </w:r>
            </w:ins>
            <w:ins w:id="179" w:author="Jason Rhee" w:date="2024-07-26T00:05:00Z" w16du:dateUtc="2024-07-25T14:05:00Z">
              <w:r w:rsidR="00BE52A9">
                <w:rPr>
                  <w:rFonts w:eastAsiaTheme="minorEastAsia" w:cs="Arial"/>
                  <w:lang w:eastAsia="ko-KR"/>
                </w:rPr>
                <w:t>–</w:t>
              </w:r>
            </w:ins>
            <w:ins w:id="180" w:author="Jason Rhee" w:date="2024-07-26T00:04:00Z" w16du:dateUtc="2024-07-25T14:04:00Z">
              <w:r w:rsidR="00BE52A9">
                <w:rPr>
                  <w:rFonts w:eastAsiaTheme="minorEastAsia" w:cs="Arial" w:hint="eastAsia"/>
                  <w:lang w:eastAsia="ko-KR"/>
                </w:rPr>
                <w:t xml:space="preserve"> </w:t>
              </w:r>
            </w:ins>
            <w:ins w:id="181" w:author="Jason Rhee" w:date="2024-07-26T00:05:00Z" w16du:dateUtc="2024-07-25T14:05:00Z">
              <w:r w:rsidR="00BE52A9">
                <w:rPr>
                  <w:rFonts w:eastAsiaTheme="minorEastAsia" w:cs="Arial" w:hint="eastAsia"/>
                  <w:lang w:eastAsia="ko-KR"/>
                </w:rPr>
                <w:t>maximumDraught, distanceAboveUkcLimit, expectedPassingSpeed, and interoperabilityIdentifier</w:t>
              </w:r>
            </w:ins>
            <w:ins w:id="182" w:author="Jason Rhee" w:date="2024-07-26T00:08:00Z" w16du:dateUtc="2024-07-25T14:08:00Z">
              <w:r w:rsidR="008866D9">
                <w:rPr>
                  <w:rFonts w:eastAsiaTheme="minorEastAsia" w:cs="Arial" w:hint="eastAsia"/>
                  <w:lang w:eastAsia="ko-KR"/>
                </w:rPr>
                <w:t>.</w:t>
              </w:r>
            </w:ins>
          </w:p>
        </w:tc>
        <w:tc>
          <w:tcPr>
            <w:tcW w:w="2126" w:type="dxa"/>
          </w:tcPr>
          <w:p w14:paraId="2C5C72D4" w14:textId="5FF18724" w:rsidR="00326616" w:rsidRDefault="006126E1" w:rsidP="00B447BA">
            <w:pPr>
              <w:suppressAutoHyphens/>
              <w:spacing w:before="60" w:after="60"/>
              <w:jc w:val="left"/>
              <w:rPr>
                <w:ins w:id="183" w:author="Jason Rhee" w:date="2024-07-26T00:00:00Z" w16du:dateUtc="2024-07-25T14:00:00Z"/>
                <w:rFonts w:eastAsiaTheme="minorEastAsia" w:cs="Arial"/>
                <w:b/>
                <w:lang w:eastAsia="ko-KR"/>
              </w:rPr>
            </w:pPr>
            <w:ins w:id="184" w:author="Jason Rhee" w:date="2024-07-26T00:05:00Z" w16du:dateUtc="2024-07-25T14:05:00Z">
              <w:r>
                <w:rPr>
                  <w:rFonts w:eastAsiaTheme="minorEastAsia" w:cs="Arial" w:hint="eastAsia"/>
                  <w:b/>
                  <w:lang w:eastAsia="ko-KR"/>
                </w:rPr>
                <w:t>C.3.5, C.3.6, C.3.10, C.3.11</w:t>
              </w:r>
            </w:ins>
          </w:p>
        </w:tc>
      </w:tr>
      <w:tr w:rsidR="00C56420" w:rsidRPr="008D0CFF" w14:paraId="7104BACC" w14:textId="77777777" w:rsidTr="00CA0081">
        <w:trPr>
          <w:cantSplit/>
          <w:ins w:id="185" w:author="Jason Rhee" w:date="2024-07-26T00:02:00Z"/>
        </w:trPr>
        <w:tc>
          <w:tcPr>
            <w:tcW w:w="7230" w:type="dxa"/>
          </w:tcPr>
          <w:p w14:paraId="0C3BD729" w14:textId="2B005C62" w:rsidR="00C56420" w:rsidRDefault="009F2249" w:rsidP="00AB32A8">
            <w:pPr>
              <w:suppressAutoHyphens/>
              <w:spacing w:before="60" w:after="60"/>
              <w:jc w:val="left"/>
              <w:rPr>
                <w:ins w:id="186" w:author="Jason Rhee" w:date="2024-07-26T00:02:00Z" w16du:dateUtc="2024-07-25T14:02:00Z"/>
                <w:rFonts w:eastAsiaTheme="minorEastAsia" w:cs="Arial"/>
                <w:lang w:eastAsia="ko-KR"/>
              </w:rPr>
            </w:pPr>
            <w:ins w:id="187" w:author="Jason Rhee" w:date="2024-07-26T00:10:00Z" w16du:dateUtc="2024-07-25T14:10:00Z">
              <w:r>
                <w:rPr>
                  <w:rFonts w:eastAsiaTheme="minorEastAsia" w:cs="Arial" w:hint="eastAsia"/>
                  <w:lang w:eastAsia="ko-KR"/>
                </w:rPr>
                <w:t>Un</w:t>
              </w:r>
            </w:ins>
            <w:ins w:id="188" w:author="Jason Rhee" w:date="2024-07-26T00:11:00Z" w16du:dateUtc="2024-07-25T14:11:00Z">
              <w:r>
                <w:rPr>
                  <w:rFonts w:eastAsiaTheme="minorEastAsia" w:cs="Arial" w:hint="eastAsia"/>
                  <w:lang w:eastAsia="ko-KR"/>
                </w:rPr>
                <w:t>derKeelClearancePlan feature use type updated from meta to geographic</w:t>
              </w:r>
            </w:ins>
            <w:ins w:id="189" w:author="Jason Rhee" w:date="2024-07-26T00:13:00Z" w16du:dateUtc="2024-07-25T14:13:00Z">
              <w:r w:rsidR="000A3DE1">
                <w:rPr>
                  <w:rFonts w:eastAsiaTheme="minorEastAsia" w:cs="Arial" w:hint="eastAsia"/>
                  <w:lang w:eastAsia="ko-KR"/>
                </w:rPr>
                <w:t>.</w:t>
              </w:r>
            </w:ins>
          </w:p>
        </w:tc>
        <w:tc>
          <w:tcPr>
            <w:tcW w:w="2126" w:type="dxa"/>
          </w:tcPr>
          <w:p w14:paraId="6EBA02A7" w14:textId="648BF657" w:rsidR="00C56420" w:rsidRDefault="009F2249" w:rsidP="00B447BA">
            <w:pPr>
              <w:suppressAutoHyphens/>
              <w:spacing w:before="60" w:after="60"/>
              <w:jc w:val="left"/>
              <w:rPr>
                <w:ins w:id="190" w:author="Jason Rhee" w:date="2024-07-26T00:02:00Z" w16du:dateUtc="2024-07-25T14:02:00Z"/>
                <w:rFonts w:eastAsiaTheme="minorEastAsia" w:cs="Arial"/>
                <w:b/>
                <w:lang w:eastAsia="ko-KR"/>
              </w:rPr>
            </w:pPr>
            <w:ins w:id="191" w:author="Jason Rhee" w:date="2024-07-26T00:11:00Z" w16du:dateUtc="2024-07-25T14:11:00Z">
              <w:r>
                <w:rPr>
                  <w:rFonts w:eastAsiaTheme="minorEastAsia" w:cs="Arial" w:hint="eastAsia"/>
                  <w:b/>
                  <w:lang w:eastAsia="ko-KR"/>
                </w:rPr>
                <w:t>C.7.1</w:t>
              </w:r>
            </w:ins>
          </w:p>
        </w:tc>
      </w:tr>
      <w:tr w:rsidR="008866D9" w:rsidRPr="008D0CFF" w14:paraId="3018CA6F" w14:textId="77777777" w:rsidTr="00CA0081">
        <w:trPr>
          <w:cantSplit/>
          <w:ins w:id="192" w:author="Jason Rhee" w:date="2024-07-26T00:07:00Z"/>
        </w:trPr>
        <w:tc>
          <w:tcPr>
            <w:tcW w:w="7230" w:type="dxa"/>
          </w:tcPr>
          <w:p w14:paraId="31879E84" w14:textId="32027BE1" w:rsidR="008866D9" w:rsidRDefault="00AB5132" w:rsidP="00AB32A8">
            <w:pPr>
              <w:suppressAutoHyphens/>
              <w:spacing w:before="60" w:after="60"/>
              <w:jc w:val="left"/>
              <w:rPr>
                <w:ins w:id="193" w:author="Jason Rhee" w:date="2024-07-26T00:07:00Z" w16du:dateUtc="2024-07-25T14:07:00Z"/>
                <w:rFonts w:eastAsiaTheme="minorEastAsia" w:cs="Arial"/>
                <w:lang w:eastAsia="ko-KR"/>
              </w:rPr>
            </w:pPr>
            <w:ins w:id="194" w:author="Jason Rhee" w:date="2024-07-26T00:13:00Z" w16du:dateUtc="2024-07-25T14:13:00Z">
              <w:r>
                <w:rPr>
                  <w:rFonts w:eastAsiaTheme="minorEastAsia" w:cs="Arial" w:hint="eastAsia"/>
                  <w:lang w:eastAsia="ko-KR"/>
                </w:rPr>
                <w:t>S</w:t>
              </w:r>
              <w:r w:rsidR="0075378B">
                <w:rPr>
                  <w:rFonts w:eastAsiaTheme="minorEastAsia" w:cs="Arial" w:hint="eastAsia"/>
                  <w:lang w:eastAsia="ko-KR"/>
                </w:rPr>
                <w:t>ymbols UKCCONPT</w:t>
              </w:r>
              <w:r>
                <w:rPr>
                  <w:rFonts w:eastAsiaTheme="minorEastAsia" w:cs="Arial" w:hint="eastAsia"/>
                  <w:lang w:eastAsia="ko-KR"/>
                </w:rPr>
                <w:t xml:space="preserve">, </w:t>
              </w:r>
              <w:r w:rsidR="0075378B">
                <w:rPr>
                  <w:rFonts w:eastAsiaTheme="minorEastAsia" w:cs="Arial" w:hint="eastAsia"/>
                  <w:lang w:eastAsia="ko-KR"/>
                </w:rPr>
                <w:t>EMUKCARE</w:t>
              </w:r>
              <w:r>
                <w:rPr>
                  <w:rFonts w:eastAsiaTheme="minorEastAsia" w:cs="Arial" w:hint="eastAsia"/>
                  <w:lang w:eastAsia="ko-KR"/>
                </w:rPr>
                <w:t>, and EMAREMG1</w:t>
              </w:r>
              <w:r w:rsidR="0075378B">
                <w:rPr>
                  <w:rFonts w:eastAsiaTheme="minorEastAsia" w:cs="Arial" w:hint="eastAsia"/>
                  <w:lang w:eastAsia="ko-KR"/>
                </w:rPr>
                <w:t xml:space="preserve"> added</w:t>
              </w:r>
            </w:ins>
            <w:ins w:id="195" w:author="Jason Rhee" w:date="2024-07-26T00:14:00Z" w16du:dateUtc="2024-07-25T14:14:00Z">
              <w:r>
                <w:rPr>
                  <w:rFonts w:eastAsiaTheme="minorEastAsia" w:cs="Arial" w:hint="eastAsia"/>
                  <w:lang w:eastAsia="ko-KR"/>
                </w:rPr>
                <w:t xml:space="preserve"> as symbols </w:t>
              </w:r>
              <w:r w:rsidR="008717F6">
                <w:rPr>
                  <w:rFonts w:eastAsiaTheme="minorEastAsia" w:cs="Arial" w:hint="eastAsia"/>
                  <w:lang w:eastAsia="ko-KR"/>
                </w:rPr>
                <w:t xml:space="preserve">used </w:t>
              </w:r>
              <w:r>
                <w:rPr>
                  <w:rFonts w:eastAsiaTheme="minorEastAsia" w:cs="Arial" w:hint="eastAsia"/>
                  <w:lang w:eastAsia="ko-KR"/>
                </w:rPr>
                <w:t>in S-129 Portrayal Catalogue</w:t>
              </w:r>
            </w:ins>
            <w:ins w:id="196" w:author="Jason Rhee" w:date="2024-07-26T00:13:00Z" w16du:dateUtc="2024-07-25T14:13:00Z">
              <w:r w:rsidR="000A3DE1">
                <w:rPr>
                  <w:rFonts w:eastAsiaTheme="minorEastAsia" w:cs="Arial" w:hint="eastAsia"/>
                  <w:lang w:eastAsia="ko-KR"/>
                </w:rPr>
                <w:t>.</w:t>
              </w:r>
            </w:ins>
          </w:p>
        </w:tc>
        <w:tc>
          <w:tcPr>
            <w:tcW w:w="2126" w:type="dxa"/>
          </w:tcPr>
          <w:p w14:paraId="3AD8F416" w14:textId="5E2BDA16" w:rsidR="008866D9" w:rsidRDefault="0075378B" w:rsidP="00B447BA">
            <w:pPr>
              <w:suppressAutoHyphens/>
              <w:spacing w:before="60" w:after="60"/>
              <w:jc w:val="left"/>
              <w:rPr>
                <w:ins w:id="197" w:author="Jason Rhee" w:date="2024-07-26T00:07:00Z" w16du:dateUtc="2024-07-25T14:07:00Z"/>
                <w:rFonts w:eastAsiaTheme="minorEastAsia" w:cs="Arial"/>
                <w:b/>
                <w:lang w:eastAsia="ko-KR"/>
              </w:rPr>
            </w:pPr>
            <w:ins w:id="198" w:author="Jason Rhee" w:date="2024-07-26T00:13:00Z" w16du:dateUtc="2024-07-25T14:13:00Z">
              <w:r>
                <w:rPr>
                  <w:rFonts w:eastAsiaTheme="minorEastAsia" w:cs="Arial" w:hint="eastAsia"/>
                  <w:b/>
                  <w:lang w:eastAsia="ko-KR"/>
                </w:rPr>
                <w:t>D.4.1, D.4.2</w:t>
              </w:r>
            </w:ins>
            <w:ins w:id="199" w:author="Jason Rhee" w:date="2024-07-26T10:33:00Z" w16du:dateUtc="2024-07-26T00:33:00Z">
              <w:r w:rsidR="00640257">
                <w:rPr>
                  <w:rFonts w:eastAsiaTheme="minorEastAsia" w:cs="Arial" w:hint="eastAsia"/>
                  <w:b/>
                  <w:lang w:eastAsia="ko-KR"/>
                </w:rPr>
                <w:t>, D.4.</w:t>
              </w:r>
              <w:r w:rsidR="00640257">
                <w:rPr>
                  <w:rFonts w:eastAsiaTheme="minorEastAsia" w:cs="Arial"/>
                  <w:b/>
                  <w:lang w:eastAsia="ko-KR"/>
                </w:rPr>
                <w:t>3</w:t>
              </w:r>
            </w:ins>
          </w:p>
        </w:tc>
      </w:tr>
      <w:tr w:rsidR="0075378B" w:rsidRPr="008D0CFF" w14:paraId="54D9D83E" w14:textId="77777777" w:rsidTr="00CA0081">
        <w:trPr>
          <w:cantSplit/>
          <w:ins w:id="200" w:author="Jason Rhee" w:date="2024-07-26T00:13:00Z"/>
        </w:trPr>
        <w:tc>
          <w:tcPr>
            <w:tcW w:w="7230" w:type="dxa"/>
          </w:tcPr>
          <w:p w14:paraId="44CDB745" w14:textId="1A005152" w:rsidR="0075378B" w:rsidRDefault="008717F6" w:rsidP="00AB32A8">
            <w:pPr>
              <w:suppressAutoHyphens/>
              <w:spacing w:before="60" w:after="60"/>
              <w:jc w:val="left"/>
              <w:rPr>
                <w:ins w:id="201" w:author="Jason Rhee" w:date="2024-07-26T00:13:00Z" w16du:dateUtc="2024-07-25T14:13:00Z"/>
                <w:rFonts w:eastAsiaTheme="minorEastAsia" w:cs="Arial"/>
                <w:lang w:eastAsia="ko-KR"/>
              </w:rPr>
            </w:pPr>
            <w:ins w:id="202" w:author="Jason Rhee" w:date="2024-07-26T00:14:00Z" w16du:dateUtc="2024-07-25T14:14:00Z">
              <w:r>
                <w:rPr>
                  <w:rFonts w:eastAsiaTheme="minorEastAsia" w:cs="Arial" w:hint="eastAsia"/>
                  <w:lang w:eastAsia="ko-KR"/>
                </w:rPr>
                <w:t>LineStyle UKCARE01 added as LineStyle used in S-129 Portrayal Catalogue.</w:t>
              </w:r>
            </w:ins>
          </w:p>
        </w:tc>
        <w:tc>
          <w:tcPr>
            <w:tcW w:w="2126" w:type="dxa"/>
          </w:tcPr>
          <w:p w14:paraId="22FCBC8B" w14:textId="765047FF" w:rsidR="0075378B" w:rsidRDefault="008717F6" w:rsidP="00B447BA">
            <w:pPr>
              <w:suppressAutoHyphens/>
              <w:spacing w:before="60" w:after="60"/>
              <w:jc w:val="left"/>
              <w:rPr>
                <w:ins w:id="203" w:author="Jason Rhee" w:date="2024-07-26T00:13:00Z" w16du:dateUtc="2024-07-25T14:13:00Z"/>
                <w:rFonts w:eastAsiaTheme="minorEastAsia" w:cs="Arial"/>
                <w:b/>
                <w:lang w:eastAsia="ko-KR"/>
              </w:rPr>
            </w:pPr>
            <w:ins w:id="204" w:author="Jason Rhee" w:date="2024-07-26T00:14:00Z" w16du:dateUtc="2024-07-25T14:14:00Z">
              <w:r>
                <w:rPr>
                  <w:rFonts w:eastAsiaTheme="minorEastAsia" w:cs="Arial" w:hint="eastAsia"/>
                  <w:b/>
                  <w:lang w:eastAsia="ko-KR"/>
                </w:rPr>
                <w:t>D.5.1</w:t>
              </w:r>
            </w:ins>
          </w:p>
        </w:tc>
      </w:tr>
      <w:tr w:rsidR="00AD7320" w:rsidRPr="008D0CFF" w14:paraId="13F45CB6" w14:textId="77777777" w:rsidTr="00CA0081">
        <w:trPr>
          <w:cantSplit/>
          <w:ins w:id="205" w:author="Jason Rhee" w:date="2024-07-25T23:30:00Z"/>
        </w:trPr>
        <w:tc>
          <w:tcPr>
            <w:tcW w:w="7230" w:type="dxa"/>
          </w:tcPr>
          <w:p w14:paraId="677BAF74" w14:textId="7B188158" w:rsidR="00AD7320" w:rsidRDefault="00AD7320" w:rsidP="00AB32A8">
            <w:pPr>
              <w:suppressAutoHyphens/>
              <w:spacing w:before="60" w:after="60"/>
              <w:jc w:val="left"/>
              <w:rPr>
                <w:ins w:id="206" w:author="Jason Rhee" w:date="2024-07-25T23:30:00Z" w16du:dateUtc="2024-07-25T13:30:00Z"/>
                <w:rFonts w:eastAsiaTheme="minorEastAsia" w:cs="Arial"/>
                <w:lang w:eastAsia="ko-KR"/>
              </w:rPr>
            </w:pPr>
            <w:ins w:id="207" w:author="Jason Rhee" w:date="2024-07-25T23:30:00Z" w16du:dateUtc="2024-07-25T13:30:00Z">
              <w:r>
                <w:rPr>
                  <w:rFonts w:eastAsiaTheme="minorEastAsia" w:cs="Arial" w:hint="eastAsia"/>
                  <w:lang w:eastAsia="ko-KR"/>
                </w:rPr>
                <w:t>Removed list of Validation Checks (due to being moved to S-158)</w:t>
              </w:r>
            </w:ins>
            <w:ins w:id="208" w:author="Jason Rhee" w:date="2024-07-25T23:57:00Z" w16du:dateUtc="2024-07-25T13:57:00Z">
              <w:r w:rsidR="007C7DC3">
                <w:rPr>
                  <w:rFonts w:eastAsiaTheme="minorEastAsia" w:cs="Arial" w:hint="eastAsia"/>
                  <w:lang w:eastAsia="ko-KR"/>
                </w:rPr>
                <w:t>.</w:t>
              </w:r>
            </w:ins>
          </w:p>
        </w:tc>
        <w:tc>
          <w:tcPr>
            <w:tcW w:w="2126" w:type="dxa"/>
          </w:tcPr>
          <w:p w14:paraId="0F06D3B4" w14:textId="07EBB17D" w:rsidR="00AD7320" w:rsidRDefault="00D33C25" w:rsidP="00AB32A8">
            <w:pPr>
              <w:suppressAutoHyphens/>
              <w:spacing w:before="60" w:after="60"/>
              <w:jc w:val="left"/>
              <w:rPr>
                <w:ins w:id="209" w:author="Jason Rhee" w:date="2024-07-25T23:30:00Z" w16du:dateUtc="2024-07-25T13:30:00Z"/>
                <w:rFonts w:eastAsiaTheme="minorEastAsia" w:cs="Arial"/>
                <w:b/>
                <w:lang w:eastAsia="ko-KR"/>
              </w:rPr>
            </w:pPr>
            <w:ins w:id="210" w:author="Jason Rhee" w:date="2024-07-25T23:30:00Z" w16du:dateUtc="2024-07-25T13:30:00Z">
              <w:r>
                <w:rPr>
                  <w:rFonts w:eastAsiaTheme="minorEastAsia" w:cs="Arial" w:hint="eastAsia"/>
                  <w:b/>
                  <w:lang w:eastAsia="ko-KR"/>
                </w:rPr>
                <w:t>Annex E</w:t>
              </w:r>
            </w:ins>
          </w:p>
        </w:tc>
      </w:tr>
    </w:tbl>
    <w:p w14:paraId="50050BD8" w14:textId="77777777" w:rsidR="0098370A" w:rsidRDefault="0098370A" w:rsidP="0098370A">
      <w:pPr>
        <w:rPr>
          <w:ins w:id="211" w:author="Jason Rhee" w:date="2024-07-22T13:20:00Z" w16du:dateUtc="2024-07-22T03:20:00Z"/>
          <w:lang w:val="en-GB" w:eastAsia="ja-JP"/>
        </w:rPr>
      </w:pPr>
    </w:p>
    <w:p w14:paraId="0FF0F2DA" w14:textId="77777777" w:rsidR="0098370A" w:rsidRDefault="0098370A" w:rsidP="0098370A">
      <w:pPr>
        <w:rPr>
          <w:ins w:id="212" w:author="Jason Rhee" w:date="2024-07-22T13:20:00Z" w16du:dateUtc="2024-07-22T03:20:00Z"/>
          <w:lang w:val="en-GB" w:eastAsia="ja-JP"/>
        </w:rPr>
        <w:sectPr w:rsidR="0098370A" w:rsidSect="008200D9">
          <w:footerReference w:type="even" r:id="rId20"/>
          <w:footerReference w:type="default" r:id="rId21"/>
          <w:headerReference w:type="first" r:id="rId22"/>
          <w:footerReference w:type="first" r:id="rId23"/>
          <w:pgSz w:w="11906" w:h="16838"/>
          <w:pgMar w:top="1440" w:right="1418" w:bottom="1440" w:left="1400" w:header="720" w:footer="720" w:gutter="0"/>
          <w:pgNumType w:start="1"/>
          <w:cols w:space="720"/>
          <w:docGrid w:linePitch="272"/>
        </w:sectPr>
      </w:pPr>
    </w:p>
    <w:p w14:paraId="32AFF677" w14:textId="5B5490D7" w:rsidR="004F0E38" w:rsidRPr="0031303F" w:rsidRDefault="00A0577E" w:rsidP="002721B0">
      <w:pPr>
        <w:pStyle w:val="Heading1"/>
      </w:pPr>
      <w:r w:rsidRPr="0031303F">
        <w:lastRenderedPageBreak/>
        <w:t>Overview</w:t>
      </w:r>
      <w:bookmarkEnd w:id="42"/>
      <w:bookmarkEnd w:id="43"/>
      <w:bookmarkEnd w:id="44"/>
      <w:bookmarkEnd w:id="45"/>
      <w:bookmarkEnd w:id="46"/>
      <w:bookmarkEnd w:id="47"/>
      <w:bookmarkEnd w:id="48"/>
      <w:bookmarkEnd w:id="49"/>
    </w:p>
    <w:p w14:paraId="238F0C79" w14:textId="13E5D1F3" w:rsidR="00063DA7" w:rsidRPr="0031303F" w:rsidRDefault="00063DA7" w:rsidP="00B3435A">
      <w:pPr>
        <w:pStyle w:val="Heading2"/>
      </w:pPr>
      <w:bookmarkStart w:id="221" w:name="_Toc127463811"/>
      <w:bookmarkStart w:id="222" w:name="_Toc128125437"/>
      <w:bookmarkStart w:id="223" w:name="_Toc141176162"/>
      <w:bookmarkStart w:id="224" w:name="_Toc141176317"/>
      <w:bookmarkStart w:id="225" w:name="_Toc141176948"/>
      <w:bookmarkStart w:id="226" w:name="_Toc150177833"/>
      <w:r w:rsidRPr="0031303F">
        <w:t>Introduction</w:t>
      </w:r>
      <w:bookmarkEnd w:id="221"/>
      <w:bookmarkEnd w:id="222"/>
      <w:bookmarkEnd w:id="223"/>
      <w:bookmarkEnd w:id="224"/>
      <w:bookmarkEnd w:id="225"/>
      <w:bookmarkEnd w:id="226"/>
    </w:p>
    <w:p w14:paraId="41DE3E3F" w14:textId="2DCAAD85" w:rsidR="004F0E38" w:rsidRDefault="00B31EED" w:rsidP="009D72AB">
      <w:pPr>
        <w:spacing w:before="0"/>
      </w:pPr>
      <w:r>
        <w:t xml:space="preserve">The </w:t>
      </w:r>
      <w:r w:rsidR="004772BA">
        <w:t>IHO’s S-100 Working Group has prepared t</w:t>
      </w:r>
      <w:r w:rsidR="00F44CFC">
        <w:t>his document in response to a requirement to produce a data</w:t>
      </w:r>
      <w:r w:rsidR="00411798">
        <w:t>set</w:t>
      </w:r>
      <w:r w:rsidR="00F44CFC">
        <w:t xml:space="preserve"> </w:t>
      </w:r>
      <w:r w:rsidR="004772BA">
        <w:t xml:space="preserve">comprising Under Keel Clearance Management (UKCM) information </w:t>
      </w:r>
      <w:r w:rsidR="00F44CFC">
        <w:t>that can be used as a Nautical Publication Information Overlay (NPIO) within an Electronic Chart Display and Information System (ECDIS)</w:t>
      </w:r>
      <w:r w:rsidR="0066549D">
        <w:t>.</w:t>
      </w:r>
      <w:r w:rsidR="004E1105">
        <w:t xml:space="preserve"> </w:t>
      </w:r>
      <w:r w:rsidR="00F44CFC">
        <w:t>It is based on the IHO</w:t>
      </w:r>
      <w:r>
        <w:t>’s</w:t>
      </w:r>
      <w:r w:rsidR="00F44CFC">
        <w:t xml:space="preserve"> S-100 framework specification and the ISO 19100 series of standards.</w:t>
      </w:r>
    </w:p>
    <w:p w14:paraId="0606CAE3" w14:textId="168EF66E" w:rsidR="007648A0" w:rsidDel="005F5DD7" w:rsidRDefault="009D72AB" w:rsidP="009D72AB">
      <w:pPr>
        <w:spacing w:before="0"/>
        <w:rPr>
          <w:del w:id="227" w:author="Jason Rhee" w:date="2024-07-26T12:22:00Z" w16du:dateUtc="2024-07-26T02:22:00Z"/>
        </w:rPr>
      </w:pPr>
      <w:r>
        <w:t>S-129</w:t>
      </w:r>
      <w:r w:rsidR="00F44CFC">
        <w:t xml:space="preserve"> is a vector </w:t>
      </w:r>
      <w:r w:rsidR="0066549D">
        <w:t>Product Specification</w:t>
      </w:r>
      <w:r w:rsidR="00F44CFC">
        <w:t xml:space="preserve"> intended for encoding the </w:t>
      </w:r>
      <w:commentRangeStart w:id="228"/>
      <w:commentRangeStart w:id="229"/>
      <w:del w:id="230" w:author="Jason Rhee" w:date="2024-07-21T21:16:00Z" w16du:dateUtc="2024-07-21T11:16:00Z">
        <w:r w:rsidR="00F44CFC" w:rsidDel="005352A0">
          <w:delText>extent and nature</w:delText>
        </w:r>
        <w:commentRangeEnd w:id="228"/>
        <w:r w:rsidR="00070B5E" w:rsidDel="005352A0">
          <w:rPr>
            <w:rStyle w:val="CommentReference"/>
            <w:rFonts w:eastAsia="MS Mincho"/>
            <w:szCs w:val="20"/>
            <w:lang w:eastAsia="ja-JP"/>
          </w:rPr>
          <w:commentReference w:id="228"/>
        </w:r>
      </w:del>
      <w:commentRangeEnd w:id="229"/>
      <w:r w:rsidR="006936AA">
        <w:rPr>
          <w:rStyle w:val="CommentReference"/>
          <w:rFonts w:eastAsia="MS Mincho"/>
          <w:szCs w:val="20"/>
          <w:lang w:eastAsia="ja-JP"/>
        </w:rPr>
        <w:commentReference w:id="229"/>
      </w:r>
      <w:del w:id="231" w:author="Jason Rhee" w:date="2024-07-21T21:16:00Z" w16du:dateUtc="2024-07-21T11:16:00Z">
        <w:r w:rsidR="00F44CFC" w:rsidDel="005352A0">
          <w:delText xml:space="preserve"> of </w:delText>
        </w:r>
      </w:del>
      <w:r w:rsidR="00AF3DD4">
        <w:t xml:space="preserve">UKCM information products </w:t>
      </w:r>
      <w:r w:rsidR="00F44CFC">
        <w:t>for navigational purposes</w:t>
      </w:r>
      <w:r w:rsidR="0066549D">
        <w:t>.</w:t>
      </w:r>
      <w:r w:rsidR="004E1105">
        <w:t xml:space="preserve"> </w:t>
      </w:r>
      <w:r w:rsidR="00F44CFC">
        <w:t>Us</w:t>
      </w:r>
      <w:r w:rsidR="00AF3DD4">
        <w:t>e</w:t>
      </w:r>
      <w:r w:rsidR="00EB4ED7">
        <w:t xml:space="preserve"> </w:t>
      </w:r>
      <w:r w:rsidR="00F44CFC">
        <w:t xml:space="preserve">of </w:t>
      </w:r>
      <w:r w:rsidR="00AF3DD4">
        <w:t>UKCM</w:t>
      </w:r>
      <w:r w:rsidR="00F44CFC">
        <w:t xml:space="preserve"> products conformant to this specification is not limited to navigation systems.</w:t>
      </w:r>
    </w:p>
    <w:p w14:paraId="5C997D71" w14:textId="3F932352" w:rsidR="007648A0" w:rsidRDefault="00DE677B" w:rsidP="00E9016D">
      <w:pPr>
        <w:spacing w:before="0"/>
        <w:rPr>
          <w:ins w:id="232" w:author="Jason Rhee" w:date="2024-07-26T12:22:00Z" w16du:dateUtc="2024-07-26T02:22:00Z"/>
          <w:rFonts w:eastAsiaTheme="minorEastAsia"/>
          <w:lang w:eastAsia="ko-KR"/>
        </w:rPr>
      </w:pPr>
      <w:commentRangeStart w:id="233"/>
      <w:del w:id="234" w:author="Jason Rhee" w:date="2024-07-26T12:22:00Z" w16du:dateUtc="2024-07-26T02:22:00Z">
        <w:r w:rsidDel="002E3A50">
          <w:rPr>
            <w:noProof/>
            <w:lang w:val="en-US" w:eastAsia="ko-KR"/>
          </w:rPr>
          <w:drawing>
            <wp:inline distT="0" distB="0" distL="0" distR="0" wp14:anchorId="2CC2E869" wp14:editId="0ABEE1AD">
              <wp:extent cx="5644282" cy="3994099"/>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90074" cy="4026503"/>
                      </a:xfrm>
                      <a:prstGeom prst="rect">
                        <a:avLst/>
                      </a:prstGeom>
                    </pic:spPr>
                  </pic:pic>
                </a:graphicData>
              </a:graphic>
            </wp:inline>
          </w:drawing>
        </w:r>
      </w:del>
      <w:commentRangeEnd w:id="233"/>
      <w:r w:rsidR="00070B5E">
        <w:rPr>
          <w:rStyle w:val="CommentReference"/>
          <w:rFonts w:eastAsia="MS Mincho"/>
          <w:szCs w:val="20"/>
          <w:lang w:eastAsia="ja-JP"/>
        </w:rPr>
        <w:commentReference w:id="233"/>
      </w:r>
    </w:p>
    <w:p w14:paraId="6E10F401" w14:textId="36DCCF8C" w:rsidR="002E3A50" w:rsidRPr="002B4EE2" w:rsidRDefault="002E3A50" w:rsidP="007648A0">
      <w:pPr>
        <w:jc w:val="center"/>
        <w:rPr>
          <w:rFonts w:eastAsiaTheme="minorEastAsia"/>
          <w:lang w:eastAsia="ko-KR"/>
        </w:rPr>
      </w:pPr>
      <w:ins w:id="235" w:author="Jason Rhee" w:date="2024-07-26T12:22:00Z" w16du:dateUtc="2024-07-26T02:22:00Z">
        <w:r>
          <w:rPr>
            <w:noProof/>
          </w:rPr>
          <w:drawing>
            <wp:inline distT="0" distB="0" distL="0" distR="0" wp14:anchorId="314B47CB" wp14:editId="1E0E9DD7">
              <wp:extent cx="5770880" cy="4080510"/>
              <wp:effectExtent l="19050" t="19050" r="20320" b="15240"/>
              <wp:docPr id="1171645711" name="Picture 6" descr="A map of a map&#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645711" name="Picture 6" descr="A map of a map&#10;&#10;Description automatically generated with medium confidence"/>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70880" cy="4080510"/>
                      </a:xfrm>
                      <a:prstGeom prst="rect">
                        <a:avLst/>
                      </a:prstGeom>
                      <a:noFill/>
                      <a:ln>
                        <a:solidFill>
                          <a:schemeClr val="tx1"/>
                        </a:solidFill>
                      </a:ln>
                    </pic:spPr>
                  </pic:pic>
                </a:graphicData>
              </a:graphic>
            </wp:inline>
          </w:drawing>
        </w:r>
      </w:ins>
    </w:p>
    <w:p w14:paraId="076E2F6C" w14:textId="646D3401" w:rsidR="004844E1" w:rsidRPr="00B8612C" w:rsidRDefault="004844E1" w:rsidP="00B8612C">
      <w:pPr>
        <w:autoSpaceDE w:val="0"/>
        <w:autoSpaceDN w:val="0"/>
        <w:adjustRightInd w:val="0"/>
        <w:spacing w:after="120"/>
        <w:jc w:val="center"/>
        <w:rPr>
          <w:rFonts w:eastAsia="MS Mincho"/>
          <w:b/>
          <w:i/>
          <w:sz w:val="18"/>
          <w:szCs w:val="18"/>
          <w:lang w:val="en-GB" w:eastAsia="ja-JP"/>
        </w:rPr>
      </w:pPr>
      <w:r w:rsidRPr="00B8612C">
        <w:rPr>
          <w:rFonts w:eastAsia="MS Mincho"/>
          <w:b/>
          <w:i/>
          <w:sz w:val="18"/>
          <w:szCs w:val="18"/>
          <w:lang w:val="en-GB" w:eastAsia="ja-JP"/>
        </w:rPr>
        <w:t xml:space="preserve">Figure 1-1 – Example of S-129 UKCM </w:t>
      </w:r>
      <w:r w:rsidR="00B34E4D">
        <w:rPr>
          <w:rFonts w:eastAsia="MS Mincho"/>
          <w:b/>
          <w:i/>
          <w:sz w:val="18"/>
          <w:szCs w:val="18"/>
          <w:lang w:val="en-GB" w:eastAsia="ja-JP"/>
        </w:rPr>
        <w:t xml:space="preserve">information </w:t>
      </w:r>
      <w:r w:rsidRPr="00B8612C">
        <w:rPr>
          <w:rFonts w:eastAsia="MS Mincho"/>
          <w:b/>
          <w:i/>
          <w:sz w:val="18"/>
          <w:szCs w:val="18"/>
          <w:lang w:val="en-GB" w:eastAsia="ja-JP"/>
        </w:rPr>
        <w:t>depiction</w:t>
      </w:r>
    </w:p>
    <w:p w14:paraId="7C37667F" w14:textId="2C318E52" w:rsidR="0061048F" w:rsidRPr="0031303F" w:rsidRDefault="000715BE" w:rsidP="0069011F">
      <w:r w:rsidRPr="00D129DC">
        <w:t xml:space="preserve">A </w:t>
      </w:r>
      <w:r w:rsidR="0024702D">
        <w:t>s</w:t>
      </w:r>
      <w:r w:rsidRPr="00D129DC">
        <w:t xml:space="preserve">hip’s </w:t>
      </w:r>
      <w:r w:rsidR="002F1220">
        <w:t>m</w:t>
      </w:r>
      <w:r w:rsidRPr="00D129DC">
        <w:t xml:space="preserve">aster has an obligation </w:t>
      </w:r>
      <w:r w:rsidR="0049643E" w:rsidRPr="00D129DC">
        <w:t xml:space="preserve">under </w:t>
      </w:r>
      <w:r w:rsidRPr="00D129DC">
        <w:t>SOLAS regulation V/34</w:t>
      </w:r>
      <w:r w:rsidR="00CF6B8E" w:rsidRPr="00D129DC">
        <w:t xml:space="preserve"> to plan their </w:t>
      </w:r>
      <w:r w:rsidR="0066549D">
        <w:t>ship</w:t>
      </w:r>
      <w:r w:rsidR="00AF3DD4">
        <w:t xml:space="preserve">’s </w:t>
      </w:r>
      <w:r w:rsidR="00731056">
        <w:t>voyage</w:t>
      </w:r>
      <w:r w:rsidR="00731056" w:rsidRPr="00D129DC">
        <w:t xml:space="preserve"> </w:t>
      </w:r>
      <w:r w:rsidR="00CF6B8E" w:rsidRPr="00D129DC">
        <w:t>from berth to berth</w:t>
      </w:r>
      <w:r w:rsidR="0066549D">
        <w:t>.</w:t>
      </w:r>
      <w:r w:rsidR="004E1105">
        <w:t xml:space="preserve"> </w:t>
      </w:r>
      <w:r w:rsidR="00CF6B8E" w:rsidRPr="00D129DC">
        <w:t xml:space="preserve">This </w:t>
      </w:r>
      <w:r w:rsidR="002078DE">
        <w:t>P</w:t>
      </w:r>
      <w:r w:rsidR="00CF6B8E" w:rsidRPr="00D129DC">
        <w:t xml:space="preserve">roduct Specification </w:t>
      </w:r>
      <w:r w:rsidR="0061048F" w:rsidRPr="00D129DC">
        <w:t xml:space="preserve">enables UKCM </w:t>
      </w:r>
      <w:r w:rsidR="00C45ECD" w:rsidRPr="00D129DC">
        <w:t xml:space="preserve">information to be </w:t>
      </w:r>
      <w:r w:rsidR="009A2011" w:rsidRPr="00D129DC">
        <w:t>provided</w:t>
      </w:r>
      <w:r w:rsidR="005360FE" w:rsidRPr="00D129DC">
        <w:t xml:space="preserve"> </w:t>
      </w:r>
      <w:r w:rsidR="00AF3DD4">
        <w:t xml:space="preserve">to </w:t>
      </w:r>
      <w:r w:rsidR="005360FE" w:rsidRPr="00D129DC">
        <w:t>users</w:t>
      </w:r>
      <w:r w:rsidR="009A2011" w:rsidRPr="00D129DC">
        <w:t xml:space="preserve"> </w:t>
      </w:r>
      <w:r w:rsidR="00AF3DD4">
        <w:t xml:space="preserve">of </w:t>
      </w:r>
      <w:r w:rsidR="005360FE" w:rsidRPr="00D129DC">
        <w:t>a</w:t>
      </w:r>
      <w:r w:rsidR="009A2011" w:rsidRPr="00D129DC">
        <w:t xml:space="preserve"> </w:t>
      </w:r>
      <w:del w:id="236" w:author="Jason Rhee" w:date="2024-07-16T17:18:00Z" w16du:dateUtc="2024-07-16T07:18:00Z">
        <w:r w:rsidR="009A2011" w:rsidRPr="00D129DC" w:rsidDel="001B54AD">
          <w:delText>UKCM service</w:delText>
        </w:r>
      </w:del>
      <w:ins w:id="237" w:author="Jason Rhee" w:date="2024-07-16T17:18:00Z" w16du:dateUtc="2024-07-16T07:18:00Z">
        <w:r w:rsidR="001B54AD">
          <w:t>UKCM Service</w:t>
        </w:r>
      </w:ins>
      <w:r w:rsidR="00C45ECD" w:rsidRPr="0031303F">
        <w:t>.</w:t>
      </w:r>
    </w:p>
    <w:p w14:paraId="7463FE5C" w14:textId="75FD42E6" w:rsidR="00AD71E7" w:rsidRPr="00D129DC" w:rsidRDefault="004F5C1F" w:rsidP="00B3435A">
      <w:pPr>
        <w:pStyle w:val="Heading2"/>
      </w:pPr>
      <w:bookmarkStart w:id="238" w:name="_Toc127463812"/>
      <w:bookmarkStart w:id="239" w:name="_Toc128125438"/>
      <w:bookmarkStart w:id="240" w:name="_Toc141176163"/>
      <w:bookmarkStart w:id="241" w:name="_Toc141176318"/>
      <w:bookmarkStart w:id="242" w:name="_Toc141176949"/>
      <w:bookmarkStart w:id="243" w:name="_Toc150177834"/>
      <w:r>
        <w:t>Initial v</w:t>
      </w:r>
      <w:r w:rsidR="00AD71E7" w:rsidRPr="00D129DC">
        <w:t>oyage planning</w:t>
      </w:r>
      <w:r>
        <w:t xml:space="preserve"> to navigate through a </w:t>
      </w:r>
      <w:bookmarkEnd w:id="238"/>
      <w:bookmarkEnd w:id="239"/>
      <w:bookmarkEnd w:id="240"/>
      <w:bookmarkEnd w:id="241"/>
      <w:bookmarkEnd w:id="242"/>
      <w:bookmarkEnd w:id="243"/>
      <w:r w:rsidR="00E855CB">
        <w:t>UKCM Operational Area</w:t>
      </w:r>
    </w:p>
    <w:p w14:paraId="3B2202BD" w14:textId="42F9CFD8" w:rsidR="00AD71E7" w:rsidRPr="00D129DC" w:rsidRDefault="00AD71E7" w:rsidP="0069011F">
      <w:pPr>
        <w:rPr>
          <w:lang w:eastAsia="en-SG"/>
        </w:rPr>
      </w:pPr>
      <w:r w:rsidRPr="00D129DC">
        <w:rPr>
          <w:lang w:eastAsia="en-SG"/>
        </w:rPr>
        <w:t>A</w:t>
      </w:r>
      <w:r w:rsidR="00F44CFC">
        <w:rPr>
          <w:lang w:eastAsia="en-SG"/>
        </w:rPr>
        <w:t xml:space="preserve"> ship planning</w:t>
      </w:r>
      <w:r w:rsidRPr="00D129DC">
        <w:rPr>
          <w:lang w:eastAsia="en-SG"/>
        </w:rPr>
        <w:t xml:space="preserve"> </w:t>
      </w:r>
      <w:r w:rsidR="00F44CFC" w:rsidRPr="00D129DC">
        <w:rPr>
          <w:lang w:eastAsia="en-SG"/>
        </w:rPr>
        <w:t xml:space="preserve">its </w:t>
      </w:r>
      <w:r w:rsidR="00F44CFC" w:rsidRPr="00B128D2">
        <w:rPr>
          <w:lang w:eastAsia="en-SG"/>
        </w:rPr>
        <w:t>voyage needs to determine the tim</w:t>
      </w:r>
      <w:r w:rsidR="001D6395" w:rsidRPr="00B128D2">
        <w:rPr>
          <w:lang w:eastAsia="en-SG"/>
        </w:rPr>
        <w:t xml:space="preserve">e periods when there are </w:t>
      </w:r>
      <w:r w:rsidR="00F44CFC" w:rsidRPr="00B128D2">
        <w:rPr>
          <w:lang w:eastAsia="en-SG"/>
        </w:rPr>
        <w:t xml:space="preserve">suitable tidal conditions </w:t>
      </w:r>
      <w:r w:rsidR="001D6395" w:rsidRPr="00B128D2">
        <w:rPr>
          <w:lang w:eastAsia="en-SG"/>
        </w:rPr>
        <w:t xml:space="preserve">for it to transit a </w:t>
      </w:r>
      <w:r w:rsidR="00E855CB">
        <w:rPr>
          <w:lang w:eastAsia="en-SG"/>
        </w:rPr>
        <w:t>UKCM Operational Area</w:t>
      </w:r>
      <w:r w:rsidR="001D6395" w:rsidRPr="00B128D2">
        <w:rPr>
          <w:lang w:eastAsia="en-SG"/>
        </w:rPr>
        <w:t xml:space="preserve">. </w:t>
      </w:r>
      <w:r w:rsidR="0008064F" w:rsidRPr="00B128D2">
        <w:rPr>
          <w:lang w:eastAsia="en-SG"/>
        </w:rPr>
        <w:t xml:space="preserve">A </w:t>
      </w:r>
      <w:commentRangeStart w:id="244"/>
      <w:del w:id="245" w:author="Jason Rhee" w:date="2024-07-16T17:18:00Z" w16du:dateUtc="2024-07-16T07:18:00Z">
        <w:r w:rsidR="00F44CFC" w:rsidRPr="00B128D2" w:rsidDel="001B54AD">
          <w:rPr>
            <w:lang w:eastAsia="en-SG"/>
          </w:rPr>
          <w:delText xml:space="preserve">UKCM </w:delText>
        </w:r>
        <w:r w:rsidR="00AF3DD4" w:rsidRPr="00B128D2" w:rsidDel="001B54AD">
          <w:rPr>
            <w:lang w:eastAsia="en-SG"/>
          </w:rPr>
          <w:delText>service</w:delText>
        </w:r>
      </w:del>
      <w:del w:id="246" w:author="Jason Rhee" w:date="2024-07-16T17:20:00Z" w16du:dateUtc="2024-07-16T07:20:00Z">
        <w:r w:rsidR="00AF3DD4" w:rsidRPr="00B128D2" w:rsidDel="001B54AD">
          <w:rPr>
            <w:lang w:eastAsia="en-SG"/>
          </w:rPr>
          <w:delText xml:space="preserve"> </w:delText>
        </w:r>
        <w:r w:rsidR="002F1220" w:rsidRPr="00B128D2" w:rsidDel="001B54AD">
          <w:rPr>
            <w:lang w:eastAsia="en-SG"/>
          </w:rPr>
          <w:delText>provider</w:delText>
        </w:r>
      </w:del>
      <w:commentRangeEnd w:id="244"/>
      <w:ins w:id="247" w:author="Jason Rhee" w:date="2024-07-16T17:20:00Z" w16du:dateUtc="2024-07-16T07:20:00Z">
        <w:r w:rsidR="001B54AD">
          <w:rPr>
            <w:lang w:eastAsia="en-SG"/>
          </w:rPr>
          <w:t>UKCM Service Provider</w:t>
        </w:r>
      </w:ins>
      <w:r w:rsidR="00386678">
        <w:rPr>
          <w:rStyle w:val="CommentReference"/>
          <w:rFonts w:eastAsia="MS Mincho"/>
          <w:szCs w:val="20"/>
          <w:lang w:eastAsia="ja-JP"/>
        </w:rPr>
        <w:commentReference w:id="244"/>
      </w:r>
      <w:r w:rsidR="002F1220" w:rsidRPr="00B128D2">
        <w:rPr>
          <w:lang w:eastAsia="en-SG"/>
        </w:rPr>
        <w:t xml:space="preserve"> </w:t>
      </w:r>
      <w:r w:rsidR="001D6395" w:rsidRPr="00B128D2">
        <w:rPr>
          <w:lang w:eastAsia="en-SG"/>
        </w:rPr>
        <w:t>completes</w:t>
      </w:r>
      <w:r w:rsidR="00F44CFC" w:rsidRPr="00B128D2">
        <w:rPr>
          <w:lang w:eastAsia="en-SG"/>
        </w:rPr>
        <w:t xml:space="preserve"> calculations based on a range of </w:t>
      </w:r>
      <w:r w:rsidR="0008064F" w:rsidRPr="00B128D2">
        <w:rPr>
          <w:lang w:eastAsia="en-SG"/>
        </w:rPr>
        <w:t xml:space="preserve">possible </w:t>
      </w:r>
      <w:r w:rsidR="00F44CFC" w:rsidRPr="00B128D2">
        <w:rPr>
          <w:lang w:eastAsia="en-SG"/>
        </w:rPr>
        <w:t>arrival times</w:t>
      </w:r>
      <w:r w:rsidR="001D6395" w:rsidRPr="00B128D2">
        <w:rPr>
          <w:lang w:eastAsia="en-SG"/>
        </w:rPr>
        <w:t xml:space="preserve"> to determine </w:t>
      </w:r>
      <w:r w:rsidR="005A1BC4" w:rsidRPr="00B128D2">
        <w:rPr>
          <w:lang w:eastAsia="en-SG"/>
        </w:rPr>
        <w:t xml:space="preserve">a </w:t>
      </w:r>
      <w:del w:id="248" w:author="Jason Rhee" w:date="2024-07-21T21:24:00Z" w16du:dateUtc="2024-07-21T11:24:00Z">
        <w:r w:rsidR="005A1BC4" w:rsidRPr="00B128D2" w:rsidDel="00D52A25">
          <w:rPr>
            <w:lang w:eastAsia="en-SG"/>
          </w:rPr>
          <w:delText>pre-plan</w:delText>
        </w:r>
      </w:del>
      <w:ins w:id="249" w:author="Jason Rhee" w:date="2024-07-21T21:24:00Z" w16du:dateUtc="2024-07-21T11:24:00Z">
        <w:r w:rsidR="00D52A25">
          <w:rPr>
            <w:lang w:eastAsia="en-SG"/>
          </w:rPr>
          <w:t>Pre-plan</w:t>
        </w:r>
      </w:ins>
      <w:r w:rsidR="005A1BC4" w:rsidRPr="00B128D2">
        <w:rPr>
          <w:lang w:eastAsia="en-SG"/>
        </w:rPr>
        <w:t xml:space="preserve">, which contains </w:t>
      </w:r>
      <w:r w:rsidR="001D6395" w:rsidRPr="00B128D2">
        <w:rPr>
          <w:lang w:eastAsia="en-SG"/>
        </w:rPr>
        <w:t xml:space="preserve">one or more </w:t>
      </w:r>
      <w:r w:rsidR="004574E5" w:rsidRPr="00B128D2">
        <w:rPr>
          <w:lang w:eastAsia="en-SG"/>
        </w:rPr>
        <w:t>time windows</w:t>
      </w:r>
      <w:r w:rsidR="00CE2E2D">
        <w:rPr>
          <w:lang w:eastAsia="en-SG"/>
        </w:rPr>
        <w:t xml:space="preserve"> for a specified draught</w:t>
      </w:r>
      <w:r w:rsidR="004574E5" w:rsidRPr="00B128D2">
        <w:rPr>
          <w:lang w:eastAsia="en-SG"/>
        </w:rPr>
        <w:t xml:space="preserve"> </w:t>
      </w:r>
      <w:commentRangeStart w:id="250"/>
      <w:commentRangeStart w:id="251"/>
      <w:del w:id="252" w:author="Jason Rhee" w:date="2024-07-26T12:44:00Z" w16du:dateUtc="2024-07-26T02:44:00Z">
        <w:r w:rsidR="004574E5" w:rsidRPr="00B128D2" w:rsidDel="004B2C57">
          <w:rPr>
            <w:lang w:eastAsia="en-SG"/>
          </w:rPr>
          <w:delText xml:space="preserve">that </w:delText>
        </w:r>
      </w:del>
      <w:ins w:id="253" w:author="Jason Rhee" w:date="2024-07-26T12:44:00Z" w16du:dateUtc="2024-07-26T02:44:00Z">
        <w:r w:rsidR="004B2C57">
          <w:rPr>
            <w:rFonts w:eastAsiaTheme="minorEastAsia" w:hint="eastAsia"/>
            <w:lang w:eastAsia="ko-KR"/>
          </w:rPr>
          <w:t>for</w:t>
        </w:r>
        <w:r w:rsidR="004B2C57" w:rsidRPr="00B128D2">
          <w:rPr>
            <w:lang w:eastAsia="en-SG"/>
          </w:rPr>
          <w:t xml:space="preserve"> </w:t>
        </w:r>
      </w:ins>
      <w:r w:rsidR="001D6395" w:rsidRPr="00B128D2">
        <w:rPr>
          <w:lang w:eastAsia="en-SG"/>
        </w:rPr>
        <w:t>a ship</w:t>
      </w:r>
      <w:r w:rsidR="002F1220" w:rsidRPr="00B128D2">
        <w:rPr>
          <w:lang w:eastAsia="en-SG"/>
        </w:rPr>
        <w:t>’s master</w:t>
      </w:r>
      <w:r w:rsidR="001D6395" w:rsidRPr="00B128D2">
        <w:rPr>
          <w:lang w:eastAsia="en-SG"/>
        </w:rPr>
        <w:t xml:space="preserve"> </w:t>
      </w:r>
      <w:del w:id="254" w:author="Jason Rhee" w:date="2024-07-21T21:17:00Z" w16du:dateUtc="2024-07-21T11:17:00Z">
        <w:r w:rsidR="001D6395" w:rsidRPr="00B128D2" w:rsidDel="006936AA">
          <w:rPr>
            <w:lang w:eastAsia="en-SG"/>
          </w:rPr>
          <w:delText xml:space="preserve">can </w:delText>
        </w:r>
      </w:del>
      <w:ins w:id="255" w:author="Jason Rhee" w:date="2024-07-21T21:17:00Z" w16du:dateUtc="2024-07-21T11:17:00Z">
        <w:r w:rsidR="006936AA">
          <w:rPr>
            <w:rFonts w:eastAsiaTheme="minorEastAsia" w:hint="eastAsia"/>
            <w:lang w:eastAsia="ko-KR"/>
          </w:rPr>
          <w:t>to</w:t>
        </w:r>
        <w:r w:rsidR="006936AA" w:rsidRPr="00B128D2">
          <w:rPr>
            <w:lang w:eastAsia="en-SG"/>
          </w:rPr>
          <w:t xml:space="preserve"> </w:t>
        </w:r>
      </w:ins>
      <w:r w:rsidR="001D6395" w:rsidRPr="00B128D2">
        <w:rPr>
          <w:lang w:eastAsia="en-SG"/>
        </w:rPr>
        <w:t>choose from</w:t>
      </w:r>
      <w:commentRangeEnd w:id="250"/>
      <w:r w:rsidR="00A91985">
        <w:rPr>
          <w:rStyle w:val="CommentReference"/>
          <w:rFonts w:eastAsia="MS Mincho"/>
          <w:szCs w:val="20"/>
          <w:lang w:eastAsia="ja-JP"/>
        </w:rPr>
        <w:commentReference w:id="250"/>
      </w:r>
      <w:commentRangeEnd w:id="251"/>
      <w:r w:rsidR="006936AA">
        <w:rPr>
          <w:rStyle w:val="CommentReference"/>
          <w:rFonts w:eastAsia="MS Mincho"/>
          <w:szCs w:val="20"/>
          <w:lang w:eastAsia="ja-JP"/>
        </w:rPr>
        <w:commentReference w:id="251"/>
      </w:r>
      <w:r w:rsidR="0066549D">
        <w:rPr>
          <w:lang w:eastAsia="en-SG"/>
        </w:rPr>
        <w:t>.</w:t>
      </w:r>
      <w:r w:rsidR="004E1105">
        <w:rPr>
          <w:lang w:eastAsia="en-SG"/>
        </w:rPr>
        <w:t xml:space="preserve"> </w:t>
      </w:r>
    </w:p>
    <w:p w14:paraId="22CFD51E" w14:textId="5F0FFA67" w:rsidR="00F44CFC" w:rsidRDefault="00F44CFC" w:rsidP="00B3435A">
      <w:pPr>
        <w:pStyle w:val="Heading2"/>
      </w:pPr>
      <w:bookmarkStart w:id="256" w:name="_Toc127463813"/>
      <w:bookmarkStart w:id="257" w:name="_Toc128125439"/>
      <w:bookmarkStart w:id="258" w:name="_Toc141176164"/>
      <w:bookmarkStart w:id="259" w:name="_Toc141176319"/>
      <w:bookmarkStart w:id="260" w:name="_Toc141176950"/>
      <w:bookmarkStart w:id="261" w:name="_Toc150177835"/>
      <w:r w:rsidRPr="004112DA">
        <w:t>Refined voyage planning</w:t>
      </w:r>
      <w:r w:rsidR="004F5C1F">
        <w:t xml:space="preserve"> to navigate through a </w:t>
      </w:r>
      <w:bookmarkEnd w:id="256"/>
      <w:bookmarkEnd w:id="257"/>
      <w:bookmarkEnd w:id="258"/>
      <w:bookmarkEnd w:id="259"/>
      <w:bookmarkEnd w:id="260"/>
      <w:bookmarkEnd w:id="261"/>
      <w:r w:rsidR="00E855CB">
        <w:t>UKCM Operational Area</w:t>
      </w:r>
    </w:p>
    <w:p w14:paraId="1A2FAC2E" w14:textId="13A237C0" w:rsidR="00F44CFC" w:rsidRPr="00B128D2" w:rsidRDefault="004D18AB" w:rsidP="0069011F">
      <w:pPr>
        <w:rPr>
          <w:lang w:eastAsia="en-SG"/>
        </w:rPr>
      </w:pPr>
      <w:r w:rsidRPr="00B128D2">
        <w:rPr>
          <w:lang w:eastAsia="en-SG"/>
        </w:rPr>
        <w:t>A</w:t>
      </w:r>
      <w:r w:rsidR="00F44CFC" w:rsidRPr="00B128D2">
        <w:rPr>
          <w:lang w:eastAsia="en-SG"/>
        </w:rPr>
        <w:t xml:space="preserve"> ship</w:t>
      </w:r>
      <w:r w:rsidR="002F1220" w:rsidRPr="00B128D2">
        <w:rPr>
          <w:lang w:eastAsia="en-SG"/>
        </w:rPr>
        <w:t>’s master</w:t>
      </w:r>
      <w:r w:rsidR="00F44CFC" w:rsidRPr="00B128D2">
        <w:rPr>
          <w:lang w:eastAsia="en-SG"/>
        </w:rPr>
        <w:t xml:space="preserve"> </w:t>
      </w:r>
      <w:r w:rsidR="001D6395" w:rsidRPr="00B128D2">
        <w:rPr>
          <w:lang w:eastAsia="en-SG"/>
        </w:rPr>
        <w:t xml:space="preserve">selects a </w:t>
      </w:r>
      <w:r w:rsidR="004E5FC4" w:rsidRPr="00B128D2">
        <w:rPr>
          <w:lang w:eastAsia="en-SG"/>
        </w:rPr>
        <w:t xml:space="preserve">time </w:t>
      </w:r>
      <w:r w:rsidR="001D6395" w:rsidRPr="00B128D2">
        <w:rPr>
          <w:lang w:eastAsia="en-SG"/>
        </w:rPr>
        <w:t xml:space="preserve">window to transit through a </w:t>
      </w:r>
      <w:r w:rsidR="00E855CB">
        <w:rPr>
          <w:lang w:eastAsia="en-SG"/>
        </w:rPr>
        <w:t>UKCM Operational Area</w:t>
      </w:r>
      <w:r w:rsidRPr="00B128D2">
        <w:rPr>
          <w:lang w:eastAsia="en-SG"/>
        </w:rPr>
        <w:t xml:space="preserve"> </w:t>
      </w:r>
      <w:r w:rsidR="001D6395" w:rsidRPr="00B128D2">
        <w:rPr>
          <w:lang w:eastAsia="en-SG"/>
        </w:rPr>
        <w:t xml:space="preserve">and advises the </w:t>
      </w:r>
      <w:del w:id="262" w:author="Jason Rhee" w:date="2024-07-16T17:18:00Z" w16du:dateUtc="2024-07-16T07:18:00Z">
        <w:r w:rsidR="001D6395" w:rsidRPr="00B128D2" w:rsidDel="001B54AD">
          <w:rPr>
            <w:lang w:eastAsia="en-SG"/>
          </w:rPr>
          <w:delText>UKCM service</w:delText>
        </w:r>
      </w:del>
      <w:del w:id="263" w:author="Jason Rhee" w:date="2024-07-16T17:19:00Z" w16du:dateUtc="2024-07-16T07:19:00Z">
        <w:r w:rsidR="001D6395" w:rsidRPr="00B128D2" w:rsidDel="001B54AD">
          <w:rPr>
            <w:lang w:eastAsia="en-SG"/>
          </w:rPr>
          <w:delText xml:space="preserve"> provider</w:delText>
        </w:r>
      </w:del>
      <w:ins w:id="264" w:author="Jason Rhee" w:date="2024-07-16T17:19:00Z" w16du:dateUtc="2024-07-16T07:19:00Z">
        <w:r w:rsidR="001B54AD">
          <w:rPr>
            <w:lang w:eastAsia="en-SG"/>
          </w:rPr>
          <w:t>UKCM Service Provider</w:t>
        </w:r>
      </w:ins>
      <w:r w:rsidRPr="00B128D2">
        <w:rPr>
          <w:lang w:eastAsia="en-SG"/>
        </w:rPr>
        <w:t xml:space="preserve">. A ship also </w:t>
      </w:r>
      <w:r w:rsidR="004F5C1F" w:rsidRPr="00B128D2">
        <w:rPr>
          <w:lang w:eastAsia="en-SG"/>
        </w:rPr>
        <w:t xml:space="preserve">sends </w:t>
      </w:r>
      <w:r w:rsidRPr="00B128D2">
        <w:rPr>
          <w:lang w:eastAsia="en-SG"/>
        </w:rPr>
        <w:t xml:space="preserve">the </w:t>
      </w:r>
      <w:del w:id="265" w:author="Jason Rhee" w:date="2024-07-16T17:18:00Z" w16du:dateUtc="2024-07-16T07:18:00Z">
        <w:r w:rsidRPr="00B128D2" w:rsidDel="001B54AD">
          <w:rPr>
            <w:lang w:eastAsia="en-SG"/>
          </w:rPr>
          <w:delText>UKCM service</w:delText>
        </w:r>
      </w:del>
      <w:del w:id="266" w:author="Jason Rhee" w:date="2024-07-16T17:19:00Z" w16du:dateUtc="2024-07-16T07:19:00Z">
        <w:r w:rsidRPr="00B128D2" w:rsidDel="001B54AD">
          <w:rPr>
            <w:lang w:eastAsia="en-SG"/>
          </w:rPr>
          <w:delText xml:space="preserve"> provider</w:delText>
        </w:r>
      </w:del>
      <w:ins w:id="267" w:author="Jason Rhee" w:date="2024-07-16T17:19:00Z" w16du:dateUtc="2024-07-16T07:19:00Z">
        <w:r w:rsidR="001B54AD">
          <w:rPr>
            <w:lang w:eastAsia="en-SG"/>
          </w:rPr>
          <w:t>UKCM Service Provider</w:t>
        </w:r>
      </w:ins>
      <w:r w:rsidRPr="00B128D2">
        <w:rPr>
          <w:lang w:eastAsia="en-SG"/>
        </w:rPr>
        <w:t xml:space="preserve"> updated information about its </w:t>
      </w:r>
      <w:r w:rsidRPr="00B128D2">
        <w:lastRenderedPageBreak/>
        <w:t>particulars (</w:t>
      </w:r>
      <w:r w:rsidR="00B8612C">
        <w:t>for example</w:t>
      </w:r>
      <w:r w:rsidRPr="00B128D2">
        <w:t xml:space="preserve"> </w:t>
      </w:r>
      <w:r w:rsidR="00F44CFC" w:rsidRPr="00B128D2">
        <w:t xml:space="preserve">stability </w:t>
      </w:r>
      <w:r w:rsidRPr="00B128D2">
        <w:t xml:space="preserve">and draught information). The </w:t>
      </w:r>
      <w:del w:id="268" w:author="Jason Rhee" w:date="2024-07-16T17:18:00Z" w16du:dateUtc="2024-07-16T07:18:00Z">
        <w:r w:rsidR="00F44CFC" w:rsidRPr="00B128D2" w:rsidDel="001B54AD">
          <w:delText xml:space="preserve">UKCM </w:delText>
        </w:r>
        <w:r w:rsidR="006D09B8" w:rsidRPr="00B128D2" w:rsidDel="001B54AD">
          <w:delText>service</w:delText>
        </w:r>
      </w:del>
      <w:del w:id="269" w:author="Jason Rhee" w:date="2024-07-16T17:19:00Z" w16du:dateUtc="2024-07-16T07:19:00Z">
        <w:r w:rsidR="006D09B8" w:rsidRPr="00B128D2" w:rsidDel="001B54AD">
          <w:delText xml:space="preserve"> </w:delText>
        </w:r>
        <w:r w:rsidRPr="00B128D2" w:rsidDel="001B54AD">
          <w:delText>provider</w:delText>
        </w:r>
      </w:del>
      <w:ins w:id="270" w:author="Jason Rhee" w:date="2024-07-16T17:19:00Z" w16du:dateUtc="2024-07-16T07:19:00Z">
        <w:r w:rsidR="001B54AD">
          <w:t>UKCM Service Provider</w:t>
        </w:r>
      </w:ins>
      <w:r w:rsidRPr="00B128D2">
        <w:t xml:space="preserve"> </w:t>
      </w:r>
      <w:r w:rsidR="00F44CFC" w:rsidRPr="00B128D2">
        <w:t xml:space="preserve">uses </w:t>
      </w:r>
      <w:r w:rsidRPr="00B128D2">
        <w:t>speciali</w:t>
      </w:r>
      <w:r w:rsidR="00B8612C">
        <w:t>z</w:t>
      </w:r>
      <w:r w:rsidRPr="00B128D2">
        <w:t xml:space="preserve">ed </w:t>
      </w:r>
      <w:r w:rsidR="00F44CFC" w:rsidRPr="00B128D2">
        <w:t xml:space="preserve">ship </w:t>
      </w:r>
      <w:r w:rsidR="00602170" w:rsidRPr="00B128D2">
        <w:t>and waterway</w:t>
      </w:r>
      <w:r w:rsidR="00091D11">
        <w:t>-</w:t>
      </w:r>
      <w:r w:rsidR="00602170" w:rsidRPr="00B128D2">
        <w:t xml:space="preserve">specific </w:t>
      </w:r>
      <w:r w:rsidR="00F44CFC" w:rsidRPr="00B128D2">
        <w:t>mo</w:t>
      </w:r>
      <w:r w:rsidR="00F44CFC" w:rsidRPr="00B128D2">
        <w:rPr>
          <w:lang w:eastAsia="en-SG"/>
        </w:rPr>
        <w:t>delling</w:t>
      </w:r>
      <w:r w:rsidRPr="00B128D2">
        <w:rPr>
          <w:lang w:eastAsia="en-SG"/>
        </w:rPr>
        <w:t xml:space="preserve"> </w:t>
      </w:r>
      <w:r w:rsidR="00602170" w:rsidRPr="00B128D2">
        <w:rPr>
          <w:lang w:eastAsia="en-SG"/>
        </w:rPr>
        <w:t xml:space="preserve">that includes predicted and </w:t>
      </w:r>
      <w:r w:rsidR="00F44CFC" w:rsidRPr="00B128D2">
        <w:rPr>
          <w:lang w:eastAsia="en-SG"/>
        </w:rPr>
        <w:t>observed environmental conditions (</w:t>
      </w:r>
      <w:r w:rsidR="00B8612C">
        <w:rPr>
          <w:lang w:eastAsia="en-SG"/>
        </w:rPr>
        <w:t>for example</w:t>
      </w:r>
      <w:r w:rsidR="0066549D" w:rsidRPr="00B128D2">
        <w:rPr>
          <w:lang w:eastAsia="en-SG"/>
        </w:rPr>
        <w:t xml:space="preserve"> </w:t>
      </w:r>
      <w:r w:rsidR="00F44CFC" w:rsidRPr="00B128D2">
        <w:rPr>
          <w:lang w:eastAsia="en-SG"/>
        </w:rPr>
        <w:t>tide, wind, swell, tidal stream</w:t>
      </w:r>
      <w:r w:rsidR="006D09B8" w:rsidRPr="00B128D2">
        <w:rPr>
          <w:lang w:eastAsia="en-SG"/>
        </w:rPr>
        <w:t>, etc</w:t>
      </w:r>
      <w:r w:rsidR="002078DE" w:rsidRPr="00B128D2">
        <w:rPr>
          <w:lang w:eastAsia="en-SG"/>
        </w:rPr>
        <w:t>.</w:t>
      </w:r>
      <w:r w:rsidR="00F44CFC" w:rsidRPr="00B128D2">
        <w:rPr>
          <w:lang w:eastAsia="en-SG"/>
        </w:rPr>
        <w:t>)</w:t>
      </w:r>
      <w:r w:rsidR="00602170" w:rsidRPr="00B128D2">
        <w:rPr>
          <w:lang w:eastAsia="en-SG"/>
        </w:rPr>
        <w:t xml:space="preserve"> </w:t>
      </w:r>
      <w:r w:rsidR="00F44CFC" w:rsidRPr="00B128D2">
        <w:rPr>
          <w:lang w:eastAsia="en-SG"/>
        </w:rPr>
        <w:t>to generate a</w:t>
      </w:r>
      <w:r w:rsidR="004E5FC4" w:rsidRPr="00B128D2">
        <w:rPr>
          <w:lang w:eastAsia="en-SG"/>
        </w:rPr>
        <w:t xml:space="preserve">n </w:t>
      </w:r>
      <w:del w:id="271" w:author="Jason Rhee" w:date="2024-07-21T21:27:00Z" w16du:dateUtc="2024-07-21T11:27:00Z">
        <w:r w:rsidR="004E5FC4" w:rsidRPr="00B128D2" w:rsidDel="006C1F18">
          <w:rPr>
            <w:lang w:eastAsia="en-SG"/>
          </w:rPr>
          <w:delText>actual plan</w:delText>
        </w:r>
      </w:del>
      <w:ins w:id="272" w:author="Jason Rhee" w:date="2024-07-21T21:27:00Z" w16du:dateUtc="2024-07-21T11:27:00Z">
        <w:r w:rsidR="006C1F18">
          <w:rPr>
            <w:lang w:eastAsia="en-SG"/>
          </w:rPr>
          <w:t>Actual Plan</w:t>
        </w:r>
      </w:ins>
      <w:r w:rsidR="00602170" w:rsidRPr="00B128D2">
        <w:rPr>
          <w:lang w:eastAsia="en-SG"/>
        </w:rPr>
        <w:t xml:space="preserve"> for a ship</w:t>
      </w:r>
      <w:r w:rsidR="0066549D" w:rsidRPr="00B128D2">
        <w:rPr>
          <w:lang w:eastAsia="en-SG"/>
        </w:rPr>
        <w:t>.</w:t>
      </w:r>
    </w:p>
    <w:p w14:paraId="31ED10BE" w14:textId="6FFF630D" w:rsidR="004F5C1F" w:rsidRPr="000913AC" w:rsidRDefault="004D18AB">
      <w:pPr>
        <w:rPr>
          <w:lang w:eastAsia="en-SG"/>
        </w:rPr>
      </w:pPr>
      <w:r w:rsidRPr="00B128D2">
        <w:rPr>
          <w:lang w:eastAsia="en-SG"/>
        </w:rPr>
        <w:t>A</w:t>
      </w:r>
      <w:r w:rsidR="004574E5" w:rsidRPr="00B128D2">
        <w:rPr>
          <w:lang w:eastAsia="en-SG"/>
        </w:rPr>
        <w:t>n</w:t>
      </w:r>
      <w:r w:rsidRPr="00B128D2">
        <w:rPr>
          <w:lang w:eastAsia="en-SG"/>
        </w:rPr>
        <w:t xml:space="preserve"> </w:t>
      </w:r>
      <w:del w:id="273" w:author="Jason Rhee" w:date="2024-07-21T21:27:00Z" w16du:dateUtc="2024-07-21T11:27:00Z">
        <w:r w:rsidR="004574E5" w:rsidRPr="00B128D2" w:rsidDel="006C1F18">
          <w:rPr>
            <w:lang w:eastAsia="en-SG"/>
          </w:rPr>
          <w:delText>actual plan</w:delText>
        </w:r>
      </w:del>
      <w:ins w:id="274" w:author="Jason Rhee" w:date="2024-07-21T21:27:00Z" w16du:dateUtc="2024-07-21T11:27:00Z">
        <w:r w:rsidR="006C1F18">
          <w:rPr>
            <w:lang w:eastAsia="en-SG"/>
          </w:rPr>
          <w:t>Actual Plan</w:t>
        </w:r>
      </w:ins>
      <w:r w:rsidR="004574E5" w:rsidRPr="00B128D2">
        <w:rPr>
          <w:lang w:eastAsia="en-SG"/>
        </w:rPr>
        <w:t xml:space="preserve"> </w:t>
      </w:r>
      <w:r w:rsidRPr="00B128D2">
        <w:rPr>
          <w:lang w:eastAsia="en-SG"/>
        </w:rPr>
        <w:t xml:space="preserve">contains a route for the ship to take </w:t>
      </w:r>
      <w:r w:rsidR="00602170" w:rsidRPr="00B128D2">
        <w:rPr>
          <w:lang w:eastAsia="en-SG"/>
        </w:rPr>
        <w:t xml:space="preserve">through the </w:t>
      </w:r>
      <w:r w:rsidR="00E855CB">
        <w:rPr>
          <w:lang w:eastAsia="en-SG"/>
        </w:rPr>
        <w:t>UKCM Operational Area</w:t>
      </w:r>
      <w:r w:rsidR="00602170" w:rsidRPr="00B128D2">
        <w:rPr>
          <w:lang w:eastAsia="en-SG"/>
        </w:rPr>
        <w:t xml:space="preserve"> and one or more control points. Control points are</w:t>
      </w:r>
      <w:r w:rsidR="001C0863">
        <w:rPr>
          <w:lang w:eastAsia="en-SG"/>
        </w:rPr>
        <w:t>,</w:t>
      </w:r>
      <w:r w:rsidR="00602170" w:rsidRPr="00B128D2">
        <w:rPr>
          <w:lang w:eastAsia="en-SG"/>
        </w:rPr>
        <w:t xml:space="preserve"> </w:t>
      </w:r>
      <w:r w:rsidR="004574E5" w:rsidRPr="00B128D2">
        <w:rPr>
          <w:lang w:eastAsia="en-SG"/>
        </w:rPr>
        <w:t>in effect</w:t>
      </w:r>
      <w:r w:rsidR="001C0863">
        <w:rPr>
          <w:lang w:eastAsia="en-SG"/>
        </w:rPr>
        <w:t>,</w:t>
      </w:r>
      <w:r w:rsidR="004574E5" w:rsidRPr="00B128D2">
        <w:rPr>
          <w:lang w:eastAsia="en-SG"/>
        </w:rPr>
        <w:t xml:space="preserve"> </w:t>
      </w:r>
      <w:r w:rsidR="00602170" w:rsidRPr="00B128D2">
        <w:rPr>
          <w:lang w:eastAsia="en-SG"/>
        </w:rPr>
        <w:t xml:space="preserve">waypoints and include </w:t>
      </w:r>
      <w:r w:rsidR="004F5C1F" w:rsidRPr="00B128D2">
        <w:rPr>
          <w:lang w:eastAsia="en-SG"/>
        </w:rPr>
        <w:t>t</w:t>
      </w:r>
      <w:r w:rsidR="004574E5" w:rsidRPr="007648A0">
        <w:rPr>
          <w:lang w:eastAsia="en-SG"/>
        </w:rPr>
        <w:t xml:space="preserve">ime </w:t>
      </w:r>
      <w:r w:rsidR="00602170" w:rsidRPr="00B128D2">
        <w:rPr>
          <w:lang w:eastAsia="en-SG"/>
        </w:rPr>
        <w:t xml:space="preserve">window information. </w:t>
      </w:r>
      <w:r w:rsidR="00F44CFC" w:rsidRPr="00B128D2">
        <w:rPr>
          <w:lang w:eastAsia="en-SG"/>
        </w:rPr>
        <w:t>A</w:t>
      </w:r>
      <w:r w:rsidR="004574E5" w:rsidRPr="00B128D2">
        <w:rPr>
          <w:lang w:eastAsia="en-SG"/>
        </w:rPr>
        <w:t xml:space="preserve">n </w:t>
      </w:r>
      <w:del w:id="275" w:author="Jason Rhee" w:date="2024-07-21T21:27:00Z" w16du:dateUtc="2024-07-21T11:27:00Z">
        <w:r w:rsidR="004574E5" w:rsidRPr="00B128D2" w:rsidDel="006C1F18">
          <w:rPr>
            <w:lang w:eastAsia="en-SG"/>
          </w:rPr>
          <w:delText>actual plan</w:delText>
        </w:r>
      </w:del>
      <w:ins w:id="276" w:author="Jason Rhee" w:date="2024-07-21T21:27:00Z" w16du:dateUtc="2024-07-21T11:27:00Z">
        <w:r w:rsidR="006C1F18">
          <w:rPr>
            <w:lang w:eastAsia="en-SG"/>
          </w:rPr>
          <w:t>Actual Plan</w:t>
        </w:r>
      </w:ins>
      <w:r w:rsidR="00F44CFC" w:rsidRPr="00B128D2">
        <w:rPr>
          <w:lang w:eastAsia="en-SG"/>
        </w:rPr>
        <w:t xml:space="preserve"> provides the ship with the necessary navigation information to safely pass through the </w:t>
      </w:r>
      <w:r w:rsidR="00E855CB">
        <w:rPr>
          <w:lang w:eastAsia="en-SG"/>
        </w:rPr>
        <w:t>UKCM Operational Area</w:t>
      </w:r>
      <w:r w:rsidR="004574E5" w:rsidRPr="00B128D2">
        <w:rPr>
          <w:lang w:eastAsia="en-SG"/>
        </w:rPr>
        <w:t xml:space="preserve"> at a given time.</w:t>
      </w:r>
      <w:r w:rsidR="00B11B94">
        <w:rPr>
          <w:lang w:eastAsia="en-SG"/>
        </w:rPr>
        <w:t xml:space="preserve"> </w:t>
      </w:r>
      <w:r w:rsidR="00B11B94" w:rsidRPr="000913AC">
        <w:rPr>
          <w:lang w:eastAsia="en-SG"/>
        </w:rPr>
        <w:t xml:space="preserve">The </w:t>
      </w:r>
      <w:del w:id="277" w:author="Jason Rhee" w:date="2024-07-21T21:27:00Z" w16du:dateUtc="2024-07-21T11:27:00Z">
        <w:r w:rsidR="00B11B94" w:rsidRPr="000913AC" w:rsidDel="006C1F18">
          <w:rPr>
            <w:lang w:eastAsia="en-SG"/>
          </w:rPr>
          <w:delText>actual plan</w:delText>
        </w:r>
      </w:del>
      <w:ins w:id="278" w:author="Jason Rhee" w:date="2024-07-21T21:27:00Z" w16du:dateUtc="2024-07-21T11:27:00Z">
        <w:r w:rsidR="006C1F18">
          <w:rPr>
            <w:lang w:eastAsia="en-SG"/>
          </w:rPr>
          <w:t>Actual Plan</w:t>
        </w:r>
      </w:ins>
      <w:r w:rsidR="00B11B94" w:rsidRPr="000913AC">
        <w:rPr>
          <w:lang w:eastAsia="en-SG"/>
        </w:rPr>
        <w:t xml:space="preserve"> also includes any relevant non-navigable areas and almost non-navigable areas</w:t>
      </w:r>
      <w:r w:rsidR="00A853BB" w:rsidRPr="000913AC">
        <w:rPr>
          <w:lang w:eastAsia="en-SG"/>
        </w:rPr>
        <w:t>.</w:t>
      </w:r>
    </w:p>
    <w:p w14:paraId="6EA80D0E" w14:textId="16E3ED36" w:rsidR="00542BB7" w:rsidRPr="000913AC" w:rsidRDefault="00602170">
      <w:pPr>
        <w:rPr>
          <w:lang w:eastAsia="en-SG"/>
        </w:rPr>
      </w:pPr>
      <w:r w:rsidRPr="000913AC">
        <w:rPr>
          <w:lang w:eastAsia="en-SG"/>
        </w:rPr>
        <w:t>To facilitate logistics planning</w:t>
      </w:r>
      <w:r w:rsidR="00091D11" w:rsidRPr="000913AC">
        <w:rPr>
          <w:lang w:eastAsia="en-SG"/>
        </w:rPr>
        <w:t>,</w:t>
      </w:r>
      <w:r w:rsidRPr="000913AC">
        <w:rPr>
          <w:lang w:eastAsia="en-SG"/>
        </w:rPr>
        <w:t xml:space="preserve"> t</w:t>
      </w:r>
      <w:r w:rsidR="00F44CFC" w:rsidRPr="000913AC">
        <w:rPr>
          <w:lang w:eastAsia="en-SG"/>
        </w:rPr>
        <w:t xml:space="preserve">he </w:t>
      </w:r>
      <w:del w:id="279" w:author="Jason Rhee" w:date="2024-07-21T21:27:00Z" w16du:dateUtc="2024-07-21T11:27:00Z">
        <w:r w:rsidR="004574E5" w:rsidRPr="000913AC" w:rsidDel="006C1F18">
          <w:rPr>
            <w:lang w:eastAsia="en-SG"/>
          </w:rPr>
          <w:delText>actual plan</w:delText>
        </w:r>
      </w:del>
      <w:ins w:id="280" w:author="Jason Rhee" w:date="2024-07-21T21:27:00Z" w16du:dateUtc="2024-07-21T11:27:00Z">
        <w:r w:rsidR="006C1F18">
          <w:rPr>
            <w:lang w:eastAsia="en-SG"/>
          </w:rPr>
          <w:t>Actual Plan</w:t>
        </w:r>
      </w:ins>
      <w:r w:rsidR="00F44CFC" w:rsidRPr="000913AC">
        <w:rPr>
          <w:lang w:eastAsia="en-SG"/>
        </w:rPr>
        <w:t xml:space="preserve"> can be shared with other parties, such as the ship’s owners, management company, charterers, or the ship’s agent at the relevant port.</w:t>
      </w:r>
      <w:r w:rsidR="001C7DF5" w:rsidRPr="000913AC">
        <w:rPr>
          <w:lang w:eastAsia="en-SG"/>
        </w:rPr>
        <w:t xml:space="preserve"> </w:t>
      </w:r>
      <w:ins w:id="281" w:author="Jason Rhee" w:date="2024-07-25T16:15:00Z" w16du:dateUtc="2024-07-25T06:15:00Z">
        <w:r w:rsidR="00167C87">
          <w:rPr>
            <w:lang w:eastAsia="en-SG"/>
          </w:rPr>
          <w:t xml:space="preserve">For example, it can be </w:t>
        </w:r>
      </w:ins>
      <w:ins w:id="282" w:author="Jason Rhee" w:date="2024-07-25T16:17:00Z" w16du:dateUtc="2024-07-25T06:17:00Z">
        <w:r w:rsidR="00167C87">
          <w:rPr>
            <w:lang w:eastAsia="en-SG"/>
          </w:rPr>
          <w:t xml:space="preserve">used to </w:t>
        </w:r>
      </w:ins>
      <w:ins w:id="283" w:author="Jason Rhee" w:date="2024-07-25T16:16:00Z" w16du:dateUtc="2024-07-25T06:16:00Z">
        <w:r w:rsidR="00167C87">
          <w:rPr>
            <w:lang w:eastAsia="en-SG"/>
          </w:rPr>
          <w:t xml:space="preserve">provide </w:t>
        </w:r>
      </w:ins>
      <w:ins w:id="284" w:author="Jason Rhee" w:date="2024-07-25T16:17:00Z" w16du:dateUtc="2024-07-25T06:17:00Z">
        <w:r w:rsidR="00167C87">
          <w:rPr>
            <w:lang w:eastAsia="en-SG"/>
          </w:rPr>
          <w:t xml:space="preserve">information </w:t>
        </w:r>
      </w:ins>
      <w:ins w:id="285" w:author="Jason Rhee" w:date="2024-07-25T16:18:00Z" w16du:dateUtc="2024-07-25T06:18:00Z">
        <w:r w:rsidR="00167C87">
          <w:rPr>
            <w:lang w:eastAsia="en-SG"/>
          </w:rPr>
          <w:t xml:space="preserve">that </w:t>
        </w:r>
      </w:ins>
      <w:ins w:id="286" w:author="Jason Rhee" w:date="2024-07-25T16:17:00Z" w16du:dateUtc="2024-07-25T06:17:00Z">
        <w:r w:rsidR="00167C87">
          <w:rPr>
            <w:lang w:eastAsia="en-SG"/>
          </w:rPr>
          <w:t>assist</w:t>
        </w:r>
      </w:ins>
      <w:ins w:id="287" w:author="Jason Rhee" w:date="2024-07-25T16:18:00Z" w16du:dateUtc="2024-07-25T06:18:00Z">
        <w:r w:rsidR="00167C87">
          <w:rPr>
            <w:lang w:eastAsia="en-SG"/>
          </w:rPr>
          <w:t>s</w:t>
        </w:r>
      </w:ins>
      <w:ins w:id="288" w:author="Jason Rhee" w:date="2024-07-25T16:17:00Z" w16du:dateUtc="2024-07-25T06:17:00Z">
        <w:r w:rsidR="00167C87">
          <w:rPr>
            <w:lang w:eastAsia="en-SG"/>
          </w:rPr>
          <w:t xml:space="preserve"> </w:t>
        </w:r>
      </w:ins>
      <w:commentRangeStart w:id="289"/>
      <w:commentRangeStart w:id="290"/>
      <w:del w:id="291" w:author="Jason Rhee" w:date="2024-07-25T16:15:00Z" w16du:dateUtc="2024-07-25T06:15:00Z">
        <w:r w:rsidR="001C7DF5" w:rsidRPr="000913AC" w:rsidDel="00167C87">
          <w:rPr>
            <w:lang w:eastAsia="en-SG"/>
          </w:rPr>
          <w:delText xml:space="preserve">The </w:delText>
        </w:r>
      </w:del>
      <w:ins w:id="292" w:author="Jason Rhee" w:date="2024-07-25T16:16:00Z" w16du:dateUtc="2024-07-25T06:16:00Z">
        <w:r w:rsidR="00167C87">
          <w:rPr>
            <w:lang w:eastAsia="en-SG"/>
          </w:rPr>
          <w:t>t</w:t>
        </w:r>
      </w:ins>
      <w:ins w:id="293" w:author="Jason Rhee" w:date="2024-07-25T16:15:00Z" w16du:dateUtc="2024-07-25T06:15:00Z">
        <w:r w:rsidR="00167C87" w:rsidRPr="000913AC">
          <w:rPr>
            <w:lang w:eastAsia="en-SG"/>
          </w:rPr>
          <w:t xml:space="preserve">he </w:t>
        </w:r>
      </w:ins>
      <w:r w:rsidR="001C7DF5" w:rsidRPr="000913AC">
        <w:rPr>
          <w:lang w:eastAsia="en-SG"/>
        </w:rPr>
        <w:t xml:space="preserve">ship’s agent </w:t>
      </w:r>
      <w:del w:id="294" w:author="Jason Rhee" w:date="2024-07-25T16:19:00Z" w16du:dateUtc="2024-07-25T06:19:00Z">
        <w:r w:rsidR="001C7DF5" w:rsidRPr="000913AC" w:rsidDel="00167C87">
          <w:rPr>
            <w:lang w:eastAsia="en-SG"/>
          </w:rPr>
          <w:delText xml:space="preserve">may contact </w:delText>
        </w:r>
      </w:del>
      <w:ins w:id="295" w:author="Jason Rhee" w:date="2024-07-25T16:19:00Z" w16du:dateUtc="2024-07-25T06:19:00Z">
        <w:r w:rsidR="00167C87">
          <w:rPr>
            <w:lang w:eastAsia="en-SG"/>
          </w:rPr>
          <w:t xml:space="preserve">and </w:t>
        </w:r>
      </w:ins>
      <w:r w:rsidR="001C7DF5" w:rsidRPr="000913AC">
        <w:rPr>
          <w:lang w:eastAsia="en-SG"/>
        </w:rPr>
        <w:t xml:space="preserve">relevant waterway authorities </w:t>
      </w:r>
      <w:del w:id="296" w:author="Jason Rhee" w:date="2024-07-25T16:19:00Z" w16du:dateUtc="2024-07-25T06:19:00Z">
        <w:r w:rsidR="001C7DF5" w:rsidRPr="000913AC" w:rsidDel="00E071F8">
          <w:rPr>
            <w:lang w:eastAsia="en-SG"/>
          </w:rPr>
          <w:delText xml:space="preserve">to </w:delText>
        </w:r>
      </w:del>
      <w:ins w:id="297" w:author="Jason Rhee" w:date="2024-07-25T16:19:00Z" w16du:dateUtc="2024-07-25T06:19:00Z">
        <w:r w:rsidR="00E071F8">
          <w:rPr>
            <w:lang w:eastAsia="en-SG"/>
          </w:rPr>
          <w:t>with</w:t>
        </w:r>
        <w:r w:rsidR="00E071F8" w:rsidRPr="000913AC">
          <w:rPr>
            <w:lang w:eastAsia="en-SG"/>
          </w:rPr>
          <w:t xml:space="preserve"> </w:t>
        </w:r>
      </w:ins>
      <w:r w:rsidR="001C7DF5" w:rsidRPr="000913AC">
        <w:rPr>
          <w:lang w:eastAsia="en-SG"/>
        </w:rPr>
        <w:t>mak</w:t>
      </w:r>
      <w:ins w:id="298" w:author="Jason Rhee" w:date="2024-07-25T16:19:00Z" w16du:dateUtc="2024-07-25T06:19:00Z">
        <w:r w:rsidR="00E071F8">
          <w:rPr>
            <w:lang w:eastAsia="en-SG"/>
          </w:rPr>
          <w:t>ing</w:t>
        </w:r>
      </w:ins>
      <w:del w:id="299" w:author="Jason Rhee" w:date="2024-07-25T16:19:00Z" w16du:dateUtc="2024-07-25T06:19:00Z">
        <w:r w:rsidR="001C7DF5" w:rsidRPr="000913AC" w:rsidDel="00E071F8">
          <w:rPr>
            <w:lang w:eastAsia="en-SG"/>
          </w:rPr>
          <w:delText>e</w:delText>
        </w:r>
      </w:del>
      <w:r w:rsidR="001C7DF5" w:rsidRPr="000913AC">
        <w:rPr>
          <w:lang w:eastAsia="en-SG"/>
        </w:rPr>
        <w:t xml:space="preserve"> </w:t>
      </w:r>
      <w:del w:id="300" w:author="Jason Rhee" w:date="2024-07-25T16:20:00Z" w16du:dateUtc="2024-07-25T06:20:00Z">
        <w:r w:rsidR="001C7DF5" w:rsidRPr="000913AC" w:rsidDel="00E071F8">
          <w:rPr>
            <w:lang w:eastAsia="en-SG"/>
          </w:rPr>
          <w:delText xml:space="preserve">the </w:delText>
        </w:r>
      </w:del>
      <w:r w:rsidR="001C7DF5" w:rsidRPr="000913AC">
        <w:rPr>
          <w:lang w:eastAsia="en-SG"/>
        </w:rPr>
        <w:t>necessary bookings, such as for a pilot or for a berth.</w:t>
      </w:r>
      <w:commentRangeEnd w:id="289"/>
      <w:r w:rsidR="00FA7102">
        <w:rPr>
          <w:rStyle w:val="CommentReference"/>
          <w:rFonts w:eastAsia="MS Mincho"/>
          <w:szCs w:val="20"/>
          <w:lang w:eastAsia="ja-JP"/>
        </w:rPr>
        <w:commentReference w:id="289"/>
      </w:r>
      <w:commentRangeEnd w:id="290"/>
      <w:r w:rsidR="000B0FF2">
        <w:rPr>
          <w:rStyle w:val="CommentReference"/>
          <w:rFonts w:eastAsia="MS Mincho"/>
          <w:szCs w:val="20"/>
          <w:lang w:eastAsia="ja-JP"/>
        </w:rPr>
        <w:commentReference w:id="290"/>
      </w:r>
    </w:p>
    <w:p w14:paraId="4009CF97" w14:textId="0F5B6A28" w:rsidR="00542BB7" w:rsidRPr="000913AC" w:rsidRDefault="00542BB7" w:rsidP="00DC3F81">
      <w:pPr>
        <w:rPr>
          <w:lang w:eastAsia="en-SG"/>
        </w:rPr>
      </w:pPr>
      <w:r w:rsidRPr="000913AC">
        <w:rPr>
          <w:lang w:eastAsia="en-SG"/>
        </w:rPr>
        <w:t xml:space="preserve">As the ship </w:t>
      </w:r>
      <w:r w:rsidR="004574E5" w:rsidRPr="000913AC">
        <w:rPr>
          <w:lang w:eastAsia="en-SG"/>
        </w:rPr>
        <w:t xml:space="preserve">nears </w:t>
      </w:r>
      <w:r w:rsidRPr="000913AC">
        <w:rPr>
          <w:lang w:eastAsia="en-SG"/>
        </w:rPr>
        <w:t xml:space="preserve">the </w:t>
      </w:r>
      <w:r w:rsidR="00E855CB" w:rsidRPr="000913AC">
        <w:rPr>
          <w:lang w:eastAsia="en-SG"/>
        </w:rPr>
        <w:t>UKCM Operational Area</w:t>
      </w:r>
      <w:r w:rsidRPr="000913AC">
        <w:rPr>
          <w:lang w:eastAsia="en-SG"/>
        </w:rPr>
        <w:t xml:space="preserve">, the </w:t>
      </w:r>
      <w:del w:id="301" w:author="Jason Rhee" w:date="2024-07-16T17:18:00Z" w16du:dateUtc="2024-07-16T07:18:00Z">
        <w:r w:rsidRPr="000913AC" w:rsidDel="001B54AD">
          <w:rPr>
            <w:lang w:eastAsia="en-SG"/>
          </w:rPr>
          <w:delText xml:space="preserve">UKCM </w:delText>
        </w:r>
        <w:r w:rsidR="006D09B8" w:rsidRPr="000913AC" w:rsidDel="001B54AD">
          <w:rPr>
            <w:lang w:eastAsia="en-SG"/>
          </w:rPr>
          <w:delText>service</w:delText>
        </w:r>
      </w:del>
      <w:del w:id="302" w:author="Jason Rhee" w:date="2024-07-16T17:19:00Z" w16du:dateUtc="2024-07-16T07:19:00Z">
        <w:r w:rsidR="006D09B8" w:rsidRPr="000913AC" w:rsidDel="001B54AD">
          <w:rPr>
            <w:lang w:eastAsia="en-SG"/>
          </w:rPr>
          <w:delText xml:space="preserve"> </w:delText>
        </w:r>
        <w:r w:rsidR="001C7DF5" w:rsidRPr="000913AC" w:rsidDel="001B54AD">
          <w:rPr>
            <w:lang w:eastAsia="en-SG"/>
          </w:rPr>
          <w:delText>provider</w:delText>
        </w:r>
      </w:del>
      <w:ins w:id="303" w:author="Jason Rhee" w:date="2024-07-16T17:19:00Z" w16du:dateUtc="2024-07-16T07:19:00Z">
        <w:r w:rsidR="001B54AD">
          <w:rPr>
            <w:lang w:eastAsia="en-SG"/>
          </w:rPr>
          <w:t>UKCM Service Provider</w:t>
        </w:r>
      </w:ins>
      <w:r w:rsidR="001C7DF5" w:rsidRPr="000913AC">
        <w:rPr>
          <w:lang w:eastAsia="en-SG"/>
        </w:rPr>
        <w:t xml:space="preserve"> </w:t>
      </w:r>
      <w:r w:rsidRPr="000913AC">
        <w:rPr>
          <w:lang w:eastAsia="en-SG"/>
        </w:rPr>
        <w:t xml:space="preserve">checks the prevailing environmental conditions within the </w:t>
      </w:r>
      <w:r w:rsidR="00E855CB" w:rsidRPr="000913AC">
        <w:rPr>
          <w:lang w:eastAsia="en-SG"/>
        </w:rPr>
        <w:t>UKCM Operational Area</w:t>
      </w:r>
      <w:r w:rsidRPr="000913AC">
        <w:rPr>
          <w:lang w:eastAsia="en-SG"/>
        </w:rPr>
        <w:t xml:space="preserve"> and confirms the v</w:t>
      </w:r>
      <w:r w:rsidR="00DD0A33" w:rsidRPr="000913AC">
        <w:rPr>
          <w:lang w:eastAsia="en-SG"/>
        </w:rPr>
        <w:t xml:space="preserve">alidity of the </w:t>
      </w:r>
      <w:del w:id="304" w:author="Jason Rhee" w:date="2024-07-21T21:27:00Z" w16du:dateUtc="2024-07-21T11:27:00Z">
        <w:r w:rsidR="004574E5" w:rsidRPr="000913AC" w:rsidDel="006C1F18">
          <w:rPr>
            <w:lang w:eastAsia="en-SG"/>
          </w:rPr>
          <w:delText xml:space="preserve">actual </w:delText>
        </w:r>
        <w:r w:rsidR="00DD0A33" w:rsidRPr="000913AC" w:rsidDel="006C1F18">
          <w:rPr>
            <w:lang w:eastAsia="en-SG"/>
          </w:rPr>
          <w:delText>plan</w:delText>
        </w:r>
      </w:del>
      <w:ins w:id="305" w:author="Jason Rhee" w:date="2024-07-21T21:27:00Z" w16du:dateUtc="2024-07-21T11:27:00Z">
        <w:r w:rsidR="006C1F18">
          <w:rPr>
            <w:lang w:eastAsia="en-SG"/>
          </w:rPr>
          <w:t>Actual Plan</w:t>
        </w:r>
      </w:ins>
      <w:r w:rsidR="0066549D" w:rsidRPr="000913AC">
        <w:rPr>
          <w:lang w:eastAsia="en-SG"/>
        </w:rPr>
        <w:t>.</w:t>
      </w:r>
      <w:r w:rsidR="004E1105" w:rsidRPr="000913AC">
        <w:rPr>
          <w:lang w:eastAsia="en-SG"/>
        </w:rPr>
        <w:t xml:space="preserve"> </w:t>
      </w:r>
      <w:r w:rsidRPr="000913AC">
        <w:rPr>
          <w:lang w:eastAsia="en-SG"/>
        </w:rPr>
        <w:t xml:space="preserve">The </w:t>
      </w:r>
      <w:del w:id="306" w:author="Jason Rhee" w:date="2024-07-21T21:27:00Z" w16du:dateUtc="2024-07-21T11:27:00Z">
        <w:r w:rsidR="004574E5" w:rsidRPr="000913AC" w:rsidDel="006C1F18">
          <w:rPr>
            <w:lang w:eastAsia="en-SG"/>
          </w:rPr>
          <w:delText>actual plan</w:delText>
        </w:r>
      </w:del>
      <w:ins w:id="307" w:author="Jason Rhee" w:date="2024-07-21T21:27:00Z" w16du:dateUtc="2024-07-21T11:27:00Z">
        <w:r w:rsidR="006C1F18">
          <w:rPr>
            <w:lang w:eastAsia="en-SG"/>
          </w:rPr>
          <w:t>Actual Plan</w:t>
        </w:r>
      </w:ins>
      <w:r w:rsidRPr="000913AC">
        <w:rPr>
          <w:lang w:eastAsia="en-SG"/>
        </w:rPr>
        <w:t xml:space="preserve"> may </w:t>
      </w:r>
      <w:r w:rsidR="004772BA" w:rsidRPr="000913AC">
        <w:rPr>
          <w:lang w:eastAsia="en-SG"/>
        </w:rPr>
        <w:t>alter</w:t>
      </w:r>
      <w:r w:rsidRPr="000913AC">
        <w:rPr>
          <w:lang w:eastAsia="en-SG"/>
        </w:rPr>
        <w:t xml:space="preserve"> due to changes in predicted weather forecasts, heights of tide, or the ship’s particulars</w:t>
      </w:r>
      <w:r w:rsidR="0066549D" w:rsidRPr="000913AC">
        <w:rPr>
          <w:lang w:eastAsia="en-SG"/>
        </w:rPr>
        <w:t>.</w:t>
      </w:r>
      <w:r w:rsidR="004E1105" w:rsidRPr="000913AC">
        <w:rPr>
          <w:lang w:eastAsia="en-SG"/>
        </w:rPr>
        <w:t xml:space="preserve"> </w:t>
      </w:r>
      <w:r w:rsidR="001C7DF5" w:rsidRPr="000913AC">
        <w:rPr>
          <w:lang w:eastAsia="en-SG"/>
        </w:rPr>
        <w:t xml:space="preserve">The </w:t>
      </w:r>
      <w:del w:id="308" w:author="Jason Rhee" w:date="2024-07-21T21:27:00Z" w16du:dateUtc="2024-07-21T11:27:00Z">
        <w:r w:rsidR="004574E5" w:rsidRPr="000913AC" w:rsidDel="006C1F18">
          <w:rPr>
            <w:lang w:eastAsia="en-SG"/>
          </w:rPr>
          <w:delText xml:space="preserve">actual </w:delText>
        </w:r>
        <w:r w:rsidR="001C7DF5" w:rsidRPr="000913AC" w:rsidDel="006C1F18">
          <w:rPr>
            <w:lang w:eastAsia="en-SG"/>
          </w:rPr>
          <w:delText>plan</w:delText>
        </w:r>
      </w:del>
      <w:ins w:id="309" w:author="Jason Rhee" w:date="2024-07-21T21:27:00Z" w16du:dateUtc="2024-07-21T11:27:00Z">
        <w:r w:rsidR="006C1F18">
          <w:rPr>
            <w:lang w:eastAsia="en-SG"/>
          </w:rPr>
          <w:t>Actual Plan</w:t>
        </w:r>
      </w:ins>
      <w:r w:rsidR="001C7DF5" w:rsidRPr="000913AC">
        <w:rPr>
          <w:lang w:eastAsia="en-SG"/>
        </w:rPr>
        <w:t xml:space="preserve"> might be cancelled through replacement </w:t>
      </w:r>
      <w:r w:rsidR="00091D11" w:rsidRPr="000913AC">
        <w:rPr>
          <w:lang w:eastAsia="en-SG"/>
        </w:rPr>
        <w:t>(</w:t>
      </w:r>
      <w:commentRangeStart w:id="310"/>
      <w:commentRangeStart w:id="311"/>
      <w:r w:rsidR="004574E5" w:rsidRPr="000913AC">
        <w:rPr>
          <w:lang w:eastAsia="en-SG"/>
        </w:rPr>
        <w:t>using a</w:t>
      </w:r>
      <w:r w:rsidR="006C46FF" w:rsidRPr="000913AC">
        <w:rPr>
          <w:lang w:eastAsia="en-SG"/>
        </w:rPr>
        <w:t>n</w:t>
      </w:r>
      <w:r w:rsidR="004574E5" w:rsidRPr="000913AC">
        <w:rPr>
          <w:lang w:eastAsia="en-SG"/>
        </w:rPr>
        <w:t xml:space="preserve"> </w:t>
      </w:r>
      <w:del w:id="312" w:author="Jason Rhee" w:date="2024-07-21T21:27:00Z" w16du:dateUtc="2024-07-21T11:27:00Z">
        <w:r w:rsidR="004574E5" w:rsidRPr="000913AC" w:rsidDel="006C1F18">
          <w:rPr>
            <w:lang w:eastAsia="en-SG"/>
          </w:rPr>
          <w:delText xml:space="preserve">actual </w:delText>
        </w:r>
      </w:del>
      <w:ins w:id="313" w:author="Jason Rhee" w:date="2024-07-21T21:27:00Z" w16du:dateUtc="2024-07-21T11:27:00Z">
        <w:r w:rsidR="006C1F18">
          <w:rPr>
            <w:rFonts w:eastAsiaTheme="minorEastAsia" w:hint="eastAsia"/>
            <w:lang w:eastAsia="ko-KR"/>
          </w:rPr>
          <w:t>A</w:t>
        </w:r>
        <w:r w:rsidR="006C1F18" w:rsidRPr="000913AC">
          <w:rPr>
            <w:lang w:eastAsia="en-SG"/>
          </w:rPr>
          <w:t xml:space="preserve">ctual </w:t>
        </w:r>
      </w:ins>
      <w:del w:id="314" w:author="Jason Rhee" w:date="2024-07-21T21:27:00Z" w16du:dateUtc="2024-07-21T11:27:00Z">
        <w:r w:rsidR="00450754" w:rsidRPr="000913AC" w:rsidDel="006C1F18">
          <w:rPr>
            <w:lang w:eastAsia="en-SG"/>
          </w:rPr>
          <w:delText xml:space="preserve">plan </w:delText>
        </w:r>
      </w:del>
      <w:del w:id="315" w:author="Jason Rhee" w:date="2024-07-21T21:28:00Z" w16du:dateUtc="2024-07-21T11:28:00Z">
        <w:r w:rsidR="004574E5" w:rsidRPr="000913AC" w:rsidDel="006C1F18">
          <w:rPr>
            <w:lang w:eastAsia="en-SG"/>
          </w:rPr>
          <w:delText>update</w:delText>
        </w:r>
      </w:del>
      <w:commentRangeEnd w:id="310"/>
      <w:commentRangeEnd w:id="311"/>
      <w:ins w:id="316" w:author="Jason Rhee" w:date="2024-07-21T21:28:00Z" w16du:dateUtc="2024-07-21T11:28:00Z">
        <w:r w:rsidR="006C1F18">
          <w:rPr>
            <w:rFonts w:eastAsiaTheme="minorEastAsia" w:hint="eastAsia"/>
            <w:lang w:eastAsia="ko-KR"/>
          </w:rPr>
          <w:t>U</w:t>
        </w:r>
        <w:r w:rsidR="006C1F18" w:rsidRPr="000913AC">
          <w:rPr>
            <w:lang w:eastAsia="en-SG"/>
          </w:rPr>
          <w:t>pdate</w:t>
        </w:r>
      </w:ins>
      <w:r w:rsidR="00E54BDB">
        <w:rPr>
          <w:rStyle w:val="CommentReference"/>
          <w:rFonts w:eastAsia="MS Mincho"/>
          <w:szCs w:val="20"/>
          <w:lang w:eastAsia="ja-JP"/>
        </w:rPr>
        <w:commentReference w:id="310"/>
      </w:r>
      <w:r w:rsidR="00BC7E83">
        <w:rPr>
          <w:rStyle w:val="CommentReference"/>
          <w:rFonts w:eastAsia="MS Mincho"/>
          <w:szCs w:val="20"/>
          <w:lang w:eastAsia="ja-JP"/>
        </w:rPr>
        <w:commentReference w:id="311"/>
      </w:r>
      <w:r w:rsidR="00091D11" w:rsidRPr="000913AC">
        <w:rPr>
          <w:lang w:eastAsia="en-SG"/>
        </w:rPr>
        <w:t>)</w:t>
      </w:r>
      <w:r w:rsidR="004574E5" w:rsidRPr="000913AC">
        <w:rPr>
          <w:lang w:eastAsia="en-SG"/>
        </w:rPr>
        <w:t xml:space="preserve"> </w:t>
      </w:r>
      <w:r w:rsidR="006C46FF" w:rsidRPr="000913AC">
        <w:rPr>
          <w:lang w:eastAsia="en-SG"/>
        </w:rPr>
        <w:t>when changes are required</w:t>
      </w:r>
      <w:r w:rsidR="001C7DF5" w:rsidRPr="000913AC">
        <w:rPr>
          <w:lang w:eastAsia="en-SG"/>
        </w:rPr>
        <w:t xml:space="preserve">. </w:t>
      </w:r>
      <w:r w:rsidRPr="000913AC">
        <w:rPr>
          <w:lang w:eastAsia="en-SG"/>
        </w:rPr>
        <w:t xml:space="preserve">This checking process allows the ship to manage its speed to meet the </w:t>
      </w:r>
      <w:r w:rsidR="001C7DF5" w:rsidRPr="000913AC">
        <w:rPr>
          <w:lang w:eastAsia="en-SG"/>
        </w:rPr>
        <w:t xml:space="preserve">required </w:t>
      </w:r>
      <w:r w:rsidRPr="000913AC">
        <w:rPr>
          <w:lang w:eastAsia="en-SG"/>
        </w:rPr>
        <w:t>t</w:t>
      </w:r>
      <w:r w:rsidR="004574E5" w:rsidRPr="000913AC">
        <w:rPr>
          <w:lang w:eastAsia="en-SG"/>
        </w:rPr>
        <w:t xml:space="preserve">ime </w:t>
      </w:r>
      <w:r w:rsidR="004F5C1F" w:rsidRPr="000913AC">
        <w:rPr>
          <w:lang w:eastAsia="en-SG"/>
        </w:rPr>
        <w:t xml:space="preserve">window </w:t>
      </w:r>
      <w:r w:rsidRPr="000913AC">
        <w:rPr>
          <w:lang w:eastAsia="en-SG"/>
        </w:rPr>
        <w:t>to execute the</w:t>
      </w:r>
      <w:r w:rsidR="004574E5" w:rsidRPr="000913AC">
        <w:rPr>
          <w:lang w:eastAsia="en-SG"/>
        </w:rPr>
        <w:t xml:space="preserve"> </w:t>
      </w:r>
      <w:del w:id="317" w:author="Jason Rhee" w:date="2024-07-21T21:28:00Z" w16du:dateUtc="2024-07-21T11:28:00Z">
        <w:r w:rsidR="004574E5" w:rsidRPr="000913AC" w:rsidDel="006C1F18">
          <w:rPr>
            <w:lang w:eastAsia="en-SG"/>
          </w:rPr>
          <w:delText>actual plan</w:delText>
        </w:r>
      </w:del>
      <w:ins w:id="318" w:author="Jason Rhee" w:date="2024-07-21T21:28:00Z" w16du:dateUtc="2024-07-21T11:28:00Z">
        <w:r w:rsidR="006C1F18">
          <w:rPr>
            <w:lang w:eastAsia="en-SG"/>
          </w:rPr>
          <w:t>Actual Plan</w:t>
        </w:r>
      </w:ins>
      <w:r w:rsidR="004574E5" w:rsidRPr="000913AC">
        <w:rPr>
          <w:lang w:eastAsia="en-SG"/>
        </w:rPr>
        <w:t>.</w:t>
      </w:r>
    </w:p>
    <w:p w14:paraId="536DB749" w14:textId="3D7E7CCC" w:rsidR="001C7DF5" w:rsidRDefault="00542BB7" w:rsidP="007648A0">
      <w:pPr>
        <w:rPr>
          <w:lang w:eastAsia="en-SG"/>
        </w:rPr>
      </w:pPr>
      <w:r w:rsidRPr="000913AC">
        <w:rPr>
          <w:lang w:eastAsia="en-SG"/>
        </w:rPr>
        <w:t xml:space="preserve">The </w:t>
      </w:r>
      <w:del w:id="319" w:author="Jason Rhee" w:date="2024-07-21T21:28:00Z" w16du:dateUtc="2024-07-21T11:28:00Z">
        <w:r w:rsidR="004574E5" w:rsidRPr="000913AC" w:rsidDel="006C1F18">
          <w:rPr>
            <w:lang w:eastAsia="en-SG"/>
          </w:rPr>
          <w:delText xml:space="preserve">actual </w:delText>
        </w:r>
      </w:del>
      <w:ins w:id="320" w:author="Jason Rhee" w:date="2024-07-21T21:28:00Z" w16du:dateUtc="2024-07-21T11:28:00Z">
        <w:r w:rsidR="006C1F18">
          <w:rPr>
            <w:rFonts w:eastAsiaTheme="minorEastAsia" w:hint="eastAsia"/>
            <w:lang w:eastAsia="ko-KR"/>
          </w:rPr>
          <w:t>A</w:t>
        </w:r>
        <w:r w:rsidR="006C1F18" w:rsidRPr="000913AC">
          <w:rPr>
            <w:lang w:eastAsia="en-SG"/>
          </w:rPr>
          <w:t xml:space="preserve">ctual </w:t>
        </w:r>
      </w:ins>
      <w:del w:id="321" w:author="Jason Rhee" w:date="2024-07-21T21:28:00Z" w16du:dateUtc="2024-07-21T11:28:00Z">
        <w:r w:rsidR="004574E5" w:rsidRPr="000913AC" w:rsidDel="006C1F18">
          <w:rPr>
            <w:lang w:eastAsia="en-SG"/>
          </w:rPr>
          <w:delText>plan u</w:delText>
        </w:r>
      </w:del>
      <w:ins w:id="322" w:author="Jason Rhee" w:date="2024-07-21T21:28:00Z" w16du:dateUtc="2024-07-21T11:28:00Z">
        <w:r w:rsidR="006C1F18">
          <w:rPr>
            <w:rFonts w:eastAsiaTheme="minorEastAsia" w:hint="eastAsia"/>
            <w:lang w:eastAsia="ko-KR"/>
          </w:rPr>
          <w:t>U</w:t>
        </w:r>
      </w:ins>
      <w:r w:rsidR="004574E5" w:rsidRPr="000913AC">
        <w:rPr>
          <w:lang w:eastAsia="en-SG"/>
        </w:rPr>
        <w:t>pdate</w:t>
      </w:r>
      <w:r w:rsidRPr="000913AC">
        <w:rPr>
          <w:lang w:eastAsia="en-SG"/>
        </w:rPr>
        <w:t xml:space="preserve"> contains details of the earliest and latest times at which the ship can safely commence navigating shallow areas </w:t>
      </w:r>
      <w:r w:rsidR="004F5C1F" w:rsidRPr="000913AC">
        <w:rPr>
          <w:lang w:eastAsia="en-SG"/>
        </w:rPr>
        <w:t xml:space="preserve">in the </w:t>
      </w:r>
      <w:r w:rsidR="00AE6692" w:rsidRPr="000913AC">
        <w:rPr>
          <w:lang w:eastAsia="en-SG"/>
        </w:rPr>
        <w:t>UKCM Operational Area</w:t>
      </w:r>
      <w:r w:rsidR="004F5C1F" w:rsidRPr="000913AC">
        <w:rPr>
          <w:lang w:eastAsia="en-SG"/>
        </w:rPr>
        <w:t xml:space="preserve"> </w:t>
      </w:r>
      <w:r w:rsidRPr="000913AC">
        <w:rPr>
          <w:lang w:eastAsia="en-SG"/>
        </w:rPr>
        <w:t>while maintaining the required UKC</w:t>
      </w:r>
      <w:r w:rsidR="006D09B8" w:rsidRPr="000913AC">
        <w:rPr>
          <w:lang w:eastAsia="en-SG"/>
        </w:rPr>
        <w:t xml:space="preserve"> (note that waterway authorities specify minimum UKC requirement</w:t>
      </w:r>
      <w:r w:rsidR="00450754" w:rsidRPr="000913AC">
        <w:rPr>
          <w:lang w:eastAsia="en-SG"/>
        </w:rPr>
        <w:t>s</w:t>
      </w:r>
      <w:r w:rsidR="004F5C1F" w:rsidRPr="000913AC">
        <w:rPr>
          <w:lang w:eastAsia="en-SG"/>
        </w:rPr>
        <w:t xml:space="preserve"> for ships operating within a </w:t>
      </w:r>
      <w:r w:rsidR="00AE6692" w:rsidRPr="000913AC">
        <w:rPr>
          <w:lang w:eastAsia="en-SG"/>
        </w:rPr>
        <w:t>UKCM Operational Area</w:t>
      </w:r>
      <w:r w:rsidR="006D09B8" w:rsidRPr="000913AC">
        <w:rPr>
          <w:lang w:eastAsia="en-SG"/>
        </w:rPr>
        <w:t>)</w:t>
      </w:r>
      <w:r w:rsidR="0066549D" w:rsidRPr="000913AC">
        <w:rPr>
          <w:lang w:eastAsia="en-SG"/>
        </w:rPr>
        <w:t>.</w:t>
      </w:r>
      <w:r w:rsidR="004574E5" w:rsidRPr="000913AC">
        <w:rPr>
          <w:lang w:eastAsia="en-SG"/>
        </w:rPr>
        <w:t xml:space="preserve"> </w:t>
      </w:r>
      <w:commentRangeStart w:id="323"/>
      <w:commentRangeStart w:id="324"/>
      <w:r w:rsidR="004574E5" w:rsidRPr="000913AC">
        <w:rPr>
          <w:lang w:eastAsia="en-SG"/>
        </w:rPr>
        <w:t xml:space="preserve">The </w:t>
      </w:r>
      <w:del w:id="325" w:author="Jason Rhee" w:date="2024-07-21T21:28:00Z" w16du:dateUtc="2024-07-21T11:28:00Z">
        <w:r w:rsidR="004574E5" w:rsidRPr="000913AC" w:rsidDel="00AB420A">
          <w:rPr>
            <w:lang w:eastAsia="en-SG"/>
          </w:rPr>
          <w:delText xml:space="preserve">actual </w:delText>
        </w:r>
      </w:del>
      <w:ins w:id="326" w:author="Jason Rhee" w:date="2024-07-21T21:28:00Z" w16du:dateUtc="2024-07-21T11:28:00Z">
        <w:r w:rsidR="00AB420A">
          <w:rPr>
            <w:rFonts w:eastAsiaTheme="minorEastAsia" w:hint="eastAsia"/>
            <w:lang w:eastAsia="ko-KR"/>
          </w:rPr>
          <w:t>A</w:t>
        </w:r>
        <w:r w:rsidR="00AB420A" w:rsidRPr="000913AC">
          <w:rPr>
            <w:lang w:eastAsia="en-SG"/>
          </w:rPr>
          <w:t xml:space="preserve">ctual </w:t>
        </w:r>
      </w:ins>
      <w:del w:id="327" w:author="Jason Rhee" w:date="2024-07-21T21:28:00Z" w16du:dateUtc="2024-07-21T11:28:00Z">
        <w:r w:rsidR="004574E5" w:rsidRPr="000913AC" w:rsidDel="00AB420A">
          <w:rPr>
            <w:lang w:eastAsia="en-SG"/>
          </w:rPr>
          <w:delText>plan u</w:delText>
        </w:r>
      </w:del>
      <w:ins w:id="328" w:author="Jason Rhee" w:date="2024-07-21T21:28:00Z" w16du:dateUtc="2024-07-21T11:28:00Z">
        <w:r w:rsidR="00AB420A">
          <w:rPr>
            <w:rFonts w:eastAsiaTheme="minorEastAsia" w:hint="eastAsia"/>
            <w:lang w:eastAsia="ko-KR"/>
          </w:rPr>
          <w:t>U</w:t>
        </w:r>
      </w:ins>
      <w:r w:rsidR="004574E5" w:rsidRPr="000913AC">
        <w:rPr>
          <w:lang w:eastAsia="en-SG"/>
        </w:rPr>
        <w:t>pdate also includes</w:t>
      </w:r>
      <w:r w:rsidR="004574E5" w:rsidRPr="00B128D2">
        <w:rPr>
          <w:lang w:eastAsia="en-SG"/>
        </w:rPr>
        <w:t xml:space="preserve"> any relevant non-navigable areas and almost non-navigable areas</w:t>
      </w:r>
      <w:commentRangeEnd w:id="323"/>
      <w:commentRangeEnd w:id="324"/>
      <w:ins w:id="329" w:author="Jason Rhee" w:date="2024-07-21T22:11:00Z" w16du:dateUtc="2024-07-21T12:11:00Z">
        <w:r w:rsidR="00976B86">
          <w:rPr>
            <w:rFonts w:eastAsiaTheme="minorEastAsia" w:hint="eastAsia"/>
            <w:lang w:eastAsia="ko-KR"/>
          </w:rPr>
          <w:t xml:space="preserve"> within the UKCM Operational Area</w:t>
        </w:r>
      </w:ins>
      <w:r w:rsidR="00726AE6">
        <w:rPr>
          <w:rStyle w:val="CommentReference"/>
          <w:rFonts w:eastAsia="MS Mincho"/>
          <w:szCs w:val="20"/>
          <w:lang w:eastAsia="ja-JP"/>
        </w:rPr>
        <w:commentReference w:id="323"/>
      </w:r>
      <w:r w:rsidR="00976B86">
        <w:rPr>
          <w:rStyle w:val="CommentReference"/>
          <w:rFonts w:eastAsia="MS Mincho"/>
          <w:szCs w:val="20"/>
          <w:lang w:eastAsia="ja-JP"/>
        </w:rPr>
        <w:commentReference w:id="324"/>
      </w:r>
      <w:r w:rsidR="004574E5" w:rsidRPr="00B128D2">
        <w:rPr>
          <w:lang w:eastAsia="en-SG"/>
        </w:rPr>
        <w:t>.</w:t>
      </w:r>
    </w:p>
    <w:p w14:paraId="331D46C9" w14:textId="660B3834" w:rsidR="00542BB7" w:rsidRPr="00EB5805" w:rsidRDefault="00542BB7" w:rsidP="00B3435A">
      <w:pPr>
        <w:pStyle w:val="Heading2"/>
      </w:pPr>
      <w:bookmarkStart w:id="330" w:name="_Toc127463814"/>
      <w:bookmarkStart w:id="331" w:name="_Toc128125440"/>
      <w:bookmarkStart w:id="332" w:name="_Toc141176165"/>
      <w:bookmarkStart w:id="333" w:name="_Toc141176320"/>
      <w:bookmarkStart w:id="334" w:name="_Toc141176951"/>
      <w:bookmarkStart w:id="335" w:name="_Toc150177836"/>
      <w:r w:rsidRPr="00EB5805">
        <w:t>Voyage monitoring</w:t>
      </w:r>
      <w:bookmarkEnd w:id="330"/>
      <w:bookmarkEnd w:id="331"/>
      <w:bookmarkEnd w:id="332"/>
      <w:bookmarkEnd w:id="333"/>
      <w:bookmarkEnd w:id="334"/>
      <w:bookmarkEnd w:id="335"/>
    </w:p>
    <w:p w14:paraId="053149A4" w14:textId="35819E3E" w:rsidR="000F7029" w:rsidRPr="00B128D2" w:rsidRDefault="00542BB7">
      <w:pPr>
        <w:rPr>
          <w:lang w:eastAsia="en-SG"/>
        </w:rPr>
      </w:pPr>
      <w:r>
        <w:rPr>
          <w:lang w:eastAsia="en-SG"/>
        </w:rPr>
        <w:t>When t</w:t>
      </w:r>
      <w:r w:rsidRPr="00D129DC">
        <w:rPr>
          <w:lang w:eastAsia="en-SG"/>
        </w:rPr>
        <w:t xml:space="preserve">he ship enters the </w:t>
      </w:r>
      <w:r w:rsidR="00AE6692">
        <w:rPr>
          <w:lang w:eastAsia="en-SG"/>
        </w:rPr>
        <w:t>UKCM Operational Area</w:t>
      </w:r>
      <w:r>
        <w:rPr>
          <w:lang w:eastAsia="en-SG"/>
        </w:rPr>
        <w:t>,</w:t>
      </w:r>
      <w:r w:rsidRPr="00D129DC">
        <w:rPr>
          <w:lang w:eastAsia="en-SG"/>
        </w:rPr>
        <w:t xml:space="preserve"> the </w:t>
      </w:r>
      <w:del w:id="336" w:author="Jason Rhee" w:date="2024-07-21T21:31:00Z" w16du:dateUtc="2024-07-21T11:31:00Z">
        <w:r w:rsidR="004574E5" w:rsidDel="00C82359">
          <w:rPr>
            <w:lang w:eastAsia="en-SG"/>
          </w:rPr>
          <w:delText>actual update</w:delText>
        </w:r>
      </w:del>
      <w:ins w:id="337" w:author="Jason Rhee" w:date="2024-07-21T21:31:00Z" w16du:dateUtc="2024-07-21T11:31:00Z">
        <w:r w:rsidR="00C82359">
          <w:rPr>
            <w:lang w:eastAsia="en-SG"/>
          </w:rPr>
          <w:t>Actual Update</w:t>
        </w:r>
      </w:ins>
      <w:r w:rsidR="004574E5">
        <w:rPr>
          <w:lang w:eastAsia="en-SG"/>
        </w:rPr>
        <w:t xml:space="preserve"> </w:t>
      </w:r>
      <w:del w:id="338" w:author="Jason Rhee" w:date="2024-07-25T16:21:00Z" w16du:dateUtc="2024-07-25T06:21:00Z">
        <w:r w:rsidR="004574E5" w:rsidRPr="00B128D2" w:rsidDel="000B0FF2">
          <w:rPr>
            <w:lang w:eastAsia="en-SG"/>
          </w:rPr>
          <w:delText>i</w:delText>
        </w:r>
        <w:r w:rsidR="002F31A6" w:rsidRPr="00B128D2" w:rsidDel="000B0FF2">
          <w:rPr>
            <w:lang w:eastAsia="en-SG"/>
          </w:rPr>
          <w:delText xml:space="preserve">s </w:delText>
        </w:r>
        <w:r w:rsidR="004574E5" w:rsidRPr="00B128D2" w:rsidDel="000B0FF2">
          <w:rPr>
            <w:lang w:eastAsia="en-SG"/>
          </w:rPr>
          <w:delText>able to</w:delText>
        </w:r>
      </w:del>
      <w:ins w:id="339" w:author="Jason Rhee" w:date="2024-07-25T16:21:00Z" w16du:dateUtc="2024-07-25T06:21:00Z">
        <w:r w:rsidR="000B0FF2" w:rsidRPr="00B128D2">
          <w:rPr>
            <w:lang w:eastAsia="en-SG"/>
          </w:rPr>
          <w:t>can</w:t>
        </w:r>
      </w:ins>
      <w:r w:rsidR="004574E5" w:rsidRPr="00B128D2">
        <w:rPr>
          <w:lang w:eastAsia="en-SG"/>
        </w:rPr>
        <w:t xml:space="preserve"> be </w:t>
      </w:r>
      <w:r w:rsidRPr="00B128D2">
        <w:rPr>
          <w:lang w:eastAsia="en-SG"/>
        </w:rPr>
        <w:t>display</w:t>
      </w:r>
      <w:r w:rsidR="002F31A6" w:rsidRPr="00B128D2">
        <w:rPr>
          <w:lang w:eastAsia="en-SG"/>
        </w:rPr>
        <w:t>ed</w:t>
      </w:r>
      <w:r w:rsidRPr="00B128D2">
        <w:rPr>
          <w:lang w:eastAsia="en-SG"/>
        </w:rPr>
        <w:t xml:space="preserve"> on </w:t>
      </w:r>
      <w:r w:rsidR="002F31A6" w:rsidRPr="00B128D2">
        <w:rPr>
          <w:lang w:eastAsia="en-SG"/>
        </w:rPr>
        <w:t xml:space="preserve">the ship’s </w:t>
      </w:r>
      <w:r w:rsidRPr="00B128D2">
        <w:rPr>
          <w:lang w:eastAsia="en-SG"/>
        </w:rPr>
        <w:t>navigation system</w:t>
      </w:r>
      <w:r w:rsidR="0066549D" w:rsidRPr="00B128D2">
        <w:rPr>
          <w:lang w:eastAsia="en-SG"/>
        </w:rPr>
        <w:t>.</w:t>
      </w:r>
      <w:r w:rsidR="00E5710F">
        <w:rPr>
          <w:lang w:eastAsia="en-SG"/>
        </w:rPr>
        <w:t xml:space="preserve"> When a pilot is embarked, they will, generally, be using a Portable Pilot Unit (PPU) that also shows the ship’s UKC plan (as this is also provided to the pilot by the </w:t>
      </w:r>
      <w:del w:id="340" w:author="Jason Rhee" w:date="2024-07-16T17:18:00Z" w16du:dateUtc="2024-07-16T07:18:00Z">
        <w:r w:rsidR="00E5710F" w:rsidDel="001B54AD">
          <w:rPr>
            <w:lang w:eastAsia="en-SG"/>
          </w:rPr>
          <w:delText>UKCM service</w:delText>
        </w:r>
      </w:del>
      <w:del w:id="341" w:author="Jason Rhee" w:date="2024-07-16T17:19:00Z" w16du:dateUtc="2024-07-16T07:19:00Z">
        <w:r w:rsidR="00E5710F" w:rsidDel="001B54AD">
          <w:rPr>
            <w:lang w:eastAsia="en-SG"/>
          </w:rPr>
          <w:delText xml:space="preserve"> provider</w:delText>
        </w:r>
      </w:del>
      <w:ins w:id="342" w:author="Jason Rhee" w:date="2024-07-16T17:19:00Z" w16du:dateUtc="2024-07-16T07:19:00Z">
        <w:r w:rsidR="001B54AD">
          <w:rPr>
            <w:lang w:eastAsia="en-SG"/>
          </w:rPr>
          <w:t>UKCM Service Provider</w:t>
        </w:r>
      </w:ins>
      <w:r w:rsidR="00E5710F">
        <w:rPr>
          <w:lang w:eastAsia="en-SG"/>
        </w:rPr>
        <w:t xml:space="preserve">). Having the same information displayed on both the ship’s navigation system and the pilot’s PPU helps a ship’s crew support the pilot navigating the ship through a </w:t>
      </w:r>
      <w:r w:rsidR="00E855CB">
        <w:rPr>
          <w:lang w:eastAsia="en-SG"/>
        </w:rPr>
        <w:t>UKCM Operational Area</w:t>
      </w:r>
      <w:r w:rsidR="00E5710F">
        <w:rPr>
          <w:lang w:eastAsia="en-SG"/>
        </w:rPr>
        <w:t>, while maintaining the required UKC.</w:t>
      </w:r>
    </w:p>
    <w:p w14:paraId="6D6D6A3F" w14:textId="381C5166" w:rsidR="00542BB7" w:rsidRPr="00B128D2" w:rsidRDefault="00542BB7" w:rsidP="00DC3F81">
      <w:pPr>
        <w:rPr>
          <w:lang w:eastAsia="en-SG"/>
        </w:rPr>
      </w:pPr>
      <w:r w:rsidRPr="00B128D2">
        <w:rPr>
          <w:lang w:eastAsia="en-SG"/>
        </w:rPr>
        <w:t xml:space="preserve">The </w:t>
      </w:r>
      <w:del w:id="343" w:author="Jason Rhee" w:date="2024-07-16T17:18:00Z" w16du:dateUtc="2024-07-16T07:18:00Z">
        <w:r w:rsidRPr="00B128D2" w:rsidDel="001B54AD">
          <w:rPr>
            <w:lang w:eastAsia="en-SG"/>
          </w:rPr>
          <w:delText>UKCM service</w:delText>
        </w:r>
      </w:del>
      <w:del w:id="344" w:author="Jason Rhee" w:date="2024-07-16T17:19:00Z" w16du:dateUtc="2024-07-16T07:19:00Z">
        <w:r w:rsidRPr="00B128D2" w:rsidDel="001B54AD">
          <w:rPr>
            <w:lang w:eastAsia="en-SG"/>
          </w:rPr>
          <w:delText xml:space="preserve"> </w:delText>
        </w:r>
        <w:r w:rsidR="002F31A6" w:rsidRPr="00B128D2" w:rsidDel="001B54AD">
          <w:rPr>
            <w:lang w:eastAsia="en-SG"/>
          </w:rPr>
          <w:delText>provider</w:delText>
        </w:r>
      </w:del>
      <w:ins w:id="345" w:author="Jason Rhee" w:date="2024-07-16T17:19:00Z" w16du:dateUtc="2024-07-16T07:19:00Z">
        <w:r w:rsidR="001B54AD">
          <w:rPr>
            <w:lang w:eastAsia="en-SG"/>
          </w:rPr>
          <w:t>UKCM Service Provider</w:t>
        </w:r>
      </w:ins>
      <w:r w:rsidR="002F31A6" w:rsidRPr="00B128D2">
        <w:rPr>
          <w:lang w:eastAsia="en-SG"/>
        </w:rPr>
        <w:t xml:space="preserve"> </w:t>
      </w:r>
      <w:r w:rsidR="00F243B7">
        <w:rPr>
          <w:lang w:eastAsia="en-SG"/>
        </w:rPr>
        <w:t xml:space="preserve">receives transmitted ship AIS data which allows them to send </w:t>
      </w:r>
      <w:del w:id="346" w:author="Jason Rhee" w:date="2024-07-21T21:31:00Z" w16du:dateUtc="2024-07-21T11:31:00Z">
        <w:r w:rsidR="00F243B7" w:rsidDel="00C82359">
          <w:rPr>
            <w:lang w:eastAsia="en-SG"/>
          </w:rPr>
          <w:delText>actual update</w:delText>
        </w:r>
      </w:del>
      <w:ins w:id="347" w:author="Jason Rhee" w:date="2024-07-21T21:31:00Z" w16du:dateUtc="2024-07-21T11:31:00Z">
        <w:r w:rsidR="00C82359">
          <w:rPr>
            <w:lang w:eastAsia="en-SG"/>
          </w:rPr>
          <w:t>Actual Update</w:t>
        </w:r>
      </w:ins>
      <w:r w:rsidR="00F243B7">
        <w:rPr>
          <w:lang w:eastAsia="en-SG"/>
        </w:rPr>
        <w:t xml:space="preserve"> datasets</w:t>
      </w:r>
      <w:r w:rsidR="000F7029" w:rsidRPr="00B128D2">
        <w:rPr>
          <w:lang w:eastAsia="en-SG"/>
        </w:rPr>
        <w:t xml:space="preserve"> that contain </w:t>
      </w:r>
      <w:r w:rsidR="007659FA">
        <w:rPr>
          <w:lang w:eastAsia="en-SG"/>
        </w:rPr>
        <w:t xml:space="preserve">the </w:t>
      </w:r>
      <w:r w:rsidR="000F7029" w:rsidRPr="00B128D2">
        <w:rPr>
          <w:lang w:eastAsia="en-SG"/>
        </w:rPr>
        <w:t xml:space="preserve">updated </w:t>
      </w:r>
      <w:r w:rsidR="00F9599B">
        <w:rPr>
          <w:lang w:eastAsia="en-SG"/>
        </w:rPr>
        <w:t xml:space="preserve">UKC plan </w:t>
      </w:r>
      <w:r w:rsidR="005E3DDA">
        <w:rPr>
          <w:lang w:eastAsia="en-SG"/>
        </w:rPr>
        <w:t>metadata</w:t>
      </w:r>
      <w:del w:id="348" w:author="Jason Rhee" w:date="2024-07-26T13:00:00Z" w16du:dateUtc="2024-07-26T03:00:00Z">
        <w:r w:rsidR="005E3DDA" w:rsidDel="00E94078">
          <w:rPr>
            <w:lang w:eastAsia="en-SG"/>
          </w:rPr>
          <w:delText xml:space="preserve"> </w:delText>
        </w:r>
        <w:r w:rsidR="00F9599B" w:rsidDel="00E94078">
          <w:rPr>
            <w:lang w:eastAsia="en-SG"/>
          </w:rPr>
          <w:delText xml:space="preserve">(including </w:delText>
        </w:r>
        <w:r w:rsidR="007659FA" w:rsidDel="00E94078">
          <w:rPr>
            <w:lang w:eastAsia="en-SG"/>
          </w:rPr>
          <w:delText xml:space="preserve">the </w:delText>
        </w:r>
        <w:r w:rsidR="00A7714F" w:rsidDel="00E94078">
          <w:rPr>
            <w:lang w:eastAsia="en-SG"/>
          </w:rPr>
          <w:delText>UKC</w:delText>
        </w:r>
        <w:r w:rsidR="00D467E5" w:rsidDel="00E94078">
          <w:rPr>
            <w:lang w:eastAsia="en-SG"/>
          </w:rPr>
          <w:delText>M</w:delText>
        </w:r>
        <w:r w:rsidR="00A7714F" w:rsidDel="00E94078">
          <w:rPr>
            <w:lang w:eastAsia="en-SG"/>
          </w:rPr>
          <w:delText xml:space="preserve"> area</w:delText>
        </w:r>
        <w:r w:rsidR="0016384A" w:rsidDel="00E94078">
          <w:rPr>
            <w:lang w:eastAsia="en-SG"/>
          </w:rPr>
          <w:delText xml:space="preserve"> boundaries</w:delText>
        </w:r>
        <w:r w:rsidR="00F9599B" w:rsidDel="00E94078">
          <w:rPr>
            <w:lang w:eastAsia="en-SG"/>
          </w:rPr>
          <w:delText>)</w:delText>
        </w:r>
      </w:del>
      <w:r w:rsidR="00A7714F">
        <w:rPr>
          <w:lang w:eastAsia="en-SG"/>
        </w:rPr>
        <w:t xml:space="preserve">, </w:t>
      </w:r>
      <w:r w:rsidR="002F31A6" w:rsidRPr="00B128D2">
        <w:rPr>
          <w:lang w:eastAsia="en-SG"/>
        </w:rPr>
        <w:t xml:space="preserve">non-navigable </w:t>
      </w:r>
      <w:r w:rsidR="00A7714F">
        <w:rPr>
          <w:lang w:eastAsia="en-SG"/>
        </w:rPr>
        <w:t xml:space="preserve">areas, </w:t>
      </w:r>
      <w:r w:rsidR="002F31A6" w:rsidRPr="00B128D2">
        <w:rPr>
          <w:lang w:eastAsia="en-SG"/>
        </w:rPr>
        <w:t>almost non-navigable areas</w:t>
      </w:r>
      <w:r w:rsidR="00A7714F">
        <w:rPr>
          <w:lang w:eastAsia="en-SG"/>
        </w:rPr>
        <w:t>,</w:t>
      </w:r>
      <w:r w:rsidR="002F31A6" w:rsidRPr="00B128D2">
        <w:rPr>
          <w:lang w:eastAsia="en-SG"/>
        </w:rPr>
        <w:t xml:space="preserve"> and, if necessary, new versions of the </w:t>
      </w:r>
      <w:r w:rsidR="000F7029" w:rsidRPr="00B128D2">
        <w:rPr>
          <w:lang w:eastAsia="en-SG"/>
        </w:rPr>
        <w:t>route and control points, b</w:t>
      </w:r>
      <w:r w:rsidRPr="00B128D2">
        <w:rPr>
          <w:lang w:eastAsia="en-SG"/>
        </w:rPr>
        <w:t xml:space="preserve">ased on the ship’s speed and the current </w:t>
      </w:r>
      <w:r w:rsidR="00E5710F">
        <w:rPr>
          <w:lang w:eastAsia="en-SG"/>
        </w:rPr>
        <w:t>environmental</w:t>
      </w:r>
      <w:r w:rsidRPr="00B128D2">
        <w:rPr>
          <w:lang w:eastAsia="en-SG"/>
        </w:rPr>
        <w:t xml:space="preserve"> conditions</w:t>
      </w:r>
      <w:r w:rsidR="0066549D" w:rsidRPr="00B128D2">
        <w:rPr>
          <w:lang w:eastAsia="en-SG"/>
        </w:rPr>
        <w:t>.</w:t>
      </w:r>
    </w:p>
    <w:p w14:paraId="1991EED2" w14:textId="7391A559" w:rsidR="00542BB7" w:rsidRPr="00B128D2" w:rsidRDefault="00542BB7" w:rsidP="00DC3F81">
      <w:pPr>
        <w:rPr>
          <w:lang w:eastAsia="en-SG"/>
        </w:rPr>
      </w:pPr>
      <w:r w:rsidRPr="00B128D2">
        <w:rPr>
          <w:lang w:eastAsia="en-SG"/>
        </w:rPr>
        <w:t xml:space="preserve">The ship’s </w:t>
      </w:r>
      <w:r w:rsidR="002F31A6" w:rsidRPr="00B128D2">
        <w:rPr>
          <w:lang w:eastAsia="en-SG"/>
        </w:rPr>
        <w:t xml:space="preserve">crew </w:t>
      </w:r>
      <w:r w:rsidRPr="00B128D2">
        <w:rPr>
          <w:lang w:eastAsia="en-SG"/>
        </w:rPr>
        <w:t>and the pilot</w:t>
      </w:r>
      <w:r w:rsidR="002F31A6" w:rsidRPr="00B128D2">
        <w:rPr>
          <w:lang w:eastAsia="en-SG"/>
        </w:rPr>
        <w:t xml:space="preserve"> (</w:t>
      </w:r>
      <w:r w:rsidR="00E5710F">
        <w:rPr>
          <w:lang w:eastAsia="en-SG"/>
        </w:rPr>
        <w:t>when</w:t>
      </w:r>
      <w:r w:rsidR="00E5710F" w:rsidRPr="00B128D2">
        <w:rPr>
          <w:lang w:eastAsia="en-SG"/>
        </w:rPr>
        <w:t xml:space="preserve"> </w:t>
      </w:r>
      <w:r w:rsidR="00E5710F">
        <w:rPr>
          <w:lang w:eastAsia="en-SG"/>
        </w:rPr>
        <w:t>embarked</w:t>
      </w:r>
      <w:r w:rsidR="002F31A6" w:rsidRPr="00B128D2">
        <w:rPr>
          <w:lang w:eastAsia="en-SG"/>
        </w:rPr>
        <w:t xml:space="preserve">) </w:t>
      </w:r>
      <w:r w:rsidRPr="00B128D2">
        <w:rPr>
          <w:lang w:eastAsia="en-SG"/>
        </w:rPr>
        <w:t xml:space="preserve">are able to monitor, in real-time or near real-time, areas that have been calculated as non-navigable and almost non-navigable on their </w:t>
      </w:r>
      <w:del w:id="349" w:author="Jason Rhee" w:date="2024-07-25T16:22:00Z" w16du:dateUtc="2024-07-25T06:22:00Z">
        <w:r w:rsidRPr="00B128D2" w:rsidDel="00871A7A">
          <w:rPr>
            <w:lang w:eastAsia="en-SG"/>
          </w:rPr>
          <w:delText xml:space="preserve">on </w:delText>
        </w:r>
      </w:del>
      <w:ins w:id="350" w:author="Jason Rhee" w:date="2024-07-25T16:22:00Z" w16du:dateUtc="2024-07-25T06:22:00Z">
        <w:r w:rsidR="00871A7A" w:rsidRPr="00B128D2">
          <w:rPr>
            <w:lang w:eastAsia="en-SG"/>
          </w:rPr>
          <w:t>on</w:t>
        </w:r>
        <w:r w:rsidR="00871A7A">
          <w:rPr>
            <w:lang w:eastAsia="en-SG"/>
          </w:rPr>
          <w:t>-</w:t>
        </w:r>
      </w:ins>
      <w:r w:rsidRPr="00B128D2">
        <w:rPr>
          <w:lang w:eastAsia="en-SG"/>
        </w:rPr>
        <w:t>board navigation systems</w:t>
      </w:r>
      <w:r w:rsidR="0066549D" w:rsidRPr="00B128D2">
        <w:rPr>
          <w:lang w:eastAsia="en-SG"/>
        </w:rPr>
        <w:t>.</w:t>
      </w:r>
      <w:r w:rsidR="004E1105" w:rsidRPr="00B128D2">
        <w:rPr>
          <w:lang w:eastAsia="en-SG"/>
        </w:rPr>
        <w:t xml:space="preserve"> </w:t>
      </w:r>
      <w:r w:rsidRPr="00B128D2">
        <w:rPr>
          <w:lang w:eastAsia="en-SG"/>
        </w:rPr>
        <w:t xml:space="preserve">The areas </w:t>
      </w:r>
      <w:r w:rsidR="004F5C1F" w:rsidRPr="00B128D2">
        <w:rPr>
          <w:lang w:eastAsia="en-SG"/>
        </w:rPr>
        <w:t xml:space="preserve">shown as </w:t>
      </w:r>
      <w:r w:rsidR="004F5C1F" w:rsidRPr="007648A0">
        <w:rPr>
          <w:lang w:eastAsia="en-SG"/>
        </w:rPr>
        <w:t>almost n</w:t>
      </w:r>
      <w:r w:rsidRPr="00B128D2">
        <w:rPr>
          <w:lang w:eastAsia="en-SG"/>
        </w:rPr>
        <w:t xml:space="preserve">on-navigable </w:t>
      </w:r>
      <w:r w:rsidR="004F5C1F" w:rsidRPr="00B128D2">
        <w:rPr>
          <w:lang w:eastAsia="en-SG"/>
        </w:rPr>
        <w:t xml:space="preserve">indicate to </w:t>
      </w:r>
      <w:r w:rsidRPr="00B128D2">
        <w:rPr>
          <w:lang w:eastAsia="en-SG"/>
        </w:rPr>
        <w:t xml:space="preserve">the ship’s bridge team and the pilot </w:t>
      </w:r>
      <w:r w:rsidR="004F5C1F" w:rsidRPr="00B128D2">
        <w:rPr>
          <w:lang w:eastAsia="en-SG"/>
        </w:rPr>
        <w:t>(</w:t>
      </w:r>
      <w:r w:rsidR="00E5710F">
        <w:rPr>
          <w:lang w:eastAsia="en-SG"/>
        </w:rPr>
        <w:t>when embarked</w:t>
      </w:r>
      <w:r w:rsidR="004F5C1F" w:rsidRPr="00B128D2">
        <w:rPr>
          <w:lang w:eastAsia="en-SG"/>
        </w:rPr>
        <w:t xml:space="preserve">) </w:t>
      </w:r>
      <w:r w:rsidRPr="00B128D2">
        <w:rPr>
          <w:lang w:eastAsia="en-SG"/>
        </w:rPr>
        <w:t xml:space="preserve">the navigable areas that are close to becoming non-navigable at the time the ship </w:t>
      </w:r>
      <w:r w:rsidR="004F5C1F" w:rsidRPr="00B128D2">
        <w:rPr>
          <w:lang w:eastAsia="en-SG"/>
        </w:rPr>
        <w:t xml:space="preserve">would </w:t>
      </w:r>
      <w:r w:rsidRPr="00B128D2">
        <w:rPr>
          <w:lang w:eastAsia="en-SG"/>
        </w:rPr>
        <w:t>reach those locations</w:t>
      </w:r>
      <w:r w:rsidR="0066549D" w:rsidRPr="00B128D2">
        <w:rPr>
          <w:lang w:eastAsia="en-SG"/>
        </w:rPr>
        <w:t>.</w:t>
      </w:r>
    </w:p>
    <w:p w14:paraId="0E83B28D" w14:textId="72BAD5F1" w:rsidR="00542BB7" w:rsidRPr="00B128D2" w:rsidRDefault="00542BB7" w:rsidP="00DC3F81">
      <w:pPr>
        <w:rPr>
          <w:lang w:eastAsia="en-SG"/>
        </w:rPr>
      </w:pPr>
      <w:commentRangeStart w:id="351"/>
      <w:commentRangeStart w:id="352"/>
      <w:commentRangeStart w:id="353"/>
      <w:r w:rsidRPr="00B128D2">
        <w:rPr>
          <w:lang w:eastAsia="en-SG"/>
        </w:rPr>
        <w:t xml:space="preserve">If a </w:t>
      </w:r>
      <w:r w:rsidR="00D031E9" w:rsidRPr="00B128D2">
        <w:rPr>
          <w:lang w:eastAsia="en-SG"/>
        </w:rPr>
        <w:t xml:space="preserve">Vessel </w:t>
      </w:r>
      <w:r w:rsidRPr="00B128D2">
        <w:rPr>
          <w:lang w:eastAsia="en-SG"/>
        </w:rPr>
        <w:t xml:space="preserve">Traffic Service (VTS) </w:t>
      </w:r>
      <w:r w:rsidR="00E5710F">
        <w:rPr>
          <w:lang w:eastAsia="en-SG"/>
        </w:rPr>
        <w:t xml:space="preserve">is in operation for the UKCM </w:t>
      </w:r>
      <w:r w:rsidR="00E855CB">
        <w:rPr>
          <w:lang w:eastAsia="en-SG"/>
        </w:rPr>
        <w:t>O</w:t>
      </w:r>
      <w:r w:rsidR="00E5710F">
        <w:rPr>
          <w:lang w:eastAsia="en-SG"/>
        </w:rPr>
        <w:t xml:space="preserve">perational </w:t>
      </w:r>
      <w:r w:rsidR="00E855CB">
        <w:rPr>
          <w:lang w:eastAsia="en-SG"/>
        </w:rPr>
        <w:t>A</w:t>
      </w:r>
      <w:r w:rsidR="00E5710F">
        <w:rPr>
          <w:lang w:eastAsia="en-SG"/>
        </w:rPr>
        <w:t>rea</w:t>
      </w:r>
      <w:r w:rsidRPr="00B128D2">
        <w:rPr>
          <w:lang w:eastAsia="en-SG"/>
        </w:rPr>
        <w:t xml:space="preserve">, </w:t>
      </w:r>
      <w:del w:id="354" w:author="Jason Rhee" w:date="2024-07-25T16:24:00Z" w16du:dateUtc="2024-07-25T06:24:00Z">
        <w:r w:rsidRPr="00B128D2" w:rsidDel="005926C7">
          <w:rPr>
            <w:lang w:eastAsia="en-SG"/>
          </w:rPr>
          <w:delText xml:space="preserve">it </w:delText>
        </w:r>
      </w:del>
      <w:ins w:id="355" w:author="Jason Rhee" w:date="2024-07-25T16:24:00Z" w16du:dateUtc="2024-07-25T06:24:00Z">
        <w:r w:rsidR="005926C7">
          <w:rPr>
            <w:lang w:eastAsia="en-SG"/>
          </w:rPr>
          <w:t>the VTS</w:t>
        </w:r>
        <w:r w:rsidR="005926C7" w:rsidRPr="00B128D2">
          <w:rPr>
            <w:lang w:eastAsia="en-SG"/>
          </w:rPr>
          <w:t xml:space="preserve"> </w:t>
        </w:r>
      </w:ins>
      <w:del w:id="356" w:author="Jason Rhee" w:date="2024-07-25T16:23:00Z" w16du:dateUtc="2024-07-25T06:23:00Z">
        <w:r w:rsidRPr="00B128D2" w:rsidDel="008D0A0A">
          <w:rPr>
            <w:lang w:eastAsia="en-SG"/>
          </w:rPr>
          <w:delText>is able to</w:delText>
        </w:r>
      </w:del>
      <w:ins w:id="357" w:author="Jason Rhee" w:date="2024-07-25T16:23:00Z" w16du:dateUtc="2024-07-25T06:23:00Z">
        <w:r w:rsidR="008D0A0A" w:rsidRPr="00B128D2">
          <w:rPr>
            <w:lang w:eastAsia="en-SG"/>
          </w:rPr>
          <w:t>can</w:t>
        </w:r>
      </w:ins>
      <w:r w:rsidRPr="00B128D2">
        <w:rPr>
          <w:lang w:eastAsia="en-SG"/>
        </w:rPr>
        <w:t xml:space="preserve"> monitor the ship’s transit and support navigation in accordance with the</w:t>
      </w:r>
      <w:r w:rsidR="000F7029" w:rsidRPr="00B128D2">
        <w:rPr>
          <w:lang w:eastAsia="en-SG"/>
        </w:rPr>
        <w:t xml:space="preserve"> </w:t>
      </w:r>
      <w:del w:id="358" w:author="Jason Rhee" w:date="2024-07-21T21:28:00Z" w16du:dateUtc="2024-07-21T11:28:00Z">
        <w:r w:rsidR="000F7029" w:rsidRPr="00B128D2" w:rsidDel="00AB420A">
          <w:rPr>
            <w:lang w:eastAsia="en-SG"/>
          </w:rPr>
          <w:delText>actual plan</w:delText>
        </w:r>
      </w:del>
      <w:ins w:id="359" w:author="Jason Rhee" w:date="2024-07-21T21:28:00Z" w16du:dateUtc="2024-07-21T11:28:00Z">
        <w:r w:rsidR="00AB420A">
          <w:rPr>
            <w:lang w:eastAsia="en-SG"/>
          </w:rPr>
          <w:t>Actual Plan</w:t>
        </w:r>
      </w:ins>
      <w:r w:rsidR="000F7029" w:rsidRPr="00B128D2">
        <w:rPr>
          <w:lang w:eastAsia="en-SG"/>
        </w:rPr>
        <w:t xml:space="preserve"> and/or </w:t>
      </w:r>
      <w:del w:id="360" w:author="Jason Rhee" w:date="2024-07-21T21:29:00Z" w16du:dateUtc="2024-07-21T11:29:00Z">
        <w:r w:rsidR="000F7029" w:rsidRPr="00B128D2" w:rsidDel="005A6A12">
          <w:rPr>
            <w:lang w:eastAsia="en-SG"/>
          </w:rPr>
          <w:delText xml:space="preserve">actual </w:delText>
        </w:r>
        <w:r w:rsidR="00454236" w:rsidDel="005A6A12">
          <w:rPr>
            <w:lang w:eastAsia="en-SG"/>
          </w:rPr>
          <w:delText xml:space="preserve">plan </w:delText>
        </w:r>
        <w:r w:rsidR="000F7029" w:rsidRPr="00B128D2" w:rsidDel="005A6A12">
          <w:rPr>
            <w:lang w:eastAsia="en-SG"/>
          </w:rPr>
          <w:delText>update</w:delText>
        </w:r>
      </w:del>
      <w:ins w:id="361" w:author="Jason Rhee" w:date="2024-07-21T21:29:00Z" w16du:dateUtc="2024-07-21T11:29:00Z">
        <w:r w:rsidR="005A6A12">
          <w:rPr>
            <w:lang w:eastAsia="en-SG"/>
          </w:rPr>
          <w:t>Actual Update</w:t>
        </w:r>
      </w:ins>
      <w:ins w:id="362" w:author="Jason Rhee" w:date="2024-07-25T16:24:00Z" w16du:dateUtc="2024-07-25T06:24:00Z">
        <w:r w:rsidR="005926C7">
          <w:rPr>
            <w:lang w:eastAsia="en-SG"/>
          </w:rPr>
          <w:t>, which it has been provided with</w:t>
        </w:r>
      </w:ins>
      <w:r w:rsidR="000F7029" w:rsidRPr="00B128D2">
        <w:rPr>
          <w:lang w:eastAsia="en-SG"/>
        </w:rPr>
        <w:t>.</w:t>
      </w:r>
      <w:commentRangeEnd w:id="351"/>
      <w:r w:rsidR="00215D0F">
        <w:rPr>
          <w:rStyle w:val="CommentReference"/>
          <w:rFonts w:eastAsia="MS Mincho"/>
          <w:szCs w:val="20"/>
          <w:lang w:eastAsia="ja-JP"/>
        </w:rPr>
        <w:commentReference w:id="351"/>
      </w:r>
      <w:commentRangeEnd w:id="352"/>
      <w:r w:rsidR="00215D0F">
        <w:rPr>
          <w:rStyle w:val="CommentReference"/>
          <w:rFonts w:eastAsia="MS Mincho"/>
          <w:szCs w:val="20"/>
          <w:lang w:eastAsia="ja-JP"/>
        </w:rPr>
        <w:commentReference w:id="352"/>
      </w:r>
      <w:commentRangeEnd w:id="353"/>
      <w:r w:rsidR="00B025E3">
        <w:rPr>
          <w:rStyle w:val="CommentReference"/>
          <w:rFonts w:eastAsia="MS Mincho"/>
          <w:szCs w:val="20"/>
          <w:lang w:eastAsia="ja-JP"/>
        </w:rPr>
        <w:commentReference w:id="353"/>
      </w:r>
    </w:p>
    <w:p w14:paraId="6D6590E7" w14:textId="5153B1AA" w:rsidR="00542BB7" w:rsidRDefault="008D4EB2" w:rsidP="00DC3F81">
      <w:pPr>
        <w:rPr>
          <w:lang w:eastAsia="en-SG"/>
        </w:rPr>
      </w:pPr>
      <w:r>
        <w:rPr>
          <w:lang w:eastAsia="en-SG"/>
        </w:rPr>
        <w:t>In port settings, a</w:t>
      </w:r>
      <w:r w:rsidR="00542BB7" w:rsidRPr="00B128D2">
        <w:rPr>
          <w:lang w:eastAsia="en-SG"/>
        </w:rPr>
        <w:t>fter the ship has completed its cargo operations</w:t>
      </w:r>
      <w:r w:rsidR="00BD77B0" w:rsidRPr="00B128D2">
        <w:rPr>
          <w:lang w:eastAsia="en-SG"/>
        </w:rPr>
        <w:t>,</w:t>
      </w:r>
      <w:r w:rsidR="00542BB7" w:rsidRPr="00B128D2">
        <w:rPr>
          <w:lang w:eastAsia="en-SG"/>
        </w:rPr>
        <w:t xml:space="preserve"> and if</w:t>
      </w:r>
      <w:r w:rsidR="00542BB7" w:rsidRPr="00D129DC">
        <w:rPr>
          <w:lang w:eastAsia="en-SG"/>
        </w:rPr>
        <w:t xml:space="preserve"> </w:t>
      </w:r>
      <w:r w:rsidR="00F243B7">
        <w:rPr>
          <w:lang w:eastAsia="en-SG"/>
        </w:rPr>
        <w:t xml:space="preserve">the </w:t>
      </w:r>
      <w:r w:rsidR="00373E37">
        <w:rPr>
          <w:lang w:eastAsia="en-SG"/>
        </w:rPr>
        <w:t>ship</w:t>
      </w:r>
      <w:r w:rsidR="00F243B7">
        <w:rPr>
          <w:lang w:eastAsia="en-SG"/>
        </w:rPr>
        <w:t>’s draught is such that the local area UKCM system must be used to</w:t>
      </w:r>
      <w:r w:rsidR="00542BB7" w:rsidRPr="00D129DC">
        <w:rPr>
          <w:lang w:eastAsia="en-SG"/>
        </w:rPr>
        <w:t xml:space="preserve"> exit the port</w:t>
      </w:r>
      <w:r w:rsidR="006D09B8">
        <w:rPr>
          <w:lang w:eastAsia="en-SG"/>
        </w:rPr>
        <w:t>,</w:t>
      </w:r>
      <w:r w:rsidR="00542BB7" w:rsidRPr="00D129DC">
        <w:rPr>
          <w:lang w:eastAsia="en-SG"/>
        </w:rPr>
        <w:t xml:space="preserve"> then the </w:t>
      </w:r>
      <w:del w:id="363" w:author="Jason Rhee" w:date="2024-07-16T17:18:00Z" w16du:dateUtc="2024-07-16T07:18:00Z">
        <w:r w:rsidR="00542BB7" w:rsidRPr="00D129DC" w:rsidDel="001B54AD">
          <w:rPr>
            <w:lang w:eastAsia="en-SG"/>
          </w:rPr>
          <w:delText xml:space="preserve">UKCM </w:delText>
        </w:r>
        <w:r w:rsidR="006D09B8" w:rsidDel="001B54AD">
          <w:rPr>
            <w:lang w:eastAsia="en-SG"/>
          </w:rPr>
          <w:delText>service</w:delText>
        </w:r>
      </w:del>
      <w:del w:id="364" w:author="Jason Rhee" w:date="2024-07-16T17:19:00Z" w16du:dateUtc="2024-07-16T07:19:00Z">
        <w:r w:rsidR="002F31A6" w:rsidDel="001B54AD">
          <w:rPr>
            <w:lang w:eastAsia="en-SG"/>
          </w:rPr>
          <w:delText xml:space="preserve"> provider</w:delText>
        </w:r>
      </w:del>
      <w:ins w:id="365" w:author="Jason Rhee" w:date="2024-07-16T17:19:00Z" w16du:dateUtc="2024-07-16T07:19:00Z">
        <w:r w:rsidR="001B54AD">
          <w:rPr>
            <w:lang w:eastAsia="en-SG"/>
          </w:rPr>
          <w:t>UKCM Service Provider</w:t>
        </w:r>
      </w:ins>
      <w:r w:rsidR="002F31A6">
        <w:rPr>
          <w:lang w:eastAsia="en-SG"/>
        </w:rPr>
        <w:t xml:space="preserve"> would</w:t>
      </w:r>
      <w:r>
        <w:rPr>
          <w:lang w:eastAsia="en-SG"/>
        </w:rPr>
        <w:t>,</w:t>
      </w:r>
      <w:r w:rsidR="002F31A6">
        <w:rPr>
          <w:lang w:eastAsia="en-SG"/>
        </w:rPr>
        <w:t xml:space="preserve"> s</w:t>
      </w:r>
      <w:r w:rsidR="005E6D36">
        <w:rPr>
          <w:lang w:eastAsia="en-SG"/>
        </w:rPr>
        <w:t>imilarly</w:t>
      </w:r>
      <w:r>
        <w:rPr>
          <w:lang w:eastAsia="en-SG"/>
        </w:rPr>
        <w:t>,</w:t>
      </w:r>
      <w:r w:rsidR="002F31A6">
        <w:rPr>
          <w:lang w:eastAsia="en-SG"/>
        </w:rPr>
        <w:t xml:space="preserve"> </w:t>
      </w:r>
      <w:r w:rsidR="00542BB7" w:rsidRPr="00D129DC">
        <w:rPr>
          <w:lang w:eastAsia="en-SG"/>
        </w:rPr>
        <w:t xml:space="preserve">be </w:t>
      </w:r>
      <w:r w:rsidR="006D09B8">
        <w:rPr>
          <w:lang w:eastAsia="en-SG"/>
        </w:rPr>
        <w:t xml:space="preserve">used </w:t>
      </w:r>
      <w:r w:rsidR="00542BB7" w:rsidRPr="00D129DC">
        <w:rPr>
          <w:lang w:eastAsia="en-SG"/>
        </w:rPr>
        <w:t xml:space="preserve">to assist the ship’s safe departure from the port through the </w:t>
      </w:r>
      <w:r w:rsidR="00E855CB">
        <w:rPr>
          <w:lang w:eastAsia="en-SG"/>
        </w:rPr>
        <w:t>UKCM Operational Area</w:t>
      </w:r>
      <w:r w:rsidR="00542BB7" w:rsidRPr="00D129DC">
        <w:rPr>
          <w:lang w:eastAsia="en-SG"/>
        </w:rPr>
        <w:t>.</w:t>
      </w:r>
    </w:p>
    <w:p w14:paraId="0C904731" w14:textId="77777777" w:rsidR="0091091B" w:rsidRPr="0031303F" w:rsidRDefault="0091091B" w:rsidP="00DC3F81"/>
    <w:p w14:paraId="6C74EB45" w14:textId="71E63B34" w:rsidR="00816736" w:rsidRPr="0031303F" w:rsidRDefault="00AC2813" w:rsidP="002721B0">
      <w:pPr>
        <w:pStyle w:val="Heading1"/>
      </w:pPr>
      <w:bookmarkStart w:id="366" w:name="_Toc127463815"/>
      <w:bookmarkStart w:id="367" w:name="_Toc128125441"/>
      <w:bookmarkStart w:id="368" w:name="_Toc141176166"/>
      <w:bookmarkStart w:id="369" w:name="_Toc141176321"/>
      <w:bookmarkStart w:id="370" w:name="_Toc141176952"/>
      <w:bookmarkStart w:id="371" w:name="_Toc150177837"/>
      <w:r w:rsidRPr="0031303F">
        <w:lastRenderedPageBreak/>
        <w:t>References</w:t>
      </w:r>
      <w:bookmarkEnd w:id="366"/>
      <w:bookmarkEnd w:id="367"/>
      <w:bookmarkEnd w:id="368"/>
      <w:bookmarkEnd w:id="369"/>
      <w:bookmarkEnd w:id="370"/>
      <w:bookmarkEnd w:id="371"/>
    </w:p>
    <w:p w14:paraId="5C72B1EC" w14:textId="156ED1E3" w:rsidR="00542BB7" w:rsidRDefault="00542BB7" w:rsidP="00B3435A">
      <w:pPr>
        <w:pStyle w:val="Heading2"/>
      </w:pPr>
      <w:bookmarkStart w:id="372" w:name="_Toc127463816"/>
      <w:bookmarkStart w:id="373" w:name="_Toc128125442"/>
      <w:bookmarkStart w:id="374" w:name="_Toc141176167"/>
      <w:bookmarkStart w:id="375" w:name="_Toc141176322"/>
      <w:bookmarkStart w:id="376" w:name="_Toc141176953"/>
      <w:bookmarkStart w:id="377" w:name="_Toc150177838"/>
      <w:r>
        <w:t>Normative</w:t>
      </w:r>
      <w:bookmarkEnd w:id="372"/>
      <w:bookmarkEnd w:id="373"/>
      <w:bookmarkEnd w:id="374"/>
      <w:bookmarkEnd w:id="375"/>
      <w:bookmarkEnd w:id="376"/>
      <w:bookmarkEnd w:id="377"/>
    </w:p>
    <w:p w14:paraId="37208E51" w14:textId="77777777" w:rsidR="00542BB7" w:rsidRDefault="00542BB7" w:rsidP="00A355E4">
      <w:pPr>
        <w:rPr>
          <w:rFonts w:cs="Arial"/>
          <w:szCs w:val="20"/>
          <w:lang w:eastAsia="en-GB"/>
        </w:rPr>
      </w:pPr>
      <w:r>
        <w:rPr>
          <w:rFonts w:cs="Arial"/>
          <w:szCs w:val="20"/>
          <w:lang w:eastAsia="en-GB"/>
        </w:rPr>
        <w:t>The following normative documents contain provisions that, through reference in this text, constitute provisions of this document.</w:t>
      </w:r>
    </w:p>
    <w:p w14:paraId="77007C42" w14:textId="77F04ED3" w:rsidR="00C61F76" w:rsidRPr="007228F4" w:rsidRDefault="00542BB7" w:rsidP="00806AA0">
      <w:pPr>
        <w:ind w:left="2552" w:hanging="2552"/>
        <w:rPr>
          <w:rFonts w:eastAsiaTheme="minorEastAsia" w:cs="Arial"/>
          <w:szCs w:val="20"/>
          <w:lang w:eastAsia="ko-KR"/>
        </w:rPr>
      </w:pPr>
      <w:commentRangeStart w:id="378"/>
      <w:commentRangeStart w:id="379"/>
      <w:r>
        <w:rPr>
          <w:rFonts w:cs="Arial"/>
          <w:szCs w:val="20"/>
          <w:lang w:eastAsia="en-GB"/>
        </w:rPr>
        <w:t xml:space="preserve">IHO </w:t>
      </w:r>
      <w:r w:rsidR="00C61F76" w:rsidRPr="00D129DC">
        <w:rPr>
          <w:rFonts w:cs="Arial"/>
          <w:szCs w:val="20"/>
          <w:lang w:eastAsia="en-GB"/>
        </w:rPr>
        <w:t>S-100</w:t>
      </w:r>
      <w:r w:rsidR="00C61F76" w:rsidRPr="00D129DC">
        <w:rPr>
          <w:rFonts w:cs="Arial"/>
          <w:szCs w:val="20"/>
          <w:lang w:eastAsia="en-GB"/>
        </w:rPr>
        <w:tab/>
        <w:t xml:space="preserve">IHO Universal </w:t>
      </w:r>
      <w:r w:rsidR="001D74D7" w:rsidRPr="00D129DC">
        <w:rPr>
          <w:rFonts w:cs="Arial"/>
          <w:szCs w:val="20"/>
          <w:lang w:eastAsia="en-GB"/>
        </w:rPr>
        <w:t xml:space="preserve">Hydrographic </w:t>
      </w:r>
      <w:r w:rsidR="00C61F76" w:rsidRPr="00D129DC">
        <w:rPr>
          <w:rFonts w:cs="Arial"/>
          <w:szCs w:val="20"/>
          <w:lang w:eastAsia="en-GB"/>
        </w:rPr>
        <w:t>Data Model</w:t>
      </w:r>
      <w:r w:rsidR="00B925D1">
        <w:rPr>
          <w:rFonts w:cs="Arial"/>
          <w:szCs w:val="20"/>
          <w:lang w:eastAsia="en-GB"/>
        </w:rPr>
        <w:t>,</w:t>
      </w:r>
      <w:r w:rsidR="000D3C93">
        <w:rPr>
          <w:rFonts w:cs="Arial"/>
          <w:szCs w:val="20"/>
          <w:lang w:eastAsia="en-GB"/>
        </w:rPr>
        <w:t xml:space="preserve"> Edition </w:t>
      </w:r>
      <w:r w:rsidR="00090A00">
        <w:rPr>
          <w:rFonts w:cs="Arial"/>
          <w:szCs w:val="20"/>
          <w:lang w:eastAsia="en-GB"/>
        </w:rPr>
        <w:t>5</w:t>
      </w:r>
      <w:r w:rsidR="000D3C93">
        <w:rPr>
          <w:rFonts w:cs="Arial"/>
          <w:szCs w:val="20"/>
          <w:lang w:eastAsia="en-GB"/>
        </w:rPr>
        <w:t>.</w:t>
      </w:r>
      <w:del w:id="380" w:author="Jason Rhee" w:date="2024-07-21T21:51:00Z" w16du:dateUtc="2024-07-21T11:51:00Z">
        <w:r w:rsidR="000D3C93" w:rsidDel="006C7634">
          <w:rPr>
            <w:rFonts w:cs="Arial"/>
            <w:szCs w:val="20"/>
            <w:lang w:eastAsia="en-GB"/>
          </w:rPr>
          <w:delText>0</w:delText>
        </w:r>
      </w:del>
      <w:ins w:id="381" w:author="Jason Rhee" w:date="2024-07-21T21:51:00Z" w16du:dateUtc="2024-07-21T11:51:00Z">
        <w:r w:rsidR="006C7634">
          <w:rPr>
            <w:rFonts w:eastAsiaTheme="minorEastAsia" w:cs="Arial" w:hint="eastAsia"/>
            <w:szCs w:val="20"/>
            <w:lang w:eastAsia="ko-KR"/>
          </w:rPr>
          <w:t>2</w:t>
        </w:r>
      </w:ins>
      <w:r w:rsidR="000D3C93">
        <w:rPr>
          <w:rFonts w:cs="Arial"/>
          <w:szCs w:val="20"/>
          <w:lang w:eastAsia="en-GB"/>
        </w:rPr>
        <w:t xml:space="preserve">.0 – </w:t>
      </w:r>
      <w:del w:id="382" w:author="Jason Rhee" w:date="2024-07-21T21:51:00Z" w16du:dateUtc="2024-07-21T11:51:00Z">
        <w:r w:rsidR="00090A00" w:rsidDel="002C6E05">
          <w:rPr>
            <w:rFonts w:cs="Arial"/>
            <w:szCs w:val="20"/>
            <w:lang w:eastAsia="en-GB"/>
          </w:rPr>
          <w:delText xml:space="preserve">May </w:delText>
        </w:r>
      </w:del>
      <w:ins w:id="383" w:author="Jason Rhee" w:date="2024-07-21T21:51:00Z" w16du:dateUtc="2024-07-21T11:51:00Z">
        <w:r w:rsidR="002C6E05">
          <w:rPr>
            <w:rFonts w:eastAsiaTheme="minorEastAsia" w:cs="Arial" w:hint="eastAsia"/>
            <w:szCs w:val="20"/>
            <w:lang w:eastAsia="ko-KR"/>
          </w:rPr>
          <w:t>June</w:t>
        </w:r>
        <w:r w:rsidR="002C6E05">
          <w:rPr>
            <w:rFonts w:cs="Arial"/>
            <w:szCs w:val="20"/>
            <w:lang w:eastAsia="en-GB"/>
          </w:rPr>
          <w:t xml:space="preserve"> </w:t>
        </w:r>
      </w:ins>
      <w:del w:id="384" w:author="Jason Rhee" w:date="2024-07-21T21:51:00Z" w16du:dateUtc="2024-07-21T11:51:00Z">
        <w:r w:rsidR="000D3C93" w:rsidDel="002C6E05">
          <w:rPr>
            <w:rFonts w:cs="Arial"/>
            <w:szCs w:val="20"/>
            <w:lang w:eastAsia="en-GB"/>
          </w:rPr>
          <w:delText>20</w:delText>
        </w:r>
        <w:r w:rsidR="00090A00" w:rsidDel="002C6E05">
          <w:rPr>
            <w:rFonts w:cs="Arial"/>
            <w:szCs w:val="20"/>
            <w:lang w:eastAsia="en-GB"/>
          </w:rPr>
          <w:delText>22</w:delText>
        </w:r>
      </w:del>
      <w:ins w:id="385" w:author="Jason Rhee" w:date="2024-07-21T21:51:00Z" w16du:dateUtc="2024-07-21T11:51:00Z">
        <w:r w:rsidR="002C6E05">
          <w:rPr>
            <w:rFonts w:cs="Arial"/>
            <w:szCs w:val="20"/>
            <w:lang w:eastAsia="en-GB"/>
          </w:rPr>
          <w:t>202</w:t>
        </w:r>
        <w:r w:rsidR="002C6E05">
          <w:rPr>
            <w:rFonts w:eastAsiaTheme="minorEastAsia" w:cs="Arial" w:hint="eastAsia"/>
            <w:szCs w:val="20"/>
            <w:lang w:eastAsia="ko-KR"/>
          </w:rPr>
          <w:t>4</w:t>
        </w:r>
      </w:ins>
    </w:p>
    <w:p w14:paraId="68ABF113" w14:textId="5D24B33E" w:rsidR="005C538C" w:rsidRPr="00D129DC" w:rsidRDefault="00542BB7" w:rsidP="00806AA0">
      <w:pPr>
        <w:ind w:left="2552" w:hanging="2552"/>
        <w:rPr>
          <w:rFonts w:cs="Arial"/>
          <w:szCs w:val="20"/>
          <w:lang w:eastAsia="en-GB"/>
        </w:rPr>
      </w:pPr>
      <w:r>
        <w:rPr>
          <w:rFonts w:cs="Arial"/>
          <w:szCs w:val="20"/>
          <w:lang w:eastAsia="en-GB"/>
        </w:rPr>
        <w:t xml:space="preserve">IHO </w:t>
      </w:r>
      <w:r w:rsidR="005C538C" w:rsidRPr="00D129DC">
        <w:rPr>
          <w:rFonts w:cs="Arial"/>
          <w:szCs w:val="20"/>
          <w:lang w:eastAsia="en-GB"/>
        </w:rPr>
        <w:t>S-101</w:t>
      </w:r>
      <w:r w:rsidR="005C538C" w:rsidRPr="00D129DC">
        <w:rPr>
          <w:rFonts w:cs="Arial"/>
          <w:szCs w:val="20"/>
          <w:lang w:eastAsia="en-GB"/>
        </w:rPr>
        <w:tab/>
        <w:t>IHO Electronic Navigational Chart (ENC)</w:t>
      </w:r>
      <w:ins w:id="386" w:author="Jason Rhee" w:date="2024-07-24T22:36:00Z" w16du:dateUtc="2024-07-24T12:36:00Z">
        <w:r w:rsidR="00591E0E">
          <w:rPr>
            <w:rFonts w:cs="Arial"/>
            <w:szCs w:val="20"/>
            <w:lang w:eastAsia="en-GB"/>
          </w:rPr>
          <w:t xml:space="preserve"> Produc</w:t>
        </w:r>
        <w:r w:rsidR="00A8237F">
          <w:rPr>
            <w:rFonts w:cs="Arial"/>
            <w:szCs w:val="20"/>
            <w:lang w:eastAsia="en-GB"/>
          </w:rPr>
          <w:t>t</w:t>
        </w:r>
        <w:r w:rsidR="00591E0E">
          <w:rPr>
            <w:rFonts w:cs="Arial"/>
            <w:szCs w:val="20"/>
            <w:lang w:eastAsia="en-GB"/>
          </w:rPr>
          <w:t xml:space="preserve"> Specification</w:t>
        </w:r>
      </w:ins>
      <w:del w:id="387" w:author="Jason Rhee" w:date="2024-07-24T22:37:00Z" w16du:dateUtc="2024-07-24T12:37:00Z">
        <w:r w:rsidR="00B925D1" w:rsidDel="00A8237F">
          <w:rPr>
            <w:rFonts w:cs="Arial"/>
            <w:szCs w:val="20"/>
            <w:lang w:eastAsia="en-GB"/>
          </w:rPr>
          <w:delText>,</w:delText>
        </w:r>
        <w:r w:rsidR="000D5E51" w:rsidDel="00A8237F">
          <w:rPr>
            <w:rFonts w:cs="Arial"/>
            <w:szCs w:val="20"/>
            <w:lang w:eastAsia="en-GB"/>
          </w:rPr>
          <w:delText xml:space="preserve"> Edition 1.0.0 – December 2018</w:delText>
        </w:r>
      </w:del>
    </w:p>
    <w:p w14:paraId="274C64E8" w14:textId="7FFCF089" w:rsidR="009348B7" w:rsidRDefault="00542BB7" w:rsidP="00806AA0">
      <w:pPr>
        <w:ind w:left="2552" w:hanging="2552"/>
        <w:rPr>
          <w:rFonts w:cs="Arial"/>
          <w:szCs w:val="20"/>
          <w:lang w:eastAsia="en-GB"/>
        </w:rPr>
      </w:pPr>
      <w:r>
        <w:rPr>
          <w:rFonts w:cs="Arial"/>
          <w:szCs w:val="20"/>
          <w:lang w:eastAsia="en-GB"/>
        </w:rPr>
        <w:t xml:space="preserve">IHO </w:t>
      </w:r>
      <w:r w:rsidR="009348B7" w:rsidRPr="00D129DC">
        <w:rPr>
          <w:rFonts w:cs="Arial"/>
          <w:szCs w:val="20"/>
          <w:lang w:eastAsia="en-GB"/>
        </w:rPr>
        <w:t>S-102</w:t>
      </w:r>
      <w:r w:rsidR="009348B7" w:rsidRPr="00D129DC">
        <w:rPr>
          <w:rFonts w:cs="Arial"/>
          <w:szCs w:val="20"/>
          <w:lang w:eastAsia="en-GB"/>
        </w:rPr>
        <w:tab/>
        <w:t xml:space="preserve">IHO Bathymetric Surface </w:t>
      </w:r>
      <w:r w:rsidR="0066549D">
        <w:rPr>
          <w:rFonts w:cs="Arial"/>
          <w:szCs w:val="20"/>
          <w:lang w:eastAsia="en-GB"/>
        </w:rPr>
        <w:t>Product Specification</w:t>
      </w:r>
      <w:del w:id="388" w:author="Jason Rhee" w:date="2024-07-24T22:38:00Z" w16du:dateUtc="2024-07-24T12:38:00Z">
        <w:r w:rsidR="00B925D1" w:rsidDel="006072E6">
          <w:rPr>
            <w:rFonts w:cs="Arial"/>
            <w:szCs w:val="20"/>
            <w:lang w:eastAsia="en-GB"/>
          </w:rPr>
          <w:delText>,</w:delText>
        </w:r>
        <w:r w:rsidR="009348B7" w:rsidRPr="00D129DC" w:rsidDel="006072E6">
          <w:rPr>
            <w:rFonts w:cs="Arial"/>
            <w:szCs w:val="20"/>
            <w:lang w:eastAsia="en-GB"/>
          </w:rPr>
          <w:delText xml:space="preserve"> Edition 1.0.0 – April 2012</w:delText>
        </w:r>
      </w:del>
    </w:p>
    <w:p w14:paraId="38C7ED8D" w14:textId="247337BA" w:rsidR="00DC6AC5" w:rsidRPr="00D129DC" w:rsidRDefault="00DC6AC5" w:rsidP="00806AA0">
      <w:pPr>
        <w:ind w:left="2552" w:hanging="2552"/>
        <w:rPr>
          <w:rFonts w:cs="Arial"/>
          <w:szCs w:val="20"/>
          <w:lang w:eastAsia="en-GB"/>
        </w:rPr>
      </w:pPr>
      <w:r>
        <w:rPr>
          <w:rFonts w:cs="Arial"/>
          <w:szCs w:val="20"/>
          <w:lang w:eastAsia="en-GB"/>
        </w:rPr>
        <w:t>IHO S-104</w:t>
      </w:r>
      <w:r>
        <w:rPr>
          <w:rFonts w:cs="Arial"/>
          <w:szCs w:val="20"/>
          <w:lang w:eastAsia="en-GB"/>
        </w:rPr>
        <w:tab/>
        <w:t xml:space="preserve">IHO </w:t>
      </w:r>
      <w:r w:rsidR="00C4469E">
        <w:rPr>
          <w:rFonts w:cs="Arial"/>
          <w:szCs w:val="20"/>
          <w:lang w:eastAsia="en-GB"/>
        </w:rPr>
        <w:t>Water Level Information for Surface Navigation</w:t>
      </w:r>
      <w:ins w:id="389" w:author="Jason Rhee" w:date="2024-07-24T22:37:00Z" w16du:dateUtc="2024-07-24T12:37:00Z">
        <w:r w:rsidR="00D959F0">
          <w:rPr>
            <w:rFonts w:cs="Arial"/>
            <w:szCs w:val="20"/>
            <w:lang w:eastAsia="en-GB"/>
          </w:rPr>
          <w:t xml:space="preserve"> Product Specification</w:t>
        </w:r>
      </w:ins>
      <w:del w:id="390" w:author="Jason Rhee" w:date="2024-07-24T22:37:00Z" w16du:dateUtc="2024-07-24T12:37:00Z">
        <w:r w:rsidR="00E655D3" w:rsidDel="00D959F0">
          <w:rPr>
            <w:rFonts w:cs="Arial"/>
            <w:szCs w:val="20"/>
            <w:lang w:eastAsia="en-GB"/>
          </w:rPr>
          <w:delText>,</w:delText>
        </w:r>
        <w:r w:rsidR="009A4734" w:rsidDel="00D959F0">
          <w:rPr>
            <w:rFonts w:cs="Arial"/>
            <w:szCs w:val="20"/>
            <w:lang w:eastAsia="en-GB"/>
          </w:rPr>
          <w:delText xml:space="preserve"> Edition 0.0.6 – December 2018 </w:delText>
        </w:r>
      </w:del>
    </w:p>
    <w:p w14:paraId="68F108D2" w14:textId="5B5BEF02" w:rsidR="00443180" w:rsidRDefault="00443180" w:rsidP="00806AA0">
      <w:pPr>
        <w:ind w:left="2552" w:hanging="2552"/>
        <w:rPr>
          <w:rFonts w:cs="Arial"/>
          <w:szCs w:val="20"/>
          <w:lang w:eastAsia="en-GB"/>
        </w:rPr>
      </w:pPr>
      <w:del w:id="391" w:author="Jason Rhee" w:date="2024-07-24T22:32:00Z" w16du:dateUtc="2024-07-24T12:32:00Z">
        <w:r w:rsidDel="0034745C">
          <w:rPr>
            <w:rFonts w:cs="Arial"/>
            <w:szCs w:val="20"/>
            <w:lang w:eastAsia="en-GB"/>
          </w:rPr>
          <w:delText xml:space="preserve">IHO </w:delText>
        </w:r>
      </w:del>
      <w:ins w:id="392" w:author="Jason Rhee" w:date="2024-07-24T22:32:00Z" w16du:dateUtc="2024-07-24T12:32:00Z">
        <w:r w:rsidR="0034745C">
          <w:rPr>
            <w:rFonts w:cs="Arial"/>
            <w:szCs w:val="20"/>
            <w:lang w:eastAsia="en-GB"/>
          </w:rPr>
          <w:t xml:space="preserve">IEC </w:t>
        </w:r>
      </w:ins>
      <w:del w:id="393" w:author="Jason Rhee" w:date="2024-07-24T22:32:00Z" w16du:dateUtc="2024-07-24T12:32:00Z">
        <w:r w:rsidRPr="00D129DC" w:rsidDel="0034745C">
          <w:rPr>
            <w:rFonts w:cs="Arial"/>
            <w:szCs w:val="20"/>
            <w:lang w:eastAsia="en-GB"/>
          </w:rPr>
          <w:delText>S-421</w:delText>
        </w:r>
      </w:del>
      <w:ins w:id="394" w:author="Jason Rhee" w:date="2024-07-24T22:32:00Z" w16du:dateUtc="2024-07-24T12:32:00Z">
        <w:r w:rsidR="0034745C">
          <w:rPr>
            <w:rFonts w:cs="Arial"/>
            <w:szCs w:val="20"/>
            <w:lang w:eastAsia="en-GB"/>
          </w:rPr>
          <w:t>63173-1</w:t>
        </w:r>
      </w:ins>
      <w:r w:rsidRPr="00D129DC">
        <w:rPr>
          <w:rFonts w:cs="Arial"/>
          <w:szCs w:val="20"/>
          <w:lang w:eastAsia="en-GB"/>
        </w:rPr>
        <w:tab/>
      </w:r>
      <w:del w:id="395" w:author="Jason Rhee" w:date="2024-07-24T22:33:00Z" w16du:dateUtc="2024-07-24T12:33:00Z">
        <w:r w:rsidRPr="00D129DC" w:rsidDel="002C617B">
          <w:rPr>
            <w:rFonts w:cs="Arial"/>
            <w:szCs w:val="20"/>
            <w:lang w:eastAsia="en-GB"/>
          </w:rPr>
          <w:delText xml:space="preserve">IEC </w:delText>
        </w:r>
      </w:del>
      <w:ins w:id="396" w:author="Jason Rhee" w:date="2024-07-24T22:33:00Z" w16du:dateUtc="2024-07-24T12:33:00Z">
        <w:r w:rsidR="002C617B">
          <w:rPr>
            <w:rFonts w:cs="Arial"/>
            <w:szCs w:val="20"/>
            <w:lang w:eastAsia="en-GB"/>
          </w:rPr>
          <w:t>S-421 route plan based on S-100</w:t>
        </w:r>
      </w:ins>
      <w:del w:id="397" w:author="Jason Rhee" w:date="2024-07-24T22:33:00Z" w16du:dateUtc="2024-07-24T12:33:00Z">
        <w:r w:rsidRPr="00D129DC" w:rsidDel="002C617B">
          <w:rPr>
            <w:rFonts w:cs="Arial"/>
            <w:szCs w:val="20"/>
            <w:lang w:eastAsia="en-GB"/>
          </w:rPr>
          <w:delText>Route Plan Exchange Format</w:delText>
        </w:r>
        <w:r w:rsidR="00E655D3" w:rsidDel="002C617B">
          <w:rPr>
            <w:rFonts w:cs="Arial"/>
            <w:szCs w:val="20"/>
            <w:lang w:eastAsia="en-GB"/>
          </w:rPr>
          <w:delText>,</w:delText>
        </w:r>
        <w:r w:rsidDel="002C617B">
          <w:rPr>
            <w:rFonts w:cs="Arial"/>
            <w:szCs w:val="20"/>
            <w:lang w:eastAsia="en-GB"/>
          </w:rPr>
          <w:delText xml:space="preserve"> </w:delText>
        </w:r>
        <w:r w:rsidR="00186811" w:rsidDel="002C617B">
          <w:rPr>
            <w:rFonts w:cs="Arial"/>
            <w:szCs w:val="20"/>
            <w:lang w:eastAsia="en-GB"/>
          </w:rPr>
          <w:delText>Ed</w:delText>
        </w:r>
        <w:r w:rsidR="00E655D3" w:rsidDel="002C617B">
          <w:rPr>
            <w:rFonts w:cs="Arial"/>
            <w:szCs w:val="20"/>
            <w:lang w:eastAsia="en-GB"/>
          </w:rPr>
          <w:delText>ition</w:delText>
        </w:r>
        <w:r w:rsidR="00186811" w:rsidDel="002C617B">
          <w:rPr>
            <w:rFonts w:cs="Arial"/>
            <w:szCs w:val="20"/>
            <w:lang w:eastAsia="en-GB"/>
          </w:rPr>
          <w:delText xml:space="preserve"> </w:delText>
        </w:r>
      </w:del>
      <w:del w:id="398" w:author="Jason Rhee" w:date="2024-07-21T21:54:00Z" w16du:dateUtc="2024-07-21T11:54:00Z">
        <w:r w:rsidR="00186811" w:rsidDel="009F5206">
          <w:rPr>
            <w:rFonts w:cs="Arial"/>
            <w:szCs w:val="20"/>
            <w:lang w:eastAsia="en-GB"/>
          </w:rPr>
          <w:delText>and date TBC</w:delText>
        </w:r>
      </w:del>
    </w:p>
    <w:p w14:paraId="01EC4EE3" w14:textId="7ACD1EE9" w:rsidR="00C45ECD" w:rsidRPr="00D129DC" w:rsidRDefault="00542BB7" w:rsidP="00806AA0">
      <w:pPr>
        <w:ind w:left="2552" w:hanging="2552"/>
        <w:rPr>
          <w:rFonts w:cs="Arial"/>
          <w:szCs w:val="20"/>
          <w:lang w:eastAsia="en-GB"/>
        </w:rPr>
      </w:pPr>
      <w:r>
        <w:rPr>
          <w:rFonts w:cs="Arial"/>
          <w:szCs w:val="20"/>
          <w:lang w:eastAsia="en-GB"/>
        </w:rPr>
        <w:t xml:space="preserve">IHO </w:t>
      </w:r>
      <w:r w:rsidR="00C45ECD" w:rsidRPr="00D129DC">
        <w:rPr>
          <w:rFonts w:cs="Arial"/>
          <w:szCs w:val="20"/>
          <w:lang w:eastAsia="en-GB"/>
        </w:rPr>
        <w:t>S-52</w:t>
      </w:r>
      <w:r w:rsidR="00C45ECD" w:rsidRPr="00D129DC">
        <w:rPr>
          <w:rFonts w:cs="Arial"/>
          <w:szCs w:val="20"/>
          <w:lang w:eastAsia="en-GB"/>
        </w:rPr>
        <w:tab/>
        <w:t>IHO Specifications for Chart Content and Display Aspects of ECDIS</w:t>
      </w:r>
      <w:del w:id="399" w:author="Jason Rhee" w:date="2024-07-24T22:38:00Z" w16du:dateUtc="2024-07-24T12:38:00Z">
        <w:r w:rsidR="00E655D3" w:rsidDel="00354B18">
          <w:rPr>
            <w:rFonts w:cs="Arial"/>
            <w:szCs w:val="20"/>
            <w:lang w:eastAsia="en-GB"/>
          </w:rPr>
          <w:delText>,</w:delText>
        </w:r>
        <w:r w:rsidR="00537114" w:rsidDel="00354B18">
          <w:rPr>
            <w:rFonts w:cs="Arial"/>
            <w:szCs w:val="20"/>
            <w:lang w:eastAsia="en-GB"/>
          </w:rPr>
          <w:delText xml:space="preserve"> </w:delText>
        </w:r>
      </w:del>
      <w:r w:rsidR="00537114">
        <w:rPr>
          <w:rFonts w:cs="Arial"/>
          <w:szCs w:val="20"/>
          <w:lang w:eastAsia="en-GB"/>
        </w:rPr>
        <w:t>Edition 6.1.1 – October 2014 (with clarifications up to June 2015)</w:t>
      </w:r>
    </w:p>
    <w:p w14:paraId="619B11D6" w14:textId="69CC7483" w:rsidR="00D129DC" w:rsidRPr="00D129DC" w:rsidRDefault="00D129DC" w:rsidP="00E655D3">
      <w:pPr>
        <w:tabs>
          <w:tab w:val="left" w:pos="2552"/>
        </w:tabs>
        <w:ind w:left="2550" w:hanging="2550"/>
        <w:rPr>
          <w:rFonts w:cs="Arial"/>
          <w:szCs w:val="20"/>
          <w:lang w:eastAsia="en-GB"/>
        </w:rPr>
      </w:pPr>
      <w:r w:rsidRPr="00D129DC">
        <w:rPr>
          <w:rFonts w:cs="Arial"/>
          <w:szCs w:val="20"/>
          <w:lang w:eastAsia="en-GB"/>
        </w:rPr>
        <w:t>ISO 10646</w:t>
      </w:r>
      <w:r w:rsidR="00C95DDE">
        <w:rPr>
          <w:rFonts w:cs="Arial"/>
          <w:szCs w:val="20"/>
          <w:lang w:eastAsia="en-GB"/>
        </w:rPr>
        <w:t>:2017</w:t>
      </w:r>
      <w:r w:rsidRPr="00D129DC">
        <w:rPr>
          <w:rFonts w:cs="Arial"/>
          <w:szCs w:val="20"/>
          <w:lang w:eastAsia="en-GB"/>
        </w:rPr>
        <w:tab/>
      </w:r>
      <w:r w:rsidR="0066351F">
        <w:rPr>
          <w:rFonts w:cs="Arial"/>
          <w:szCs w:val="20"/>
          <w:lang w:eastAsia="en-GB"/>
        </w:rPr>
        <w:tab/>
      </w:r>
      <w:r w:rsidRPr="00D129DC">
        <w:rPr>
          <w:rFonts w:cs="Arial"/>
          <w:szCs w:val="20"/>
          <w:lang w:eastAsia="en-GB"/>
        </w:rPr>
        <w:t>Information technology – Universal Coded Character Set (UCS)</w:t>
      </w:r>
      <w:r w:rsidR="00E655D3">
        <w:rPr>
          <w:rFonts w:cs="Arial"/>
          <w:szCs w:val="20"/>
          <w:lang w:eastAsia="en-GB"/>
        </w:rPr>
        <w:br/>
        <w:t xml:space="preserve">+Amd1 (2017) and </w:t>
      </w:r>
      <w:r w:rsidR="00C95DDE">
        <w:rPr>
          <w:rFonts w:cs="Arial"/>
          <w:szCs w:val="20"/>
          <w:lang w:eastAsia="en-GB"/>
        </w:rPr>
        <w:t>Amd2 (2017)</w:t>
      </w:r>
    </w:p>
    <w:p w14:paraId="15082181" w14:textId="77777777" w:rsidR="00D129DC" w:rsidRPr="00D129DC" w:rsidRDefault="00D129DC" w:rsidP="00806AA0">
      <w:pPr>
        <w:ind w:left="2552" w:hanging="2552"/>
        <w:rPr>
          <w:rFonts w:cs="Arial"/>
          <w:szCs w:val="20"/>
          <w:lang w:eastAsia="en-GB"/>
        </w:rPr>
      </w:pPr>
      <w:r w:rsidRPr="00D129DC">
        <w:rPr>
          <w:rFonts w:cs="Arial"/>
          <w:szCs w:val="20"/>
          <w:lang w:eastAsia="en-GB"/>
        </w:rPr>
        <w:t>ISO/IEC 15948</w:t>
      </w:r>
      <w:r w:rsidRPr="00D129DC">
        <w:rPr>
          <w:rFonts w:cs="Arial"/>
          <w:szCs w:val="20"/>
          <w:lang w:eastAsia="en-GB"/>
        </w:rPr>
        <w:tab/>
      </w:r>
      <w:r w:rsidR="00647DB7">
        <w:rPr>
          <w:rFonts w:cs="Arial"/>
          <w:szCs w:val="20"/>
          <w:lang w:eastAsia="en-GB"/>
        </w:rPr>
        <w:t>I</w:t>
      </w:r>
      <w:r w:rsidRPr="00D129DC">
        <w:rPr>
          <w:rFonts w:cs="Arial"/>
          <w:szCs w:val="20"/>
          <w:lang w:eastAsia="en-GB"/>
        </w:rPr>
        <w:t>nformation technology – Computer graphics and image processing – Portable</w:t>
      </w:r>
      <w:r w:rsidR="00EB4ED7">
        <w:rPr>
          <w:rFonts w:cs="Arial"/>
          <w:szCs w:val="20"/>
          <w:lang w:eastAsia="en-GB"/>
        </w:rPr>
        <w:t xml:space="preserve"> </w:t>
      </w:r>
      <w:r w:rsidRPr="00D129DC">
        <w:rPr>
          <w:rFonts w:cs="Arial"/>
          <w:szCs w:val="20"/>
          <w:lang w:eastAsia="en-GB"/>
        </w:rPr>
        <w:t>Network Graphics (PNG): Functional specification</w:t>
      </w:r>
    </w:p>
    <w:p w14:paraId="59AE8C26" w14:textId="77777777" w:rsidR="00513347" w:rsidRPr="00D129DC" w:rsidRDefault="00513347" w:rsidP="00806AA0">
      <w:pPr>
        <w:ind w:left="2552" w:hanging="2552"/>
        <w:rPr>
          <w:rFonts w:cs="Arial"/>
          <w:szCs w:val="20"/>
          <w:lang w:eastAsia="en-GB"/>
        </w:rPr>
      </w:pPr>
      <w:r w:rsidRPr="00D129DC">
        <w:rPr>
          <w:rFonts w:cs="Arial"/>
          <w:szCs w:val="20"/>
          <w:lang w:eastAsia="en-GB"/>
        </w:rPr>
        <w:t>ISO 19101</w:t>
      </w:r>
      <w:r w:rsidR="00647DB7">
        <w:rPr>
          <w:rFonts w:cs="Arial"/>
          <w:szCs w:val="20"/>
          <w:lang w:eastAsia="en-GB"/>
        </w:rPr>
        <w:t>:</w:t>
      </w:r>
      <w:r w:rsidR="00B6440D">
        <w:rPr>
          <w:rFonts w:cs="Arial"/>
          <w:szCs w:val="20"/>
          <w:lang w:eastAsia="en-GB"/>
        </w:rPr>
        <w:t>2014</w:t>
      </w:r>
      <w:r w:rsidRPr="00D129DC">
        <w:rPr>
          <w:rFonts w:cs="Arial"/>
          <w:szCs w:val="20"/>
          <w:lang w:eastAsia="en-GB"/>
        </w:rPr>
        <w:tab/>
        <w:t>Geographic information – Reference model</w:t>
      </w:r>
    </w:p>
    <w:p w14:paraId="18436327" w14:textId="77777777" w:rsidR="00513347" w:rsidRPr="00D129DC" w:rsidRDefault="00513347" w:rsidP="00806AA0">
      <w:pPr>
        <w:ind w:left="2552" w:hanging="2552"/>
        <w:rPr>
          <w:rFonts w:cs="Arial"/>
          <w:szCs w:val="20"/>
          <w:lang w:eastAsia="en-GB"/>
        </w:rPr>
      </w:pPr>
      <w:r w:rsidRPr="00D129DC">
        <w:rPr>
          <w:rFonts w:cs="Arial"/>
          <w:szCs w:val="20"/>
          <w:lang w:eastAsia="en-GB"/>
        </w:rPr>
        <w:t>ISO 19103</w:t>
      </w:r>
      <w:r w:rsidR="00647DB7">
        <w:rPr>
          <w:rFonts w:cs="Arial"/>
          <w:szCs w:val="20"/>
          <w:lang w:eastAsia="en-GB"/>
        </w:rPr>
        <w:t>:</w:t>
      </w:r>
      <w:r w:rsidR="00B6440D">
        <w:rPr>
          <w:rFonts w:cs="Arial"/>
          <w:szCs w:val="20"/>
          <w:lang w:eastAsia="en-GB"/>
        </w:rPr>
        <w:t>2015</w:t>
      </w:r>
      <w:r w:rsidRPr="00D129DC">
        <w:rPr>
          <w:rFonts w:cs="Arial"/>
          <w:szCs w:val="20"/>
          <w:lang w:eastAsia="en-GB"/>
        </w:rPr>
        <w:tab/>
        <w:t>Geographic information – Conceptual schema</w:t>
      </w:r>
    </w:p>
    <w:p w14:paraId="6C3F7E5F" w14:textId="77777777" w:rsidR="00513347" w:rsidRPr="00D129DC" w:rsidRDefault="00513347" w:rsidP="00806AA0">
      <w:pPr>
        <w:ind w:left="2552" w:hanging="2552"/>
        <w:rPr>
          <w:rFonts w:cs="Arial"/>
          <w:szCs w:val="20"/>
          <w:lang w:eastAsia="en-GB"/>
        </w:rPr>
      </w:pPr>
      <w:r w:rsidRPr="00D129DC">
        <w:rPr>
          <w:rFonts w:cs="Arial"/>
          <w:szCs w:val="20"/>
          <w:lang w:eastAsia="en-GB"/>
        </w:rPr>
        <w:t>ISO 19107</w:t>
      </w:r>
      <w:r w:rsidR="00647DB7">
        <w:rPr>
          <w:rFonts w:cs="Arial"/>
          <w:szCs w:val="20"/>
          <w:lang w:eastAsia="en-GB"/>
        </w:rPr>
        <w:t>:2003</w:t>
      </w:r>
      <w:r w:rsidRPr="00D129DC">
        <w:rPr>
          <w:rFonts w:cs="Arial"/>
          <w:szCs w:val="20"/>
          <w:lang w:eastAsia="en-GB"/>
        </w:rPr>
        <w:tab/>
        <w:t>Geographic information – Spatial schema</w:t>
      </w:r>
    </w:p>
    <w:p w14:paraId="5ADFECFC" w14:textId="77777777" w:rsidR="00513347" w:rsidRPr="00D129DC" w:rsidRDefault="00513347" w:rsidP="0066351F">
      <w:pPr>
        <w:tabs>
          <w:tab w:val="left" w:pos="2552"/>
        </w:tabs>
        <w:ind w:left="2550" w:hanging="2550"/>
        <w:jc w:val="left"/>
        <w:rPr>
          <w:rFonts w:cs="Arial"/>
          <w:szCs w:val="20"/>
          <w:lang w:eastAsia="en-GB"/>
        </w:rPr>
      </w:pPr>
      <w:r w:rsidRPr="00D129DC">
        <w:rPr>
          <w:rFonts w:cs="Arial"/>
          <w:szCs w:val="20"/>
          <w:lang w:eastAsia="en-GB"/>
        </w:rPr>
        <w:t>ISO 19108</w:t>
      </w:r>
      <w:r w:rsidR="00647DB7">
        <w:rPr>
          <w:rFonts w:cs="Arial"/>
          <w:szCs w:val="20"/>
          <w:lang w:eastAsia="en-GB"/>
        </w:rPr>
        <w:t>:</w:t>
      </w:r>
      <w:r w:rsidR="00B6440D">
        <w:rPr>
          <w:rFonts w:cs="Arial"/>
          <w:szCs w:val="20"/>
          <w:lang w:eastAsia="en-GB"/>
        </w:rPr>
        <w:t>2002</w:t>
      </w:r>
      <w:r w:rsidR="00B6440D">
        <w:rPr>
          <w:rFonts w:cs="Arial"/>
          <w:szCs w:val="20"/>
          <w:lang w:eastAsia="en-GB"/>
        </w:rPr>
        <w:tab/>
      </w:r>
      <w:r w:rsidR="0066351F">
        <w:rPr>
          <w:rFonts w:cs="Arial"/>
          <w:szCs w:val="20"/>
          <w:lang w:eastAsia="en-GB"/>
        </w:rPr>
        <w:tab/>
      </w:r>
      <w:r w:rsidR="00B6440D">
        <w:rPr>
          <w:rFonts w:cs="Arial"/>
          <w:szCs w:val="20"/>
          <w:lang w:eastAsia="en-GB"/>
        </w:rPr>
        <w:t>Geographic information – Temporal schema</w:t>
      </w:r>
      <w:r w:rsidR="00B6440D">
        <w:rPr>
          <w:rFonts w:cs="Arial"/>
          <w:szCs w:val="20"/>
          <w:lang w:eastAsia="en-GB"/>
        </w:rPr>
        <w:br/>
        <w:t>+Corr1 (2006)</w:t>
      </w:r>
      <w:r w:rsidRPr="00D129DC">
        <w:rPr>
          <w:rFonts w:cs="Arial"/>
          <w:szCs w:val="20"/>
          <w:lang w:eastAsia="en-GB"/>
        </w:rPr>
        <w:tab/>
      </w:r>
    </w:p>
    <w:p w14:paraId="5B935DBB" w14:textId="77777777" w:rsidR="00513347" w:rsidRPr="00D129DC" w:rsidRDefault="00513347" w:rsidP="00806AA0">
      <w:pPr>
        <w:ind w:left="2552" w:hanging="2552"/>
        <w:rPr>
          <w:rFonts w:cs="Arial"/>
          <w:szCs w:val="20"/>
          <w:lang w:eastAsia="en-GB"/>
        </w:rPr>
      </w:pPr>
      <w:r w:rsidRPr="00D129DC">
        <w:rPr>
          <w:rFonts w:cs="Arial"/>
          <w:szCs w:val="20"/>
          <w:lang w:eastAsia="en-GB"/>
        </w:rPr>
        <w:t>ISO 19109</w:t>
      </w:r>
      <w:r w:rsidR="00647DB7">
        <w:rPr>
          <w:rFonts w:cs="Arial"/>
          <w:szCs w:val="20"/>
          <w:lang w:eastAsia="en-GB"/>
        </w:rPr>
        <w:t>:2005</w:t>
      </w:r>
      <w:r w:rsidRPr="00D129DC">
        <w:rPr>
          <w:rFonts w:cs="Arial"/>
          <w:szCs w:val="20"/>
          <w:lang w:eastAsia="en-GB"/>
        </w:rPr>
        <w:tab/>
        <w:t>Geographic information – Rules for application schema</w:t>
      </w:r>
    </w:p>
    <w:p w14:paraId="3F7FB523" w14:textId="77777777" w:rsidR="00513347" w:rsidRPr="00D129DC" w:rsidRDefault="00513347" w:rsidP="00806AA0">
      <w:pPr>
        <w:ind w:left="2552" w:hanging="2552"/>
        <w:rPr>
          <w:rFonts w:cs="Arial"/>
          <w:szCs w:val="20"/>
          <w:lang w:eastAsia="en-GB"/>
        </w:rPr>
      </w:pPr>
      <w:r w:rsidRPr="00D129DC">
        <w:rPr>
          <w:rFonts w:cs="Arial"/>
          <w:szCs w:val="20"/>
          <w:lang w:eastAsia="en-GB"/>
        </w:rPr>
        <w:t>ISO 19110</w:t>
      </w:r>
      <w:r w:rsidR="00647DB7">
        <w:rPr>
          <w:rFonts w:cs="Arial"/>
          <w:szCs w:val="20"/>
          <w:lang w:eastAsia="en-GB"/>
        </w:rPr>
        <w:t>:</w:t>
      </w:r>
      <w:r w:rsidR="00B6440D">
        <w:rPr>
          <w:rFonts w:cs="Arial"/>
          <w:szCs w:val="20"/>
          <w:lang w:eastAsia="en-GB"/>
        </w:rPr>
        <w:t>2016</w:t>
      </w:r>
      <w:r w:rsidRPr="00D129DC">
        <w:rPr>
          <w:rFonts w:cs="Arial"/>
          <w:szCs w:val="20"/>
          <w:lang w:eastAsia="en-GB"/>
        </w:rPr>
        <w:tab/>
        <w:t>Geographic information – Methodology for feature cataloguing</w:t>
      </w:r>
    </w:p>
    <w:p w14:paraId="2154D044" w14:textId="77777777" w:rsidR="00513347" w:rsidRPr="00D129DC" w:rsidRDefault="00513347" w:rsidP="0066351F">
      <w:pPr>
        <w:tabs>
          <w:tab w:val="left" w:pos="2552"/>
        </w:tabs>
        <w:ind w:left="2550" w:hanging="2550"/>
        <w:jc w:val="left"/>
        <w:rPr>
          <w:rFonts w:cs="Arial"/>
          <w:szCs w:val="20"/>
          <w:lang w:eastAsia="en-GB"/>
        </w:rPr>
      </w:pPr>
      <w:r w:rsidRPr="00D129DC">
        <w:rPr>
          <w:rFonts w:cs="Arial"/>
          <w:szCs w:val="20"/>
          <w:lang w:eastAsia="en-GB"/>
        </w:rPr>
        <w:t>ISO 19111</w:t>
      </w:r>
      <w:r w:rsidR="00647DB7">
        <w:rPr>
          <w:rFonts w:cs="Arial"/>
          <w:szCs w:val="20"/>
          <w:lang w:eastAsia="en-GB"/>
        </w:rPr>
        <w:t>:2003</w:t>
      </w:r>
      <w:r w:rsidR="0066351F">
        <w:rPr>
          <w:rFonts w:cs="Arial"/>
          <w:szCs w:val="20"/>
          <w:lang w:eastAsia="en-GB"/>
        </w:rPr>
        <w:tab/>
      </w:r>
      <w:r w:rsidR="00B6440D">
        <w:rPr>
          <w:rFonts w:cs="Arial"/>
          <w:szCs w:val="20"/>
          <w:lang w:eastAsia="en-GB"/>
        </w:rPr>
        <w:tab/>
      </w:r>
      <w:r w:rsidR="00B6440D" w:rsidRPr="00D129DC">
        <w:rPr>
          <w:rFonts w:cs="Arial"/>
          <w:szCs w:val="20"/>
          <w:lang w:eastAsia="en-GB"/>
        </w:rPr>
        <w:t>Geographic information – Spatial referencing by coordinates</w:t>
      </w:r>
      <w:r w:rsidR="00806AA0">
        <w:rPr>
          <w:rFonts w:cs="Arial"/>
          <w:szCs w:val="20"/>
          <w:lang w:eastAsia="en-GB"/>
        </w:rPr>
        <w:br/>
      </w:r>
      <w:r w:rsidR="00647DB7">
        <w:rPr>
          <w:rFonts w:cs="Arial"/>
          <w:szCs w:val="20"/>
          <w:lang w:eastAsia="en-GB"/>
        </w:rPr>
        <w:t>+Corr1 (2006)</w:t>
      </w:r>
      <w:r w:rsidR="00DD0A33">
        <w:rPr>
          <w:rFonts w:cs="Arial"/>
          <w:szCs w:val="20"/>
          <w:lang w:eastAsia="en-GB"/>
        </w:rPr>
        <w:tab/>
      </w:r>
    </w:p>
    <w:p w14:paraId="4DC67E4B" w14:textId="77777777" w:rsidR="000E458A" w:rsidRPr="00D129DC" w:rsidRDefault="000E458A" w:rsidP="0066351F">
      <w:pPr>
        <w:tabs>
          <w:tab w:val="left" w:pos="2552"/>
        </w:tabs>
        <w:ind w:left="2550" w:hanging="2550"/>
        <w:jc w:val="left"/>
        <w:rPr>
          <w:rFonts w:cs="Arial"/>
          <w:szCs w:val="20"/>
          <w:lang w:eastAsia="en-GB"/>
        </w:rPr>
      </w:pPr>
      <w:r w:rsidRPr="00D129DC">
        <w:rPr>
          <w:rFonts w:cs="Arial"/>
          <w:szCs w:val="20"/>
          <w:lang w:eastAsia="en-GB"/>
        </w:rPr>
        <w:t>ISO 19115</w:t>
      </w:r>
      <w:r w:rsidR="00C95DDE">
        <w:rPr>
          <w:rFonts w:cs="Arial"/>
          <w:szCs w:val="20"/>
          <w:lang w:eastAsia="en-GB"/>
        </w:rPr>
        <w:t>-1</w:t>
      </w:r>
      <w:r w:rsidR="00647DB7">
        <w:rPr>
          <w:rFonts w:cs="Arial"/>
          <w:szCs w:val="20"/>
          <w:lang w:eastAsia="en-GB"/>
        </w:rPr>
        <w:t>:</w:t>
      </w:r>
      <w:r w:rsidR="00C95DDE">
        <w:rPr>
          <w:rFonts w:cs="Arial"/>
          <w:szCs w:val="20"/>
          <w:lang w:eastAsia="en-GB"/>
        </w:rPr>
        <w:t>2014</w:t>
      </w:r>
      <w:r w:rsidR="00C95DDE">
        <w:rPr>
          <w:rFonts w:cs="Arial"/>
          <w:szCs w:val="20"/>
          <w:lang w:eastAsia="en-GB"/>
        </w:rPr>
        <w:tab/>
      </w:r>
      <w:r w:rsidRPr="00D129DC">
        <w:rPr>
          <w:rFonts w:cs="Arial"/>
          <w:szCs w:val="20"/>
          <w:lang w:eastAsia="en-GB"/>
        </w:rPr>
        <w:t>Geographic information –</w:t>
      </w:r>
      <w:r w:rsidR="00513347" w:rsidRPr="00D129DC">
        <w:rPr>
          <w:rFonts w:cs="Arial"/>
          <w:szCs w:val="20"/>
          <w:lang w:eastAsia="en-GB"/>
        </w:rPr>
        <w:t xml:space="preserve"> Metadata</w:t>
      </w:r>
      <w:r w:rsidR="00B6440D">
        <w:rPr>
          <w:rFonts w:cs="Arial"/>
          <w:szCs w:val="20"/>
          <w:lang w:eastAsia="en-GB"/>
        </w:rPr>
        <w:t xml:space="preserve"> Part 1: Fundamentals</w:t>
      </w:r>
      <w:r w:rsidR="00B6440D">
        <w:rPr>
          <w:rFonts w:cs="Arial"/>
          <w:szCs w:val="20"/>
          <w:lang w:eastAsia="en-GB"/>
        </w:rPr>
        <w:br/>
        <w:t>+Amd1 (2018)</w:t>
      </w:r>
    </w:p>
    <w:p w14:paraId="52E7E8EC" w14:textId="77777777" w:rsidR="00204764" w:rsidRDefault="00513347" w:rsidP="00806AA0">
      <w:pPr>
        <w:ind w:left="2552" w:hanging="2552"/>
        <w:rPr>
          <w:rFonts w:cs="Arial"/>
          <w:szCs w:val="20"/>
          <w:lang w:eastAsia="en-GB"/>
        </w:rPr>
      </w:pPr>
      <w:r w:rsidRPr="00D129DC">
        <w:rPr>
          <w:rFonts w:cs="Arial"/>
          <w:szCs w:val="20"/>
          <w:lang w:eastAsia="en-GB"/>
        </w:rPr>
        <w:t>ISO 19117</w:t>
      </w:r>
      <w:r w:rsidR="00647DB7">
        <w:rPr>
          <w:rFonts w:cs="Arial"/>
          <w:szCs w:val="20"/>
          <w:lang w:eastAsia="en-GB"/>
        </w:rPr>
        <w:t>:</w:t>
      </w:r>
      <w:r w:rsidR="00C95DDE">
        <w:rPr>
          <w:rFonts w:cs="Arial"/>
          <w:szCs w:val="20"/>
          <w:lang w:eastAsia="en-GB"/>
        </w:rPr>
        <w:t>2012</w:t>
      </w:r>
      <w:r w:rsidRPr="00D129DC">
        <w:rPr>
          <w:rFonts w:cs="Arial"/>
          <w:szCs w:val="20"/>
          <w:lang w:eastAsia="en-GB"/>
        </w:rPr>
        <w:tab/>
        <w:t>Geographic information – Portrayal</w:t>
      </w:r>
    </w:p>
    <w:p w14:paraId="25DF923C" w14:textId="77777777" w:rsidR="00513347" w:rsidRDefault="00204764" w:rsidP="00806AA0">
      <w:pPr>
        <w:ind w:left="2552" w:hanging="2552"/>
        <w:rPr>
          <w:rFonts w:cs="Arial"/>
          <w:szCs w:val="20"/>
          <w:lang w:eastAsia="en-GB"/>
        </w:rPr>
      </w:pPr>
      <w:r>
        <w:rPr>
          <w:rFonts w:cs="Arial"/>
          <w:szCs w:val="20"/>
          <w:lang w:eastAsia="en-GB"/>
        </w:rPr>
        <w:t>ISO 19125-1:2004</w:t>
      </w:r>
      <w:r>
        <w:rPr>
          <w:rFonts w:cs="Arial"/>
          <w:szCs w:val="20"/>
          <w:lang w:eastAsia="en-GB"/>
        </w:rPr>
        <w:tab/>
        <w:t>Geographic information – Simple feature access – Part 1: Common Architecture</w:t>
      </w:r>
    </w:p>
    <w:p w14:paraId="0CF9BBE0" w14:textId="77777777" w:rsidR="00647DB7" w:rsidRPr="00661375" w:rsidRDefault="00647DB7" w:rsidP="00661375">
      <w:pPr>
        <w:ind w:left="2552" w:hanging="2552"/>
        <w:rPr>
          <w:rFonts w:cs="Arial"/>
          <w:szCs w:val="20"/>
          <w:lang w:eastAsia="en-GB"/>
        </w:rPr>
      </w:pPr>
      <w:r w:rsidRPr="00661375">
        <w:rPr>
          <w:rFonts w:cs="Arial"/>
          <w:szCs w:val="20"/>
          <w:lang w:eastAsia="en-GB"/>
        </w:rPr>
        <w:t>ISO 19136:2007</w:t>
      </w:r>
      <w:r>
        <w:rPr>
          <w:rFonts w:cs="Arial"/>
          <w:szCs w:val="20"/>
          <w:lang w:eastAsia="en-GB"/>
        </w:rPr>
        <w:tab/>
      </w:r>
      <w:r w:rsidR="00204764" w:rsidRPr="00204764">
        <w:rPr>
          <w:rFonts w:cs="Arial"/>
          <w:szCs w:val="20"/>
          <w:lang w:eastAsia="en-GB"/>
        </w:rPr>
        <w:t>Geographic i</w:t>
      </w:r>
      <w:r w:rsidRPr="00661375">
        <w:rPr>
          <w:rFonts w:cs="Arial"/>
          <w:szCs w:val="20"/>
          <w:lang w:eastAsia="en-GB"/>
        </w:rPr>
        <w:t>nformation – Geography Markup Language</w:t>
      </w:r>
      <w:r w:rsidR="00EB4ED7">
        <w:rPr>
          <w:rFonts w:cs="Arial"/>
          <w:szCs w:val="20"/>
          <w:lang w:eastAsia="en-GB"/>
        </w:rPr>
        <w:t xml:space="preserve"> (GML)</w:t>
      </w:r>
    </w:p>
    <w:p w14:paraId="63A93D11" w14:textId="77777777" w:rsidR="00647DB7" w:rsidRPr="00661375" w:rsidRDefault="00647DB7" w:rsidP="00661375">
      <w:pPr>
        <w:ind w:left="2552" w:hanging="2552"/>
        <w:rPr>
          <w:rFonts w:cs="Arial"/>
          <w:szCs w:val="20"/>
          <w:lang w:eastAsia="en-GB"/>
        </w:rPr>
      </w:pPr>
      <w:r w:rsidRPr="00661375">
        <w:rPr>
          <w:rFonts w:cs="Arial"/>
          <w:szCs w:val="20"/>
          <w:lang w:eastAsia="en-GB"/>
        </w:rPr>
        <w:t>ISO 19136-2:2015</w:t>
      </w:r>
      <w:r>
        <w:rPr>
          <w:rFonts w:cs="Arial"/>
          <w:szCs w:val="20"/>
          <w:lang w:eastAsia="en-GB"/>
        </w:rPr>
        <w:tab/>
      </w:r>
      <w:r w:rsidRPr="00661375">
        <w:rPr>
          <w:rFonts w:cs="Arial"/>
          <w:szCs w:val="20"/>
          <w:lang w:eastAsia="en-GB"/>
        </w:rPr>
        <w:t xml:space="preserve">Geographic </w:t>
      </w:r>
      <w:r w:rsidR="00204764">
        <w:rPr>
          <w:rFonts w:cs="Arial"/>
          <w:szCs w:val="20"/>
          <w:lang w:eastAsia="en-GB"/>
        </w:rPr>
        <w:t>i</w:t>
      </w:r>
      <w:r w:rsidRPr="00661375">
        <w:rPr>
          <w:rFonts w:cs="Arial"/>
          <w:szCs w:val="20"/>
          <w:lang w:eastAsia="en-GB"/>
        </w:rPr>
        <w:t>nformation – Geography Markup Language</w:t>
      </w:r>
      <w:r w:rsidR="00EB4ED7">
        <w:rPr>
          <w:rFonts w:cs="Arial"/>
          <w:szCs w:val="20"/>
          <w:lang w:eastAsia="en-GB"/>
        </w:rPr>
        <w:t xml:space="preserve"> (GML)</w:t>
      </w:r>
    </w:p>
    <w:p w14:paraId="6E9893F5" w14:textId="77777777" w:rsidR="00D129DC" w:rsidRPr="00D129DC" w:rsidRDefault="00D129DC" w:rsidP="00806AA0">
      <w:pPr>
        <w:ind w:left="2552" w:hanging="2552"/>
        <w:rPr>
          <w:rFonts w:cs="Arial"/>
          <w:szCs w:val="20"/>
          <w:lang w:eastAsia="en-GB"/>
        </w:rPr>
      </w:pPr>
      <w:r w:rsidRPr="00D129DC">
        <w:rPr>
          <w:rFonts w:cs="Arial"/>
          <w:szCs w:val="20"/>
          <w:lang w:eastAsia="en-GB"/>
        </w:rPr>
        <w:t>ISO/IEC 8211</w:t>
      </w:r>
      <w:r w:rsidR="00C95DDE">
        <w:rPr>
          <w:rFonts w:cs="Arial"/>
          <w:szCs w:val="20"/>
          <w:lang w:eastAsia="en-GB"/>
        </w:rPr>
        <w:t>:1994</w:t>
      </w:r>
      <w:r w:rsidRPr="00D129DC">
        <w:rPr>
          <w:rFonts w:cs="Arial"/>
          <w:szCs w:val="20"/>
          <w:lang w:eastAsia="en-GB"/>
        </w:rPr>
        <w:tab/>
        <w:t>Information technology – Specification for a data descriptive file for information</w:t>
      </w:r>
      <w:r w:rsidR="00806AA0">
        <w:rPr>
          <w:rFonts w:cs="Arial"/>
          <w:szCs w:val="20"/>
          <w:lang w:eastAsia="en-GB"/>
        </w:rPr>
        <w:t xml:space="preserve"> </w:t>
      </w:r>
      <w:r w:rsidRPr="00D129DC">
        <w:rPr>
          <w:rFonts w:cs="Arial"/>
          <w:szCs w:val="20"/>
          <w:lang w:eastAsia="en-GB"/>
        </w:rPr>
        <w:t>exchange</w:t>
      </w:r>
      <w:commentRangeEnd w:id="378"/>
      <w:r w:rsidR="00436616">
        <w:rPr>
          <w:rStyle w:val="CommentReference"/>
          <w:rFonts w:eastAsia="MS Mincho"/>
          <w:szCs w:val="20"/>
          <w:lang w:eastAsia="ja-JP"/>
        </w:rPr>
        <w:commentReference w:id="378"/>
      </w:r>
      <w:commentRangeEnd w:id="379"/>
      <w:r w:rsidR="00436616">
        <w:rPr>
          <w:rStyle w:val="CommentReference"/>
          <w:rFonts w:eastAsia="MS Mincho"/>
          <w:szCs w:val="20"/>
          <w:lang w:eastAsia="ja-JP"/>
        </w:rPr>
        <w:commentReference w:id="379"/>
      </w:r>
    </w:p>
    <w:p w14:paraId="6E711596" w14:textId="77777777" w:rsidR="00513347" w:rsidRDefault="00513347" w:rsidP="00806AA0">
      <w:pPr>
        <w:ind w:left="2552" w:hanging="2552"/>
        <w:rPr>
          <w:rFonts w:cs="Arial"/>
          <w:szCs w:val="20"/>
          <w:lang w:eastAsia="en-GB"/>
        </w:rPr>
      </w:pPr>
      <w:r w:rsidRPr="00D129DC">
        <w:rPr>
          <w:rFonts w:cs="Arial"/>
          <w:szCs w:val="20"/>
          <w:lang w:eastAsia="en-GB"/>
        </w:rPr>
        <w:t>ISO 8601</w:t>
      </w:r>
      <w:r w:rsidR="00627EED">
        <w:rPr>
          <w:rFonts w:cs="Arial"/>
          <w:szCs w:val="20"/>
          <w:lang w:eastAsia="en-GB"/>
        </w:rPr>
        <w:t>-1</w:t>
      </w:r>
      <w:r w:rsidR="00B6440D">
        <w:rPr>
          <w:rFonts w:cs="Arial"/>
          <w:szCs w:val="20"/>
          <w:lang w:eastAsia="en-GB"/>
        </w:rPr>
        <w:t>:20</w:t>
      </w:r>
      <w:r w:rsidR="00627EED">
        <w:rPr>
          <w:rFonts w:cs="Arial"/>
          <w:szCs w:val="20"/>
          <w:lang w:eastAsia="en-GB"/>
        </w:rPr>
        <w:t>19</w:t>
      </w:r>
      <w:r w:rsidRPr="00D129DC">
        <w:rPr>
          <w:rFonts w:cs="Arial"/>
          <w:szCs w:val="20"/>
          <w:lang w:eastAsia="en-GB"/>
        </w:rPr>
        <w:tab/>
        <w:t>Dat</w:t>
      </w:r>
      <w:r w:rsidR="00627EED">
        <w:rPr>
          <w:rFonts w:cs="Arial"/>
          <w:szCs w:val="20"/>
          <w:lang w:eastAsia="en-GB"/>
        </w:rPr>
        <w:t xml:space="preserve">e and time – Representation for information </w:t>
      </w:r>
      <w:r w:rsidRPr="00D129DC">
        <w:rPr>
          <w:rFonts w:cs="Arial"/>
          <w:szCs w:val="20"/>
          <w:lang w:eastAsia="en-GB"/>
        </w:rPr>
        <w:t>interchange</w:t>
      </w:r>
      <w:r w:rsidR="00C55D16">
        <w:rPr>
          <w:rFonts w:cs="Arial"/>
          <w:szCs w:val="20"/>
          <w:lang w:eastAsia="en-GB"/>
        </w:rPr>
        <w:t xml:space="preserve"> </w:t>
      </w:r>
      <w:r w:rsidRPr="00D129DC">
        <w:rPr>
          <w:rFonts w:cs="Arial"/>
          <w:szCs w:val="20"/>
          <w:lang w:eastAsia="en-GB"/>
        </w:rPr>
        <w:t xml:space="preserve">– </w:t>
      </w:r>
      <w:r w:rsidR="00C55D16">
        <w:rPr>
          <w:rFonts w:cs="Arial"/>
          <w:szCs w:val="20"/>
          <w:lang w:eastAsia="en-GB"/>
        </w:rPr>
        <w:t>Part 1: Basic rules</w:t>
      </w:r>
    </w:p>
    <w:p w14:paraId="035617CD" w14:textId="77777777" w:rsidR="00627EED" w:rsidRPr="00D129DC" w:rsidRDefault="00C55D16" w:rsidP="00C55D16">
      <w:pPr>
        <w:ind w:left="2552" w:hanging="2552"/>
        <w:rPr>
          <w:rFonts w:cs="Arial"/>
          <w:szCs w:val="20"/>
          <w:lang w:eastAsia="en-GB"/>
        </w:rPr>
      </w:pPr>
      <w:r>
        <w:rPr>
          <w:rFonts w:cs="Arial"/>
          <w:szCs w:val="20"/>
          <w:lang w:eastAsia="en-GB"/>
        </w:rPr>
        <w:lastRenderedPageBreak/>
        <w:t>ISO 8601-2:2019</w:t>
      </w:r>
      <w:r>
        <w:rPr>
          <w:rFonts w:cs="Arial"/>
          <w:szCs w:val="20"/>
          <w:lang w:eastAsia="en-GB"/>
        </w:rPr>
        <w:tab/>
      </w:r>
      <w:r w:rsidRPr="00D129DC">
        <w:rPr>
          <w:rFonts w:cs="Arial"/>
          <w:szCs w:val="20"/>
          <w:lang w:eastAsia="en-GB"/>
        </w:rPr>
        <w:t>Dat</w:t>
      </w:r>
      <w:r>
        <w:rPr>
          <w:rFonts w:cs="Arial"/>
          <w:szCs w:val="20"/>
          <w:lang w:eastAsia="en-GB"/>
        </w:rPr>
        <w:t xml:space="preserve">e and time – Representation for information </w:t>
      </w:r>
      <w:r w:rsidRPr="00D129DC">
        <w:rPr>
          <w:rFonts w:cs="Arial"/>
          <w:szCs w:val="20"/>
          <w:lang w:eastAsia="en-GB"/>
        </w:rPr>
        <w:t>interchange</w:t>
      </w:r>
      <w:r>
        <w:rPr>
          <w:rFonts w:cs="Arial"/>
          <w:szCs w:val="20"/>
          <w:lang w:eastAsia="en-GB"/>
        </w:rPr>
        <w:t xml:space="preserve"> </w:t>
      </w:r>
      <w:r w:rsidRPr="00D129DC">
        <w:rPr>
          <w:rFonts w:cs="Arial"/>
          <w:szCs w:val="20"/>
          <w:lang w:eastAsia="en-GB"/>
        </w:rPr>
        <w:t xml:space="preserve">– </w:t>
      </w:r>
      <w:r>
        <w:rPr>
          <w:rFonts w:cs="Arial"/>
          <w:szCs w:val="20"/>
          <w:lang w:eastAsia="en-GB"/>
        </w:rPr>
        <w:t>Part 2: Extensions</w:t>
      </w:r>
    </w:p>
    <w:p w14:paraId="18DBD423" w14:textId="77777777" w:rsidR="00C53B69" w:rsidRPr="00D129DC" w:rsidRDefault="00204764" w:rsidP="00204764">
      <w:pPr>
        <w:tabs>
          <w:tab w:val="left" w:pos="2552"/>
        </w:tabs>
        <w:rPr>
          <w:rFonts w:cs="Arial"/>
          <w:szCs w:val="20"/>
        </w:rPr>
      </w:pPr>
      <w:bookmarkStart w:id="400" w:name="_Toc225648275"/>
      <w:bookmarkStart w:id="401" w:name="_Toc225065132"/>
      <w:r>
        <w:rPr>
          <w:rFonts w:cs="Arial"/>
          <w:szCs w:val="20"/>
        </w:rPr>
        <w:t>ISO 639-2:1998</w:t>
      </w:r>
      <w:r>
        <w:rPr>
          <w:rFonts w:cs="Arial"/>
          <w:szCs w:val="20"/>
        </w:rPr>
        <w:tab/>
        <w:t>Codes for the representation of names of languages – Part 2: Alpha-3 code</w:t>
      </w:r>
    </w:p>
    <w:p w14:paraId="44661330" w14:textId="77777777" w:rsidR="00BB7845" w:rsidRPr="00D129DC" w:rsidRDefault="00BB7845" w:rsidP="00C53B69">
      <w:pPr>
        <w:ind w:left="340" w:firstLine="340"/>
        <w:rPr>
          <w:rFonts w:cs="Arial"/>
          <w:szCs w:val="20"/>
        </w:rPr>
      </w:pPr>
    </w:p>
    <w:p w14:paraId="1AFAF56D" w14:textId="6E8E43A8" w:rsidR="00F61C52" w:rsidRPr="00D129DC" w:rsidRDefault="00F61C52" w:rsidP="002721B0">
      <w:pPr>
        <w:pStyle w:val="Heading1"/>
      </w:pPr>
      <w:bookmarkStart w:id="402" w:name="_Toc127463817"/>
      <w:bookmarkStart w:id="403" w:name="_Toc128125443"/>
      <w:bookmarkStart w:id="404" w:name="_Toc141176168"/>
      <w:bookmarkStart w:id="405" w:name="_Toc141176323"/>
      <w:bookmarkStart w:id="406" w:name="_Toc141176954"/>
      <w:bookmarkStart w:id="407" w:name="_Toc150177839"/>
      <w:r w:rsidRPr="00D129DC">
        <w:t>Terms</w:t>
      </w:r>
      <w:r w:rsidR="00101C6B">
        <w:t>,</w:t>
      </w:r>
      <w:r w:rsidRPr="00D129DC">
        <w:t xml:space="preserve"> Definitions</w:t>
      </w:r>
      <w:bookmarkEnd w:id="400"/>
      <w:bookmarkEnd w:id="401"/>
      <w:r w:rsidR="00101C6B">
        <w:t xml:space="preserve"> and Abbreviations</w:t>
      </w:r>
      <w:bookmarkEnd w:id="402"/>
      <w:bookmarkEnd w:id="403"/>
      <w:bookmarkEnd w:id="404"/>
      <w:bookmarkEnd w:id="405"/>
      <w:bookmarkEnd w:id="406"/>
      <w:bookmarkEnd w:id="407"/>
    </w:p>
    <w:p w14:paraId="28A61A09" w14:textId="021084BD" w:rsidR="00D85C4B" w:rsidRPr="00101C6B" w:rsidRDefault="00D85C4B" w:rsidP="00B3435A">
      <w:pPr>
        <w:pStyle w:val="Heading2"/>
      </w:pPr>
      <w:bookmarkStart w:id="408" w:name="_Toc127463818"/>
      <w:bookmarkStart w:id="409" w:name="_Toc128125444"/>
      <w:bookmarkStart w:id="410" w:name="_Toc141176169"/>
      <w:bookmarkStart w:id="411" w:name="_Toc141176324"/>
      <w:bookmarkStart w:id="412" w:name="_Toc141176955"/>
      <w:bookmarkStart w:id="413" w:name="_Toc150177840"/>
      <w:r w:rsidRPr="00101C6B">
        <w:t>Use of Language</w:t>
      </w:r>
      <w:bookmarkEnd w:id="408"/>
      <w:bookmarkEnd w:id="409"/>
      <w:bookmarkEnd w:id="410"/>
      <w:bookmarkEnd w:id="411"/>
      <w:bookmarkEnd w:id="412"/>
      <w:bookmarkEnd w:id="413"/>
    </w:p>
    <w:p w14:paraId="07419108" w14:textId="77777777" w:rsidR="00D85C4B" w:rsidRPr="00D129DC" w:rsidRDefault="00D85C4B" w:rsidP="00D85C4B">
      <w:pPr>
        <w:rPr>
          <w:rFonts w:cs="Arial"/>
          <w:szCs w:val="20"/>
        </w:rPr>
      </w:pPr>
      <w:r w:rsidRPr="00D129DC">
        <w:rPr>
          <w:rFonts w:cs="Arial"/>
          <w:szCs w:val="20"/>
        </w:rPr>
        <w:t>Within this document:</w:t>
      </w:r>
    </w:p>
    <w:p w14:paraId="79659780" w14:textId="77777777" w:rsidR="00D85C4B" w:rsidRPr="00D129DC" w:rsidRDefault="00D85C4B" w:rsidP="007648A0">
      <w:pPr>
        <w:numPr>
          <w:ilvl w:val="0"/>
          <w:numId w:val="27"/>
        </w:numPr>
        <w:spacing w:before="0" w:after="0"/>
        <w:ind w:left="706"/>
        <w:rPr>
          <w:rFonts w:cs="Arial"/>
          <w:szCs w:val="20"/>
        </w:rPr>
      </w:pPr>
      <w:r w:rsidRPr="00D129DC">
        <w:rPr>
          <w:rFonts w:cs="Arial"/>
          <w:szCs w:val="20"/>
        </w:rPr>
        <w:t>“Must” indicates a mandatory requirement.</w:t>
      </w:r>
    </w:p>
    <w:p w14:paraId="49720129" w14:textId="77777777" w:rsidR="00596AB5" w:rsidRDefault="00D85C4B" w:rsidP="007648A0">
      <w:pPr>
        <w:numPr>
          <w:ilvl w:val="0"/>
          <w:numId w:val="27"/>
        </w:numPr>
        <w:spacing w:before="0" w:after="0"/>
        <w:ind w:left="706"/>
      </w:pPr>
      <w:r w:rsidRPr="00D129DC">
        <w:t>“Should” indicates an optional requirement, that is the recommended process to be followed, but is not mandatory.</w:t>
      </w:r>
    </w:p>
    <w:p w14:paraId="35A35EE2" w14:textId="4243287F" w:rsidR="00D85C4B" w:rsidRPr="0066351F" w:rsidRDefault="00D85C4B" w:rsidP="007648A0">
      <w:pPr>
        <w:numPr>
          <w:ilvl w:val="0"/>
          <w:numId w:val="27"/>
        </w:numPr>
        <w:spacing w:before="0" w:after="0"/>
        <w:ind w:left="706"/>
      </w:pPr>
      <w:r w:rsidRPr="00D129DC">
        <w:rPr>
          <w:rFonts w:cs="Arial"/>
          <w:szCs w:val="20"/>
        </w:rPr>
        <w:t xml:space="preserve">“May” means “allowed to” or “could possibly”, </w:t>
      </w:r>
      <w:r w:rsidR="008D4EB2">
        <w:rPr>
          <w:rFonts w:cs="Arial"/>
          <w:szCs w:val="20"/>
        </w:rPr>
        <w:t>but</w:t>
      </w:r>
      <w:r w:rsidR="008D4EB2" w:rsidRPr="00D129DC">
        <w:rPr>
          <w:rFonts w:cs="Arial"/>
          <w:szCs w:val="20"/>
        </w:rPr>
        <w:t xml:space="preserve"> </w:t>
      </w:r>
      <w:r w:rsidRPr="00D129DC">
        <w:rPr>
          <w:rFonts w:cs="Arial"/>
          <w:szCs w:val="20"/>
        </w:rPr>
        <w:t>is not mandatory.</w:t>
      </w:r>
    </w:p>
    <w:p w14:paraId="577BC789" w14:textId="77777777" w:rsidR="0066351F" w:rsidRDefault="0066351F" w:rsidP="0066351F">
      <w:pPr>
        <w:spacing w:before="0" w:after="0"/>
        <w:ind w:left="346"/>
      </w:pPr>
    </w:p>
    <w:p w14:paraId="42A2BEE4" w14:textId="75948D2E" w:rsidR="00101C6B" w:rsidRDefault="00101C6B" w:rsidP="00B3435A">
      <w:pPr>
        <w:pStyle w:val="Heading2"/>
      </w:pPr>
      <w:bookmarkStart w:id="414" w:name="_Toc127463819"/>
      <w:bookmarkStart w:id="415" w:name="_Toc128125445"/>
      <w:bookmarkStart w:id="416" w:name="_Toc141176170"/>
      <w:bookmarkStart w:id="417" w:name="_Toc141176325"/>
      <w:bookmarkStart w:id="418" w:name="_Toc141176956"/>
      <w:bookmarkStart w:id="419" w:name="_Toc150177841"/>
      <w:r>
        <w:t>Terms and Definitions</w:t>
      </w:r>
      <w:bookmarkEnd w:id="414"/>
      <w:bookmarkEnd w:id="415"/>
      <w:bookmarkEnd w:id="416"/>
      <w:bookmarkEnd w:id="417"/>
      <w:bookmarkEnd w:id="418"/>
      <w:bookmarkEnd w:id="419"/>
    </w:p>
    <w:p w14:paraId="78820EC9" w14:textId="77777777" w:rsidR="00DD0A33" w:rsidRPr="00D129DC" w:rsidRDefault="00816B9A">
      <w:pPr>
        <w:rPr>
          <w:rFonts w:cs="Arial"/>
          <w:szCs w:val="20"/>
        </w:rPr>
      </w:pPr>
      <w:r w:rsidRPr="00D129DC">
        <w:rPr>
          <w:rFonts w:cs="Arial"/>
          <w:szCs w:val="20"/>
        </w:rPr>
        <w:t>The S-100 framework is based on the ISO 19100 series of geographic standards</w:t>
      </w:r>
      <w:r w:rsidR="0066549D">
        <w:rPr>
          <w:rFonts w:cs="Arial"/>
          <w:szCs w:val="20"/>
        </w:rPr>
        <w:t xml:space="preserve">. </w:t>
      </w:r>
      <w:r w:rsidRPr="00D129DC">
        <w:rPr>
          <w:rFonts w:cs="Arial"/>
          <w:szCs w:val="20"/>
        </w:rPr>
        <w:t>The terms and definitions provided here are used to standardize the nomenclature found within that framework, whenever possible</w:t>
      </w:r>
      <w:r w:rsidR="0066549D">
        <w:rPr>
          <w:rFonts w:cs="Arial"/>
          <w:szCs w:val="20"/>
        </w:rPr>
        <w:t xml:space="preserve">. </w:t>
      </w:r>
      <w:r w:rsidRPr="00D129DC">
        <w:rPr>
          <w:rFonts w:cs="Arial"/>
          <w:szCs w:val="20"/>
        </w:rPr>
        <w:t xml:space="preserve">They are taken from the references cited in Clause </w:t>
      </w:r>
      <w:r w:rsidR="00101C6B">
        <w:rPr>
          <w:rFonts w:cs="Arial"/>
          <w:szCs w:val="20"/>
        </w:rPr>
        <w:t>2.</w:t>
      </w:r>
      <w:r w:rsidRPr="00D129DC">
        <w:rPr>
          <w:rFonts w:cs="Arial"/>
          <w:szCs w:val="20"/>
        </w:rPr>
        <w:t>1</w:t>
      </w:r>
      <w:r w:rsidR="0066549D">
        <w:rPr>
          <w:rFonts w:cs="Arial"/>
          <w:szCs w:val="20"/>
        </w:rPr>
        <w:t xml:space="preserve">. </w:t>
      </w:r>
      <w:r w:rsidR="00101C6B">
        <w:rPr>
          <w:rFonts w:cs="Arial"/>
          <w:szCs w:val="20"/>
        </w:rPr>
        <w:t>M</w:t>
      </w:r>
      <w:r w:rsidRPr="00D129DC">
        <w:rPr>
          <w:rFonts w:cs="Arial"/>
          <w:szCs w:val="20"/>
        </w:rPr>
        <w:t xml:space="preserve">odifications </w:t>
      </w:r>
      <w:r w:rsidR="00101C6B">
        <w:rPr>
          <w:rFonts w:cs="Arial"/>
          <w:szCs w:val="20"/>
        </w:rPr>
        <w:t>have been</w:t>
      </w:r>
      <w:r w:rsidR="00101C6B" w:rsidRPr="00D129DC">
        <w:rPr>
          <w:rFonts w:cs="Arial"/>
          <w:szCs w:val="20"/>
        </w:rPr>
        <w:t xml:space="preserve"> </w:t>
      </w:r>
      <w:r w:rsidRPr="00D129DC">
        <w:rPr>
          <w:rFonts w:cs="Arial"/>
          <w:szCs w:val="20"/>
        </w:rPr>
        <w:t>made whe</w:t>
      </w:r>
      <w:r w:rsidR="00B844B0">
        <w:rPr>
          <w:rFonts w:cs="Arial"/>
          <w:szCs w:val="20"/>
        </w:rPr>
        <w:t>re</w:t>
      </w:r>
      <w:r w:rsidRPr="00D129DC">
        <w:rPr>
          <w:rFonts w:cs="Arial"/>
          <w:szCs w:val="20"/>
        </w:rPr>
        <w:t xml:space="preserve"> necessary.</w:t>
      </w:r>
    </w:p>
    <w:p w14:paraId="307E2CAE" w14:textId="65140E56" w:rsidR="008D585F" w:rsidRDefault="00490D1C" w:rsidP="009F3890">
      <w:pPr>
        <w:pStyle w:val="term"/>
        <w:rPr>
          <w:rStyle w:val="Strong"/>
          <w:rFonts w:cs="Times New Roman"/>
          <w:b/>
          <w:lang w:val="en-AU" w:eastAsia="en-US"/>
        </w:rPr>
      </w:pPr>
      <w:r>
        <w:rPr>
          <w:rStyle w:val="Strong"/>
          <w:rFonts w:cs="Times New Roman"/>
          <w:b/>
          <w:lang w:val="en-AU" w:eastAsia="en-US"/>
        </w:rPr>
        <w:t>A</w:t>
      </w:r>
      <w:r w:rsidR="008D585F">
        <w:rPr>
          <w:rStyle w:val="Strong"/>
          <w:rFonts w:cs="Times New Roman"/>
          <w:b/>
          <w:lang w:val="en-AU" w:eastAsia="en-US"/>
        </w:rPr>
        <w:t xml:space="preserve">ctual </w:t>
      </w:r>
      <w:r w:rsidR="00FC21D1">
        <w:rPr>
          <w:rStyle w:val="Strong"/>
          <w:rFonts w:cs="Times New Roman"/>
          <w:b/>
          <w:lang w:val="en-AU" w:eastAsia="en-US"/>
        </w:rPr>
        <w:t>P</w:t>
      </w:r>
      <w:r w:rsidR="008D585F">
        <w:rPr>
          <w:rStyle w:val="Strong"/>
          <w:rFonts w:cs="Times New Roman"/>
          <w:b/>
          <w:lang w:val="en-AU" w:eastAsia="en-US"/>
        </w:rPr>
        <w:t>lan</w:t>
      </w:r>
    </w:p>
    <w:p w14:paraId="7384EC32" w14:textId="08DA7246" w:rsidR="008D585F" w:rsidRDefault="00490D1C" w:rsidP="00490D1C">
      <w:pPr>
        <w:spacing w:before="0"/>
        <w:ind w:left="426"/>
        <w:rPr>
          <w:rStyle w:val="Strong"/>
          <w:rFonts w:cs="Times New Roman"/>
          <w:b w:val="0"/>
          <w:lang w:val="en-AU" w:eastAsia="en-US"/>
        </w:rPr>
      </w:pPr>
      <w:r>
        <w:rPr>
          <w:rStyle w:val="Strong"/>
          <w:rFonts w:cs="Times New Roman"/>
          <w:b w:val="0"/>
          <w:lang w:val="en-AU" w:eastAsia="en-US"/>
        </w:rPr>
        <w:t>An</w:t>
      </w:r>
      <w:r w:rsidR="00573945">
        <w:rPr>
          <w:rStyle w:val="Strong"/>
          <w:rFonts w:cs="Times New Roman"/>
          <w:b w:val="0"/>
          <w:lang w:val="en-AU" w:eastAsia="en-US"/>
        </w:rPr>
        <w:t xml:space="preserve"> </w:t>
      </w:r>
      <w:del w:id="420" w:author="Jason Rhee" w:date="2024-07-21T21:30:00Z" w16du:dateUtc="2024-07-21T11:30:00Z">
        <w:r w:rsidR="00573945" w:rsidDel="00295F56">
          <w:rPr>
            <w:rStyle w:val="Strong"/>
            <w:rFonts w:cs="Times New Roman"/>
            <w:b w:val="0"/>
            <w:lang w:val="en-AU" w:eastAsia="en-US"/>
          </w:rPr>
          <w:delText>actual p</w:delText>
        </w:r>
        <w:r w:rsidR="00573945" w:rsidRPr="00573945" w:rsidDel="00295F56">
          <w:rPr>
            <w:rStyle w:val="Strong"/>
            <w:rFonts w:cs="Times New Roman"/>
            <w:b w:val="0"/>
            <w:lang w:val="en-AU" w:eastAsia="en-US"/>
          </w:rPr>
          <w:delText>lan</w:delText>
        </w:r>
      </w:del>
      <w:ins w:id="421" w:author="Jason Rhee" w:date="2024-07-21T21:30:00Z" w16du:dateUtc="2024-07-21T11:30:00Z">
        <w:r w:rsidR="00295F56">
          <w:rPr>
            <w:rStyle w:val="Strong"/>
            <w:rFonts w:cs="Times New Roman"/>
            <w:b w:val="0"/>
            <w:lang w:val="en-AU" w:eastAsia="en-US"/>
          </w:rPr>
          <w:t>Actual Plan</w:t>
        </w:r>
      </w:ins>
      <w:r w:rsidR="00573945" w:rsidRPr="00573945">
        <w:rPr>
          <w:rStyle w:val="Strong"/>
          <w:rFonts w:cs="Times New Roman"/>
          <w:b w:val="0"/>
          <w:lang w:val="en-AU" w:eastAsia="en-US"/>
        </w:rPr>
        <w:t xml:space="preserve"> is specific to a ship and a </w:t>
      </w:r>
      <w:r w:rsidR="00E855CB">
        <w:rPr>
          <w:rStyle w:val="Strong"/>
          <w:rFonts w:cs="Times New Roman"/>
          <w:b w:val="0"/>
          <w:lang w:val="en-AU" w:eastAsia="en-US"/>
        </w:rPr>
        <w:t>UKCM Operational Area</w:t>
      </w:r>
      <w:r w:rsidR="00573945" w:rsidRPr="00573945">
        <w:rPr>
          <w:rStyle w:val="Strong"/>
          <w:rFonts w:cs="Times New Roman"/>
          <w:b w:val="0"/>
          <w:lang w:val="en-AU" w:eastAsia="en-US"/>
        </w:rPr>
        <w:t xml:space="preserve"> for a waterway, and contains a route </w:t>
      </w:r>
      <w:r w:rsidR="00A12CA9">
        <w:rPr>
          <w:rStyle w:val="Strong"/>
          <w:rFonts w:cs="Times New Roman"/>
          <w:b w:val="0"/>
          <w:lang w:val="en-AU" w:eastAsia="en-US"/>
        </w:rPr>
        <w:t xml:space="preserve">– </w:t>
      </w:r>
      <w:r w:rsidR="00573945" w:rsidRPr="00573945">
        <w:rPr>
          <w:rStyle w:val="Strong"/>
          <w:rFonts w:cs="Times New Roman"/>
          <w:b w:val="0"/>
          <w:lang w:val="en-AU" w:eastAsia="en-US"/>
        </w:rPr>
        <w:t xml:space="preserve">defined by a set of geographical control points </w:t>
      </w:r>
      <w:r w:rsidR="00A12CA9">
        <w:rPr>
          <w:rStyle w:val="Strong"/>
          <w:rFonts w:cs="Times New Roman"/>
          <w:b w:val="0"/>
          <w:lang w:val="en-AU" w:eastAsia="en-US"/>
        </w:rPr>
        <w:t xml:space="preserve">– </w:t>
      </w:r>
      <w:r w:rsidR="00573945" w:rsidRPr="00573945">
        <w:rPr>
          <w:rStyle w:val="Strong"/>
          <w:rFonts w:cs="Times New Roman"/>
          <w:b w:val="0"/>
          <w:lang w:val="en-AU" w:eastAsia="en-US"/>
        </w:rPr>
        <w:t>with time windows for each control point</w:t>
      </w:r>
      <w:r w:rsidR="00573945">
        <w:rPr>
          <w:rStyle w:val="Strong"/>
          <w:rFonts w:cs="Times New Roman"/>
          <w:b w:val="0"/>
          <w:lang w:val="en-AU" w:eastAsia="en-US"/>
        </w:rPr>
        <w:t xml:space="preserve">, and </w:t>
      </w:r>
      <w:r w:rsidR="004E5FC4">
        <w:rPr>
          <w:rStyle w:val="Strong"/>
          <w:rFonts w:cs="Times New Roman"/>
          <w:b w:val="0"/>
          <w:lang w:val="en-AU" w:eastAsia="en-US"/>
        </w:rPr>
        <w:t>non-</w:t>
      </w:r>
      <w:r w:rsidR="00CE6CE2">
        <w:rPr>
          <w:rStyle w:val="Strong"/>
          <w:rFonts w:cs="Times New Roman"/>
          <w:b w:val="0"/>
          <w:lang w:val="en-AU" w:eastAsia="en-US"/>
        </w:rPr>
        <w:t>navigable and almost non-navigable areas</w:t>
      </w:r>
      <w:r w:rsidR="00FC21D1">
        <w:rPr>
          <w:rStyle w:val="Strong"/>
          <w:rFonts w:cs="Times New Roman"/>
          <w:b w:val="0"/>
          <w:lang w:val="en-AU" w:eastAsia="en-US"/>
        </w:rPr>
        <w:t>.</w:t>
      </w:r>
    </w:p>
    <w:p w14:paraId="4D6623F6" w14:textId="6635B423" w:rsidR="00F50A21" w:rsidRDefault="00490D1C" w:rsidP="009F3890">
      <w:pPr>
        <w:pStyle w:val="term"/>
        <w:rPr>
          <w:rStyle w:val="Strong"/>
          <w:rFonts w:cs="Times New Roman"/>
          <w:b/>
          <w:lang w:val="en-AU" w:eastAsia="en-US"/>
        </w:rPr>
      </w:pPr>
      <w:commentRangeStart w:id="422"/>
      <w:commentRangeStart w:id="423"/>
      <w:commentRangeStart w:id="424"/>
      <w:r>
        <w:rPr>
          <w:rStyle w:val="Strong"/>
          <w:rFonts w:cs="Times New Roman"/>
          <w:b/>
          <w:lang w:val="en-AU" w:eastAsia="en-US"/>
        </w:rPr>
        <w:t>Actual</w:t>
      </w:r>
      <w:r w:rsidR="00F50A21">
        <w:rPr>
          <w:rStyle w:val="Strong"/>
          <w:rFonts w:cs="Times New Roman"/>
          <w:b/>
          <w:lang w:val="en-AU" w:eastAsia="en-US"/>
        </w:rPr>
        <w:t xml:space="preserve"> </w:t>
      </w:r>
      <w:r w:rsidR="00FC21D1">
        <w:rPr>
          <w:rStyle w:val="Strong"/>
          <w:rFonts w:cs="Times New Roman"/>
          <w:b/>
          <w:lang w:val="en-AU" w:eastAsia="en-US"/>
        </w:rPr>
        <w:t>U</w:t>
      </w:r>
      <w:r w:rsidR="00F50A21">
        <w:rPr>
          <w:rStyle w:val="Strong"/>
          <w:rFonts w:cs="Times New Roman"/>
          <w:b/>
          <w:lang w:val="en-AU" w:eastAsia="en-US"/>
        </w:rPr>
        <w:t>pdate</w:t>
      </w:r>
      <w:commentRangeEnd w:id="422"/>
      <w:r w:rsidR="003668DB">
        <w:rPr>
          <w:rStyle w:val="CommentReference"/>
          <w:rFonts w:eastAsia="MS Mincho"/>
          <w:b w:val="0"/>
          <w:szCs w:val="20"/>
          <w:lang w:eastAsia="ja-JP"/>
        </w:rPr>
        <w:commentReference w:id="422"/>
      </w:r>
      <w:commentRangeEnd w:id="423"/>
      <w:r w:rsidR="003668DB">
        <w:rPr>
          <w:rStyle w:val="CommentReference"/>
          <w:rFonts w:eastAsia="MS Mincho"/>
          <w:b w:val="0"/>
          <w:szCs w:val="20"/>
          <w:lang w:eastAsia="ja-JP"/>
        </w:rPr>
        <w:commentReference w:id="423"/>
      </w:r>
      <w:commentRangeEnd w:id="424"/>
      <w:r w:rsidR="00821DA3">
        <w:rPr>
          <w:rStyle w:val="CommentReference"/>
          <w:rFonts w:eastAsia="MS Mincho"/>
          <w:b w:val="0"/>
          <w:szCs w:val="20"/>
          <w:lang w:eastAsia="ja-JP"/>
        </w:rPr>
        <w:commentReference w:id="424"/>
      </w:r>
    </w:p>
    <w:p w14:paraId="627E807D" w14:textId="7A24D549" w:rsidR="00F50A21" w:rsidRDefault="00490D1C" w:rsidP="00490D1C">
      <w:pPr>
        <w:spacing w:before="0"/>
        <w:ind w:left="426"/>
        <w:rPr>
          <w:rStyle w:val="Strong"/>
          <w:rFonts w:cs="Times New Roman"/>
          <w:b w:val="0"/>
          <w:lang w:val="en-AU" w:eastAsia="en-US"/>
        </w:rPr>
      </w:pPr>
      <w:r>
        <w:rPr>
          <w:rStyle w:val="Strong"/>
          <w:rFonts w:cs="Times New Roman"/>
          <w:b w:val="0"/>
          <w:lang w:val="en-AU" w:eastAsia="en-US"/>
        </w:rPr>
        <w:t>An</w:t>
      </w:r>
      <w:r w:rsidR="00C767EA">
        <w:rPr>
          <w:rStyle w:val="Strong"/>
          <w:rFonts w:cs="Times New Roman"/>
          <w:b w:val="0"/>
          <w:lang w:val="en-AU" w:eastAsia="en-US"/>
        </w:rPr>
        <w:t xml:space="preserve"> </w:t>
      </w:r>
      <w:del w:id="425" w:author="Jason Rhee" w:date="2024-07-21T21:31:00Z" w16du:dateUtc="2024-07-21T11:31:00Z">
        <w:r w:rsidR="00620248" w:rsidDel="00C82359">
          <w:rPr>
            <w:rStyle w:val="Strong"/>
            <w:rFonts w:cs="Times New Roman"/>
            <w:b w:val="0"/>
            <w:lang w:val="en-AU" w:eastAsia="en-US"/>
          </w:rPr>
          <w:delText>actual update</w:delText>
        </w:r>
      </w:del>
      <w:ins w:id="426" w:author="Jason Rhee" w:date="2024-07-21T21:31:00Z" w16du:dateUtc="2024-07-21T11:31:00Z">
        <w:r w:rsidR="00C82359">
          <w:rPr>
            <w:rStyle w:val="Strong"/>
            <w:rFonts w:cs="Times New Roman"/>
            <w:b w:val="0"/>
            <w:lang w:val="en-AU" w:eastAsia="en-US"/>
          </w:rPr>
          <w:t>Actual Update</w:t>
        </w:r>
      </w:ins>
      <w:r w:rsidR="00620248">
        <w:rPr>
          <w:rStyle w:val="Strong"/>
          <w:rFonts w:cs="Times New Roman"/>
          <w:b w:val="0"/>
          <w:lang w:val="en-AU" w:eastAsia="en-US"/>
        </w:rPr>
        <w:t xml:space="preserve"> is a replacement </w:t>
      </w:r>
      <w:del w:id="427" w:author="Jason Rhee" w:date="2024-07-21T21:30:00Z" w16du:dateUtc="2024-07-21T11:30:00Z">
        <w:r w:rsidR="00CE6CE2" w:rsidDel="00295F56">
          <w:rPr>
            <w:rStyle w:val="Strong"/>
            <w:rFonts w:cs="Times New Roman"/>
            <w:b w:val="0"/>
            <w:lang w:val="en-AU" w:eastAsia="en-US"/>
          </w:rPr>
          <w:delText>actual plan</w:delText>
        </w:r>
      </w:del>
      <w:ins w:id="428" w:author="Jason Rhee" w:date="2024-07-21T21:30:00Z" w16du:dateUtc="2024-07-21T11:30:00Z">
        <w:r w:rsidR="00295F56">
          <w:rPr>
            <w:rStyle w:val="Strong"/>
            <w:rFonts w:cs="Times New Roman"/>
            <w:b w:val="0"/>
            <w:lang w:val="en-AU" w:eastAsia="en-US"/>
          </w:rPr>
          <w:t>Actual Plan</w:t>
        </w:r>
      </w:ins>
      <w:r w:rsidR="00FC21D1">
        <w:rPr>
          <w:rStyle w:val="Strong"/>
          <w:rFonts w:cs="Times New Roman"/>
          <w:b w:val="0"/>
          <w:lang w:val="en-AU" w:eastAsia="en-US"/>
        </w:rPr>
        <w:t>.</w:t>
      </w:r>
    </w:p>
    <w:p w14:paraId="2A14195F" w14:textId="3DB812B9" w:rsidR="00F830D8" w:rsidRDefault="00490D1C" w:rsidP="009F3890">
      <w:pPr>
        <w:pStyle w:val="term"/>
        <w:rPr>
          <w:highlight w:val="yellow"/>
        </w:rPr>
      </w:pPr>
      <w:r w:rsidRPr="00DC3F81">
        <w:rPr>
          <w:rStyle w:val="Strong"/>
          <w:rFonts w:cs="Times New Roman"/>
          <w:b/>
          <w:lang w:val="en-AU" w:eastAsia="en-US"/>
        </w:rPr>
        <w:t>Almost</w:t>
      </w:r>
      <w:r w:rsidR="00BA7AA4" w:rsidRPr="00DC3F81">
        <w:rPr>
          <w:rStyle w:val="Strong"/>
          <w:rFonts w:cs="Times New Roman"/>
          <w:b/>
          <w:lang w:val="en-AU" w:eastAsia="en-US"/>
        </w:rPr>
        <w:t xml:space="preserve"> n</w:t>
      </w:r>
      <w:r w:rsidR="00AD71E7" w:rsidRPr="00DC3F81">
        <w:rPr>
          <w:rStyle w:val="Strong"/>
          <w:rFonts w:cs="Times New Roman"/>
          <w:b/>
          <w:lang w:val="en-AU" w:eastAsia="en-US"/>
        </w:rPr>
        <w:t>on-navigable area</w:t>
      </w:r>
    </w:p>
    <w:p w14:paraId="601E22CF" w14:textId="02800857" w:rsidR="00AD71E7" w:rsidRPr="00D129DC" w:rsidRDefault="00490D1C" w:rsidP="009F3890">
      <w:pPr>
        <w:pStyle w:val="definition0"/>
      </w:pPr>
      <w:r w:rsidRPr="009F2F4D">
        <w:t>An</w:t>
      </w:r>
      <w:r w:rsidR="00101C6B" w:rsidRPr="0069011F">
        <w:t xml:space="preserve"> area within a </w:t>
      </w:r>
      <w:r w:rsidR="00E855CB">
        <w:t>UKCM Operational Area</w:t>
      </w:r>
      <w:r w:rsidR="004C1E25">
        <w:t xml:space="preserve"> </w:t>
      </w:r>
      <w:r w:rsidR="00101C6B" w:rsidRPr="0069011F">
        <w:t xml:space="preserve">where UKC </w:t>
      </w:r>
      <w:r w:rsidR="00637567">
        <w:t xml:space="preserve">for a specific ship </w:t>
      </w:r>
      <w:r w:rsidR="00101C6B" w:rsidRPr="0069011F">
        <w:t xml:space="preserve">is calculated to be approaching the UKC limit for the waterway (within a </w:t>
      </w:r>
      <w:r w:rsidR="004C1E25">
        <w:t xml:space="preserve">specified </w:t>
      </w:r>
      <w:r w:rsidR="00101C6B" w:rsidRPr="0069011F">
        <w:t>value range)</w:t>
      </w:r>
      <w:r w:rsidR="00FC21D1">
        <w:t>.</w:t>
      </w:r>
    </w:p>
    <w:p w14:paraId="7F2A3C1B" w14:textId="57E4E51C" w:rsidR="008D585F" w:rsidRDefault="00490D1C" w:rsidP="009F3890">
      <w:pPr>
        <w:pStyle w:val="term"/>
      </w:pPr>
      <w:r>
        <w:t>Control</w:t>
      </w:r>
      <w:r w:rsidR="008D585F">
        <w:t xml:space="preserve"> </w:t>
      </w:r>
      <w:r w:rsidR="00FC21D1">
        <w:t>P</w:t>
      </w:r>
      <w:r w:rsidR="008D585F">
        <w:t>oint</w:t>
      </w:r>
    </w:p>
    <w:p w14:paraId="1250E101" w14:textId="44077092" w:rsidR="008D585F" w:rsidRDefault="00FC21D1" w:rsidP="009F3890">
      <w:pPr>
        <w:pStyle w:val="definition0"/>
      </w:pPr>
      <w:r>
        <w:t>A</w:t>
      </w:r>
      <w:r w:rsidR="00DB4617">
        <w:t xml:space="preserve"> geographical</w:t>
      </w:r>
      <w:r w:rsidR="00AF2A34">
        <w:t xml:space="preserve"> </w:t>
      </w:r>
      <w:r w:rsidR="00DB4617">
        <w:t xml:space="preserve">position denoting a point along </w:t>
      </w:r>
      <w:r w:rsidR="004C1E25">
        <w:t xml:space="preserve">a </w:t>
      </w:r>
      <w:r w:rsidR="00637567">
        <w:t xml:space="preserve">specific </w:t>
      </w:r>
      <w:r w:rsidR="00DB4617">
        <w:t xml:space="preserve">ship’s route within </w:t>
      </w:r>
      <w:r w:rsidR="004C1E25">
        <w:t>a</w:t>
      </w:r>
      <w:r w:rsidR="00DB4617">
        <w:t xml:space="preserve"> </w:t>
      </w:r>
      <w:r w:rsidR="00E855CB">
        <w:t>UKCM Operational Area</w:t>
      </w:r>
      <w:r w:rsidR="00DB4617">
        <w:t xml:space="preserve"> where </w:t>
      </w:r>
      <w:r w:rsidR="00637567">
        <w:t>the</w:t>
      </w:r>
      <w:r w:rsidR="004C1E25">
        <w:t xml:space="preserve"> ship must pass within a time range</w:t>
      </w:r>
      <w:r w:rsidR="00620248">
        <w:t xml:space="preserve"> or time window</w:t>
      </w:r>
      <w:r w:rsidR="004C1E25">
        <w:t xml:space="preserve"> (</w:t>
      </w:r>
      <w:r>
        <w:t>that is,</w:t>
      </w:r>
      <w:r w:rsidR="004C1E25">
        <w:t xml:space="preserve"> start and end time) calculated by the </w:t>
      </w:r>
      <w:del w:id="429" w:author="Jason Rhee" w:date="2024-07-16T17:18:00Z" w16du:dateUtc="2024-07-16T07:18:00Z">
        <w:r w:rsidR="004C1E25" w:rsidDel="001B54AD">
          <w:delText>UKCM service</w:delText>
        </w:r>
      </w:del>
      <w:del w:id="430" w:author="Jason Rhee" w:date="2024-07-16T17:20:00Z" w16du:dateUtc="2024-07-16T07:20:00Z">
        <w:r w:rsidR="004C1E25" w:rsidDel="001B54AD">
          <w:delText xml:space="preserve"> provider</w:delText>
        </w:r>
      </w:del>
      <w:ins w:id="431" w:author="Jason Rhee" w:date="2024-07-16T17:20:00Z" w16du:dateUtc="2024-07-16T07:20:00Z">
        <w:r w:rsidR="001B54AD">
          <w:t>UKCM Service Provider</w:t>
        </w:r>
      </w:ins>
      <w:r>
        <w:t>.</w:t>
      </w:r>
    </w:p>
    <w:p w14:paraId="43D4AD51" w14:textId="52CCEEFA" w:rsidR="00F830D8" w:rsidRDefault="00FC21D1" w:rsidP="009F3890">
      <w:pPr>
        <w:pStyle w:val="term"/>
      </w:pPr>
      <w:r>
        <w:t>Coordinate</w:t>
      </w:r>
    </w:p>
    <w:p w14:paraId="5109E0FB" w14:textId="4D5C32CC" w:rsidR="00816B9A" w:rsidRPr="00D129DC" w:rsidRDefault="00FC21D1" w:rsidP="009F3890">
      <w:pPr>
        <w:pStyle w:val="definition0"/>
      </w:pPr>
      <w:r w:rsidRPr="00D129DC">
        <w:t>One</w:t>
      </w:r>
      <w:r w:rsidR="00816B9A" w:rsidRPr="00D129DC">
        <w:t xml:space="preserve"> of a sequence of n numbers designating the position of</w:t>
      </w:r>
      <w:r w:rsidR="0069011F">
        <w:t xml:space="preserve"> a point in n-dimensional space</w:t>
      </w:r>
      <w:r>
        <w:t>.</w:t>
      </w:r>
    </w:p>
    <w:p w14:paraId="0308CDE3" w14:textId="65158F47" w:rsidR="00681398" w:rsidRPr="00D129DC" w:rsidRDefault="00816B9A" w:rsidP="009F3890">
      <w:pPr>
        <w:pStyle w:val="source"/>
      </w:pPr>
      <w:r w:rsidRPr="00FC21D1">
        <w:rPr>
          <w:rStyle w:val="Strong"/>
          <w:b w:val="0"/>
          <w:lang w:val="en-US"/>
        </w:rPr>
        <w:t>NOTE</w:t>
      </w:r>
      <w:r w:rsidRPr="00D129DC">
        <w:t xml:space="preserve">: </w:t>
      </w:r>
      <w:r w:rsidRPr="00DC3F81">
        <w:rPr>
          <w:rStyle w:val="termNoteChar"/>
        </w:rPr>
        <w:t>In a coordinate reference system, the coordinate numbers are qualified by units</w:t>
      </w:r>
      <w:r w:rsidR="00FC21D1">
        <w:rPr>
          <w:rStyle w:val="termNoteChar"/>
        </w:rPr>
        <w:t>.</w:t>
      </w:r>
    </w:p>
    <w:p w14:paraId="3C7057ED" w14:textId="5D494510" w:rsidR="00F830D8" w:rsidRDefault="00FC21D1" w:rsidP="009F3890">
      <w:pPr>
        <w:pStyle w:val="term"/>
      </w:pPr>
      <w:r w:rsidRPr="00D129DC">
        <w:t>Coordinate</w:t>
      </w:r>
      <w:r w:rsidR="00816B9A" w:rsidRPr="00D129DC">
        <w:t xml:space="preserve"> </w:t>
      </w:r>
      <w:r>
        <w:t>R</w:t>
      </w:r>
      <w:r w:rsidR="00816B9A" w:rsidRPr="00D129DC">
        <w:t xml:space="preserve">eference </w:t>
      </w:r>
      <w:r>
        <w:t>S</w:t>
      </w:r>
      <w:r w:rsidR="00816B9A" w:rsidRPr="00D129DC">
        <w:t>ystem</w:t>
      </w:r>
    </w:p>
    <w:p w14:paraId="0FABDA68" w14:textId="706B00A8" w:rsidR="00FC21D1" w:rsidRDefault="00FC21D1" w:rsidP="009F3890">
      <w:pPr>
        <w:pStyle w:val="definition0"/>
      </w:pPr>
      <w:r w:rsidRPr="00D129DC">
        <w:t>Coordinate</w:t>
      </w:r>
      <w:r w:rsidR="00816B9A" w:rsidRPr="00D129DC">
        <w:t xml:space="preserve"> system that is related to an object by a datum</w:t>
      </w:r>
      <w:r>
        <w:t>.</w:t>
      </w:r>
    </w:p>
    <w:p w14:paraId="3CE9FCF9" w14:textId="540517CE" w:rsidR="00681398" w:rsidRPr="00DC3F81" w:rsidRDefault="00816B9A" w:rsidP="009F3890">
      <w:pPr>
        <w:pStyle w:val="definition0"/>
        <w:rPr>
          <w:rStyle w:val="termNoteChar"/>
        </w:rPr>
      </w:pPr>
      <w:r w:rsidRPr="00FC21D1">
        <w:rPr>
          <w:rStyle w:val="Strong"/>
          <w:b w:val="0"/>
          <w:lang w:val="en-US"/>
        </w:rPr>
        <w:t>NOTE</w:t>
      </w:r>
      <w:r w:rsidRPr="00D129DC">
        <w:t xml:space="preserve">: </w:t>
      </w:r>
      <w:r w:rsidRPr="00DC3F81">
        <w:rPr>
          <w:rStyle w:val="termNoteChar"/>
        </w:rPr>
        <w:t>For geodetic and vertical datums, the object will be the Earth</w:t>
      </w:r>
      <w:r w:rsidR="00FC21D1">
        <w:rPr>
          <w:rStyle w:val="termNoteChar"/>
        </w:rPr>
        <w:t>.</w:t>
      </w:r>
    </w:p>
    <w:p w14:paraId="0672A639" w14:textId="5966F01F" w:rsidR="0020149E" w:rsidRPr="00DC3F81" w:rsidRDefault="00FC21D1" w:rsidP="009F3890">
      <w:pPr>
        <w:pStyle w:val="term"/>
        <w:rPr>
          <w:i/>
        </w:rPr>
      </w:pPr>
      <w:r w:rsidRPr="0069011F">
        <w:t>Feature</w:t>
      </w:r>
    </w:p>
    <w:p w14:paraId="775F9193" w14:textId="2C78C9D7" w:rsidR="00F63521" w:rsidRDefault="00FC21D1" w:rsidP="00490D1C">
      <w:pPr>
        <w:spacing w:before="0"/>
        <w:ind w:left="450"/>
      </w:pPr>
      <w:r w:rsidRPr="0069011F">
        <w:t>Abstraction</w:t>
      </w:r>
      <w:r w:rsidR="0020149E" w:rsidRPr="0069011F">
        <w:t xml:space="preserve"> of real-world phenomena</w:t>
      </w:r>
      <w:r>
        <w:t>.</w:t>
      </w:r>
    </w:p>
    <w:p w14:paraId="2860AF70" w14:textId="2F74AB97" w:rsidR="0020149E" w:rsidRPr="00D129DC" w:rsidRDefault="0020149E" w:rsidP="00490D1C">
      <w:pPr>
        <w:pStyle w:val="Labeldata"/>
        <w:spacing w:before="0"/>
        <w:ind w:left="450"/>
      </w:pPr>
      <w:r w:rsidRPr="00FC21D1">
        <w:rPr>
          <w:rStyle w:val="Strong"/>
          <w:b w:val="0"/>
          <w:lang w:val="en-US"/>
        </w:rPr>
        <w:t>NOTE 1</w:t>
      </w:r>
      <w:r w:rsidRPr="00D129DC">
        <w:t xml:space="preserve">: </w:t>
      </w:r>
      <w:r w:rsidRPr="00DC3F81">
        <w:rPr>
          <w:rStyle w:val="termNoteChar"/>
        </w:rPr>
        <w:t>A feature may occur as a type or an instance</w:t>
      </w:r>
      <w:r w:rsidR="0066549D" w:rsidRPr="00DC3F81">
        <w:rPr>
          <w:rStyle w:val="termNoteChar"/>
        </w:rPr>
        <w:t xml:space="preserve">. </w:t>
      </w:r>
      <w:r w:rsidRPr="00DC3F81">
        <w:rPr>
          <w:rStyle w:val="termNoteChar"/>
        </w:rPr>
        <w:t xml:space="preserve">Feature type or feature instance </w:t>
      </w:r>
      <w:del w:id="432" w:author="Jason Rhee" w:date="2024-07-21T21:59:00Z" w16du:dateUtc="2024-07-21T11:59:00Z">
        <w:r w:rsidR="000D5E51" w:rsidDel="00374404">
          <w:rPr>
            <w:rStyle w:val="termNoteChar"/>
          </w:rPr>
          <w:delText>must</w:delText>
        </w:r>
        <w:r w:rsidRPr="00DC3F81" w:rsidDel="00374404">
          <w:rPr>
            <w:rStyle w:val="termNoteChar"/>
          </w:rPr>
          <w:delText xml:space="preserve"> </w:delText>
        </w:r>
      </w:del>
      <w:ins w:id="433" w:author="Jason Rhee" w:date="2024-07-21T21:59:00Z" w16du:dateUtc="2024-07-21T11:59:00Z">
        <w:r w:rsidR="00374404">
          <w:rPr>
            <w:rStyle w:val="termNoteChar"/>
            <w:rFonts w:eastAsiaTheme="minorEastAsia" w:hint="eastAsia"/>
            <w:lang w:eastAsia="ko-KR"/>
          </w:rPr>
          <w:t>should</w:t>
        </w:r>
        <w:r w:rsidR="00374404" w:rsidRPr="00DC3F81">
          <w:rPr>
            <w:rStyle w:val="termNoteChar"/>
          </w:rPr>
          <w:t xml:space="preserve"> </w:t>
        </w:r>
      </w:ins>
      <w:r w:rsidRPr="00DC3F81">
        <w:rPr>
          <w:rStyle w:val="termNoteChar"/>
        </w:rPr>
        <w:t>be used when only one is meant</w:t>
      </w:r>
      <w:r w:rsidR="00231C74">
        <w:rPr>
          <w:rStyle w:val="termNoteChar"/>
        </w:rPr>
        <w:t>.</w:t>
      </w:r>
    </w:p>
    <w:p w14:paraId="2037190E" w14:textId="6898C9F7" w:rsidR="0020149E" w:rsidRPr="00DC3F81" w:rsidRDefault="0020149E" w:rsidP="00490D1C">
      <w:pPr>
        <w:pStyle w:val="Labeldata"/>
        <w:spacing w:before="0"/>
        <w:ind w:left="450"/>
        <w:rPr>
          <w:rStyle w:val="termNoteChar"/>
        </w:rPr>
      </w:pPr>
      <w:r w:rsidRPr="00231C74">
        <w:rPr>
          <w:rStyle w:val="Strong"/>
          <w:b w:val="0"/>
          <w:lang w:val="en-US"/>
        </w:rPr>
        <w:lastRenderedPageBreak/>
        <w:t>NOTE 2</w:t>
      </w:r>
      <w:r w:rsidRPr="00D129DC">
        <w:t xml:space="preserve">: </w:t>
      </w:r>
      <w:r w:rsidRPr="00DC3F81">
        <w:rPr>
          <w:rStyle w:val="termNoteChar"/>
        </w:rPr>
        <w:t>In UML 2, a feature is a property, such as an operation or attribute, which is encapsulated</w:t>
      </w:r>
      <w:r w:rsidR="00F63521">
        <w:rPr>
          <w:rStyle w:val="termNoteChar"/>
        </w:rPr>
        <w:t xml:space="preserve"> </w:t>
      </w:r>
      <w:r w:rsidRPr="00DC3F81">
        <w:rPr>
          <w:rStyle w:val="termNoteChar"/>
        </w:rPr>
        <w:t>as part of a list within a classifier, such as an interface, class, or data type</w:t>
      </w:r>
      <w:r w:rsidR="00231C74">
        <w:rPr>
          <w:rStyle w:val="termNoteChar"/>
        </w:rPr>
        <w:t>.</w:t>
      </w:r>
    </w:p>
    <w:p w14:paraId="7CC8FEDB" w14:textId="77777777" w:rsidR="0020149E" w:rsidRPr="00D129DC" w:rsidRDefault="0020149E" w:rsidP="00CD40A5">
      <w:pPr>
        <w:pStyle w:val="definition0"/>
        <w:ind w:firstLine="340"/>
      </w:pPr>
      <w:r w:rsidRPr="00DC3F81">
        <w:rPr>
          <w:rStyle w:val="termNoteChar"/>
        </w:rPr>
        <w:t>[</w:t>
      </w:r>
      <w:r w:rsidRPr="00DC3F81">
        <w:rPr>
          <w:rStyle w:val="sourceChar"/>
        </w:rPr>
        <w:t>ISO 19101, ISO/TS 19103, ISO 19110</w:t>
      </w:r>
      <w:r w:rsidRPr="00DC3F81">
        <w:rPr>
          <w:rStyle w:val="termNoteChar"/>
        </w:rPr>
        <w:t>]</w:t>
      </w:r>
    </w:p>
    <w:p w14:paraId="45E6106B" w14:textId="528BA84E" w:rsidR="00F830D8" w:rsidRDefault="00231C74" w:rsidP="00CD40A5">
      <w:pPr>
        <w:pStyle w:val="term"/>
      </w:pPr>
      <w:r w:rsidRPr="00D129DC">
        <w:t>Feature</w:t>
      </w:r>
      <w:r w:rsidR="00816B9A" w:rsidRPr="00D129DC">
        <w:t xml:space="preserve"> </w:t>
      </w:r>
      <w:r>
        <w:t>A</w:t>
      </w:r>
      <w:r w:rsidR="00816B9A" w:rsidRPr="00D129DC">
        <w:t>ttribute</w:t>
      </w:r>
    </w:p>
    <w:p w14:paraId="2610B243" w14:textId="7E42ECF4" w:rsidR="00816B9A" w:rsidRDefault="00231C74" w:rsidP="009F3890">
      <w:pPr>
        <w:pStyle w:val="definition0"/>
      </w:pPr>
      <w:r w:rsidRPr="00D129DC">
        <w:t>Characteristic</w:t>
      </w:r>
      <w:r w:rsidR="00816B9A" w:rsidRPr="00D129DC">
        <w:t xml:space="preserve"> of a feature</w:t>
      </w:r>
      <w:r>
        <w:t>.</w:t>
      </w:r>
    </w:p>
    <w:p w14:paraId="75C814EE" w14:textId="33273C93" w:rsidR="00231C74" w:rsidRPr="00D129DC" w:rsidRDefault="00231C74" w:rsidP="00231C74">
      <w:pPr>
        <w:pStyle w:val="Labeldata"/>
        <w:spacing w:before="0"/>
        <w:ind w:left="450"/>
      </w:pPr>
      <w:r w:rsidRPr="00231C74">
        <w:rPr>
          <w:rStyle w:val="Strong"/>
          <w:b w:val="0"/>
          <w:lang w:val="en-US"/>
        </w:rPr>
        <w:t>NOTE 1</w:t>
      </w:r>
      <w:r w:rsidRPr="00D129DC">
        <w:rPr>
          <w:i/>
        </w:rPr>
        <w:t xml:space="preserve">: </w:t>
      </w:r>
      <w:r w:rsidRPr="00DC3F81">
        <w:rPr>
          <w:rStyle w:val="termNoteChar"/>
        </w:rPr>
        <w:t xml:space="preserve">A feature attribute may occur as a type or an instance. Feature attribute type or feature attribute instance </w:t>
      </w:r>
      <w:commentRangeStart w:id="434"/>
      <w:commentRangeStart w:id="435"/>
      <w:commentRangeStart w:id="436"/>
      <w:r w:rsidRPr="00DC3F81">
        <w:rPr>
          <w:rStyle w:val="termNoteChar"/>
        </w:rPr>
        <w:t>is used</w:t>
      </w:r>
      <w:commentRangeEnd w:id="434"/>
      <w:r w:rsidR="006244FC">
        <w:rPr>
          <w:rStyle w:val="CommentReference"/>
        </w:rPr>
        <w:commentReference w:id="434"/>
      </w:r>
      <w:commentRangeEnd w:id="435"/>
      <w:r w:rsidR="006244FC">
        <w:rPr>
          <w:rStyle w:val="CommentReference"/>
        </w:rPr>
        <w:commentReference w:id="435"/>
      </w:r>
      <w:commentRangeEnd w:id="436"/>
      <w:r w:rsidR="00D32FBB">
        <w:rPr>
          <w:rStyle w:val="CommentReference"/>
        </w:rPr>
        <w:commentReference w:id="436"/>
      </w:r>
      <w:r w:rsidRPr="00DC3F81">
        <w:rPr>
          <w:rStyle w:val="termNoteChar"/>
        </w:rPr>
        <w:t xml:space="preserve"> when only one is meant</w:t>
      </w:r>
      <w:r>
        <w:rPr>
          <w:rStyle w:val="termNoteChar"/>
        </w:rPr>
        <w:t>.</w:t>
      </w:r>
    </w:p>
    <w:p w14:paraId="17D7EB98" w14:textId="034BB064" w:rsidR="00231C74" w:rsidRPr="00D129DC" w:rsidRDefault="00231C74" w:rsidP="00231C74">
      <w:pPr>
        <w:pStyle w:val="Labeldata"/>
        <w:spacing w:before="0"/>
        <w:ind w:left="450"/>
      </w:pPr>
      <w:r w:rsidRPr="00231C74">
        <w:rPr>
          <w:rStyle w:val="Strong"/>
          <w:b w:val="0"/>
          <w:lang w:val="en-US"/>
        </w:rPr>
        <w:t>NOTE 2</w:t>
      </w:r>
      <w:r w:rsidRPr="00D129DC">
        <w:rPr>
          <w:i/>
        </w:rPr>
        <w:t xml:space="preserve">: </w:t>
      </w:r>
      <w:r w:rsidRPr="00DC3F81">
        <w:rPr>
          <w:rStyle w:val="termNoteChar"/>
        </w:rPr>
        <w:t>A feature attribute type has a name, a data type, and a domain associated to it. A feature attribute instance has an attribute value taken from the domain of the feature attribute type</w:t>
      </w:r>
      <w:r>
        <w:rPr>
          <w:rStyle w:val="termNoteChar"/>
        </w:rPr>
        <w:t>.</w:t>
      </w:r>
    </w:p>
    <w:p w14:paraId="5175E6E2" w14:textId="09BAAFC4" w:rsidR="00231C74" w:rsidRPr="00D129DC" w:rsidRDefault="00231C74" w:rsidP="00231C74">
      <w:pPr>
        <w:pStyle w:val="Labeldata"/>
        <w:spacing w:before="0"/>
        <w:ind w:left="450"/>
      </w:pPr>
      <w:r w:rsidRPr="00231C74">
        <w:rPr>
          <w:rStyle w:val="Strong"/>
          <w:b w:val="0"/>
          <w:lang w:val="en-US"/>
        </w:rPr>
        <w:t>NOTE 3</w:t>
      </w:r>
      <w:r w:rsidRPr="00D129DC">
        <w:rPr>
          <w:i/>
        </w:rPr>
        <w:t xml:space="preserve">: </w:t>
      </w:r>
      <w:r w:rsidRPr="00DC3F81">
        <w:rPr>
          <w:rStyle w:val="termNoteChar"/>
        </w:rPr>
        <w:t>In a feature catalog</w:t>
      </w:r>
      <w:r>
        <w:rPr>
          <w:rStyle w:val="termNoteChar"/>
        </w:rPr>
        <w:t>ue</w:t>
      </w:r>
      <w:r w:rsidRPr="00DC3F81">
        <w:rPr>
          <w:rStyle w:val="termNoteChar"/>
        </w:rPr>
        <w:t>, a feature attribute may include a value domain but does not specify attribute values for feature instances</w:t>
      </w:r>
      <w:r>
        <w:rPr>
          <w:rStyle w:val="termNoteChar"/>
        </w:rPr>
        <w:t>.</w:t>
      </w:r>
    </w:p>
    <w:p w14:paraId="69938290" w14:textId="68893B3C" w:rsidR="00816B9A" w:rsidRPr="00D129DC" w:rsidRDefault="00816B9A" w:rsidP="00490D1C">
      <w:pPr>
        <w:pStyle w:val="Labeldata"/>
        <w:spacing w:before="0"/>
        <w:ind w:left="450"/>
      </w:pPr>
      <w:r w:rsidRPr="00231C74">
        <w:rPr>
          <w:rStyle w:val="Strong"/>
          <w:b w:val="0"/>
          <w:lang w:val="en-US"/>
        </w:rPr>
        <w:t>EXAMPLE 1</w:t>
      </w:r>
      <w:r w:rsidRPr="00D129DC">
        <w:rPr>
          <w:i/>
        </w:rPr>
        <w:t xml:space="preserve">: </w:t>
      </w:r>
      <w:r w:rsidRPr="00DC3F81">
        <w:rPr>
          <w:rStyle w:val="termExampleChar"/>
        </w:rPr>
        <w:t xml:space="preserve">A feature attribute named </w:t>
      </w:r>
      <w:r w:rsidRPr="00231C74">
        <w:rPr>
          <w:rStyle w:val="termExampleChar"/>
          <w:i/>
        </w:rPr>
        <w:t>colour</w:t>
      </w:r>
      <w:r w:rsidRPr="00DC3F81">
        <w:rPr>
          <w:rStyle w:val="termExampleChar"/>
        </w:rPr>
        <w:t xml:space="preserve"> may have an attribute value </w:t>
      </w:r>
      <w:r w:rsidRPr="00231C74">
        <w:rPr>
          <w:rStyle w:val="termExampleChar"/>
          <w:i/>
        </w:rPr>
        <w:t>green</w:t>
      </w:r>
      <w:r w:rsidRPr="00DC3F81">
        <w:rPr>
          <w:rStyle w:val="termExampleChar"/>
        </w:rPr>
        <w:t xml:space="preserve"> which belongs to the data type </w:t>
      </w:r>
      <w:r w:rsidRPr="00231C74">
        <w:rPr>
          <w:rStyle w:val="termExampleChar"/>
          <w:i/>
        </w:rPr>
        <w:t>text</w:t>
      </w:r>
      <w:r w:rsidR="00231C74">
        <w:rPr>
          <w:rStyle w:val="termExampleChar"/>
        </w:rPr>
        <w:t>.</w:t>
      </w:r>
    </w:p>
    <w:p w14:paraId="5B04C06D" w14:textId="73B24A88" w:rsidR="00816B9A" w:rsidRPr="00D129DC" w:rsidRDefault="00816B9A" w:rsidP="00490D1C">
      <w:pPr>
        <w:pStyle w:val="Labeldata"/>
        <w:spacing w:before="0"/>
        <w:ind w:left="450"/>
      </w:pPr>
      <w:r w:rsidRPr="00231C74">
        <w:rPr>
          <w:rStyle w:val="Strong"/>
          <w:b w:val="0"/>
          <w:lang w:val="en-US"/>
        </w:rPr>
        <w:t>EXAMPLE 2</w:t>
      </w:r>
      <w:r w:rsidRPr="00D129DC">
        <w:rPr>
          <w:i/>
        </w:rPr>
        <w:t xml:space="preserve">: </w:t>
      </w:r>
      <w:r w:rsidRPr="00DC3F81">
        <w:rPr>
          <w:rStyle w:val="termExampleChar"/>
        </w:rPr>
        <w:t xml:space="preserve">A feature attribute named </w:t>
      </w:r>
      <w:r w:rsidRPr="00231C74">
        <w:rPr>
          <w:rStyle w:val="termExampleChar"/>
          <w:i/>
        </w:rPr>
        <w:t>length</w:t>
      </w:r>
      <w:r w:rsidRPr="00DC3F81">
        <w:rPr>
          <w:rStyle w:val="termExampleChar"/>
        </w:rPr>
        <w:t xml:space="preserve"> may have an attribute value </w:t>
      </w:r>
      <w:r w:rsidRPr="00231C74">
        <w:rPr>
          <w:rStyle w:val="termExampleChar"/>
          <w:i/>
        </w:rPr>
        <w:t>82.4</w:t>
      </w:r>
      <w:r w:rsidRPr="00DC3F81">
        <w:rPr>
          <w:rStyle w:val="termExampleChar"/>
        </w:rPr>
        <w:t xml:space="preserve"> which belongs to the data type </w:t>
      </w:r>
      <w:r w:rsidRPr="00231C74">
        <w:rPr>
          <w:rStyle w:val="termExampleChar"/>
          <w:i/>
        </w:rPr>
        <w:t>real</w:t>
      </w:r>
      <w:r w:rsidR="00231C74">
        <w:rPr>
          <w:rStyle w:val="termExampleChar"/>
        </w:rPr>
        <w:t>.</w:t>
      </w:r>
    </w:p>
    <w:p w14:paraId="5F16F2CC" w14:textId="1BCE1681" w:rsidR="00F830D8" w:rsidRDefault="00231C74" w:rsidP="009F3890">
      <w:pPr>
        <w:pStyle w:val="term"/>
      </w:pPr>
      <w:r w:rsidRPr="00DC3F81">
        <w:t>Navigation</w:t>
      </w:r>
      <w:r w:rsidR="00222388" w:rsidRPr="00DC3F81">
        <w:t xml:space="preserve"> </w:t>
      </w:r>
      <w:r>
        <w:t>S</w:t>
      </w:r>
      <w:r w:rsidR="00222388" w:rsidRPr="00DC3F81">
        <w:t>urface</w:t>
      </w:r>
    </w:p>
    <w:p w14:paraId="0E6D5640" w14:textId="2E423547" w:rsidR="00222388" w:rsidRPr="00D129DC" w:rsidRDefault="00231C74" w:rsidP="009F3890">
      <w:pPr>
        <w:pStyle w:val="definition0"/>
      </w:pPr>
      <w:r w:rsidRPr="00D129DC">
        <w:t>A</w:t>
      </w:r>
      <w:r w:rsidR="00222388" w:rsidRPr="00D129DC">
        <w:t xml:space="preserve"> data object representing the bathymetry and associated uncertainty with the methods by which those objects can be manipulated, combined and used for a number of tasks, cer</w:t>
      </w:r>
      <w:r w:rsidR="00BD7E60">
        <w:t>tified for safety of navigation</w:t>
      </w:r>
      <w:r>
        <w:t>.</w:t>
      </w:r>
    </w:p>
    <w:p w14:paraId="7F8F9C8F" w14:textId="24655901" w:rsidR="00F830D8" w:rsidRDefault="00231C74" w:rsidP="009F3890">
      <w:pPr>
        <w:pStyle w:val="term"/>
        <w:rPr>
          <w:highlight w:val="yellow"/>
        </w:rPr>
      </w:pPr>
      <w:r w:rsidRPr="00D129DC">
        <w:t>Non-navigable</w:t>
      </w:r>
      <w:r w:rsidR="00AD71E7" w:rsidRPr="00D129DC">
        <w:t xml:space="preserve"> </w:t>
      </w:r>
      <w:r>
        <w:t>A</w:t>
      </w:r>
      <w:r w:rsidR="00AD71E7" w:rsidRPr="00D129DC">
        <w:t>rea</w:t>
      </w:r>
    </w:p>
    <w:p w14:paraId="43760698" w14:textId="27522387" w:rsidR="00AD71E7" w:rsidRPr="00D129DC" w:rsidRDefault="00231C74" w:rsidP="009F3890">
      <w:pPr>
        <w:pStyle w:val="definition0"/>
      </w:pPr>
      <w:r w:rsidRPr="000A40D0">
        <w:t>An</w:t>
      </w:r>
      <w:r w:rsidR="00101C6B" w:rsidRPr="000A40D0">
        <w:t xml:space="preserve"> area within a </w:t>
      </w:r>
      <w:r w:rsidR="00E855CB">
        <w:t>UKCM Operational Area</w:t>
      </w:r>
      <w:r w:rsidR="004C1E25">
        <w:t xml:space="preserve"> </w:t>
      </w:r>
      <w:r w:rsidR="00101C6B" w:rsidRPr="000A40D0">
        <w:t>where UKC</w:t>
      </w:r>
      <w:r w:rsidR="00637567">
        <w:t xml:space="preserve"> for a specific ship</w:t>
      </w:r>
      <w:r w:rsidR="00101C6B" w:rsidRPr="000A40D0">
        <w:t xml:space="preserve"> is calculated to be </w:t>
      </w:r>
      <w:r w:rsidR="000A40D0" w:rsidRPr="00661375">
        <w:t xml:space="preserve">less than </w:t>
      </w:r>
      <w:r w:rsidR="00101C6B" w:rsidRPr="000A40D0">
        <w:t>the UKC limit for the waterway</w:t>
      </w:r>
      <w:r>
        <w:t>.</w:t>
      </w:r>
    </w:p>
    <w:p w14:paraId="21E7DDBF" w14:textId="7CE34808" w:rsidR="00DB4617" w:rsidRDefault="00231C74" w:rsidP="009F3890">
      <w:pPr>
        <w:pStyle w:val="term"/>
      </w:pPr>
      <w:r>
        <w:t>P</w:t>
      </w:r>
      <w:r w:rsidR="00DB4617">
        <w:t>re-plan</w:t>
      </w:r>
    </w:p>
    <w:p w14:paraId="5732AAC6" w14:textId="2741918B" w:rsidR="00DB4617" w:rsidRDefault="00231C74" w:rsidP="007D15AC">
      <w:pPr>
        <w:spacing w:before="0"/>
      </w:pPr>
      <w:commentRangeStart w:id="437"/>
      <w:commentRangeStart w:id="438"/>
      <w:r>
        <w:t>A</w:t>
      </w:r>
      <w:r w:rsidR="00C5103D">
        <w:t xml:space="preserve"> </w:t>
      </w:r>
      <w:del w:id="439" w:author="Jason Rhee" w:date="2024-07-21T21:24:00Z" w16du:dateUtc="2024-07-21T11:24:00Z">
        <w:r w:rsidR="00C5103D" w:rsidDel="00D52A25">
          <w:delText>p</w:delText>
        </w:r>
        <w:r w:rsidR="00C5103D" w:rsidRPr="00C5103D" w:rsidDel="00D52A25">
          <w:delText>re-plan</w:delText>
        </w:r>
      </w:del>
      <w:ins w:id="440" w:author="Jason Rhee" w:date="2024-07-21T21:24:00Z" w16du:dateUtc="2024-07-21T11:24:00Z">
        <w:r w:rsidR="00D52A25">
          <w:t>Pre-plan</w:t>
        </w:r>
      </w:ins>
      <w:r w:rsidR="00C5103D" w:rsidRPr="00C5103D">
        <w:t xml:space="preserve"> </w:t>
      </w:r>
      <w:r w:rsidR="00C5103D">
        <w:t xml:space="preserve">is a </w:t>
      </w:r>
      <w:r w:rsidR="00C5103D" w:rsidRPr="00C5103D">
        <w:t xml:space="preserve">set of tidal windows </w:t>
      </w:r>
      <w:r w:rsidR="00C5103D">
        <w:t xml:space="preserve">available for </w:t>
      </w:r>
      <w:r w:rsidR="00A12CA9">
        <w:t xml:space="preserve">which </w:t>
      </w:r>
      <w:r w:rsidR="00C5103D">
        <w:t xml:space="preserve">a ship </w:t>
      </w:r>
      <w:r w:rsidR="00A12CA9">
        <w:t xml:space="preserve">can </w:t>
      </w:r>
      <w:r w:rsidR="00C5103D">
        <w:t xml:space="preserve">transit through a </w:t>
      </w:r>
      <w:r w:rsidR="00E855CB">
        <w:t>UKCM Operational Area</w:t>
      </w:r>
      <w:r w:rsidR="00F243B7">
        <w:t xml:space="preserve"> at a specified draught</w:t>
      </w:r>
      <w:ins w:id="441" w:author="Jason Rhee" w:date="2024-07-21T22:02:00Z" w16du:dateUtc="2024-07-21T12:02:00Z">
        <w:r w:rsidR="00D51B8D">
          <w:rPr>
            <w:rFonts w:eastAsiaTheme="minorEastAsia" w:hint="eastAsia"/>
            <w:lang w:eastAsia="ko-KR"/>
          </w:rPr>
          <w:t xml:space="preserve"> </w:t>
        </w:r>
        <w:r w:rsidR="00D51B8D">
          <w:rPr>
            <w:rFonts w:eastAsiaTheme="minorEastAsia"/>
            <w:lang w:eastAsia="ko-KR"/>
          </w:rPr>
          <w:t>while</w:t>
        </w:r>
        <w:r w:rsidR="00D51B8D">
          <w:rPr>
            <w:rFonts w:eastAsiaTheme="minorEastAsia" w:hint="eastAsia"/>
            <w:lang w:eastAsia="ko-KR"/>
          </w:rPr>
          <w:t xml:space="preserve"> satisfying minimum UKC requirements</w:t>
        </w:r>
      </w:ins>
      <w:r>
        <w:t>.</w:t>
      </w:r>
      <w:commentRangeEnd w:id="437"/>
      <w:r w:rsidR="00140852">
        <w:rPr>
          <w:rStyle w:val="CommentReference"/>
          <w:rFonts w:eastAsia="MS Mincho"/>
          <w:szCs w:val="20"/>
          <w:lang w:eastAsia="ja-JP"/>
        </w:rPr>
        <w:commentReference w:id="437"/>
      </w:r>
      <w:commentRangeEnd w:id="438"/>
      <w:r w:rsidR="00D2073B">
        <w:rPr>
          <w:rStyle w:val="CommentReference"/>
          <w:rFonts w:eastAsia="MS Mincho"/>
          <w:szCs w:val="20"/>
          <w:lang w:eastAsia="ja-JP"/>
        </w:rPr>
        <w:commentReference w:id="438"/>
      </w:r>
    </w:p>
    <w:p w14:paraId="4DCE4538" w14:textId="1EBBF98B" w:rsidR="0020149E" w:rsidRPr="00D129DC" w:rsidRDefault="00AE21D7" w:rsidP="009F3890">
      <w:pPr>
        <w:pStyle w:val="term"/>
      </w:pPr>
      <w:r w:rsidRPr="00D129DC">
        <w:t>Sea</w:t>
      </w:r>
      <w:r w:rsidR="0020149E" w:rsidRPr="00D129DC">
        <w:t xml:space="preserve"> </w:t>
      </w:r>
      <w:r>
        <w:t>S</w:t>
      </w:r>
      <w:r w:rsidR="0020149E" w:rsidRPr="00D129DC">
        <w:t>urface</w:t>
      </w:r>
    </w:p>
    <w:p w14:paraId="7D4266A2" w14:textId="00079E94" w:rsidR="00A0370B" w:rsidRDefault="00AE21D7" w:rsidP="009F3890">
      <w:pPr>
        <w:pStyle w:val="definition0"/>
      </w:pPr>
      <w:r w:rsidRPr="00D129DC">
        <w:t>A</w:t>
      </w:r>
      <w:r w:rsidR="0020149E" w:rsidRPr="00D129DC">
        <w:t xml:space="preserve"> two-dimensional (in the horizontal plane) field representing the air-sea interface, with high-frequency fluctuations such as wind waves and swell </w:t>
      </w:r>
      <w:r w:rsidR="00A975B9">
        <w:t>(</w:t>
      </w:r>
      <w:r w:rsidR="0020149E" w:rsidRPr="00D129DC">
        <w:t>but not astronomical tides</w:t>
      </w:r>
      <w:r w:rsidR="00A975B9">
        <w:t>)</w:t>
      </w:r>
      <w:r w:rsidR="0020149E" w:rsidRPr="00D129DC">
        <w:t xml:space="preserve"> filtered out</w:t>
      </w:r>
      <w:r>
        <w:t>.</w:t>
      </w:r>
    </w:p>
    <w:p w14:paraId="76395B35" w14:textId="77777777" w:rsidR="00AE21D7" w:rsidRPr="00D129DC" w:rsidRDefault="00AE21D7" w:rsidP="009F3890">
      <w:pPr>
        <w:pStyle w:val="definition0"/>
      </w:pPr>
      <w:r w:rsidRPr="00AE21D7">
        <w:rPr>
          <w:rStyle w:val="Strong"/>
          <w:b w:val="0"/>
          <w:lang w:val="en-US"/>
        </w:rPr>
        <w:t>NOTE</w:t>
      </w:r>
      <w:r w:rsidRPr="00D129DC">
        <w:t xml:space="preserve">: </w:t>
      </w:r>
      <w:r w:rsidRPr="00DC3F81">
        <w:rPr>
          <w:rStyle w:val="termNoteChar"/>
        </w:rPr>
        <w:t>This implies marine water, lakes, waterways, navigable rivers, etc.</w:t>
      </w:r>
    </w:p>
    <w:p w14:paraId="77684744" w14:textId="537C0605" w:rsidR="0020149E" w:rsidRPr="00D129DC" w:rsidRDefault="0020149E" w:rsidP="009F3890">
      <w:pPr>
        <w:pStyle w:val="termExample"/>
      </w:pPr>
      <w:r w:rsidRPr="00AE21D7">
        <w:rPr>
          <w:rStyle w:val="Strong"/>
          <w:b w:val="0"/>
          <w:lang w:val="en-US"/>
        </w:rPr>
        <w:t>EXAMPLE</w:t>
      </w:r>
      <w:r w:rsidRPr="00D129DC">
        <w:t xml:space="preserve">: </w:t>
      </w:r>
      <w:r w:rsidR="00AE21D7">
        <w:t>sea surface, river surface,</w:t>
      </w:r>
      <w:r w:rsidRPr="0069011F">
        <w:t xml:space="preserve"> lake surface</w:t>
      </w:r>
      <w:r w:rsidR="00AE21D7">
        <w:t>.</w:t>
      </w:r>
    </w:p>
    <w:p w14:paraId="16636EEF" w14:textId="100C7453" w:rsidR="00A574A4" w:rsidRDefault="00A574A4" w:rsidP="009F3890">
      <w:pPr>
        <w:pStyle w:val="term"/>
      </w:pPr>
      <w:r>
        <w:t>UKC</w:t>
      </w:r>
      <w:r w:rsidR="00E56F08">
        <w:t xml:space="preserve"> </w:t>
      </w:r>
      <w:r w:rsidR="00AE21D7">
        <w:t>P</w:t>
      </w:r>
      <w:r>
        <w:t>lan</w:t>
      </w:r>
    </w:p>
    <w:p w14:paraId="7FA37966" w14:textId="5EE3CB5E" w:rsidR="00A574A4" w:rsidRDefault="00AE21D7" w:rsidP="009F3890">
      <w:pPr>
        <w:pStyle w:val="definition0"/>
      </w:pPr>
      <w:r>
        <w:t>There</w:t>
      </w:r>
      <w:r w:rsidR="00CE6CE2">
        <w:t xml:space="preserve"> are three kinds of </w:t>
      </w:r>
      <w:r w:rsidR="00573945">
        <w:t xml:space="preserve">UKC </w:t>
      </w:r>
      <w:r w:rsidR="00CE6CE2">
        <w:t xml:space="preserve">plans: a </w:t>
      </w:r>
      <w:ins w:id="442" w:author="Jason Rhee" w:date="2024-07-21T21:22:00Z" w16du:dateUtc="2024-07-21T11:22:00Z">
        <w:r w:rsidR="00FF4CAE">
          <w:rPr>
            <w:rFonts w:eastAsiaTheme="minorEastAsia" w:hint="eastAsia"/>
            <w:lang w:eastAsia="ko-KR"/>
          </w:rPr>
          <w:t>P</w:t>
        </w:r>
      </w:ins>
      <w:del w:id="443" w:author="Jason Rhee" w:date="2024-07-21T21:22:00Z" w16du:dateUtc="2024-07-21T11:22:00Z">
        <w:r w:rsidR="00CE6CE2" w:rsidDel="00FF4CAE">
          <w:delText>p</w:delText>
        </w:r>
      </w:del>
      <w:r w:rsidR="00CE6CE2">
        <w:t>re</w:t>
      </w:r>
      <w:del w:id="444" w:author="Jason Rhee" w:date="2024-07-21T21:22:00Z" w16du:dateUtc="2024-07-21T11:22:00Z">
        <w:r w:rsidR="00CE6CE2" w:rsidDel="00FF4CAE">
          <w:delText xml:space="preserve"> </w:delText>
        </w:r>
      </w:del>
      <w:ins w:id="445" w:author="Jason Rhee" w:date="2024-07-21T21:22:00Z" w16du:dateUtc="2024-07-21T11:22:00Z">
        <w:r w:rsidR="00FF4CAE">
          <w:rPr>
            <w:rFonts w:eastAsiaTheme="minorEastAsia" w:hint="eastAsia"/>
            <w:lang w:eastAsia="ko-KR"/>
          </w:rPr>
          <w:t>-</w:t>
        </w:r>
      </w:ins>
      <w:r w:rsidR="00CE6CE2">
        <w:t xml:space="preserve">plan, an </w:t>
      </w:r>
      <w:del w:id="446" w:author="Jason Rhee" w:date="2024-07-21T21:22:00Z" w16du:dateUtc="2024-07-21T11:22:00Z">
        <w:r w:rsidR="00CE6CE2" w:rsidDel="00FF4CAE">
          <w:delText xml:space="preserve">actual </w:delText>
        </w:r>
      </w:del>
      <w:ins w:id="447" w:author="Jason Rhee" w:date="2024-07-21T21:22:00Z" w16du:dateUtc="2024-07-21T11:22:00Z">
        <w:r w:rsidR="00FF4CAE">
          <w:rPr>
            <w:rFonts w:eastAsiaTheme="minorEastAsia" w:hint="eastAsia"/>
            <w:lang w:eastAsia="ko-KR"/>
          </w:rPr>
          <w:t>A</w:t>
        </w:r>
        <w:r w:rsidR="00FF4CAE">
          <w:t xml:space="preserve">ctual </w:t>
        </w:r>
      </w:ins>
      <w:del w:id="448" w:author="Jason Rhee" w:date="2024-07-21T21:22:00Z" w16du:dateUtc="2024-07-21T11:22:00Z">
        <w:r w:rsidR="00CE6CE2" w:rsidDel="00FF4CAE">
          <w:delText>plan</w:delText>
        </w:r>
      </w:del>
      <w:ins w:id="449" w:author="Jason Rhee" w:date="2024-07-21T21:22:00Z" w16du:dateUtc="2024-07-21T11:22:00Z">
        <w:r w:rsidR="00FF4CAE">
          <w:rPr>
            <w:rFonts w:eastAsiaTheme="minorEastAsia" w:hint="eastAsia"/>
            <w:lang w:eastAsia="ko-KR"/>
          </w:rPr>
          <w:t>P</w:t>
        </w:r>
        <w:r w:rsidR="00FF4CAE">
          <w:t>lan</w:t>
        </w:r>
      </w:ins>
      <w:r w:rsidR="00A975B9">
        <w:t>,</w:t>
      </w:r>
      <w:r w:rsidR="00CE6CE2">
        <w:t xml:space="preserve"> and </w:t>
      </w:r>
      <w:r w:rsidR="00CE6CE2" w:rsidRPr="000913AC">
        <w:t>a</w:t>
      </w:r>
      <w:r w:rsidR="00BA2988" w:rsidRPr="000913AC">
        <w:t>n</w:t>
      </w:r>
      <w:r w:rsidR="00CE6CE2" w:rsidRPr="000913AC">
        <w:t xml:space="preserve"> </w:t>
      </w:r>
      <w:del w:id="450" w:author="Jason Rhee" w:date="2024-07-21T21:22:00Z" w16du:dateUtc="2024-07-21T11:22:00Z">
        <w:r w:rsidR="00CE6CE2" w:rsidRPr="000913AC" w:rsidDel="00FF4CAE">
          <w:delText xml:space="preserve">actual </w:delText>
        </w:r>
      </w:del>
      <w:ins w:id="451" w:author="Jason Rhee" w:date="2024-07-21T21:22:00Z" w16du:dateUtc="2024-07-21T11:22:00Z">
        <w:r w:rsidR="00FF4CAE">
          <w:rPr>
            <w:rFonts w:eastAsiaTheme="minorEastAsia" w:hint="eastAsia"/>
            <w:lang w:eastAsia="ko-KR"/>
          </w:rPr>
          <w:t>A</w:t>
        </w:r>
        <w:r w:rsidR="00FF4CAE" w:rsidRPr="000913AC">
          <w:t xml:space="preserve">ctual </w:t>
        </w:r>
      </w:ins>
      <w:del w:id="452" w:author="Jason Rhee" w:date="2024-07-21T21:22:00Z" w16du:dateUtc="2024-07-21T11:22:00Z">
        <w:r w:rsidR="00CE6CE2" w:rsidRPr="000913AC" w:rsidDel="00FF4CAE">
          <w:delText>plan update</w:delText>
        </w:r>
      </w:del>
      <w:ins w:id="453" w:author="Jason Rhee" w:date="2024-07-21T21:22:00Z" w16du:dateUtc="2024-07-21T11:22:00Z">
        <w:r w:rsidR="00FF4CAE">
          <w:rPr>
            <w:rFonts w:eastAsiaTheme="minorEastAsia" w:hint="eastAsia"/>
            <w:lang w:eastAsia="ko-KR"/>
          </w:rPr>
          <w:t>U</w:t>
        </w:r>
        <w:r w:rsidR="00FF4CAE" w:rsidRPr="000913AC">
          <w:t>pdate</w:t>
        </w:r>
      </w:ins>
      <w:r>
        <w:t>.</w:t>
      </w:r>
    </w:p>
    <w:p w14:paraId="3D752F32" w14:textId="74E0C06F" w:rsidR="00F830D8" w:rsidRDefault="00AD71E7" w:rsidP="009F3890">
      <w:pPr>
        <w:pStyle w:val="term"/>
        <w:rPr>
          <w:highlight w:val="yellow"/>
        </w:rPr>
      </w:pPr>
      <w:r w:rsidRPr="00D129DC">
        <w:t xml:space="preserve">UKCM </w:t>
      </w:r>
      <w:r w:rsidR="00AE21D7">
        <w:t>O</w:t>
      </w:r>
      <w:r w:rsidRPr="00D129DC">
        <w:t xml:space="preserve">perational </w:t>
      </w:r>
      <w:r w:rsidR="00AE21D7">
        <w:t>A</w:t>
      </w:r>
      <w:r w:rsidRPr="00D129DC">
        <w:t>rea</w:t>
      </w:r>
    </w:p>
    <w:p w14:paraId="53A075CB" w14:textId="171E0046" w:rsidR="00AD71E7" w:rsidRDefault="00AE21D7" w:rsidP="009F3890">
      <w:pPr>
        <w:pStyle w:val="definition0"/>
      </w:pPr>
      <w:r w:rsidRPr="00AD72BF">
        <w:t>The</w:t>
      </w:r>
      <w:r w:rsidR="00101C6B" w:rsidRPr="00AD72BF">
        <w:t xml:space="preserve"> geographic area in which a </w:t>
      </w:r>
      <w:del w:id="454" w:author="Jason Rhee" w:date="2024-07-16T17:18:00Z" w16du:dateUtc="2024-07-16T07:18:00Z">
        <w:r w:rsidR="00101C6B" w:rsidRPr="00AD72BF" w:rsidDel="001B54AD">
          <w:delText xml:space="preserve">UKCM </w:delText>
        </w:r>
        <w:r w:rsidR="00AD72BF" w:rsidRPr="00661375" w:rsidDel="001B54AD">
          <w:delText>service</w:delText>
        </w:r>
      </w:del>
      <w:ins w:id="455" w:author="Jason Rhee" w:date="2024-07-16T17:18:00Z" w16du:dateUtc="2024-07-16T07:18:00Z">
        <w:r w:rsidR="001B54AD">
          <w:t>UKCM Service</w:t>
        </w:r>
      </w:ins>
      <w:r w:rsidR="00AD72BF" w:rsidRPr="00661375">
        <w:t xml:space="preserve"> </w:t>
      </w:r>
      <w:r w:rsidR="00101C6B" w:rsidRPr="00AD72BF">
        <w:t xml:space="preserve">is in operation and for which UKCM information </w:t>
      </w:r>
      <w:r w:rsidR="00AD72BF" w:rsidRPr="00661375">
        <w:t>can</w:t>
      </w:r>
      <w:r w:rsidR="00101C6B" w:rsidRPr="00AD72BF">
        <w:t xml:space="preserve"> be provided</w:t>
      </w:r>
      <w:r>
        <w:t>.</w:t>
      </w:r>
    </w:p>
    <w:p w14:paraId="4DD3C469" w14:textId="5A17B1E5" w:rsidR="00F830D8" w:rsidRDefault="00AD71E7" w:rsidP="009F3890">
      <w:pPr>
        <w:pStyle w:val="term"/>
      </w:pPr>
      <w:r w:rsidRPr="00D129DC">
        <w:t xml:space="preserve">UKCM </w:t>
      </w:r>
      <w:r w:rsidR="00AE21D7">
        <w:t>S</w:t>
      </w:r>
      <w:r w:rsidR="00AD72BF">
        <w:t>ervice</w:t>
      </w:r>
    </w:p>
    <w:p w14:paraId="4A0227C7" w14:textId="1AA29386" w:rsidR="003B63F7" w:rsidRDefault="00AE21D7" w:rsidP="009F3890">
      <w:pPr>
        <w:pStyle w:val="definition0"/>
        <w:rPr>
          <w:ins w:id="456" w:author="Jason Rhee" w:date="2024-04-30T16:32:00Z" w16du:dateUtc="2024-04-30T06:32:00Z"/>
          <w:rFonts w:eastAsiaTheme="minorEastAsia"/>
          <w:lang w:eastAsia="ko-KR"/>
        </w:rPr>
      </w:pPr>
      <w:r w:rsidRPr="00D129DC">
        <w:t>An</w:t>
      </w:r>
      <w:r w:rsidR="00AD71E7" w:rsidRPr="00D129DC">
        <w:t xml:space="preserve"> aid to navigation which contributes to navigational safety and efficiency</w:t>
      </w:r>
      <w:r w:rsidR="0066549D">
        <w:t>.</w:t>
      </w:r>
      <w:r w:rsidR="004E1105">
        <w:t xml:space="preserve"> </w:t>
      </w:r>
      <w:r w:rsidR="00AD71E7" w:rsidRPr="00D129DC">
        <w:t xml:space="preserve">It uses data modelling which </w:t>
      </w:r>
      <w:r w:rsidR="00AD72BF">
        <w:t xml:space="preserve">may include </w:t>
      </w:r>
      <w:r w:rsidR="00AD71E7" w:rsidRPr="00D129DC">
        <w:t>detailed bathymetry, predicted and real-time environmental data</w:t>
      </w:r>
      <w:r w:rsidR="00A975B9">
        <w:t>,</w:t>
      </w:r>
      <w:r w:rsidR="00AD71E7" w:rsidRPr="00D129DC">
        <w:t xml:space="preserve"> and </w:t>
      </w:r>
      <w:r w:rsidR="0066549D">
        <w:t>ship</w:t>
      </w:r>
      <w:r w:rsidR="00AD71E7" w:rsidRPr="00D129DC">
        <w:t xml:space="preserve"> particulars and motion, to provide a </w:t>
      </w:r>
      <w:r w:rsidR="0066549D">
        <w:t>ship</w:t>
      </w:r>
      <w:r w:rsidR="00AD71E7" w:rsidRPr="00D129DC">
        <w:t xml:space="preserve">-specific, real-time </w:t>
      </w:r>
      <w:r w:rsidR="00A975B9">
        <w:t xml:space="preserve">information </w:t>
      </w:r>
      <w:r w:rsidR="00AD71E7" w:rsidRPr="00D129DC">
        <w:t xml:space="preserve">and/or forecast </w:t>
      </w:r>
      <w:r w:rsidR="004E5FC4">
        <w:t xml:space="preserve">information </w:t>
      </w:r>
      <w:r w:rsidR="00AD71E7" w:rsidRPr="00D129DC">
        <w:t>for a given time and waterway</w:t>
      </w:r>
      <w:r>
        <w:t>.</w:t>
      </w:r>
    </w:p>
    <w:p w14:paraId="42428BB1" w14:textId="199BB030" w:rsidR="009F3890" w:rsidRPr="00A365BC" w:rsidRDefault="009F3890" w:rsidP="009F3890">
      <w:pPr>
        <w:pStyle w:val="term"/>
        <w:rPr>
          <w:ins w:id="457" w:author="Jason Rhee" w:date="2024-04-30T16:32:00Z" w16du:dateUtc="2024-04-30T06:32:00Z"/>
          <w:rFonts w:eastAsiaTheme="minorEastAsia"/>
          <w:lang w:eastAsia="ko-KR"/>
        </w:rPr>
      </w:pPr>
      <w:ins w:id="458" w:author="Jason Rhee" w:date="2024-04-30T16:32:00Z" w16du:dateUtc="2024-04-30T06:32:00Z">
        <w:r w:rsidRPr="00D129DC">
          <w:t xml:space="preserve">UKCM </w:t>
        </w:r>
        <w:r>
          <w:t>Service</w:t>
        </w:r>
        <w:r>
          <w:rPr>
            <w:rFonts w:eastAsiaTheme="minorEastAsia" w:hint="eastAsia"/>
            <w:lang w:eastAsia="ko-KR"/>
          </w:rPr>
          <w:t xml:space="preserve"> Provider</w:t>
        </w:r>
      </w:ins>
    </w:p>
    <w:p w14:paraId="79625478" w14:textId="25946290" w:rsidR="009F3890" w:rsidRPr="00A365BC" w:rsidRDefault="00613056" w:rsidP="009F3890">
      <w:pPr>
        <w:pStyle w:val="definition0"/>
        <w:rPr>
          <w:rFonts w:eastAsiaTheme="minorEastAsia"/>
          <w:lang w:eastAsia="ko-KR"/>
        </w:rPr>
      </w:pPr>
      <w:ins w:id="459" w:author="Jason Rhee" w:date="2024-07-22T13:52:00Z" w16du:dateUtc="2024-07-22T03:52:00Z">
        <w:r>
          <w:rPr>
            <w:rFonts w:eastAsiaTheme="minorEastAsia"/>
            <w:lang w:eastAsia="ko-KR"/>
          </w:rPr>
          <w:t>A</w:t>
        </w:r>
      </w:ins>
      <w:ins w:id="460" w:author="Jason Rhee" w:date="2024-07-24T22:43:00Z" w16du:dateUtc="2024-07-24T12:43:00Z">
        <w:r w:rsidR="00F40FF5">
          <w:rPr>
            <w:rFonts w:eastAsiaTheme="minorEastAsia"/>
            <w:lang w:eastAsia="ko-KR"/>
          </w:rPr>
          <w:t xml:space="preserve"> UKCM </w:t>
        </w:r>
        <w:r w:rsidR="00B5412E">
          <w:rPr>
            <w:rFonts w:eastAsiaTheme="minorEastAsia"/>
            <w:lang w:eastAsia="ko-KR"/>
          </w:rPr>
          <w:t xml:space="preserve">Service </w:t>
        </w:r>
        <w:r w:rsidR="00F40FF5">
          <w:rPr>
            <w:rFonts w:eastAsiaTheme="minorEastAsia"/>
            <w:lang w:eastAsia="ko-KR"/>
          </w:rPr>
          <w:t>Provider is a</w:t>
        </w:r>
      </w:ins>
      <w:ins w:id="461" w:author="Jason Rhee" w:date="2024-07-24T22:40:00Z" w16du:dateUtc="2024-07-24T12:40:00Z">
        <w:r w:rsidR="004765AE">
          <w:rPr>
            <w:rFonts w:eastAsiaTheme="minorEastAsia"/>
            <w:lang w:eastAsia="ko-KR"/>
          </w:rPr>
          <w:t>n entity responsible</w:t>
        </w:r>
      </w:ins>
      <w:ins w:id="462" w:author="Jason Rhee" w:date="2024-07-22T13:52:00Z" w16du:dateUtc="2024-07-22T03:52:00Z">
        <w:r>
          <w:rPr>
            <w:rFonts w:eastAsiaTheme="minorEastAsia"/>
            <w:lang w:eastAsia="ko-KR"/>
          </w:rPr>
          <w:t xml:space="preserve"> </w:t>
        </w:r>
      </w:ins>
      <w:ins w:id="463" w:author="Jason Rhee" w:date="2024-07-24T22:40:00Z" w16du:dateUtc="2024-07-24T12:40:00Z">
        <w:r w:rsidR="004765AE">
          <w:rPr>
            <w:rFonts w:eastAsiaTheme="minorEastAsia"/>
            <w:lang w:eastAsia="ko-KR"/>
          </w:rPr>
          <w:t xml:space="preserve">for </w:t>
        </w:r>
      </w:ins>
      <w:ins w:id="464" w:author="Jason Rhee" w:date="2024-07-22T13:52:00Z" w16du:dateUtc="2024-07-22T03:52:00Z">
        <w:r>
          <w:rPr>
            <w:rFonts w:eastAsiaTheme="minorEastAsia"/>
            <w:lang w:eastAsia="ko-KR"/>
          </w:rPr>
          <w:t>i</w:t>
        </w:r>
      </w:ins>
      <w:ins w:id="465" w:author="Jason Rhee" w:date="2024-07-22T13:51:00Z" w16du:dateUtc="2024-07-22T03:51:00Z">
        <w:r>
          <w:rPr>
            <w:rFonts w:eastAsiaTheme="minorEastAsia"/>
            <w:lang w:eastAsia="ko-KR"/>
          </w:rPr>
          <w:t>mplement</w:t>
        </w:r>
      </w:ins>
      <w:ins w:id="466" w:author="Jason Rhee" w:date="2024-07-24T22:40:00Z" w16du:dateUtc="2024-07-24T12:40:00Z">
        <w:r w:rsidR="004765AE">
          <w:rPr>
            <w:rFonts w:eastAsiaTheme="minorEastAsia"/>
            <w:lang w:eastAsia="ko-KR"/>
          </w:rPr>
          <w:t>ing</w:t>
        </w:r>
      </w:ins>
      <w:ins w:id="467" w:author="Jason Rhee" w:date="2024-07-22T13:51:00Z" w16du:dateUtc="2024-07-22T03:51:00Z">
        <w:r>
          <w:rPr>
            <w:rFonts w:eastAsiaTheme="minorEastAsia"/>
            <w:lang w:eastAsia="ko-KR"/>
          </w:rPr>
          <w:t>, provid</w:t>
        </w:r>
      </w:ins>
      <w:ins w:id="468" w:author="Jason Rhee" w:date="2024-07-24T22:40:00Z" w16du:dateUtc="2024-07-24T12:40:00Z">
        <w:r w:rsidR="004765AE">
          <w:rPr>
            <w:rFonts w:eastAsiaTheme="minorEastAsia"/>
            <w:lang w:eastAsia="ko-KR"/>
          </w:rPr>
          <w:t>ing</w:t>
        </w:r>
      </w:ins>
      <w:ins w:id="469" w:author="Jason Rhee" w:date="2024-07-22T13:51:00Z" w16du:dateUtc="2024-07-22T03:51:00Z">
        <w:r>
          <w:rPr>
            <w:rFonts w:eastAsiaTheme="minorEastAsia"/>
            <w:lang w:eastAsia="ko-KR"/>
          </w:rPr>
          <w:t xml:space="preserve">, </w:t>
        </w:r>
      </w:ins>
      <w:ins w:id="470" w:author="Jason Rhee" w:date="2024-07-22T13:42:00Z" w16du:dateUtc="2024-07-22T03:42:00Z">
        <w:r w:rsidR="00050B03">
          <w:rPr>
            <w:rFonts w:eastAsiaTheme="minorEastAsia"/>
            <w:lang w:eastAsia="ko-KR"/>
          </w:rPr>
          <w:t>and maintain</w:t>
        </w:r>
      </w:ins>
      <w:ins w:id="471" w:author="Jason Rhee" w:date="2024-07-24T22:40:00Z" w16du:dateUtc="2024-07-24T12:40:00Z">
        <w:r w:rsidR="004765AE">
          <w:rPr>
            <w:rFonts w:eastAsiaTheme="minorEastAsia"/>
            <w:lang w:eastAsia="ko-KR"/>
          </w:rPr>
          <w:t>ing</w:t>
        </w:r>
      </w:ins>
      <w:ins w:id="472" w:author="Jason Rhee" w:date="2024-07-22T13:42:00Z" w16du:dateUtc="2024-07-22T03:42:00Z">
        <w:r w:rsidR="00050B03">
          <w:rPr>
            <w:rFonts w:eastAsiaTheme="minorEastAsia"/>
            <w:lang w:eastAsia="ko-KR"/>
          </w:rPr>
          <w:t xml:space="preserve"> </w:t>
        </w:r>
      </w:ins>
      <w:ins w:id="473" w:author="Jason Rhee" w:date="2024-07-22T13:52:00Z" w16du:dateUtc="2024-07-22T03:52:00Z">
        <w:r>
          <w:rPr>
            <w:rFonts w:eastAsiaTheme="minorEastAsia"/>
            <w:lang w:eastAsia="ko-KR"/>
          </w:rPr>
          <w:t xml:space="preserve">a </w:t>
        </w:r>
      </w:ins>
      <w:ins w:id="474" w:author="Jason Rhee" w:date="2024-07-22T13:45:00Z" w16du:dateUtc="2024-07-22T03:45:00Z">
        <w:r w:rsidR="00B70625">
          <w:rPr>
            <w:rFonts w:eastAsiaTheme="minorEastAsia"/>
            <w:lang w:eastAsia="ko-KR"/>
          </w:rPr>
          <w:t>UKCM Service</w:t>
        </w:r>
      </w:ins>
      <w:ins w:id="475" w:author="Jason Rhee" w:date="2024-07-24T22:41:00Z" w16du:dateUtc="2024-07-24T12:41:00Z">
        <w:r w:rsidR="00B303B5">
          <w:rPr>
            <w:rFonts w:eastAsiaTheme="minorEastAsia"/>
            <w:lang w:eastAsia="ko-KR"/>
          </w:rPr>
          <w:t xml:space="preserve">. </w:t>
        </w:r>
      </w:ins>
      <w:ins w:id="476" w:author="Jason Rhee" w:date="2024-07-24T22:43:00Z" w16du:dateUtc="2024-07-24T12:43:00Z">
        <w:r w:rsidR="00F40FF5">
          <w:rPr>
            <w:rFonts w:eastAsiaTheme="minorEastAsia"/>
            <w:lang w:eastAsia="ko-KR"/>
          </w:rPr>
          <w:t>Its</w:t>
        </w:r>
      </w:ins>
      <w:ins w:id="477" w:author="Jason Rhee" w:date="2024-07-24T22:41:00Z" w16du:dateUtc="2024-07-24T12:41:00Z">
        <w:r w:rsidR="00B303B5">
          <w:rPr>
            <w:rFonts w:eastAsiaTheme="minorEastAsia"/>
            <w:lang w:eastAsia="ko-KR"/>
          </w:rPr>
          <w:t xml:space="preserve"> role involves</w:t>
        </w:r>
      </w:ins>
      <w:ins w:id="478" w:author="Jason Rhee" w:date="2024-07-24T22:42:00Z" w16du:dateUtc="2024-07-24T12:42:00Z">
        <w:r w:rsidR="00B303B5">
          <w:rPr>
            <w:rFonts w:eastAsiaTheme="minorEastAsia"/>
            <w:lang w:eastAsia="ko-KR"/>
          </w:rPr>
          <w:t xml:space="preserve"> producing and disseminating under keel clearance (</w:t>
        </w:r>
      </w:ins>
      <w:ins w:id="479" w:author="Jason Rhee" w:date="2024-07-22T13:46:00Z" w16du:dateUtc="2024-07-22T03:46:00Z">
        <w:r w:rsidR="00B70625">
          <w:rPr>
            <w:rFonts w:eastAsiaTheme="minorEastAsia"/>
            <w:lang w:eastAsia="ko-KR"/>
          </w:rPr>
          <w:t>UKC</w:t>
        </w:r>
      </w:ins>
      <w:ins w:id="480" w:author="Jason Rhee" w:date="2024-07-24T22:42:00Z" w16du:dateUtc="2024-07-24T12:42:00Z">
        <w:r w:rsidR="00B303B5">
          <w:rPr>
            <w:rFonts w:eastAsiaTheme="minorEastAsia"/>
            <w:lang w:eastAsia="ko-KR"/>
          </w:rPr>
          <w:t>)</w:t>
        </w:r>
      </w:ins>
      <w:ins w:id="481" w:author="Jason Rhee" w:date="2024-07-22T13:46:00Z" w16du:dateUtc="2024-07-22T03:46:00Z">
        <w:r w:rsidR="00B70625">
          <w:rPr>
            <w:rFonts w:eastAsiaTheme="minorEastAsia"/>
            <w:lang w:eastAsia="ko-KR"/>
          </w:rPr>
          <w:t xml:space="preserve"> information</w:t>
        </w:r>
      </w:ins>
      <w:ins w:id="482" w:author="Jason Rhee" w:date="2024-07-24T22:42:00Z" w16du:dateUtc="2024-07-24T12:42:00Z">
        <w:r w:rsidR="00B303B5">
          <w:rPr>
            <w:rFonts w:eastAsiaTheme="minorEastAsia"/>
            <w:lang w:eastAsia="ko-KR"/>
          </w:rPr>
          <w:t xml:space="preserve">, which </w:t>
        </w:r>
        <w:r w:rsidR="00B303B5">
          <w:rPr>
            <w:rFonts w:eastAsiaTheme="minorEastAsia"/>
            <w:lang w:eastAsia="ko-KR"/>
          </w:rPr>
          <w:lastRenderedPageBreak/>
          <w:t xml:space="preserve">enhances </w:t>
        </w:r>
      </w:ins>
      <w:ins w:id="483" w:author="Jason Rhee" w:date="2024-07-22T13:46:00Z" w16du:dateUtc="2024-07-22T03:46:00Z">
        <w:r w:rsidR="00B70625">
          <w:rPr>
            <w:rFonts w:eastAsiaTheme="minorEastAsia"/>
            <w:lang w:eastAsia="ko-KR"/>
          </w:rPr>
          <w:t>navigational safety and efficiency</w:t>
        </w:r>
      </w:ins>
      <w:ins w:id="484" w:author="Jason Rhee" w:date="2024-07-22T13:52:00Z" w16du:dateUtc="2024-07-22T03:52:00Z">
        <w:r>
          <w:rPr>
            <w:rFonts w:eastAsiaTheme="minorEastAsia"/>
            <w:lang w:eastAsia="ko-KR"/>
          </w:rPr>
          <w:t xml:space="preserve"> </w:t>
        </w:r>
      </w:ins>
      <w:ins w:id="485" w:author="Jason Rhee" w:date="2024-07-24T22:42:00Z" w16du:dateUtc="2024-07-24T12:42:00Z">
        <w:r w:rsidR="00B303B5">
          <w:rPr>
            <w:rFonts w:eastAsiaTheme="minorEastAsia"/>
            <w:lang w:eastAsia="ko-KR"/>
          </w:rPr>
          <w:t xml:space="preserve">within a designated </w:t>
        </w:r>
      </w:ins>
      <w:ins w:id="486" w:author="Jason Rhee" w:date="2024-07-22T13:52:00Z" w16du:dateUtc="2024-07-22T03:52:00Z">
        <w:r>
          <w:rPr>
            <w:rFonts w:eastAsiaTheme="minorEastAsia"/>
            <w:lang w:eastAsia="ko-KR"/>
          </w:rPr>
          <w:t xml:space="preserve">port of waterway </w:t>
        </w:r>
      </w:ins>
      <w:ins w:id="487" w:author="Jason Rhee" w:date="2024-07-24T22:42:00Z" w16du:dateUtc="2024-07-24T12:42:00Z">
        <w:r w:rsidR="00B303B5">
          <w:rPr>
            <w:rFonts w:eastAsiaTheme="minorEastAsia"/>
            <w:lang w:eastAsia="ko-KR"/>
          </w:rPr>
          <w:t xml:space="preserve">where </w:t>
        </w:r>
      </w:ins>
      <w:ins w:id="488" w:author="Jason Rhee" w:date="2024-07-22T17:06:00Z" w16du:dateUtc="2024-07-22T07:06:00Z">
        <w:r w:rsidR="000772D9">
          <w:rPr>
            <w:rFonts w:eastAsiaTheme="minorEastAsia"/>
            <w:lang w:eastAsia="ko-KR"/>
          </w:rPr>
          <w:t xml:space="preserve">a </w:t>
        </w:r>
      </w:ins>
      <w:ins w:id="489" w:author="Jason Rhee" w:date="2024-07-22T13:52:00Z" w16du:dateUtc="2024-07-22T03:52:00Z">
        <w:r>
          <w:rPr>
            <w:rFonts w:eastAsiaTheme="minorEastAsia"/>
            <w:lang w:eastAsia="ko-KR"/>
          </w:rPr>
          <w:t>UKCM Operational Area</w:t>
        </w:r>
      </w:ins>
      <w:ins w:id="490" w:author="Jason Rhee" w:date="2024-07-24T22:42:00Z" w16du:dateUtc="2024-07-24T12:42:00Z">
        <w:r w:rsidR="00B303B5">
          <w:rPr>
            <w:rFonts w:eastAsiaTheme="minorEastAsia"/>
            <w:lang w:eastAsia="ko-KR"/>
          </w:rPr>
          <w:t xml:space="preserve"> has been established</w:t>
        </w:r>
      </w:ins>
      <w:ins w:id="491" w:author="Jason Rhee" w:date="2024-07-22T13:52:00Z" w16du:dateUtc="2024-07-22T03:52:00Z">
        <w:r>
          <w:rPr>
            <w:rFonts w:eastAsiaTheme="minorEastAsia"/>
            <w:lang w:eastAsia="ko-KR"/>
          </w:rPr>
          <w:t>.</w:t>
        </w:r>
      </w:ins>
    </w:p>
    <w:p w14:paraId="64A837D1" w14:textId="0A144963" w:rsidR="00F61C52" w:rsidRPr="00D129DC" w:rsidRDefault="00F61C52" w:rsidP="00B3435A">
      <w:pPr>
        <w:pStyle w:val="Heading2"/>
      </w:pPr>
      <w:bookmarkStart w:id="492" w:name="_Toc225648276"/>
      <w:bookmarkStart w:id="493" w:name="_Toc225065133"/>
      <w:bookmarkStart w:id="494" w:name="_Toc127463820"/>
      <w:bookmarkStart w:id="495" w:name="_Toc128125446"/>
      <w:bookmarkStart w:id="496" w:name="_Toc141176171"/>
      <w:bookmarkStart w:id="497" w:name="_Toc141176326"/>
      <w:bookmarkStart w:id="498" w:name="_Toc141176957"/>
      <w:bookmarkStart w:id="499" w:name="_Toc150177842"/>
      <w:r w:rsidRPr="00D129DC">
        <w:t>Abbreviations</w:t>
      </w:r>
      <w:bookmarkEnd w:id="492"/>
      <w:bookmarkEnd w:id="493"/>
      <w:bookmarkEnd w:id="494"/>
      <w:bookmarkEnd w:id="495"/>
      <w:bookmarkEnd w:id="496"/>
      <w:bookmarkEnd w:id="497"/>
      <w:bookmarkEnd w:id="498"/>
      <w:bookmarkEnd w:id="499"/>
    </w:p>
    <w:p w14:paraId="247236A7" w14:textId="77777777" w:rsidR="00C45ECD" w:rsidRPr="00D129DC" w:rsidRDefault="00C45ECD">
      <w:pPr>
        <w:pStyle w:val="note0"/>
        <w:rPr>
          <w:rFonts w:cs="Arial"/>
          <w:i w:val="0"/>
          <w:color w:val="auto"/>
        </w:rPr>
      </w:pPr>
      <w:r w:rsidRPr="00D129DC">
        <w:rPr>
          <w:rFonts w:cs="Arial"/>
          <w:i w:val="0"/>
          <w:color w:val="auto"/>
        </w:rPr>
        <w:t xml:space="preserve">This </w:t>
      </w:r>
      <w:r w:rsidR="0066549D">
        <w:rPr>
          <w:rFonts w:cs="Arial"/>
          <w:i w:val="0"/>
          <w:color w:val="auto"/>
        </w:rPr>
        <w:t>Product Specification</w:t>
      </w:r>
      <w:r w:rsidRPr="00D129DC">
        <w:rPr>
          <w:rFonts w:cs="Arial"/>
          <w:i w:val="0"/>
          <w:color w:val="auto"/>
        </w:rPr>
        <w:t xml:space="preserve"> </w:t>
      </w:r>
      <w:r w:rsidR="00F830D8">
        <w:rPr>
          <w:rFonts w:cs="Arial"/>
          <w:i w:val="0"/>
          <w:color w:val="auto"/>
        </w:rPr>
        <w:t>makes use of the following abbreviations:</w:t>
      </w:r>
    </w:p>
    <w:p w14:paraId="4CA76375" w14:textId="77777777" w:rsidR="00F41080" w:rsidRPr="00AE21D7" w:rsidRDefault="00F41080" w:rsidP="00AE21D7">
      <w:pPr>
        <w:pStyle w:val="note0"/>
        <w:tabs>
          <w:tab w:val="left" w:pos="993"/>
        </w:tabs>
        <w:spacing w:before="0" w:line="240" w:lineRule="auto"/>
        <w:rPr>
          <w:rStyle w:val="acronymChar"/>
          <w:rFonts w:eastAsia="MS Mincho"/>
          <w:i w:val="0"/>
          <w:color w:val="auto"/>
          <w:szCs w:val="20"/>
        </w:rPr>
      </w:pPr>
      <w:r w:rsidRPr="00AE21D7">
        <w:rPr>
          <w:rStyle w:val="acronymChar"/>
          <w:rFonts w:eastAsia="MS Mincho"/>
          <w:i w:val="0"/>
          <w:color w:val="auto"/>
          <w:szCs w:val="20"/>
        </w:rPr>
        <w:t>AIS</w:t>
      </w:r>
      <w:r w:rsidRPr="00AE21D7">
        <w:rPr>
          <w:rStyle w:val="acronymChar"/>
          <w:rFonts w:eastAsia="MS Mincho"/>
          <w:i w:val="0"/>
          <w:color w:val="auto"/>
          <w:szCs w:val="20"/>
        </w:rPr>
        <w:tab/>
        <w:t>Automatic Identification System</w:t>
      </w:r>
    </w:p>
    <w:p w14:paraId="4C9F6196" w14:textId="77777777" w:rsidR="00F41080" w:rsidRPr="00AE21D7" w:rsidRDefault="00F41080" w:rsidP="00AE21D7">
      <w:pPr>
        <w:pStyle w:val="note0"/>
        <w:tabs>
          <w:tab w:val="left" w:pos="993"/>
        </w:tabs>
        <w:spacing w:before="0" w:line="240" w:lineRule="auto"/>
        <w:rPr>
          <w:rStyle w:val="acronymChar"/>
          <w:rFonts w:eastAsia="MS Mincho"/>
          <w:i w:val="0"/>
          <w:color w:val="auto"/>
          <w:szCs w:val="20"/>
        </w:rPr>
      </w:pPr>
      <w:r w:rsidRPr="00AE21D7">
        <w:rPr>
          <w:rStyle w:val="acronymChar"/>
          <w:rFonts w:eastAsia="MS Mincho"/>
          <w:i w:val="0"/>
          <w:color w:val="auto"/>
          <w:szCs w:val="20"/>
        </w:rPr>
        <w:t>BAG</w:t>
      </w:r>
      <w:r w:rsidRPr="00AE21D7">
        <w:rPr>
          <w:rStyle w:val="acronymChar"/>
          <w:rFonts w:eastAsia="MS Mincho"/>
          <w:i w:val="0"/>
          <w:color w:val="auto"/>
          <w:szCs w:val="20"/>
        </w:rPr>
        <w:tab/>
      </w:r>
      <w:r w:rsidR="00C55D16" w:rsidRPr="00AE21D7">
        <w:rPr>
          <w:rStyle w:val="acronymChar"/>
          <w:rFonts w:eastAsia="MS Mincho"/>
          <w:i w:val="0"/>
          <w:color w:val="auto"/>
          <w:szCs w:val="20"/>
        </w:rPr>
        <w:t>Bathymetric Attributed Grid</w:t>
      </w:r>
    </w:p>
    <w:p w14:paraId="196F886B" w14:textId="77777777" w:rsidR="00C45ECD" w:rsidRPr="00AE21D7" w:rsidRDefault="00C45ECD" w:rsidP="00AE21D7">
      <w:pPr>
        <w:pStyle w:val="note0"/>
        <w:tabs>
          <w:tab w:val="left" w:pos="993"/>
        </w:tabs>
        <w:spacing w:before="0" w:line="240" w:lineRule="auto"/>
        <w:rPr>
          <w:rFonts w:cs="Arial"/>
          <w:i w:val="0"/>
          <w:color w:val="auto"/>
        </w:rPr>
      </w:pPr>
      <w:r w:rsidRPr="00AE21D7">
        <w:rPr>
          <w:rStyle w:val="acronymChar"/>
          <w:rFonts w:eastAsia="MS Mincho"/>
          <w:i w:val="0"/>
          <w:color w:val="auto"/>
          <w:szCs w:val="20"/>
        </w:rPr>
        <w:t>ECDIS</w:t>
      </w:r>
      <w:r w:rsidRPr="00AE21D7">
        <w:rPr>
          <w:rFonts w:cs="Arial"/>
          <w:i w:val="0"/>
          <w:color w:val="auto"/>
        </w:rPr>
        <w:tab/>
      </w:r>
      <w:r w:rsidRPr="00AE21D7">
        <w:rPr>
          <w:rStyle w:val="acronymdefChar"/>
          <w:rFonts w:eastAsia="MS Mincho"/>
          <w:i w:val="0"/>
          <w:color w:val="auto"/>
          <w:sz w:val="20"/>
          <w:szCs w:val="20"/>
        </w:rPr>
        <w:t>Electronic Chart Display</w:t>
      </w:r>
      <w:r w:rsidR="005E6D36" w:rsidRPr="00AE21D7">
        <w:rPr>
          <w:rStyle w:val="acronymdefChar"/>
          <w:rFonts w:eastAsia="MS Mincho"/>
          <w:i w:val="0"/>
          <w:color w:val="auto"/>
          <w:sz w:val="20"/>
          <w:szCs w:val="20"/>
        </w:rPr>
        <w:t xml:space="preserve"> and</w:t>
      </w:r>
      <w:r w:rsidRPr="00AE21D7">
        <w:rPr>
          <w:rStyle w:val="acronymdefChar"/>
          <w:rFonts w:eastAsia="MS Mincho"/>
          <w:i w:val="0"/>
          <w:color w:val="auto"/>
          <w:sz w:val="20"/>
          <w:szCs w:val="20"/>
        </w:rPr>
        <w:t xml:space="preserve"> Information System</w:t>
      </w:r>
    </w:p>
    <w:p w14:paraId="66D12AF0" w14:textId="77777777" w:rsidR="00A355E4" w:rsidRPr="00AE21D7" w:rsidRDefault="00C45ECD" w:rsidP="00AE21D7">
      <w:pPr>
        <w:pStyle w:val="note0"/>
        <w:tabs>
          <w:tab w:val="left" w:pos="993"/>
        </w:tabs>
        <w:spacing w:before="0" w:line="240" w:lineRule="auto"/>
        <w:rPr>
          <w:rFonts w:cs="Arial"/>
          <w:i w:val="0"/>
          <w:color w:val="auto"/>
        </w:rPr>
      </w:pPr>
      <w:r w:rsidRPr="00AE21D7">
        <w:rPr>
          <w:rStyle w:val="acronymChar"/>
          <w:rFonts w:eastAsia="MS Mincho"/>
          <w:i w:val="0"/>
          <w:color w:val="auto"/>
          <w:szCs w:val="20"/>
        </w:rPr>
        <w:t>ENC</w:t>
      </w:r>
      <w:r w:rsidRPr="00AE21D7">
        <w:rPr>
          <w:rFonts w:cs="Arial"/>
          <w:i w:val="0"/>
          <w:color w:val="auto"/>
        </w:rPr>
        <w:tab/>
      </w:r>
      <w:r w:rsidRPr="00AE21D7">
        <w:rPr>
          <w:rStyle w:val="acronymdefChar"/>
          <w:rFonts w:eastAsia="MS Mincho"/>
          <w:i w:val="0"/>
          <w:color w:val="auto"/>
          <w:sz w:val="20"/>
          <w:szCs w:val="20"/>
        </w:rPr>
        <w:t>Electronic Navigation</w:t>
      </w:r>
      <w:r w:rsidR="005E6D36" w:rsidRPr="00AE21D7">
        <w:rPr>
          <w:rStyle w:val="acronymdefChar"/>
          <w:rFonts w:eastAsia="MS Mincho"/>
          <w:i w:val="0"/>
          <w:color w:val="auto"/>
          <w:sz w:val="20"/>
          <w:szCs w:val="20"/>
        </w:rPr>
        <w:t>al</w:t>
      </w:r>
      <w:r w:rsidRPr="00AE21D7">
        <w:rPr>
          <w:rStyle w:val="acronymdefChar"/>
          <w:rFonts w:eastAsia="MS Mincho"/>
          <w:i w:val="0"/>
          <w:color w:val="auto"/>
          <w:sz w:val="20"/>
          <w:szCs w:val="20"/>
        </w:rPr>
        <w:t xml:space="preserve"> </w:t>
      </w:r>
      <w:r w:rsidR="009A2011" w:rsidRPr="00AE21D7">
        <w:rPr>
          <w:rStyle w:val="acronymdefChar"/>
          <w:rFonts w:eastAsia="MS Mincho"/>
          <w:i w:val="0"/>
          <w:color w:val="auto"/>
          <w:sz w:val="20"/>
          <w:szCs w:val="20"/>
        </w:rPr>
        <w:t>Chart</w:t>
      </w:r>
    </w:p>
    <w:p w14:paraId="016930A1" w14:textId="77777777" w:rsidR="00101C6B" w:rsidRPr="00AE21D7" w:rsidRDefault="00101C6B" w:rsidP="00AE21D7">
      <w:pPr>
        <w:pStyle w:val="note0"/>
        <w:tabs>
          <w:tab w:val="left" w:pos="993"/>
        </w:tabs>
        <w:spacing w:before="0" w:line="240" w:lineRule="auto"/>
        <w:rPr>
          <w:rFonts w:cs="Arial"/>
          <w:i w:val="0"/>
          <w:color w:val="auto"/>
        </w:rPr>
      </w:pPr>
      <w:r w:rsidRPr="00AE21D7">
        <w:rPr>
          <w:rStyle w:val="acronymChar"/>
          <w:rFonts w:eastAsia="MS Mincho"/>
          <w:i w:val="0"/>
          <w:color w:val="auto"/>
          <w:szCs w:val="20"/>
        </w:rPr>
        <w:t>GML</w:t>
      </w:r>
      <w:r w:rsidRPr="00AE21D7">
        <w:rPr>
          <w:rFonts w:cs="Arial"/>
          <w:i w:val="0"/>
          <w:color w:val="auto"/>
        </w:rPr>
        <w:tab/>
      </w:r>
      <w:r w:rsidRPr="00AE21D7">
        <w:rPr>
          <w:rStyle w:val="acronymdefChar"/>
          <w:rFonts w:eastAsia="MS Mincho"/>
          <w:i w:val="0"/>
          <w:sz w:val="20"/>
          <w:szCs w:val="20"/>
        </w:rPr>
        <w:t>Geography Markup Language</w:t>
      </w:r>
    </w:p>
    <w:p w14:paraId="3B7B3222" w14:textId="77777777" w:rsidR="00101C6B" w:rsidRPr="00AE21D7" w:rsidRDefault="00101C6B" w:rsidP="00AE21D7">
      <w:pPr>
        <w:pStyle w:val="acronymdef"/>
        <w:tabs>
          <w:tab w:val="left" w:pos="993"/>
        </w:tabs>
        <w:spacing w:before="0" w:after="240"/>
        <w:rPr>
          <w:sz w:val="20"/>
          <w:szCs w:val="20"/>
        </w:rPr>
      </w:pPr>
      <w:r w:rsidRPr="00AE21D7">
        <w:rPr>
          <w:rStyle w:val="acronymChar"/>
          <w:sz w:val="20"/>
          <w:szCs w:val="20"/>
        </w:rPr>
        <w:t>IEC</w:t>
      </w:r>
      <w:r w:rsidRPr="00AE21D7">
        <w:rPr>
          <w:sz w:val="20"/>
          <w:szCs w:val="20"/>
        </w:rPr>
        <w:tab/>
        <w:t>International Electrotechnical Commission</w:t>
      </w:r>
    </w:p>
    <w:p w14:paraId="003F0B30" w14:textId="77777777" w:rsidR="00C45ECD" w:rsidRPr="00AE21D7" w:rsidRDefault="00A355E4" w:rsidP="00AE21D7">
      <w:pPr>
        <w:pStyle w:val="acronymdef"/>
        <w:tabs>
          <w:tab w:val="left" w:pos="993"/>
        </w:tabs>
        <w:spacing w:before="0" w:after="240"/>
        <w:rPr>
          <w:sz w:val="20"/>
          <w:szCs w:val="20"/>
        </w:rPr>
      </w:pPr>
      <w:r w:rsidRPr="00AE21D7">
        <w:rPr>
          <w:rStyle w:val="acronymChar"/>
          <w:sz w:val="20"/>
          <w:szCs w:val="20"/>
        </w:rPr>
        <w:t>IHO</w:t>
      </w:r>
      <w:r w:rsidRPr="00AE21D7">
        <w:rPr>
          <w:sz w:val="20"/>
          <w:szCs w:val="20"/>
        </w:rPr>
        <w:tab/>
        <w:t>International Hydrographic Organization</w:t>
      </w:r>
    </w:p>
    <w:p w14:paraId="0D9CDE4C" w14:textId="77777777" w:rsidR="00101C6B" w:rsidRPr="00AE21D7" w:rsidRDefault="00101C6B" w:rsidP="00AE21D7">
      <w:pPr>
        <w:pStyle w:val="acronymdef"/>
        <w:tabs>
          <w:tab w:val="left" w:pos="993"/>
        </w:tabs>
        <w:spacing w:before="0" w:after="240"/>
        <w:rPr>
          <w:sz w:val="20"/>
          <w:szCs w:val="20"/>
        </w:rPr>
      </w:pPr>
      <w:r w:rsidRPr="00AE21D7">
        <w:rPr>
          <w:rStyle w:val="acronymChar"/>
          <w:sz w:val="20"/>
          <w:szCs w:val="20"/>
        </w:rPr>
        <w:t>ISO</w:t>
      </w:r>
      <w:r w:rsidRPr="00AE21D7">
        <w:rPr>
          <w:sz w:val="20"/>
          <w:szCs w:val="20"/>
        </w:rPr>
        <w:tab/>
        <w:t>International Organization for Standardization</w:t>
      </w:r>
    </w:p>
    <w:p w14:paraId="5608C361" w14:textId="77777777" w:rsidR="00AD72BF" w:rsidRPr="00AE21D7" w:rsidRDefault="00AD72BF" w:rsidP="00AE21D7">
      <w:pPr>
        <w:pStyle w:val="acronymdef"/>
        <w:tabs>
          <w:tab w:val="left" w:pos="993"/>
        </w:tabs>
        <w:spacing w:before="0" w:after="240"/>
        <w:rPr>
          <w:sz w:val="20"/>
          <w:szCs w:val="20"/>
        </w:rPr>
      </w:pPr>
      <w:r w:rsidRPr="00AE21D7">
        <w:rPr>
          <w:rStyle w:val="acronymChar"/>
          <w:sz w:val="20"/>
          <w:szCs w:val="20"/>
        </w:rPr>
        <w:t>UKC</w:t>
      </w:r>
      <w:r w:rsidRPr="00AE21D7">
        <w:rPr>
          <w:sz w:val="20"/>
          <w:szCs w:val="20"/>
        </w:rPr>
        <w:tab/>
        <w:t>Under Keel Clearance</w:t>
      </w:r>
    </w:p>
    <w:p w14:paraId="293C4A2B" w14:textId="77777777" w:rsidR="00C45ECD" w:rsidRPr="00AE21D7" w:rsidRDefault="00C45ECD" w:rsidP="00AE21D7">
      <w:pPr>
        <w:pStyle w:val="acronymdef"/>
        <w:tabs>
          <w:tab w:val="left" w:pos="993"/>
        </w:tabs>
        <w:spacing w:before="0" w:after="240"/>
        <w:rPr>
          <w:sz w:val="20"/>
          <w:szCs w:val="20"/>
        </w:rPr>
      </w:pPr>
      <w:r w:rsidRPr="00AE21D7">
        <w:rPr>
          <w:rStyle w:val="acronymChar"/>
          <w:sz w:val="20"/>
          <w:szCs w:val="20"/>
        </w:rPr>
        <w:t>UKCM</w:t>
      </w:r>
      <w:r w:rsidRPr="00AE21D7">
        <w:rPr>
          <w:sz w:val="20"/>
          <w:szCs w:val="20"/>
        </w:rPr>
        <w:tab/>
        <w:t>Under Keel Clearance Management</w:t>
      </w:r>
    </w:p>
    <w:p w14:paraId="08F62F30" w14:textId="77777777" w:rsidR="00C45ECD" w:rsidRPr="00AE21D7" w:rsidRDefault="00C45ECD" w:rsidP="00AE21D7">
      <w:pPr>
        <w:pStyle w:val="acronymdef"/>
        <w:tabs>
          <w:tab w:val="left" w:pos="993"/>
        </w:tabs>
        <w:spacing w:before="0" w:after="240"/>
        <w:rPr>
          <w:sz w:val="20"/>
          <w:szCs w:val="20"/>
        </w:rPr>
      </w:pPr>
      <w:r w:rsidRPr="00AE21D7">
        <w:rPr>
          <w:rStyle w:val="acronymChar"/>
          <w:sz w:val="20"/>
          <w:szCs w:val="20"/>
        </w:rPr>
        <w:t>UML</w:t>
      </w:r>
      <w:r w:rsidRPr="00AE21D7">
        <w:rPr>
          <w:sz w:val="20"/>
          <w:szCs w:val="20"/>
        </w:rPr>
        <w:tab/>
      </w:r>
      <w:r w:rsidR="00101C6B" w:rsidRPr="00AE21D7">
        <w:rPr>
          <w:sz w:val="20"/>
          <w:szCs w:val="20"/>
        </w:rPr>
        <w:t xml:space="preserve">Unified </w:t>
      </w:r>
      <w:r w:rsidRPr="00AE21D7">
        <w:rPr>
          <w:sz w:val="20"/>
          <w:szCs w:val="20"/>
        </w:rPr>
        <w:t>Modelling Language</w:t>
      </w:r>
    </w:p>
    <w:p w14:paraId="677CF690" w14:textId="77777777" w:rsidR="00F830D8" w:rsidRDefault="00A355E4" w:rsidP="00AE21D7">
      <w:pPr>
        <w:pStyle w:val="acronymdef"/>
        <w:tabs>
          <w:tab w:val="left" w:pos="993"/>
        </w:tabs>
        <w:spacing w:before="0" w:after="240"/>
        <w:rPr>
          <w:sz w:val="20"/>
          <w:szCs w:val="20"/>
        </w:rPr>
      </w:pPr>
      <w:r w:rsidRPr="00AE21D7">
        <w:rPr>
          <w:rStyle w:val="acronymChar"/>
          <w:sz w:val="20"/>
          <w:szCs w:val="20"/>
        </w:rPr>
        <w:t>UTC</w:t>
      </w:r>
      <w:r w:rsidRPr="00AE21D7">
        <w:rPr>
          <w:sz w:val="20"/>
          <w:szCs w:val="20"/>
        </w:rPr>
        <w:tab/>
        <w:t>Coordinated Universal Time</w:t>
      </w:r>
    </w:p>
    <w:p w14:paraId="1607DEBF" w14:textId="77777777" w:rsidR="0091091B" w:rsidRPr="00AE21D7" w:rsidRDefault="0091091B" w:rsidP="00AE21D7">
      <w:pPr>
        <w:pStyle w:val="acronymdef"/>
        <w:tabs>
          <w:tab w:val="left" w:pos="993"/>
        </w:tabs>
        <w:spacing w:before="0" w:after="240"/>
        <w:rPr>
          <w:sz w:val="20"/>
          <w:szCs w:val="20"/>
        </w:rPr>
      </w:pPr>
    </w:p>
    <w:p w14:paraId="229D8392" w14:textId="54C0A8AB" w:rsidR="00440CB6" w:rsidRPr="00440CB6" w:rsidRDefault="00440CB6" w:rsidP="002721B0">
      <w:pPr>
        <w:pStyle w:val="Heading1"/>
      </w:pPr>
      <w:bookmarkStart w:id="500" w:name="_Toc127463821"/>
      <w:bookmarkStart w:id="501" w:name="_Toc128125447"/>
      <w:bookmarkStart w:id="502" w:name="_Toc141176172"/>
      <w:bookmarkStart w:id="503" w:name="_Toc141176327"/>
      <w:bookmarkStart w:id="504" w:name="_Toc141176958"/>
      <w:bookmarkStart w:id="505" w:name="_Toc150177843"/>
      <w:r>
        <w:t>Specification Description</w:t>
      </w:r>
      <w:bookmarkEnd w:id="500"/>
      <w:bookmarkEnd w:id="501"/>
      <w:bookmarkEnd w:id="502"/>
      <w:bookmarkEnd w:id="503"/>
      <w:bookmarkEnd w:id="504"/>
      <w:bookmarkEnd w:id="505"/>
    </w:p>
    <w:p w14:paraId="0FCD3F86" w14:textId="33ED454D" w:rsidR="00C92C5E" w:rsidRDefault="00731D5E" w:rsidP="00B3435A">
      <w:pPr>
        <w:pStyle w:val="Heading2"/>
      </w:pPr>
      <w:bookmarkStart w:id="506" w:name="_Toc127463822"/>
      <w:bookmarkStart w:id="507" w:name="_Toc128125448"/>
      <w:bookmarkStart w:id="508" w:name="_Toc141176173"/>
      <w:bookmarkStart w:id="509" w:name="_Toc141176328"/>
      <w:bookmarkStart w:id="510" w:name="_Toc141176959"/>
      <w:bookmarkStart w:id="511" w:name="_Toc150177844"/>
      <w:r>
        <w:t>S-129</w:t>
      </w:r>
      <w:r w:rsidR="007919F3">
        <w:t xml:space="preserve"> General</w:t>
      </w:r>
      <w:r>
        <w:t xml:space="preserve"> </w:t>
      </w:r>
      <w:r w:rsidR="00650C8E">
        <w:t xml:space="preserve">Data Product </w:t>
      </w:r>
      <w:r>
        <w:t>Description</w:t>
      </w:r>
      <w:bookmarkEnd w:id="506"/>
      <w:bookmarkEnd w:id="507"/>
      <w:bookmarkEnd w:id="508"/>
      <w:bookmarkEnd w:id="509"/>
      <w:bookmarkEnd w:id="510"/>
      <w:bookmarkEnd w:id="511"/>
    </w:p>
    <w:p w14:paraId="500AB618" w14:textId="6AD03495" w:rsidR="00440CB6" w:rsidRPr="004B6C2C" w:rsidRDefault="00A975B9" w:rsidP="004B6C2C">
      <w:pPr>
        <w:rPr>
          <w:sz w:val="24"/>
        </w:rPr>
      </w:pPr>
      <w:r>
        <w:rPr>
          <w:rFonts w:cs="Arial"/>
          <w:lang w:val="en-GB" w:eastAsia="ja-JP"/>
        </w:rPr>
        <w:t>G</w:t>
      </w:r>
      <w:r w:rsidR="00440CB6" w:rsidRPr="004B6C2C">
        <w:rPr>
          <w:rFonts w:cs="Arial"/>
          <w:lang w:val="en-GB" w:eastAsia="ja-JP"/>
        </w:rPr>
        <w:t xml:space="preserve">eneral </w:t>
      </w:r>
      <w:r>
        <w:rPr>
          <w:rFonts w:cs="Arial"/>
          <w:lang w:val="en-GB" w:eastAsia="ja-JP"/>
        </w:rPr>
        <w:t xml:space="preserve">data product </w:t>
      </w:r>
      <w:r w:rsidR="00440CB6" w:rsidRPr="004B6C2C">
        <w:rPr>
          <w:rFonts w:cs="Arial"/>
          <w:lang w:val="en-GB" w:eastAsia="ja-JP"/>
        </w:rPr>
        <w:t>information.</w:t>
      </w:r>
    </w:p>
    <w:p w14:paraId="45F89C52" w14:textId="77777777" w:rsidR="00C92C5E" w:rsidRDefault="00C92C5E" w:rsidP="00650C8E">
      <w:pPr>
        <w:pStyle w:val="Label1"/>
        <w:spacing w:before="0" w:after="0" w:line="240" w:lineRule="auto"/>
        <w:ind w:left="2126" w:hanging="2126"/>
        <w:rPr>
          <w:b w:val="0"/>
        </w:rPr>
      </w:pPr>
      <w:r w:rsidRPr="00650C8E">
        <w:rPr>
          <w:rFonts w:cs="Arial"/>
          <w:sz w:val="22"/>
        </w:rPr>
        <w:t>Title:</w:t>
      </w:r>
      <w:r w:rsidR="0081250B" w:rsidRPr="004B6C2C">
        <w:rPr>
          <w:rFonts w:cs="Arial"/>
          <w:szCs w:val="20"/>
        </w:rPr>
        <w:t xml:space="preserve"> </w:t>
      </w:r>
      <w:r w:rsidR="00B537AA" w:rsidRPr="00D129DC">
        <w:rPr>
          <w:rFonts w:cs="Arial"/>
          <w:szCs w:val="20"/>
        </w:rPr>
        <w:tab/>
      </w:r>
      <w:r w:rsidR="00956F74" w:rsidRPr="00650C8E">
        <w:rPr>
          <w:rStyle w:val="Strong"/>
          <w:lang w:val="en-US"/>
        </w:rPr>
        <w:t>UKCM</w:t>
      </w:r>
      <w:r w:rsidR="00956F74" w:rsidRPr="0094744A">
        <w:rPr>
          <w:b w:val="0"/>
        </w:rPr>
        <w:t xml:space="preserve"> </w:t>
      </w:r>
      <w:r w:rsidR="0081250B" w:rsidRPr="0069011F">
        <w:rPr>
          <w:b w:val="0"/>
        </w:rPr>
        <w:t>Information</w:t>
      </w:r>
      <w:r w:rsidR="00F50E91" w:rsidRPr="0094744A">
        <w:rPr>
          <w:b w:val="0"/>
        </w:rPr>
        <w:t xml:space="preserve"> </w:t>
      </w:r>
      <w:r w:rsidR="0066549D" w:rsidRPr="0069011F">
        <w:rPr>
          <w:b w:val="0"/>
        </w:rPr>
        <w:t>Product Specification</w:t>
      </w:r>
    </w:p>
    <w:p w14:paraId="3E57088F" w14:textId="77777777" w:rsidR="00650C8E" w:rsidRPr="00D129DC" w:rsidRDefault="00650C8E" w:rsidP="00650C8E">
      <w:pPr>
        <w:pStyle w:val="Label1"/>
        <w:spacing w:before="0" w:after="0" w:line="240" w:lineRule="auto"/>
        <w:ind w:left="2126" w:hanging="2126"/>
        <w:rPr>
          <w:rFonts w:cs="Arial"/>
          <w:szCs w:val="20"/>
        </w:rPr>
      </w:pPr>
    </w:p>
    <w:p w14:paraId="6D91DB50" w14:textId="10DFD833" w:rsidR="00FE732E" w:rsidRDefault="00BA7AA4" w:rsidP="00650C8E">
      <w:pPr>
        <w:pStyle w:val="Label1"/>
        <w:spacing w:before="0" w:after="0" w:line="240" w:lineRule="auto"/>
        <w:ind w:left="2126" w:hanging="2126"/>
        <w:rPr>
          <w:b w:val="0"/>
        </w:rPr>
      </w:pPr>
      <w:r w:rsidRPr="00650C8E">
        <w:rPr>
          <w:rFonts w:cs="Arial"/>
          <w:sz w:val="22"/>
        </w:rPr>
        <w:t>Abstract:</w:t>
      </w:r>
      <w:r w:rsidRPr="00D129DC">
        <w:rPr>
          <w:rFonts w:cs="Arial"/>
          <w:b w:val="0"/>
          <w:szCs w:val="20"/>
        </w:rPr>
        <w:tab/>
      </w:r>
      <w:del w:id="512" w:author="Jason Rhee" w:date="2024-07-16T17:18:00Z" w16du:dateUtc="2024-07-16T07:18:00Z">
        <w:r w:rsidR="00956F74" w:rsidRPr="00650C8E" w:rsidDel="001B54AD">
          <w:rPr>
            <w:b w:val="0"/>
          </w:rPr>
          <w:delText>UKCM</w:delText>
        </w:r>
        <w:r w:rsidR="00FE732E" w:rsidRPr="00650C8E" w:rsidDel="001B54AD">
          <w:rPr>
            <w:b w:val="0"/>
          </w:rPr>
          <w:delText xml:space="preserve"> </w:delText>
        </w:r>
        <w:r w:rsidR="00956F74" w:rsidRPr="00650C8E" w:rsidDel="001B54AD">
          <w:rPr>
            <w:b w:val="0"/>
          </w:rPr>
          <w:delText>service</w:delText>
        </w:r>
      </w:del>
      <w:ins w:id="513" w:author="Jason Rhee" w:date="2024-07-16T17:18:00Z" w16du:dateUtc="2024-07-16T07:18:00Z">
        <w:r w:rsidR="001B54AD">
          <w:rPr>
            <w:b w:val="0"/>
          </w:rPr>
          <w:t>UKCM Service</w:t>
        </w:r>
      </w:ins>
      <w:r w:rsidR="00956F74" w:rsidRPr="00650C8E">
        <w:rPr>
          <w:b w:val="0"/>
        </w:rPr>
        <w:t>s</w:t>
      </w:r>
      <w:r w:rsidR="00FE732E" w:rsidRPr="00650C8E">
        <w:rPr>
          <w:b w:val="0"/>
        </w:rPr>
        <w:t xml:space="preserve"> are </w:t>
      </w:r>
      <w:r w:rsidR="00956F74" w:rsidRPr="00650C8E">
        <w:rPr>
          <w:b w:val="0"/>
        </w:rPr>
        <w:t xml:space="preserve">generally </w:t>
      </w:r>
      <w:r w:rsidR="00FE732E" w:rsidRPr="00650C8E">
        <w:rPr>
          <w:b w:val="0"/>
        </w:rPr>
        <w:t>used in conjunction with ENC</w:t>
      </w:r>
      <w:r w:rsidR="00956F74" w:rsidRPr="00650C8E">
        <w:rPr>
          <w:b w:val="0"/>
        </w:rPr>
        <w:t xml:space="preserve"> </w:t>
      </w:r>
      <w:r w:rsidR="00FE732E" w:rsidRPr="00650C8E">
        <w:rPr>
          <w:b w:val="0"/>
        </w:rPr>
        <w:t>(S-101) and route</w:t>
      </w:r>
      <w:ins w:id="514" w:author="Jason Rhee" w:date="2024-03-06T15:12:00Z">
        <w:r w:rsidR="00546138">
          <w:rPr>
            <w:b w:val="0"/>
          </w:rPr>
          <w:t xml:space="preserve"> information</w:t>
        </w:r>
      </w:ins>
      <w:del w:id="515" w:author="Jason Rhee" w:date="2024-03-06T15:12:00Z">
        <w:r w:rsidR="00FE732E" w:rsidRPr="00650C8E" w:rsidDel="00546138">
          <w:rPr>
            <w:b w:val="0"/>
          </w:rPr>
          <w:delText>s (S-421)</w:delText>
        </w:r>
      </w:del>
      <w:r w:rsidR="00FE732E" w:rsidRPr="00650C8E">
        <w:rPr>
          <w:b w:val="0"/>
        </w:rPr>
        <w:t xml:space="preserve"> for aiding </w:t>
      </w:r>
      <w:r w:rsidR="0066549D" w:rsidRPr="00650C8E">
        <w:rPr>
          <w:b w:val="0"/>
        </w:rPr>
        <w:t>ship</w:t>
      </w:r>
      <w:r w:rsidR="00FE732E" w:rsidRPr="00650C8E">
        <w:rPr>
          <w:b w:val="0"/>
        </w:rPr>
        <w:t>s in safe passage through shallow waters</w:t>
      </w:r>
      <w:r w:rsidR="0066549D" w:rsidRPr="00650C8E">
        <w:rPr>
          <w:b w:val="0"/>
        </w:rPr>
        <w:t>.</w:t>
      </w:r>
      <w:r w:rsidR="004E1105" w:rsidRPr="00650C8E">
        <w:rPr>
          <w:b w:val="0"/>
        </w:rPr>
        <w:t xml:space="preserve"> </w:t>
      </w:r>
      <w:ins w:id="516" w:author="Jason Rhee" w:date="2024-03-06T15:12:00Z">
        <w:r w:rsidR="00546138">
          <w:rPr>
            <w:b w:val="0"/>
          </w:rPr>
          <w:t>S-421</w:t>
        </w:r>
      </w:ins>
      <w:ins w:id="517" w:author="Jason Rhee" w:date="2024-03-06T15:13:00Z">
        <w:r w:rsidR="00546138">
          <w:rPr>
            <w:b w:val="0"/>
          </w:rPr>
          <w:t xml:space="preserve"> </w:t>
        </w:r>
        <w:r w:rsidR="005B5471">
          <w:rPr>
            <w:b w:val="0"/>
          </w:rPr>
          <w:t xml:space="preserve">Route Exchange Data Format, if available, </w:t>
        </w:r>
        <w:r w:rsidR="00270009">
          <w:rPr>
            <w:b w:val="0"/>
          </w:rPr>
          <w:t xml:space="preserve">is </w:t>
        </w:r>
      </w:ins>
      <w:ins w:id="518" w:author="Jason Rhee" w:date="2024-03-06T15:17:00Z">
        <w:r w:rsidR="00DC5F88">
          <w:rPr>
            <w:b w:val="0"/>
          </w:rPr>
          <w:t>considered</w:t>
        </w:r>
      </w:ins>
      <w:ins w:id="519" w:author="Jason Rhee" w:date="2024-03-06T15:13:00Z">
        <w:r w:rsidR="00270009">
          <w:rPr>
            <w:b w:val="0"/>
          </w:rPr>
          <w:t xml:space="preserve"> the preferred method for providing route information. </w:t>
        </w:r>
      </w:ins>
      <w:r w:rsidR="00FE732E" w:rsidRPr="00650C8E">
        <w:rPr>
          <w:b w:val="0"/>
        </w:rPr>
        <w:t xml:space="preserve">This S-129 </w:t>
      </w:r>
      <w:r w:rsidR="00956F74" w:rsidRPr="00650C8E">
        <w:rPr>
          <w:b w:val="0"/>
        </w:rPr>
        <w:t>UKCM</w:t>
      </w:r>
      <w:r w:rsidR="00FE732E" w:rsidRPr="00650C8E">
        <w:rPr>
          <w:b w:val="0"/>
        </w:rPr>
        <w:t xml:space="preserve"> </w:t>
      </w:r>
      <w:r w:rsidR="0066549D" w:rsidRPr="00650C8E">
        <w:rPr>
          <w:b w:val="0"/>
        </w:rPr>
        <w:t>Product Specification</w:t>
      </w:r>
      <w:r w:rsidR="00FE732E" w:rsidRPr="00650C8E">
        <w:rPr>
          <w:b w:val="0"/>
        </w:rPr>
        <w:t xml:space="preserve"> details the information </w:t>
      </w:r>
      <w:r w:rsidR="00956F74" w:rsidRPr="00650C8E">
        <w:rPr>
          <w:b w:val="0"/>
        </w:rPr>
        <w:t xml:space="preserve">typically </w:t>
      </w:r>
      <w:r w:rsidR="00FE732E" w:rsidRPr="00650C8E">
        <w:rPr>
          <w:b w:val="0"/>
        </w:rPr>
        <w:t xml:space="preserve">provided by </w:t>
      </w:r>
      <w:r w:rsidR="00956F74" w:rsidRPr="00650C8E">
        <w:rPr>
          <w:b w:val="0"/>
        </w:rPr>
        <w:t xml:space="preserve">a </w:t>
      </w:r>
      <w:commentRangeStart w:id="520"/>
      <w:del w:id="521" w:author="Jason Rhee" w:date="2024-07-16T17:18:00Z" w16du:dateUtc="2024-07-16T07:18:00Z">
        <w:r w:rsidR="00956F74" w:rsidRPr="00650C8E" w:rsidDel="001B54AD">
          <w:rPr>
            <w:b w:val="0"/>
          </w:rPr>
          <w:delText>UKCM service</w:delText>
        </w:r>
      </w:del>
      <w:del w:id="522" w:author="Jason Rhee" w:date="2024-07-16T17:20:00Z" w16du:dateUtc="2024-07-16T07:20:00Z">
        <w:r w:rsidR="00956F74" w:rsidRPr="00650C8E" w:rsidDel="001B54AD">
          <w:rPr>
            <w:b w:val="0"/>
          </w:rPr>
          <w:delText xml:space="preserve"> provider</w:delText>
        </w:r>
      </w:del>
      <w:commentRangeEnd w:id="520"/>
      <w:ins w:id="523" w:author="Jason Rhee" w:date="2024-07-16T17:20:00Z" w16du:dateUtc="2024-07-16T07:20:00Z">
        <w:r w:rsidR="001B54AD">
          <w:rPr>
            <w:b w:val="0"/>
          </w:rPr>
          <w:t>UKCM Service Provider</w:t>
        </w:r>
      </w:ins>
      <w:r w:rsidR="006B3888">
        <w:rPr>
          <w:rStyle w:val="CommentReference"/>
          <w:b w:val="0"/>
          <w:szCs w:val="20"/>
        </w:rPr>
        <w:commentReference w:id="520"/>
      </w:r>
      <w:r w:rsidR="00FE732E" w:rsidRPr="00650C8E">
        <w:rPr>
          <w:b w:val="0"/>
        </w:rPr>
        <w:t>.</w:t>
      </w:r>
    </w:p>
    <w:p w14:paraId="0802DEED" w14:textId="77777777" w:rsidR="00650C8E" w:rsidRPr="00650C8E" w:rsidRDefault="00650C8E" w:rsidP="00650C8E">
      <w:pPr>
        <w:pStyle w:val="Label1"/>
        <w:spacing w:before="0" w:after="0" w:line="240" w:lineRule="auto"/>
        <w:ind w:left="2126" w:hanging="2126"/>
        <w:rPr>
          <w:rFonts w:cs="Arial"/>
          <w:b w:val="0"/>
          <w:szCs w:val="20"/>
        </w:rPr>
      </w:pPr>
    </w:p>
    <w:p w14:paraId="0F9790FD" w14:textId="07450EF0" w:rsidR="00F50E91" w:rsidRDefault="00C92C5E" w:rsidP="007919F3">
      <w:pPr>
        <w:pStyle w:val="Label1"/>
        <w:spacing w:before="0" w:after="0" w:line="240" w:lineRule="auto"/>
        <w:ind w:left="2127" w:hanging="2127"/>
        <w:rPr>
          <w:b w:val="0"/>
        </w:rPr>
      </w:pPr>
      <w:r w:rsidRPr="007919F3">
        <w:rPr>
          <w:rFonts w:cs="Arial"/>
          <w:sz w:val="22"/>
        </w:rPr>
        <w:t>Content:</w:t>
      </w:r>
      <w:r w:rsidRPr="004B6C2C">
        <w:rPr>
          <w:rFonts w:cs="Arial"/>
          <w:szCs w:val="20"/>
        </w:rPr>
        <w:t xml:space="preserve"> </w:t>
      </w:r>
      <w:r w:rsidR="00F50E91">
        <w:rPr>
          <w:rFonts w:cs="Arial"/>
          <w:szCs w:val="20"/>
        </w:rPr>
        <w:tab/>
      </w:r>
      <w:r w:rsidR="00AB67E9" w:rsidRPr="007919F3">
        <w:rPr>
          <w:b w:val="0"/>
        </w:rPr>
        <w:t xml:space="preserve">A conformant </w:t>
      </w:r>
      <w:r w:rsidR="007919F3" w:rsidRPr="007919F3">
        <w:rPr>
          <w:b w:val="0"/>
        </w:rPr>
        <w:t>data</w:t>
      </w:r>
      <w:r w:rsidR="007919F3">
        <w:rPr>
          <w:b w:val="0"/>
        </w:rPr>
        <w:t xml:space="preserve"> product</w:t>
      </w:r>
      <w:r w:rsidR="007919F3" w:rsidRPr="007919F3">
        <w:rPr>
          <w:b w:val="0"/>
        </w:rPr>
        <w:t xml:space="preserve"> </w:t>
      </w:r>
      <w:r w:rsidR="00AB67E9" w:rsidRPr="007919F3">
        <w:rPr>
          <w:b w:val="0"/>
        </w:rPr>
        <w:t>contain</w:t>
      </w:r>
      <w:r w:rsidR="00292C08" w:rsidRPr="007919F3">
        <w:rPr>
          <w:b w:val="0"/>
        </w:rPr>
        <w:t>s</w:t>
      </w:r>
      <w:r w:rsidR="00AB67E9" w:rsidRPr="007919F3">
        <w:rPr>
          <w:b w:val="0"/>
        </w:rPr>
        <w:t xml:space="preserve"> features associated with </w:t>
      </w:r>
      <w:r w:rsidR="00292C08" w:rsidRPr="007919F3">
        <w:rPr>
          <w:b w:val="0"/>
        </w:rPr>
        <w:t>UKCM</w:t>
      </w:r>
      <w:r w:rsidR="0066549D" w:rsidRPr="007919F3">
        <w:rPr>
          <w:b w:val="0"/>
        </w:rPr>
        <w:t xml:space="preserve">. </w:t>
      </w:r>
      <w:r w:rsidR="00AB67E9" w:rsidRPr="007919F3">
        <w:rPr>
          <w:b w:val="0"/>
        </w:rPr>
        <w:t>The specific content is defined by the Feature Catalogue and the Application Schema.</w:t>
      </w:r>
    </w:p>
    <w:p w14:paraId="0FC75F8C" w14:textId="77777777" w:rsidR="007919F3" w:rsidRPr="007919F3" w:rsidRDefault="007919F3" w:rsidP="007919F3">
      <w:pPr>
        <w:pStyle w:val="Label1"/>
        <w:spacing w:before="0" w:after="0" w:line="240" w:lineRule="auto"/>
        <w:ind w:left="2127" w:hanging="2127"/>
        <w:rPr>
          <w:rFonts w:cs="Arial"/>
          <w:b w:val="0"/>
          <w:szCs w:val="20"/>
        </w:rPr>
      </w:pPr>
    </w:p>
    <w:p w14:paraId="44A1F661" w14:textId="77777777" w:rsidR="00956FF2" w:rsidRDefault="00C92C5E" w:rsidP="007919F3">
      <w:pPr>
        <w:pStyle w:val="Label1"/>
        <w:spacing w:before="0" w:after="0" w:line="240" w:lineRule="auto"/>
        <w:ind w:left="2131" w:hanging="2131"/>
        <w:rPr>
          <w:rFonts w:cs="Arial"/>
          <w:sz w:val="22"/>
        </w:rPr>
      </w:pPr>
      <w:r w:rsidRPr="007919F3">
        <w:rPr>
          <w:rFonts w:cs="Arial"/>
          <w:sz w:val="22"/>
        </w:rPr>
        <w:t>Spatial Extent:</w:t>
      </w:r>
      <w:r w:rsidR="00F50E91" w:rsidRPr="007919F3">
        <w:rPr>
          <w:rFonts w:cs="Arial"/>
          <w:sz w:val="22"/>
        </w:rPr>
        <w:tab/>
      </w:r>
    </w:p>
    <w:p w14:paraId="6A5D07F0" w14:textId="77777777" w:rsidR="007919F3" w:rsidRPr="007919F3" w:rsidRDefault="007919F3" w:rsidP="007919F3">
      <w:pPr>
        <w:pStyle w:val="Label1"/>
        <w:spacing w:before="0" w:after="0" w:line="240" w:lineRule="auto"/>
        <w:ind w:left="2131" w:hanging="2131"/>
        <w:rPr>
          <w:rFonts w:cs="Arial"/>
          <w:sz w:val="22"/>
        </w:rPr>
      </w:pPr>
    </w:p>
    <w:p w14:paraId="1475B11F" w14:textId="0CB0814C" w:rsidR="00C92C5E" w:rsidRDefault="00956FF2" w:rsidP="00722918">
      <w:pPr>
        <w:pStyle w:val="Label1"/>
        <w:spacing w:before="0" w:after="0" w:line="240" w:lineRule="auto"/>
        <w:ind w:left="2127" w:hanging="2127"/>
        <w:rPr>
          <w:b w:val="0"/>
        </w:rPr>
      </w:pPr>
      <w:r>
        <w:rPr>
          <w:rFonts w:cs="Arial"/>
          <w:szCs w:val="20"/>
        </w:rPr>
        <w:t xml:space="preserve">Description: </w:t>
      </w:r>
      <w:r>
        <w:rPr>
          <w:rFonts w:cs="Arial"/>
          <w:szCs w:val="20"/>
        </w:rPr>
        <w:tab/>
      </w:r>
      <w:r w:rsidR="00F50E91" w:rsidRPr="0069011F">
        <w:rPr>
          <w:b w:val="0"/>
        </w:rPr>
        <w:t>Global coverage of maritime areas.</w:t>
      </w:r>
    </w:p>
    <w:p w14:paraId="0E067F65" w14:textId="77777777" w:rsidR="007919F3" w:rsidRPr="0094744A" w:rsidRDefault="007919F3" w:rsidP="007919F3">
      <w:pPr>
        <w:pStyle w:val="Label1"/>
        <w:spacing w:before="0" w:after="0" w:line="240" w:lineRule="auto"/>
        <w:ind w:left="2127" w:firstLine="0"/>
        <w:rPr>
          <w:b w:val="0"/>
        </w:rPr>
      </w:pPr>
    </w:p>
    <w:p w14:paraId="0218A97D" w14:textId="77777777" w:rsidR="001221F6" w:rsidRPr="007919F3" w:rsidRDefault="00C92C5E" w:rsidP="007919F3">
      <w:pPr>
        <w:pStyle w:val="Caption"/>
        <w:tabs>
          <w:tab w:val="left" w:pos="2127"/>
        </w:tabs>
        <w:spacing w:before="0" w:after="0" w:line="240" w:lineRule="auto"/>
        <w:rPr>
          <w:b w:val="0"/>
        </w:rPr>
      </w:pPr>
      <w:commentRangeStart w:id="524"/>
      <w:commentRangeStart w:id="525"/>
      <w:r w:rsidRPr="0094744A">
        <w:rPr>
          <w:rStyle w:val="Label1Char"/>
          <w:b/>
        </w:rPr>
        <w:t>Purpose:</w:t>
      </w:r>
      <w:r w:rsidR="00F50E91">
        <w:tab/>
      </w:r>
      <w:r w:rsidR="00AB67E9" w:rsidRPr="007919F3">
        <w:rPr>
          <w:b w:val="0"/>
        </w:rPr>
        <w:t xml:space="preserve">The data shall be produced for the purposes </w:t>
      </w:r>
      <w:r w:rsidR="00292C08" w:rsidRPr="007919F3">
        <w:rPr>
          <w:b w:val="0"/>
        </w:rPr>
        <w:t>of UKCM</w:t>
      </w:r>
      <w:r w:rsidR="00AB67E9" w:rsidRPr="007919F3">
        <w:rPr>
          <w:b w:val="0"/>
        </w:rPr>
        <w:t>.</w:t>
      </w:r>
      <w:commentRangeEnd w:id="524"/>
      <w:r w:rsidR="00DC416A">
        <w:rPr>
          <w:rStyle w:val="CommentReference"/>
          <w:b w:val="0"/>
        </w:rPr>
        <w:commentReference w:id="524"/>
      </w:r>
      <w:commentRangeEnd w:id="525"/>
      <w:r w:rsidR="00935581">
        <w:rPr>
          <w:rStyle w:val="CommentReference"/>
          <w:b w:val="0"/>
        </w:rPr>
        <w:commentReference w:id="525"/>
      </w:r>
    </w:p>
    <w:p w14:paraId="072ACEDF" w14:textId="77777777" w:rsidR="00E44881" w:rsidRPr="00E44881" w:rsidRDefault="00E44881" w:rsidP="007919F3">
      <w:pPr>
        <w:spacing w:before="0" w:after="0"/>
        <w:rPr>
          <w:lang w:val="en-GB" w:eastAsia="ja-JP"/>
        </w:rPr>
      </w:pPr>
    </w:p>
    <w:p w14:paraId="104EE5CF" w14:textId="28194093" w:rsidR="001221F6" w:rsidRPr="00D129DC" w:rsidRDefault="00E01E14" w:rsidP="00B3435A">
      <w:pPr>
        <w:pStyle w:val="Heading2"/>
      </w:pPr>
      <w:bookmarkStart w:id="526" w:name="_Toc127463823"/>
      <w:bookmarkStart w:id="527" w:name="_Toc128125449"/>
      <w:bookmarkStart w:id="528" w:name="_Toc141176174"/>
      <w:bookmarkStart w:id="529" w:name="_Toc141176329"/>
      <w:bookmarkStart w:id="530" w:name="_Toc141176960"/>
      <w:bookmarkStart w:id="531" w:name="_Toc150177845"/>
      <w:r w:rsidRPr="00D129DC">
        <w:lastRenderedPageBreak/>
        <w:t>Data</w:t>
      </w:r>
      <w:r>
        <w:t xml:space="preserve"> Product </w:t>
      </w:r>
      <w:r w:rsidR="0066549D">
        <w:t>Specification</w:t>
      </w:r>
      <w:r w:rsidR="001221F6" w:rsidRPr="00D129DC">
        <w:t xml:space="preserve"> </w:t>
      </w:r>
      <w:r w:rsidR="004D61E5">
        <w:t>M</w:t>
      </w:r>
      <w:r w:rsidR="001221F6" w:rsidRPr="00D129DC">
        <w:t>etadata</w:t>
      </w:r>
      <w:bookmarkEnd w:id="526"/>
      <w:bookmarkEnd w:id="527"/>
      <w:bookmarkEnd w:id="528"/>
      <w:bookmarkEnd w:id="529"/>
      <w:bookmarkEnd w:id="530"/>
      <w:bookmarkEnd w:id="531"/>
    </w:p>
    <w:p w14:paraId="3DD2E16D" w14:textId="2891D455" w:rsidR="002277CF" w:rsidRPr="004B6C2C" w:rsidRDefault="00E01E14" w:rsidP="0094744A">
      <w:r>
        <w:t>NOTE</w:t>
      </w:r>
      <w:r w:rsidR="00A975B9">
        <w:t>:</w:t>
      </w:r>
      <w:r>
        <w:t xml:space="preserve"> </w:t>
      </w:r>
      <w:r w:rsidR="002277CF" w:rsidRPr="004B6C2C">
        <w:t xml:space="preserve">This information uniquely identifies this </w:t>
      </w:r>
      <w:r w:rsidR="0066549D">
        <w:t>Product Specification</w:t>
      </w:r>
      <w:r w:rsidR="002277CF" w:rsidRPr="004B6C2C">
        <w:t xml:space="preserve"> and provides information about its creation and maintenance</w:t>
      </w:r>
      <w:r w:rsidR="0066549D">
        <w:t>.</w:t>
      </w:r>
      <w:r w:rsidR="004E1105">
        <w:t xml:space="preserve"> </w:t>
      </w:r>
      <w:r w:rsidR="002277CF" w:rsidRPr="004B6C2C">
        <w:t>For further information on dataset metadata, see the metadata clause</w:t>
      </w:r>
      <w:r w:rsidR="00CC1CA0">
        <w:t xml:space="preserve"> (Chapter 19 - </w:t>
      </w:r>
      <w:r w:rsidR="00CC1CA0">
        <w:fldChar w:fldCharType="begin"/>
      </w:r>
      <w:r w:rsidR="00CC1CA0">
        <w:instrText xml:space="preserve"> REF _Ref150531304 \h </w:instrText>
      </w:r>
      <w:r w:rsidR="00CC1CA0">
        <w:fldChar w:fldCharType="separate"/>
      </w:r>
      <w:r w:rsidR="00146B46" w:rsidRPr="006671C6">
        <w:t>Metadata</w:t>
      </w:r>
      <w:r w:rsidR="00CC1CA0">
        <w:fldChar w:fldCharType="end"/>
      </w:r>
      <w:r w:rsidR="00CC1CA0">
        <w:t>)</w:t>
      </w:r>
      <w:r w:rsidR="002277CF" w:rsidRPr="004B6C2C">
        <w:t>.</w:t>
      </w:r>
    </w:p>
    <w:p w14:paraId="5E1ED5C5" w14:textId="783E4BD4" w:rsidR="000F2AEA" w:rsidRPr="00D129DC" w:rsidRDefault="000F2AEA" w:rsidP="00E01E14">
      <w:pPr>
        <w:pStyle w:val="Label1"/>
        <w:spacing w:before="0" w:line="240" w:lineRule="auto"/>
        <w:ind w:left="2127" w:hanging="2127"/>
        <w:rPr>
          <w:rFonts w:cs="Arial"/>
          <w:szCs w:val="20"/>
        </w:rPr>
      </w:pPr>
      <w:r w:rsidRPr="00E01E14">
        <w:rPr>
          <w:rFonts w:cs="Arial"/>
          <w:sz w:val="22"/>
        </w:rPr>
        <w:t>Title:</w:t>
      </w:r>
      <w:r w:rsidR="002277CF">
        <w:rPr>
          <w:rFonts w:cs="Arial"/>
          <w:szCs w:val="20"/>
        </w:rPr>
        <w:tab/>
      </w:r>
      <w:r w:rsidR="00E01E14" w:rsidRPr="00E01E14">
        <w:rPr>
          <w:rFonts w:cs="Arial"/>
          <w:b w:val="0"/>
          <w:szCs w:val="20"/>
          <w:lang w:val="en-AU"/>
        </w:rPr>
        <w:t>The International Hydrographic Organization</w:t>
      </w:r>
      <w:r w:rsidR="0081250B" w:rsidRPr="0094744A">
        <w:rPr>
          <w:rFonts w:cs="Arial"/>
          <w:b w:val="0"/>
          <w:szCs w:val="20"/>
        </w:rPr>
        <w:t xml:space="preserve"> Under Keel Clearance Management</w:t>
      </w:r>
      <w:del w:id="532" w:author="Jason Rhee" w:date="2024-07-25T17:48:00Z" w16du:dateUtc="2024-07-25T07:48:00Z">
        <w:r w:rsidR="0081250B" w:rsidRPr="0094744A" w:rsidDel="0086403D">
          <w:rPr>
            <w:rFonts w:cs="Arial"/>
            <w:b w:val="0"/>
            <w:szCs w:val="20"/>
          </w:rPr>
          <w:delText xml:space="preserve"> </w:delText>
        </w:r>
        <w:r w:rsidR="00E01E14" w:rsidDel="0086403D">
          <w:rPr>
            <w:rFonts w:cs="Arial"/>
            <w:b w:val="0"/>
            <w:szCs w:val="20"/>
          </w:rPr>
          <w:delText>Information</w:delText>
        </w:r>
      </w:del>
      <w:r w:rsidR="00E01E14">
        <w:rPr>
          <w:rFonts w:cs="Arial"/>
          <w:b w:val="0"/>
          <w:szCs w:val="20"/>
        </w:rPr>
        <w:t xml:space="preserve"> </w:t>
      </w:r>
      <w:r w:rsidR="0066549D" w:rsidRPr="0094744A">
        <w:rPr>
          <w:rFonts w:cs="Arial"/>
          <w:b w:val="0"/>
          <w:szCs w:val="20"/>
        </w:rPr>
        <w:t>Product Specification</w:t>
      </w:r>
    </w:p>
    <w:p w14:paraId="5FFBCD84" w14:textId="50922EAF" w:rsidR="000F2AEA" w:rsidRPr="004B6C2C" w:rsidRDefault="000F2AEA" w:rsidP="00E01E14">
      <w:pPr>
        <w:pStyle w:val="Label1"/>
        <w:spacing w:before="0" w:line="240" w:lineRule="auto"/>
        <w:ind w:left="2127" w:hanging="2127"/>
        <w:rPr>
          <w:rFonts w:cs="Arial"/>
          <w:szCs w:val="20"/>
        </w:rPr>
      </w:pPr>
      <w:r w:rsidRPr="00E01E14">
        <w:rPr>
          <w:sz w:val="22"/>
        </w:rPr>
        <w:t>S-100 Version:</w:t>
      </w:r>
      <w:r w:rsidRPr="004B6C2C">
        <w:rPr>
          <w:rFonts w:cs="Arial"/>
          <w:szCs w:val="20"/>
        </w:rPr>
        <w:tab/>
      </w:r>
      <w:r w:rsidR="00C641FA">
        <w:rPr>
          <w:rFonts w:cs="Arial"/>
          <w:b w:val="0"/>
          <w:szCs w:val="20"/>
        </w:rPr>
        <w:t>5</w:t>
      </w:r>
      <w:r w:rsidR="0081250B" w:rsidRPr="0094744A">
        <w:rPr>
          <w:rFonts w:cs="Arial"/>
          <w:b w:val="0"/>
          <w:szCs w:val="20"/>
        </w:rPr>
        <w:t>.</w:t>
      </w:r>
      <w:del w:id="533" w:author="Jason Rhee" w:date="2024-07-16T16:58:00Z" w16du:dateUtc="2024-07-16T06:58:00Z">
        <w:r w:rsidR="0081250B" w:rsidRPr="0094744A" w:rsidDel="00145E83">
          <w:rPr>
            <w:rFonts w:cs="Arial"/>
            <w:b w:val="0"/>
            <w:szCs w:val="20"/>
          </w:rPr>
          <w:delText>0</w:delText>
        </w:r>
      </w:del>
      <w:ins w:id="534" w:author="Jason Rhee" w:date="2024-07-16T16:58:00Z" w16du:dateUtc="2024-07-16T06:58:00Z">
        <w:r w:rsidR="00145E83">
          <w:rPr>
            <w:rFonts w:eastAsiaTheme="minorEastAsia" w:cs="Arial" w:hint="eastAsia"/>
            <w:b w:val="0"/>
            <w:szCs w:val="20"/>
            <w:lang w:eastAsia="ko-KR"/>
          </w:rPr>
          <w:t>2</w:t>
        </w:r>
      </w:ins>
      <w:r w:rsidR="0081250B" w:rsidRPr="0094744A">
        <w:rPr>
          <w:rFonts w:cs="Arial"/>
          <w:b w:val="0"/>
          <w:szCs w:val="20"/>
        </w:rPr>
        <w:t>.0</w:t>
      </w:r>
    </w:p>
    <w:p w14:paraId="5A0830D2" w14:textId="5AC260B2" w:rsidR="000F2AEA" w:rsidRPr="004B6C2C" w:rsidRDefault="008D49AA" w:rsidP="00E01E14">
      <w:pPr>
        <w:pStyle w:val="Label1"/>
        <w:spacing w:before="0" w:line="240" w:lineRule="auto"/>
        <w:ind w:left="2127" w:hanging="2127"/>
        <w:rPr>
          <w:rFonts w:cs="Arial"/>
          <w:szCs w:val="20"/>
        </w:rPr>
      </w:pPr>
      <w:r w:rsidRPr="00E01E14">
        <w:rPr>
          <w:sz w:val="22"/>
        </w:rPr>
        <w:t>S-1</w:t>
      </w:r>
      <w:r w:rsidR="00966798" w:rsidRPr="00E01E14">
        <w:rPr>
          <w:sz w:val="22"/>
        </w:rPr>
        <w:t>29</w:t>
      </w:r>
      <w:r w:rsidR="000F2AEA" w:rsidRPr="00E01E14">
        <w:rPr>
          <w:sz w:val="22"/>
        </w:rPr>
        <w:t xml:space="preserve"> Version:</w:t>
      </w:r>
      <w:r w:rsidR="000F2AEA" w:rsidRPr="00661375">
        <w:rPr>
          <w:rFonts w:cs="Arial"/>
          <w:szCs w:val="20"/>
        </w:rPr>
        <w:t xml:space="preserve"> </w:t>
      </w:r>
      <w:r w:rsidR="000F2AEA" w:rsidRPr="00661375">
        <w:rPr>
          <w:rFonts w:cs="Arial"/>
          <w:szCs w:val="20"/>
        </w:rPr>
        <w:tab/>
      </w:r>
      <w:r w:rsidR="00E01E14">
        <w:rPr>
          <w:rFonts w:cs="Arial"/>
          <w:b w:val="0"/>
          <w:szCs w:val="20"/>
        </w:rPr>
        <w:t>1.</w:t>
      </w:r>
      <w:del w:id="535" w:author="Jason Rhee" w:date="2024-07-16T16:58:00Z" w16du:dateUtc="2024-07-16T06:58:00Z">
        <w:r w:rsidR="00202DCC" w:rsidDel="00145E83">
          <w:rPr>
            <w:rFonts w:cs="Arial"/>
            <w:b w:val="0"/>
            <w:szCs w:val="20"/>
          </w:rPr>
          <w:delText>1</w:delText>
        </w:r>
      </w:del>
      <w:ins w:id="536" w:author="Jason Rhee" w:date="2024-07-16T16:58:00Z" w16du:dateUtc="2024-07-16T06:58:00Z">
        <w:r w:rsidR="00145E83">
          <w:rPr>
            <w:rFonts w:eastAsiaTheme="minorEastAsia" w:cs="Arial" w:hint="eastAsia"/>
            <w:b w:val="0"/>
            <w:szCs w:val="20"/>
            <w:lang w:eastAsia="ko-KR"/>
          </w:rPr>
          <w:t>2</w:t>
        </w:r>
      </w:ins>
      <w:r w:rsidR="00966798" w:rsidRPr="0094744A">
        <w:rPr>
          <w:rFonts w:cs="Arial"/>
          <w:b w:val="0"/>
          <w:szCs w:val="20"/>
        </w:rPr>
        <w:t>.</w:t>
      </w:r>
      <w:r w:rsidR="000D3C93" w:rsidRPr="0094744A">
        <w:rPr>
          <w:rFonts w:cs="Arial"/>
          <w:b w:val="0"/>
          <w:szCs w:val="20"/>
        </w:rPr>
        <w:t>0</w:t>
      </w:r>
    </w:p>
    <w:p w14:paraId="0745C966" w14:textId="0511E5DB" w:rsidR="000F2AEA" w:rsidRPr="00AE459C" w:rsidRDefault="000F2AEA" w:rsidP="00E01E14">
      <w:pPr>
        <w:pStyle w:val="Label1"/>
        <w:spacing w:before="0" w:line="240" w:lineRule="auto"/>
        <w:ind w:left="2127" w:hanging="2127"/>
        <w:rPr>
          <w:rFonts w:eastAsiaTheme="minorEastAsia" w:cs="Arial"/>
          <w:szCs w:val="20"/>
          <w:lang w:eastAsia="ko-KR"/>
        </w:rPr>
      </w:pPr>
      <w:r w:rsidRPr="00E01E14">
        <w:rPr>
          <w:rFonts w:cs="Arial"/>
          <w:sz w:val="22"/>
        </w:rPr>
        <w:t>Date:</w:t>
      </w:r>
      <w:r w:rsidR="002277CF">
        <w:rPr>
          <w:rFonts w:cs="Arial"/>
          <w:szCs w:val="20"/>
        </w:rPr>
        <w:tab/>
      </w:r>
      <w:del w:id="537" w:author="Jason Rhee" w:date="2024-07-16T16:58:00Z" w16du:dateUtc="2024-07-16T06:58:00Z">
        <w:r w:rsidR="00BD44D8" w:rsidDel="00145E83">
          <w:rPr>
            <w:rFonts w:cs="Arial"/>
            <w:b w:val="0"/>
            <w:szCs w:val="20"/>
          </w:rPr>
          <w:delText>November</w:delText>
        </w:r>
        <w:r w:rsidR="00202DCC" w:rsidDel="00145E83">
          <w:rPr>
            <w:rFonts w:cs="Arial"/>
            <w:b w:val="0"/>
            <w:szCs w:val="20"/>
          </w:rPr>
          <w:delText xml:space="preserve"> </w:delText>
        </w:r>
      </w:del>
      <w:ins w:id="538" w:author="Jason Rhee" w:date="2024-07-16T16:59:00Z" w16du:dateUtc="2024-07-16T06:59:00Z">
        <w:r w:rsidR="00145E83">
          <w:rPr>
            <w:rFonts w:eastAsiaTheme="minorEastAsia" w:cs="Arial" w:hint="eastAsia"/>
            <w:b w:val="0"/>
            <w:szCs w:val="20"/>
            <w:lang w:eastAsia="ko-KR"/>
          </w:rPr>
          <w:t>July</w:t>
        </w:r>
      </w:ins>
      <w:ins w:id="539" w:author="Jason Rhee" w:date="2024-07-16T16:58:00Z" w16du:dateUtc="2024-07-16T06:58:00Z">
        <w:r w:rsidR="00145E83">
          <w:rPr>
            <w:rFonts w:cs="Arial"/>
            <w:b w:val="0"/>
            <w:szCs w:val="20"/>
          </w:rPr>
          <w:t xml:space="preserve"> </w:t>
        </w:r>
      </w:ins>
      <w:r w:rsidR="00E01E14">
        <w:rPr>
          <w:rFonts w:cs="Arial"/>
          <w:b w:val="0"/>
          <w:szCs w:val="20"/>
        </w:rPr>
        <w:t>20</w:t>
      </w:r>
      <w:r w:rsidR="00202DCC">
        <w:rPr>
          <w:rFonts w:cs="Arial"/>
          <w:b w:val="0"/>
          <w:szCs w:val="20"/>
        </w:rPr>
        <w:t>2</w:t>
      </w:r>
      <w:ins w:id="540" w:author="Jason Rhee" w:date="2024-07-16T16:59:00Z" w16du:dateUtc="2024-07-16T06:59:00Z">
        <w:r w:rsidR="00145E83">
          <w:rPr>
            <w:rFonts w:eastAsiaTheme="minorEastAsia" w:cs="Arial" w:hint="eastAsia"/>
            <w:b w:val="0"/>
            <w:szCs w:val="20"/>
            <w:lang w:eastAsia="ko-KR"/>
          </w:rPr>
          <w:t>4</w:t>
        </w:r>
      </w:ins>
      <w:del w:id="541" w:author="Jason Rhee" w:date="2024-07-16T16:59:00Z" w16du:dateUtc="2024-07-16T06:59:00Z">
        <w:r w:rsidR="00202DCC" w:rsidDel="00145E83">
          <w:rPr>
            <w:rFonts w:cs="Arial"/>
            <w:b w:val="0"/>
            <w:szCs w:val="20"/>
          </w:rPr>
          <w:delText>3</w:delText>
        </w:r>
      </w:del>
    </w:p>
    <w:p w14:paraId="1B4C111E" w14:textId="77777777" w:rsidR="000F2AEA" w:rsidRPr="004B6C2C" w:rsidRDefault="000F2AEA" w:rsidP="00E01E14">
      <w:pPr>
        <w:pStyle w:val="Label1"/>
        <w:spacing w:before="0" w:line="240" w:lineRule="auto"/>
        <w:ind w:left="2127" w:hanging="2127"/>
        <w:rPr>
          <w:rFonts w:cs="Arial"/>
          <w:szCs w:val="20"/>
        </w:rPr>
      </w:pPr>
      <w:r w:rsidRPr="00E01E14">
        <w:rPr>
          <w:rFonts w:cs="Arial"/>
          <w:sz w:val="22"/>
        </w:rPr>
        <w:t>Language:</w:t>
      </w:r>
      <w:r w:rsidR="002277CF">
        <w:rPr>
          <w:rFonts w:cs="Arial"/>
          <w:szCs w:val="20"/>
        </w:rPr>
        <w:tab/>
      </w:r>
      <w:r w:rsidR="0081250B" w:rsidRPr="0094744A">
        <w:rPr>
          <w:rFonts w:cs="Arial"/>
          <w:b w:val="0"/>
          <w:szCs w:val="20"/>
        </w:rPr>
        <w:t>English</w:t>
      </w:r>
    </w:p>
    <w:p w14:paraId="5039752D" w14:textId="77777777" w:rsidR="00922A73" w:rsidRDefault="000F2AEA" w:rsidP="00E01E14">
      <w:pPr>
        <w:pStyle w:val="Label1"/>
        <w:spacing w:before="0" w:line="240" w:lineRule="auto"/>
        <w:ind w:left="2160" w:hanging="2160"/>
        <w:rPr>
          <w:rFonts w:cs="Arial"/>
          <w:szCs w:val="20"/>
        </w:rPr>
      </w:pPr>
      <w:r w:rsidRPr="00E01E14">
        <w:rPr>
          <w:rFonts w:cs="Arial"/>
          <w:sz w:val="22"/>
        </w:rPr>
        <w:t>Classification:</w:t>
      </w:r>
      <w:r w:rsidR="004D61E5">
        <w:rPr>
          <w:rFonts w:cs="Arial"/>
          <w:szCs w:val="20"/>
        </w:rPr>
        <w:tab/>
      </w:r>
      <w:r w:rsidR="0081250B" w:rsidRPr="0069011F">
        <w:rPr>
          <w:rFonts w:cs="Arial"/>
          <w:b w:val="0"/>
          <w:szCs w:val="20"/>
        </w:rPr>
        <w:t>Unclassified</w:t>
      </w:r>
    </w:p>
    <w:p w14:paraId="475131EA" w14:textId="77777777" w:rsidR="0081250B" w:rsidRPr="004B6C2C" w:rsidRDefault="000F2AEA" w:rsidP="00E01E14">
      <w:pPr>
        <w:pStyle w:val="Label1"/>
        <w:spacing w:before="0" w:after="0" w:line="240" w:lineRule="auto"/>
        <w:ind w:left="2126" w:hanging="2126"/>
        <w:rPr>
          <w:rFonts w:cs="Arial"/>
          <w:szCs w:val="20"/>
        </w:rPr>
      </w:pPr>
      <w:r w:rsidRPr="00357BE7">
        <w:rPr>
          <w:rFonts w:cs="Arial"/>
          <w:sz w:val="22"/>
        </w:rPr>
        <w:t>Contact:</w:t>
      </w:r>
      <w:r w:rsidR="004D61E5">
        <w:rPr>
          <w:rFonts w:cs="Arial"/>
          <w:szCs w:val="20"/>
        </w:rPr>
        <w:tab/>
      </w:r>
      <w:r w:rsidR="0081250B" w:rsidRPr="0094744A">
        <w:rPr>
          <w:rFonts w:cs="Arial"/>
          <w:b w:val="0"/>
          <w:szCs w:val="20"/>
        </w:rPr>
        <w:t xml:space="preserve">International Hydrographic </w:t>
      </w:r>
      <w:r w:rsidR="00605483">
        <w:rPr>
          <w:rFonts w:cs="Arial"/>
          <w:b w:val="0"/>
          <w:szCs w:val="20"/>
        </w:rPr>
        <w:t>Organization</w:t>
      </w:r>
      <w:r w:rsidR="0081250B" w:rsidRPr="0094744A">
        <w:rPr>
          <w:rFonts w:cs="Arial"/>
          <w:b w:val="0"/>
          <w:szCs w:val="20"/>
        </w:rPr>
        <w:t>,</w:t>
      </w:r>
    </w:p>
    <w:p w14:paraId="10F4AD6F" w14:textId="77777777" w:rsidR="0081250B" w:rsidRPr="00411798" w:rsidRDefault="0081250B" w:rsidP="00E01E14">
      <w:pPr>
        <w:pStyle w:val="Label1"/>
        <w:spacing w:before="0" w:after="0" w:line="240" w:lineRule="auto"/>
        <w:ind w:left="2126" w:firstLine="0"/>
        <w:rPr>
          <w:rFonts w:cs="Arial"/>
          <w:b w:val="0"/>
          <w:szCs w:val="20"/>
          <w:lang w:val="nb-NO"/>
        </w:rPr>
      </w:pPr>
      <w:r w:rsidRPr="00411798">
        <w:rPr>
          <w:rFonts w:cs="Arial"/>
          <w:b w:val="0"/>
          <w:szCs w:val="20"/>
          <w:lang w:val="nb-NO"/>
        </w:rPr>
        <w:t>4</w:t>
      </w:r>
      <w:r w:rsidR="005E6D36" w:rsidRPr="00411798">
        <w:rPr>
          <w:rFonts w:cs="Arial"/>
          <w:b w:val="0"/>
          <w:szCs w:val="20"/>
          <w:lang w:val="nb-NO"/>
        </w:rPr>
        <w:t>b</w:t>
      </w:r>
      <w:r w:rsidRPr="00411798">
        <w:rPr>
          <w:rFonts w:cs="Arial"/>
          <w:b w:val="0"/>
          <w:szCs w:val="20"/>
          <w:lang w:val="nb-NO"/>
        </w:rPr>
        <w:t xml:space="preserve"> quai Antoine 1er,</w:t>
      </w:r>
    </w:p>
    <w:p w14:paraId="15AE437C" w14:textId="77777777" w:rsidR="0081250B" w:rsidRPr="00411798" w:rsidRDefault="0081250B" w:rsidP="00E01E14">
      <w:pPr>
        <w:pStyle w:val="Label1"/>
        <w:spacing w:before="0" w:after="0" w:line="240" w:lineRule="auto"/>
        <w:ind w:left="2126" w:firstLine="0"/>
        <w:rPr>
          <w:rFonts w:cs="Arial"/>
          <w:b w:val="0"/>
          <w:szCs w:val="20"/>
          <w:lang w:val="nb-NO"/>
        </w:rPr>
      </w:pPr>
      <w:r w:rsidRPr="00411798">
        <w:rPr>
          <w:rFonts w:cs="Arial"/>
          <w:b w:val="0"/>
          <w:szCs w:val="20"/>
          <w:lang w:val="nb-NO"/>
        </w:rPr>
        <w:t>B.P</w:t>
      </w:r>
      <w:r w:rsidR="0066549D" w:rsidRPr="00411798">
        <w:rPr>
          <w:rFonts w:cs="Arial"/>
          <w:b w:val="0"/>
          <w:szCs w:val="20"/>
          <w:lang w:val="nb-NO"/>
        </w:rPr>
        <w:t xml:space="preserve">. </w:t>
      </w:r>
      <w:r w:rsidRPr="00411798">
        <w:rPr>
          <w:rFonts w:cs="Arial"/>
          <w:b w:val="0"/>
          <w:szCs w:val="20"/>
          <w:lang w:val="nb-NO"/>
        </w:rPr>
        <w:t>445</w:t>
      </w:r>
    </w:p>
    <w:p w14:paraId="595F9C73" w14:textId="77777777" w:rsidR="0081250B" w:rsidRPr="00716349" w:rsidRDefault="0081250B" w:rsidP="00E01E14">
      <w:pPr>
        <w:pStyle w:val="Label1"/>
        <w:spacing w:before="0" w:after="0" w:line="240" w:lineRule="auto"/>
        <w:ind w:left="2126" w:firstLine="0"/>
        <w:rPr>
          <w:rFonts w:cs="Arial"/>
          <w:b w:val="0"/>
          <w:szCs w:val="20"/>
          <w:lang w:val="it-IT"/>
        </w:rPr>
      </w:pPr>
      <w:r w:rsidRPr="00716349">
        <w:rPr>
          <w:rFonts w:cs="Arial"/>
          <w:b w:val="0"/>
          <w:szCs w:val="20"/>
          <w:lang w:val="it-IT"/>
        </w:rPr>
        <w:t>MC 98011 MONACO CEDEX</w:t>
      </w:r>
    </w:p>
    <w:p w14:paraId="4401CEA7" w14:textId="77777777" w:rsidR="0081250B" w:rsidRPr="004B6C2C" w:rsidRDefault="0081250B" w:rsidP="00E01E14">
      <w:pPr>
        <w:pStyle w:val="Label1"/>
        <w:spacing w:before="0" w:after="0" w:line="240" w:lineRule="auto"/>
        <w:ind w:left="2126" w:firstLine="0"/>
        <w:rPr>
          <w:rFonts w:cs="Arial"/>
          <w:b w:val="0"/>
          <w:szCs w:val="20"/>
        </w:rPr>
      </w:pPr>
      <w:r w:rsidRPr="004B6C2C">
        <w:rPr>
          <w:rFonts w:cs="Arial"/>
          <w:b w:val="0"/>
          <w:szCs w:val="20"/>
        </w:rPr>
        <w:t>Telephone: +377 93 10 81 00</w:t>
      </w:r>
    </w:p>
    <w:p w14:paraId="1461C592" w14:textId="26859935" w:rsidR="00F949A2" w:rsidRDefault="00357BE7" w:rsidP="00E01E14">
      <w:pPr>
        <w:pStyle w:val="Label1"/>
        <w:spacing w:before="0" w:after="0" w:line="240" w:lineRule="auto"/>
        <w:ind w:left="2126" w:firstLine="0"/>
        <w:rPr>
          <w:rFonts w:cs="Arial"/>
          <w:b w:val="0"/>
          <w:szCs w:val="20"/>
        </w:rPr>
      </w:pPr>
      <w:r>
        <w:rPr>
          <w:rFonts w:cs="Arial"/>
          <w:b w:val="0"/>
          <w:szCs w:val="20"/>
        </w:rPr>
        <w:t>Telefax: +</w:t>
      </w:r>
      <w:r w:rsidR="0081250B" w:rsidRPr="004B6C2C">
        <w:rPr>
          <w:rFonts w:cs="Arial"/>
          <w:b w:val="0"/>
          <w:szCs w:val="20"/>
        </w:rPr>
        <w:t>377 93 10 81 40</w:t>
      </w:r>
    </w:p>
    <w:p w14:paraId="01F6B448" w14:textId="5398FD5F" w:rsidR="00E01E14" w:rsidRPr="00E01E14" w:rsidRDefault="00E01E14" w:rsidP="00E01E14">
      <w:pPr>
        <w:pStyle w:val="Label1"/>
        <w:spacing w:before="0" w:line="240" w:lineRule="auto"/>
        <w:ind w:left="2126" w:firstLine="0"/>
        <w:rPr>
          <w:rFonts w:cs="Arial"/>
          <w:b w:val="0"/>
          <w:szCs w:val="20"/>
        </w:rPr>
      </w:pPr>
      <w:r w:rsidRPr="00E01E14">
        <w:rPr>
          <w:b w:val="0"/>
        </w:rPr>
        <w:t xml:space="preserve">Email: </w:t>
      </w:r>
      <w:hyperlink r:id="rId30" w:history="1">
        <w:r w:rsidRPr="00C744D7">
          <w:rPr>
            <w:rStyle w:val="Hyperlink"/>
            <w:b w:val="0"/>
            <w:lang w:val="en-GB"/>
          </w:rPr>
          <w:t>info@iho.int</w:t>
        </w:r>
      </w:hyperlink>
    </w:p>
    <w:p w14:paraId="05E530E8" w14:textId="77777777" w:rsidR="000F2AEA" w:rsidRPr="004B6C2C" w:rsidRDefault="000F2AEA" w:rsidP="00E01E14">
      <w:pPr>
        <w:pStyle w:val="Label1"/>
        <w:spacing w:before="0" w:line="240" w:lineRule="auto"/>
        <w:ind w:left="2160" w:hanging="2160"/>
        <w:rPr>
          <w:rFonts w:cs="Arial"/>
          <w:b w:val="0"/>
          <w:szCs w:val="20"/>
        </w:rPr>
      </w:pPr>
      <w:r w:rsidRPr="00357BE7">
        <w:rPr>
          <w:rFonts w:cs="Arial"/>
          <w:sz w:val="22"/>
        </w:rPr>
        <w:t>URL</w:t>
      </w:r>
      <w:r w:rsidRPr="00357BE7">
        <w:rPr>
          <w:rFonts w:cs="Arial"/>
          <w:b w:val="0"/>
          <w:sz w:val="22"/>
        </w:rPr>
        <w:t>:</w:t>
      </w:r>
      <w:r w:rsidR="004D61E5">
        <w:rPr>
          <w:rFonts w:cs="Arial"/>
          <w:b w:val="0"/>
          <w:szCs w:val="20"/>
        </w:rPr>
        <w:tab/>
      </w:r>
      <w:hyperlink r:id="rId31" w:history="1">
        <w:r w:rsidR="004420D7" w:rsidRPr="004D61E5">
          <w:rPr>
            <w:rStyle w:val="Hyperlink"/>
            <w:rFonts w:cs="Arial"/>
            <w:b w:val="0"/>
            <w:szCs w:val="20"/>
            <w:lang w:val="en-GB"/>
          </w:rPr>
          <w:t>www.iho.int</w:t>
        </w:r>
      </w:hyperlink>
    </w:p>
    <w:p w14:paraId="4491F6F8" w14:textId="77777777" w:rsidR="000F2AEA" w:rsidRPr="004B6C2C" w:rsidRDefault="000F2AEA" w:rsidP="00E01E14">
      <w:pPr>
        <w:pStyle w:val="Label1"/>
        <w:spacing w:before="0" w:line="240" w:lineRule="auto"/>
        <w:ind w:left="2127" w:hanging="2127"/>
        <w:rPr>
          <w:rFonts w:cs="Arial"/>
          <w:b w:val="0"/>
          <w:szCs w:val="20"/>
        </w:rPr>
      </w:pPr>
      <w:r w:rsidRPr="00357BE7">
        <w:rPr>
          <w:rFonts w:cs="Arial"/>
          <w:sz w:val="22"/>
        </w:rPr>
        <w:t>Identifier:</w:t>
      </w:r>
      <w:r w:rsidR="002277CF">
        <w:rPr>
          <w:rFonts w:cs="Arial"/>
          <w:b w:val="0"/>
          <w:szCs w:val="20"/>
        </w:rPr>
        <w:tab/>
      </w:r>
      <w:r w:rsidR="0081250B" w:rsidRPr="004B6C2C">
        <w:rPr>
          <w:rFonts w:cs="Arial"/>
          <w:b w:val="0"/>
          <w:szCs w:val="20"/>
        </w:rPr>
        <w:t>S-129</w:t>
      </w:r>
    </w:p>
    <w:p w14:paraId="2EBC54E6" w14:textId="30259346" w:rsidR="009F7443" w:rsidRPr="004B6C2C" w:rsidRDefault="000F2AEA" w:rsidP="00E01E14">
      <w:pPr>
        <w:pStyle w:val="Label1"/>
        <w:spacing w:before="0" w:line="240" w:lineRule="auto"/>
        <w:ind w:left="2127" w:hanging="2127"/>
        <w:rPr>
          <w:rFonts w:cs="Arial"/>
          <w:szCs w:val="20"/>
        </w:rPr>
      </w:pPr>
      <w:r w:rsidRPr="00357BE7">
        <w:rPr>
          <w:rFonts w:cs="Arial"/>
          <w:sz w:val="22"/>
        </w:rPr>
        <w:t>Maintenance:</w:t>
      </w:r>
      <w:r w:rsidR="002277CF">
        <w:rPr>
          <w:rFonts w:cs="Arial"/>
          <w:szCs w:val="20"/>
        </w:rPr>
        <w:tab/>
      </w:r>
      <w:r w:rsidR="00357BE7" w:rsidRPr="00357BE7">
        <w:rPr>
          <w:rFonts w:cs="Arial"/>
          <w:b w:val="0"/>
          <w:szCs w:val="20"/>
          <w:lang w:val="en-AU"/>
        </w:rPr>
        <w:t>Changes to the Product Specification S-1</w:t>
      </w:r>
      <w:r w:rsidR="00357BE7">
        <w:rPr>
          <w:rFonts w:cs="Arial"/>
          <w:b w:val="0"/>
          <w:szCs w:val="20"/>
          <w:lang w:val="en-AU"/>
        </w:rPr>
        <w:t>29</w:t>
      </w:r>
      <w:r w:rsidR="00357BE7" w:rsidRPr="00357BE7">
        <w:rPr>
          <w:rFonts w:cs="Arial"/>
          <w:b w:val="0"/>
          <w:szCs w:val="20"/>
          <w:lang w:val="en-AU"/>
        </w:rPr>
        <w:t xml:space="preserve"> are coordinated by the IHO S-100 Working Group (S-100WG</w:t>
      </w:r>
      <w:r w:rsidR="00A975B9" w:rsidRPr="00357BE7">
        <w:rPr>
          <w:rFonts w:cs="Arial"/>
          <w:b w:val="0"/>
          <w:szCs w:val="20"/>
          <w:lang w:val="en-AU"/>
        </w:rPr>
        <w:t>) and</w:t>
      </w:r>
      <w:r w:rsidR="00357BE7" w:rsidRPr="00357BE7">
        <w:rPr>
          <w:rFonts w:cs="Arial"/>
          <w:b w:val="0"/>
          <w:szCs w:val="20"/>
          <w:lang w:val="en-AU"/>
        </w:rPr>
        <w:t xml:space="preserve"> must be made available via the IHO web site. Maintenance of the Product Specification must conform to IHO Technical Resolution 2/2007, as amended.</w:t>
      </w:r>
    </w:p>
    <w:p w14:paraId="0A11B601" w14:textId="7A9B7BCF" w:rsidR="009F7443" w:rsidRPr="00D129DC" w:rsidRDefault="00A22E3F" w:rsidP="00B3435A">
      <w:pPr>
        <w:pStyle w:val="Heading2"/>
      </w:pPr>
      <w:bookmarkStart w:id="542" w:name="_Toc127463824"/>
      <w:bookmarkStart w:id="543" w:name="_Toc128125450"/>
      <w:bookmarkStart w:id="544" w:name="_Toc141176175"/>
      <w:bookmarkStart w:id="545" w:name="_Toc141176330"/>
      <w:bookmarkStart w:id="546" w:name="_Toc141176961"/>
      <w:bookmarkStart w:id="547" w:name="_Toc150177846"/>
      <w:r>
        <w:t xml:space="preserve">IHO </w:t>
      </w:r>
      <w:r w:rsidR="0066549D">
        <w:t>Product Specification</w:t>
      </w:r>
      <w:r w:rsidR="009F7443" w:rsidRPr="00D129DC">
        <w:t xml:space="preserve"> Maintenance</w:t>
      </w:r>
      <w:bookmarkEnd w:id="542"/>
      <w:bookmarkEnd w:id="543"/>
      <w:bookmarkEnd w:id="544"/>
      <w:bookmarkEnd w:id="545"/>
      <w:bookmarkEnd w:id="546"/>
      <w:bookmarkEnd w:id="547"/>
    </w:p>
    <w:p w14:paraId="647FEB8D" w14:textId="77777777" w:rsidR="009F7443" w:rsidRPr="00D129DC" w:rsidRDefault="009F7443" w:rsidP="002721B0">
      <w:pPr>
        <w:pStyle w:val="Heading3"/>
      </w:pPr>
      <w:r w:rsidRPr="00D129DC">
        <w:t>Introduction</w:t>
      </w:r>
    </w:p>
    <w:p w14:paraId="1A7C59FD" w14:textId="6FD0430E" w:rsidR="002277CF" w:rsidRPr="00D129DC" w:rsidRDefault="008D49AA" w:rsidP="00C53B69">
      <w:pPr>
        <w:rPr>
          <w:rFonts w:cs="Arial"/>
          <w:szCs w:val="20"/>
          <w:lang w:val="en-US"/>
        </w:rPr>
      </w:pPr>
      <w:r w:rsidRPr="00D129DC">
        <w:rPr>
          <w:lang w:val="en-US"/>
        </w:rPr>
        <w:t>Changes to S-1</w:t>
      </w:r>
      <w:r w:rsidR="009A2011" w:rsidRPr="00D129DC">
        <w:rPr>
          <w:lang w:val="en-US"/>
        </w:rPr>
        <w:t>29</w:t>
      </w:r>
      <w:r w:rsidR="009F7443" w:rsidRPr="00D129DC">
        <w:rPr>
          <w:lang w:val="en-US"/>
        </w:rPr>
        <w:t xml:space="preserve"> will be released by the IHO as a </w:t>
      </w:r>
      <w:r w:rsidR="00357BE7">
        <w:rPr>
          <w:lang w:val="en-US"/>
        </w:rPr>
        <w:t>N</w:t>
      </w:r>
      <w:r w:rsidR="009F7443" w:rsidRPr="00D129DC">
        <w:rPr>
          <w:lang w:val="en-US"/>
        </w:rPr>
        <w:t xml:space="preserve">ew </w:t>
      </w:r>
      <w:r w:rsidR="00357BE7">
        <w:rPr>
          <w:lang w:val="en-US"/>
        </w:rPr>
        <w:t>E</w:t>
      </w:r>
      <w:r w:rsidR="009F7443" w:rsidRPr="00D129DC">
        <w:rPr>
          <w:lang w:val="en-US"/>
        </w:rPr>
        <w:t>diti</w:t>
      </w:r>
      <w:r w:rsidR="000E458A" w:rsidRPr="00D129DC">
        <w:rPr>
          <w:lang w:val="en-US"/>
        </w:rPr>
        <w:t xml:space="preserve">on, </w:t>
      </w:r>
      <w:r w:rsidR="002277CF">
        <w:rPr>
          <w:lang w:val="en-US"/>
        </w:rPr>
        <w:t xml:space="preserve">a </w:t>
      </w:r>
      <w:r w:rsidR="000E458A" w:rsidRPr="00D129DC">
        <w:rPr>
          <w:lang w:val="en-US"/>
        </w:rPr>
        <w:t>revision, or</w:t>
      </w:r>
      <w:r w:rsidR="002277CF">
        <w:rPr>
          <w:lang w:val="en-US"/>
        </w:rPr>
        <w:t xml:space="preserve"> as a document that includes</w:t>
      </w:r>
      <w:r w:rsidR="000E458A" w:rsidRPr="00D129DC">
        <w:rPr>
          <w:lang w:val="en-US"/>
        </w:rPr>
        <w:t xml:space="preserve"> clarification</w:t>
      </w:r>
      <w:r w:rsidR="0066549D">
        <w:rPr>
          <w:lang w:val="en-US"/>
        </w:rPr>
        <w:t xml:space="preserve">. </w:t>
      </w:r>
      <w:r w:rsidR="002277CF">
        <w:rPr>
          <w:lang w:val="en-US"/>
        </w:rPr>
        <w:t>These are described below.</w:t>
      </w:r>
    </w:p>
    <w:p w14:paraId="2F95099D" w14:textId="77777777" w:rsidR="009F7443" w:rsidRPr="00D129DC" w:rsidRDefault="009F7443" w:rsidP="002721B0">
      <w:pPr>
        <w:pStyle w:val="Heading3"/>
      </w:pPr>
      <w:r w:rsidRPr="00D129DC">
        <w:t>New Edition</w:t>
      </w:r>
      <w:r w:rsidR="002277CF">
        <w:t>s</w:t>
      </w:r>
    </w:p>
    <w:p w14:paraId="039EA98D" w14:textId="5130C0DC" w:rsidR="008F7F95" w:rsidRPr="00D129DC" w:rsidRDefault="009F7443" w:rsidP="0094744A">
      <w:pPr>
        <w:rPr>
          <w:rFonts w:cs="Arial"/>
          <w:color w:val="000000"/>
          <w:szCs w:val="20"/>
          <w:lang w:val="en-US"/>
        </w:rPr>
      </w:pPr>
      <w:r w:rsidRPr="00357BE7">
        <w:rPr>
          <w:i/>
          <w:iCs/>
          <w:lang w:val="en-US"/>
        </w:rPr>
        <w:t>New Editions</w:t>
      </w:r>
      <w:r w:rsidRPr="00D129DC">
        <w:rPr>
          <w:i/>
          <w:iCs/>
          <w:lang w:val="en-US"/>
        </w:rPr>
        <w:t xml:space="preserve"> </w:t>
      </w:r>
      <w:r w:rsidRPr="00D129DC">
        <w:rPr>
          <w:lang w:val="en-US"/>
        </w:rPr>
        <w:t>introduce significant changes</w:t>
      </w:r>
      <w:r w:rsidR="0066549D">
        <w:rPr>
          <w:lang w:val="en-US"/>
        </w:rPr>
        <w:t xml:space="preserve">. </w:t>
      </w:r>
      <w:r w:rsidRPr="00357BE7">
        <w:rPr>
          <w:i/>
          <w:iCs/>
          <w:lang w:val="en-US"/>
        </w:rPr>
        <w:t>New Editions</w:t>
      </w:r>
      <w:r w:rsidRPr="00D129DC">
        <w:rPr>
          <w:i/>
          <w:iCs/>
          <w:lang w:val="en-US"/>
        </w:rPr>
        <w:t xml:space="preserve"> </w:t>
      </w:r>
      <w:r w:rsidRPr="00D129DC">
        <w:rPr>
          <w:lang w:val="en-US"/>
        </w:rPr>
        <w:t>enable new concepts, such as the ability to support new functions or applications, or the introduction of new constructs or data types</w:t>
      </w:r>
      <w:r w:rsidR="0066549D">
        <w:rPr>
          <w:lang w:val="en-US"/>
        </w:rPr>
        <w:t xml:space="preserve">. </w:t>
      </w:r>
      <w:r w:rsidRPr="00B60A09">
        <w:rPr>
          <w:i/>
          <w:iCs/>
          <w:lang w:val="en-US"/>
        </w:rPr>
        <w:t>New Editions</w:t>
      </w:r>
      <w:r w:rsidRPr="00D129DC">
        <w:rPr>
          <w:i/>
          <w:iCs/>
          <w:lang w:val="en-US"/>
        </w:rPr>
        <w:t xml:space="preserve"> </w:t>
      </w:r>
      <w:r w:rsidRPr="00D129DC">
        <w:rPr>
          <w:lang w:val="en-US"/>
        </w:rPr>
        <w:t xml:space="preserve">are likely to have a significant impact on either existing users or future users </w:t>
      </w:r>
      <w:r w:rsidR="008D49AA" w:rsidRPr="00D129DC">
        <w:rPr>
          <w:lang w:val="en-US"/>
        </w:rPr>
        <w:t>of S-1</w:t>
      </w:r>
      <w:r w:rsidR="009A2011" w:rsidRPr="00D129DC">
        <w:rPr>
          <w:lang w:val="en-US"/>
        </w:rPr>
        <w:t>29</w:t>
      </w:r>
      <w:r w:rsidR="0066549D">
        <w:rPr>
          <w:lang w:val="en-US"/>
        </w:rPr>
        <w:t>.</w:t>
      </w:r>
      <w:r w:rsidR="00B60A09">
        <w:rPr>
          <w:lang w:val="en-US"/>
        </w:rPr>
        <w:t xml:space="preserve"> </w:t>
      </w:r>
      <w:r w:rsidR="00B60A09" w:rsidRPr="00E046B0">
        <w:rPr>
          <w:rFonts w:cs="Arial"/>
          <w:lang w:val="en-US"/>
        </w:rPr>
        <w:t xml:space="preserve">All cumulative </w:t>
      </w:r>
      <w:r w:rsidR="00B60A09" w:rsidRPr="00E046B0">
        <w:rPr>
          <w:rFonts w:cs="Arial"/>
          <w:i/>
          <w:lang w:val="en-US"/>
        </w:rPr>
        <w:t>revisions</w:t>
      </w:r>
      <w:r w:rsidR="00B60A09" w:rsidRPr="00E046B0">
        <w:rPr>
          <w:rFonts w:cs="Arial"/>
          <w:lang w:val="en-US"/>
        </w:rPr>
        <w:t xml:space="preserve"> and </w:t>
      </w:r>
      <w:r w:rsidR="00B60A09" w:rsidRPr="00E046B0">
        <w:rPr>
          <w:rFonts w:cs="Arial"/>
          <w:i/>
          <w:lang w:val="en-US"/>
        </w:rPr>
        <w:t>clarifications</w:t>
      </w:r>
      <w:r w:rsidR="00B60A09" w:rsidRPr="00E046B0">
        <w:rPr>
          <w:rFonts w:cs="Arial"/>
          <w:lang w:val="en-US"/>
        </w:rPr>
        <w:t xml:space="preserve"> must be included with the release of approved New Editions.</w:t>
      </w:r>
    </w:p>
    <w:p w14:paraId="78DB2DB5" w14:textId="77777777" w:rsidR="008F7F95" w:rsidRPr="00D129DC" w:rsidRDefault="008F7F95" w:rsidP="002721B0">
      <w:pPr>
        <w:pStyle w:val="Heading3"/>
      </w:pPr>
      <w:r w:rsidRPr="00D129DC">
        <w:t>Revisions</w:t>
      </w:r>
    </w:p>
    <w:p w14:paraId="0B756E65" w14:textId="77777777" w:rsidR="00595A33" w:rsidRPr="00D129DC" w:rsidRDefault="009F7443" w:rsidP="0094744A">
      <w:pPr>
        <w:rPr>
          <w:rFonts w:cs="Arial"/>
          <w:color w:val="000000"/>
          <w:szCs w:val="20"/>
          <w:lang w:val="en-US"/>
        </w:rPr>
      </w:pPr>
      <w:r w:rsidRPr="00B60A09">
        <w:rPr>
          <w:rStyle w:val="Emphasis"/>
          <w:lang w:val="en-US"/>
        </w:rPr>
        <w:t>Revisions</w:t>
      </w:r>
      <w:r w:rsidRPr="00D129DC">
        <w:rPr>
          <w:i/>
          <w:iCs/>
          <w:lang w:val="en-US"/>
        </w:rPr>
        <w:t xml:space="preserve"> </w:t>
      </w:r>
      <w:r w:rsidRPr="00D129DC">
        <w:rPr>
          <w:lang w:val="en-US"/>
        </w:rPr>
        <w:t>are defined as substantive semantic changes</w:t>
      </w:r>
      <w:r w:rsidR="0066549D">
        <w:rPr>
          <w:lang w:val="en-US"/>
        </w:rPr>
        <w:t xml:space="preserve">. </w:t>
      </w:r>
      <w:r w:rsidRPr="00D129DC">
        <w:rPr>
          <w:lang w:val="en-US"/>
        </w:rPr>
        <w:t xml:space="preserve">Typically, </w:t>
      </w:r>
      <w:r w:rsidRPr="00B60A09">
        <w:rPr>
          <w:rStyle w:val="Emphasis"/>
          <w:lang w:val="en-US"/>
        </w:rPr>
        <w:t>revisions</w:t>
      </w:r>
      <w:r w:rsidRPr="00D129DC">
        <w:rPr>
          <w:lang w:val="en-US"/>
        </w:rPr>
        <w:t xml:space="preserve"> </w:t>
      </w:r>
      <w:r w:rsidR="00A217FA" w:rsidRPr="00D129DC">
        <w:rPr>
          <w:lang w:val="en-US"/>
        </w:rPr>
        <w:t xml:space="preserve">will </w:t>
      </w:r>
      <w:r w:rsidR="00CC74FE">
        <w:rPr>
          <w:lang w:val="en-US"/>
        </w:rPr>
        <w:t xml:space="preserve">introduce </w:t>
      </w:r>
      <w:r w:rsidR="00A217FA" w:rsidRPr="00D129DC">
        <w:rPr>
          <w:lang w:val="en-US"/>
        </w:rPr>
        <w:t>change</w:t>
      </w:r>
      <w:r w:rsidR="00A22E3F">
        <w:rPr>
          <w:lang w:val="en-US"/>
        </w:rPr>
        <w:t>s</w:t>
      </w:r>
      <w:r w:rsidR="00A217FA" w:rsidRPr="00D129DC">
        <w:rPr>
          <w:lang w:val="en-US"/>
        </w:rPr>
        <w:t xml:space="preserve"> </w:t>
      </w:r>
      <w:r w:rsidRPr="00D129DC">
        <w:rPr>
          <w:lang w:val="en-US"/>
        </w:rPr>
        <w:t>to correct factual errors; introduce necessary changes that have become evident as a result of practical experience or changing circumstances</w:t>
      </w:r>
      <w:r w:rsidR="0066549D">
        <w:rPr>
          <w:lang w:val="en-US"/>
        </w:rPr>
        <w:t xml:space="preserve">. </w:t>
      </w:r>
      <w:r w:rsidRPr="00D129DC">
        <w:rPr>
          <w:lang w:val="en-US"/>
        </w:rPr>
        <w:t xml:space="preserve">A </w:t>
      </w:r>
      <w:r w:rsidRPr="00B60A09">
        <w:rPr>
          <w:rStyle w:val="Emphasis"/>
          <w:lang w:val="en-US"/>
        </w:rPr>
        <w:t>revision</w:t>
      </w:r>
      <w:r w:rsidRPr="00D129DC">
        <w:rPr>
          <w:i/>
          <w:iCs/>
          <w:lang w:val="en-US"/>
        </w:rPr>
        <w:t xml:space="preserve"> </w:t>
      </w:r>
      <w:r w:rsidR="006767ED" w:rsidRPr="00D129DC">
        <w:rPr>
          <w:lang w:val="en-US"/>
        </w:rPr>
        <w:t>must</w:t>
      </w:r>
      <w:r w:rsidRPr="00D129DC">
        <w:rPr>
          <w:lang w:val="en-US"/>
        </w:rPr>
        <w:t xml:space="preserve"> not be classified as a clarification</w:t>
      </w:r>
      <w:r w:rsidR="0066549D">
        <w:rPr>
          <w:lang w:val="en-US"/>
        </w:rPr>
        <w:t xml:space="preserve">. </w:t>
      </w:r>
      <w:r w:rsidRPr="00B60A09">
        <w:rPr>
          <w:rStyle w:val="Emphasis"/>
          <w:lang w:val="en-US"/>
        </w:rPr>
        <w:t>Revisions</w:t>
      </w:r>
      <w:r w:rsidRPr="00D129DC">
        <w:rPr>
          <w:i/>
          <w:iCs/>
          <w:lang w:val="en-US"/>
        </w:rPr>
        <w:t xml:space="preserve"> </w:t>
      </w:r>
      <w:r w:rsidRPr="00D129DC">
        <w:rPr>
          <w:lang w:val="en-US"/>
        </w:rPr>
        <w:t>could have an impact on either existing users or future users of</w:t>
      </w:r>
      <w:r w:rsidR="00CC74FE">
        <w:rPr>
          <w:lang w:val="en-US"/>
        </w:rPr>
        <w:t xml:space="preserve"> this specification</w:t>
      </w:r>
      <w:r w:rsidR="0066549D">
        <w:rPr>
          <w:lang w:val="en-US"/>
        </w:rPr>
        <w:t xml:space="preserve">. </w:t>
      </w:r>
      <w:r w:rsidRPr="00D129DC">
        <w:rPr>
          <w:lang w:val="en-US"/>
        </w:rPr>
        <w:t xml:space="preserve">All cumulative </w:t>
      </w:r>
      <w:r w:rsidRPr="00B60A09">
        <w:rPr>
          <w:i/>
          <w:iCs/>
          <w:lang w:val="en-US"/>
        </w:rPr>
        <w:t>clarifications</w:t>
      </w:r>
      <w:r w:rsidRPr="00D129DC">
        <w:rPr>
          <w:i/>
          <w:iCs/>
          <w:lang w:val="en-US"/>
        </w:rPr>
        <w:t xml:space="preserve"> </w:t>
      </w:r>
      <w:r w:rsidRPr="00D129DC">
        <w:rPr>
          <w:lang w:val="en-US"/>
        </w:rPr>
        <w:t>must be included with the release of approved corrections revisions</w:t>
      </w:r>
      <w:r w:rsidR="0066549D">
        <w:rPr>
          <w:lang w:val="en-US"/>
        </w:rPr>
        <w:t>.</w:t>
      </w:r>
    </w:p>
    <w:p w14:paraId="4336C19A" w14:textId="77777777" w:rsidR="00B60A09" w:rsidRDefault="001E561A" w:rsidP="0094744A">
      <w:pPr>
        <w:rPr>
          <w:lang w:val="en-US"/>
        </w:rPr>
      </w:pPr>
      <w:r w:rsidRPr="00D129DC">
        <w:rPr>
          <w:lang w:val="en-US"/>
        </w:rPr>
        <w:lastRenderedPageBreak/>
        <w:t>Changes in a revision are minor and ensure backward compatibility with the previous versions within the same Edition</w:t>
      </w:r>
      <w:r w:rsidR="0066549D">
        <w:rPr>
          <w:lang w:val="en-US"/>
        </w:rPr>
        <w:t xml:space="preserve">. </w:t>
      </w:r>
      <w:r w:rsidRPr="00D129DC">
        <w:rPr>
          <w:lang w:val="en-US"/>
        </w:rPr>
        <w:t>Newer revisions, for example, introduce new features and attributes</w:t>
      </w:r>
      <w:r w:rsidR="0066549D">
        <w:rPr>
          <w:lang w:val="en-US"/>
        </w:rPr>
        <w:t xml:space="preserve">. </w:t>
      </w:r>
      <w:r w:rsidRPr="00D129DC">
        <w:rPr>
          <w:lang w:val="en-US"/>
        </w:rPr>
        <w:t>Within the same Edition, a dataset of one version could always be processed with a later version of the feature and portrayal catalogues</w:t>
      </w:r>
      <w:r w:rsidR="0066549D">
        <w:rPr>
          <w:lang w:val="en-US"/>
        </w:rPr>
        <w:t>.</w:t>
      </w:r>
      <w:r w:rsidR="004E1105">
        <w:rPr>
          <w:lang w:val="en-US"/>
        </w:rPr>
        <w:t xml:space="preserve"> </w:t>
      </w:r>
    </w:p>
    <w:p w14:paraId="3318D310" w14:textId="26AE0DA2" w:rsidR="008F7F95" w:rsidRPr="00D129DC" w:rsidRDefault="001E561A" w:rsidP="0094744A">
      <w:pPr>
        <w:rPr>
          <w:rFonts w:cs="Arial"/>
          <w:color w:val="000000"/>
          <w:szCs w:val="20"/>
          <w:lang w:val="en-US"/>
        </w:rPr>
      </w:pPr>
      <w:r w:rsidRPr="00D129DC">
        <w:rPr>
          <w:color w:val="000000"/>
          <w:szCs w:val="20"/>
          <w:lang w:val="en-US"/>
        </w:rPr>
        <w:t>In most cases</w:t>
      </w:r>
      <w:r w:rsidR="00780E8C">
        <w:rPr>
          <w:color w:val="000000"/>
          <w:szCs w:val="20"/>
          <w:lang w:val="en-US"/>
        </w:rPr>
        <w:t>,</w:t>
      </w:r>
      <w:r w:rsidRPr="00D129DC">
        <w:rPr>
          <w:color w:val="000000"/>
          <w:szCs w:val="20"/>
          <w:lang w:val="en-US"/>
        </w:rPr>
        <w:t xml:space="preserve"> a new feature or portrayal catalogue wi</w:t>
      </w:r>
      <w:r w:rsidR="008D49AA" w:rsidRPr="00D129DC">
        <w:rPr>
          <w:color w:val="000000"/>
          <w:szCs w:val="20"/>
          <w:lang w:val="en-US"/>
        </w:rPr>
        <w:t xml:space="preserve">ll result in a revision of </w:t>
      </w:r>
      <w:r w:rsidR="00CC74FE">
        <w:rPr>
          <w:color w:val="000000"/>
          <w:szCs w:val="20"/>
          <w:lang w:val="en-US"/>
        </w:rPr>
        <w:t>this specification</w:t>
      </w:r>
      <w:r w:rsidRPr="00D129DC">
        <w:rPr>
          <w:color w:val="000000"/>
          <w:szCs w:val="20"/>
          <w:lang w:val="en-US"/>
        </w:rPr>
        <w:t>.</w:t>
      </w:r>
    </w:p>
    <w:p w14:paraId="5A65D365" w14:textId="77777777" w:rsidR="008F7F95" w:rsidRPr="00D129DC" w:rsidRDefault="00F830D8" w:rsidP="002721B0">
      <w:pPr>
        <w:pStyle w:val="Heading3"/>
        <w:rPr>
          <w:lang w:val="en-US" w:eastAsia="en-US"/>
        </w:rPr>
      </w:pPr>
      <w:r w:rsidRPr="004B6C2C">
        <w:t>Clarifications</w:t>
      </w:r>
    </w:p>
    <w:p w14:paraId="0F6BA794" w14:textId="77777777" w:rsidR="001E561A" w:rsidRPr="00D129DC" w:rsidRDefault="009F7443" w:rsidP="00C53B69">
      <w:pPr>
        <w:autoSpaceDE w:val="0"/>
        <w:autoSpaceDN w:val="0"/>
        <w:adjustRightInd w:val="0"/>
        <w:rPr>
          <w:rFonts w:cs="Arial"/>
          <w:color w:val="000000"/>
          <w:szCs w:val="20"/>
          <w:lang w:val="en-US"/>
        </w:rPr>
      </w:pPr>
      <w:r w:rsidRPr="00B60A09">
        <w:rPr>
          <w:rFonts w:cs="Arial"/>
          <w:i/>
          <w:color w:val="000000"/>
          <w:szCs w:val="20"/>
          <w:lang w:val="en-US"/>
        </w:rPr>
        <w:t>Clarifications</w:t>
      </w:r>
      <w:r w:rsidRPr="00D129DC">
        <w:rPr>
          <w:rFonts w:cs="Arial"/>
          <w:color w:val="000000"/>
          <w:szCs w:val="20"/>
          <w:lang w:val="en-US"/>
        </w:rPr>
        <w:t xml:space="preserve"> are non-substantive changes</w:t>
      </w:r>
      <w:r w:rsidR="0066549D">
        <w:rPr>
          <w:rFonts w:cs="Arial"/>
          <w:color w:val="000000"/>
          <w:szCs w:val="20"/>
          <w:lang w:val="en-US"/>
        </w:rPr>
        <w:t>.</w:t>
      </w:r>
      <w:r w:rsidR="004E1105">
        <w:rPr>
          <w:rFonts w:cs="Arial"/>
          <w:color w:val="000000"/>
          <w:szCs w:val="20"/>
          <w:lang w:val="en-US"/>
        </w:rPr>
        <w:t xml:space="preserve"> </w:t>
      </w:r>
      <w:r w:rsidRPr="00D129DC">
        <w:rPr>
          <w:rFonts w:cs="Arial"/>
          <w:color w:val="000000"/>
          <w:szCs w:val="20"/>
          <w:lang w:val="en-US"/>
        </w:rPr>
        <w:t xml:space="preserve">Typically, </w:t>
      </w:r>
      <w:r w:rsidRPr="00B60A09">
        <w:rPr>
          <w:rFonts w:cs="Arial"/>
          <w:i/>
          <w:color w:val="000000"/>
          <w:szCs w:val="20"/>
          <w:lang w:val="en-US"/>
        </w:rPr>
        <w:t>clarifications</w:t>
      </w:r>
      <w:r w:rsidRPr="00D129DC">
        <w:rPr>
          <w:rFonts w:cs="Arial"/>
          <w:color w:val="000000"/>
          <w:szCs w:val="20"/>
          <w:lang w:val="en-US"/>
        </w:rPr>
        <w:t>: remove ambiguity; correct grammatical and spelling errors; amend or update cross references; insert improved graphics in spelling, punctuation and grammar</w:t>
      </w:r>
      <w:r w:rsidR="0066549D">
        <w:rPr>
          <w:rFonts w:cs="Arial"/>
          <w:color w:val="000000"/>
          <w:szCs w:val="20"/>
          <w:lang w:val="en-US"/>
        </w:rPr>
        <w:t xml:space="preserve">. </w:t>
      </w:r>
      <w:r w:rsidRPr="00D129DC">
        <w:rPr>
          <w:rFonts w:cs="Arial"/>
          <w:color w:val="000000"/>
          <w:szCs w:val="20"/>
          <w:lang w:val="en-US"/>
        </w:rPr>
        <w:t xml:space="preserve">A </w:t>
      </w:r>
      <w:r w:rsidRPr="00B60A09">
        <w:rPr>
          <w:rFonts w:cs="Arial"/>
          <w:i/>
          <w:color w:val="000000"/>
          <w:szCs w:val="20"/>
          <w:lang w:val="en-US"/>
        </w:rPr>
        <w:t>clarification</w:t>
      </w:r>
      <w:r w:rsidRPr="00D129DC">
        <w:rPr>
          <w:rFonts w:cs="Arial"/>
          <w:color w:val="000000"/>
          <w:szCs w:val="20"/>
          <w:lang w:val="en-US"/>
        </w:rPr>
        <w:t xml:space="preserve"> must not cause any substantive semantic change</w:t>
      </w:r>
      <w:r w:rsidR="00CC74FE">
        <w:rPr>
          <w:rFonts w:cs="Arial"/>
          <w:color w:val="000000"/>
          <w:szCs w:val="20"/>
          <w:lang w:val="en-US"/>
        </w:rPr>
        <w:t>s</w:t>
      </w:r>
      <w:r w:rsidR="0066549D">
        <w:rPr>
          <w:rFonts w:cs="Arial"/>
          <w:color w:val="000000"/>
          <w:szCs w:val="20"/>
          <w:lang w:val="en-US"/>
        </w:rPr>
        <w:t>.</w:t>
      </w:r>
    </w:p>
    <w:p w14:paraId="3008A319" w14:textId="77777777" w:rsidR="001E561A" w:rsidRPr="00D129DC" w:rsidRDefault="001E561A" w:rsidP="0087062E">
      <w:pPr>
        <w:autoSpaceDE w:val="0"/>
        <w:autoSpaceDN w:val="0"/>
        <w:adjustRightInd w:val="0"/>
        <w:rPr>
          <w:rFonts w:cs="Arial"/>
          <w:szCs w:val="20"/>
          <w:lang w:val="en-US"/>
        </w:rPr>
      </w:pPr>
      <w:r w:rsidRPr="00D129DC">
        <w:rPr>
          <w:rFonts w:cs="Arial"/>
          <w:color w:val="000000"/>
          <w:szCs w:val="20"/>
          <w:lang w:val="en-US"/>
        </w:rPr>
        <w:t>Changes in a clarification are minor and ensure backward compatibility with the previous versions within the same Edition</w:t>
      </w:r>
      <w:r w:rsidR="0066549D">
        <w:rPr>
          <w:rFonts w:cs="Arial"/>
          <w:color w:val="000000"/>
          <w:szCs w:val="20"/>
          <w:lang w:val="en-US"/>
        </w:rPr>
        <w:t>.</w:t>
      </w:r>
      <w:r w:rsidR="004E1105">
        <w:rPr>
          <w:rFonts w:cs="Arial"/>
          <w:color w:val="000000"/>
          <w:szCs w:val="20"/>
          <w:lang w:val="en-US"/>
        </w:rPr>
        <w:t xml:space="preserve"> </w:t>
      </w:r>
      <w:r w:rsidRPr="00D129DC">
        <w:rPr>
          <w:rFonts w:cs="Arial"/>
          <w:color w:val="000000"/>
          <w:szCs w:val="20"/>
          <w:lang w:val="en-US"/>
        </w:rPr>
        <w:t>Within the same Edition, a dataset of one clarification version could always be processed with a later version of the feature and portrayal catalogues, and a portrayal catalogue can always rely on earlier versions of the feature catalogues.</w:t>
      </w:r>
    </w:p>
    <w:p w14:paraId="5665B0C0" w14:textId="77777777" w:rsidR="008F7F95" w:rsidRPr="00D129DC" w:rsidRDefault="008F7F95" w:rsidP="002721B0">
      <w:pPr>
        <w:pStyle w:val="Heading3"/>
      </w:pPr>
      <w:r w:rsidRPr="00D129DC">
        <w:t>Version Numbers</w:t>
      </w:r>
    </w:p>
    <w:p w14:paraId="163A9835" w14:textId="77777777" w:rsidR="00F830D8" w:rsidRDefault="008F7F95" w:rsidP="0091091B">
      <w:pPr>
        <w:spacing w:before="0" w:after="60"/>
        <w:rPr>
          <w:rFonts w:cs="Arial"/>
          <w:szCs w:val="20"/>
        </w:rPr>
      </w:pPr>
      <w:r w:rsidRPr="00D129DC">
        <w:rPr>
          <w:rFonts w:cs="Arial"/>
          <w:szCs w:val="20"/>
        </w:rPr>
        <w:t xml:space="preserve">The associated version control numbering </w:t>
      </w:r>
      <w:r w:rsidR="008D49AA" w:rsidRPr="00D129DC">
        <w:rPr>
          <w:rFonts w:cs="Arial"/>
          <w:szCs w:val="20"/>
        </w:rPr>
        <w:t>to identify changes (n) to S-1</w:t>
      </w:r>
      <w:r w:rsidR="009A2011" w:rsidRPr="00D129DC">
        <w:rPr>
          <w:rFonts w:cs="Arial"/>
          <w:szCs w:val="20"/>
        </w:rPr>
        <w:t>29</w:t>
      </w:r>
      <w:r w:rsidRPr="00D129DC">
        <w:rPr>
          <w:rFonts w:cs="Arial"/>
          <w:szCs w:val="20"/>
        </w:rPr>
        <w:t xml:space="preserve"> </w:t>
      </w:r>
      <w:r w:rsidR="006767ED" w:rsidRPr="00D129DC">
        <w:rPr>
          <w:rFonts w:cs="Arial"/>
          <w:szCs w:val="20"/>
        </w:rPr>
        <w:t>must</w:t>
      </w:r>
      <w:r w:rsidRPr="00D129DC">
        <w:rPr>
          <w:rFonts w:cs="Arial"/>
          <w:szCs w:val="20"/>
        </w:rPr>
        <w:t xml:space="preserve"> be as follows:</w:t>
      </w:r>
    </w:p>
    <w:p w14:paraId="60EDF6A7" w14:textId="77777777" w:rsidR="008F7F95" w:rsidRPr="00D129DC" w:rsidRDefault="008F7F95" w:rsidP="0091091B">
      <w:pPr>
        <w:spacing w:before="0" w:after="60"/>
        <w:ind w:left="709"/>
        <w:rPr>
          <w:rFonts w:cs="Arial"/>
          <w:szCs w:val="20"/>
        </w:rPr>
      </w:pPr>
      <w:r w:rsidRPr="00D129DC">
        <w:rPr>
          <w:rFonts w:cs="Arial"/>
          <w:szCs w:val="20"/>
        </w:rPr>
        <w:t xml:space="preserve">New Editions denoted as </w:t>
      </w:r>
      <w:r w:rsidRPr="0091091B">
        <w:rPr>
          <w:rFonts w:cs="Arial"/>
          <w:b/>
          <w:sz w:val="28"/>
          <w:szCs w:val="28"/>
        </w:rPr>
        <w:t>n</w:t>
      </w:r>
      <w:r w:rsidRPr="00D129DC">
        <w:rPr>
          <w:rFonts w:cs="Arial"/>
          <w:szCs w:val="20"/>
        </w:rPr>
        <w:t>.0.0</w:t>
      </w:r>
    </w:p>
    <w:p w14:paraId="241C56DC" w14:textId="77777777" w:rsidR="008F7F95" w:rsidRPr="00D129DC" w:rsidRDefault="008F7F95" w:rsidP="0091091B">
      <w:pPr>
        <w:spacing w:before="0" w:after="60"/>
        <w:ind w:left="709"/>
        <w:rPr>
          <w:rFonts w:cs="Arial"/>
          <w:szCs w:val="20"/>
        </w:rPr>
      </w:pPr>
      <w:r w:rsidRPr="00D129DC">
        <w:rPr>
          <w:rFonts w:cs="Arial"/>
          <w:szCs w:val="20"/>
        </w:rPr>
        <w:t>Revisions denoted as n.</w:t>
      </w:r>
      <w:r w:rsidRPr="0091091B">
        <w:rPr>
          <w:rFonts w:cs="Arial"/>
          <w:b/>
          <w:sz w:val="28"/>
          <w:szCs w:val="28"/>
        </w:rPr>
        <w:t>n</w:t>
      </w:r>
      <w:r w:rsidRPr="00D129DC">
        <w:rPr>
          <w:rFonts w:cs="Arial"/>
          <w:szCs w:val="20"/>
        </w:rPr>
        <w:t>.0</w:t>
      </w:r>
    </w:p>
    <w:p w14:paraId="6E3D08DD" w14:textId="0C8685B3" w:rsidR="00F243B7" w:rsidRDefault="008F7F95" w:rsidP="0091091B">
      <w:pPr>
        <w:spacing w:before="0"/>
        <w:ind w:left="709"/>
        <w:rPr>
          <w:rFonts w:cs="Arial"/>
          <w:b/>
          <w:szCs w:val="20"/>
        </w:rPr>
      </w:pPr>
      <w:r w:rsidRPr="00D129DC">
        <w:rPr>
          <w:rFonts w:cs="Arial"/>
          <w:szCs w:val="20"/>
        </w:rPr>
        <w:t>Clarifications denoted as n.n.</w:t>
      </w:r>
      <w:r w:rsidRPr="0091091B">
        <w:rPr>
          <w:rFonts w:cs="Arial"/>
          <w:b/>
          <w:sz w:val="28"/>
          <w:szCs w:val="28"/>
        </w:rPr>
        <w:t>n</w:t>
      </w:r>
    </w:p>
    <w:p w14:paraId="4C42A3D4" w14:textId="77777777" w:rsidR="00346B9B" w:rsidRPr="00346B9B" w:rsidRDefault="00346B9B" w:rsidP="0091091B">
      <w:pPr>
        <w:spacing w:before="0"/>
        <w:ind w:left="709"/>
        <w:rPr>
          <w:rFonts w:cs="Arial"/>
          <w:b/>
          <w:szCs w:val="20"/>
        </w:rPr>
      </w:pPr>
    </w:p>
    <w:p w14:paraId="0A6419DD" w14:textId="25AE1DF1" w:rsidR="00346B9B" w:rsidRPr="00D129DC" w:rsidRDefault="00346B9B" w:rsidP="002721B0">
      <w:pPr>
        <w:pStyle w:val="Heading1"/>
      </w:pPr>
      <w:bookmarkStart w:id="548" w:name="_Toc127463825"/>
      <w:bookmarkStart w:id="549" w:name="_Toc128125451"/>
      <w:bookmarkStart w:id="550" w:name="_Toc141176176"/>
      <w:bookmarkStart w:id="551" w:name="_Toc141176331"/>
      <w:bookmarkStart w:id="552" w:name="_Toc141176962"/>
      <w:bookmarkStart w:id="553" w:name="_Toc150177847"/>
      <w:bookmarkStart w:id="554" w:name="_Toc225648278"/>
      <w:bookmarkStart w:id="555" w:name="_Toc225065135"/>
      <w:r>
        <w:t>Specification Scope</w:t>
      </w:r>
      <w:bookmarkEnd w:id="548"/>
      <w:bookmarkEnd w:id="549"/>
      <w:bookmarkEnd w:id="550"/>
      <w:bookmarkEnd w:id="551"/>
      <w:bookmarkEnd w:id="552"/>
      <w:bookmarkEnd w:id="553"/>
    </w:p>
    <w:bookmarkEnd w:id="554"/>
    <w:bookmarkEnd w:id="555"/>
    <w:p w14:paraId="6897D630" w14:textId="77777777" w:rsidR="00966798" w:rsidRPr="00D129DC" w:rsidRDefault="004420D7" w:rsidP="0091091B">
      <w:pPr>
        <w:spacing w:before="0"/>
      </w:pPr>
      <w:r w:rsidRPr="00D129DC">
        <w:t xml:space="preserve">This </w:t>
      </w:r>
      <w:r w:rsidR="0066549D">
        <w:t>Product Specification</w:t>
      </w:r>
      <w:r w:rsidRPr="00D129DC">
        <w:t xml:space="preserve"> describes one product and therefore requires only one scope</w:t>
      </w:r>
      <w:r w:rsidR="00966798" w:rsidRPr="00D129DC">
        <w:t>.</w:t>
      </w:r>
    </w:p>
    <w:p w14:paraId="2400CF7F" w14:textId="77777777" w:rsidR="00CC74FE" w:rsidRPr="00D129DC" w:rsidRDefault="000D6280" w:rsidP="0091091B">
      <w:pPr>
        <w:spacing w:before="0"/>
        <w:ind w:left="2552" w:hanging="2552"/>
      </w:pPr>
      <w:r w:rsidRPr="0091091B">
        <w:rPr>
          <w:b/>
          <w:sz w:val="22"/>
          <w:szCs w:val="22"/>
        </w:rPr>
        <w:t>Scope ID:</w:t>
      </w:r>
      <w:r w:rsidRPr="00D129DC">
        <w:t xml:space="preserve"> </w:t>
      </w:r>
      <w:r w:rsidRPr="00D129DC">
        <w:tab/>
      </w:r>
      <w:commentRangeStart w:id="556"/>
      <w:commentRangeStart w:id="557"/>
      <w:r w:rsidR="007E105D" w:rsidRPr="00D129DC">
        <w:t>Under</w:t>
      </w:r>
      <w:r w:rsidR="004420D7" w:rsidRPr="00D129DC">
        <w:t xml:space="preserve"> K</w:t>
      </w:r>
      <w:r w:rsidR="007E105D" w:rsidRPr="00D129DC">
        <w:t>eel Clearance Management datasets</w:t>
      </w:r>
      <w:commentRangeEnd w:id="556"/>
      <w:r w:rsidR="00396D01">
        <w:rPr>
          <w:rStyle w:val="CommentReference"/>
          <w:rFonts w:eastAsia="MS Mincho"/>
          <w:szCs w:val="20"/>
          <w:lang w:eastAsia="ja-JP"/>
        </w:rPr>
        <w:commentReference w:id="556"/>
      </w:r>
      <w:commentRangeEnd w:id="557"/>
      <w:r w:rsidR="004D4A89">
        <w:rPr>
          <w:rStyle w:val="CommentReference"/>
          <w:rFonts w:eastAsia="MS Mincho"/>
          <w:szCs w:val="20"/>
          <w:lang w:eastAsia="ja-JP"/>
        </w:rPr>
        <w:commentReference w:id="557"/>
      </w:r>
    </w:p>
    <w:p w14:paraId="4E250FBB" w14:textId="77777777" w:rsidR="00CC74FE" w:rsidRPr="00D129DC" w:rsidRDefault="004420D7" w:rsidP="0091091B">
      <w:pPr>
        <w:spacing w:before="0"/>
        <w:ind w:left="2552" w:hanging="2552"/>
      </w:pPr>
      <w:r w:rsidRPr="0091091B">
        <w:rPr>
          <w:b/>
          <w:sz w:val="22"/>
          <w:szCs w:val="22"/>
        </w:rPr>
        <w:t>Hierarchical l</w:t>
      </w:r>
      <w:r w:rsidR="000D6280" w:rsidRPr="0091091B">
        <w:rPr>
          <w:b/>
          <w:sz w:val="22"/>
          <w:szCs w:val="22"/>
        </w:rPr>
        <w:t>evel:</w:t>
      </w:r>
      <w:r w:rsidR="00EB2EC2">
        <w:rPr>
          <w:b/>
        </w:rPr>
        <w:tab/>
      </w:r>
      <w:r w:rsidR="007E105D" w:rsidRPr="00D129DC">
        <w:t>MD</w:t>
      </w:r>
      <w:r w:rsidR="00EB2EC2">
        <w:t>_</w:t>
      </w:r>
      <w:r w:rsidR="007E105D" w:rsidRPr="00D129DC">
        <w:t xml:space="preserve">ScopeCode </w:t>
      </w:r>
      <w:r w:rsidR="00CC74FE">
        <w:t>–</w:t>
      </w:r>
      <w:r w:rsidR="007E105D" w:rsidRPr="00D129DC">
        <w:t xml:space="preserve"> 005</w:t>
      </w:r>
    </w:p>
    <w:p w14:paraId="7ED9558B" w14:textId="22117B7B" w:rsidR="00FB48D8" w:rsidRPr="00D129DC" w:rsidRDefault="004420D7" w:rsidP="0091091B">
      <w:pPr>
        <w:spacing w:before="0"/>
        <w:ind w:left="2552" w:hanging="2552"/>
      </w:pPr>
      <w:r w:rsidRPr="0091091B">
        <w:rPr>
          <w:b/>
          <w:sz w:val="22"/>
          <w:szCs w:val="22"/>
        </w:rPr>
        <w:t>Hierarchical l</w:t>
      </w:r>
      <w:r w:rsidR="000D6280" w:rsidRPr="0091091B">
        <w:rPr>
          <w:b/>
          <w:sz w:val="22"/>
          <w:szCs w:val="22"/>
        </w:rPr>
        <w:t>evel name:</w:t>
      </w:r>
      <w:r w:rsidR="00EB2EC2">
        <w:tab/>
      </w:r>
      <w:r w:rsidR="00346B9B">
        <w:t xml:space="preserve"> </w:t>
      </w:r>
      <w:r w:rsidR="00AA2AE4">
        <w:t>D</w:t>
      </w:r>
      <w:r w:rsidR="007E105D" w:rsidRPr="00D129DC">
        <w:t>ataset</w:t>
      </w:r>
    </w:p>
    <w:p w14:paraId="72B3A2D0" w14:textId="05972E4A" w:rsidR="00EB2EC2" w:rsidRDefault="004420D7" w:rsidP="0091091B">
      <w:pPr>
        <w:spacing w:before="0"/>
        <w:ind w:left="2552" w:hanging="2552"/>
      </w:pPr>
      <w:r w:rsidRPr="0091091B">
        <w:rPr>
          <w:b/>
          <w:sz w:val="22"/>
          <w:szCs w:val="22"/>
        </w:rPr>
        <w:t>Level description:</w:t>
      </w:r>
      <w:r w:rsidRPr="00D129DC">
        <w:tab/>
      </w:r>
      <w:r w:rsidR="00AA2AE4">
        <w:t>I</w:t>
      </w:r>
      <w:r w:rsidRPr="00D129DC">
        <w:t>nformation applies to the datasets</w:t>
      </w:r>
    </w:p>
    <w:p w14:paraId="707A065D" w14:textId="77777777" w:rsidR="00EB2EC2" w:rsidRDefault="00EB2EC2" w:rsidP="0091091B">
      <w:pPr>
        <w:spacing w:before="0"/>
        <w:ind w:left="2552" w:hanging="2552"/>
      </w:pPr>
      <w:r w:rsidRPr="0091091B">
        <w:rPr>
          <w:b/>
          <w:sz w:val="22"/>
          <w:szCs w:val="22"/>
        </w:rPr>
        <w:t>Extent:</w:t>
      </w:r>
      <w:r>
        <w:tab/>
        <w:t>EX_Extent.description: Global coverage of maritime areas</w:t>
      </w:r>
    </w:p>
    <w:p w14:paraId="48F049E6" w14:textId="77777777" w:rsidR="0091091B" w:rsidRPr="00D129DC" w:rsidRDefault="0091091B" w:rsidP="0091091B">
      <w:pPr>
        <w:spacing w:before="0"/>
        <w:ind w:left="2552" w:hanging="2552"/>
      </w:pPr>
    </w:p>
    <w:p w14:paraId="145300EB" w14:textId="6886B8C1" w:rsidR="00A25DC9" w:rsidRPr="00D129DC" w:rsidRDefault="00A25DC9" w:rsidP="002721B0">
      <w:pPr>
        <w:pStyle w:val="Heading1"/>
      </w:pPr>
      <w:bookmarkStart w:id="558" w:name="_Toc225648279"/>
      <w:bookmarkStart w:id="559" w:name="_Toc225065136"/>
      <w:bookmarkStart w:id="560" w:name="_Toc127463826"/>
      <w:bookmarkStart w:id="561" w:name="_Toc128125452"/>
      <w:bookmarkStart w:id="562" w:name="_Toc141176177"/>
      <w:bookmarkStart w:id="563" w:name="_Toc141176332"/>
      <w:bookmarkStart w:id="564" w:name="_Toc141176963"/>
      <w:bookmarkStart w:id="565" w:name="_Toc150177848"/>
      <w:r w:rsidRPr="00D129DC">
        <w:t>Data</w:t>
      </w:r>
      <w:r w:rsidR="00944B04">
        <w:t>set</w:t>
      </w:r>
      <w:r w:rsidR="00A25574" w:rsidRPr="00D129DC">
        <w:t xml:space="preserve"> </w:t>
      </w:r>
      <w:bookmarkEnd w:id="558"/>
      <w:bookmarkEnd w:id="559"/>
      <w:r w:rsidR="00944B04">
        <w:t>I</w:t>
      </w:r>
      <w:r w:rsidR="00A25574" w:rsidRPr="00D129DC">
        <w:t>dentification</w:t>
      </w:r>
      <w:bookmarkEnd w:id="560"/>
      <w:bookmarkEnd w:id="561"/>
      <w:bookmarkEnd w:id="562"/>
      <w:bookmarkEnd w:id="563"/>
      <w:bookmarkEnd w:id="564"/>
      <w:bookmarkEnd w:id="565"/>
    </w:p>
    <w:p w14:paraId="4F56F6D6" w14:textId="0DFA9553" w:rsidR="00E8248B" w:rsidRPr="00D129DC" w:rsidRDefault="00FC0F90" w:rsidP="00AA2AE4">
      <w:pPr>
        <w:spacing w:before="0"/>
      </w:pPr>
      <w:r>
        <w:t xml:space="preserve">This section describes how to identify datasets that conform to this </w:t>
      </w:r>
      <w:r w:rsidR="00AA2AE4">
        <w:t>Product S</w:t>
      </w:r>
      <w:r>
        <w:t>pecification</w:t>
      </w:r>
      <w:r w:rsidR="0066549D">
        <w:t xml:space="preserve">. </w:t>
      </w:r>
      <w:r w:rsidRPr="00D129DC">
        <w:t xml:space="preserve">An </w:t>
      </w:r>
      <w:r w:rsidR="00CF684E">
        <w:t>U</w:t>
      </w:r>
      <w:r w:rsidR="00CF684E" w:rsidRPr="00D129DC">
        <w:t xml:space="preserve">nder </w:t>
      </w:r>
      <w:r w:rsidR="00CF684E">
        <w:t>K</w:t>
      </w:r>
      <w:r w:rsidR="00CF684E" w:rsidRPr="00D129DC">
        <w:t xml:space="preserve">eel </w:t>
      </w:r>
      <w:r w:rsidR="00CF684E">
        <w:t>C</w:t>
      </w:r>
      <w:r w:rsidR="00CF684E" w:rsidRPr="00D129DC">
        <w:t>learance</w:t>
      </w:r>
      <w:r w:rsidRPr="00D129DC">
        <w:t xml:space="preserve"> </w:t>
      </w:r>
      <w:r w:rsidR="00CF684E">
        <w:t xml:space="preserve">Management </w:t>
      </w:r>
      <w:r w:rsidRPr="00D129DC">
        <w:t xml:space="preserve">dataset that conforms to this </w:t>
      </w:r>
      <w:r w:rsidR="0066549D">
        <w:t>Product Specification</w:t>
      </w:r>
      <w:r w:rsidRPr="00D129DC">
        <w:t xml:space="preserve"> uses the following general information for distinction</w:t>
      </w:r>
      <w:r w:rsidR="00966798" w:rsidRPr="00D129DC">
        <w:t>:</w:t>
      </w:r>
    </w:p>
    <w:p w14:paraId="564843D0" w14:textId="77777777" w:rsidR="00F55B36" w:rsidRPr="00D129DC" w:rsidRDefault="00D85C4B" w:rsidP="00AA2AE4">
      <w:pPr>
        <w:pStyle w:val="Label1"/>
        <w:spacing w:before="0" w:line="240" w:lineRule="auto"/>
        <w:ind w:left="2835" w:hanging="2835"/>
        <w:rPr>
          <w:rFonts w:cs="Arial"/>
          <w:szCs w:val="20"/>
        </w:rPr>
      </w:pPr>
      <w:r w:rsidRPr="00AA2AE4">
        <w:rPr>
          <w:rFonts w:cs="Arial"/>
          <w:sz w:val="22"/>
        </w:rPr>
        <w:t>T</w:t>
      </w:r>
      <w:r w:rsidR="00EB2EC2" w:rsidRPr="00AA2AE4">
        <w:rPr>
          <w:rFonts w:cs="Arial"/>
          <w:sz w:val="22"/>
        </w:rPr>
        <w:t>itle</w:t>
      </w:r>
      <w:r w:rsidR="00B356C5" w:rsidRPr="00AA2AE4">
        <w:rPr>
          <w:rFonts w:cs="Arial"/>
          <w:sz w:val="22"/>
        </w:rPr>
        <w:t>:</w:t>
      </w:r>
      <w:r w:rsidR="00B356C5" w:rsidRPr="00D129DC">
        <w:rPr>
          <w:rFonts w:cs="Arial"/>
          <w:szCs w:val="20"/>
        </w:rPr>
        <w:t xml:space="preserve"> </w:t>
      </w:r>
      <w:r w:rsidR="00B356C5" w:rsidRPr="00D129DC">
        <w:rPr>
          <w:rFonts w:cs="Arial"/>
          <w:szCs w:val="20"/>
        </w:rPr>
        <w:tab/>
      </w:r>
      <w:r w:rsidR="00517E20" w:rsidRPr="00D129DC">
        <w:rPr>
          <w:rFonts w:cs="Arial"/>
          <w:b w:val="0"/>
          <w:szCs w:val="20"/>
        </w:rPr>
        <w:t>Under Keel Clearance Management</w:t>
      </w:r>
    </w:p>
    <w:p w14:paraId="2D5E54C3" w14:textId="52ABCC7F" w:rsidR="00707F1E" w:rsidRDefault="00D85C4B" w:rsidP="00AA2AE4">
      <w:pPr>
        <w:pStyle w:val="Label1"/>
        <w:spacing w:before="0" w:line="240" w:lineRule="auto"/>
        <w:ind w:left="2835" w:hanging="2835"/>
        <w:rPr>
          <w:rFonts w:cs="Arial"/>
          <w:b w:val="0"/>
          <w:szCs w:val="20"/>
        </w:rPr>
      </w:pPr>
      <w:r w:rsidRPr="00AA2AE4">
        <w:rPr>
          <w:rFonts w:cs="Arial"/>
          <w:sz w:val="22"/>
        </w:rPr>
        <w:t>A</w:t>
      </w:r>
      <w:r w:rsidR="00EB2EC2" w:rsidRPr="00AA2AE4">
        <w:rPr>
          <w:rFonts w:cs="Arial"/>
          <w:sz w:val="22"/>
        </w:rPr>
        <w:t>bstract</w:t>
      </w:r>
      <w:r w:rsidR="00B356C5" w:rsidRPr="00AA2AE4">
        <w:rPr>
          <w:rFonts w:cs="Arial"/>
          <w:sz w:val="22"/>
        </w:rPr>
        <w:t>:</w:t>
      </w:r>
      <w:r w:rsidR="00B356C5" w:rsidRPr="00D129DC">
        <w:rPr>
          <w:rFonts w:cs="Arial"/>
          <w:szCs w:val="20"/>
        </w:rPr>
        <w:t xml:space="preserve"> </w:t>
      </w:r>
      <w:r w:rsidR="00B356C5" w:rsidRPr="00D129DC">
        <w:rPr>
          <w:rFonts w:cs="Arial"/>
          <w:szCs w:val="20"/>
        </w:rPr>
        <w:tab/>
      </w:r>
      <w:r w:rsidR="00517E20" w:rsidRPr="00D129DC">
        <w:rPr>
          <w:rFonts w:cs="Arial"/>
          <w:b w:val="0"/>
          <w:szCs w:val="20"/>
        </w:rPr>
        <w:t>The data</w:t>
      </w:r>
      <w:r w:rsidR="00411798">
        <w:rPr>
          <w:rFonts w:cs="Arial"/>
          <w:b w:val="0"/>
          <w:szCs w:val="20"/>
        </w:rPr>
        <w:t>set</w:t>
      </w:r>
      <w:r w:rsidR="00517E20" w:rsidRPr="00D129DC">
        <w:rPr>
          <w:rFonts w:cs="Arial"/>
          <w:b w:val="0"/>
          <w:szCs w:val="20"/>
        </w:rPr>
        <w:t xml:space="preserve"> is a file containing under keel clearance data for a particular geographic region and set of times, along with the accompanying metadata describing the content, variables, applicable times and locations, and structure of the data</w:t>
      </w:r>
      <w:r w:rsidR="00411798">
        <w:rPr>
          <w:rFonts w:cs="Arial"/>
          <w:b w:val="0"/>
          <w:szCs w:val="20"/>
        </w:rPr>
        <w:t>set</w:t>
      </w:r>
      <w:r w:rsidR="0066549D">
        <w:rPr>
          <w:rFonts w:cs="Arial"/>
          <w:b w:val="0"/>
          <w:szCs w:val="20"/>
        </w:rPr>
        <w:t xml:space="preserve">. </w:t>
      </w:r>
      <w:r w:rsidR="00517E20" w:rsidRPr="00D129DC">
        <w:rPr>
          <w:rFonts w:cs="Arial"/>
          <w:b w:val="0"/>
          <w:szCs w:val="20"/>
        </w:rPr>
        <w:t xml:space="preserve">Under keel clearance management data includes </w:t>
      </w:r>
      <w:r w:rsidR="0055793A">
        <w:rPr>
          <w:rFonts w:cs="Arial"/>
          <w:b w:val="0"/>
          <w:szCs w:val="20"/>
        </w:rPr>
        <w:t xml:space="preserve">vessel and voyage specific areas </w:t>
      </w:r>
      <w:r w:rsidR="00517E20" w:rsidRPr="00D129DC">
        <w:rPr>
          <w:rFonts w:cs="Arial"/>
          <w:b w:val="0"/>
          <w:szCs w:val="20"/>
        </w:rPr>
        <w:t xml:space="preserve">assessed </w:t>
      </w:r>
      <w:r w:rsidR="00517E20" w:rsidRPr="00D129DC">
        <w:rPr>
          <w:rFonts w:cs="Arial"/>
          <w:b w:val="0"/>
          <w:szCs w:val="20"/>
        </w:rPr>
        <w:lastRenderedPageBreak/>
        <w:t xml:space="preserve">as being navigationally safe </w:t>
      </w:r>
      <w:r w:rsidR="0055793A">
        <w:rPr>
          <w:rFonts w:cs="Arial"/>
          <w:b w:val="0"/>
          <w:szCs w:val="20"/>
        </w:rPr>
        <w:t xml:space="preserve">or unsafe with regard to under keel clearance, </w:t>
      </w:r>
      <w:r w:rsidR="00517E20" w:rsidRPr="00D129DC">
        <w:rPr>
          <w:rFonts w:cs="Arial"/>
          <w:b w:val="0"/>
          <w:szCs w:val="20"/>
        </w:rPr>
        <w:t xml:space="preserve">and windows within which these assessments are valid, based upon observed </w:t>
      </w:r>
      <w:r w:rsidR="0055793A">
        <w:rPr>
          <w:rFonts w:cs="Arial"/>
          <w:b w:val="0"/>
          <w:szCs w:val="20"/>
        </w:rPr>
        <w:t>and/</w:t>
      </w:r>
      <w:r w:rsidR="00517E20" w:rsidRPr="00D129DC">
        <w:rPr>
          <w:rFonts w:cs="Arial"/>
          <w:b w:val="0"/>
          <w:szCs w:val="20"/>
        </w:rPr>
        <w:t>or mathematically-predicted values</w:t>
      </w:r>
      <w:r w:rsidR="0066549D">
        <w:rPr>
          <w:rFonts w:cs="Arial"/>
          <w:b w:val="0"/>
          <w:szCs w:val="20"/>
        </w:rPr>
        <w:t>.</w:t>
      </w:r>
      <w:r w:rsidR="0055793A">
        <w:rPr>
          <w:rFonts w:cs="Arial"/>
          <w:b w:val="0"/>
          <w:szCs w:val="20"/>
        </w:rPr>
        <w:t xml:space="preserve"> The frequency of dataset updates depends on the voyage and local conditions.</w:t>
      </w:r>
    </w:p>
    <w:p w14:paraId="16E67A49" w14:textId="3D569018" w:rsidR="00EB2EC2" w:rsidRPr="00D129DC" w:rsidRDefault="00D85C4B" w:rsidP="00AA2AE4">
      <w:pPr>
        <w:pStyle w:val="Label1"/>
        <w:spacing w:before="0" w:line="240" w:lineRule="auto"/>
        <w:ind w:left="2835" w:hanging="2835"/>
        <w:rPr>
          <w:rFonts w:cs="Arial"/>
          <w:b w:val="0"/>
          <w:szCs w:val="20"/>
        </w:rPr>
      </w:pPr>
      <w:r w:rsidRPr="00AA2AE4">
        <w:rPr>
          <w:rFonts w:cs="Arial"/>
          <w:sz w:val="22"/>
        </w:rPr>
        <w:t>A</w:t>
      </w:r>
      <w:r w:rsidR="00EB2EC2" w:rsidRPr="00AA2AE4">
        <w:rPr>
          <w:rFonts w:cs="Arial"/>
          <w:sz w:val="22"/>
        </w:rPr>
        <w:t>cronym</w:t>
      </w:r>
      <w:r w:rsidR="00AA2AE4" w:rsidRPr="00AA2AE4">
        <w:rPr>
          <w:rFonts w:cs="Arial"/>
          <w:sz w:val="22"/>
        </w:rPr>
        <w:t>:</w:t>
      </w:r>
      <w:r w:rsidR="00EB2EC2">
        <w:rPr>
          <w:rFonts w:cs="Arial"/>
          <w:b w:val="0"/>
          <w:szCs w:val="20"/>
        </w:rPr>
        <w:tab/>
        <w:t>UKCM</w:t>
      </w:r>
    </w:p>
    <w:p w14:paraId="22EDF3E6" w14:textId="766F1B92" w:rsidR="00B356C5" w:rsidRPr="00D129DC" w:rsidRDefault="00944B04" w:rsidP="00AA2AE4">
      <w:pPr>
        <w:pStyle w:val="Label1"/>
        <w:spacing w:before="0" w:line="240" w:lineRule="auto"/>
        <w:ind w:left="2835" w:hanging="2835"/>
        <w:rPr>
          <w:rFonts w:cs="Arial"/>
          <w:szCs w:val="20"/>
        </w:rPr>
      </w:pPr>
      <w:r w:rsidRPr="00AA2AE4">
        <w:rPr>
          <w:rFonts w:cs="Arial"/>
          <w:sz w:val="22"/>
        </w:rPr>
        <w:t>G</w:t>
      </w:r>
      <w:r w:rsidR="00105E08" w:rsidRPr="00AA2AE4">
        <w:rPr>
          <w:rFonts w:cs="Arial"/>
          <w:sz w:val="22"/>
        </w:rPr>
        <w:t>eographic</w:t>
      </w:r>
      <w:r w:rsidRPr="00AA2AE4">
        <w:rPr>
          <w:rFonts w:cs="Arial"/>
          <w:sz w:val="22"/>
        </w:rPr>
        <w:t xml:space="preserve"> </w:t>
      </w:r>
      <w:r w:rsidR="004279CC" w:rsidRPr="00AA2AE4">
        <w:rPr>
          <w:rFonts w:cs="Arial"/>
          <w:sz w:val="22"/>
        </w:rPr>
        <w:t>Description:</w:t>
      </w:r>
      <w:r w:rsidR="004279CC" w:rsidRPr="00D129DC">
        <w:rPr>
          <w:rFonts w:cs="Arial"/>
          <w:szCs w:val="20"/>
        </w:rPr>
        <w:tab/>
      </w:r>
      <w:r w:rsidR="00793111" w:rsidRPr="00030DF1">
        <w:rPr>
          <w:rFonts w:cs="Arial"/>
          <w:b w:val="0"/>
          <w:szCs w:val="20"/>
        </w:rPr>
        <w:t xml:space="preserve">EX_GeographicDescription: </w:t>
      </w:r>
      <w:r w:rsidR="00AA2AE4">
        <w:rPr>
          <w:rFonts w:cs="Arial"/>
          <w:b w:val="0"/>
          <w:szCs w:val="20"/>
        </w:rPr>
        <w:t>For example</w:t>
      </w:r>
      <w:r w:rsidR="00793111" w:rsidRPr="00030DF1">
        <w:rPr>
          <w:rFonts w:cs="Arial"/>
          <w:b w:val="0"/>
          <w:szCs w:val="20"/>
        </w:rPr>
        <w:t>, official name of region</w:t>
      </w:r>
    </w:p>
    <w:p w14:paraId="1DB28CEF" w14:textId="0304097E" w:rsidR="00105E08" w:rsidRPr="00D129DC" w:rsidRDefault="00944B04" w:rsidP="00AA2AE4">
      <w:pPr>
        <w:pStyle w:val="Label1"/>
        <w:spacing w:before="0" w:line="240" w:lineRule="auto"/>
        <w:ind w:left="2835" w:hanging="2835"/>
        <w:jc w:val="left"/>
        <w:rPr>
          <w:rFonts w:cs="Arial"/>
          <w:szCs w:val="20"/>
        </w:rPr>
      </w:pPr>
      <w:r w:rsidRPr="001661A4">
        <w:rPr>
          <w:rFonts w:cs="Arial"/>
          <w:sz w:val="22"/>
        </w:rPr>
        <w:t>S</w:t>
      </w:r>
      <w:r w:rsidR="00B356C5" w:rsidRPr="001661A4">
        <w:rPr>
          <w:rFonts w:cs="Arial"/>
          <w:sz w:val="22"/>
        </w:rPr>
        <w:t>patial</w:t>
      </w:r>
      <w:r w:rsidRPr="001661A4">
        <w:rPr>
          <w:rFonts w:cs="Arial"/>
          <w:sz w:val="22"/>
        </w:rPr>
        <w:t xml:space="preserve"> </w:t>
      </w:r>
      <w:r w:rsidR="00B356C5" w:rsidRPr="001661A4">
        <w:rPr>
          <w:rFonts w:cs="Arial"/>
          <w:sz w:val="22"/>
        </w:rPr>
        <w:t>Resolution</w:t>
      </w:r>
      <w:r w:rsidR="00FA7489" w:rsidRPr="001661A4">
        <w:rPr>
          <w:rFonts w:cs="Arial"/>
          <w:sz w:val="22"/>
        </w:rPr>
        <w:t>:</w:t>
      </w:r>
      <w:r w:rsidR="00D20CD5" w:rsidRPr="00D129DC">
        <w:rPr>
          <w:rFonts w:cs="Arial"/>
          <w:szCs w:val="20"/>
        </w:rPr>
        <w:tab/>
      </w:r>
      <w:r w:rsidR="00793111" w:rsidRPr="0082088A">
        <w:rPr>
          <w:rFonts w:cs="Arial"/>
          <w:b w:val="0"/>
          <w:szCs w:val="20"/>
        </w:rPr>
        <w:t>MD_Resolution&gt;equivalentScale.denominator (integer) or MD_Resolution&gt;levelOfDetail (CharacterString)</w:t>
      </w:r>
      <w:r w:rsidR="0066549D">
        <w:rPr>
          <w:rFonts w:cs="Arial"/>
          <w:b w:val="0"/>
          <w:szCs w:val="20"/>
        </w:rPr>
        <w:t xml:space="preserve">. </w:t>
      </w:r>
      <w:r w:rsidR="001661A4">
        <w:rPr>
          <w:rFonts w:cs="Arial"/>
          <w:b w:val="0"/>
          <w:szCs w:val="20"/>
        </w:rPr>
        <w:t>For example</w:t>
      </w:r>
      <w:r w:rsidR="00B06F2E">
        <w:rPr>
          <w:rFonts w:cs="Arial"/>
          <w:b w:val="0"/>
          <w:szCs w:val="20"/>
        </w:rPr>
        <w:t>,</w:t>
      </w:r>
      <w:r w:rsidR="00793111" w:rsidRPr="0082088A">
        <w:rPr>
          <w:rFonts w:cs="Arial"/>
          <w:b w:val="0"/>
          <w:szCs w:val="20"/>
        </w:rPr>
        <w:t xml:space="preserve"> “All scales”</w:t>
      </w:r>
    </w:p>
    <w:p w14:paraId="65D56026" w14:textId="77777777" w:rsidR="00707F1E" w:rsidRPr="00D129DC" w:rsidRDefault="00944B04" w:rsidP="00AA2AE4">
      <w:pPr>
        <w:pStyle w:val="Label1"/>
        <w:spacing w:before="0" w:line="240" w:lineRule="auto"/>
        <w:ind w:left="2835" w:hanging="2835"/>
        <w:rPr>
          <w:rFonts w:cs="Arial"/>
          <w:szCs w:val="20"/>
        </w:rPr>
      </w:pPr>
      <w:r w:rsidRPr="001661A4">
        <w:rPr>
          <w:rFonts w:cs="Arial"/>
          <w:sz w:val="22"/>
        </w:rPr>
        <w:t>P</w:t>
      </w:r>
      <w:r w:rsidR="00105E08" w:rsidRPr="001661A4">
        <w:rPr>
          <w:rFonts w:cs="Arial"/>
          <w:sz w:val="22"/>
        </w:rPr>
        <w:t>urpose</w:t>
      </w:r>
      <w:r w:rsidR="00D20CD5" w:rsidRPr="001661A4">
        <w:rPr>
          <w:rFonts w:cs="Arial"/>
          <w:sz w:val="22"/>
        </w:rPr>
        <w:t>:</w:t>
      </w:r>
      <w:r w:rsidR="00D20CD5" w:rsidRPr="00D129DC">
        <w:rPr>
          <w:rFonts w:cs="Arial"/>
          <w:szCs w:val="20"/>
        </w:rPr>
        <w:tab/>
      </w:r>
      <w:r w:rsidR="00517E20" w:rsidRPr="00D129DC">
        <w:rPr>
          <w:rFonts w:cs="Arial"/>
          <w:b w:val="0"/>
          <w:szCs w:val="20"/>
        </w:rPr>
        <w:t>Under keel clearance management data is intended to be used as a layer in an ENC</w:t>
      </w:r>
    </w:p>
    <w:p w14:paraId="45D67BE7" w14:textId="77777777" w:rsidR="00105E08" w:rsidRDefault="00944B04" w:rsidP="001661A4">
      <w:pPr>
        <w:pStyle w:val="Label1"/>
        <w:spacing w:before="0" w:after="0" w:line="240" w:lineRule="auto"/>
        <w:ind w:left="2835" w:hanging="2835"/>
        <w:rPr>
          <w:rFonts w:cs="Arial"/>
          <w:szCs w:val="20"/>
        </w:rPr>
      </w:pPr>
      <w:r w:rsidRPr="001661A4">
        <w:rPr>
          <w:rFonts w:cs="Arial"/>
          <w:sz w:val="22"/>
        </w:rPr>
        <w:t>L</w:t>
      </w:r>
      <w:r w:rsidR="00105E08" w:rsidRPr="001661A4">
        <w:rPr>
          <w:rFonts w:cs="Arial"/>
          <w:sz w:val="22"/>
        </w:rPr>
        <w:t>anguage</w:t>
      </w:r>
      <w:r w:rsidR="00D20CD5" w:rsidRPr="001661A4">
        <w:rPr>
          <w:rFonts w:cs="Arial"/>
          <w:sz w:val="22"/>
        </w:rPr>
        <w:t>:</w:t>
      </w:r>
      <w:r w:rsidR="00D20CD5" w:rsidRPr="00D129DC">
        <w:rPr>
          <w:rFonts w:cs="Arial"/>
          <w:szCs w:val="20"/>
        </w:rPr>
        <w:t xml:space="preserve"> </w:t>
      </w:r>
      <w:r w:rsidR="00517E20" w:rsidRPr="00D129DC">
        <w:rPr>
          <w:rFonts w:cs="Arial"/>
          <w:szCs w:val="20"/>
        </w:rPr>
        <w:tab/>
      </w:r>
      <w:r w:rsidR="00105E08" w:rsidRPr="001661A4">
        <w:rPr>
          <w:rFonts w:cs="Arial"/>
          <w:b w:val="0"/>
          <w:szCs w:val="20"/>
        </w:rPr>
        <w:t>EN</w:t>
      </w:r>
    </w:p>
    <w:p w14:paraId="505C2E8D" w14:textId="77777777" w:rsidR="004D032C" w:rsidRPr="00D129DC" w:rsidRDefault="00793111" w:rsidP="00AA2AE4">
      <w:pPr>
        <w:pStyle w:val="Label1"/>
        <w:spacing w:before="0" w:line="240" w:lineRule="auto"/>
        <w:ind w:left="2835" w:firstLine="0"/>
        <w:rPr>
          <w:rFonts w:cs="Arial"/>
          <w:szCs w:val="20"/>
        </w:rPr>
      </w:pPr>
      <w:r w:rsidRPr="00030DF1">
        <w:rPr>
          <w:rFonts w:cs="Arial"/>
          <w:b w:val="0"/>
          <w:szCs w:val="20"/>
        </w:rPr>
        <w:t>Additional values, if any, use CharacterString values from ISO 639-2</w:t>
      </w:r>
    </w:p>
    <w:p w14:paraId="7B72A4B2" w14:textId="77777777" w:rsidR="00105E08" w:rsidRDefault="00944B04" w:rsidP="007A60C6">
      <w:pPr>
        <w:pStyle w:val="Labeldata"/>
        <w:spacing w:before="0" w:after="0"/>
        <w:ind w:left="2837" w:hanging="2837"/>
        <w:rPr>
          <w:rFonts w:cs="Arial"/>
        </w:rPr>
      </w:pPr>
      <w:r w:rsidRPr="001661A4">
        <w:rPr>
          <w:rStyle w:val="Label1Char"/>
          <w:rFonts w:cs="Arial"/>
        </w:rPr>
        <w:t>C</w:t>
      </w:r>
      <w:r w:rsidR="00105E08" w:rsidRPr="001661A4">
        <w:rPr>
          <w:rStyle w:val="Label1Char"/>
          <w:rFonts w:cs="Arial"/>
        </w:rPr>
        <w:t>lassification</w:t>
      </w:r>
      <w:r w:rsidR="00D20CD5" w:rsidRPr="001661A4">
        <w:rPr>
          <w:rStyle w:val="Label1Char"/>
          <w:rFonts w:cs="Arial"/>
        </w:rPr>
        <w:t>:</w:t>
      </w:r>
      <w:r w:rsidR="00D20CD5" w:rsidRPr="00D129DC">
        <w:rPr>
          <w:rFonts w:cs="Arial"/>
        </w:rPr>
        <w:t xml:space="preserve"> </w:t>
      </w:r>
      <w:r w:rsidR="00517E20" w:rsidRPr="00D129DC">
        <w:rPr>
          <w:rFonts w:cs="Arial"/>
        </w:rPr>
        <w:tab/>
      </w:r>
      <w:r w:rsidR="00105E08">
        <w:rPr>
          <w:rFonts w:cs="Arial"/>
        </w:rPr>
        <w:t>Unclassified</w:t>
      </w:r>
    </w:p>
    <w:p w14:paraId="782539D2" w14:textId="77777777" w:rsidR="00313AE8" w:rsidRPr="00286A01" w:rsidRDefault="00793111" w:rsidP="00AA2AE4">
      <w:pPr>
        <w:pStyle w:val="Labeldata"/>
        <w:spacing w:before="0"/>
        <w:ind w:left="2835"/>
        <w:rPr>
          <w:highlight w:val="yellow"/>
        </w:rPr>
      </w:pPr>
      <w:r w:rsidRPr="00030DF1">
        <w:rPr>
          <w:rFonts w:cs="Arial"/>
        </w:rPr>
        <w:t>Additional values, if any, use CharacterString values from ISO 639-2</w:t>
      </w:r>
    </w:p>
    <w:p w14:paraId="4728228D" w14:textId="77777777" w:rsidR="004D032C" w:rsidRPr="00D129DC" w:rsidRDefault="00D20CD5" w:rsidP="00AA2AE4">
      <w:pPr>
        <w:pStyle w:val="Label1"/>
        <w:spacing w:before="0" w:line="240" w:lineRule="auto"/>
        <w:ind w:left="2835" w:hanging="2835"/>
        <w:rPr>
          <w:rFonts w:cs="Arial"/>
          <w:szCs w:val="20"/>
        </w:rPr>
      </w:pPr>
      <w:r w:rsidRPr="001661A4">
        <w:rPr>
          <w:rFonts w:cs="Arial"/>
          <w:sz w:val="22"/>
        </w:rPr>
        <w:t>P</w:t>
      </w:r>
      <w:r w:rsidR="004D032C" w:rsidRPr="001661A4">
        <w:rPr>
          <w:rFonts w:cs="Arial"/>
          <w:sz w:val="22"/>
        </w:rPr>
        <w:t>oint</w:t>
      </w:r>
      <w:r w:rsidRPr="001661A4">
        <w:rPr>
          <w:rFonts w:cs="Arial"/>
          <w:sz w:val="22"/>
        </w:rPr>
        <w:t xml:space="preserve"> o</w:t>
      </w:r>
      <w:r w:rsidR="004D032C" w:rsidRPr="001661A4">
        <w:rPr>
          <w:rFonts w:cs="Arial"/>
          <w:sz w:val="22"/>
        </w:rPr>
        <w:t>f</w:t>
      </w:r>
      <w:r w:rsidRPr="001661A4">
        <w:rPr>
          <w:rFonts w:cs="Arial"/>
          <w:sz w:val="22"/>
        </w:rPr>
        <w:t xml:space="preserve"> </w:t>
      </w:r>
      <w:r w:rsidR="004D032C" w:rsidRPr="001661A4">
        <w:rPr>
          <w:rFonts w:cs="Arial"/>
          <w:sz w:val="22"/>
        </w:rPr>
        <w:t>Contact</w:t>
      </w:r>
      <w:r w:rsidRPr="001661A4">
        <w:rPr>
          <w:rFonts w:cs="Arial"/>
          <w:sz w:val="22"/>
        </w:rPr>
        <w:t>:</w:t>
      </w:r>
      <w:r w:rsidRPr="00D129DC">
        <w:rPr>
          <w:rFonts w:cs="Arial"/>
          <w:szCs w:val="20"/>
        </w:rPr>
        <w:t xml:space="preserve"> </w:t>
      </w:r>
      <w:r w:rsidR="00517E20" w:rsidRPr="00D129DC">
        <w:rPr>
          <w:rFonts w:cs="Arial"/>
          <w:szCs w:val="20"/>
        </w:rPr>
        <w:tab/>
      </w:r>
      <w:r w:rsidR="00793111" w:rsidRPr="00030DF1">
        <w:rPr>
          <w:rFonts w:cs="Arial"/>
          <w:b w:val="0"/>
          <w:szCs w:val="20"/>
        </w:rPr>
        <w:t>CI_Responsibility</w:t>
      </w:r>
    </w:p>
    <w:p w14:paraId="69C25F66" w14:textId="77777777" w:rsidR="003D1865" w:rsidRDefault="00D20CD5" w:rsidP="00AA2AE4">
      <w:pPr>
        <w:pStyle w:val="Label1"/>
        <w:spacing w:before="0" w:line="240" w:lineRule="auto"/>
        <w:ind w:left="2835" w:hanging="2835"/>
        <w:rPr>
          <w:rFonts w:cs="Arial"/>
          <w:b w:val="0"/>
          <w:szCs w:val="20"/>
        </w:rPr>
      </w:pPr>
      <w:r w:rsidRPr="001661A4">
        <w:rPr>
          <w:rFonts w:cs="Arial"/>
          <w:sz w:val="22"/>
        </w:rPr>
        <w:t>U</w:t>
      </w:r>
      <w:r w:rsidR="004D032C" w:rsidRPr="001661A4">
        <w:rPr>
          <w:rFonts w:cs="Arial"/>
          <w:sz w:val="22"/>
        </w:rPr>
        <w:t>se</w:t>
      </w:r>
      <w:r w:rsidRPr="001661A4">
        <w:rPr>
          <w:rFonts w:cs="Arial"/>
          <w:sz w:val="22"/>
        </w:rPr>
        <w:t xml:space="preserve"> </w:t>
      </w:r>
      <w:r w:rsidR="004D032C" w:rsidRPr="001661A4">
        <w:rPr>
          <w:rFonts w:cs="Arial"/>
          <w:sz w:val="22"/>
        </w:rPr>
        <w:t>Limitation</w:t>
      </w:r>
      <w:r w:rsidRPr="001661A4">
        <w:rPr>
          <w:rFonts w:cs="Arial"/>
          <w:sz w:val="22"/>
        </w:rPr>
        <w:t>:</w:t>
      </w:r>
      <w:r w:rsidRPr="00D129DC">
        <w:rPr>
          <w:rFonts w:cs="Arial"/>
          <w:szCs w:val="20"/>
        </w:rPr>
        <w:t xml:space="preserve"> </w:t>
      </w:r>
      <w:r w:rsidR="00517E20" w:rsidRPr="00D129DC">
        <w:rPr>
          <w:rFonts w:cs="Arial"/>
          <w:szCs w:val="20"/>
        </w:rPr>
        <w:tab/>
      </w:r>
      <w:r w:rsidR="00966798" w:rsidRPr="00D129DC">
        <w:rPr>
          <w:rFonts w:cs="Arial"/>
          <w:b w:val="0"/>
          <w:szCs w:val="20"/>
        </w:rPr>
        <w:t>Invalid over land</w:t>
      </w:r>
    </w:p>
    <w:p w14:paraId="08B9C5E5" w14:textId="77777777" w:rsidR="001661A4" w:rsidRPr="00D129DC" w:rsidRDefault="001661A4" w:rsidP="00AA2AE4">
      <w:pPr>
        <w:pStyle w:val="Label1"/>
        <w:spacing w:before="0" w:line="240" w:lineRule="auto"/>
        <w:ind w:left="2835" w:hanging="2835"/>
        <w:rPr>
          <w:rFonts w:cs="Arial"/>
          <w:szCs w:val="20"/>
        </w:rPr>
      </w:pPr>
    </w:p>
    <w:p w14:paraId="60D2C6A3" w14:textId="57A034EF" w:rsidR="00E8406A" w:rsidRPr="00286A01" w:rsidRDefault="00707F1E" w:rsidP="002721B0">
      <w:pPr>
        <w:pStyle w:val="Heading1"/>
      </w:pPr>
      <w:bookmarkStart w:id="566" w:name="_Toc225648280"/>
      <w:bookmarkStart w:id="567" w:name="_Toc225065137"/>
      <w:bookmarkStart w:id="568" w:name="_Toc127463827"/>
      <w:bookmarkStart w:id="569" w:name="_Toc128125453"/>
      <w:bookmarkStart w:id="570" w:name="_Toc141176178"/>
      <w:bookmarkStart w:id="571" w:name="_Toc141176333"/>
      <w:bookmarkStart w:id="572" w:name="_Toc141176964"/>
      <w:bookmarkStart w:id="573" w:name="_Toc150177849"/>
      <w:r w:rsidRPr="00286A01">
        <w:t xml:space="preserve">Data </w:t>
      </w:r>
      <w:r w:rsidR="00944B04">
        <w:t>C</w:t>
      </w:r>
      <w:r w:rsidR="00E8406A" w:rsidRPr="00286A01">
        <w:t xml:space="preserve">ontent and </w:t>
      </w:r>
      <w:r w:rsidR="00944B04">
        <w:t>S</w:t>
      </w:r>
      <w:r w:rsidR="00E8406A" w:rsidRPr="00286A01">
        <w:t>tructure</w:t>
      </w:r>
      <w:bookmarkEnd w:id="566"/>
      <w:bookmarkEnd w:id="567"/>
      <w:bookmarkEnd w:id="568"/>
      <w:bookmarkEnd w:id="569"/>
      <w:bookmarkEnd w:id="570"/>
      <w:bookmarkEnd w:id="571"/>
      <w:bookmarkEnd w:id="572"/>
      <w:bookmarkEnd w:id="573"/>
    </w:p>
    <w:p w14:paraId="111B3B5A" w14:textId="77777777" w:rsidR="00A15E77" w:rsidRPr="00286A01" w:rsidRDefault="00A15E77" w:rsidP="00B3435A">
      <w:pPr>
        <w:pStyle w:val="Heading2"/>
      </w:pPr>
      <w:bookmarkStart w:id="574" w:name="_Toc127463828"/>
      <w:bookmarkStart w:id="575" w:name="_Toc128125454"/>
      <w:bookmarkStart w:id="576" w:name="_Toc141176179"/>
      <w:bookmarkStart w:id="577" w:name="_Toc141176334"/>
      <w:bookmarkStart w:id="578" w:name="_Toc141176965"/>
      <w:bookmarkStart w:id="579" w:name="_Toc150177850"/>
      <w:bookmarkStart w:id="580" w:name="_Toc225648281"/>
      <w:bookmarkStart w:id="581" w:name="_Toc225065138"/>
      <w:r w:rsidRPr="00286A01">
        <w:t>Introduction</w:t>
      </w:r>
      <w:bookmarkEnd w:id="574"/>
      <w:bookmarkEnd w:id="575"/>
      <w:bookmarkEnd w:id="576"/>
      <w:bookmarkEnd w:id="577"/>
      <w:bookmarkEnd w:id="578"/>
      <w:bookmarkEnd w:id="579"/>
    </w:p>
    <w:p w14:paraId="0B05149E" w14:textId="77777777" w:rsidR="001661A4" w:rsidRDefault="002D3F05" w:rsidP="001661A4">
      <w:pPr>
        <w:spacing w:before="0" w:after="60"/>
      </w:pPr>
      <w:r>
        <w:t>This section discusses</w:t>
      </w:r>
      <w:r w:rsidR="00F243B7">
        <w:t>:</w:t>
      </w:r>
      <w:r>
        <w:t xml:space="preserve"> </w:t>
      </w:r>
    </w:p>
    <w:p w14:paraId="31ECE576" w14:textId="01A6E81C" w:rsidR="001661A4" w:rsidRDefault="002D3F05" w:rsidP="001661A4">
      <w:pPr>
        <w:pStyle w:val="ListParagraph"/>
        <w:numPr>
          <w:ilvl w:val="0"/>
          <w:numId w:val="78"/>
        </w:numPr>
        <w:spacing w:before="0" w:after="60"/>
      </w:pPr>
      <w:r>
        <w:t>the application schema expressed in UML 2,0</w:t>
      </w:r>
      <w:r w:rsidR="00F243B7">
        <w:t>,</w:t>
      </w:r>
      <w:r>
        <w:t xml:space="preserve"> shown in </w:t>
      </w:r>
      <w:r w:rsidRPr="0084667B">
        <w:fldChar w:fldCharType="begin"/>
      </w:r>
      <w:r w:rsidRPr="0084667B">
        <w:instrText xml:space="preserve"> REF _Ref534201467 \h </w:instrText>
      </w:r>
      <w:r w:rsidR="0084667B">
        <w:instrText xml:space="preserve"> \* MERGEFORMAT </w:instrText>
      </w:r>
      <w:r w:rsidRPr="0084667B">
        <w:fldChar w:fldCharType="separate"/>
      </w:r>
      <w:r w:rsidR="00146B46" w:rsidRPr="00146B46">
        <w:rPr>
          <w:i/>
        </w:rPr>
        <w:t>Figure 7</w:t>
      </w:r>
      <w:r w:rsidR="00146B46" w:rsidRPr="00146B46">
        <w:rPr>
          <w:i/>
        </w:rPr>
        <w:noBreakHyphen/>
        <w:t>2. S-129 Data Model</w:t>
      </w:r>
      <w:r w:rsidRPr="0084667B">
        <w:fldChar w:fldCharType="end"/>
      </w:r>
      <w:r>
        <w:t xml:space="preserve">; </w:t>
      </w:r>
    </w:p>
    <w:p w14:paraId="6CEE0F8D" w14:textId="77777777" w:rsidR="001661A4" w:rsidRDefault="002D3F05" w:rsidP="001661A4">
      <w:pPr>
        <w:pStyle w:val="ListParagraph"/>
        <w:numPr>
          <w:ilvl w:val="0"/>
          <w:numId w:val="78"/>
        </w:numPr>
        <w:spacing w:before="0" w:after="60"/>
      </w:pPr>
      <w:r>
        <w:t xml:space="preserve">the associated feature catalogue (included in Annex C); </w:t>
      </w:r>
    </w:p>
    <w:p w14:paraId="2F4E68A5" w14:textId="77777777" w:rsidR="008760F1" w:rsidRDefault="002D3F05" w:rsidP="001661A4">
      <w:pPr>
        <w:pStyle w:val="ListParagraph"/>
        <w:numPr>
          <w:ilvl w:val="0"/>
          <w:numId w:val="78"/>
        </w:numPr>
        <w:spacing w:before="0" w:after="60"/>
        <w:rPr>
          <w:ins w:id="582" w:author="Jason Rhee" w:date="2024-07-24T22:55:00Z" w16du:dateUtc="2024-07-24T12:55:00Z"/>
        </w:rPr>
      </w:pPr>
      <w:r>
        <w:t>the dataset types, providing a full description of each feature type including its attributes, attribute values and relationships in the data</w:t>
      </w:r>
      <w:r w:rsidR="00411798">
        <w:t>set</w:t>
      </w:r>
      <w:r>
        <w:t>;</w:t>
      </w:r>
    </w:p>
    <w:p w14:paraId="7B80A3BA" w14:textId="4E7A4257" w:rsidR="001661A4" w:rsidRDefault="008760F1" w:rsidP="001661A4">
      <w:pPr>
        <w:pStyle w:val="ListParagraph"/>
        <w:numPr>
          <w:ilvl w:val="0"/>
          <w:numId w:val="78"/>
        </w:numPr>
        <w:spacing w:before="0" w:after="60"/>
      </w:pPr>
      <w:ins w:id="583" w:author="Jason Rhee" w:date="2024-07-24T22:55:00Z" w16du:dateUtc="2024-07-24T12:55:00Z">
        <w:r>
          <w:t>the geometry of each feature type, where applicable</w:t>
        </w:r>
      </w:ins>
      <w:r w:rsidR="002D3F05">
        <w:t xml:space="preserve"> </w:t>
      </w:r>
    </w:p>
    <w:p w14:paraId="177D1B5E" w14:textId="77777777" w:rsidR="001661A4" w:rsidRDefault="002D3F05" w:rsidP="001661A4">
      <w:pPr>
        <w:pStyle w:val="ListParagraph"/>
        <w:numPr>
          <w:ilvl w:val="0"/>
          <w:numId w:val="78"/>
        </w:numPr>
        <w:spacing w:before="0" w:after="60"/>
      </w:pPr>
      <w:r>
        <w:t xml:space="preserve">dataset loading and unloading; and </w:t>
      </w:r>
    </w:p>
    <w:p w14:paraId="5CC0A0E5" w14:textId="241795F0" w:rsidR="002D3F05" w:rsidDel="004261A2" w:rsidRDefault="002D3F05" w:rsidP="001661A4">
      <w:pPr>
        <w:pStyle w:val="ListParagraph"/>
        <w:numPr>
          <w:ilvl w:val="0"/>
          <w:numId w:val="78"/>
        </w:numPr>
        <w:spacing w:before="0" w:line="240" w:lineRule="auto"/>
        <w:ind w:left="714" w:hanging="357"/>
        <w:rPr>
          <w:del w:id="584" w:author="Jason Rhee" w:date="2024-07-24T22:56:00Z" w16du:dateUtc="2024-07-24T12:56:00Z"/>
        </w:rPr>
      </w:pPr>
      <w:commentRangeStart w:id="585"/>
      <w:commentRangeStart w:id="586"/>
      <w:del w:id="587" w:author="Jason Rhee" w:date="2024-07-24T22:56:00Z" w16du:dateUtc="2024-07-24T12:56:00Z">
        <w:r w:rsidDel="004261A2">
          <w:lastRenderedPageBreak/>
          <w:delText>the geometry</w:delText>
        </w:r>
        <w:commentRangeEnd w:id="585"/>
        <w:r w:rsidR="00BC76E4" w:rsidDel="004261A2">
          <w:rPr>
            <w:rStyle w:val="CommentReference"/>
          </w:rPr>
          <w:commentReference w:id="585"/>
        </w:r>
        <w:commentRangeEnd w:id="586"/>
        <w:r w:rsidR="00E6153E" w:rsidDel="004261A2">
          <w:rPr>
            <w:rStyle w:val="CommentReference"/>
          </w:rPr>
          <w:commentReference w:id="586"/>
        </w:r>
        <w:r w:rsidDel="004261A2">
          <w:delText>.</w:delText>
        </w:r>
      </w:del>
    </w:p>
    <w:p w14:paraId="64E949AE" w14:textId="46A0EFF0" w:rsidR="005C68DA" w:rsidRDefault="00A44DA8" w:rsidP="0087062E">
      <w:pPr>
        <w:keepNext/>
      </w:pPr>
      <w:commentRangeStart w:id="588"/>
      <w:r w:rsidRPr="00105E08">
        <w:rPr>
          <w:rFonts w:cs="Arial"/>
          <w:noProof/>
          <w:szCs w:val="20"/>
          <w:lang w:val="en-US" w:eastAsia="ko-KR"/>
        </w:rPr>
        <mc:AlternateContent>
          <mc:Choice Requires="wps">
            <w:drawing>
              <wp:inline distT="0" distB="0" distL="0" distR="0" wp14:anchorId="48796300" wp14:editId="6A36B1F8">
                <wp:extent cx="5530292" cy="3420836"/>
                <wp:effectExtent l="0" t="0" r="13335" b="27305"/>
                <wp:docPr id="1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30292" cy="3420836"/>
                        </a:xfrm>
                        <a:prstGeom prst="rect">
                          <a:avLst/>
                        </a:prstGeom>
                        <a:solidFill>
                          <a:srgbClr val="FFFFFF"/>
                        </a:solidFill>
                        <a:ln w="9525">
                          <a:solidFill>
                            <a:srgbClr val="000000"/>
                          </a:solidFill>
                          <a:miter lim="800000"/>
                          <a:headEnd/>
                          <a:tailEnd/>
                        </a:ln>
                      </wps:spPr>
                      <wps:txbx>
                        <w:txbxContent>
                          <w:p w14:paraId="62AF09EB" w14:textId="5217747A" w:rsidR="00592500" w:rsidRPr="004A0FE6" w:rsidRDefault="00997DC0" w:rsidP="004A0FE6">
                            <w:pPr>
                              <w:jc w:val="center"/>
                              <w:rPr>
                                <w:rFonts w:eastAsiaTheme="minorEastAsia"/>
                                <w:b/>
                                <w:sz w:val="32"/>
                                <w:lang w:eastAsia="ko-KR"/>
                                <w:rPrChange w:id="589" w:author="Jason Rhee" w:date="2024-07-26T12:49:00Z" w16du:dateUtc="2024-07-26T02:49:00Z">
                                  <w:rPr>
                                    <w:b/>
                                    <w:sz w:val="32"/>
                                  </w:rPr>
                                </w:rPrChange>
                              </w:rPr>
                            </w:pPr>
                            <w:r w:rsidRPr="00850ABE">
                              <w:rPr>
                                <w:b/>
                                <w:sz w:val="32"/>
                              </w:rPr>
                              <w:t xml:space="preserve"> </w:t>
                            </w:r>
                            <w:ins w:id="590" w:author="Jason Rhee" w:date="2024-07-26T12:39:00Z" w16du:dateUtc="2024-07-26T02:39:00Z">
                              <w:r w:rsidR="007F4E5D">
                                <w:rPr>
                                  <w:noProof/>
                                </w:rPr>
                                <w:drawing>
                                  <wp:inline distT="0" distB="0" distL="0" distR="0" wp14:anchorId="53A643CD" wp14:editId="2C83EE1C">
                                    <wp:extent cx="3326859" cy="3175459"/>
                                    <wp:effectExtent l="0" t="0" r="6985" b="6350"/>
                                    <wp:docPr id="1234692937"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532603" name="Picture 5" descr="A screenshot of a computer&#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341715" cy="3189639"/>
                                            </a:xfrm>
                                            <a:prstGeom prst="rect">
                                              <a:avLst/>
                                            </a:prstGeom>
                                            <a:noFill/>
                                            <a:ln>
                                              <a:noFill/>
                                            </a:ln>
                                          </pic:spPr>
                                        </pic:pic>
                                      </a:graphicData>
                                    </a:graphic>
                                  </wp:inline>
                                </w:drawing>
                              </w:r>
                            </w:ins>
                            <w:del w:id="591" w:author="Jason Rhee" w:date="2024-07-26T10:14:00Z" w16du:dateUtc="2024-07-26T00:14:00Z">
                              <w:r w:rsidDel="00592500">
                                <w:rPr>
                                  <w:noProof/>
                                </w:rPr>
                                <w:drawing>
                                  <wp:inline distT="0" distB="0" distL="0" distR="0" wp14:anchorId="348D3BB9" wp14:editId="7FBEF254">
                                    <wp:extent cx="3258430" cy="3387256"/>
                                    <wp:effectExtent l="0" t="0" r="0" b="3810"/>
                                    <wp:docPr id="441155624" name="Picture 441155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346010" name="Picture 587346010"/>
                                            <pic:cNvPicPr/>
                                          </pic:nvPicPr>
                                          <pic:blipFill>
                                            <a:blip r:embed="rId33"/>
                                            <a:stretch>
                                              <a:fillRect/>
                                            </a:stretch>
                                          </pic:blipFill>
                                          <pic:spPr>
                                            <a:xfrm>
                                              <a:off x="0" y="0"/>
                                              <a:ext cx="3260904" cy="3389828"/>
                                            </a:xfrm>
                                            <a:prstGeom prst="rect">
                                              <a:avLst/>
                                            </a:prstGeom>
                                          </pic:spPr>
                                        </pic:pic>
                                      </a:graphicData>
                                    </a:graphic>
                                  </wp:inline>
                                </w:drawing>
                              </w:r>
                            </w:del>
                          </w:p>
                        </w:txbxContent>
                      </wps:txbx>
                      <wps:bodyPr rot="0" vert="horz" wrap="square" lIns="91440" tIns="45720" rIns="91440" bIns="45720" anchor="t" anchorCtr="0">
                        <a:noAutofit/>
                      </wps:bodyPr>
                    </wps:wsp>
                  </a:graphicData>
                </a:graphic>
              </wp:inline>
            </w:drawing>
          </mc:Choice>
          <mc:Fallback>
            <w:pict>
              <v:shapetype w14:anchorId="48796300" id="_x0000_t202" coordsize="21600,21600" o:spt="202" path="m,l,21600r21600,l21600,xe">
                <v:stroke joinstyle="miter"/>
                <v:path gradientshapeok="t" o:connecttype="rect"/>
              </v:shapetype>
              <v:shape id="Text Box 2" o:spid="_x0000_s1033" type="#_x0000_t202" style="width:435.45pt;height:269.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">
                <v:textbox>
                  <w:txbxContent>
                    <w:p w14:paraId="62AF09EB" w14:textId="5217747A" w:rsidR="00592500" w:rsidRPr="004A0FE6" w:rsidRDefault="00997DC0" w:rsidP="004A0FE6">
                      <w:pPr>
                        <w:jc w:val="center"/>
                        <w:rPr>
                          <w:rFonts w:eastAsiaTheme="minorEastAsia"/>
                          <w:b/>
                          <w:sz w:val="32"/>
                          <w:lang w:eastAsia="ko-KR"/>
                          <w:rPrChange w:id="592" w:author="Jason Rhee" w:date="2024-07-26T12:49:00Z" w16du:dateUtc="2024-07-26T02:49:00Z">
                            <w:rPr>
                              <w:b/>
                              <w:sz w:val="32"/>
                            </w:rPr>
                          </w:rPrChange>
                        </w:rPr>
                      </w:pPr>
                      <w:r w:rsidRPr="00850ABE">
                        <w:rPr>
                          <w:b/>
                          <w:sz w:val="32"/>
                        </w:rPr>
                        <w:t xml:space="preserve"> </w:t>
                      </w:r>
                      <w:ins w:id="593" w:author="Jason Rhee" w:date="2024-07-26T12:39:00Z" w16du:dateUtc="2024-07-26T02:39:00Z">
                        <w:r w:rsidR="007F4E5D">
                          <w:rPr>
                            <w:noProof/>
                          </w:rPr>
                          <w:drawing>
                            <wp:inline distT="0" distB="0" distL="0" distR="0" wp14:anchorId="53A643CD" wp14:editId="2C83EE1C">
                              <wp:extent cx="3326859" cy="3175459"/>
                              <wp:effectExtent l="0" t="0" r="6985" b="6350"/>
                              <wp:docPr id="1234692937"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532603" name="Picture 5" descr="A screenshot of a computer&#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341715" cy="3189639"/>
                                      </a:xfrm>
                                      <a:prstGeom prst="rect">
                                        <a:avLst/>
                                      </a:prstGeom>
                                      <a:noFill/>
                                      <a:ln>
                                        <a:noFill/>
                                      </a:ln>
                                    </pic:spPr>
                                  </pic:pic>
                                </a:graphicData>
                              </a:graphic>
                            </wp:inline>
                          </w:drawing>
                        </w:r>
                      </w:ins>
                      <w:del w:id="594" w:author="Jason Rhee" w:date="2024-07-26T10:14:00Z" w16du:dateUtc="2024-07-26T00:14:00Z">
                        <w:r w:rsidDel="00592500">
                          <w:rPr>
                            <w:noProof/>
                          </w:rPr>
                          <w:drawing>
                            <wp:inline distT="0" distB="0" distL="0" distR="0" wp14:anchorId="348D3BB9" wp14:editId="7FBEF254">
                              <wp:extent cx="3258430" cy="3387256"/>
                              <wp:effectExtent l="0" t="0" r="0" b="3810"/>
                              <wp:docPr id="441155624" name="Picture 441155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346010" name="Picture 587346010"/>
                                      <pic:cNvPicPr/>
                                    </pic:nvPicPr>
                                    <pic:blipFill>
                                      <a:blip r:embed="rId33"/>
                                      <a:stretch>
                                        <a:fillRect/>
                                      </a:stretch>
                                    </pic:blipFill>
                                    <pic:spPr>
                                      <a:xfrm>
                                        <a:off x="0" y="0"/>
                                        <a:ext cx="3260904" cy="3389828"/>
                                      </a:xfrm>
                                      <a:prstGeom prst="rect">
                                        <a:avLst/>
                                      </a:prstGeom>
                                    </pic:spPr>
                                  </pic:pic>
                                </a:graphicData>
                              </a:graphic>
                            </wp:inline>
                          </w:drawing>
                        </w:r>
                      </w:del>
                    </w:p>
                  </w:txbxContent>
                </v:textbox>
                <w10:anchorlock/>
              </v:shape>
            </w:pict>
          </mc:Fallback>
        </mc:AlternateContent>
      </w:r>
      <w:commentRangeEnd w:id="588"/>
      <w:r w:rsidR="00686AD5">
        <w:rPr>
          <w:rStyle w:val="CommentReference"/>
          <w:rFonts w:eastAsia="MS Mincho"/>
          <w:szCs w:val="20"/>
          <w:lang w:eastAsia="ja-JP"/>
        </w:rPr>
        <w:commentReference w:id="588"/>
      </w:r>
    </w:p>
    <w:p w14:paraId="64BC85E7" w14:textId="7AE26174" w:rsidR="00105E08" w:rsidRPr="009666A1" w:rsidRDefault="005C68DA" w:rsidP="009666A1">
      <w:pPr>
        <w:pStyle w:val="Caption"/>
        <w:spacing w:line="240" w:lineRule="auto"/>
        <w:jc w:val="center"/>
        <w:rPr>
          <w:rFonts w:cs="Arial"/>
          <w:i/>
          <w:sz w:val="18"/>
          <w:szCs w:val="18"/>
        </w:rPr>
      </w:pPr>
      <w:bookmarkStart w:id="595" w:name="_Ref534270647"/>
      <w:r w:rsidRPr="009666A1">
        <w:rPr>
          <w:i/>
          <w:sz w:val="18"/>
          <w:szCs w:val="18"/>
        </w:rPr>
        <w:t xml:space="preserve">Figure </w:t>
      </w:r>
      <w:r w:rsidR="009666A1">
        <w:rPr>
          <w:i/>
          <w:sz w:val="18"/>
          <w:szCs w:val="18"/>
        </w:rPr>
        <w:t>7</w:t>
      </w:r>
      <w:r w:rsidRPr="009666A1">
        <w:rPr>
          <w:i/>
          <w:sz w:val="18"/>
          <w:szCs w:val="18"/>
        </w:rPr>
        <w:noBreakHyphen/>
      </w:r>
      <w:r w:rsidRPr="009666A1">
        <w:rPr>
          <w:i/>
          <w:sz w:val="18"/>
          <w:szCs w:val="18"/>
        </w:rPr>
        <w:fldChar w:fldCharType="begin"/>
      </w:r>
      <w:r w:rsidRPr="009666A1">
        <w:rPr>
          <w:i/>
          <w:sz w:val="18"/>
          <w:szCs w:val="18"/>
        </w:rPr>
        <w:instrText xml:space="preserve"> SEQ Figure \* ARABIC \s 1 </w:instrText>
      </w:r>
      <w:r w:rsidRPr="009666A1">
        <w:rPr>
          <w:i/>
          <w:sz w:val="18"/>
          <w:szCs w:val="18"/>
        </w:rPr>
        <w:fldChar w:fldCharType="separate"/>
      </w:r>
      <w:r w:rsidR="00146B46">
        <w:rPr>
          <w:i/>
          <w:noProof/>
          <w:sz w:val="18"/>
          <w:szCs w:val="18"/>
        </w:rPr>
        <w:t>1</w:t>
      </w:r>
      <w:r w:rsidRPr="009666A1">
        <w:rPr>
          <w:i/>
          <w:sz w:val="18"/>
          <w:szCs w:val="18"/>
        </w:rPr>
        <w:fldChar w:fldCharType="end"/>
      </w:r>
      <w:bookmarkEnd w:id="595"/>
      <w:r w:rsidR="002626E4" w:rsidRPr="009666A1">
        <w:rPr>
          <w:i/>
          <w:sz w:val="18"/>
          <w:szCs w:val="18"/>
        </w:rPr>
        <w:t xml:space="preserve"> – </w:t>
      </w:r>
      <w:r w:rsidR="000738F3" w:rsidRPr="009666A1">
        <w:rPr>
          <w:i/>
          <w:sz w:val="18"/>
          <w:szCs w:val="18"/>
        </w:rPr>
        <w:t xml:space="preserve">Relationship between S-100 meta class and </w:t>
      </w:r>
      <w:r w:rsidR="002626E4" w:rsidRPr="009666A1">
        <w:rPr>
          <w:i/>
          <w:sz w:val="18"/>
          <w:szCs w:val="18"/>
        </w:rPr>
        <w:t xml:space="preserve">S-129 </w:t>
      </w:r>
      <w:r w:rsidR="000738F3" w:rsidRPr="009666A1">
        <w:rPr>
          <w:i/>
          <w:sz w:val="18"/>
          <w:szCs w:val="18"/>
        </w:rPr>
        <w:t>a</w:t>
      </w:r>
      <w:r w:rsidR="002626E4" w:rsidRPr="009666A1">
        <w:rPr>
          <w:i/>
          <w:sz w:val="18"/>
          <w:szCs w:val="18"/>
        </w:rPr>
        <w:t xml:space="preserve">pplication </w:t>
      </w:r>
      <w:r w:rsidR="000738F3" w:rsidRPr="009666A1">
        <w:rPr>
          <w:i/>
          <w:sz w:val="18"/>
          <w:szCs w:val="18"/>
        </w:rPr>
        <w:t>s</w:t>
      </w:r>
      <w:r w:rsidR="002626E4" w:rsidRPr="009666A1">
        <w:rPr>
          <w:i/>
          <w:sz w:val="18"/>
          <w:szCs w:val="18"/>
        </w:rPr>
        <w:t>chema</w:t>
      </w:r>
    </w:p>
    <w:p w14:paraId="2F69EC20" w14:textId="316EE40F" w:rsidR="00E217F5" w:rsidRDefault="00E217F5" w:rsidP="009666A1">
      <w:pPr>
        <w:spacing w:before="0"/>
      </w:pPr>
      <w:r>
        <w:t>The S-129</w:t>
      </w:r>
      <w:r w:rsidRPr="003512FE">
        <w:t xml:space="preserve"> </w:t>
      </w:r>
      <w:r>
        <w:t>features are</w:t>
      </w:r>
      <w:r w:rsidRPr="003512FE">
        <w:t xml:space="preserve"> based on the S-100 General Feature Model (GFM</w:t>
      </w:r>
      <w:r w:rsidR="00372B45" w:rsidRPr="003512FE">
        <w:t>) and</w:t>
      </w:r>
      <w:r w:rsidRPr="003512FE">
        <w:t xml:space="preserve"> </w:t>
      </w:r>
      <w:r w:rsidR="00F243B7">
        <w:t>are</w:t>
      </w:r>
      <w:r w:rsidR="00F243B7" w:rsidRPr="003512FE">
        <w:t xml:space="preserve"> </w:t>
      </w:r>
      <w:r w:rsidRPr="003512FE">
        <w:t>a featur</w:t>
      </w:r>
      <w:r>
        <w:t xml:space="preserve">e-based vector product. </w:t>
      </w:r>
      <w:r w:rsidRPr="00E217F5">
        <w:t xml:space="preserve">Figure </w:t>
      </w:r>
      <w:r w:rsidR="009666A1">
        <w:t>7</w:t>
      </w:r>
      <w:r w:rsidRPr="00E217F5">
        <w:t>-1</w:t>
      </w:r>
      <w:r>
        <w:t xml:space="preserve"> shows the relations between the S-129</w:t>
      </w:r>
      <w:r w:rsidRPr="003512FE">
        <w:t xml:space="preserve"> </w:t>
      </w:r>
      <w:r w:rsidR="009666A1">
        <w:t>A</w:t>
      </w:r>
      <w:r w:rsidRPr="003512FE">
        <w:t xml:space="preserve">pplication </w:t>
      </w:r>
      <w:r w:rsidR="009666A1">
        <w:t>S</w:t>
      </w:r>
      <w:r w:rsidRPr="003512FE">
        <w:t xml:space="preserve">chema </w:t>
      </w:r>
      <w:r>
        <w:t>and the S-100 GFM.</w:t>
      </w:r>
    </w:p>
    <w:p w14:paraId="0D944F1C" w14:textId="49C4D38E" w:rsidR="00E217F5" w:rsidRPr="003512FE" w:rsidRDefault="00E217F5" w:rsidP="009666A1">
      <w:pPr>
        <w:spacing w:before="0"/>
        <w:rPr>
          <w:color w:val="00000A"/>
        </w:rPr>
      </w:pPr>
      <w:r w:rsidRPr="003512FE">
        <w:t>All</w:t>
      </w:r>
      <w:r>
        <w:t xml:space="preserve"> S-129 features </w:t>
      </w:r>
      <w:r w:rsidRPr="003512FE">
        <w:t xml:space="preserve">are derived </w:t>
      </w:r>
      <w:r>
        <w:t xml:space="preserve">from the </w:t>
      </w:r>
      <w:del w:id="596" w:author="Jason Rhee" w:date="2024-07-26T12:39:00Z" w16du:dateUtc="2024-07-26T02:39:00Z">
        <w:r w:rsidDel="00B17300">
          <w:delText xml:space="preserve">meta </w:delText>
        </w:r>
      </w:del>
      <w:r>
        <w:t>feature</w:t>
      </w:r>
      <w:r w:rsidRPr="003512FE">
        <w:t xml:space="preserve"> </w:t>
      </w:r>
      <w:r w:rsidRPr="00E33379">
        <w:rPr>
          <w:b/>
        </w:rPr>
        <w:t>UnderKeelClearancePlan</w:t>
      </w:r>
      <w:r>
        <w:t xml:space="preserve"> defined in the S-129 </w:t>
      </w:r>
      <w:r w:rsidR="009666A1">
        <w:t>A</w:t>
      </w:r>
      <w:r>
        <w:t xml:space="preserve">pplication </w:t>
      </w:r>
      <w:r w:rsidR="009666A1">
        <w:t>S</w:t>
      </w:r>
      <w:r>
        <w:t xml:space="preserve">chema and this </w:t>
      </w:r>
      <w:r w:rsidRPr="00E33379">
        <w:rPr>
          <w:b/>
        </w:rPr>
        <w:t>UnderKeelClearancePlan</w:t>
      </w:r>
      <w:r w:rsidRPr="003512FE">
        <w:t xml:space="preserve"> realize</w:t>
      </w:r>
      <w:r>
        <w:t>s</w:t>
      </w:r>
      <w:r w:rsidRPr="003512FE">
        <w:t xml:space="preserve"> the GFM meta-classes </w:t>
      </w:r>
      <w:r w:rsidRPr="003512FE">
        <w:rPr>
          <w:b/>
        </w:rPr>
        <w:t>S100_GF_FeatureType</w:t>
      </w:r>
      <w:r w:rsidRPr="003512FE">
        <w:t>.</w:t>
      </w:r>
    </w:p>
    <w:p w14:paraId="0DABA397" w14:textId="0B634CF3" w:rsidR="00454257" w:rsidRPr="00D129DC" w:rsidRDefault="00A302AF" w:rsidP="009666A1">
      <w:pPr>
        <w:spacing w:before="0"/>
      </w:pPr>
      <w:r w:rsidRPr="00D129DC">
        <w:t xml:space="preserve">S-129 datasets are </w:t>
      </w:r>
      <w:r w:rsidR="001C691F">
        <w:t xml:space="preserve">generally </w:t>
      </w:r>
      <w:r w:rsidRPr="00D129DC">
        <w:t xml:space="preserve">intended to be used with ENC, and optionally with S-102 </w:t>
      </w:r>
      <w:r w:rsidR="009666A1">
        <w:t>bathymetric surface</w:t>
      </w:r>
      <w:r w:rsidRPr="00D129DC">
        <w:t xml:space="preserve"> datasets</w:t>
      </w:r>
      <w:r w:rsidR="0066549D">
        <w:t>.</w:t>
      </w:r>
      <w:r w:rsidR="004E1105">
        <w:t xml:space="preserve"> </w:t>
      </w:r>
      <w:r w:rsidRPr="00D129DC">
        <w:t xml:space="preserve">S-101 </w:t>
      </w:r>
      <w:r w:rsidR="009F2A29">
        <w:t>provides</w:t>
      </w:r>
      <w:r w:rsidR="009F2A29" w:rsidRPr="00D129DC">
        <w:t xml:space="preserve"> </w:t>
      </w:r>
      <w:r w:rsidRPr="00D129DC">
        <w:t xml:space="preserve">the background information, while S-129 datasets </w:t>
      </w:r>
      <w:r w:rsidR="009F2A29">
        <w:t>provide</w:t>
      </w:r>
      <w:r w:rsidR="009F2A29" w:rsidRPr="00D129DC">
        <w:t xml:space="preserve"> </w:t>
      </w:r>
      <w:r w:rsidRPr="00D129DC">
        <w:t xml:space="preserve">additional information related specifically to </w:t>
      </w:r>
      <w:r w:rsidR="00F830D8">
        <w:t>UKCM</w:t>
      </w:r>
      <w:r w:rsidRPr="00D129DC">
        <w:t>.</w:t>
      </w:r>
      <w:r w:rsidR="00B2423D">
        <w:t xml:space="preserve"> S-129 datasets are also intended to be used with S-421</w:t>
      </w:r>
      <w:ins w:id="597" w:author="Jason Rhee" w:date="2024-03-06T15:17:00Z">
        <w:r w:rsidR="003026FF">
          <w:t>, if available,</w:t>
        </w:r>
      </w:ins>
      <w:r w:rsidR="00B2423D">
        <w:t xml:space="preserve"> to provide </w:t>
      </w:r>
      <w:r w:rsidR="004A41B6">
        <w:t xml:space="preserve">passage route </w:t>
      </w:r>
      <w:r w:rsidR="00B2423D">
        <w:t>information</w:t>
      </w:r>
      <w:r w:rsidR="004A41B6">
        <w:t>.</w:t>
      </w:r>
      <w:ins w:id="598" w:author="Jason Rhee" w:date="2024-03-06T15:18:00Z">
        <w:r w:rsidR="00FD1CBB">
          <w:t xml:space="preserve"> </w:t>
        </w:r>
      </w:ins>
      <w:ins w:id="599" w:author="Jason Rhee" w:date="2024-03-06T15:21:00Z">
        <w:r w:rsidR="009B41CE">
          <w:t>When</w:t>
        </w:r>
      </w:ins>
      <w:ins w:id="600" w:author="Jason Rhee" w:date="2024-03-06T15:18:00Z">
        <w:r w:rsidR="00FD1CBB">
          <w:t xml:space="preserve"> S-421 datasets are </w:t>
        </w:r>
      </w:ins>
      <w:ins w:id="601" w:author="Jason Rhee" w:date="2024-03-06T15:19:00Z">
        <w:r w:rsidR="007B258C">
          <w:t>un</w:t>
        </w:r>
      </w:ins>
      <w:ins w:id="602" w:author="Jason Rhee" w:date="2024-03-06T15:18:00Z">
        <w:r w:rsidR="00FD1CBB">
          <w:t>available,</w:t>
        </w:r>
        <w:r w:rsidR="007B258C">
          <w:t xml:space="preserve"> alternative methods</w:t>
        </w:r>
      </w:ins>
      <w:ins w:id="603" w:author="Jason Rhee" w:date="2024-03-06T15:21:00Z">
        <w:r w:rsidR="009B41CE">
          <w:t>,</w:t>
        </w:r>
      </w:ins>
      <w:ins w:id="604" w:author="Jason Rhee" w:date="2024-03-06T15:18:00Z">
        <w:r w:rsidR="007B258C">
          <w:t xml:space="preserve"> </w:t>
        </w:r>
      </w:ins>
      <w:ins w:id="605" w:author="Jason Rhee" w:date="2024-03-06T15:20:00Z">
        <w:r w:rsidR="0038569F">
          <w:t>such as RTZ</w:t>
        </w:r>
      </w:ins>
      <w:ins w:id="606" w:author="Jason Rhee" w:date="2024-03-06T15:21:00Z">
        <w:r w:rsidR="009B41CE">
          <w:t xml:space="preserve"> route plan exchange format, can be used to provide passage route information.</w:t>
        </w:r>
      </w:ins>
    </w:p>
    <w:p w14:paraId="0CAF9719" w14:textId="121F4900" w:rsidR="009F2A29" w:rsidRDefault="001C691F" w:rsidP="009666A1">
      <w:pPr>
        <w:spacing w:before="0"/>
      </w:pPr>
      <w:r>
        <w:t xml:space="preserve">Dataset </w:t>
      </w:r>
      <w:r w:rsidR="00A302AF" w:rsidRPr="00D129DC">
        <w:t xml:space="preserve">content will change </w:t>
      </w:r>
      <w:r>
        <w:t>over time during a ship’s transit</w:t>
      </w:r>
      <w:r w:rsidR="0066549D">
        <w:t>.</w:t>
      </w:r>
      <w:r w:rsidR="004E1105">
        <w:t xml:space="preserve"> </w:t>
      </w:r>
      <w:r>
        <w:t>Updating datasets is achieved by replacement</w:t>
      </w:r>
      <w:r w:rsidR="0066549D">
        <w:t xml:space="preserve">. </w:t>
      </w:r>
      <w:r w:rsidR="00A302AF" w:rsidRPr="00D129DC">
        <w:t xml:space="preserve">The attribute </w:t>
      </w:r>
      <w:r w:rsidR="00A93AF5">
        <w:t>“</w:t>
      </w:r>
      <w:r w:rsidR="00A93AF5" w:rsidRPr="009F4493">
        <w:rPr>
          <w:rFonts w:cs="Arial"/>
          <w:szCs w:val="20"/>
        </w:rPr>
        <w:t>underKeelClearancePurpose</w:t>
      </w:r>
      <w:del w:id="607" w:author="Jason Rhee" w:date="2024-07-21T18:59:00Z" w16du:dateUtc="2024-07-21T08:59:00Z">
        <w:r w:rsidR="00A93AF5" w:rsidRPr="009F4493" w:rsidDel="00B13344">
          <w:rPr>
            <w:rFonts w:cs="Arial"/>
            <w:szCs w:val="20"/>
          </w:rPr>
          <w:delText>Type</w:delText>
        </w:r>
      </w:del>
      <w:r w:rsidR="00A93AF5">
        <w:rPr>
          <w:rFonts w:cs="Arial"/>
          <w:sz w:val="18"/>
          <w:szCs w:val="18"/>
        </w:rPr>
        <w:t>”</w:t>
      </w:r>
      <w:r w:rsidR="00A302AF" w:rsidRPr="00D129DC">
        <w:t xml:space="preserve"> captures the intended purpose of a dataset</w:t>
      </w:r>
      <w:r w:rsidR="00922A73">
        <w:t xml:space="preserve">. </w:t>
      </w:r>
      <w:r w:rsidR="00A302AF" w:rsidRPr="00D129DC">
        <w:t xml:space="preserve">The possible values are </w:t>
      </w:r>
      <w:r w:rsidR="00CB594D">
        <w:t>‘</w:t>
      </w:r>
      <w:del w:id="608" w:author="Jason Rhee" w:date="2024-07-21T21:24:00Z" w16du:dateUtc="2024-07-21T11:24:00Z">
        <w:r w:rsidR="00A302AF" w:rsidRPr="00D129DC" w:rsidDel="00D52A25">
          <w:delText>pre-plan</w:delText>
        </w:r>
      </w:del>
      <w:ins w:id="609" w:author="Jason Rhee" w:date="2024-07-21T21:24:00Z" w16du:dateUtc="2024-07-21T11:24:00Z">
        <w:r w:rsidR="00D52A25">
          <w:t>Pre-plan</w:t>
        </w:r>
      </w:ins>
      <w:r w:rsidR="00CB594D">
        <w:t>’</w:t>
      </w:r>
      <w:r w:rsidR="00A302AF" w:rsidRPr="00D129DC">
        <w:t xml:space="preserve">, </w:t>
      </w:r>
      <w:r w:rsidR="00CB594D">
        <w:t>‘</w:t>
      </w:r>
      <w:del w:id="610" w:author="Jason Rhee" w:date="2024-07-21T21:24:00Z" w16du:dateUtc="2024-07-21T11:24:00Z">
        <w:r w:rsidR="00A302AF" w:rsidRPr="00D129DC" w:rsidDel="00D52A25">
          <w:delText xml:space="preserve">actual </w:delText>
        </w:r>
      </w:del>
      <w:ins w:id="611" w:author="Jason Rhee" w:date="2024-07-21T21:24:00Z" w16du:dateUtc="2024-07-21T11:24:00Z">
        <w:r w:rsidR="00D52A25">
          <w:rPr>
            <w:rFonts w:eastAsiaTheme="minorEastAsia" w:hint="eastAsia"/>
            <w:lang w:eastAsia="ko-KR"/>
          </w:rPr>
          <w:t>A</w:t>
        </w:r>
        <w:r w:rsidR="00D52A25" w:rsidRPr="00D129DC">
          <w:t xml:space="preserve">ctual </w:t>
        </w:r>
      </w:ins>
      <w:del w:id="612" w:author="Jason Rhee" w:date="2024-07-21T21:24:00Z" w16du:dateUtc="2024-07-21T11:24:00Z">
        <w:r w:rsidR="00A302AF" w:rsidRPr="000913AC" w:rsidDel="00D52A25">
          <w:delText>plan</w:delText>
        </w:r>
        <w:r w:rsidR="00CB594D" w:rsidRPr="000913AC" w:rsidDel="00D52A25">
          <w:delText>’</w:delText>
        </w:r>
        <w:r w:rsidR="00A302AF" w:rsidRPr="000913AC" w:rsidDel="00D52A25">
          <w:delText xml:space="preserve"> </w:delText>
        </w:r>
      </w:del>
      <w:ins w:id="613" w:author="Jason Rhee" w:date="2024-07-21T21:24:00Z" w16du:dateUtc="2024-07-21T11:24:00Z">
        <w:r w:rsidR="00D52A25">
          <w:rPr>
            <w:rFonts w:eastAsiaTheme="minorEastAsia" w:hint="eastAsia"/>
            <w:lang w:eastAsia="ko-KR"/>
          </w:rPr>
          <w:t>P</w:t>
        </w:r>
        <w:r w:rsidR="00D52A25" w:rsidRPr="000913AC">
          <w:t xml:space="preserve">lan’ </w:t>
        </w:r>
      </w:ins>
      <w:r w:rsidR="00A302AF" w:rsidRPr="000913AC">
        <w:t xml:space="preserve">and </w:t>
      </w:r>
      <w:r w:rsidR="00CB594D" w:rsidRPr="000913AC">
        <w:t>‘</w:t>
      </w:r>
      <w:del w:id="614" w:author="Jason Rhee" w:date="2024-07-21T21:24:00Z" w16du:dateUtc="2024-07-21T11:24:00Z">
        <w:r w:rsidR="00A302AF" w:rsidRPr="000913AC" w:rsidDel="00D52A25">
          <w:delText>actual</w:delText>
        </w:r>
        <w:r w:rsidR="00CB594D" w:rsidRPr="000913AC" w:rsidDel="00D52A25">
          <w:delText xml:space="preserve"> </w:delText>
        </w:r>
      </w:del>
      <w:ins w:id="615" w:author="Jason Rhee" w:date="2024-07-21T21:24:00Z" w16du:dateUtc="2024-07-21T11:24:00Z">
        <w:r w:rsidR="00D52A25">
          <w:rPr>
            <w:rFonts w:eastAsiaTheme="minorEastAsia" w:hint="eastAsia"/>
            <w:lang w:eastAsia="ko-KR"/>
          </w:rPr>
          <w:t>A</w:t>
        </w:r>
        <w:r w:rsidR="00D52A25" w:rsidRPr="000913AC">
          <w:t xml:space="preserve">ctual </w:t>
        </w:r>
      </w:ins>
      <w:del w:id="616" w:author="Jason Rhee" w:date="2024-07-21T21:24:00Z" w16du:dateUtc="2024-07-21T11:24:00Z">
        <w:r w:rsidR="00CB594D" w:rsidRPr="000913AC" w:rsidDel="00D52A25">
          <w:delText>plan</w:delText>
        </w:r>
        <w:r w:rsidR="00A302AF" w:rsidRPr="000913AC" w:rsidDel="00D52A25">
          <w:delText xml:space="preserve"> update</w:delText>
        </w:r>
        <w:r w:rsidR="00CB594D" w:rsidRPr="000913AC" w:rsidDel="00D52A25">
          <w:delText>’</w:delText>
        </w:r>
      </w:del>
      <w:ins w:id="617" w:author="Jason Rhee" w:date="2024-07-21T21:24:00Z" w16du:dateUtc="2024-07-21T11:24:00Z">
        <w:r w:rsidR="00D52A25">
          <w:rPr>
            <w:rFonts w:eastAsiaTheme="minorEastAsia" w:hint="eastAsia"/>
            <w:lang w:eastAsia="ko-KR"/>
          </w:rPr>
          <w:t>U</w:t>
        </w:r>
        <w:r w:rsidR="00D52A25" w:rsidRPr="000913AC">
          <w:t>pdate’</w:t>
        </w:r>
      </w:ins>
      <w:r w:rsidR="00A302AF" w:rsidRPr="000913AC">
        <w:t>.</w:t>
      </w:r>
    </w:p>
    <w:p w14:paraId="4744593F" w14:textId="77777777" w:rsidR="00A302AF" w:rsidRPr="00450010" w:rsidRDefault="00A873ED" w:rsidP="002721B0">
      <w:pPr>
        <w:pStyle w:val="Heading3"/>
      </w:pPr>
      <w:r w:rsidRPr="00450010">
        <w:t>D</w:t>
      </w:r>
      <w:r w:rsidR="00A302AF" w:rsidRPr="00450010">
        <w:t>ataset purpose</w:t>
      </w:r>
      <w:r w:rsidRPr="00450010">
        <w:t>s</w:t>
      </w:r>
    </w:p>
    <w:p w14:paraId="2420A473" w14:textId="77777777" w:rsidR="00A873ED" w:rsidRDefault="00A302AF" w:rsidP="002721B0">
      <w:pPr>
        <w:pStyle w:val="Heading4"/>
      </w:pPr>
      <w:r w:rsidRPr="00D129DC">
        <w:t>Pre-plan datasets</w:t>
      </w:r>
    </w:p>
    <w:p w14:paraId="13518C19" w14:textId="7AB87B02" w:rsidR="00454257" w:rsidRDefault="00A873ED" w:rsidP="009666A1">
      <w:pPr>
        <w:spacing w:before="0"/>
        <w:rPr>
          <w:rFonts w:cs="Arial"/>
          <w:szCs w:val="20"/>
        </w:rPr>
      </w:pPr>
      <w:r w:rsidRPr="009666A1">
        <w:rPr>
          <w:rStyle w:val="Emphasis"/>
          <w:lang w:val="en-US"/>
        </w:rPr>
        <w:t>Pre-plan</w:t>
      </w:r>
      <w:r>
        <w:t xml:space="preserve"> datasets</w:t>
      </w:r>
      <w:r w:rsidR="00A302AF" w:rsidRPr="00D129DC">
        <w:t xml:space="preserve"> are used in </w:t>
      </w:r>
      <w:r>
        <w:t xml:space="preserve">voyage </w:t>
      </w:r>
      <w:r w:rsidR="00A302AF" w:rsidRPr="00D129DC">
        <w:t xml:space="preserve">pre-planning and will </w:t>
      </w:r>
      <w:r>
        <w:t>produce for</w:t>
      </w:r>
      <w:r w:rsidRPr="00D129DC">
        <w:t xml:space="preserve"> </w:t>
      </w:r>
      <w:r w:rsidR="00A302AF" w:rsidRPr="00D129DC">
        <w:t xml:space="preserve">a </w:t>
      </w:r>
      <w:r w:rsidR="001C691F">
        <w:t>ship</w:t>
      </w:r>
      <w:r w:rsidR="00A302AF" w:rsidRPr="00D129DC">
        <w:t xml:space="preserve"> a set of tidal windows </w:t>
      </w:r>
      <w:r>
        <w:t>for</w:t>
      </w:r>
      <w:r w:rsidRPr="00D129DC">
        <w:t xml:space="preserve"> </w:t>
      </w:r>
      <w:r w:rsidR="00A302AF" w:rsidRPr="00D129DC">
        <w:t>an arrival port</w:t>
      </w:r>
      <w:r>
        <w:t xml:space="preserve"> or waterway,</w:t>
      </w:r>
      <w:r w:rsidR="00A302AF" w:rsidRPr="00D129DC">
        <w:t xml:space="preserve"> </w:t>
      </w:r>
      <w:r w:rsidR="00BF6AC5">
        <w:t xml:space="preserve">for a specified draught, </w:t>
      </w:r>
      <w:r w:rsidR="00A302AF" w:rsidRPr="00D129DC">
        <w:t>days or weeks in advance</w:t>
      </w:r>
      <w:r w:rsidR="0066549D">
        <w:t>.</w:t>
      </w:r>
      <w:r w:rsidR="004E1105">
        <w:t xml:space="preserve"> </w:t>
      </w:r>
      <w:r w:rsidR="00A302AF" w:rsidRPr="00D129DC">
        <w:t xml:space="preserve">In this case, it is likely that the </w:t>
      </w:r>
      <w:del w:id="618" w:author="Jason Rhee" w:date="2024-07-16T17:18:00Z" w16du:dateUtc="2024-07-16T07:18:00Z">
        <w:r w:rsidR="0066549D" w:rsidDel="001B54AD">
          <w:delText>UKCM service</w:delText>
        </w:r>
      </w:del>
      <w:ins w:id="619" w:author="Jason Rhee" w:date="2024-07-16T17:18:00Z" w16du:dateUtc="2024-07-16T07:18:00Z">
        <w:r w:rsidR="001B54AD">
          <w:t>UKCM Service</w:t>
        </w:r>
      </w:ins>
      <w:r w:rsidR="00A302AF" w:rsidRPr="00D129DC">
        <w:t xml:space="preserve"> will simply compute tidal windows based on water level and current forecast models, other weather statistics and </w:t>
      </w:r>
      <w:r>
        <w:t xml:space="preserve">a </w:t>
      </w:r>
      <w:r w:rsidR="00A302AF" w:rsidRPr="00D129DC">
        <w:t>standard assumed route.</w:t>
      </w:r>
    </w:p>
    <w:p w14:paraId="3A785706" w14:textId="7AFE1AA1" w:rsidR="00A873ED" w:rsidRPr="00D129DC" w:rsidRDefault="00A873ED" w:rsidP="002721B0">
      <w:pPr>
        <w:pStyle w:val="Heading4"/>
      </w:pPr>
      <w:r>
        <w:t xml:space="preserve">Actual </w:t>
      </w:r>
      <w:del w:id="620" w:author="Jason Rhee" w:date="2024-07-21T21:34:00Z" w16du:dateUtc="2024-07-21T11:34:00Z">
        <w:r w:rsidDel="00EE4F9B">
          <w:delText xml:space="preserve">plan </w:delText>
        </w:r>
      </w:del>
      <w:ins w:id="621" w:author="Jason Rhee" w:date="2024-07-21T21:34:00Z" w16du:dateUtc="2024-07-21T11:34:00Z">
        <w:r w:rsidR="00EE4F9B">
          <w:rPr>
            <w:rFonts w:eastAsiaTheme="minorEastAsia" w:hint="eastAsia"/>
            <w:lang w:eastAsia="ko-KR"/>
          </w:rPr>
          <w:t>P</w:t>
        </w:r>
        <w:r w:rsidR="00EE4F9B">
          <w:t xml:space="preserve">lan </w:t>
        </w:r>
      </w:ins>
      <w:r>
        <w:t>datasets</w:t>
      </w:r>
    </w:p>
    <w:p w14:paraId="35AF6702" w14:textId="367D416C" w:rsidR="00A873ED" w:rsidRDefault="001C691F" w:rsidP="009666A1">
      <w:pPr>
        <w:spacing w:before="0"/>
      </w:pPr>
      <w:r w:rsidRPr="009666A1">
        <w:rPr>
          <w:rStyle w:val="Emphasis"/>
          <w:lang w:val="en-US"/>
        </w:rPr>
        <w:t xml:space="preserve">Actual </w:t>
      </w:r>
      <w:del w:id="622" w:author="Jason Rhee" w:date="2024-07-21T21:34:00Z" w16du:dateUtc="2024-07-21T11:34:00Z">
        <w:r w:rsidRPr="009666A1" w:rsidDel="00EE4F9B">
          <w:rPr>
            <w:rStyle w:val="Emphasis"/>
            <w:lang w:val="en-US"/>
          </w:rPr>
          <w:delText>plan</w:delText>
        </w:r>
        <w:r w:rsidR="00A302AF" w:rsidRPr="00D129DC" w:rsidDel="00EE4F9B">
          <w:delText xml:space="preserve"> </w:delText>
        </w:r>
      </w:del>
      <w:ins w:id="623" w:author="Jason Rhee" w:date="2024-07-21T21:34:00Z" w16du:dateUtc="2024-07-21T11:34:00Z">
        <w:r w:rsidR="00EE4F9B">
          <w:rPr>
            <w:rStyle w:val="Emphasis"/>
            <w:rFonts w:eastAsiaTheme="minorEastAsia" w:hint="eastAsia"/>
            <w:lang w:val="en-US" w:eastAsia="ko-KR"/>
          </w:rPr>
          <w:t>P</w:t>
        </w:r>
        <w:r w:rsidR="00EE4F9B" w:rsidRPr="009666A1">
          <w:rPr>
            <w:rStyle w:val="Emphasis"/>
            <w:lang w:val="en-US"/>
          </w:rPr>
          <w:t>lan</w:t>
        </w:r>
        <w:r w:rsidR="00EE4F9B" w:rsidRPr="00D129DC">
          <w:t xml:space="preserve"> </w:t>
        </w:r>
      </w:ins>
      <w:r w:rsidR="00A302AF" w:rsidRPr="00D129DC">
        <w:t xml:space="preserve">datasets are </w:t>
      </w:r>
      <w:r w:rsidR="00A873ED">
        <w:t>produced</w:t>
      </w:r>
      <w:r w:rsidR="00A873ED" w:rsidRPr="00D129DC">
        <w:t xml:space="preserve"> </w:t>
      </w:r>
      <w:r w:rsidR="00A302AF" w:rsidRPr="00D129DC">
        <w:t>closer to the arrival/departure (</w:t>
      </w:r>
      <w:r w:rsidR="000760E9">
        <w:t>for example,</w:t>
      </w:r>
      <w:r w:rsidR="0066549D">
        <w:t xml:space="preserve"> </w:t>
      </w:r>
      <w:r w:rsidR="00A302AF" w:rsidRPr="00D129DC">
        <w:t>24 h</w:t>
      </w:r>
      <w:r w:rsidR="009666A1">
        <w:t>ou</w:t>
      </w:r>
      <w:r w:rsidR="00A302AF" w:rsidRPr="00D129DC">
        <w:t xml:space="preserve">rs </w:t>
      </w:r>
      <w:r w:rsidR="00A873ED">
        <w:t>prior</w:t>
      </w:r>
      <w:r w:rsidR="00A302AF" w:rsidRPr="00D129DC">
        <w:t xml:space="preserve">) and </w:t>
      </w:r>
      <w:r w:rsidR="00A873ED">
        <w:t xml:space="preserve">provide </w:t>
      </w:r>
      <w:r w:rsidR="00A302AF" w:rsidRPr="00D129DC">
        <w:t xml:space="preserve">the mariner (crew and/or pilot) </w:t>
      </w:r>
      <w:r w:rsidR="00A873ED">
        <w:t xml:space="preserve">with </w:t>
      </w:r>
      <w:r w:rsidR="00A302AF" w:rsidRPr="00D129DC">
        <w:t>a more detailed passage plan</w:t>
      </w:r>
      <w:r w:rsidR="0066549D">
        <w:t>.</w:t>
      </w:r>
      <w:r w:rsidR="004E1105">
        <w:t xml:space="preserve"> </w:t>
      </w:r>
      <w:r w:rsidR="00A302AF" w:rsidRPr="00D129DC">
        <w:t>This plan is generated from more frequent and</w:t>
      </w:r>
      <w:r w:rsidR="00A873ED">
        <w:t>/or</w:t>
      </w:r>
      <w:r w:rsidR="00A302AF" w:rsidRPr="00D129DC">
        <w:t xml:space="preserve"> precise weather </w:t>
      </w:r>
      <w:r w:rsidR="00A873ED">
        <w:t>forecasts/observations</w:t>
      </w:r>
      <w:r w:rsidR="00A302AF" w:rsidRPr="00D129DC">
        <w:t>.</w:t>
      </w:r>
    </w:p>
    <w:p w14:paraId="250F8BCC" w14:textId="68DDB24F" w:rsidR="00380BDE" w:rsidRPr="00D129DC" w:rsidRDefault="00380BDE" w:rsidP="002721B0">
      <w:pPr>
        <w:pStyle w:val="Heading4"/>
      </w:pPr>
      <w:r>
        <w:lastRenderedPageBreak/>
        <w:t xml:space="preserve">Actual </w:t>
      </w:r>
      <w:del w:id="624" w:author="Jason Rhee" w:date="2024-07-21T21:34:00Z" w16du:dateUtc="2024-07-21T11:34:00Z">
        <w:r w:rsidDel="00EE4F9B">
          <w:delText>plan u</w:delText>
        </w:r>
      </w:del>
      <w:ins w:id="625" w:author="Jason Rhee" w:date="2024-07-21T21:34:00Z" w16du:dateUtc="2024-07-21T11:34:00Z">
        <w:r w:rsidR="00EE4F9B">
          <w:rPr>
            <w:rFonts w:eastAsiaTheme="minorEastAsia" w:hint="eastAsia"/>
            <w:lang w:eastAsia="ko-KR"/>
          </w:rPr>
          <w:t>U</w:t>
        </w:r>
      </w:ins>
      <w:r>
        <w:t>pdate datasets</w:t>
      </w:r>
    </w:p>
    <w:p w14:paraId="6072E34E" w14:textId="423B8056" w:rsidR="00A302AF" w:rsidRPr="00D129DC" w:rsidRDefault="00A302AF" w:rsidP="00195D9D">
      <w:pPr>
        <w:spacing w:before="0"/>
        <w:rPr>
          <w:rFonts w:cs="Arial"/>
          <w:szCs w:val="20"/>
        </w:rPr>
      </w:pPr>
      <w:r w:rsidRPr="000913AC">
        <w:rPr>
          <w:i/>
        </w:rPr>
        <w:t xml:space="preserve">Actual </w:t>
      </w:r>
      <w:del w:id="626" w:author="Jason Rhee" w:date="2024-07-21T21:34:00Z" w16du:dateUtc="2024-07-21T11:34:00Z">
        <w:r w:rsidRPr="000913AC" w:rsidDel="00EE4F9B">
          <w:rPr>
            <w:i/>
          </w:rPr>
          <w:delText>plan</w:delText>
        </w:r>
        <w:r w:rsidRPr="000913AC" w:rsidDel="00EE4F9B">
          <w:delText xml:space="preserve"> </w:delText>
        </w:r>
        <w:r w:rsidRPr="00D94314" w:rsidDel="00EE4F9B">
          <w:rPr>
            <w:i/>
            <w:iCs/>
            <w:rPrChange w:id="627" w:author="Jason Rhee" w:date="2024-02-29T14:04:00Z">
              <w:rPr/>
            </w:rPrChange>
          </w:rPr>
          <w:delText>u</w:delText>
        </w:r>
      </w:del>
      <w:ins w:id="628" w:author="Jason Rhee" w:date="2024-07-21T21:34:00Z" w16du:dateUtc="2024-07-21T11:34:00Z">
        <w:r w:rsidR="00EE4F9B">
          <w:rPr>
            <w:rFonts w:eastAsiaTheme="minorEastAsia" w:hint="eastAsia"/>
            <w:i/>
            <w:lang w:eastAsia="ko-KR"/>
          </w:rPr>
          <w:t>U</w:t>
        </w:r>
      </w:ins>
      <w:r w:rsidRPr="00D94314">
        <w:rPr>
          <w:i/>
          <w:iCs/>
          <w:rPrChange w:id="629" w:author="Jason Rhee" w:date="2024-02-29T14:04:00Z">
            <w:rPr/>
          </w:rPrChange>
        </w:rPr>
        <w:t>pdate</w:t>
      </w:r>
      <w:r w:rsidRPr="000913AC">
        <w:t xml:space="preserve"> datasets</w:t>
      </w:r>
      <w:r w:rsidRPr="00D129DC">
        <w:t xml:space="preserve"> include more up-to-date information and may be required every </w:t>
      </w:r>
      <w:r w:rsidR="00A873ED">
        <w:t>five</w:t>
      </w:r>
      <w:r w:rsidR="00A873ED" w:rsidRPr="00D129DC">
        <w:t xml:space="preserve"> </w:t>
      </w:r>
      <w:r w:rsidRPr="00D129DC">
        <w:t xml:space="preserve">to </w:t>
      </w:r>
      <w:r w:rsidR="00A873ED">
        <w:t>ten</w:t>
      </w:r>
      <w:r w:rsidRPr="00D129DC">
        <w:t xml:space="preserve"> minutes</w:t>
      </w:r>
      <w:r w:rsidR="0066549D">
        <w:t>.</w:t>
      </w:r>
      <w:r w:rsidR="004E1105">
        <w:t xml:space="preserve"> </w:t>
      </w:r>
      <w:r w:rsidRPr="00D129DC">
        <w:t xml:space="preserve">These datasets include the route, the </w:t>
      </w:r>
      <w:ins w:id="630" w:author="Jason Rhee" w:date="2024-07-25T17:54:00Z" w16du:dateUtc="2024-07-25T07:54:00Z">
        <w:r w:rsidR="00B12C5A">
          <w:t xml:space="preserve">under keel clearance plan area, </w:t>
        </w:r>
      </w:ins>
      <w:r w:rsidR="00AF2A34">
        <w:t xml:space="preserve">almost non-navigable </w:t>
      </w:r>
      <w:ins w:id="631" w:author="Jason Rhee" w:date="2024-07-25T17:54:00Z" w16du:dateUtc="2024-07-25T07:54:00Z">
        <w:r w:rsidR="00B12C5A">
          <w:t xml:space="preserve">areas, </w:t>
        </w:r>
      </w:ins>
      <w:r w:rsidR="00AF2A34">
        <w:t xml:space="preserve">and non-navigable </w:t>
      </w:r>
      <w:r w:rsidRPr="00D129DC">
        <w:t xml:space="preserve">areas </w:t>
      </w:r>
      <w:del w:id="632" w:author="Jason Rhee" w:date="2024-07-25T17:54:00Z" w16du:dateUtc="2024-07-25T07:54:00Z">
        <w:r w:rsidRPr="00D129DC" w:rsidDel="00B12C5A">
          <w:delText xml:space="preserve">and </w:delText>
        </w:r>
      </w:del>
      <w:ins w:id="633" w:author="Jason Rhee" w:date="2024-07-25T17:54:00Z" w16du:dateUtc="2024-07-25T07:54:00Z">
        <w:r w:rsidR="00B12C5A">
          <w:t xml:space="preserve">under </w:t>
        </w:r>
      </w:ins>
      <w:r w:rsidRPr="00D129DC">
        <w:t>the 'parent' UnderKeelClearancePlan feature</w:t>
      </w:r>
      <w:r w:rsidR="0066549D">
        <w:t xml:space="preserve">. </w:t>
      </w:r>
      <w:r w:rsidRPr="00D129DC">
        <w:t xml:space="preserve">The dataset will be updated based on </w:t>
      </w:r>
      <w:r w:rsidR="00A873ED">
        <w:t xml:space="preserve">the </w:t>
      </w:r>
      <w:r w:rsidRPr="00D129DC">
        <w:t>latest weather conditions and</w:t>
      </w:r>
      <w:ins w:id="634" w:author="Jason Rhee" w:date="2024-07-21T22:09:00Z" w16du:dateUtc="2024-07-21T12:09:00Z">
        <w:r w:rsidR="0011724A">
          <w:rPr>
            <w:rFonts w:eastAsiaTheme="minorEastAsia" w:hint="eastAsia"/>
            <w:lang w:eastAsia="ko-KR"/>
          </w:rPr>
          <w:t>,</w:t>
        </w:r>
      </w:ins>
      <w:r w:rsidRPr="00D129DC">
        <w:t xml:space="preserve"> </w:t>
      </w:r>
      <w:del w:id="635" w:author="Jason Rhee" w:date="2024-07-21T22:09:00Z" w16du:dateUtc="2024-07-21T12:09:00Z">
        <w:r w:rsidR="00A873ED" w:rsidDel="0011724A">
          <w:delText>(</w:delText>
        </w:r>
        <w:commentRangeStart w:id="636"/>
        <w:commentRangeStart w:id="637"/>
        <w:r w:rsidRPr="00D129DC" w:rsidDel="0011724A">
          <w:delText>optionally</w:delText>
        </w:r>
        <w:commentRangeEnd w:id="636"/>
        <w:r w:rsidR="004B71B7" w:rsidDel="0011724A">
          <w:rPr>
            <w:rStyle w:val="CommentReference"/>
            <w:rFonts w:eastAsia="MS Mincho"/>
            <w:szCs w:val="20"/>
            <w:lang w:eastAsia="ja-JP"/>
          </w:rPr>
          <w:commentReference w:id="636"/>
        </w:r>
      </w:del>
      <w:commentRangeEnd w:id="637"/>
      <w:r w:rsidR="00B71A99">
        <w:rPr>
          <w:rStyle w:val="CommentReference"/>
          <w:rFonts w:eastAsia="MS Mincho"/>
          <w:szCs w:val="20"/>
          <w:lang w:eastAsia="ja-JP"/>
        </w:rPr>
        <w:commentReference w:id="637"/>
      </w:r>
      <w:del w:id="638" w:author="Jason Rhee" w:date="2024-07-21T22:09:00Z" w16du:dateUtc="2024-07-21T12:09:00Z">
        <w:r w:rsidR="00A873ED" w:rsidDel="0011724A">
          <w:delText>)</w:delText>
        </w:r>
      </w:del>
      <w:ins w:id="639" w:author="Jason Rhee" w:date="2024-07-21T22:09:00Z" w16du:dateUtc="2024-07-21T12:09:00Z">
        <w:r w:rsidR="0011724A">
          <w:rPr>
            <w:rFonts w:eastAsiaTheme="minorEastAsia" w:hint="eastAsia"/>
            <w:lang w:eastAsia="ko-KR"/>
          </w:rPr>
          <w:t>if available</w:t>
        </w:r>
        <w:r w:rsidR="00B71A99">
          <w:rPr>
            <w:rFonts w:eastAsiaTheme="minorEastAsia" w:hint="eastAsia"/>
            <w:lang w:eastAsia="ko-KR"/>
          </w:rPr>
          <w:t>,</w:t>
        </w:r>
      </w:ins>
      <w:r w:rsidRPr="00D129DC">
        <w:t xml:space="preserve"> actual </w:t>
      </w:r>
      <w:r w:rsidR="0066549D">
        <w:t>ship</w:t>
      </w:r>
      <w:r w:rsidRPr="00D129DC">
        <w:t xml:space="preserve"> position, heading and speed (</w:t>
      </w:r>
      <w:r w:rsidR="00195D9D">
        <w:t>for example</w:t>
      </w:r>
      <w:r w:rsidR="0066549D">
        <w:t xml:space="preserve"> </w:t>
      </w:r>
      <w:r w:rsidRPr="00D129DC">
        <w:t>as received</w:t>
      </w:r>
      <w:r w:rsidR="00AF2A34">
        <w:t xml:space="preserve"> by </w:t>
      </w:r>
      <w:r w:rsidRPr="00D129DC">
        <w:t xml:space="preserve">a </w:t>
      </w:r>
      <w:del w:id="640" w:author="Jason Rhee" w:date="2024-07-16T17:18:00Z" w16du:dateUtc="2024-07-16T07:18:00Z">
        <w:r w:rsidR="0066549D" w:rsidDel="001B54AD">
          <w:delText>UKCM service</w:delText>
        </w:r>
      </w:del>
      <w:del w:id="641" w:author="Jason Rhee" w:date="2024-07-16T17:20:00Z" w16du:dateUtc="2024-07-16T07:20:00Z">
        <w:r w:rsidR="00AF2A34" w:rsidDel="001B54AD">
          <w:delText xml:space="preserve"> provider</w:delText>
        </w:r>
      </w:del>
      <w:ins w:id="642" w:author="Jason Rhee" w:date="2024-07-16T17:20:00Z" w16du:dateUtc="2024-07-16T07:20:00Z">
        <w:r w:rsidR="001B54AD">
          <w:t>UKCM Service Provider</w:t>
        </w:r>
      </w:ins>
      <w:r w:rsidRPr="00D129DC">
        <w:t xml:space="preserve"> via</w:t>
      </w:r>
      <w:r w:rsidR="00AF2A34">
        <w:t xml:space="preserve"> </w:t>
      </w:r>
      <w:r w:rsidR="00C767EA">
        <w:t xml:space="preserve">a </w:t>
      </w:r>
      <w:r w:rsidR="00AF2A34">
        <w:t>ship</w:t>
      </w:r>
      <w:r w:rsidR="00C767EA">
        <w:t>’s</w:t>
      </w:r>
      <w:r w:rsidR="00AF2A34">
        <w:t xml:space="preserve"> transmitted</w:t>
      </w:r>
      <w:r w:rsidRPr="00D129DC">
        <w:t xml:space="preserve"> AIS</w:t>
      </w:r>
      <w:r w:rsidR="007C2089">
        <w:t xml:space="preserve"> signal</w:t>
      </w:r>
      <w:r w:rsidRPr="00D129DC">
        <w:t>).</w:t>
      </w:r>
    </w:p>
    <w:p w14:paraId="32870B24" w14:textId="77777777" w:rsidR="00A302AF" w:rsidRPr="00D129DC" w:rsidRDefault="00A302AF" w:rsidP="002721B0">
      <w:pPr>
        <w:pStyle w:val="Heading3"/>
      </w:pPr>
      <w:r w:rsidRPr="00D129DC">
        <w:t xml:space="preserve">Dataset </w:t>
      </w:r>
      <w:r w:rsidR="00A574A4">
        <w:t>use cases</w:t>
      </w:r>
    </w:p>
    <w:p w14:paraId="01C33BD3" w14:textId="225E2BDE" w:rsidR="00CB594D" w:rsidRDefault="00A302AF" w:rsidP="00195D9D">
      <w:pPr>
        <w:spacing w:before="0"/>
      </w:pPr>
      <w:r w:rsidRPr="00D129DC">
        <w:t>UKCM datasets are updated by whole dataset replacement</w:t>
      </w:r>
      <w:r w:rsidR="0066549D">
        <w:t>.</w:t>
      </w:r>
      <w:r w:rsidR="004E1105">
        <w:t xml:space="preserve"> </w:t>
      </w:r>
      <w:r w:rsidRPr="00D129DC">
        <w:t>Which data needs to be updated</w:t>
      </w:r>
      <w:r w:rsidR="00A95625">
        <w:t>,</w:t>
      </w:r>
      <w:r w:rsidRPr="00D129DC">
        <w:t xml:space="preserve"> and how frequently, depends on the purpose of UKC calculation (as indicated by the '</w:t>
      </w:r>
      <w:r w:rsidR="009E223C" w:rsidRPr="00815FDD">
        <w:rPr>
          <w:rFonts w:cs="Arial"/>
          <w:szCs w:val="20"/>
        </w:rPr>
        <w:t>underKeelClearancePurpose</w:t>
      </w:r>
      <w:del w:id="643" w:author="Jason Rhee" w:date="2024-07-21T18:59:00Z" w16du:dateUtc="2024-07-21T08:59:00Z">
        <w:r w:rsidR="009E223C" w:rsidRPr="00815FDD" w:rsidDel="008F4A1D">
          <w:rPr>
            <w:rFonts w:cs="Arial"/>
            <w:szCs w:val="20"/>
          </w:rPr>
          <w:delText>Type</w:delText>
        </w:r>
      </w:del>
      <w:r w:rsidRPr="00D129DC">
        <w:t>' attribute)</w:t>
      </w:r>
      <w:r w:rsidR="0066549D">
        <w:t>.</w:t>
      </w:r>
      <w:r w:rsidR="004E1105">
        <w:t xml:space="preserve"> </w:t>
      </w:r>
      <w:r w:rsidR="00195D9D">
        <w:t>The following</w:t>
      </w:r>
      <w:r w:rsidR="00195D9D" w:rsidRPr="00D129DC">
        <w:t xml:space="preserve"> </w:t>
      </w:r>
      <w:r w:rsidRPr="00D129DC">
        <w:t>is a typical updating scenario, but variations may exist depending on local circumstances.</w:t>
      </w:r>
    </w:p>
    <w:p w14:paraId="39DAB5AA" w14:textId="0F7235EF" w:rsidR="00A95625" w:rsidRPr="00224DC4" w:rsidRDefault="00A302AF" w:rsidP="00195D9D">
      <w:pPr>
        <w:spacing w:before="0"/>
      </w:pPr>
      <w:r w:rsidRPr="00D129DC">
        <w:t xml:space="preserve">In the pre-planning use case, a </w:t>
      </w:r>
      <w:r w:rsidR="00CB594D">
        <w:t>ship</w:t>
      </w:r>
      <w:r w:rsidRPr="00D129DC">
        <w:t xml:space="preserve"> requests a set of tidal windows </w:t>
      </w:r>
      <w:r w:rsidR="00A95625">
        <w:t>for</w:t>
      </w:r>
      <w:r w:rsidR="00A95625" w:rsidRPr="00D129DC">
        <w:t xml:space="preserve"> </w:t>
      </w:r>
      <w:r w:rsidRPr="00D129DC">
        <w:t>an arrival</w:t>
      </w:r>
      <w:r w:rsidR="009F7CEF">
        <w:t>/depa</w:t>
      </w:r>
      <w:r w:rsidR="009A3B6C">
        <w:t>r</w:t>
      </w:r>
      <w:r w:rsidR="009F7CEF">
        <w:t>ture</w:t>
      </w:r>
      <w:r w:rsidRPr="00D129DC">
        <w:t xml:space="preserve"> port </w:t>
      </w:r>
      <w:r w:rsidR="00A95625">
        <w:t>or waterway</w:t>
      </w:r>
      <w:r w:rsidR="00BF6AC5">
        <w:t>, for a specified draught,</w:t>
      </w:r>
      <w:r w:rsidR="00CB594D">
        <w:t xml:space="preserve"> </w:t>
      </w:r>
      <w:r w:rsidRPr="00D129DC">
        <w:t>day</w:t>
      </w:r>
      <w:r w:rsidR="00E321C2">
        <w:t>s</w:t>
      </w:r>
      <w:r w:rsidRPr="00D129DC">
        <w:t xml:space="preserve"> or weeks in advance</w:t>
      </w:r>
      <w:r w:rsidR="0066549D">
        <w:t>.</w:t>
      </w:r>
      <w:r w:rsidR="004E1105">
        <w:t xml:space="preserve"> </w:t>
      </w:r>
      <w:r w:rsidRPr="00D129DC">
        <w:t xml:space="preserve">In this case, the </w:t>
      </w:r>
      <w:del w:id="644" w:author="Jason Rhee" w:date="2024-07-16T17:18:00Z" w16du:dateUtc="2024-07-16T07:18:00Z">
        <w:r w:rsidRPr="00D129DC" w:rsidDel="001B54AD">
          <w:delText>UKCM s</w:delText>
        </w:r>
        <w:r w:rsidR="00CB594D" w:rsidDel="001B54AD">
          <w:delText>ervice</w:delText>
        </w:r>
      </w:del>
      <w:ins w:id="645" w:author="Jason Rhee" w:date="2024-07-16T17:18:00Z" w16du:dateUtc="2024-07-16T07:18:00Z">
        <w:r w:rsidR="001B54AD">
          <w:t>UKCM Service</w:t>
        </w:r>
      </w:ins>
      <w:r w:rsidRPr="00D129DC">
        <w:t xml:space="preserve"> may compute a tidal window based on </w:t>
      </w:r>
      <w:r w:rsidR="00CB594D">
        <w:t xml:space="preserve">predicted </w:t>
      </w:r>
      <w:r w:rsidRPr="00D129DC">
        <w:t>tide</w:t>
      </w:r>
      <w:r w:rsidR="00CB594D">
        <w:t>s</w:t>
      </w:r>
      <w:r w:rsidRPr="00D129DC">
        <w:t xml:space="preserve">, forecast navigable depths, including safety/manoeuvrability margins, </w:t>
      </w:r>
      <w:r w:rsidR="00CB594D">
        <w:t>ship</w:t>
      </w:r>
      <w:r w:rsidRPr="00D129DC">
        <w:t xml:space="preserve"> maximum draught, speed and squat predictions, other forecast environmental conditions and </w:t>
      </w:r>
      <w:r w:rsidR="00E321C2">
        <w:t xml:space="preserve">a </w:t>
      </w:r>
      <w:r w:rsidRPr="00D129DC">
        <w:t xml:space="preserve">standard </w:t>
      </w:r>
      <w:r w:rsidRPr="00224DC4">
        <w:t>assumed route</w:t>
      </w:r>
      <w:r w:rsidR="0066549D" w:rsidRPr="00224DC4">
        <w:t>.</w:t>
      </w:r>
      <w:r w:rsidR="004E1105" w:rsidRPr="00224DC4">
        <w:t xml:space="preserve"> </w:t>
      </w:r>
      <w:r w:rsidRPr="00224DC4">
        <w:t xml:space="preserve">In this scenario, the </w:t>
      </w:r>
      <w:del w:id="646" w:author="Jason Rhee" w:date="2024-07-16T17:18:00Z" w16du:dateUtc="2024-07-16T07:18:00Z">
        <w:r w:rsidRPr="00224DC4" w:rsidDel="001B54AD">
          <w:delText>UKCM s</w:delText>
        </w:r>
        <w:r w:rsidR="00CB594D" w:rsidRPr="00224DC4" w:rsidDel="001B54AD">
          <w:delText>ervice</w:delText>
        </w:r>
      </w:del>
      <w:ins w:id="647" w:author="Jason Rhee" w:date="2024-07-16T17:18:00Z" w16du:dateUtc="2024-07-16T07:18:00Z">
        <w:r w:rsidR="001B54AD">
          <w:t>UKCM Service</w:t>
        </w:r>
      </w:ins>
      <w:r w:rsidRPr="00224DC4">
        <w:t xml:space="preserve"> could return a single </w:t>
      </w:r>
      <w:ins w:id="648" w:author="Jason Rhee" w:date="2024-07-25T18:02:00Z" w16du:dateUtc="2024-07-25T08:02:00Z">
        <w:r w:rsidR="00B34F26">
          <w:t xml:space="preserve">Pre-plan </w:t>
        </w:r>
      </w:ins>
      <w:r w:rsidRPr="00224DC4">
        <w:t>dataset</w:t>
      </w:r>
      <w:ins w:id="649" w:author="Jason Rhee" w:date="2024-07-25T17:56:00Z" w16du:dateUtc="2024-07-25T07:56:00Z">
        <w:r w:rsidR="00632A77">
          <w:t>,</w:t>
        </w:r>
      </w:ins>
      <w:r w:rsidRPr="00224DC4">
        <w:t xml:space="preserve"> and generally no updates are required until </w:t>
      </w:r>
      <w:ins w:id="650" w:author="Jason Rhee" w:date="2024-07-25T17:55:00Z" w16du:dateUtc="2024-07-25T07:55:00Z">
        <w:r w:rsidR="00531D31">
          <w:t xml:space="preserve">closer to the </w:t>
        </w:r>
      </w:ins>
      <w:ins w:id="651" w:author="Jason Rhee" w:date="2024-07-25T17:56:00Z" w16du:dateUtc="2024-07-25T07:56:00Z">
        <w:r w:rsidR="00531D31">
          <w:t xml:space="preserve">time when the ship enters the UKCM Operational Area </w:t>
        </w:r>
      </w:ins>
      <w:ins w:id="652" w:author="Jason Rhee" w:date="2024-07-25T17:55:00Z" w16du:dateUtc="2024-07-25T07:55:00Z">
        <w:r w:rsidR="00531D31">
          <w:t xml:space="preserve">(for example, </w:t>
        </w:r>
      </w:ins>
      <w:commentRangeStart w:id="653"/>
      <w:commentRangeStart w:id="654"/>
      <w:r w:rsidRPr="00224DC4">
        <w:t>approximately</w:t>
      </w:r>
      <w:commentRangeEnd w:id="653"/>
      <w:r w:rsidR="00535476">
        <w:rPr>
          <w:rStyle w:val="CommentReference"/>
          <w:rFonts w:eastAsia="MS Mincho"/>
          <w:szCs w:val="20"/>
          <w:lang w:eastAsia="ja-JP"/>
        </w:rPr>
        <w:commentReference w:id="653"/>
      </w:r>
      <w:commentRangeEnd w:id="654"/>
      <w:r w:rsidR="0024407C">
        <w:rPr>
          <w:rStyle w:val="CommentReference"/>
          <w:rFonts w:eastAsia="MS Mincho"/>
          <w:szCs w:val="20"/>
          <w:lang w:eastAsia="ja-JP"/>
        </w:rPr>
        <w:commentReference w:id="654"/>
      </w:r>
      <w:r w:rsidRPr="00224DC4">
        <w:t xml:space="preserve"> 24 hrs</w:t>
      </w:r>
      <w:ins w:id="655" w:author="Jason Rhee" w:date="2024-07-25T17:58:00Z" w16du:dateUtc="2024-07-25T07:58:00Z">
        <w:r w:rsidR="00B8086F">
          <w:t xml:space="preserve"> prior to entry</w:t>
        </w:r>
      </w:ins>
      <w:ins w:id="656" w:author="Jason Rhee" w:date="2024-07-25T17:56:00Z" w16du:dateUtc="2024-07-25T07:56:00Z">
        <w:r w:rsidR="00531D31">
          <w:t>)</w:t>
        </w:r>
      </w:ins>
      <w:del w:id="657" w:author="Jason Rhee" w:date="2024-07-25T17:56:00Z" w16du:dateUtc="2024-07-25T07:56:00Z">
        <w:r w:rsidRPr="00224DC4" w:rsidDel="00531D31">
          <w:delText xml:space="preserve"> before the time when the </w:delText>
        </w:r>
        <w:r w:rsidR="00CB594D" w:rsidRPr="00224DC4" w:rsidDel="00531D31">
          <w:delText>ship</w:delText>
        </w:r>
        <w:r w:rsidRPr="00224DC4" w:rsidDel="00531D31">
          <w:delText xml:space="preserve"> enters the UKCM </w:delText>
        </w:r>
        <w:r w:rsidR="00CB594D" w:rsidRPr="00224DC4" w:rsidDel="00531D31">
          <w:delText>area</w:delText>
        </w:r>
      </w:del>
      <w:r w:rsidR="0066549D" w:rsidRPr="00224DC4">
        <w:t>.</w:t>
      </w:r>
    </w:p>
    <w:p w14:paraId="16781474" w14:textId="4DBAB43E" w:rsidR="00A95625" w:rsidRPr="00D129DC" w:rsidRDefault="00A95625" w:rsidP="00195D9D">
      <w:pPr>
        <w:spacing w:before="0"/>
      </w:pPr>
      <w:commentRangeStart w:id="658"/>
      <w:commentRangeStart w:id="659"/>
      <w:del w:id="660" w:author="Jason Rhee" w:date="2024-07-25T17:57:00Z" w16du:dateUtc="2024-07-25T07:57:00Z">
        <w:r w:rsidRPr="00224DC4" w:rsidDel="00B8086F">
          <w:delText xml:space="preserve">Approximately </w:delText>
        </w:r>
        <w:r w:rsidR="00A302AF" w:rsidRPr="00224DC4" w:rsidDel="00B8086F">
          <w:delText>24 hrs</w:delText>
        </w:r>
        <w:commentRangeEnd w:id="658"/>
        <w:r w:rsidR="00AD0967" w:rsidDel="00B8086F">
          <w:rPr>
            <w:rStyle w:val="CommentReference"/>
            <w:rFonts w:eastAsia="MS Mincho"/>
            <w:szCs w:val="20"/>
            <w:lang w:eastAsia="ja-JP"/>
          </w:rPr>
          <w:commentReference w:id="658"/>
        </w:r>
      </w:del>
      <w:commentRangeEnd w:id="659"/>
      <w:r w:rsidR="0024407C">
        <w:rPr>
          <w:rStyle w:val="CommentReference"/>
          <w:rFonts w:eastAsia="MS Mincho"/>
          <w:szCs w:val="20"/>
          <w:lang w:eastAsia="ja-JP"/>
        </w:rPr>
        <w:commentReference w:id="659"/>
      </w:r>
      <w:del w:id="661" w:author="Jason Rhee" w:date="2024-07-25T17:57:00Z" w16du:dateUtc="2024-07-25T07:57:00Z">
        <w:r w:rsidR="00A302AF" w:rsidRPr="00224DC4" w:rsidDel="00B8086F">
          <w:delText xml:space="preserve"> before </w:delText>
        </w:r>
      </w:del>
      <w:ins w:id="662" w:author="Jason Rhee" w:date="2024-07-25T17:57:00Z" w16du:dateUtc="2024-07-25T07:57:00Z">
        <w:r w:rsidR="00B8086F">
          <w:t xml:space="preserve">Closer to </w:t>
        </w:r>
      </w:ins>
      <w:r w:rsidR="00A302AF" w:rsidRPr="00224DC4">
        <w:t xml:space="preserve">the time </w:t>
      </w:r>
      <w:del w:id="663" w:author="Jason Rhee" w:date="2024-07-25T17:57:00Z" w16du:dateUtc="2024-07-25T07:57:00Z">
        <w:r w:rsidR="00A302AF" w:rsidRPr="00224DC4" w:rsidDel="00B8086F">
          <w:delText xml:space="preserve">when </w:delText>
        </w:r>
      </w:del>
      <w:ins w:id="664" w:author="Jason Rhee" w:date="2024-07-25T17:57:00Z" w16du:dateUtc="2024-07-25T07:57:00Z">
        <w:r w:rsidR="00B8086F">
          <w:t xml:space="preserve">time of </w:t>
        </w:r>
      </w:ins>
      <w:r w:rsidR="0066549D" w:rsidRPr="00224DC4">
        <w:t>a</w:t>
      </w:r>
      <w:r w:rsidR="00A302AF" w:rsidRPr="00224DC4">
        <w:t xml:space="preserve"> </w:t>
      </w:r>
      <w:r w:rsidR="00CB594D" w:rsidRPr="00224DC4">
        <w:t>ship</w:t>
      </w:r>
      <w:r w:rsidR="00A302AF" w:rsidRPr="00224DC4">
        <w:t xml:space="preserve"> enter</w:t>
      </w:r>
      <w:ins w:id="665" w:author="Jason Rhee" w:date="2024-07-25T17:57:00Z" w16du:dateUtc="2024-07-25T07:57:00Z">
        <w:r w:rsidR="00B8086F">
          <w:t>ing</w:t>
        </w:r>
      </w:ins>
      <w:del w:id="666" w:author="Jason Rhee" w:date="2024-07-25T17:57:00Z" w16du:dateUtc="2024-07-25T07:57:00Z">
        <w:r w:rsidR="00A302AF" w:rsidRPr="00224DC4" w:rsidDel="00B8086F">
          <w:delText>s</w:delText>
        </w:r>
      </w:del>
      <w:r w:rsidR="00A302AF" w:rsidRPr="00224DC4">
        <w:t xml:space="preserve"> the UKCM </w:t>
      </w:r>
      <w:ins w:id="667" w:author="Jason Rhee" w:date="2024-07-25T18:00:00Z" w16du:dateUtc="2024-07-25T08:00:00Z">
        <w:r w:rsidR="000D271F">
          <w:t xml:space="preserve">Operational </w:t>
        </w:r>
      </w:ins>
      <w:del w:id="668" w:author="Jason Rhee" w:date="2024-07-25T18:00:00Z" w16du:dateUtc="2024-07-25T08:00:00Z">
        <w:r w:rsidR="00CB594D" w:rsidRPr="00224DC4" w:rsidDel="000D271F">
          <w:delText>area</w:delText>
        </w:r>
      </w:del>
      <w:ins w:id="669" w:author="Jason Rhee" w:date="2024-07-25T18:00:00Z" w16du:dateUtc="2024-07-25T08:00:00Z">
        <w:r w:rsidR="000D271F">
          <w:t>A</w:t>
        </w:r>
        <w:r w:rsidR="000D271F" w:rsidRPr="00224DC4">
          <w:t>rea</w:t>
        </w:r>
        <w:r w:rsidR="000D271F">
          <w:t xml:space="preserve"> </w:t>
        </w:r>
      </w:ins>
      <w:ins w:id="670" w:author="Jason Rhee" w:date="2024-07-25T17:57:00Z" w16du:dateUtc="2024-07-25T07:57:00Z">
        <w:r w:rsidR="00B8086F">
          <w:t xml:space="preserve">(for example, </w:t>
        </w:r>
        <w:r w:rsidR="00B8086F" w:rsidRPr="00224DC4">
          <w:t>24 h</w:t>
        </w:r>
        <w:r w:rsidR="00B8086F">
          <w:t>ours prior)</w:t>
        </w:r>
      </w:ins>
      <w:r w:rsidRPr="00224DC4">
        <w:t>,</w:t>
      </w:r>
      <w:r w:rsidR="00A302AF" w:rsidRPr="00224DC4">
        <w:t xml:space="preserve"> the </w:t>
      </w:r>
      <w:r w:rsidR="00CB594D" w:rsidRPr="00224DC4">
        <w:t>ship</w:t>
      </w:r>
      <w:r w:rsidR="00A302AF" w:rsidRPr="00224DC4">
        <w:t xml:space="preserve"> will need a more detailed </w:t>
      </w:r>
      <w:r w:rsidR="00CB594D" w:rsidRPr="00224DC4">
        <w:t xml:space="preserve">UKC </w:t>
      </w:r>
      <w:r w:rsidR="00A302AF" w:rsidRPr="00224DC4">
        <w:t>plan</w:t>
      </w:r>
      <w:r w:rsidR="0066549D" w:rsidRPr="00224DC4">
        <w:t>.</w:t>
      </w:r>
      <w:r w:rsidR="004E1105" w:rsidRPr="00224DC4">
        <w:t xml:space="preserve"> </w:t>
      </w:r>
      <w:r w:rsidR="00A302AF" w:rsidRPr="00224DC4">
        <w:t xml:space="preserve">This </w:t>
      </w:r>
      <w:ins w:id="671" w:author="Jason Rhee" w:date="2024-07-25T18:02:00Z" w16du:dateUtc="2024-07-25T08:02:00Z">
        <w:r w:rsidR="00B34F26">
          <w:t xml:space="preserve">Actual </w:t>
        </w:r>
      </w:ins>
      <w:del w:id="672" w:author="Jason Rhee" w:date="2024-07-25T18:02:00Z" w16du:dateUtc="2024-07-25T08:02:00Z">
        <w:r w:rsidR="00A302AF" w:rsidRPr="00224DC4" w:rsidDel="00B34F26">
          <w:delText xml:space="preserve">plan </w:delText>
        </w:r>
      </w:del>
      <w:ins w:id="673" w:author="Jason Rhee" w:date="2024-07-25T18:02:00Z" w16du:dateUtc="2024-07-25T08:02:00Z">
        <w:r w:rsidR="00B34F26">
          <w:t>P</w:t>
        </w:r>
        <w:r w:rsidR="00B34F26" w:rsidRPr="00224DC4">
          <w:t xml:space="preserve">lan </w:t>
        </w:r>
      </w:ins>
      <w:r w:rsidR="00A302AF" w:rsidRPr="00224DC4">
        <w:t xml:space="preserve">usually </w:t>
      </w:r>
      <w:r w:rsidR="00BB0E3B" w:rsidRPr="00224DC4">
        <w:t>considers more</w:t>
      </w:r>
      <w:r w:rsidR="00A302AF" w:rsidRPr="00224DC4">
        <w:t xml:space="preserve"> </w:t>
      </w:r>
      <w:r w:rsidR="00CB594D" w:rsidRPr="00224DC4">
        <w:t xml:space="preserve">up to date information </w:t>
      </w:r>
      <w:r w:rsidR="00A302AF" w:rsidRPr="00224DC4">
        <w:t xml:space="preserve">and will </w:t>
      </w:r>
      <w:r w:rsidR="00CB594D" w:rsidRPr="00224DC4">
        <w:t xml:space="preserve">typically </w:t>
      </w:r>
      <w:r w:rsidR="00A302AF" w:rsidRPr="00224DC4">
        <w:t>need to be updated more frequently</w:t>
      </w:r>
      <w:r w:rsidR="0066549D" w:rsidRPr="00224DC4">
        <w:t>.</w:t>
      </w:r>
      <w:r w:rsidR="004E1105" w:rsidRPr="00224DC4">
        <w:t xml:space="preserve"> </w:t>
      </w:r>
      <w:r w:rsidR="00A302AF" w:rsidRPr="00224DC4">
        <w:t xml:space="preserve">In this case, the </w:t>
      </w:r>
      <w:r w:rsidR="0066549D" w:rsidRPr="00224DC4">
        <w:t xml:space="preserve">non-navigable and almost non-navigable </w:t>
      </w:r>
      <w:r w:rsidR="00A302AF" w:rsidRPr="00224DC4">
        <w:t>areas</w:t>
      </w:r>
      <w:r w:rsidR="0066549D" w:rsidRPr="00224DC4">
        <w:t xml:space="preserve">, </w:t>
      </w:r>
      <w:r w:rsidR="00A302AF" w:rsidRPr="00224DC4">
        <w:t>any tidal windows (via Control</w:t>
      </w:r>
      <w:r w:rsidRPr="00224DC4">
        <w:t xml:space="preserve"> </w:t>
      </w:r>
      <w:r w:rsidR="00A302AF" w:rsidRPr="00224DC4">
        <w:t>Points), and some metadata</w:t>
      </w:r>
      <w:r w:rsidR="00A302AF" w:rsidRPr="00D129DC">
        <w:t xml:space="preserve"> </w:t>
      </w:r>
      <w:r w:rsidR="0066549D">
        <w:t>will have changed.</w:t>
      </w:r>
      <w:r w:rsidR="00A302AF" w:rsidRPr="00D129DC">
        <w:t xml:space="preserve"> Depending on the variability of the </w:t>
      </w:r>
      <w:r w:rsidR="0066549D">
        <w:t xml:space="preserve">met-ocean </w:t>
      </w:r>
      <w:r w:rsidR="00A302AF" w:rsidRPr="00D129DC">
        <w:t>conditions</w:t>
      </w:r>
      <w:r w:rsidR="0066549D">
        <w:t>,</w:t>
      </w:r>
      <w:r w:rsidR="00A302AF" w:rsidRPr="00D129DC">
        <w:t xml:space="preserve"> the update frequency </w:t>
      </w:r>
      <w:r w:rsidR="0066549D">
        <w:t>could vary</w:t>
      </w:r>
      <w:ins w:id="674" w:author="Jason Rhee" w:date="2024-07-25T17:59:00Z" w16du:dateUtc="2024-07-25T07:59:00Z">
        <w:r w:rsidR="00D44915">
          <w:t xml:space="preserve">, for </w:t>
        </w:r>
      </w:ins>
      <w:ins w:id="675" w:author="Jason Rhee" w:date="2024-07-25T18:01:00Z" w16du:dateUtc="2024-07-25T08:01:00Z">
        <w:r w:rsidR="003071BD">
          <w:t>example</w:t>
        </w:r>
      </w:ins>
      <w:r w:rsidR="0066549D">
        <w:t xml:space="preserve"> </w:t>
      </w:r>
      <w:r w:rsidR="00A302AF" w:rsidRPr="00D129DC">
        <w:t xml:space="preserve">between 10 </w:t>
      </w:r>
      <w:r>
        <w:t>and</w:t>
      </w:r>
      <w:r w:rsidR="00A302AF" w:rsidRPr="00D129DC">
        <w:t xml:space="preserve"> 60 minutes.</w:t>
      </w:r>
    </w:p>
    <w:p w14:paraId="17B55A85" w14:textId="192DFFC9" w:rsidR="00A302AF" w:rsidRDefault="0066549D" w:rsidP="00195D9D">
      <w:pPr>
        <w:spacing w:before="0"/>
        <w:rPr>
          <w:ins w:id="676" w:author="Jason Rhee" w:date="2024-03-07T17:27:00Z"/>
          <w:bCs/>
        </w:rPr>
      </w:pPr>
      <w:r>
        <w:rPr>
          <w:bCs/>
        </w:rPr>
        <w:t xml:space="preserve">Immediately before </w:t>
      </w:r>
      <w:r w:rsidR="00A302AF" w:rsidRPr="00286A01">
        <w:rPr>
          <w:bCs/>
        </w:rPr>
        <w:t xml:space="preserve">entering the UKCM </w:t>
      </w:r>
      <w:ins w:id="677" w:author="Jason Rhee" w:date="2024-07-25T18:00:00Z" w16du:dateUtc="2024-07-25T08:00:00Z">
        <w:r w:rsidR="00D03D88">
          <w:rPr>
            <w:bCs/>
          </w:rPr>
          <w:t xml:space="preserve">Operational </w:t>
        </w:r>
      </w:ins>
      <w:del w:id="678" w:author="Jason Rhee" w:date="2024-07-25T18:00:00Z" w16du:dateUtc="2024-07-25T08:00:00Z">
        <w:r w:rsidDel="00D03D88">
          <w:rPr>
            <w:bCs/>
          </w:rPr>
          <w:delText>area</w:delText>
        </w:r>
        <w:r w:rsidR="00A302AF" w:rsidRPr="00286A01" w:rsidDel="00D03D88">
          <w:rPr>
            <w:bCs/>
          </w:rPr>
          <w:delText xml:space="preserve"> </w:delText>
        </w:r>
      </w:del>
      <w:ins w:id="679" w:author="Jason Rhee" w:date="2024-07-25T18:00:00Z" w16du:dateUtc="2024-07-25T08:00:00Z">
        <w:r w:rsidR="00D03D88">
          <w:rPr>
            <w:bCs/>
          </w:rPr>
          <w:t>Area</w:t>
        </w:r>
        <w:r w:rsidR="00D03D88" w:rsidRPr="00286A01">
          <w:rPr>
            <w:bCs/>
          </w:rPr>
          <w:t xml:space="preserve"> </w:t>
        </w:r>
      </w:ins>
      <w:r w:rsidR="00A302AF" w:rsidRPr="00286A01">
        <w:rPr>
          <w:bCs/>
        </w:rPr>
        <w:t xml:space="preserve">and whilst underway, the use case changes again to become the </w:t>
      </w:r>
      <w:del w:id="680" w:author="Jason Rhee" w:date="2024-07-21T21:30:00Z" w16du:dateUtc="2024-07-21T11:30:00Z">
        <w:r w:rsidR="00A302AF" w:rsidRPr="00286A01" w:rsidDel="00295F56">
          <w:rPr>
            <w:bCs/>
          </w:rPr>
          <w:delText>actual plan</w:delText>
        </w:r>
      </w:del>
      <w:ins w:id="681" w:author="Jason Rhee" w:date="2024-07-21T21:30:00Z" w16du:dateUtc="2024-07-21T11:30:00Z">
        <w:r w:rsidR="00295F56">
          <w:rPr>
            <w:bCs/>
          </w:rPr>
          <w:t xml:space="preserve">Actual </w:t>
        </w:r>
      </w:ins>
      <w:ins w:id="682" w:author="Jason Rhee" w:date="2024-07-25T18:02:00Z" w16du:dateUtc="2024-07-25T08:02:00Z">
        <w:r w:rsidR="00000BB7">
          <w:rPr>
            <w:bCs/>
          </w:rPr>
          <w:t>Update</w:t>
        </w:r>
      </w:ins>
      <w:ins w:id="683" w:author="Jason Rhee" w:date="2024-07-25T18:03:00Z" w16du:dateUtc="2024-07-25T08:03:00Z">
        <w:r w:rsidR="004861FE">
          <w:rPr>
            <w:bCs/>
          </w:rPr>
          <w:t xml:space="preserve">. </w:t>
        </w:r>
      </w:ins>
      <w:ins w:id="684" w:author="Jason Rhee" w:date="2024-07-25T18:04:00Z" w16du:dateUtc="2024-07-25T08:04:00Z">
        <w:r w:rsidR="00A17B41">
          <w:rPr>
            <w:bCs/>
          </w:rPr>
          <w:t xml:space="preserve">Throughout </w:t>
        </w:r>
      </w:ins>
      <w:ins w:id="685" w:author="Jason Rhee" w:date="2024-07-25T18:03:00Z" w16du:dateUtc="2024-07-25T08:03:00Z">
        <w:r w:rsidR="004861FE">
          <w:rPr>
            <w:bCs/>
          </w:rPr>
          <w:t>the Actual Plan phase</w:t>
        </w:r>
        <w:r w:rsidR="00A17B41">
          <w:rPr>
            <w:bCs/>
          </w:rPr>
          <w:t>,</w:t>
        </w:r>
      </w:ins>
      <w:r w:rsidR="00A302AF" w:rsidRPr="00286A01">
        <w:rPr>
          <w:bCs/>
        </w:rPr>
        <w:t xml:space="preserve"> </w:t>
      </w:r>
      <w:del w:id="686" w:author="Jason Rhee" w:date="2024-07-25T18:04:00Z" w16du:dateUtc="2024-07-25T08:04:00Z">
        <w:r w:rsidR="00A302AF" w:rsidRPr="00286A01" w:rsidDel="00A17B41">
          <w:rPr>
            <w:bCs/>
          </w:rPr>
          <w:delText xml:space="preserve">and </w:delText>
        </w:r>
      </w:del>
      <w:r w:rsidR="00A302AF" w:rsidRPr="00286A01">
        <w:rPr>
          <w:bCs/>
        </w:rPr>
        <w:t xml:space="preserve">more up-to-date </w:t>
      </w:r>
      <w:ins w:id="687" w:author="Jason Rhee" w:date="2024-07-25T18:05:00Z" w16du:dateUtc="2024-07-25T08:05:00Z">
        <w:r w:rsidR="00A17B41">
          <w:rPr>
            <w:bCs/>
          </w:rPr>
          <w:t xml:space="preserve">UKC </w:t>
        </w:r>
      </w:ins>
      <w:r w:rsidR="00A302AF" w:rsidRPr="00286A01">
        <w:rPr>
          <w:bCs/>
        </w:rPr>
        <w:t>information is required</w:t>
      </w:r>
      <w:r w:rsidR="00A95625">
        <w:rPr>
          <w:bCs/>
        </w:rPr>
        <w:t xml:space="preserve">, </w:t>
      </w:r>
      <w:ins w:id="688" w:author="Jason Rhee" w:date="2024-07-25T18:05:00Z" w16du:dateUtc="2024-07-25T08:05:00Z">
        <w:r w:rsidR="00A17B41">
          <w:rPr>
            <w:bCs/>
          </w:rPr>
          <w:t>provided more frequently than Actual Plan datasets (fo</w:t>
        </w:r>
      </w:ins>
      <w:ins w:id="689" w:author="Jason Rhee" w:date="2024-07-25T18:06:00Z" w16du:dateUtc="2024-07-25T08:06:00Z">
        <w:r w:rsidR="00A17B41">
          <w:rPr>
            <w:bCs/>
          </w:rPr>
          <w:t xml:space="preserve">r example, </w:t>
        </w:r>
      </w:ins>
      <w:commentRangeStart w:id="690"/>
      <w:del w:id="691" w:author="Jason Rhee" w:date="2024-07-25T18:06:00Z" w16du:dateUtc="2024-07-25T08:06:00Z">
        <w:r w:rsidR="00A95625" w:rsidDel="00A17B41">
          <w:rPr>
            <w:bCs/>
          </w:rPr>
          <w:delText>approximately</w:delText>
        </w:r>
        <w:r w:rsidR="00A302AF" w:rsidRPr="00286A01" w:rsidDel="00A17B41">
          <w:rPr>
            <w:bCs/>
          </w:rPr>
          <w:delText xml:space="preserve"> </w:delText>
        </w:r>
      </w:del>
      <w:r w:rsidR="00A302AF" w:rsidRPr="00286A01">
        <w:rPr>
          <w:bCs/>
        </w:rPr>
        <w:t xml:space="preserve">every </w:t>
      </w:r>
      <w:r w:rsidR="00A95625">
        <w:rPr>
          <w:bCs/>
        </w:rPr>
        <w:t>five</w:t>
      </w:r>
      <w:r w:rsidR="00A302AF" w:rsidRPr="00286A01">
        <w:rPr>
          <w:bCs/>
        </w:rPr>
        <w:t xml:space="preserve"> to </w:t>
      </w:r>
      <w:r w:rsidR="00A95625">
        <w:rPr>
          <w:bCs/>
        </w:rPr>
        <w:t>ten</w:t>
      </w:r>
      <w:r w:rsidR="00A302AF" w:rsidRPr="00286A01">
        <w:rPr>
          <w:bCs/>
        </w:rPr>
        <w:t xml:space="preserve"> minutes</w:t>
      </w:r>
      <w:commentRangeEnd w:id="690"/>
      <w:r w:rsidR="00002424">
        <w:rPr>
          <w:rStyle w:val="CommentReference"/>
          <w:rFonts w:eastAsia="MS Mincho"/>
          <w:szCs w:val="20"/>
          <w:lang w:eastAsia="ja-JP"/>
        </w:rPr>
        <w:commentReference w:id="690"/>
      </w:r>
      <w:ins w:id="692" w:author="Jason Rhee" w:date="2024-07-25T18:06:00Z" w16du:dateUtc="2024-07-25T08:06:00Z">
        <w:r w:rsidR="00A17B41">
          <w:rPr>
            <w:bCs/>
            <w:lang w:val="fr-FR"/>
          </w:rPr>
          <w:t>).</w:t>
        </w:r>
      </w:ins>
      <w:del w:id="693" w:author="Jason Rhee" w:date="2024-07-25T18:06:00Z" w16du:dateUtc="2024-07-25T08:06:00Z">
        <w:r w:rsidDel="000018A4">
          <w:rPr>
            <w:bCs/>
          </w:rPr>
          <w:delText>.</w:delText>
        </w:r>
      </w:del>
      <w:r>
        <w:rPr>
          <w:bCs/>
        </w:rPr>
        <w:t xml:space="preserve"> </w:t>
      </w:r>
      <w:r w:rsidR="00A302AF" w:rsidRPr="00286A01">
        <w:rPr>
          <w:bCs/>
        </w:rPr>
        <w:t xml:space="preserve">In this case, it is likely that the whole information in the dataset needs to be updated </w:t>
      </w:r>
      <w:r w:rsidR="00A95625">
        <w:rPr>
          <w:bCs/>
        </w:rPr>
        <w:t>–</w:t>
      </w:r>
      <w:r w:rsidR="00A302AF" w:rsidRPr="00286A01">
        <w:rPr>
          <w:bCs/>
        </w:rPr>
        <w:t xml:space="preserve"> including the route, the </w:t>
      </w:r>
      <w:r w:rsidR="00EB1A29">
        <w:rPr>
          <w:bCs/>
        </w:rPr>
        <w:t>almost non-</w:t>
      </w:r>
      <w:r w:rsidR="007C2089">
        <w:rPr>
          <w:bCs/>
        </w:rPr>
        <w:t>navigable</w:t>
      </w:r>
      <w:r w:rsidR="00EB1A29">
        <w:rPr>
          <w:bCs/>
        </w:rPr>
        <w:t xml:space="preserve"> areas,</w:t>
      </w:r>
      <w:r w:rsidR="007C2089">
        <w:rPr>
          <w:bCs/>
        </w:rPr>
        <w:t xml:space="preserve"> non-navigable </w:t>
      </w:r>
      <w:r w:rsidR="00A302AF" w:rsidRPr="00286A01">
        <w:rPr>
          <w:bCs/>
        </w:rPr>
        <w:t>areas</w:t>
      </w:r>
      <w:r w:rsidR="00EB1A29">
        <w:rPr>
          <w:bCs/>
        </w:rPr>
        <w:t>,</w:t>
      </w:r>
      <w:r w:rsidR="00A302AF" w:rsidRPr="00286A01">
        <w:rPr>
          <w:bCs/>
        </w:rPr>
        <w:t xml:space="preserve"> and the 'parent' UnderKeelClearancePlan feature</w:t>
      </w:r>
      <w:r>
        <w:rPr>
          <w:bCs/>
        </w:rPr>
        <w:t xml:space="preserve">. </w:t>
      </w:r>
      <w:r w:rsidR="00A302AF" w:rsidRPr="00286A01">
        <w:rPr>
          <w:bCs/>
        </w:rPr>
        <w:t xml:space="preserve">The dataset will be updated based on latest observed and forecast conditions, and </w:t>
      </w:r>
      <w:r w:rsidR="00A95625">
        <w:rPr>
          <w:bCs/>
        </w:rPr>
        <w:t>(</w:t>
      </w:r>
      <w:r w:rsidR="00A302AF" w:rsidRPr="00286A01">
        <w:rPr>
          <w:bCs/>
        </w:rPr>
        <w:t>optionally</w:t>
      </w:r>
      <w:r w:rsidR="00A95625">
        <w:rPr>
          <w:bCs/>
        </w:rPr>
        <w:t>)</w:t>
      </w:r>
      <w:r w:rsidR="00A302AF" w:rsidRPr="00286A01">
        <w:rPr>
          <w:bCs/>
        </w:rPr>
        <w:t xml:space="preserve"> actual </w:t>
      </w:r>
      <w:r>
        <w:rPr>
          <w:bCs/>
        </w:rPr>
        <w:t>ship</w:t>
      </w:r>
      <w:r w:rsidR="00A302AF" w:rsidRPr="00286A01">
        <w:rPr>
          <w:bCs/>
        </w:rPr>
        <w:t xml:space="preserve"> position, heading and speed (</w:t>
      </w:r>
      <w:r w:rsidR="00195D9D">
        <w:rPr>
          <w:bCs/>
        </w:rPr>
        <w:t>for example</w:t>
      </w:r>
      <w:r>
        <w:rPr>
          <w:bCs/>
        </w:rPr>
        <w:t xml:space="preserve"> </w:t>
      </w:r>
      <w:r w:rsidR="00A302AF" w:rsidRPr="00286A01">
        <w:rPr>
          <w:bCs/>
        </w:rPr>
        <w:t xml:space="preserve">as received in a </w:t>
      </w:r>
      <w:del w:id="694" w:author="Jason Rhee" w:date="2024-07-16T17:18:00Z" w16du:dateUtc="2024-07-16T07:18:00Z">
        <w:r w:rsidDel="001B54AD">
          <w:rPr>
            <w:bCs/>
          </w:rPr>
          <w:delText>UKCM service</w:delText>
        </w:r>
      </w:del>
      <w:ins w:id="695" w:author="Jason Rhee" w:date="2024-07-16T17:18:00Z" w16du:dateUtc="2024-07-16T07:18:00Z">
        <w:r w:rsidR="001B54AD">
          <w:rPr>
            <w:bCs/>
          </w:rPr>
          <w:t>UKCM Service</w:t>
        </w:r>
      </w:ins>
      <w:r w:rsidR="00A302AF" w:rsidRPr="00286A01">
        <w:rPr>
          <w:bCs/>
        </w:rPr>
        <w:t xml:space="preserve"> via AIS).</w:t>
      </w:r>
      <w:r w:rsidR="00EB1A29">
        <w:rPr>
          <w:bCs/>
        </w:rPr>
        <w:t xml:space="preserve"> As a ship’s transit is underway, and its actual position is updated, it is likely that the </w:t>
      </w:r>
      <w:r w:rsidR="00DA582A">
        <w:rPr>
          <w:bCs/>
        </w:rPr>
        <w:t>extent</w:t>
      </w:r>
      <w:r w:rsidR="00EB1A29">
        <w:rPr>
          <w:bCs/>
        </w:rPr>
        <w:t xml:space="preserve"> of the almost non-navigable and non-navigable areas</w:t>
      </w:r>
      <w:r w:rsidR="00D84D18">
        <w:rPr>
          <w:bCs/>
        </w:rPr>
        <w:t xml:space="preserve"> need to be updated. The </w:t>
      </w:r>
      <w:r w:rsidR="00EB1A29">
        <w:rPr>
          <w:bCs/>
        </w:rPr>
        <w:t xml:space="preserve">boundaries of the </w:t>
      </w:r>
      <w:del w:id="696" w:author="Jason Rhee" w:date="2024-07-26T13:00:00Z" w16du:dateUtc="2024-07-26T03:00:00Z">
        <w:r w:rsidR="00071EE7" w:rsidDel="003B582C">
          <w:rPr>
            <w:bCs/>
          </w:rPr>
          <w:delText>UKCM</w:delText>
        </w:r>
        <w:r w:rsidR="00EB1A29" w:rsidDel="003B582C">
          <w:rPr>
            <w:bCs/>
          </w:rPr>
          <w:delText xml:space="preserve"> </w:delText>
        </w:r>
      </w:del>
      <w:ins w:id="697" w:author="Jason Rhee" w:date="2024-07-26T13:00:00Z" w16du:dateUtc="2024-07-26T03:00:00Z">
        <w:r w:rsidR="003B582C">
          <w:rPr>
            <w:bCs/>
          </w:rPr>
          <w:t>UKC</w:t>
        </w:r>
        <w:r w:rsidR="003B582C">
          <w:rPr>
            <w:rFonts w:eastAsiaTheme="minorEastAsia" w:hint="eastAsia"/>
            <w:bCs/>
            <w:lang w:eastAsia="ko-KR"/>
          </w:rPr>
          <w:t xml:space="preserve"> plan</w:t>
        </w:r>
        <w:r w:rsidR="003B582C">
          <w:rPr>
            <w:bCs/>
          </w:rPr>
          <w:t xml:space="preserve"> </w:t>
        </w:r>
      </w:ins>
      <w:r w:rsidR="00EB1A29">
        <w:rPr>
          <w:bCs/>
        </w:rPr>
        <w:t>area</w:t>
      </w:r>
      <w:del w:id="698" w:author="Jason Rhee" w:date="2024-07-26T13:01:00Z" w16du:dateUtc="2024-07-26T03:01:00Z">
        <w:r w:rsidR="00D84D18" w:rsidDel="003B582C">
          <w:rPr>
            <w:bCs/>
          </w:rPr>
          <w:delText>,</w:delText>
        </w:r>
        <w:r w:rsidR="00EB1A29" w:rsidDel="003B582C">
          <w:rPr>
            <w:bCs/>
          </w:rPr>
          <w:delText xml:space="preserve"> as provided by the ‘parent’ UnderKeelClearancePlan feature,</w:delText>
        </w:r>
      </w:del>
      <w:r w:rsidR="00EB1A29">
        <w:rPr>
          <w:bCs/>
        </w:rPr>
        <w:t xml:space="preserve"> </w:t>
      </w:r>
      <w:r w:rsidR="00D84D18">
        <w:rPr>
          <w:bCs/>
        </w:rPr>
        <w:t xml:space="preserve">will also likely </w:t>
      </w:r>
      <w:r w:rsidR="00EB1A29">
        <w:rPr>
          <w:bCs/>
        </w:rPr>
        <w:t>need to be updated</w:t>
      </w:r>
      <w:r w:rsidR="00D84D18">
        <w:rPr>
          <w:bCs/>
        </w:rPr>
        <w:t xml:space="preserve"> to reflect areas no longer in scope of the UKC calculation (e.g. areas behind transiting vessel)</w:t>
      </w:r>
      <w:r w:rsidR="00EB1A29">
        <w:rPr>
          <w:bCs/>
        </w:rPr>
        <w:t>.</w:t>
      </w:r>
    </w:p>
    <w:p w14:paraId="31B76B02" w14:textId="77777777" w:rsidR="004F1360" w:rsidRDefault="004F1360" w:rsidP="00195D9D">
      <w:pPr>
        <w:spacing w:before="0"/>
        <w:rPr>
          <w:ins w:id="699" w:author="Jason Rhee" w:date="2024-03-07T17:27:00Z"/>
          <w:bCs/>
        </w:rPr>
        <w:sectPr w:rsidR="004F1360" w:rsidSect="008200D9">
          <w:pgSz w:w="11906" w:h="16838"/>
          <w:pgMar w:top="1440" w:right="1418" w:bottom="1440" w:left="1400" w:header="720" w:footer="720" w:gutter="0"/>
          <w:pgNumType w:start="1"/>
          <w:cols w:space="720"/>
          <w:docGrid w:linePitch="272"/>
        </w:sectPr>
      </w:pPr>
    </w:p>
    <w:p w14:paraId="1C63221C" w14:textId="6132290B" w:rsidR="004F1360" w:rsidDel="004F1360" w:rsidRDefault="004F1360" w:rsidP="004D20A7">
      <w:pPr>
        <w:rPr>
          <w:del w:id="700" w:author="Jason Rhee" w:date="2024-03-07T17:27:00Z"/>
        </w:rPr>
      </w:pPr>
    </w:p>
    <w:p w14:paraId="6A3F1727" w14:textId="46E9EF21" w:rsidR="000B750B" w:rsidRDefault="00D35AFC" w:rsidP="00B3435A">
      <w:pPr>
        <w:pStyle w:val="Heading2"/>
      </w:pPr>
      <w:bookmarkStart w:id="701" w:name="_Ref534271179"/>
      <w:bookmarkStart w:id="702" w:name="_Ref534271191"/>
      <w:bookmarkStart w:id="703" w:name="_Toc127463829"/>
      <w:bookmarkStart w:id="704" w:name="_Toc128125455"/>
      <w:bookmarkStart w:id="705" w:name="_Toc141176180"/>
      <w:bookmarkStart w:id="706" w:name="_Toc141176335"/>
      <w:bookmarkStart w:id="707" w:name="_Toc141176966"/>
      <w:bookmarkStart w:id="708" w:name="_Toc150177851"/>
      <w:r w:rsidRPr="00A4129D">
        <w:t>Application Schema</w:t>
      </w:r>
      <w:bookmarkEnd w:id="580"/>
      <w:bookmarkEnd w:id="581"/>
      <w:bookmarkEnd w:id="701"/>
      <w:bookmarkEnd w:id="702"/>
      <w:bookmarkEnd w:id="703"/>
      <w:bookmarkEnd w:id="704"/>
      <w:bookmarkEnd w:id="705"/>
      <w:bookmarkEnd w:id="706"/>
      <w:bookmarkEnd w:id="707"/>
      <w:bookmarkEnd w:id="708"/>
    </w:p>
    <w:p w14:paraId="11682A88" w14:textId="0AE9D0B8" w:rsidR="002503E1" w:rsidRPr="00A4129D" w:rsidRDefault="002503E1" w:rsidP="00195D9D">
      <w:pPr>
        <w:spacing w:before="0"/>
      </w:pPr>
      <w:r>
        <w:fldChar w:fldCharType="begin"/>
      </w:r>
      <w:r>
        <w:instrText xml:space="preserve"> REF _Ref534270722 \h </w:instrText>
      </w:r>
      <w:r>
        <w:fldChar w:fldCharType="separate"/>
      </w:r>
      <w:r w:rsidR="00146B46" w:rsidRPr="00195D9D">
        <w:rPr>
          <w:i/>
          <w:sz w:val="18"/>
          <w:szCs w:val="18"/>
        </w:rPr>
        <w:t>Figure 7</w:t>
      </w:r>
      <w:r w:rsidR="00146B46" w:rsidRPr="00195D9D">
        <w:rPr>
          <w:i/>
          <w:sz w:val="18"/>
          <w:szCs w:val="18"/>
        </w:rPr>
        <w:noBreakHyphen/>
      </w:r>
      <w:r w:rsidR="00146B46">
        <w:rPr>
          <w:i/>
          <w:noProof/>
          <w:sz w:val="18"/>
          <w:szCs w:val="18"/>
        </w:rPr>
        <w:t>2</w:t>
      </w:r>
      <w:r>
        <w:fldChar w:fldCharType="end"/>
      </w:r>
      <w:r>
        <w:t xml:space="preserve"> is the UML data model for the S-129.</w:t>
      </w:r>
    </w:p>
    <w:p w14:paraId="6A3B2CA5" w14:textId="1E63CE56" w:rsidR="00944ABD" w:rsidRDefault="00944ABD">
      <w:pPr>
        <w:keepNext/>
        <w:ind w:left="-567"/>
        <w:jc w:val="center"/>
        <w:pPrChange w:id="709" w:author="Jason Rhee" w:date="2024-07-22T01:23:00Z" w16du:dateUtc="2024-07-21T15:23:00Z">
          <w:pPr>
            <w:keepNext/>
          </w:pPr>
        </w:pPrChange>
      </w:pPr>
      <w:del w:id="710" w:author="Jason Rhee" w:date="2024-07-22T01:23:00Z" w16du:dateUtc="2024-07-21T15:23:00Z">
        <w:r w:rsidDel="00371A32">
          <w:rPr>
            <w:noProof/>
          </w:rPr>
          <w:drawing>
            <wp:inline distT="0" distB="0" distL="0" distR="0" wp14:anchorId="32CBB4F9" wp14:editId="13F9054E">
              <wp:extent cx="8845268" cy="4057650"/>
              <wp:effectExtent l="0" t="0" r="0" b="0"/>
              <wp:docPr id="26" name="그림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8851668" cy="4060586"/>
                      </a:xfrm>
                      <a:prstGeom prst="rect">
                        <a:avLst/>
                      </a:prstGeom>
                    </pic:spPr>
                  </pic:pic>
                </a:graphicData>
              </a:graphic>
            </wp:inline>
          </w:drawing>
        </w:r>
      </w:del>
      <w:ins w:id="711" w:author="Jason Rhee" w:date="2024-07-22T01:23:00Z" w16du:dateUtc="2024-07-21T15:23:00Z">
        <w:r w:rsidR="00371A32">
          <w:rPr>
            <w:noProof/>
          </w:rPr>
          <w:drawing>
            <wp:inline distT="0" distB="0" distL="0" distR="0" wp14:anchorId="634ACBC3" wp14:editId="65540B29">
              <wp:extent cx="9674792" cy="3724275"/>
              <wp:effectExtent l="0" t="0" r="3175" b="0"/>
              <wp:docPr id="38266239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9681622" cy="3726904"/>
                      </a:xfrm>
                      <a:prstGeom prst="rect">
                        <a:avLst/>
                      </a:prstGeom>
                      <a:noFill/>
                      <a:ln>
                        <a:noFill/>
                      </a:ln>
                    </pic:spPr>
                  </pic:pic>
                </a:graphicData>
              </a:graphic>
            </wp:inline>
          </w:drawing>
        </w:r>
      </w:ins>
    </w:p>
    <w:p w14:paraId="7627DB61" w14:textId="77777777" w:rsidR="006E5801" w:rsidRDefault="009C68D7" w:rsidP="00195D9D">
      <w:pPr>
        <w:pStyle w:val="Caption"/>
        <w:spacing w:line="240" w:lineRule="auto"/>
        <w:jc w:val="center"/>
        <w:rPr>
          <w:ins w:id="712" w:author="Jason Rhee" w:date="2024-03-06T17:38:00Z"/>
          <w:i/>
          <w:sz w:val="18"/>
          <w:szCs w:val="18"/>
        </w:rPr>
        <w:sectPr w:rsidR="006E5801" w:rsidSect="004D20A7">
          <w:pgSz w:w="16838" w:h="11906" w:orient="landscape"/>
          <w:pgMar w:top="1400" w:right="1440" w:bottom="1418" w:left="1440" w:header="720" w:footer="720" w:gutter="0"/>
          <w:pgNumType w:start="1"/>
          <w:cols w:space="720"/>
          <w:docGrid w:linePitch="272"/>
        </w:sectPr>
      </w:pPr>
      <w:bookmarkStart w:id="713" w:name="_Ref534270722"/>
      <w:bookmarkStart w:id="714" w:name="_Ref534201467"/>
      <w:r w:rsidRPr="00195D9D">
        <w:rPr>
          <w:i/>
          <w:sz w:val="18"/>
          <w:szCs w:val="18"/>
        </w:rPr>
        <w:t xml:space="preserve">Figure </w:t>
      </w:r>
      <w:r w:rsidR="00195D9D" w:rsidRPr="00195D9D">
        <w:rPr>
          <w:i/>
          <w:sz w:val="18"/>
          <w:szCs w:val="18"/>
        </w:rPr>
        <w:t>7</w:t>
      </w:r>
      <w:r w:rsidRPr="00195D9D">
        <w:rPr>
          <w:i/>
          <w:sz w:val="18"/>
          <w:szCs w:val="18"/>
        </w:rPr>
        <w:noBreakHyphen/>
      </w:r>
      <w:r w:rsidRPr="00195D9D">
        <w:rPr>
          <w:i/>
          <w:sz w:val="18"/>
          <w:szCs w:val="18"/>
        </w:rPr>
        <w:fldChar w:fldCharType="begin"/>
      </w:r>
      <w:r w:rsidRPr="00195D9D">
        <w:rPr>
          <w:i/>
          <w:sz w:val="18"/>
          <w:szCs w:val="18"/>
        </w:rPr>
        <w:instrText xml:space="preserve"> SEQ Figure \* ARABIC \s 1 </w:instrText>
      </w:r>
      <w:r w:rsidRPr="00195D9D">
        <w:rPr>
          <w:i/>
          <w:sz w:val="18"/>
          <w:szCs w:val="18"/>
        </w:rPr>
        <w:fldChar w:fldCharType="separate"/>
      </w:r>
      <w:r w:rsidR="00146B46">
        <w:rPr>
          <w:i/>
          <w:noProof/>
          <w:sz w:val="18"/>
          <w:szCs w:val="18"/>
        </w:rPr>
        <w:t>2</w:t>
      </w:r>
      <w:r w:rsidRPr="00195D9D">
        <w:rPr>
          <w:i/>
          <w:sz w:val="18"/>
          <w:szCs w:val="18"/>
        </w:rPr>
        <w:fldChar w:fldCharType="end"/>
      </w:r>
      <w:bookmarkEnd w:id="713"/>
      <w:r w:rsidRPr="00195D9D">
        <w:rPr>
          <w:i/>
          <w:sz w:val="18"/>
          <w:szCs w:val="18"/>
        </w:rPr>
        <w:t>. S-129 Data Model</w:t>
      </w:r>
      <w:bookmarkEnd w:id="714"/>
    </w:p>
    <w:p w14:paraId="48FE365D" w14:textId="75726C2F" w:rsidR="009C68D7" w:rsidRPr="00195D9D" w:rsidDel="006E5801" w:rsidRDefault="009C68D7" w:rsidP="00195D9D">
      <w:pPr>
        <w:pStyle w:val="Caption"/>
        <w:spacing w:line="240" w:lineRule="auto"/>
        <w:jc w:val="center"/>
        <w:rPr>
          <w:del w:id="715" w:author="Jason Rhee" w:date="2024-03-06T17:38:00Z"/>
          <w:rFonts w:cs="Arial"/>
          <w:i/>
          <w:sz w:val="18"/>
          <w:szCs w:val="18"/>
        </w:rPr>
      </w:pPr>
    </w:p>
    <w:p w14:paraId="5B787C87" w14:textId="77777777" w:rsidR="00453950" w:rsidRDefault="00453950" w:rsidP="002721B0">
      <w:pPr>
        <w:pStyle w:val="Heading3"/>
      </w:pPr>
      <w:bookmarkStart w:id="716" w:name="_Toc460581601"/>
      <w:r w:rsidRPr="00D129DC">
        <w:t>Feature Types</w:t>
      </w:r>
    </w:p>
    <w:p w14:paraId="2AFC70FF" w14:textId="77777777" w:rsidR="00453950" w:rsidRPr="00286A01" w:rsidRDefault="00453950" w:rsidP="002721B0">
      <w:pPr>
        <w:pStyle w:val="Heading4"/>
      </w:pPr>
      <w:r w:rsidRPr="00286A01">
        <w:t>UnderKeelClearancePlan</w:t>
      </w:r>
    </w:p>
    <w:tbl>
      <w:tblPr>
        <w:tblStyle w:val="TableGrid"/>
        <w:tblW w:w="14029" w:type="dxa"/>
        <w:tblLayout w:type="fixed"/>
        <w:tblLook w:val="04A0" w:firstRow="1" w:lastRow="0" w:firstColumn="1" w:lastColumn="0" w:noHBand="0" w:noVBand="1"/>
      </w:tblPr>
      <w:tblGrid>
        <w:gridCol w:w="1697"/>
        <w:gridCol w:w="3719"/>
        <w:gridCol w:w="2321"/>
        <w:gridCol w:w="709"/>
        <w:gridCol w:w="2119"/>
        <w:gridCol w:w="3464"/>
      </w:tblGrid>
      <w:tr w:rsidR="00453950" w:rsidRPr="002B3B3B" w14:paraId="35DBC671" w14:textId="77777777" w:rsidTr="00DE7C96">
        <w:trPr>
          <w:tblHeader/>
        </w:trPr>
        <w:tc>
          <w:tcPr>
            <w:tcW w:w="1697" w:type="dxa"/>
            <w:shd w:val="clear" w:color="auto" w:fill="D9D9D9" w:themeFill="background1" w:themeFillShade="D9"/>
          </w:tcPr>
          <w:p w14:paraId="3187AA4C" w14:textId="77777777" w:rsidR="00453950" w:rsidRPr="001E5C86" w:rsidRDefault="00453950" w:rsidP="001E5C86">
            <w:pPr>
              <w:spacing w:before="60" w:after="60"/>
              <w:jc w:val="left"/>
              <w:rPr>
                <w:rFonts w:cs="Arial"/>
                <w:b/>
                <w:sz w:val="18"/>
                <w:szCs w:val="18"/>
              </w:rPr>
            </w:pPr>
            <w:r w:rsidRPr="001E5C86">
              <w:rPr>
                <w:rFonts w:cs="Arial"/>
                <w:b/>
                <w:sz w:val="18"/>
                <w:szCs w:val="18"/>
              </w:rPr>
              <w:t>Role</w:t>
            </w:r>
          </w:p>
        </w:tc>
        <w:tc>
          <w:tcPr>
            <w:tcW w:w="3719" w:type="dxa"/>
            <w:shd w:val="clear" w:color="auto" w:fill="D9D9D9" w:themeFill="background1" w:themeFillShade="D9"/>
          </w:tcPr>
          <w:p w14:paraId="3C9D0046" w14:textId="77777777" w:rsidR="00453950" w:rsidRPr="001E5C86" w:rsidRDefault="00453950" w:rsidP="001E5C86">
            <w:pPr>
              <w:spacing w:before="60" w:after="60"/>
              <w:jc w:val="left"/>
              <w:rPr>
                <w:rFonts w:cs="Arial"/>
                <w:b/>
                <w:sz w:val="18"/>
                <w:szCs w:val="18"/>
              </w:rPr>
            </w:pPr>
            <w:r w:rsidRPr="001E5C86">
              <w:rPr>
                <w:rFonts w:cs="Arial"/>
                <w:b/>
                <w:sz w:val="18"/>
                <w:szCs w:val="18"/>
              </w:rPr>
              <w:t>Name</w:t>
            </w:r>
          </w:p>
        </w:tc>
        <w:tc>
          <w:tcPr>
            <w:tcW w:w="2321" w:type="dxa"/>
            <w:shd w:val="clear" w:color="auto" w:fill="D9D9D9" w:themeFill="background1" w:themeFillShade="D9"/>
          </w:tcPr>
          <w:p w14:paraId="6E204F06" w14:textId="77777777" w:rsidR="00453950" w:rsidRPr="001E5C86" w:rsidRDefault="00453950" w:rsidP="001E5C86">
            <w:pPr>
              <w:spacing w:before="60" w:after="60"/>
              <w:jc w:val="left"/>
              <w:rPr>
                <w:rFonts w:cs="Arial"/>
                <w:b/>
                <w:sz w:val="18"/>
                <w:szCs w:val="18"/>
              </w:rPr>
            </w:pPr>
            <w:commentRangeStart w:id="717"/>
            <w:r w:rsidRPr="001E5C86">
              <w:rPr>
                <w:rFonts w:cs="Arial"/>
                <w:b/>
                <w:sz w:val="18"/>
                <w:szCs w:val="18"/>
              </w:rPr>
              <w:t>Description</w:t>
            </w:r>
            <w:commentRangeEnd w:id="717"/>
            <w:r w:rsidR="00AE766A">
              <w:rPr>
                <w:rStyle w:val="CommentReference"/>
                <w:rFonts w:eastAsia="MS Mincho"/>
                <w:szCs w:val="20"/>
                <w:lang w:eastAsia="ja-JP"/>
              </w:rPr>
              <w:commentReference w:id="717"/>
            </w:r>
          </w:p>
        </w:tc>
        <w:tc>
          <w:tcPr>
            <w:tcW w:w="709" w:type="dxa"/>
            <w:shd w:val="clear" w:color="auto" w:fill="D9D9D9" w:themeFill="background1" w:themeFillShade="D9"/>
          </w:tcPr>
          <w:p w14:paraId="688491F6" w14:textId="502EE187" w:rsidR="00453950" w:rsidRPr="001E5C86" w:rsidRDefault="00462811" w:rsidP="001E5C86">
            <w:pPr>
              <w:spacing w:before="60" w:after="60"/>
              <w:jc w:val="center"/>
              <w:rPr>
                <w:rFonts w:cs="Arial"/>
                <w:b/>
                <w:sz w:val="18"/>
                <w:szCs w:val="18"/>
              </w:rPr>
            </w:pPr>
            <w:r>
              <w:rPr>
                <w:rFonts w:cs="Arial"/>
                <w:b/>
                <w:sz w:val="18"/>
                <w:szCs w:val="18"/>
              </w:rPr>
              <w:t>Mult</w:t>
            </w:r>
          </w:p>
        </w:tc>
        <w:tc>
          <w:tcPr>
            <w:tcW w:w="2119" w:type="dxa"/>
            <w:shd w:val="clear" w:color="auto" w:fill="D9D9D9" w:themeFill="background1" w:themeFillShade="D9"/>
          </w:tcPr>
          <w:p w14:paraId="40E08314" w14:textId="77777777" w:rsidR="00453950" w:rsidRPr="001E5C86" w:rsidRDefault="00453950" w:rsidP="001E5C86">
            <w:pPr>
              <w:spacing w:before="60" w:after="60"/>
              <w:jc w:val="left"/>
              <w:rPr>
                <w:rFonts w:cs="Arial"/>
                <w:b/>
                <w:sz w:val="18"/>
                <w:szCs w:val="18"/>
              </w:rPr>
            </w:pPr>
            <w:r w:rsidRPr="001E5C86">
              <w:rPr>
                <w:rFonts w:cs="Arial"/>
                <w:b/>
                <w:sz w:val="18"/>
                <w:szCs w:val="18"/>
              </w:rPr>
              <w:t>dataType</w:t>
            </w:r>
          </w:p>
        </w:tc>
        <w:tc>
          <w:tcPr>
            <w:tcW w:w="3464" w:type="dxa"/>
            <w:shd w:val="clear" w:color="auto" w:fill="D9D9D9" w:themeFill="background1" w:themeFillShade="D9"/>
          </w:tcPr>
          <w:p w14:paraId="001161A6" w14:textId="77777777" w:rsidR="00453950" w:rsidRPr="001E5C86" w:rsidRDefault="00453950" w:rsidP="001E5C86">
            <w:pPr>
              <w:spacing w:before="60" w:after="60"/>
              <w:jc w:val="left"/>
              <w:rPr>
                <w:rFonts w:cs="Arial"/>
                <w:b/>
                <w:sz w:val="18"/>
                <w:szCs w:val="18"/>
              </w:rPr>
            </w:pPr>
            <w:r w:rsidRPr="001E5C86">
              <w:rPr>
                <w:rFonts w:cs="Arial"/>
                <w:b/>
                <w:sz w:val="18"/>
                <w:szCs w:val="18"/>
              </w:rPr>
              <w:t>Remarks</w:t>
            </w:r>
          </w:p>
        </w:tc>
      </w:tr>
      <w:tr w:rsidR="00453950" w:rsidRPr="002B3B3B" w14:paraId="08A65F66" w14:textId="77777777" w:rsidTr="00DE7C96">
        <w:tc>
          <w:tcPr>
            <w:tcW w:w="1697" w:type="dxa"/>
          </w:tcPr>
          <w:p w14:paraId="4B58AC2D" w14:textId="77777777" w:rsidR="00453950" w:rsidRPr="001E5C86" w:rsidRDefault="00453950" w:rsidP="001E5C86">
            <w:pPr>
              <w:spacing w:before="60" w:after="60"/>
              <w:jc w:val="left"/>
              <w:rPr>
                <w:rFonts w:cs="Arial"/>
                <w:sz w:val="18"/>
                <w:szCs w:val="18"/>
              </w:rPr>
            </w:pPr>
            <w:r w:rsidRPr="001E5C86">
              <w:rPr>
                <w:rFonts w:cs="Arial"/>
                <w:sz w:val="18"/>
                <w:szCs w:val="18"/>
              </w:rPr>
              <w:t>Class</w:t>
            </w:r>
          </w:p>
        </w:tc>
        <w:tc>
          <w:tcPr>
            <w:tcW w:w="3719" w:type="dxa"/>
          </w:tcPr>
          <w:p w14:paraId="23D21AA2" w14:textId="77777777" w:rsidR="00453950" w:rsidRPr="001E5C86" w:rsidRDefault="00453950" w:rsidP="001E5C86">
            <w:pPr>
              <w:spacing w:before="60" w:after="60"/>
              <w:jc w:val="left"/>
              <w:rPr>
                <w:rFonts w:cs="Arial"/>
                <w:sz w:val="18"/>
                <w:szCs w:val="18"/>
              </w:rPr>
            </w:pPr>
            <w:r w:rsidRPr="001E5C86">
              <w:rPr>
                <w:rFonts w:cs="Arial"/>
                <w:sz w:val="18"/>
                <w:szCs w:val="18"/>
              </w:rPr>
              <w:t>UnderKeelClearancePlan</w:t>
            </w:r>
          </w:p>
        </w:tc>
        <w:tc>
          <w:tcPr>
            <w:tcW w:w="2321" w:type="dxa"/>
          </w:tcPr>
          <w:p w14:paraId="4E547BFD" w14:textId="16D4ACE8" w:rsidR="00453950" w:rsidRPr="001E5C86" w:rsidRDefault="00453950" w:rsidP="001E5C86">
            <w:pPr>
              <w:spacing w:before="60" w:after="60"/>
              <w:jc w:val="left"/>
              <w:rPr>
                <w:rFonts w:cs="Arial"/>
                <w:sz w:val="18"/>
                <w:szCs w:val="18"/>
              </w:rPr>
            </w:pPr>
            <w:commentRangeStart w:id="718"/>
            <w:commentRangeStart w:id="719"/>
            <w:r w:rsidRPr="001E5C86">
              <w:rPr>
                <w:rFonts w:cs="Arial"/>
                <w:sz w:val="18"/>
                <w:szCs w:val="18"/>
                <w:lang w:val="en-US" w:eastAsia="fi-FI"/>
              </w:rPr>
              <w:t xml:space="preserve">A UKC plan calculated for a particular </w:t>
            </w:r>
            <w:del w:id="720" w:author="Jason Rhee" w:date="2024-07-21T21:40:00Z" w16du:dateUtc="2024-07-21T11:40:00Z">
              <w:r w:rsidR="0066549D" w:rsidRPr="001E5C86" w:rsidDel="00C537A4">
                <w:rPr>
                  <w:rFonts w:cs="Arial"/>
                  <w:sz w:val="18"/>
                  <w:szCs w:val="18"/>
                  <w:lang w:val="en-US" w:eastAsia="fi-FI"/>
                </w:rPr>
                <w:delText>ship</w:delText>
              </w:r>
              <w:r w:rsidRPr="001E5C86" w:rsidDel="00C537A4">
                <w:rPr>
                  <w:rFonts w:cs="Arial"/>
                  <w:sz w:val="18"/>
                  <w:szCs w:val="18"/>
                  <w:lang w:val="en-US" w:eastAsia="fi-FI"/>
                </w:rPr>
                <w:delText xml:space="preserve"> </w:delText>
              </w:r>
            </w:del>
            <w:ins w:id="721" w:author="Jason Rhee" w:date="2024-07-21T21:40:00Z" w16du:dateUtc="2024-07-21T11:40:00Z">
              <w:r w:rsidR="00C537A4">
                <w:rPr>
                  <w:rFonts w:eastAsiaTheme="minorEastAsia" w:cs="Arial" w:hint="eastAsia"/>
                  <w:sz w:val="18"/>
                  <w:szCs w:val="18"/>
                  <w:lang w:val="en-US" w:eastAsia="ko-KR"/>
                </w:rPr>
                <w:t>vessel, for</w:t>
              </w:r>
            </w:ins>
            <w:del w:id="722" w:author="Jason Rhee" w:date="2024-07-21T21:40:00Z" w16du:dateUtc="2024-07-21T11:40:00Z">
              <w:r w:rsidRPr="001E5C86" w:rsidDel="00C537A4">
                <w:rPr>
                  <w:rFonts w:cs="Arial"/>
                  <w:sz w:val="18"/>
                  <w:szCs w:val="18"/>
                  <w:lang w:val="en-US" w:eastAsia="fi-FI"/>
                </w:rPr>
                <w:delText>and</w:delText>
              </w:r>
            </w:del>
            <w:r w:rsidRPr="001E5C86">
              <w:rPr>
                <w:rFonts w:cs="Arial"/>
                <w:sz w:val="18"/>
                <w:szCs w:val="18"/>
                <w:lang w:val="en-US" w:eastAsia="fi-FI"/>
              </w:rPr>
              <w:t xml:space="preserve"> a particular passage</w:t>
            </w:r>
            <w:commentRangeEnd w:id="718"/>
            <w:r w:rsidR="005F198E">
              <w:rPr>
                <w:rStyle w:val="CommentReference"/>
                <w:rFonts w:eastAsia="MS Mincho"/>
                <w:szCs w:val="20"/>
                <w:lang w:eastAsia="ja-JP"/>
              </w:rPr>
              <w:commentReference w:id="718"/>
            </w:r>
            <w:commentRangeEnd w:id="719"/>
            <w:r w:rsidR="00DA0A58">
              <w:rPr>
                <w:rStyle w:val="CommentReference"/>
                <w:rFonts w:eastAsia="MS Mincho"/>
                <w:szCs w:val="20"/>
                <w:lang w:eastAsia="ja-JP"/>
              </w:rPr>
              <w:commentReference w:id="719"/>
            </w:r>
          </w:p>
        </w:tc>
        <w:tc>
          <w:tcPr>
            <w:tcW w:w="709" w:type="dxa"/>
          </w:tcPr>
          <w:p w14:paraId="1A256929" w14:textId="77777777" w:rsidR="00453950" w:rsidRPr="001E5C86" w:rsidRDefault="00453950" w:rsidP="001E5C86">
            <w:pPr>
              <w:spacing w:before="60" w:after="60"/>
              <w:jc w:val="center"/>
              <w:rPr>
                <w:rFonts w:cs="Arial"/>
                <w:sz w:val="18"/>
                <w:szCs w:val="18"/>
              </w:rPr>
            </w:pPr>
          </w:p>
        </w:tc>
        <w:tc>
          <w:tcPr>
            <w:tcW w:w="2119" w:type="dxa"/>
          </w:tcPr>
          <w:p w14:paraId="284011FA" w14:textId="07783255" w:rsidR="00453950" w:rsidRPr="001E5C86" w:rsidRDefault="00453950" w:rsidP="001E5C86">
            <w:pPr>
              <w:spacing w:before="60" w:after="60"/>
              <w:jc w:val="left"/>
              <w:rPr>
                <w:rFonts w:cs="Arial"/>
                <w:sz w:val="18"/>
                <w:szCs w:val="18"/>
              </w:rPr>
            </w:pPr>
            <w:del w:id="723" w:author="Jason Rhee" w:date="2024-07-16T17:32:00Z" w16du:dateUtc="2024-07-16T07:32:00Z">
              <w:r w:rsidRPr="001E5C86" w:rsidDel="00522512">
                <w:rPr>
                  <w:rFonts w:cs="Arial"/>
                  <w:sz w:val="18"/>
                  <w:szCs w:val="18"/>
                </w:rPr>
                <w:delText>Meta</w:delText>
              </w:r>
            </w:del>
            <w:r w:rsidRPr="001E5C86">
              <w:rPr>
                <w:rFonts w:cs="Arial"/>
                <w:sz w:val="18"/>
                <w:szCs w:val="18"/>
              </w:rPr>
              <w:t>FeatureType</w:t>
            </w:r>
          </w:p>
        </w:tc>
        <w:tc>
          <w:tcPr>
            <w:tcW w:w="3464" w:type="dxa"/>
          </w:tcPr>
          <w:p w14:paraId="3CFE739F" w14:textId="77777777" w:rsidR="00453950" w:rsidRPr="001E5C86" w:rsidRDefault="00453950" w:rsidP="001E5C86">
            <w:pPr>
              <w:spacing w:before="60" w:after="60"/>
              <w:jc w:val="left"/>
              <w:rPr>
                <w:rFonts w:cs="Arial"/>
                <w:sz w:val="18"/>
                <w:szCs w:val="18"/>
              </w:rPr>
            </w:pPr>
          </w:p>
        </w:tc>
      </w:tr>
      <w:tr w:rsidR="00453950" w:rsidRPr="002B3B3B" w14:paraId="7780C989" w14:textId="77777777" w:rsidTr="00DE7C96">
        <w:trPr>
          <w:trHeight w:val="542"/>
        </w:trPr>
        <w:tc>
          <w:tcPr>
            <w:tcW w:w="1697" w:type="dxa"/>
          </w:tcPr>
          <w:p w14:paraId="71A68E37" w14:textId="77777777" w:rsidR="00453950" w:rsidRPr="001E5C86" w:rsidRDefault="00453950" w:rsidP="001E5C86">
            <w:pPr>
              <w:spacing w:before="60" w:after="60"/>
              <w:jc w:val="left"/>
              <w:rPr>
                <w:rFonts w:cs="Arial"/>
                <w:sz w:val="18"/>
                <w:szCs w:val="18"/>
              </w:rPr>
            </w:pPr>
            <w:r w:rsidRPr="001E5C86">
              <w:rPr>
                <w:rFonts w:cs="Arial"/>
                <w:sz w:val="18"/>
                <w:szCs w:val="18"/>
              </w:rPr>
              <w:t>SimpleAttribute</w:t>
            </w:r>
          </w:p>
        </w:tc>
        <w:tc>
          <w:tcPr>
            <w:tcW w:w="3719" w:type="dxa"/>
          </w:tcPr>
          <w:p w14:paraId="1DAABCBC" w14:textId="77777777" w:rsidR="00453950" w:rsidRPr="001E5C86" w:rsidRDefault="00453950" w:rsidP="001E5C86">
            <w:pPr>
              <w:spacing w:before="60" w:after="60"/>
              <w:jc w:val="left"/>
              <w:rPr>
                <w:rFonts w:cs="Arial"/>
                <w:sz w:val="18"/>
                <w:szCs w:val="18"/>
              </w:rPr>
            </w:pPr>
            <w:r w:rsidRPr="001E5C86">
              <w:rPr>
                <w:rFonts w:cs="Arial"/>
                <w:sz w:val="18"/>
                <w:szCs w:val="18"/>
              </w:rPr>
              <w:t>generationTime</w:t>
            </w:r>
          </w:p>
        </w:tc>
        <w:tc>
          <w:tcPr>
            <w:tcW w:w="2321" w:type="dxa"/>
          </w:tcPr>
          <w:p w14:paraId="3A172960" w14:textId="127F5048" w:rsidR="00453950" w:rsidRPr="001E5C86" w:rsidRDefault="00453950" w:rsidP="001E5C86">
            <w:pPr>
              <w:spacing w:before="60" w:after="60"/>
              <w:jc w:val="left"/>
              <w:rPr>
                <w:rFonts w:cs="Arial"/>
                <w:sz w:val="18"/>
                <w:szCs w:val="18"/>
              </w:rPr>
            </w:pPr>
            <w:r w:rsidRPr="001E5C86">
              <w:rPr>
                <w:rFonts w:cs="Arial"/>
                <w:sz w:val="18"/>
                <w:szCs w:val="18"/>
                <w:lang w:val="en-US" w:eastAsia="fi-FI"/>
              </w:rPr>
              <w:t xml:space="preserve">Time the </w:t>
            </w:r>
            <w:r w:rsidR="00F80219">
              <w:rPr>
                <w:rFonts w:cs="Arial"/>
                <w:sz w:val="18"/>
                <w:szCs w:val="18"/>
                <w:lang w:val="en-US" w:eastAsia="fi-FI"/>
              </w:rPr>
              <w:t xml:space="preserve">UKC </w:t>
            </w:r>
            <w:r w:rsidRPr="001E5C86">
              <w:rPr>
                <w:rFonts w:cs="Arial"/>
                <w:sz w:val="18"/>
                <w:szCs w:val="18"/>
                <w:lang w:val="en-US" w:eastAsia="fi-FI"/>
              </w:rPr>
              <w:t>plan was generated</w:t>
            </w:r>
          </w:p>
        </w:tc>
        <w:tc>
          <w:tcPr>
            <w:tcW w:w="709" w:type="dxa"/>
          </w:tcPr>
          <w:p w14:paraId="259B20BE" w14:textId="11076D26" w:rsidR="00453950" w:rsidRPr="001E5C86" w:rsidRDefault="00453950" w:rsidP="001E5C86">
            <w:pPr>
              <w:spacing w:before="60" w:after="60"/>
              <w:jc w:val="center"/>
              <w:rPr>
                <w:rFonts w:cs="Arial"/>
                <w:sz w:val="18"/>
                <w:szCs w:val="18"/>
              </w:rPr>
            </w:pPr>
            <w:r w:rsidRPr="001E5C86">
              <w:rPr>
                <w:rFonts w:cs="Arial"/>
                <w:sz w:val="18"/>
                <w:szCs w:val="18"/>
              </w:rPr>
              <w:t>[</w:t>
            </w:r>
            <w:r w:rsidR="00BB3EC8">
              <w:rPr>
                <w:rFonts w:cs="Arial"/>
                <w:sz w:val="18"/>
                <w:szCs w:val="18"/>
              </w:rPr>
              <w:t>0..</w:t>
            </w:r>
            <w:r w:rsidRPr="001E5C86">
              <w:rPr>
                <w:rFonts w:cs="Arial"/>
                <w:sz w:val="18"/>
                <w:szCs w:val="18"/>
              </w:rPr>
              <w:t>1]</w:t>
            </w:r>
          </w:p>
        </w:tc>
        <w:tc>
          <w:tcPr>
            <w:tcW w:w="2119" w:type="dxa"/>
          </w:tcPr>
          <w:p w14:paraId="4B43DCD5" w14:textId="77777777" w:rsidR="00453950" w:rsidRPr="001E5C86" w:rsidRDefault="00453950" w:rsidP="001E5C86">
            <w:pPr>
              <w:spacing w:before="60" w:after="60"/>
              <w:jc w:val="left"/>
              <w:rPr>
                <w:rFonts w:cs="Arial"/>
                <w:sz w:val="18"/>
                <w:szCs w:val="18"/>
              </w:rPr>
            </w:pPr>
            <w:r w:rsidRPr="001E5C86">
              <w:rPr>
                <w:rFonts w:cs="Arial"/>
                <w:sz w:val="18"/>
                <w:szCs w:val="18"/>
              </w:rPr>
              <w:t>DateTime</w:t>
            </w:r>
          </w:p>
        </w:tc>
        <w:tc>
          <w:tcPr>
            <w:tcW w:w="3464" w:type="dxa"/>
          </w:tcPr>
          <w:p w14:paraId="057BBFFC" w14:textId="77777777" w:rsidR="00453950" w:rsidRPr="001E5C86" w:rsidRDefault="00453950" w:rsidP="001E5C86">
            <w:pPr>
              <w:spacing w:before="60" w:after="60"/>
              <w:jc w:val="left"/>
              <w:rPr>
                <w:rFonts w:cs="Arial"/>
                <w:sz w:val="18"/>
                <w:szCs w:val="18"/>
              </w:rPr>
            </w:pPr>
          </w:p>
        </w:tc>
      </w:tr>
      <w:tr w:rsidR="00453950" w:rsidRPr="002B3B3B" w14:paraId="61643E84" w14:textId="77777777" w:rsidTr="00DE7C96">
        <w:trPr>
          <w:trHeight w:val="964"/>
        </w:trPr>
        <w:tc>
          <w:tcPr>
            <w:tcW w:w="1697" w:type="dxa"/>
          </w:tcPr>
          <w:p w14:paraId="22C0864E" w14:textId="77777777" w:rsidR="00453950" w:rsidRPr="001E5C86" w:rsidRDefault="00453950" w:rsidP="001E5C86">
            <w:pPr>
              <w:spacing w:before="60" w:after="60"/>
              <w:jc w:val="left"/>
              <w:rPr>
                <w:rFonts w:cs="Arial"/>
                <w:sz w:val="18"/>
                <w:szCs w:val="18"/>
              </w:rPr>
            </w:pPr>
            <w:r w:rsidRPr="001E5C86">
              <w:rPr>
                <w:rFonts w:cs="Arial"/>
                <w:sz w:val="18"/>
                <w:szCs w:val="18"/>
              </w:rPr>
              <w:t>SimpleAttribute</w:t>
            </w:r>
          </w:p>
        </w:tc>
        <w:tc>
          <w:tcPr>
            <w:tcW w:w="3719" w:type="dxa"/>
          </w:tcPr>
          <w:p w14:paraId="4EED29CA" w14:textId="61931EA2" w:rsidR="00453950" w:rsidRPr="001E5C86" w:rsidRDefault="00C460F9" w:rsidP="001E5C86">
            <w:pPr>
              <w:spacing w:before="60" w:after="60"/>
              <w:jc w:val="left"/>
              <w:rPr>
                <w:rFonts w:cs="Arial"/>
                <w:sz w:val="18"/>
                <w:szCs w:val="18"/>
              </w:rPr>
            </w:pPr>
            <w:r>
              <w:rPr>
                <w:rFonts w:cs="Arial"/>
                <w:sz w:val="18"/>
                <w:szCs w:val="18"/>
              </w:rPr>
              <w:t>vesselID</w:t>
            </w:r>
          </w:p>
        </w:tc>
        <w:tc>
          <w:tcPr>
            <w:tcW w:w="2321" w:type="dxa"/>
          </w:tcPr>
          <w:p w14:paraId="7B6900D9" w14:textId="63D5FF80" w:rsidR="00453950" w:rsidRPr="001E5C86" w:rsidRDefault="007B51B5" w:rsidP="001E5C86">
            <w:pPr>
              <w:spacing w:before="60" w:after="60"/>
              <w:jc w:val="left"/>
              <w:rPr>
                <w:rFonts w:cs="Arial"/>
                <w:sz w:val="18"/>
                <w:szCs w:val="18"/>
              </w:rPr>
            </w:pPr>
            <w:r w:rsidRPr="007B51B5">
              <w:rPr>
                <w:rFonts w:cs="Arial"/>
                <w:sz w:val="18"/>
                <w:szCs w:val="18"/>
                <w:lang w:val="en-US" w:eastAsia="fi-FI"/>
              </w:rPr>
              <w:t>Vessel identifier, based on MRN. Can be either IMO or MMSI based</w:t>
            </w:r>
          </w:p>
        </w:tc>
        <w:tc>
          <w:tcPr>
            <w:tcW w:w="709" w:type="dxa"/>
          </w:tcPr>
          <w:p w14:paraId="06527634" w14:textId="7A8B34E4" w:rsidR="00453950" w:rsidRPr="001E5C86" w:rsidRDefault="00453950" w:rsidP="001E5C86">
            <w:pPr>
              <w:spacing w:before="60" w:after="60"/>
              <w:jc w:val="center"/>
              <w:rPr>
                <w:rFonts w:cs="Arial"/>
                <w:sz w:val="18"/>
                <w:szCs w:val="18"/>
              </w:rPr>
            </w:pPr>
            <w:r w:rsidRPr="001E5C86">
              <w:rPr>
                <w:rFonts w:cs="Arial"/>
                <w:sz w:val="18"/>
                <w:szCs w:val="18"/>
              </w:rPr>
              <w:t>[</w:t>
            </w:r>
            <w:r w:rsidR="00BB3EC8">
              <w:rPr>
                <w:rFonts w:cs="Arial"/>
                <w:sz w:val="18"/>
                <w:szCs w:val="18"/>
              </w:rPr>
              <w:t>0..</w:t>
            </w:r>
            <w:r w:rsidRPr="001E5C86">
              <w:rPr>
                <w:rFonts w:cs="Arial"/>
                <w:sz w:val="18"/>
                <w:szCs w:val="18"/>
              </w:rPr>
              <w:t>1]</w:t>
            </w:r>
          </w:p>
        </w:tc>
        <w:tc>
          <w:tcPr>
            <w:tcW w:w="2119" w:type="dxa"/>
          </w:tcPr>
          <w:p w14:paraId="248D55A0" w14:textId="77777777" w:rsidR="00453950" w:rsidRPr="001E5C86" w:rsidRDefault="00453950" w:rsidP="001E5C86">
            <w:pPr>
              <w:spacing w:before="60" w:after="60"/>
              <w:jc w:val="left"/>
              <w:rPr>
                <w:rFonts w:cs="Arial"/>
                <w:sz w:val="18"/>
                <w:szCs w:val="18"/>
              </w:rPr>
            </w:pPr>
            <w:r w:rsidRPr="001E5C86">
              <w:rPr>
                <w:rFonts w:cs="Arial"/>
                <w:sz w:val="18"/>
                <w:szCs w:val="18"/>
              </w:rPr>
              <w:t>Text</w:t>
            </w:r>
          </w:p>
        </w:tc>
        <w:tc>
          <w:tcPr>
            <w:tcW w:w="3464" w:type="dxa"/>
          </w:tcPr>
          <w:p w14:paraId="5D1A9F75" w14:textId="77777777" w:rsidR="00453950" w:rsidRPr="001E5C86" w:rsidRDefault="00453950" w:rsidP="001E5C86">
            <w:pPr>
              <w:spacing w:before="60" w:after="60"/>
              <w:jc w:val="left"/>
              <w:rPr>
                <w:rFonts w:cs="Arial"/>
                <w:sz w:val="18"/>
                <w:szCs w:val="18"/>
              </w:rPr>
            </w:pPr>
          </w:p>
        </w:tc>
      </w:tr>
      <w:tr w:rsidR="00453950" w:rsidRPr="002B3B3B" w14:paraId="07405BCB" w14:textId="77777777" w:rsidTr="00DE7C96">
        <w:trPr>
          <w:trHeight w:val="924"/>
        </w:trPr>
        <w:tc>
          <w:tcPr>
            <w:tcW w:w="1697" w:type="dxa"/>
          </w:tcPr>
          <w:p w14:paraId="5DBF4730" w14:textId="77777777" w:rsidR="00453950" w:rsidRPr="001E5C86" w:rsidRDefault="00453950" w:rsidP="001E5C86">
            <w:pPr>
              <w:spacing w:before="60" w:after="60"/>
              <w:jc w:val="left"/>
              <w:rPr>
                <w:rFonts w:cs="Arial"/>
                <w:sz w:val="18"/>
                <w:szCs w:val="18"/>
              </w:rPr>
            </w:pPr>
            <w:bookmarkStart w:id="724" w:name="_Hlk132363467"/>
            <w:r w:rsidRPr="001E5C86">
              <w:rPr>
                <w:rFonts w:cs="Arial"/>
                <w:sz w:val="18"/>
                <w:szCs w:val="18"/>
              </w:rPr>
              <w:t>SimpleAttribute</w:t>
            </w:r>
          </w:p>
        </w:tc>
        <w:tc>
          <w:tcPr>
            <w:tcW w:w="3719" w:type="dxa"/>
          </w:tcPr>
          <w:p w14:paraId="0E1AD23C" w14:textId="77777777" w:rsidR="00453950" w:rsidRPr="001E5C86" w:rsidRDefault="00453950" w:rsidP="001E5C86">
            <w:pPr>
              <w:spacing w:before="60" w:after="60"/>
              <w:jc w:val="left"/>
              <w:rPr>
                <w:rFonts w:cs="Arial"/>
                <w:sz w:val="18"/>
                <w:szCs w:val="18"/>
              </w:rPr>
            </w:pPr>
            <w:r w:rsidRPr="001E5C86">
              <w:rPr>
                <w:rFonts w:cs="Arial"/>
                <w:sz w:val="18"/>
                <w:szCs w:val="18"/>
              </w:rPr>
              <w:t>sourceRouteName</w:t>
            </w:r>
          </w:p>
        </w:tc>
        <w:tc>
          <w:tcPr>
            <w:tcW w:w="2321" w:type="dxa"/>
          </w:tcPr>
          <w:p w14:paraId="35FFFA73" w14:textId="77777777" w:rsidR="00453950" w:rsidRPr="001E5C86" w:rsidRDefault="00453950" w:rsidP="001E5C86">
            <w:pPr>
              <w:spacing w:before="60" w:after="60"/>
              <w:jc w:val="left"/>
              <w:rPr>
                <w:rFonts w:cs="Arial"/>
                <w:sz w:val="18"/>
                <w:szCs w:val="18"/>
              </w:rPr>
            </w:pPr>
            <w:r w:rsidRPr="001E5C86">
              <w:rPr>
                <w:rFonts w:cs="Arial"/>
                <w:sz w:val="18"/>
                <w:szCs w:val="18"/>
                <w:lang w:val="en-US" w:eastAsia="fi-FI"/>
              </w:rPr>
              <w:t>Identification of the route used as a source for the calculation</w:t>
            </w:r>
          </w:p>
        </w:tc>
        <w:tc>
          <w:tcPr>
            <w:tcW w:w="709" w:type="dxa"/>
          </w:tcPr>
          <w:p w14:paraId="3837DF86" w14:textId="79C82255" w:rsidR="00453950" w:rsidRPr="001E5C86" w:rsidRDefault="00453950" w:rsidP="001E5C86">
            <w:pPr>
              <w:spacing w:before="60" w:after="60"/>
              <w:jc w:val="center"/>
              <w:rPr>
                <w:rFonts w:cs="Arial"/>
                <w:sz w:val="18"/>
                <w:szCs w:val="18"/>
              </w:rPr>
            </w:pPr>
            <w:r w:rsidRPr="001E5C86">
              <w:rPr>
                <w:rFonts w:cs="Arial"/>
                <w:sz w:val="18"/>
                <w:szCs w:val="18"/>
              </w:rPr>
              <w:t>[</w:t>
            </w:r>
            <w:r w:rsidR="00BB3EC8">
              <w:rPr>
                <w:rFonts w:cs="Arial"/>
                <w:sz w:val="18"/>
                <w:szCs w:val="18"/>
              </w:rPr>
              <w:t>0..</w:t>
            </w:r>
            <w:r w:rsidRPr="001E5C86">
              <w:rPr>
                <w:rFonts w:cs="Arial"/>
                <w:sz w:val="18"/>
                <w:szCs w:val="18"/>
              </w:rPr>
              <w:t>1]</w:t>
            </w:r>
          </w:p>
        </w:tc>
        <w:tc>
          <w:tcPr>
            <w:tcW w:w="2119" w:type="dxa"/>
          </w:tcPr>
          <w:p w14:paraId="5286F809" w14:textId="77777777" w:rsidR="00453950" w:rsidRPr="001E5C86" w:rsidRDefault="00453950" w:rsidP="001E5C86">
            <w:pPr>
              <w:spacing w:before="60" w:after="60"/>
              <w:jc w:val="left"/>
              <w:rPr>
                <w:rFonts w:cs="Arial"/>
                <w:sz w:val="18"/>
                <w:szCs w:val="18"/>
              </w:rPr>
            </w:pPr>
            <w:r w:rsidRPr="001E5C86">
              <w:rPr>
                <w:rFonts w:cs="Arial"/>
                <w:sz w:val="18"/>
                <w:szCs w:val="18"/>
              </w:rPr>
              <w:t>Text</w:t>
            </w:r>
          </w:p>
        </w:tc>
        <w:tc>
          <w:tcPr>
            <w:tcW w:w="3464" w:type="dxa"/>
          </w:tcPr>
          <w:p w14:paraId="0608BB5E" w14:textId="673E4D63" w:rsidR="00552D45" w:rsidRDefault="00552D45" w:rsidP="001E5C86">
            <w:pPr>
              <w:spacing w:before="60" w:after="60"/>
              <w:jc w:val="left"/>
              <w:rPr>
                <w:ins w:id="725" w:author="Jason Rhee" w:date="2024-03-06T17:19:00Z"/>
                <w:rFonts w:cs="Arial"/>
                <w:color w:val="000000" w:themeColor="text1"/>
                <w:sz w:val="18"/>
                <w:szCs w:val="18"/>
                <w:lang w:val="en-US"/>
              </w:rPr>
            </w:pPr>
            <w:ins w:id="726" w:author="Jason Rhee" w:date="2024-03-06T17:15:00Z">
              <w:r>
                <w:rPr>
                  <w:rFonts w:cs="Arial"/>
                  <w:color w:val="000000" w:themeColor="text1"/>
                  <w:sz w:val="18"/>
                  <w:szCs w:val="18"/>
                  <w:lang w:val="en-US"/>
                </w:rPr>
                <w:t xml:space="preserve">May be </w:t>
              </w:r>
            </w:ins>
            <w:ins w:id="727" w:author="Jason Rhee" w:date="2024-03-06T17:16:00Z">
              <w:r>
                <w:rPr>
                  <w:rFonts w:cs="Arial"/>
                  <w:color w:val="000000" w:themeColor="text1"/>
                  <w:sz w:val="18"/>
                  <w:szCs w:val="18"/>
                  <w:lang w:val="en-US"/>
                </w:rPr>
                <w:t xml:space="preserve">provided through different methods, such as S-421, RTZ, or </w:t>
              </w:r>
            </w:ins>
            <w:ins w:id="728" w:author="Jason Rhee" w:date="2024-03-06T17:19:00Z">
              <w:r>
                <w:rPr>
                  <w:rFonts w:cs="Arial"/>
                  <w:color w:val="000000" w:themeColor="text1"/>
                  <w:sz w:val="18"/>
                  <w:szCs w:val="18"/>
                  <w:lang w:val="en-US"/>
                </w:rPr>
                <w:t xml:space="preserve">as </w:t>
              </w:r>
            </w:ins>
            <w:ins w:id="729" w:author="Jason Rhee" w:date="2024-03-06T17:18:00Z">
              <w:r>
                <w:rPr>
                  <w:rFonts w:cs="Arial"/>
                  <w:color w:val="000000" w:themeColor="text1"/>
                  <w:sz w:val="18"/>
                  <w:szCs w:val="18"/>
                  <w:lang w:val="en-US"/>
                </w:rPr>
                <w:t xml:space="preserve">generated by </w:t>
              </w:r>
            </w:ins>
            <w:ins w:id="730" w:author="Jason Rhee" w:date="2024-03-06T17:19:00Z">
              <w:r>
                <w:rPr>
                  <w:rFonts w:cs="Arial"/>
                  <w:color w:val="000000" w:themeColor="text1"/>
                  <w:sz w:val="18"/>
                  <w:szCs w:val="18"/>
                  <w:lang w:val="en-US"/>
                </w:rPr>
                <w:t xml:space="preserve">the </w:t>
              </w:r>
            </w:ins>
            <w:ins w:id="731" w:author="Jason Rhee" w:date="2024-07-16T17:18:00Z" w16du:dateUtc="2024-07-16T07:18:00Z">
              <w:r w:rsidR="001B54AD">
                <w:rPr>
                  <w:rFonts w:cs="Arial"/>
                  <w:color w:val="000000" w:themeColor="text1"/>
                  <w:sz w:val="18"/>
                  <w:szCs w:val="18"/>
                  <w:lang w:val="en-US"/>
                </w:rPr>
                <w:t>UKCM Service</w:t>
              </w:r>
            </w:ins>
            <w:ins w:id="732" w:author="Jason Rhee" w:date="2024-03-06T17:19:00Z">
              <w:r>
                <w:rPr>
                  <w:rFonts w:cs="Arial"/>
                  <w:color w:val="000000" w:themeColor="text1"/>
                  <w:sz w:val="18"/>
                  <w:szCs w:val="18"/>
                  <w:lang w:val="en-US"/>
                </w:rPr>
                <w:t>.</w:t>
              </w:r>
            </w:ins>
          </w:p>
          <w:p w14:paraId="1EE661BD" w14:textId="3014A057" w:rsidR="00453950" w:rsidRPr="00DE7C96" w:rsidRDefault="00552D45" w:rsidP="001E5C86">
            <w:pPr>
              <w:spacing w:before="60" w:after="60"/>
              <w:jc w:val="left"/>
              <w:rPr>
                <w:rFonts w:cs="Arial"/>
                <w:color w:val="000000" w:themeColor="text1"/>
                <w:sz w:val="18"/>
                <w:szCs w:val="18"/>
                <w:lang w:val="en-US"/>
              </w:rPr>
            </w:pPr>
            <w:ins w:id="733" w:author="Jason Rhee" w:date="2024-03-06T17:19:00Z">
              <w:r>
                <w:rPr>
                  <w:rFonts w:cs="Arial"/>
                  <w:color w:val="000000" w:themeColor="text1"/>
                  <w:sz w:val="18"/>
                  <w:szCs w:val="18"/>
                  <w:lang w:val="en-US"/>
                </w:rPr>
                <w:t>If provided</w:t>
              </w:r>
            </w:ins>
            <w:ins w:id="734" w:author="Jason Rhee" w:date="2024-04-30T22:38:00Z" w16du:dateUtc="2024-04-30T12:38:00Z">
              <w:r w:rsidR="002C142D">
                <w:rPr>
                  <w:rFonts w:eastAsiaTheme="minorEastAsia" w:cs="Arial" w:hint="eastAsia"/>
                  <w:color w:val="000000" w:themeColor="text1"/>
                  <w:sz w:val="18"/>
                  <w:szCs w:val="18"/>
                  <w:lang w:val="en-US" w:eastAsia="ko-KR"/>
                </w:rPr>
                <w:t>, for example,</w:t>
              </w:r>
            </w:ins>
            <w:ins w:id="735" w:author="Jason Rhee" w:date="2024-03-06T17:19:00Z">
              <w:r>
                <w:rPr>
                  <w:rFonts w:cs="Arial"/>
                  <w:color w:val="000000" w:themeColor="text1"/>
                  <w:sz w:val="18"/>
                  <w:szCs w:val="18"/>
                  <w:lang w:val="en-US"/>
                </w:rPr>
                <w:t xml:space="preserve"> using S-421, </w:t>
              </w:r>
            </w:ins>
            <w:del w:id="736" w:author="Jason Rhee" w:date="2024-03-06T17:24:00Z">
              <w:r w:rsidR="00453950" w:rsidRPr="001E5C86" w:rsidDel="008A36B6">
                <w:rPr>
                  <w:rFonts w:cs="Arial"/>
                  <w:color w:val="000000" w:themeColor="text1"/>
                  <w:sz w:val="18"/>
                  <w:szCs w:val="18"/>
                  <w:lang w:val="en-US"/>
                </w:rPr>
                <w:delText xml:space="preserve">Using </w:delText>
              </w:r>
            </w:del>
            <w:r w:rsidR="00453950" w:rsidRPr="001E5C86">
              <w:rPr>
                <w:rFonts w:cs="Arial"/>
                <w:color w:val="000000" w:themeColor="text1"/>
                <w:sz w:val="18"/>
                <w:szCs w:val="18"/>
                <w:lang w:val="en-US"/>
              </w:rPr>
              <w:t xml:space="preserve">the value of </w:t>
            </w:r>
            <w:ins w:id="737" w:author="Jason Rhee" w:date="2024-07-02T00:05:00Z" w16du:dateUtc="2024-07-01T14:05:00Z">
              <w:r w:rsidR="00FE4233">
                <w:rPr>
                  <w:rFonts w:cs="Arial"/>
                  <w:color w:val="000000" w:themeColor="text1"/>
                  <w:sz w:val="18"/>
                  <w:szCs w:val="18"/>
                  <w:lang w:val="en-US"/>
                </w:rPr>
                <w:t>“</w:t>
              </w:r>
              <w:r w:rsidR="00FE4233" w:rsidRPr="00DE7C96">
                <w:rPr>
                  <w:rFonts w:cs="Arial"/>
                  <w:i/>
                  <w:iCs/>
                  <w:color w:val="000000" w:themeColor="text1"/>
                  <w:sz w:val="18"/>
                  <w:szCs w:val="18"/>
                  <w:lang w:val="en-US"/>
                </w:rPr>
                <w:t>S-421.Route.routeID</w:t>
              </w:r>
              <w:r w:rsidR="00FE4233">
                <w:rPr>
                  <w:rFonts w:cs="Arial"/>
                  <w:color w:val="000000" w:themeColor="text1"/>
                  <w:sz w:val="18"/>
                  <w:szCs w:val="18"/>
                  <w:lang w:val="en-US"/>
                </w:rPr>
                <w:t xml:space="preserve">” is used for machine-readable identification, or </w:t>
              </w:r>
            </w:ins>
            <w:ins w:id="738" w:author="Jason Rhee" w:date="2024-07-02T00:06:00Z" w16du:dateUtc="2024-07-01T14:06:00Z">
              <w:r w:rsidR="00FE4233">
                <w:rPr>
                  <w:rFonts w:cs="Arial"/>
                  <w:color w:val="000000" w:themeColor="text1"/>
                  <w:sz w:val="18"/>
                  <w:szCs w:val="18"/>
                  <w:lang w:val="en-US"/>
                </w:rPr>
                <w:t xml:space="preserve">the value of </w:t>
              </w:r>
            </w:ins>
            <w:ins w:id="739" w:author="Jason Rhee" w:date="2024-03-06T17:24:00Z">
              <w:r w:rsidR="008A36B6">
                <w:rPr>
                  <w:rFonts w:cs="Arial"/>
                  <w:color w:val="000000" w:themeColor="text1"/>
                  <w:sz w:val="18"/>
                  <w:szCs w:val="18"/>
                  <w:lang w:val="en-US"/>
                </w:rPr>
                <w:t>“</w:t>
              </w:r>
            </w:ins>
            <w:commentRangeStart w:id="740"/>
            <w:r w:rsidR="00453950" w:rsidRPr="00DE7C96">
              <w:rPr>
                <w:rFonts w:cs="Arial"/>
                <w:i/>
                <w:iCs/>
                <w:color w:val="000000" w:themeColor="text1"/>
                <w:sz w:val="18"/>
                <w:szCs w:val="18"/>
                <w:lang w:val="en-US"/>
              </w:rPr>
              <w:t>S-421.Route</w:t>
            </w:r>
            <w:ins w:id="741" w:author="Jason Rhee" w:date="2024-07-02T00:05:00Z" w16du:dateUtc="2024-07-01T14:05:00Z">
              <w:r w:rsidR="00FE4233">
                <w:rPr>
                  <w:rFonts w:cs="Arial"/>
                  <w:i/>
                  <w:iCs/>
                  <w:color w:val="000000" w:themeColor="text1"/>
                  <w:sz w:val="18"/>
                  <w:szCs w:val="18"/>
                  <w:lang w:val="en-US"/>
                </w:rPr>
                <w:t>Info</w:t>
              </w:r>
            </w:ins>
            <w:r w:rsidR="00453950" w:rsidRPr="00DE7C96">
              <w:rPr>
                <w:rFonts w:cs="Arial"/>
                <w:i/>
                <w:iCs/>
                <w:color w:val="000000" w:themeColor="text1"/>
                <w:sz w:val="18"/>
                <w:szCs w:val="18"/>
                <w:lang w:val="en-US"/>
              </w:rPr>
              <w:t>.routeInfoName</w:t>
            </w:r>
            <w:commentRangeEnd w:id="740"/>
            <w:r w:rsidR="008A36B6">
              <w:rPr>
                <w:rStyle w:val="CommentReference"/>
                <w:rFonts w:eastAsia="MS Mincho"/>
                <w:szCs w:val="20"/>
                <w:lang w:eastAsia="ja-JP"/>
              </w:rPr>
              <w:commentReference w:id="740"/>
            </w:r>
            <w:ins w:id="742" w:author="Jason Rhee" w:date="2024-03-06T17:24:00Z">
              <w:r w:rsidR="008A36B6">
                <w:rPr>
                  <w:rFonts w:cs="Arial"/>
                  <w:color w:val="000000" w:themeColor="text1"/>
                  <w:sz w:val="18"/>
                  <w:szCs w:val="18"/>
                  <w:lang w:val="en-US"/>
                </w:rPr>
                <w:t>” is used</w:t>
              </w:r>
            </w:ins>
            <w:ins w:id="743" w:author="Jason Rhee" w:date="2024-07-02T00:06:00Z" w16du:dateUtc="2024-07-01T14:06:00Z">
              <w:r w:rsidR="00FE4233">
                <w:rPr>
                  <w:rFonts w:cs="Arial"/>
                  <w:color w:val="000000" w:themeColor="text1"/>
                  <w:sz w:val="18"/>
                  <w:szCs w:val="18"/>
                  <w:lang w:val="en-US"/>
                </w:rPr>
                <w:t xml:space="preserve"> for human-readable identification</w:t>
              </w:r>
            </w:ins>
            <w:ins w:id="744" w:author="Jason Rhee" w:date="2024-03-07T17:31:00Z">
              <w:r w:rsidR="0081361F">
                <w:rPr>
                  <w:rFonts w:cs="Arial"/>
                  <w:color w:val="000000" w:themeColor="text1"/>
                  <w:sz w:val="18"/>
                  <w:szCs w:val="18"/>
                  <w:lang w:val="en-US"/>
                </w:rPr>
                <w:t>.</w:t>
              </w:r>
            </w:ins>
          </w:p>
        </w:tc>
      </w:tr>
      <w:tr w:rsidR="00453950" w:rsidRPr="002B3B3B" w14:paraId="6DDF082E" w14:textId="77777777" w:rsidTr="00DE7C96">
        <w:tc>
          <w:tcPr>
            <w:tcW w:w="1697" w:type="dxa"/>
          </w:tcPr>
          <w:p w14:paraId="4B0E1CD7" w14:textId="77777777" w:rsidR="00453950" w:rsidRPr="001E5C86" w:rsidRDefault="00453950" w:rsidP="001E5C86">
            <w:pPr>
              <w:spacing w:before="60" w:after="60"/>
              <w:jc w:val="left"/>
              <w:rPr>
                <w:rFonts w:cs="Arial"/>
                <w:sz w:val="18"/>
                <w:szCs w:val="18"/>
              </w:rPr>
            </w:pPr>
            <w:r w:rsidRPr="001E5C86">
              <w:rPr>
                <w:rFonts w:cs="Arial"/>
                <w:sz w:val="18"/>
                <w:szCs w:val="18"/>
              </w:rPr>
              <w:t>SimpleAttribute</w:t>
            </w:r>
          </w:p>
        </w:tc>
        <w:tc>
          <w:tcPr>
            <w:tcW w:w="3719" w:type="dxa"/>
          </w:tcPr>
          <w:p w14:paraId="77753061" w14:textId="77777777" w:rsidR="00453950" w:rsidRPr="001E5C86" w:rsidRDefault="00453950" w:rsidP="001E5C86">
            <w:pPr>
              <w:spacing w:before="60" w:after="60"/>
              <w:jc w:val="left"/>
              <w:rPr>
                <w:rFonts w:cs="Arial"/>
                <w:sz w:val="18"/>
                <w:szCs w:val="18"/>
              </w:rPr>
            </w:pPr>
            <w:r w:rsidRPr="001E5C86">
              <w:rPr>
                <w:rFonts w:cs="Arial"/>
                <w:sz w:val="18"/>
                <w:szCs w:val="18"/>
              </w:rPr>
              <w:t>sourceRouteVersion</w:t>
            </w:r>
          </w:p>
        </w:tc>
        <w:tc>
          <w:tcPr>
            <w:tcW w:w="2321" w:type="dxa"/>
          </w:tcPr>
          <w:p w14:paraId="65CDF5FE" w14:textId="77777777" w:rsidR="00453950" w:rsidRPr="001E5C86" w:rsidRDefault="00453950" w:rsidP="001E5C86">
            <w:pPr>
              <w:spacing w:before="60" w:after="60"/>
              <w:jc w:val="left"/>
              <w:rPr>
                <w:rFonts w:cs="Arial"/>
                <w:sz w:val="18"/>
                <w:szCs w:val="18"/>
              </w:rPr>
            </w:pPr>
            <w:r w:rsidRPr="001E5C86">
              <w:rPr>
                <w:rFonts w:cs="Arial"/>
                <w:sz w:val="18"/>
                <w:szCs w:val="18"/>
                <w:lang w:val="en-US" w:eastAsia="fi-FI"/>
              </w:rPr>
              <w:t>Identification of the route used as a source for the calculation</w:t>
            </w:r>
          </w:p>
        </w:tc>
        <w:tc>
          <w:tcPr>
            <w:tcW w:w="709" w:type="dxa"/>
          </w:tcPr>
          <w:p w14:paraId="2962FBC0" w14:textId="1C67ACAF" w:rsidR="00453950" w:rsidRPr="001E5C86" w:rsidRDefault="00453950" w:rsidP="001E5C86">
            <w:pPr>
              <w:spacing w:before="60" w:after="60"/>
              <w:jc w:val="center"/>
              <w:rPr>
                <w:rFonts w:cs="Arial"/>
                <w:sz w:val="18"/>
                <w:szCs w:val="18"/>
              </w:rPr>
            </w:pPr>
            <w:r w:rsidRPr="001E5C86">
              <w:rPr>
                <w:rFonts w:cs="Arial"/>
                <w:sz w:val="18"/>
                <w:szCs w:val="18"/>
              </w:rPr>
              <w:t>[</w:t>
            </w:r>
            <w:r w:rsidR="00BB3EC8">
              <w:rPr>
                <w:rFonts w:cs="Arial"/>
                <w:sz w:val="18"/>
                <w:szCs w:val="18"/>
              </w:rPr>
              <w:t>0..</w:t>
            </w:r>
            <w:r w:rsidRPr="001E5C86">
              <w:rPr>
                <w:rFonts w:cs="Arial"/>
                <w:sz w:val="18"/>
                <w:szCs w:val="18"/>
              </w:rPr>
              <w:t>1]</w:t>
            </w:r>
          </w:p>
        </w:tc>
        <w:tc>
          <w:tcPr>
            <w:tcW w:w="2119" w:type="dxa"/>
          </w:tcPr>
          <w:p w14:paraId="5560AC7F" w14:textId="12A65EC0" w:rsidR="00453950" w:rsidRPr="001E5C86" w:rsidRDefault="00453950" w:rsidP="001E5C86">
            <w:pPr>
              <w:spacing w:before="60" w:after="60"/>
              <w:jc w:val="left"/>
              <w:rPr>
                <w:rFonts w:cs="Arial"/>
                <w:sz w:val="18"/>
                <w:szCs w:val="18"/>
              </w:rPr>
            </w:pPr>
            <w:r w:rsidRPr="001E5C86">
              <w:rPr>
                <w:rFonts w:cs="Arial"/>
                <w:sz w:val="18"/>
                <w:szCs w:val="18"/>
              </w:rPr>
              <w:t>Integer</w:t>
            </w:r>
          </w:p>
        </w:tc>
        <w:tc>
          <w:tcPr>
            <w:tcW w:w="3464" w:type="dxa"/>
          </w:tcPr>
          <w:p w14:paraId="7A31CC1B" w14:textId="1267D378" w:rsidR="007A2229" w:rsidRDefault="007A2229" w:rsidP="007A2229">
            <w:pPr>
              <w:spacing w:before="60" w:after="60"/>
              <w:jc w:val="left"/>
              <w:rPr>
                <w:ins w:id="745" w:author="Jason Rhee" w:date="2024-03-06T17:27:00Z"/>
                <w:rFonts w:cs="Arial"/>
                <w:color w:val="000000" w:themeColor="text1"/>
                <w:sz w:val="18"/>
                <w:szCs w:val="18"/>
                <w:lang w:val="en-US"/>
              </w:rPr>
            </w:pPr>
            <w:ins w:id="746" w:author="Jason Rhee" w:date="2024-03-06T17:27:00Z">
              <w:r>
                <w:rPr>
                  <w:rFonts w:cs="Arial"/>
                  <w:color w:val="000000" w:themeColor="text1"/>
                  <w:sz w:val="18"/>
                  <w:szCs w:val="18"/>
                  <w:lang w:val="en-US"/>
                </w:rPr>
                <w:t xml:space="preserve">May be provided through different methods, such as S-421, RTZ, or as generated by the </w:t>
              </w:r>
            </w:ins>
            <w:ins w:id="747" w:author="Jason Rhee" w:date="2024-07-16T17:18:00Z" w16du:dateUtc="2024-07-16T07:18:00Z">
              <w:r w:rsidR="001B54AD">
                <w:rPr>
                  <w:rFonts w:cs="Arial"/>
                  <w:color w:val="000000" w:themeColor="text1"/>
                  <w:sz w:val="18"/>
                  <w:szCs w:val="18"/>
                  <w:lang w:val="en-US"/>
                </w:rPr>
                <w:t>UKCM Service</w:t>
              </w:r>
            </w:ins>
            <w:ins w:id="748" w:author="Jason Rhee" w:date="2024-03-06T17:27:00Z">
              <w:r>
                <w:rPr>
                  <w:rFonts w:cs="Arial"/>
                  <w:color w:val="000000" w:themeColor="text1"/>
                  <w:sz w:val="18"/>
                  <w:szCs w:val="18"/>
                  <w:lang w:val="en-US"/>
                </w:rPr>
                <w:t>.</w:t>
              </w:r>
            </w:ins>
          </w:p>
          <w:p w14:paraId="1FB29F82" w14:textId="785EF0C0" w:rsidR="007A2229" w:rsidRDefault="004D40E9" w:rsidP="001E5C86">
            <w:pPr>
              <w:spacing w:before="60" w:after="60"/>
              <w:jc w:val="left"/>
              <w:rPr>
                <w:ins w:id="749" w:author="Jason Rhee" w:date="2024-03-06T17:35:00Z"/>
                <w:rFonts w:cs="Arial"/>
                <w:color w:val="000000" w:themeColor="text1"/>
                <w:sz w:val="18"/>
                <w:szCs w:val="18"/>
                <w:lang w:val="en-US"/>
              </w:rPr>
            </w:pPr>
            <w:ins w:id="750" w:author="Jason Rhee" w:date="2024-03-06T17:32:00Z">
              <w:r>
                <w:rPr>
                  <w:rFonts w:cs="Arial"/>
                  <w:color w:val="000000" w:themeColor="text1"/>
                  <w:sz w:val="18"/>
                  <w:szCs w:val="18"/>
                  <w:lang w:val="en-US"/>
                </w:rPr>
                <w:t>Can be used to supplement information provided by “</w:t>
              </w:r>
              <w:r w:rsidRPr="00DE7C96">
                <w:rPr>
                  <w:rFonts w:cs="Arial"/>
                  <w:i/>
                  <w:iCs/>
                  <w:color w:val="000000" w:themeColor="text1"/>
                  <w:sz w:val="18"/>
                  <w:szCs w:val="18"/>
                  <w:lang w:val="en-US"/>
                </w:rPr>
                <w:t>sourceRouteName</w:t>
              </w:r>
              <w:r>
                <w:rPr>
                  <w:rFonts w:cs="Arial"/>
                  <w:color w:val="000000" w:themeColor="text1"/>
                  <w:sz w:val="18"/>
                  <w:szCs w:val="18"/>
                  <w:lang w:val="en-US"/>
                </w:rPr>
                <w:t>”</w:t>
              </w:r>
            </w:ins>
            <w:ins w:id="751" w:author="Jason Rhee" w:date="2024-03-06T17:34:00Z">
              <w:r>
                <w:rPr>
                  <w:rFonts w:cs="Arial"/>
                  <w:color w:val="000000" w:themeColor="text1"/>
                  <w:sz w:val="18"/>
                  <w:szCs w:val="18"/>
                  <w:lang w:val="en-US"/>
                </w:rPr>
                <w:t>, especially if “</w:t>
              </w:r>
              <w:r w:rsidRPr="00DE7C96">
                <w:rPr>
                  <w:rFonts w:cs="Arial"/>
                  <w:i/>
                  <w:iCs/>
                  <w:color w:val="000000" w:themeColor="text1"/>
                  <w:sz w:val="18"/>
                  <w:szCs w:val="18"/>
                  <w:lang w:val="en-US"/>
                </w:rPr>
                <w:t>sourceRouteName</w:t>
              </w:r>
              <w:r>
                <w:rPr>
                  <w:rFonts w:cs="Arial"/>
                  <w:color w:val="000000" w:themeColor="text1"/>
                  <w:sz w:val="18"/>
                  <w:szCs w:val="18"/>
                  <w:lang w:val="en-US"/>
                </w:rPr>
                <w:t>” provides insufficient ro</w:t>
              </w:r>
            </w:ins>
            <w:ins w:id="752" w:author="Jason Rhee" w:date="2024-03-06T17:35:00Z">
              <w:r>
                <w:rPr>
                  <w:rFonts w:cs="Arial"/>
                  <w:color w:val="000000" w:themeColor="text1"/>
                  <w:sz w:val="18"/>
                  <w:szCs w:val="18"/>
                  <w:lang w:val="en-US"/>
                </w:rPr>
                <w:t>ute information</w:t>
              </w:r>
            </w:ins>
            <w:ins w:id="753" w:author="Jason Rhee" w:date="2024-03-07T17:31:00Z">
              <w:r w:rsidR="00995F85">
                <w:rPr>
                  <w:rFonts w:cs="Arial"/>
                  <w:color w:val="000000" w:themeColor="text1"/>
                  <w:sz w:val="18"/>
                  <w:szCs w:val="18"/>
                  <w:lang w:val="en-US"/>
                </w:rPr>
                <w:t>.</w:t>
              </w:r>
            </w:ins>
          </w:p>
          <w:p w14:paraId="78C6635E" w14:textId="0564A949" w:rsidR="00453950" w:rsidRPr="00DE7C96" w:rsidRDefault="004D40E9" w:rsidP="001E5C86">
            <w:pPr>
              <w:spacing w:before="60" w:after="60"/>
              <w:jc w:val="left"/>
              <w:rPr>
                <w:rFonts w:cs="Arial"/>
                <w:color w:val="000000" w:themeColor="text1"/>
                <w:sz w:val="18"/>
                <w:szCs w:val="18"/>
                <w:lang w:val="en-US"/>
              </w:rPr>
            </w:pPr>
            <w:ins w:id="754" w:author="Jason Rhee" w:date="2024-03-06T17:35:00Z">
              <w:r>
                <w:rPr>
                  <w:rFonts w:cs="Arial"/>
                  <w:color w:val="000000" w:themeColor="text1"/>
                  <w:sz w:val="18"/>
                  <w:szCs w:val="18"/>
                  <w:lang w:val="en-US"/>
                </w:rPr>
                <w:t>If provided</w:t>
              </w:r>
            </w:ins>
            <w:ins w:id="755" w:author="Jason Rhee" w:date="2024-04-30T22:39:00Z" w16du:dateUtc="2024-04-30T12:39:00Z">
              <w:r w:rsidR="005C4072">
                <w:rPr>
                  <w:rFonts w:eastAsiaTheme="minorEastAsia" w:cs="Arial" w:hint="eastAsia"/>
                  <w:color w:val="000000" w:themeColor="text1"/>
                  <w:sz w:val="18"/>
                  <w:szCs w:val="18"/>
                  <w:lang w:val="en-US" w:eastAsia="ko-KR"/>
                </w:rPr>
                <w:t>, for example,</w:t>
              </w:r>
            </w:ins>
            <w:ins w:id="756" w:author="Jason Rhee" w:date="2024-03-06T17:35:00Z">
              <w:r>
                <w:rPr>
                  <w:rFonts w:cs="Arial"/>
                  <w:color w:val="000000" w:themeColor="text1"/>
                  <w:sz w:val="18"/>
                  <w:szCs w:val="18"/>
                  <w:lang w:val="en-US"/>
                </w:rPr>
                <w:t xml:space="preserve"> using S-421, </w:t>
              </w:r>
            </w:ins>
            <w:ins w:id="757" w:author="Jason Rhee" w:date="2024-07-02T00:07:00Z" w16du:dateUtc="2024-07-01T14:07:00Z">
              <w:r w:rsidR="00D17663">
                <w:rPr>
                  <w:rFonts w:cs="Arial"/>
                  <w:color w:val="000000" w:themeColor="text1"/>
                  <w:sz w:val="18"/>
                  <w:szCs w:val="18"/>
                  <w:lang w:val="en-US"/>
                </w:rPr>
                <w:t xml:space="preserve">the value of </w:t>
              </w:r>
            </w:ins>
            <w:commentRangeStart w:id="758"/>
            <w:del w:id="759" w:author="Jason Rhee" w:date="2024-03-06T17:35:00Z">
              <w:r w:rsidR="00453950" w:rsidRPr="001E5C86" w:rsidDel="004D40E9">
                <w:rPr>
                  <w:rFonts w:cs="Arial"/>
                  <w:color w:val="000000" w:themeColor="text1"/>
                  <w:sz w:val="18"/>
                  <w:szCs w:val="18"/>
                  <w:lang w:val="en-US"/>
                </w:rPr>
                <w:delText xml:space="preserve">Using the value of </w:delText>
              </w:r>
            </w:del>
            <w:ins w:id="760" w:author="Jason Rhee" w:date="2024-03-06T17:35:00Z">
              <w:r>
                <w:rPr>
                  <w:rFonts w:cs="Arial"/>
                  <w:color w:val="000000" w:themeColor="text1"/>
                  <w:sz w:val="18"/>
                  <w:szCs w:val="18"/>
                  <w:lang w:val="en-US"/>
                </w:rPr>
                <w:t>“</w:t>
              </w:r>
            </w:ins>
            <w:commentRangeStart w:id="761"/>
            <w:r w:rsidR="00453950" w:rsidRPr="00DE7C96">
              <w:rPr>
                <w:rFonts w:cs="Arial"/>
                <w:i/>
                <w:iCs/>
                <w:color w:val="000000" w:themeColor="text1"/>
                <w:sz w:val="18"/>
                <w:szCs w:val="18"/>
                <w:lang w:val="en-US"/>
              </w:rPr>
              <w:t>S-421.Route</w:t>
            </w:r>
            <w:del w:id="762" w:author="Jason Rhee" w:date="2024-07-02T00:03:00Z" w16du:dateUtc="2024-07-01T14:03:00Z">
              <w:r w:rsidR="00453950" w:rsidRPr="00DE7C96" w:rsidDel="00D50498">
                <w:rPr>
                  <w:rFonts w:cs="Arial"/>
                  <w:i/>
                  <w:iCs/>
                  <w:color w:val="000000" w:themeColor="text1"/>
                  <w:sz w:val="18"/>
                  <w:szCs w:val="18"/>
                  <w:lang w:val="en-US"/>
                </w:rPr>
                <w:delText>History</w:delText>
              </w:r>
            </w:del>
            <w:r w:rsidR="00453950" w:rsidRPr="00DE7C96">
              <w:rPr>
                <w:rFonts w:cs="Arial"/>
                <w:i/>
                <w:iCs/>
                <w:color w:val="000000" w:themeColor="text1"/>
                <w:sz w:val="18"/>
                <w:szCs w:val="18"/>
                <w:lang w:val="en-US"/>
              </w:rPr>
              <w:t>.route</w:t>
            </w:r>
            <w:del w:id="763" w:author="Jason Rhee" w:date="2024-07-02T00:03:00Z" w16du:dateUtc="2024-07-01T14:03:00Z">
              <w:r w:rsidR="00453950" w:rsidRPr="00DE7C96" w:rsidDel="00D50498">
                <w:rPr>
                  <w:rFonts w:cs="Arial"/>
                  <w:i/>
                  <w:iCs/>
                  <w:color w:val="000000" w:themeColor="text1"/>
                  <w:sz w:val="18"/>
                  <w:szCs w:val="18"/>
                  <w:lang w:val="en-US"/>
                </w:rPr>
                <w:delText>History</w:delText>
              </w:r>
            </w:del>
            <w:r w:rsidR="00453950" w:rsidRPr="00DE7C96">
              <w:rPr>
                <w:rFonts w:cs="Arial"/>
                <w:i/>
                <w:iCs/>
                <w:color w:val="000000" w:themeColor="text1"/>
                <w:sz w:val="18"/>
                <w:szCs w:val="18"/>
                <w:lang w:val="en-US"/>
              </w:rPr>
              <w:t>EditionNo</w:t>
            </w:r>
            <w:commentRangeEnd w:id="758"/>
            <w:r w:rsidR="00E13E48" w:rsidRPr="00DE7C96">
              <w:rPr>
                <w:rStyle w:val="CommentReference"/>
                <w:rFonts w:eastAsia="MS Mincho"/>
                <w:i/>
                <w:iCs/>
                <w:szCs w:val="20"/>
                <w:lang w:eastAsia="ja-JP"/>
              </w:rPr>
              <w:commentReference w:id="758"/>
            </w:r>
            <w:commentRangeEnd w:id="761"/>
            <w:r w:rsidR="001C0EC0">
              <w:rPr>
                <w:rStyle w:val="CommentReference"/>
                <w:rFonts w:eastAsia="MS Mincho"/>
                <w:szCs w:val="20"/>
                <w:lang w:eastAsia="ja-JP"/>
              </w:rPr>
              <w:commentReference w:id="761"/>
            </w:r>
            <w:ins w:id="764" w:author="Jason Rhee" w:date="2024-03-06T17:35:00Z">
              <w:r>
                <w:rPr>
                  <w:rFonts w:cs="Arial"/>
                  <w:color w:val="000000" w:themeColor="text1"/>
                  <w:sz w:val="18"/>
                  <w:szCs w:val="18"/>
                  <w:lang w:val="en-US"/>
                </w:rPr>
                <w:t>” is used</w:t>
              </w:r>
            </w:ins>
            <w:ins w:id="765" w:author="Jason Rhee" w:date="2024-07-02T13:39:00Z" w16du:dateUtc="2024-07-02T03:39:00Z">
              <w:r w:rsidR="009220C4">
                <w:rPr>
                  <w:rFonts w:cs="Arial"/>
                  <w:color w:val="000000" w:themeColor="text1"/>
                  <w:sz w:val="18"/>
                  <w:szCs w:val="18"/>
                  <w:lang w:val="en-US"/>
                </w:rPr>
                <w:t>.</w:t>
              </w:r>
            </w:ins>
          </w:p>
        </w:tc>
      </w:tr>
      <w:tr w:rsidR="00453950" w:rsidRPr="002B3B3B" w14:paraId="3AF79D33" w14:textId="77777777" w:rsidTr="00DE7C96">
        <w:tc>
          <w:tcPr>
            <w:tcW w:w="1697" w:type="dxa"/>
          </w:tcPr>
          <w:p w14:paraId="2049B071" w14:textId="77777777" w:rsidR="00453950" w:rsidRPr="001E5C86" w:rsidRDefault="00453950" w:rsidP="001E5C86">
            <w:pPr>
              <w:spacing w:before="60" w:after="60"/>
              <w:jc w:val="left"/>
              <w:rPr>
                <w:rFonts w:cs="Arial"/>
                <w:sz w:val="18"/>
                <w:szCs w:val="18"/>
              </w:rPr>
            </w:pPr>
            <w:r w:rsidRPr="001E5C86">
              <w:rPr>
                <w:rFonts w:cs="Arial"/>
                <w:sz w:val="18"/>
                <w:szCs w:val="18"/>
              </w:rPr>
              <w:lastRenderedPageBreak/>
              <w:t>SimpleAttribute</w:t>
            </w:r>
          </w:p>
        </w:tc>
        <w:tc>
          <w:tcPr>
            <w:tcW w:w="3719" w:type="dxa"/>
          </w:tcPr>
          <w:p w14:paraId="4602AFE6" w14:textId="77777777" w:rsidR="00453950" w:rsidRPr="001E5C86" w:rsidRDefault="00453950" w:rsidP="001E5C86">
            <w:pPr>
              <w:spacing w:before="60" w:after="60"/>
              <w:jc w:val="left"/>
              <w:rPr>
                <w:rFonts w:cs="Arial"/>
                <w:sz w:val="18"/>
                <w:szCs w:val="18"/>
              </w:rPr>
            </w:pPr>
            <w:r w:rsidRPr="001E5C86">
              <w:rPr>
                <w:rFonts w:cs="Arial"/>
                <w:sz w:val="18"/>
                <w:szCs w:val="18"/>
              </w:rPr>
              <w:t>maximumDraught</w:t>
            </w:r>
          </w:p>
        </w:tc>
        <w:tc>
          <w:tcPr>
            <w:tcW w:w="2321" w:type="dxa"/>
          </w:tcPr>
          <w:p w14:paraId="7022E404" w14:textId="53EA86D3" w:rsidR="00453950" w:rsidRPr="001E5C86" w:rsidRDefault="00453950" w:rsidP="001E5C86">
            <w:pPr>
              <w:spacing w:before="60" w:after="60"/>
              <w:jc w:val="left"/>
              <w:rPr>
                <w:rFonts w:cs="Arial"/>
                <w:sz w:val="18"/>
                <w:szCs w:val="18"/>
              </w:rPr>
            </w:pPr>
            <w:r w:rsidRPr="001E5C86">
              <w:rPr>
                <w:rFonts w:cs="Arial"/>
                <w:sz w:val="18"/>
                <w:szCs w:val="18"/>
                <w:lang w:val="en-US" w:eastAsia="fi-FI"/>
              </w:rPr>
              <w:t xml:space="preserve">The maximum </w:t>
            </w:r>
            <w:del w:id="766" w:author="Jason Rhee" w:date="2024-07-02T13:35:00Z" w16du:dateUtc="2024-07-02T03:35:00Z">
              <w:r w:rsidR="0066549D" w:rsidRPr="001E5C86" w:rsidDel="00E3255F">
                <w:rPr>
                  <w:rFonts w:cs="Arial"/>
                  <w:sz w:val="18"/>
                  <w:szCs w:val="18"/>
                  <w:lang w:val="en-US" w:eastAsia="fi-FI"/>
                </w:rPr>
                <w:delText>ship</w:delText>
              </w:r>
              <w:r w:rsidRPr="001E5C86" w:rsidDel="00E3255F">
                <w:rPr>
                  <w:rFonts w:cs="Arial"/>
                  <w:sz w:val="18"/>
                  <w:szCs w:val="18"/>
                  <w:lang w:val="en-US" w:eastAsia="fi-FI"/>
                </w:rPr>
                <w:delText xml:space="preserve"> </w:delText>
              </w:r>
            </w:del>
            <w:ins w:id="767" w:author="Jason Rhee" w:date="2024-07-02T13:35:00Z" w16du:dateUtc="2024-07-02T03:35:00Z">
              <w:r w:rsidR="00E3255F">
                <w:rPr>
                  <w:rFonts w:cs="Arial"/>
                  <w:sz w:val="18"/>
                  <w:szCs w:val="18"/>
                  <w:lang w:val="en-US" w:eastAsia="fi-FI"/>
                </w:rPr>
                <w:t>vessel</w:t>
              </w:r>
              <w:r w:rsidR="00E3255F" w:rsidRPr="001E5C86">
                <w:rPr>
                  <w:rFonts w:cs="Arial"/>
                  <w:sz w:val="18"/>
                  <w:szCs w:val="18"/>
                  <w:lang w:val="en-US" w:eastAsia="fi-FI"/>
                </w:rPr>
                <w:t xml:space="preserve"> </w:t>
              </w:r>
            </w:ins>
            <w:r w:rsidRPr="001E5C86">
              <w:rPr>
                <w:rFonts w:cs="Arial"/>
                <w:sz w:val="18"/>
                <w:szCs w:val="18"/>
                <w:lang w:val="en-US" w:eastAsia="fi-FI"/>
              </w:rPr>
              <w:t>draught in met</w:t>
            </w:r>
            <w:r w:rsidR="005D4686">
              <w:rPr>
                <w:rFonts w:cs="Arial"/>
                <w:sz w:val="18"/>
                <w:szCs w:val="18"/>
                <w:lang w:val="en-US" w:eastAsia="fi-FI"/>
              </w:rPr>
              <w:t>re</w:t>
            </w:r>
            <w:r w:rsidRPr="001E5C86">
              <w:rPr>
                <w:rFonts w:cs="Arial"/>
                <w:sz w:val="18"/>
                <w:szCs w:val="18"/>
                <w:lang w:val="en-US" w:eastAsia="fi-FI"/>
              </w:rPr>
              <w:t>s, used as base for the calculation</w:t>
            </w:r>
          </w:p>
        </w:tc>
        <w:tc>
          <w:tcPr>
            <w:tcW w:w="709" w:type="dxa"/>
          </w:tcPr>
          <w:p w14:paraId="05926904" w14:textId="60DCB625" w:rsidR="00453950" w:rsidRPr="001E5C86" w:rsidRDefault="00453950" w:rsidP="001E5C86">
            <w:pPr>
              <w:spacing w:before="60" w:after="60"/>
              <w:jc w:val="center"/>
              <w:rPr>
                <w:rFonts w:cs="Arial"/>
                <w:sz w:val="18"/>
                <w:szCs w:val="18"/>
              </w:rPr>
            </w:pPr>
            <w:r w:rsidRPr="001E5C86">
              <w:rPr>
                <w:rFonts w:cs="Arial"/>
                <w:sz w:val="18"/>
                <w:szCs w:val="18"/>
              </w:rPr>
              <w:t>[</w:t>
            </w:r>
            <w:r w:rsidR="00BB3EC8">
              <w:rPr>
                <w:rFonts w:cs="Arial"/>
                <w:sz w:val="18"/>
                <w:szCs w:val="18"/>
              </w:rPr>
              <w:t>0..</w:t>
            </w:r>
            <w:r w:rsidRPr="001E5C86">
              <w:rPr>
                <w:rFonts w:cs="Arial"/>
                <w:sz w:val="18"/>
                <w:szCs w:val="18"/>
              </w:rPr>
              <w:t>1]</w:t>
            </w:r>
          </w:p>
        </w:tc>
        <w:tc>
          <w:tcPr>
            <w:tcW w:w="2119" w:type="dxa"/>
          </w:tcPr>
          <w:p w14:paraId="5CD35FCB" w14:textId="77777777" w:rsidR="00453950" w:rsidRPr="001E5C86" w:rsidRDefault="00453950" w:rsidP="001E5C86">
            <w:pPr>
              <w:spacing w:before="60" w:after="60"/>
              <w:jc w:val="left"/>
              <w:rPr>
                <w:rFonts w:cs="Arial"/>
                <w:sz w:val="18"/>
                <w:szCs w:val="18"/>
              </w:rPr>
            </w:pPr>
            <w:r w:rsidRPr="001E5C86">
              <w:rPr>
                <w:rFonts w:cs="Arial"/>
                <w:sz w:val="18"/>
                <w:szCs w:val="18"/>
              </w:rPr>
              <w:t>Real</w:t>
            </w:r>
          </w:p>
        </w:tc>
        <w:tc>
          <w:tcPr>
            <w:tcW w:w="3464" w:type="dxa"/>
          </w:tcPr>
          <w:p w14:paraId="340EE86E" w14:textId="77777777" w:rsidR="00453950" w:rsidRPr="001E5C86" w:rsidRDefault="00453950" w:rsidP="001E5C86">
            <w:pPr>
              <w:spacing w:before="60" w:after="60"/>
              <w:jc w:val="left"/>
              <w:rPr>
                <w:rFonts w:cs="Arial"/>
                <w:sz w:val="18"/>
                <w:szCs w:val="18"/>
              </w:rPr>
            </w:pPr>
          </w:p>
        </w:tc>
      </w:tr>
      <w:tr w:rsidR="00453950" w:rsidRPr="002B3B3B" w14:paraId="00671720" w14:textId="77777777" w:rsidTr="00DE7C96">
        <w:tc>
          <w:tcPr>
            <w:tcW w:w="1697" w:type="dxa"/>
          </w:tcPr>
          <w:p w14:paraId="4856942E" w14:textId="77777777" w:rsidR="00453950" w:rsidRPr="001E5C86" w:rsidRDefault="00453950" w:rsidP="001E5C86">
            <w:pPr>
              <w:spacing w:before="60" w:after="60"/>
              <w:jc w:val="left"/>
              <w:rPr>
                <w:rFonts w:cs="Arial"/>
                <w:sz w:val="18"/>
                <w:szCs w:val="18"/>
              </w:rPr>
            </w:pPr>
            <w:r w:rsidRPr="001E5C86">
              <w:rPr>
                <w:rFonts w:cs="Arial"/>
                <w:sz w:val="18"/>
                <w:szCs w:val="18"/>
              </w:rPr>
              <w:t>SimpleAttribute</w:t>
            </w:r>
          </w:p>
        </w:tc>
        <w:tc>
          <w:tcPr>
            <w:tcW w:w="3719" w:type="dxa"/>
          </w:tcPr>
          <w:p w14:paraId="3C7F7CB5" w14:textId="5BE0EFFD" w:rsidR="00453950" w:rsidRPr="001E5C86" w:rsidRDefault="00C460F9" w:rsidP="001E5C86">
            <w:pPr>
              <w:spacing w:before="60" w:after="60"/>
              <w:jc w:val="left"/>
              <w:rPr>
                <w:rFonts w:cs="Arial"/>
                <w:sz w:val="18"/>
                <w:szCs w:val="18"/>
              </w:rPr>
            </w:pPr>
            <w:r w:rsidRPr="001E5C86">
              <w:rPr>
                <w:rFonts w:cs="Arial"/>
                <w:sz w:val="18"/>
                <w:szCs w:val="18"/>
              </w:rPr>
              <w:t>underKeelClearancePurpose</w:t>
            </w:r>
          </w:p>
        </w:tc>
        <w:tc>
          <w:tcPr>
            <w:tcW w:w="2321" w:type="dxa"/>
          </w:tcPr>
          <w:p w14:paraId="01DFF6FC" w14:textId="09CEFE9C" w:rsidR="00453950" w:rsidRPr="00716349" w:rsidRDefault="00546820" w:rsidP="001E5C86">
            <w:pPr>
              <w:spacing w:before="60" w:after="60"/>
              <w:jc w:val="left"/>
              <w:rPr>
                <w:rFonts w:cs="Arial"/>
                <w:sz w:val="18"/>
                <w:szCs w:val="18"/>
                <w:lang w:val="en-US"/>
              </w:rPr>
            </w:pPr>
            <w:r w:rsidRPr="00546820">
              <w:rPr>
                <w:rFonts w:cs="Arial"/>
                <w:sz w:val="18"/>
                <w:szCs w:val="18"/>
                <w:lang w:val="en-US" w:eastAsia="fi-FI"/>
              </w:rPr>
              <w:t>The relevant phase of a UKC passage plan.</w:t>
            </w:r>
          </w:p>
        </w:tc>
        <w:tc>
          <w:tcPr>
            <w:tcW w:w="709" w:type="dxa"/>
          </w:tcPr>
          <w:p w14:paraId="0812E31D" w14:textId="568E5401" w:rsidR="00453950" w:rsidRPr="001E5C86" w:rsidRDefault="00453950" w:rsidP="001E5C86">
            <w:pPr>
              <w:spacing w:before="60" w:after="60"/>
              <w:jc w:val="center"/>
              <w:rPr>
                <w:rFonts w:cs="Arial"/>
                <w:sz w:val="18"/>
                <w:szCs w:val="18"/>
              </w:rPr>
            </w:pPr>
            <w:r w:rsidRPr="001E5C86">
              <w:rPr>
                <w:rFonts w:cs="Arial"/>
                <w:sz w:val="18"/>
                <w:szCs w:val="18"/>
              </w:rPr>
              <w:t>[</w:t>
            </w:r>
            <w:r w:rsidR="00BB3EC8">
              <w:rPr>
                <w:rFonts w:cs="Arial"/>
                <w:sz w:val="18"/>
                <w:szCs w:val="18"/>
              </w:rPr>
              <w:t>0..</w:t>
            </w:r>
            <w:r w:rsidRPr="001E5C86">
              <w:rPr>
                <w:rFonts w:cs="Arial"/>
                <w:sz w:val="18"/>
                <w:szCs w:val="18"/>
              </w:rPr>
              <w:t>1]</w:t>
            </w:r>
          </w:p>
        </w:tc>
        <w:tc>
          <w:tcPr>
            <w:tcW w:w="2119" w:type="dxa"/>
          </w:tcPr>
          <w:p w14:paraId="579F808A" w14:textId="4AA99BF0" w:rsidR="00453950" w:rsidRPr="001E5C86" w:rsidRDefault="00453950" w:rsidP="001E5C86">
            <w:pPr>
              <w:spacing w:before="60" w:after="60"/>
              <w:jc w:val="left"/>
              <w:rPr>
                <w:rFonts w:cs="Arial"/>
                <w:sz w:val="18"/>
                <w:szCs w:val="18"/>
              </w:rPr>
            </w:pPr>
            <w:r w:rsidRPr="001E5C86">
              <w:rPr>
                <w:rFonts w:cs="Arial"/>
                <w:sz w:val="18"/>
                <w:szCs w:val="18"/>
              </w:rPr>
              <w:t>underKeelClearancePurposeType</w:t>
            </w:r>
          </w:p>
        </w:tc>
        <w:tc>
          <w:tcPr>
            <w:tcW w:w="3464" w:type="dxa"/>
          </w:tcPr>
          <w:p w14:paraId="1D131707" w14:textId="77777777" w:rsidR="00453950" w:rsidRPr="001E5C86" w:rsidRDefault="00453950" w:rsidP="001E5C86">
            <w:pPr>
              <w:spacing w:before="60" w:after="60"/>
              <w:jc w:val="left"/>
              <w:rPr>
                <w:rFonts w:cs="Arial"/>
                <w:sz w:val="18"/>
                <w:szCs w:val="18"/>
              </w:rPr>
            </w:pPr>
          </w:p>
        </w:tc>
      </w:tr>
      <w:tr w:rsidR="00453950" w:rsidRPr="002B3B3B" w14:paraId="1BDC14D2" w14:textId="77777777" w:rsidTr="00DE7C96">
        <w:tc>
          <w:tcPr>
            <w:tcW w:w="1697" w:type="dxa"/>
          </w:tcPr>
          <w:p w14:paraId="0DEEE737" w14:textId="77777777" w:rsidR="00453950" w:rsidRPr="001E5C86" w:rsidRDefault="00453950" w:rsidP="001E5C86">
            <w:pPr>
              <w:spacing w:before="60" w:after="60"/>
              <w:jc w:val="left"/>
              <w:rPr>
                <w:rFonts w:cs="Arial"/>
                <w:sz w:val="18"/>
                <w:szCs w:val="18"/>
              </w:rPr>
            </w:pPr>
            <w:r w:rsidRPr="001E5C86">
              <w:rPr>
                <w:rFonts w:cs="Arial"/>
                <w:sz w:val="18"/>
                <w:szCs w:val="18"/>
              </w:rPr>
              <w:t>SimpleAttribute</w:t>
            </w:r>
          </w:p>
        </w:tc>
        <w:tc>
          <w:tcPr>
            <w:tcW w:w="3719" w:type="dxa"/>
          </w:tcPr>
          <w:p w14:paraId="2128F27D" w14:textId="56FAEEF4" w:rsidR="00453950" w:rsidRPr="001E5C86" w:rsidRDefault="00C460F9" w:rsidP="001E5C86">
            <w:pPr>
              <w:spacing w:before="60" w:after="60"/>
              <w:jc w:val="left"/>
              <w:rPr>
                <w:rFonts w:cs="Arial"/>
                <w:sz w:val="18"/>
                <w:szCs w:val="18"/>
              </w:rPr>
            </w:pPr>
            <w:r w:rsidRPr="001E5C86">
              <w:rPr>
                <w:rFonts w:cs="Arial"/>
                <w:sz w:val="18"/>
                <w:szCs w:val="18"/>
              </w:rPr>
              <w:t>underKeelClearanceCalculation</w:t>
            </w:r>
            <w:r w:rsidR="00E30480">
              <w:rPr>
                <w:rFonts w:cs="Arial"/>
                <w:sz w:val="18"/>
                <w:szCs w:val="18"/>
              </w:rPr>
              <w:t>Requested</w:t>
            </w:r>
          </w:p>
        </w:tc>
        <w:tc>
          <w:tcPr>
            <w:tcW w:w="2321" w:type="dxa"/>
          </w:tcPr>
          <w:p w14:paraId="3AEB6E86" w14:textId="58F40303" w:rsidR="00453950" w:rsidRPr="001E5C86" w:rsidRDefault="00FB223A" w:rsidP="001E5C86">
            <w:pPr>
              <w:spacing w:before="60" w:after="60"/>
              <w:jc w:val="left"/>
              <w:rPr>
                <w:rFonts w:cs="Arial"/>
                <w:sz w:val="18"/>
                <w:szCs w:val="18"/>
              </w:rPr>
            </w:pPr>
            <w:ins w:id="768" w:author="Jason Rhee" w:date="2024-02-29T16:02:00Z">
              <w:r w:rsidRPr="00DE7C96">
                <w:rPr>
                  <w:rFonts w:cs="Arial"/>
                  <w:sz w:val="18"/>
                  <w:szCs w:val="18"/>
                  <w:shd w:val="clear" w:color="auto" w:fill="FFFFFF"/>
                </w:rPr>
                <w:t>Indication of the aim of the UKC plan: To find the maximum safe vessel draught for transiting the UKCM region, or to find sailing windows for a nominated vessel draught.</w:t>
              </w:r>
            </w:ins>
            <w:del w:id="769" w:author="Jason Rhee" w:date="2024-02-29T16:02:00Z">
              <w:r w:rsidR="00453950" w:rsidRPr="001E5C86" w:rsidDel="00FB223A">
                <w:rPr>
                  <w:rFonts w:cs="Arial"/>
                  <w:sz w:val="18"/>
                  <w:szCs w:val="18"/>
                  <w:lang w:eastAsia="fi-FI"/>
                </w:rPr>
                <w:delText>The type of calculation</w:delText>
              </w:r>
            </w:del>
          </w:p>
        </w:tc>
        <w:tc>
          <w:tcPr>
            <w:tcW w:w="709" w:type="dxa"/>
          </w:tcPr>
          <w:p w14:paraId="74FBD0CF" w14:textId="344610D0" w:rsidR="00453950" w:rsidRPr="001E5C86" w:rsidRDefault="00453950" w:rsidP="001E5C86">
            <w:pPr>
              <w:spacing w:before="60" w:after="60"/>
              <w:jc w:val="center"/>
              <w:rPr>
                <w:rFonts w:cs="Arial"/>
                <w:sz w:val="18"/>
                <w:szCs w:val="18"/>
              </w:rPr>
            </w:pPr>
            <w:r w:rsidRPr="001E5C86">
              <w:rPr>
                <w:rFonts w:cs="Arial"/>
                <w:sz w:val="18"/>
                <w:szCs w:val="18"/>
              </w:rPr>
              <w:t>[</w:t>
            </w:r>
            <w:r w:rsidR="00BB3EC8">
              <w:rPr>
                <w:rFonts w:cs="Arial"/>
                <w:sz w:val="18"/>
                <w:szCs w:val="18"/>
              </w:rPr>
              <w:t>0..</w:t>
            </w:r>
            <w:r w:rsidRPr="001E5C86">
              <w:rPr>
                <w:rFonts w:cs="Arial"/>
                <w:sz w:val="18"/>
                <w:szCs w:val="18"/>
              </w:rPr>
              <w:t>1]</w:t>
            </w:r>
          </w:p>
        </w:tc>
        <w:tc>
          <w:tcPr>
            <w:tcW w:w="2119" w:type="dxa"/>
          </w:tcPr>
          <w:p w14:paraId="7B8695FF" w14:textId="6985567E" w:rsidR="00453950" w:rsidRPr="001E5C86" w:rsidRDefault="00453950" w:rsidP="001E5C86">
            <w:pPr>
              <w:spacing w:before="60" w:after="60"/>
              <w:jc w:val="left"/>
              <w:rPr>
                <w:rFonts w:cs="Arial"/>
                <w:sz w:val="18"/>
                <w:szCs w:val="18"/>
              </w:rPr>
            </w:pPr>
            <w:r w:rsidRPr="001E5C86">
              <w:rPr>
                <w:rFonts w:cs="Arial"/>
                <w:sz w:val="18"/>
                <w:szCs w:val="18"/>
              </w:rPr>
              <w:t>underKeelClearanceCalculation</w:t>
            </w:r>
            <w:r w:rsidR="00E30480">
              <w:rPr>
                <w:rFonts w:cs="Arial"/>
                <w:sz w:val="18"/>
                <w:szCs w:val="18"/>
              </w:rPr>
              <w:t>Requested</w:t>
            </w:r>
            <w:r w:rsidRPr="001E5C86">
              <w:rPr>
                <w:rFonts w:cs="Arial"/>
                <w:sz w:val="18"/>
                <w:szCs w:val="18"/>
              </w:rPr>
              <w:t>Type</w:t>
            </w:r>
          </w:p>
        </w:tc>
        <w:tc>
          <w:tcPr>
            <w:tcW w:w="3464" w:type="dxa"/>
          </w:tcPr>
          <w:p w14:paraId="75356121" w14:textId="77777777" w:rsidR="00453950" w:rsidRPr="001E5C86" w:rsidRDefault="00453950" w:rsidP="001E5C86">
            <w:pPr>
              <w:spacing w:before="60" w:after="60"/>
              <w:jc w:val="left"/>
              <w:rPr>
                <w:rFonts w:cs="Arial"/>
                <w:sz w:val="18"/>
                <w:szCs w:val="18"/>
              </w:rPr>
            </w:pPr>
          </w:p>
        </w:tc>
      </w:tr>
      <w:tr w:rsidR="009A3810" w:rsidRPr="002B3B3B" w14:paraId="3D4C076C" w14:textId="77777777" w:rsidTr="002A6AAC">
        <w:trPr>
          <w:ins w:id="770" w:author="Jason Rhee" w:date="2024-07-01T17:33:00Z"/>
        </w:trPr>
        <w:tc>
          <w:tcPr>
            <w:tcW w:w="1697" w:type="dxa"/>
          </w:tcPr>
          <w:p w14:paraId="1273A22B" w14:textId="75CFB624" w:rsidR="009A3810" w:rsidRPr="001E5C86" w:rsidRDefault="009A3810" w:rsidP="001E5C86">
            <w:pPr>
              <w:spacing w:before="60" w:after="60"/>
              <w:jc w:val="left"/>
              <w:rPr>
                <w:ins w:id="771" w:author="Jason Rhee" w:date="2024-07-01T17:33:00Z" w16du:dateUtc="2024-07-01T07:33:00Z"/>
                <w:rFonts w:cs="Arial"/>
                <w:sz w:val="18"/>
                <w:szCs w:val="18"/>
              </w:rPr>
            </w:pPr>
            <w:ins w:id="772" w:author="Jason Rhee" w:date="2024-07-01T17:33:00Z" w16du:dateUtc="2024-07-01T07:33:00Z">
              <w:r>
                <w:rPr>
                  <w:rFonts w:cs="Arial"/>
                  <w:sz w:val="18"/>
                  <w:szCs w:val="18"/>
                </w:rPr>
                <w:t>SimpleAttribute</w:t>
              </w:r>
            </w:ins>
          </w:p>
        </w:tc>
        <w:tc>
          <w:tcPr>
            <w:tcW w:w="3719" w:type="dxa"/>
          </w:tcPr>
          <w:p w14:paraId="792110DA" w14:textId="41FBE4A7" w:rsidR="009A3810" w:rsidRPr="001E5C86" w:rsidRDefault="005F7C49" w:rsidP="001E5C86">
            <w:pPr>
              <w:spacing w:before="60" w:after="60"/>
              <w:jc w:val="left"/>
              <w:rPr>
                <w:ins w:id="773" w:author="Jason Rhee" w:date="2024-07-01T17:33:00Z" w16du:dateUtc="2024-07-01T07:33:00Z"/>
                <w:rFonts w:cs="Arial"/>
                <w:sz w:val="18"/>
                <w:szCs w:val="18"/>
              </w:rPr>
            </w:pPr>
            <w:ins w:id="774" w:author="Jason Rhee" w:date="2024-07-01T23:50:00Z" w16du:dateUtc="2024-07-01T13:50:00Z">
              <w:r>
                <w:rPr>
                  <w:rFonts w:cs="Arial"/>
                  <w:sz w:val="18"/>
                  <w:szCs w:val="18"/>
                </w:rPr>
                <w:t>interoperabilityIdentifier</w:t>
              </w:r>
            </w:ins>
          </w:p>
        </w:tc>
        <w:tc>
          <w:tcPr>
            <w:tcW w:w="2321" w:type="dxa"/>
          </w:tcPr>
          <w:p w14:paraId="0490809C" w14:textId="0667E2D3" w:rsidR="009A3810" w:rsidRPr="009A3810" w:rsidRDefault="009A3810" w:rsidP="001E5C86">
            <w:pPr>
              <w:spacing w:before="60" w:after="60"/>
              <w:jc w:val="left"/>
              <w:rPr>
                <w:ins w:id="775" w:author="Jason Rhee" w:date="2024-07-01T17:33:00Z" w16du:dateUtc="2024-07-01T07:33:00Z"/>
                <w:rFonts w:cs="Arial"/>
                <w:sz w:val="18"/>
                <w:szCs w:val="18"/>
                <w:shd w:val="clear" w:color="auto" w:fill="FFFFFF"/>
              </w:rPr>
            </w:pPr>
            <w:ins w:id="776" w:author="Jason Rhee" w:date="2024-07-01T17:34:00Z" w16du:dateUtc="2024-07-01T07:34:00Z">
              <w:r w:rsidRPr="009A3810">
                <w:rPr>
                  <w:rFonts w:cs="Arial"/>
                  <w:sz w:val="18"/>
                  <w:szCs w:val="18"/>
                  <w:shd w:val="clear" w:color="auto" w:fill="FFFFFF"/>
                </w:rPr>
                <w:t>A common unique identifier for entities which describe a single real-world feature, and which is used to identify instances of the feature in end-user systems where the feature may be included in multiple data product types.</w:t>
              </w:r>
            </w:ins>
          </w:p>
        </w:tc>
        <w:tc>
          <w:tcPr>
            <w:tcW w:w="709" w:type="dxa"/>
          </w:tcPr>
          <w:p w14:paraId="36A290DA" w14:textId="211007FA" w:rsidR="009A3810" w:rsidRPr="001E5C86" w:rsidRDefault="009A3810" w:rsidP="001E5C86">
            <w:pPr>
              <w:spacing w:before="60" w:after="60"/>
              <w:jc w:val="center"/>
              <w:rPr>
                <w:ins w:id="777" w:author="Jason Rhee" w:date="2024-07-01T17:33:00Z" w16du:dateUtc="2024-07-01T07:33:00Z"/>
                <w:rFonts w:cs="Arial"/>
                <w:sz w:val="18"/>
                <w:szCs w:val="18"/>
              </w:rPr>
            </w:pPr>
            <w:ins w:id="778" w:author="Jason Rhee" w:date="2024-07-01T17:34:00Z" w16du:dateUtc="2024-07-01T07:34:00Z">
              <w:r w:rsidRPr="001E5C86">
                <w:rPr>
                  <w:rFonts w:cs="Arial"/>
                  <w:sz w:val="18"/>
                  <w:szCs w:val="18"/>
                </w:rPr>
                <w:t>[</w:t>
              </w:r>
              <w:r>
                <w:rPr>
                  <w:rFonts w:cs="Arial"/>
                  <w:sz w:val="18"/>
                  <w:szCs w:val="18"/>
                </w:rPr>
                <w:t>0..</w:t>
              </w:r>
              <w:r w:rsidRPr="001E5C86">
                <w:rPr>
                  <w:rFonts w:cs="Arial"/>
                  <w:sz w:val="18"/>
                  <w:szCs w:val="18"/>
                </w:rPr>
                <w:t>1]</w:t>
              </w:r>
            </w:ins>
          </w:p>
        </w:tc>
        <w:tc>
          <w:tcPr>
            <w:tcW w:w="2119" w:type="dxa"/>
          </w:tcPr>
          <w:p w14:paraId="159BCD2B" w14:textId="0A0B365A" w:rsidR="009A3810" w:rsidRPr="001E5C86" w:rsidRDefault="009A3810" w:rsidP="001E5C86">
            <w:pPr>
              <w:spacing w:before="60" w:after="60"/>
              <w:jc w:val="left"/>
              <w:rPr>
                <w:ins w:id="779" w:author="Jason Rhee" w:date="2024-07-01T17:33:00Z" w16du:dateUtc="2024-07-01T07:33:00Z"/>
                <w:rFonts w:cs="Arial"/>
                <w:sz w:val="18"/>
                <w:szCs w:val="18"/>
              </w:rPr>
            </w:pPr>
            <w:ins w:id="780" w:author="Jason Rhee" w:date="2024-07-01T17:34:00Z" w16du:dateUtc="2024-07-01T07:34:00Z">
              <w:r>
                <w:rPr>
                  <w:rFonts w:cs="Arial"/>
                  <w:sz w:val="18"/>
                  <w:szCs w:val="18"/>
                </w:rPr>
                <w:t>URN</w:t>
              </w:r>
            </w:ins>
          </w:p>
        </w:tc>
        <w:tc>
          <w:tcPr>
            <w:tcW w:w="3464" w:type="dxa"/>
          </w:tcPr>
          <w:p w14:paraId="151AB986" w14:textId="77777777" w:rsidR="009A3810" w:rsidRPr="001E5C86" w:rsidRDefault="009A3810" w:rsidP="001E5C86">
            <w:pPr>
              <w:spacing w:before="60" w:after="60"/>
              <w:jc w:val="left"/>
              <w:rPr>
                <w:ins w:id="781" w:author="Jason Rhee" w:date="2024-07-01T17:33:00Z" w16du:dateUtc="2024-07-01T07:33:00Z"/>
                <w:rFonts w:cs="Arial"/>
                <w:sz w:val="18"/>
                <w:szCs w:val="18"/>
              </w:rPr>
            </w:pPr>
          </w:p>
        </w:tc>
      </w:tr>
      <w:bookmarkEnd w:id="724"/>
      <w:tr w:rsidR="00453950" w:rsidRPr="002B3B3B" w:rsidDel="00DA53FD" w14:paraId="4C9A0685" w14:textId="475EAE4A" w:rsidTr="00DE7C96">
        <w:trPr>
          <w:del w:id="782" w:author="Jason Rhee" w:date="2024-07-24T22:49:00Z"/>
        </w:trPr>
        <w:tc>
          <w:tcPr>
            <w:tcW w:w="1697" w:type="dxa"/>
          </w:tcPr>
          <w:p w14:paraId="65176A11" w14:textId="43C57582" w:rsidR="00453950" w:rsidRPr="001E5C86" w:rsidDel="00DA53FD" w:rsidRDefault="00453950" w:rsidP="001E5C86">
            <w:pPr>
              <w:spacing w:before="60" w:after="60"/>
              <w:jc w:val="left"/>
              <w:rPr>
                <w:del w:id="783" w:author="Jason Rhee" w:date="2024-07-24T22:49:00Z" w16du:dateUtc="2024-07-24T12:49:00Z"/>
                <w:rFonts w:cs="Arial"/>
                <w:sz w:val="18"/>
                <w:szCs w:val="18"/>
                <w:lang w:val="en-GB"/>
              </w:rPr>
            </w:pPr>
            <w:del w:id="784" w:author="Jason Rhee" w:date="2024-07-24T22:49:00Z" w16du:dateUtc="2024-07-24T12:49:00Z">
              <w:r w:rsidRPr="001E5C86" w:rsidDel="00DA53FD">
                <w:rPr>
                  <w:rFonts w:cs="Arial"/>
                  <w:sz w:val="18"/>
                  <w:szCs w:val="18"/>
                  <w:lang w:val="en-GB"/>
                </w:rPr>
                <w:delText>SpatialAttribute</w:delText>
              </w:r>
            </w:del>
          </w:p>
        </w:tc>
        <w:tc>
          <w:tcPr>
            <w:tcW w:w="3719" w:type="dxa"/>
          </w:tcPr>
          <w:p w14:paraId="4E4D0DB4" w14:textId="0C2C2C76" w:rsidR="00453950" w:rsidRPr="001E5C86" w:rsidDel="00DA53FD" w:rsidRDefault="00453950" w:rsidP="001E5C86">
            <w:pPr>
              <w:spacing w:before="60" w:after="60"/>
              <w:jc w:val="left"/>
              <w:rPr>
                <w:del w:id="785" w:author="Jason Rhee" w:date="2024-07-24T22:49:00Z" w16du:dateUtc="2024-07-24T12:49:00Z"/>
                <w:rFonts w:cs="Arial"/>
                <w:sz w:val="18"/>
                <w:szCs w:val="18"/>
                <w:lang w:val="en-GB"/>
              </w:rPr>
            </w:pPr>
            <w:del w:id="786" w:author="Jason Rhee" w:date="2024-07-24T22:49:00Z" w16du:dateUtc="2024-07-24T12:49:00Z">
              <w:r w:rsidRPr="001E5C86" w:rsidDel="00DA53FD">
                <w:rPr>
                  <w:rFonts w:cs="Arial"/>
                  <w:sz w:val="18"/>
                  <w:szCs w:val="18"/>
                  <w:lang w:val="en-GB" w:eastAsia="ko-KR"/>
                </w:rPr>
                <w:delText>geometry</w:delText>
              </w:r>
            </w:del>
          </w:p>
        </w:tc>
        <w:tc>
          <w:tcPr>
            <w:tcW w:w="2321" w:type="dxa"/>
          </w:tcPr>
          <w:p w14:paraId="7D139212" w14:textId="7807FA0F" w:rsidR="002F5BE8" w:rsidRPr="001E5C86" w:rsidDel="00DA53FD" w:rsidRDefault="00453950" w:rsidP="001E5C86">
            <w:pPr>
              <w:spacing w:before="60" w:after="60"/>
              <w:jc w:val="left"/>
              <w:rPr>
                <w:del w:id="787" w:author="Jason Rhee" w:date="2024-07-24T22:49:00Z" w16du:dateUtc="2024-07-24T12:49:00Z"/>
                <w:rFonts w:cs="Arial"/>
                <w:sz w:val="18"/>
                <w:szCs w:val="18"/>
                <w:lang w:val="en-GB"/>
              </w:rPr>
            </w:pPr>
            <w:del w:id="788" w:author="Jason Rhee" w:date="2024-07-24T22:49:00Z" w16du:dateUtc="2024-07-24T12:49:00Z">
              <w:r w:rsidRPr="001E5C86" w:rsidDel="00DA53FD">
                <w:rPr>
                  <w:rFonts w:cs="Arial"/>
                  <w:sz w:val="18"/>
                  <w:szCs w:val="18"/>
                  <w:lang w:val="en-GB" w:eastAsia="fi-FI"/>
                </w:rPr>
                <w:delText>Boundaries of the Under Keel Clearance management area</w:delText>
              </w:r>
            </w:del>
          </w:p>
        </w:tc>
        <w:tc>
          <w:tcPr>
            <w:tcW w:w="709" w:type="dxa"/>
          </w:tcPr>
          <w:p w14:paraId="72D7BB04" w14:textId="5932B8C2" w:rsidR="00453950" w:rsidRPr="001E5C86" w:rsidDel="00DA53FD" w:rsidRDefault="00453950" w:rsidP="001E5C86">
            <w:pPr>
              <w:spacing w:before="60" w:after="60"/>
              <w:jc w:val="center"/>
              <w:rPr>
                <w:del w:id="789" w:author="Jason Rhee" w:date="2024-07-24T22:49:00Z" w16du:dateUtc="2024-07-24T12:49:00Z"/>
                <w:rFonts w:cs="Arial"/>
                <w:sz w:val="18"/>
                <w:szCs w:val="18"/>
                <w:lang w:val="en-GB"/>
              </w:rPr>
            </w:pPr>
            <w:del w:id="790" w:author="Jason Rhee" w:date="2024-07-24T22:49:00Z" w16du:dateUtc="2024-07-24T12:49:00Z">
              <w:r w:rsidRPr="001E5C86" w:rsidDel="00DA53FD">
                <w:rPr>
                  <w:rFonts w:cs="Arial"/>
                  <w:sz w:val="18"/>
                  <w:szCs w:val="18"/>
                  <w:lang w:val="en-GB"/>
                </w:rPr>
                <w:delText>[1]</w:delText>
              </w:r>
            </w:del>
          </w:p>
        </w:tc>
        <w:tc>
          <w:tcPr>
            <w:tcW w:w="2119" w:type="dxa"/>
          </w:tcPr>
          <w:p w14:paraId="592E79AB" w14:textId="7714316E" w:rsidR="00453950" w:rsidRPr="001E5C86" w:rsidDel="00DA53FD" w:rsidRDefault="00453950" w:rsidP="001E5C86">
            <w:pPr>
              <w:spacing w:before="60" w:after="60"/>
              <w:jc w:val="left"/>
              <w:rPr>
                <w:del w:id="791" w:author="Jason Rhee" w:date="2024-07-24T22:49:00Z" w16du:dateUtc="2024-07-24T12:49:00Z"/>
                <w:rFonts w:cs="Arial"/>
                <w:sz w:val="18"/>
                <w:szCs w:val="18"/>
                <w:lang w:val="en-GB"/>
              </w:rPr>
            </w:pPr>
            <w:del w:id="792" w:author="Jason Rhee" w:date="2024-07-24T22:49:00Z" w16du:dateUtc="2024-07-24T12:49:00Z">
              <w:r w:rsidRPr="001E5C86" w:rsidDel="00DA53FD">
                <w:rPr>
                  <w:rFonts w:cs="Arial"/>
                  <w:sz w:val="18"/>
                  <w:szCs w:val="18"/>
                  <w:lang w:val="en-GB" w:eastAsia="ko-KR"/>
                </w:rPr>
                <w:delText>GM_OrientableSurface</w:delText>
              </w:r>
            </w:del>
          </w:p>
        </w:tc>
        <w:tc>
          <w:tcPr>
            <w:tcW w:w="3464" w:type="dxa"/>
          </w:tcPr>
          <w:p w14:paraId="66FE80A4" w14:textId="5CB92F76" w:rsidR="00A83F5E" w:rsidRPr="00A83F5E" w:rsidDel="00DA53FD" w:rsidRDefault="00453950" w:rsidP="00BA3C2B">
            <w:pPr>
              <w:spacing w:before="60" w:after="60"/>
              <w:jc w:val="left"/>
              <w:rPr>
                <w:del w:id="793" w:author="Jason Rhee" w:date="2024-07-24T22:49:00Z" w16du:dateUtc="2024-07-24T12:49:00Z"/>
                <w:rFonts w:eastAsiaTheme="minorEastAsia" w:cs="Arial"/>
                <w:sz w:val="18"/>
                <w:szCs w:val="18"/>
                <w:lang w:val="en-GB"/>
                <w:rPrChange w:id="794" w:author="Jason Rhee" w:date="2024-04-30T16:36:00Z" w16du:dateUtc="2024-04-30T06:36:00Z">
                  <w:rPr>
                    <w:del w:id="795" w:author="Jason Rhee" w:date="2024-07-24T22:49:00Z" w16du:dateUtc="2024-07-24T12:49:00Z"/>
                    <w:rFonts w:cs="Arial"/>
                    <w:sz w:val="18"/>
                    <w:szCs w:val="18"/>
                    <w:lang w:val="en-GB"/>
                  </w:rPr>
                </w:rPrChange>
              </w:rPr>
            </w:pPr>
            <w:del w:id="796" w:author="Jason Rhee" w:date="2024-07-24T22:46:00Z" w16du:dateUtc="2024-07-24T12:46:00Z">
              <w:r w:rsidRPr="001E5C86" w:rsidDel="00BA3C2B">
                <w:rPr>
                  <w:rFonts w:cs="Arial"/>
                  <w:sz w:val="18"/>
                  <w:szCs w:val="18"/>
                  <w:lang w:val="en-GB" w:eastAsia="ko-KR"/>
                </w:rPr>
                <w:delText>geometric object come</w:delText>
              </w:r>
              <w:r w:rsidR="001E5C86" w:rsidDel="00BA3C2B">
                <w:rPr>
                  <w:rFonts w:cs="Arial"/>
                  <w:sz w:val="18"/>
                  <w:szCs w:val="18"/>
                  <w:lang w:val="en-GB" w:eastAsia="ko-KR"/>
                </w:rPr>
                <w:delText>s</w:delText>
              </w:r>
              <w:r w:rsidRPr="001E5C86" w:rsidDel="00BA3C2B">
                <w:rPr>
                  <w:rFonts w:cs="Arial"/>
                  <w:sz w:val="18"/>
                  <w:szCs w:val="18"/>
                  <w:lang w:val="en-GB" w:eastAsia="ko-KR"/>
                </w:rPr>
                <w:delText xml:space="preserve"> from Geometry class in S-100 standard</w:delText>
              </w:r>
            </w:del>
          </w:p>
        </w:tc>
      </w:tr>
      <w:tr w:rsidR="00453950" w:rsidRPr="002B3B3B" w14:paraId="34D7F56C" w14:textId="77777777" w:rsidTr="00DE7C96">
        <w:tc>
          <w:tcPr>
            <w:tcW w:w="1697" w:type="dxa"/>
          </w:tcPr>
          <w:p w14:paraId="4BF8E838" w14:textId="77777777" w:rsidR="00453950" w:rsidRPr="001E5C86" w:rsidRDefault="00453950" w:rsidP="001E5C86">
            <w:pPr>
              <w:spacing w:before="60" w:after="60"/>
              <w:jc w:val="left"/>
              <w:rPr>
                <w:rFonts w:eastAsiaTheme="minorEastAsia" w:cs="Arial"/>
                <w:sz w:val="18"/>
                <w:szCs w:val="18"/>
                <w:lang w:val="en-GB" w:eastAsia="ko-KR"/>
              </w:rPr>
            </w:pPr>
            <w:r w:rsidRPr="001E5C86">
              <w:rPr>
                <w:rFonts w:eastAsiaTheme="minorEastAsia" w:cs="Arial"/>
                <w:sz w:val="18"/>
                <w:szCs w:val="18"/>
                <w:lang w:val="en-GB" w:eastAsia="ko-KR"/>
              </w:rPr>
              <w:t>ComplexAttribute</w:t>
            </w:r>
          </w:p>
        </w:tc>
        <w:tc>
          <w:tcPr>
            <w:tcW w:w="3719" w:type="dxa"/>
          </w:tcPr>
          <w:p w14:paraId="26F18642" w14:textId="77777777" w:rsidR="00453950" w:rsidRPr="001E5C86" w:rsidRDefault="00453950" w:rsidP="001E5C86">
            <w:pPr>
              <w:spacing w:before="60" w:after="60"/>
              <w:jc w:val="left"/>
              <w:rPr>
                <w:rFonts w:eastAsiaTheme="minorEastAsia" w:cs="Arial"/>
                <w:sz w:val="18"/>
                <w:szCs w:val="18"/>
                <w:lang w:eastAsia="ko-KR"/>
              </w:rPr>
            </w:pPr>
            <w:r w:rsidRPr="001E5C86">
              <w:rPr>
                <w:rFonts w:eastAsiaTheme="minorEastAsia" w:cs="Arial"/>
                <w:sz w:val="18"/>
                <w:szCs w:val="18"/>
                <w:lang w:eastAsia="ko-KR"/>
              </w:rPr>
              <w:t>fixedTimeRange</w:t>
            </w:r>
          </w:p>
        </w:tc>
        <w:tc>
          <w:tcPr>
            <w:tcW w:w="2321" w:type="dxa"/>
          </w:tcPr>
          <w:p w14:paraId="1AB86A9F" w14:textId="77777777" w:rsidR="00453950" w:rsidRPr="001E5C86" w:rsidRDefault="00453950" w:rsidP="001E5C86">
            <w:pPr>
              <w:spacing w:before="60" w:after="60"/>
              <w:jc w:val="left"/>
              <w:rPr>
                <w:rFonts w:eastAsiaTheme="minorEastAsia" w:cs="Arial"/>
                <w:sz w:val="18"/>
                <w:szCs w:val="18"/>
                <w:lang w:eastAsia="ko-KR"/>
              </w:rPr>
            </w:pPr>
            <w:r w:rsidRPr="001E5C86">
              <w:rPr>
                <w:rFonts w:eastAsiaTheme="minorEastAsia" w:cs="Arial"/>
                <w:sz w:val="18"/>
                <w:szCs w:val="18"/>
                <w:lang w:eastAsia="ko-KR"/>
              </w:rPr>
              <w:t>Time period</w:t>
            </w:r>
          </w:p>
        </w:tc>
        <w:tc>
          <w:tcPr>
            <w:tcW w:w="709" w:type="dxa"/>
          </w:tcPr>
          <w:p w14:paraId="2FDF04AB" w14:textId="4FE20751" w:rsidR="00453950" w:rsidRPr="001E5C86" w:rsidRDefault="00453950" w:rsidP="001E5C86">
            <w:pPr>
              <w:spacing w:before="60" w:after="60"/>
              <w:jc w:val="center"/>
              <w:rPr>
                <w:rFonts w:eastAsiaTheme="minorEastAsia" w:cs="Arial"/>
                <w:sz w:val="18"/>
                <w:szCs w:val="18"/>
                <w:lang w:eastAsia="ko-KR"/>
              </w:rPr>
            </w:pPr>
            <w:r w:rsidRPr="001E5C86">
              <w:rPr>
                <w:rFonts w:eastAsiaTheme="minorEastAsia" w:cs="Arial"/>
                <w:sz w:val="18"/>
                <w:szCs w:val="18"/>
                <w:lang w:eastAsia="ko-KR"/>
              </w:rPr>
              <w:t>[</w:t>
            </w:r>
            <w:r w:rsidR="00BB3EC8">
              <w:rPr>
                <w:rFonts w:cs="Arial"/>
                <w:sz w:val="18"/>
                <w:szCs w:val="18"/>
              </w:rPr>
              <w:t>0..</w:t>
            </w:r>
            <w:r w:rsidRPr="001E5C86">
              <w:rPr>
                <w:rFonts w:eastAsiaTheme="minorEastAsia" w:cs="Arial"/>
                <w:sz w:val="18"/>
                <w:szCs w:val="18"/>
                <w:lang w:eastAsia="ko-KR"/>
              </w:rPr>
              <w:t>1]</w:t>
            </w:r>
          </w:p>
        </w:tc>
        <w:tc>
          <w:tcPr>
            <w:tcW w:w="2119" w:type="dxa"/>
          </w:tcPr>
          <w:p w14:paraId="19C2E2B9" w14:textId="77777777" w:rsidR="00453950" w:rsidRPr="001E5C86" w:rsidRDefault="00453950" w:rsidP="001E5C86">
            <w:pPr>
              <w:spacing w:before="60" w:after="60"/>
              <w:jc w:val="left"/>
              <w:rPr>
                <w:rFonts w:eastAsiaTheme="minorEastAsia" w:cs="Arial"/>
                <w:sz w:val="18"/>
                <w:szCs w:val="18"/>
                <w:lang w:eastAsia="ko-KR"/>
              </w:rPr>
            </w:pPr>
            <w:r w:rsidRPr="001E5C86">
              <w:rPr>
                <w:rFonts w:eastAsiaTheme="minorEastAsia" w:cs="Arial"/>
                <w:sz w:val="18"/>
                <w:szCs w:val="18"/>
                <w:lang w:eastAsia="ko-KR"/>
              </w:rPr>
              <w:t>fixedTimeRange</w:t>
            </w:r>
          </w:p>
        </w:tc>
        <w:tc>
          <w:tcPr>
            <w:tcW w:w="3464" w:type="dxa"/>
          </w:tcPr>
          <w:p w14:paraId="64809B70" w14:textId="77777777" w:rsidR="00453950" w:rsidRPr="001E5C86" w:rsidRDefault="00453950" w:rsidP="001E5C86">
            <w:pPr>
              <w:spacing w:before="60" w:after="60"/>
              <w:jc w:val="left"/>
              <w:rPr>
                <w:rFonts w:cs="Arial"/>
                <w:sz w:val="18"/>
                <w:szCs w:val="18"/>
              </w:rPr>
            </w:pPr>
          </w:p>
        </w:tc>
      </w:tr>
    </w:tbl>
    <w:p w14:paraId="45224829" w14:textId="0175AFEA" w:rsidR="002A6AAC" w:rsidRDefault="002A6AAC" w:rsidP="00B061FF">
      <w:pPr>
        <w:spacing w:before="0"/>
        <w:rPr>
          <w:ins w:id="797" w:author="Jason Rhee" w:date="2024-03-07T17:07:00Z"/>
        </w:rPr>
      </w:pPr>
      <w:ins w:id="798" w:author="Jason Rhee" w:date="2024-03-07T17:07:00Z">
        <w:r>
          <w:br w:type="page"/>
        </w:r>
      </w:ins>
    </w:p>
    <w:p w14:paraId="1AEA5217" w14:textId="4ABF49E5" w:rsidR="00B061FF" w:rsidRPr="00B061FF" w:rsidDel="002A6AAC" w:rsidRDefault="00B061FF" w:rsidP="00B061FF">
      <w:pPr>
        <w:spacing w:before="0"/>
        <w:rPr>
          <w:del w:id="799" w:author="Jason Rhee" w:date="2024-03-07T17:07:00Z"/>
        </w:rPr>
      </w:pPr>
    </w:p>
    <w:p w14:paraId="7B70E120" w14:textId="6919A9A3" w:rsidR="002816F9" w:rsidRDefault="002816F9" w:rsidP="002721B0">
      <w:pPr>
        <w:pStyle w:val="Heading4"/>
        <w:rPr>
          <w:ins w:id="800" w:author="Jason Rhee" w:date="2024-07-16T17:31:00Z" w16du:dateUtc="2024-07-16T07:31:00Z"/>
          <w:rFonts w:eastAsiaTheme="minorEastAsia"/>
          <w:lang w:eastAsia="ko-KR"/>
        </w:rPr>
      </w:pPr>
      <w:ins w:id="801" w:author="Jason Rhee" w:date="2024-07-16T17:31:00Z" w16du:dateUtc="2024-07-16T07:31:00Z">
        <w:r>
          <w:rPr>
            <w:rFonts w:eastAsiaTheme="minorEastAsia" w:hint="eastAsia"/>
            <w:lang w:eastAsia="ko-KR"/>
          </w:rPr>
          <w:t>UnderKeelCl</w:t>
        </w:r>
        <w:r w:rsidR="00B6081B">
          <w:rPr>
            <w:rFonts w:eastAsiaTheme="minorEastAsia" w:hint="eastAsia"/>
            <w:lang w:eastAsia="ko-KR"/>
          </w:rPr>
          <w:t>earancePlanArea</w:t>
        </w:r>
      </w:ins>
    </w:p>
    <w:tbl>
      <w:tblPr>
        <w:tblStyle w:val="TableGrid"/>
        <w:tblW w:w="14029" w:type="dxa"/>
        <w:tblLayout w:type="fixed"/>
        <w:tblLook w:val="04A0" w:firstRow="1" w:lastRow="0" w:firstColumn="1" w:lastColumn="0" w:noHBand="0" w:noVBand="1"/>
      </w:tblPr>
      <w:tblGrid>
        <w:gridCol w:w="1697"/>
        <w:gridCol w:w="3719"/>
        <w:gridCol w:w="2321"/>
        <w:gridCol w:w="709"/>
        <w:gridCol w:w="2119"/>
        <w:gridCol w:w="3464"/>
      </w:tblGrid>
      <w:tr w:rsidR="00B6081B" w:rsidRPr="001E5C86" w14:paraId="114F0527" w14:textId="77777777" w:rsidTr="0069404F">
        <w:trPr>
          <w:tblHeader/>
          <w:ins w:id="802" w:author="Jason Rhee" w:date="2024-07-16T17:31:00Z"/>
        </w:trPr>
        <w:tc>
          <w:tcPr>
            <w:tcW w:w="1697" w:type="dxa"/>
            <w:shd w:val="clear" w:color="auto" w:fill="D9D9D9" w:themeFill="background1" w:themeFillShade="D9"/>
          </w:tcPr>
          <w:p w14:paraId="2324749E" w14:textId="77777777" w:rsidR="00B6081B" w:rsidRPr="001E5C86" w:rsidRDefault="00B6081B" w:rsidP="0069404F">
            <w:pPr>
              <w:spacing w:before="60" w:after="60"/>
              <w:jc w:val="left"/>
              <w:rPr>
                <w:ins w:id="803" w:author="Jason Rhee" w:date="2024-07-16T17:31:00Z" w16du:dateUtc="2024-07-16T07:31:00Z"/>
                <w:rFonts w:cs="Arial"/>
                <w:b/>
                <w:sz w:val="18"/>
                <w:szCs w:val="18"/>
              </w:rPr>
            </w:pPr>
            <w:ins w:id="804" w:author="Jason Rhee" w:date="2024-07-16T17:31:00Z" w16du:dateUtc="2024-07-16T07:31:00Z">
              <w:r w:rsidRPr="001E5C86">
                <w:rPr>
                  <w:rFonts w:cs="Arial"/>
                  <w:b/>
                  <w:sz w:val="18"/>
                  <w:szCs w:val="18"/>
                </w:rPr>
                <w:t>Role</w:t>
              </w:r>
            </w:ins>
          </w:p>
        </w:tc>
        <w:tc>
          <w:tcPr>
            <w:tcW w:w="3719" w:type="dxa"/>
            <w:shd w:val="clear" w:color="auto" w:fill="D9D9D9" w:themeFill="background1" w:themeFillShade="D9"/>
          </w:tcPr>
          <w:p w14:paraId="489A85C6" w14:textId="77777777" w:rsidR="00B6081B" w:rsidRPr="001E5C86" w:rsidRDefault="00B6081B" w:rsidP="0069404F">
            <w:pPr>
              <w:spacing w:before="60" w:after="60"/>
              <w:jc w:val="left"/>
              <w:rPr>
                <w:ins w:id="805" w:author="Jason Rhee" w:date="2024-07-16T17:31:00Z" w16du:dateUtc="2024-07-16T07:31:00Z"/>
                <w:rFonts w:cs="Arial"/>
                <w:b/>
                <w:sz w:val="18"/>
                <w:szCs w:val="18"/>
              </w:rPr>
            </w:pPr>
            <w:ins w:id="806" w:author="Jason Rhee" w:date="2024-07-16T17:31:00Z" w16du:dateUtc="2024-07-16T07:31:00Z">
              <w:r w:rsidRPr="001E5C86">
                <w:rPr>
                  <w:rFonts w:cs="Arial"/>
                  <w:b/>
                  <w:sz w:val="18"/>
                  <w:szCs w:val="18"/>
                </w:rPr>
                <w:t>Name</w:t>
              </w:r>
            </w:ins>
          </w:p>
        </w:tc>
        <w:tc>
          <w:tcPr>
            <w:tcW w:w="2321" w:type="dxa"/>
            <w:shd w:val="clear" w:color="auto" w:fill="D9D9D9" w:themeFill="background1" w:themeFillShade="D9"/>
          </w:tcPr>
          <w:p w14:paraId="6B0AD57E" w14:textId="77777777" w:rsidR="00B6081B" w:rsidRPr="001E5C86" w:rsidRDefault="00B6081B" w:rsidP="0069404F">
            <w:pPr>
              <w:spacing w:before="60" w:after="60"/>
              <w:jc w:val="left"/>
              <w:rPr>
                <w:ins w:id="807" w:author="Jason Rhee" w:date="2024-07-16T17:31:00Z" w16du:dateUtc="2024-07-16T07:31:00Z"/>
                <w:rFonts w:cs="Arial"/>
                <w:b/>
                <w:sz w:val="18"/>
                <w:szCs w:val="18"/>
              </w:rPr>
            </w:pPr>
            <w:commentRangeStart w:id="808"/>
            <w:ins w:id="809" w:author="Jason Rhee" w:date="2024-07-16T17:31:00Z" w16du:dateUtc="2024-07-16T07:31:00Z">
              <w:r w:rsidRPr="001E5C86">
                <w:rPr>
                  <w:rFonts w:cs="Arial"/>
                  <w:b/>
                  <w:sz w:val="18"/>
                  <w:szCs w:val="18"/>
                </w:rPr>
                <w:t>Description</w:t>
              </w:r>
              <w:commentRangeEnd w:id="808"/>
              <w:r>
                <w:rPr>
                  <w:rStyle w:val="CommentReference"/>
                  <w:rFonts w:eastAsia="MS Mincho"/>
                  <w:szCs w:val="20"/>
                  <w:lang w:eastAsia="ja-JP"/>
                </w:rPr>
                <w:commentReference w:id="808"/>
              </w:r>
            </w:ins>
          </w:p>
        </w:tc>
        <w:tc>
          <w:tcPr>
            <w:tcW w:w="709" w:type="dxa"/>
            <w:shd w:val="clear" w:color="auto" w:fill="D9D9D9" w:themeFill="background1" w:themeFillShade="D9"/>
          </w:tcPr>
          <w:p w14:paraId="19AD3771" w14:textId="77777777" w:rsidR="00B6081B" w:rsidRPr="001E5C86" w:rsidRDefault="00B6081B" w:rsidP="0069404F">
            <w:pPr>
              <w:spacing w:before="60" w:after="60"/>
              <w:jc w:val="center"/>
              <w:rPr>
                <w:ins w:id="810" w:author="Jason Rhee" w:date="2024-07-16T17:31:00Z" w16du:dateUtc="2024-07-16T07:31:00Z"/>
                <w:rFonts w:cs="Arial"/>
                <w:b/>
                <w:sz w:val="18"/>
                <w:szCs w:val="18"/>
              </w:rPr>
            </w:pPr>
            <w:ins w:id="811" w:author="Jason Rhee" w:date="2024-07-16T17:31:00Z" w16du:dateUtc="2024-07-16T07:31:00Z">
              <w:r>
                <w:rPr>
                  <w:rFonts w:cs="Arial"/>
                  <w:b/>
                  <w:sz w:val="18"/>
                  <w:szCs w:val="18"/>
                </w:rPr>
                <w:t>Mult</w:t>
              </w:r>
            </w:ins>
          </w:p>
        </w:tc>
        <w:tc>
          <w:tcPr>
            <w:tcW w:w="2119" w:type="dxa"/>
            <w:shd w:val="clear" w:color="auto" w:fill="D9D9D9" w:themeFill="background1" w:themeFillShade="D9"/>
          </w:tcPr>
          <w:p w14:paraId="2534967C" w14:textId="77777777" w:rsidR="00B6081B" w:rsidRPr="001E5C86" w:rsidRDefault="00B6081B" w:rsidP="0069404F">
            <w:pPr>
              <w:spacing w:before="60" w:after="60"/>
              <w:jc w:val="left"/>
              <w:rPr>
                <w:ins w:id="812" w:author="Jason Rhee" w:date="2024-07-16T17:31:00Z" w16du:dateUtc="2024-07-16T07:31:00Z"/>
                <w:rFonts w:cs="Arial"/>
                <w:b/>
                <w:sz w:val="18"/>
                <w:szCs w:val="18"/>
              </w:rPr>
            </w:pPr>
            <w:ins w:id="813" w:author="Jason Rhee" w:date="2024-07-16T17:31:00Z" w16du:dateUtc="2024-07-16T07:31:00Z">
              <w:r w:rsidRPr="001E5C86">
                <w:rPr>
                  <w:rFonts w:cs="Arial"/>
                  <w:b/>
                  <w:sz w:val="18"/>
                  <w:szCs w:val="18"/>
                </w:rPr>
                <w:t>dataType</w:t>
              </w:r>
            </w:ins>
          </w:p>
        </w:tc>
        <w:tc>
          <w:tcPr>
            <w:tcW w:w="3464" w:type="dxa"/>
            <w:shd w:val="clear" w:color="auto" w:fill="D9D9D9" w:themeFill="background1" w:themeFillShade="D9"/>
          </w:tcPr>
          <w:p w14:paraId="6D7DE1DE" w14:textId="77777777" w:rsidR="00B6081B" w:rsidRPr="001E5C86" w:rsidRDefault="00B6081B" w:rsidP="0069404F">
            <w:pPr>
              <w:spacing w:before="60" w:after="60"/>
              <w:jc w:val="left"/>
              <w:rPr>
                <w:ins w:id="814" w:author="Jason Rhee" w:date="2024-07-16T17:31:00Z" w16du:dateUtc="2024-07-16T07:31:00Z"/>
                <w:rFonts w:cs="Arial"/>
                <w:b/>
                <w:sz w:val="18"/>
                <w:szCs w:val="18"/>
              </w:rPr>
            </w:pPr>
            <w:ins w:id="815" w:author="Jason Rhee" w:date="2024-07-16T17:31:00Z" w16du:dateUtc="2024-07-16T07:31:00Z">
              <w:r w:rsidRPr="001E5C86">
                <w:rPr>
                  <w:rFonts w:cs="Arial"/>
                  <w:b/>
                  <w:sz w:val="18"/>
                  <w:szCs w:val="18"/>
                </w:rPr>
                <w:t>Remarks</w:t>
              </w:r>
            </w:ins>
          </w:p>
        </w:tc>
      </w:tr>
      <w:tr w:rsidR="00B6081B" w:rsidRPr="001E5C86" w14:paraId="5FC41335" w14:textId="77777777" w:rsidTr="0069404F">
        <w:trPr>
          <w:ins w:id="816" w:author="Jason Rhee" w:date="2024-07-16T17:31:00Z"/>
        </w:trPr>
        <w:tc>
          <w:tcPr>
            <w:tcW w:w="1697" w:type="dxa"/>
          </w:tcPr>
          <w:p w14:paraId="1F855441" w14:textId="77777777" w:rsidR="00B6081B" w:rsidRPr="001E5C86" w:rsidRDefault="00B6081B" w:rsidP="0069404F">
            <w:pPr>
              <w:spacing w:before="60" w:after="60"/>
              <w:jc w:val="left"/>
              <w:rPr>
                <w:ins w:id="817" w:author="Jason Rhee" w:date="2024-07-16T17:31:00Z" w16du:dateUtc="2024-07-16T07:31:00Z"/>
                <w:rFonts w:cs="Arial"/>
                <w:sz w:val="18"/>
                <w:szCs w:val="18"/>
              </w:rPr>
            </w:pPr>
            <w:ins w:id="818" w:author="Jason Rhee" w:date="2024-07-16T17:31:00Z" w16du:dateUtc="2024-07-16T07:31:00Z">
              <w:r w:rsidRPr="001E5C86">
                <w:rPr>
                  <w:rFonts w:cs="Arial"/>
                  <w:sz w:val="18"/>
                  <w:szCs w:val="18"/>
                </w:rPr>
                <w:t>Class</w:t>
              </w:r>
            </w:ins>
          </w:p>
        </w:tc>
        <w:tc>
          <w:tcPr>
            <w:tcW w:w="3719" w:type="dxa"/>
          </w:tcPr>
          <w:p w14:paraId="58FE0619" w14:textId="09B198F0" w:rsidR="00B6081B" w:rsidRPr="0059781F" w:rsidRDefault="00B6081B" w:rsidP="0069404F">
            <w:pPr>
              <w:spacing w:before="60" w:after="60"/>
              <w:jc w:val="left"/>
              <w:rPr>
                <w:ins w:id="819" w:author="Jason Rhee" w:date="2024-07-16T17:31:00Z" w16du:dateUtc="2024-07-16T07:31:00Z"/>
                <w:rFonts w:eastAsiaTheme="minorEastAsia" w:cs="Arial"/>
                <w:sz w:val="18"/>
                <w:szCs w:val="18"/>
                <w:lang w:eastAsia="ko-KR"/>
              </w:rPr>
            </w:pPr>
            <w:ins w:id="820" w:author="Jason Rhee" w:date="2024-07-16T17:31:00Z" w16du:dateUtc="2024-07-16T07:31:00Z">
              <w:r w:rsidRPr="001E5C86">
                <w:rPr>
                  <w:rFonts w:cs="Arial"/>
                  <w:sz w:val="18"/>
                  <w:szCs w:val="18"/>
                </w:rPr>
                <w:t>UnderKeelClearancePlan</w:t>
              </w:r>
              <w:r>
                <w:rPr>
                  <w:rFonts w:eastAsiaTheme="minorEastAsia" w:cs="Arial" w:hint="eastAsia"/>
                  <w:sz w:val="18"/>
                  <w:szCs w:val="18"/>
                  <w:lang w:eastAsia="ko-KR"/>
                </w:rPr>
                <w:t>Area</w:t>
              </w:r>
            </w:ins>
          </w:p>
        </w:tc>
        <w:tc>
          <w:tcPr>
            <w:tcW w:w="2321" w:type="dxa"/>
          </w:tcPr>
          <w:p w14:paraId="4A35631D" w14:textId="77777777" w:rsidR="00522512" w:rsidRPr="00522512" w:rsidRDefault="00522512" w:rsidP="00522512">
            <w:pPr>
              <w:spacing w:before="60" w:after="60"/>
              <w:jc w:val="left"/>
              <w:rPr>
                <w:ins w:id="821" w:author="Jason Rhee" w:date="2024-07-16T17:32:00Z"/>
                <w:rFonts w:cs="Arial"/>
                <w:sz w:val="18"/>
                <w:szCs w:val="18"/>
                <w:lang w:eastAsia="fi-FI"/>
              </w:rPr>
            </w:pPr>
            <w:ins w:id="822" w:author="Jason Rhee" w:date="2024-07-16T17:32:00Z">
              <w:r w:rsidRPr="00522512">
                <w:rPr>
                  <w:rFonts w:cs="Arial"/>
                  <w:sz w:val="18"/>
                  <w:szCs w:val="18"/>
                  <w:lang w:eastAsia="fi-FI"/>
                </w:rPr>
                <w:t>The area for which an under keel clearance plan has been calculated for a particular vessel, for a particular passage.</w:t>
              </w:r>
            </w:ins>
          </w:p>
          <w:p w14:paraId="243CC7AC" w14:textId="25A8724B" w:rsidR="00B6081B" w:rsidRPr="001E5C86" w:rsidRDefault="00B6081B" w:rsidP="0069404F">
            <w:pPr>
              <w:spacing w:before="60" w:after="60"/>
              <w:jc w:val="left"/>
              <w:rPr>
                <w:ins w:id="823" w:author="Jason Rhee" w:date="2024-07-16T17:31:00Z" w16du:dateUtc="2024-07-16T07:31:00Z"/>
                <w:rFonts w:cs="Arial"/>
                <w:sz w:val="18"/>
                <w:szCs w:val="18"/>
              </w:rPr>
            </w:pPr>
          </w:p>
        </w:tc>
        <w:tc>
          <w:tcPr>
            <w:tcW w:w="709" w:type="dxa"/>
          </w:tcPr>
          <w:p w14:paraId="4AC4DC1D" w14:textId="77777777" w:rsidR="00B6081B" w:rsidRPr="001E5C86" w:rsidRDefault="00B6081B" w:rsidP="0069404F">
            <w:pPr>
              <w:spacing w:before="60" w:after="60"/>
              <w:jc w:val="center"/>
              <w:rPr>
                <w:ins w:id="824" w:author="Jason Rhee" w:date="2024-07-16T17:31:00Z" w16du:dateUtc="2024-07-16T07:31:00Z"/>
                <w:rFonts w:cs="Arial"/>
                <w:sz w:val="18"/>
                <w:szCs w:val="18"/>
              </w:rPr>
            </w:pPr>
          </w:p>
        </w:tc>
        <w:tc>
          <w:tcPr>
            <w:tcW w:w="2119" w:type="dxa"/>
          </w:tcPr>
          <w:p w14:paraId="7D3D1B13" w14:textId="014860B5" w:rsidR="00B6081B" w:rsidRPr="001E5C86" w:rsidRDefault="00B6081B" w:rsidP="0069404F">
            <w:pPr>
              <w:spacing w:before="60" w:after="60"/>
              <w:jc w:val="left"/>
              <w:rPr>
                <w:ins w:id="825" w:author="Jason Rhee" w:date="2024-07-16T17:31:00Z" w16du:dateUtc="2024-07-16T07:31:00Z"/>
                <w:rFonts w:cs="Arial"/>
                <w:sz w:val="18"/>
                <w:szCs w:val="18"/>
              </w:rPr>
            </w:pPr>
            <w:ins w:id="826" w:author="Jason Rhee" w:date="2024-07-16T17:31:00Z" w16du:dateUtc="2024-07-16T07:31:00Z">
              <w:r w:rsidRPr="001E5C86">
                <w:rPr>
                  <w:rFonts w:cs="Arial"/>
                  <w:sz w:val="18"/>
                  <w:szCs w:val="18"/>
                </w:rPr>
                <w:t>FeatureType</w:t>
              </w:r>
            </w:ins>
          </w:p>
        </w:tc>
        <w:tc>
          <w:tcPr>
            <w:tcW w:w="3464" w:type="dxa"/>
          </w:tcPr>
          <w:p w14:paraId="2C44A03D" w14:textId="77777777" w:rsidR="00B6081B" w:rsidRPr="001E5C86" w:rsidRDefault="00B6081B" w:rsidP="0069404F">
            <w:pPr>
              <w:spacing w:before="60" w:after="60"/>
              <w:jc w:val="left"/>
              <w:rPr>
                <w:ins w:id="827" w:author="Jason Rhee" w:date="2024-07-16T17:31:00Z" w16du:dateUtc="2024-07-16T07:31:00Z"/>
                <w:rFonts w:cs="Arial"/>
                <w:sz w:val="18"/>
                <w:szCs w:val="18"/>
              </w:rPr>
            </w:pPr>
          </w:p>
        </w:tc>
      </w:tr>
      <w:tr w:rsidR="002A747D" w:rsidRPr="001E5C86" w14:paraId="6019D744" w14:textId="77777777" w:rsidTr="0069404F">
        <w:trPr>
          <w:ins w:id="828" w:author="Jason Rhee" w:date="2024-07-16T17:32:00Z"/>
        </w:trPr>
        <w:tc>
          <w:tcPr>
            <w:tcW w:w="1697" w:type="dxa"/>
          </w:tcPr>
          <w:p w14:paraId="60FFCAF8" w14:textId="35D8735E" w:rsidR="002A747D" w:rsidRPr="0059781F" w:rsidRDefault="002A747D" w:rsidP="002A747D">
            <w:pPr>
              <w:spacing w:before="60" w:after="60"/>
              <w:jc w:val="left"/>
              <w:rPr>
                <w:ins w:id="829" w:author="Jason Rhee" w:date="2024-07-16T17:32:00Z" w16du:dateUtc="2024-07-16T07:32:00Z"/>
                <w:rFonts w:eastAsiaTheme="minorEastAsia" w:cs="Arial"/>
                <w:sz w:val="18"/>
                <w:szCs w:val="18"/>
                <w:lang w:eastAsia="ko-KR"/>
              </w:rPr>
            </w:pPr>
            <w:ins w:id="830" w:author="Jason Rhee" w:date="2024-07-16T17:33:00Z" w16du:dateUtc="2024-07-16T07:33:00Z">
              <w:r w:rsidRPr="00462811">
                <w:rPr>
                  <w:rFonts w:cs="Arial"/>
                  <w:sz w:val="18"/>
                  <w:szCs w:val="18"/>
                </w:rPr>
                <w:t>SimpleAttribute</w:t>
              </w:r>
            </w:ins>
          </w:p>
        </w:tc>
        <w:tc>
          <w:tcPr>
            <w:tcW w:w="3719" w:type="dxa"/>
          </w:tcPr>
          <w:p w14:paraId="501A65EF" w14:textId="4BCEA9A6" w:rsidR="002A747D" w:rsidRPr="001E5C86" w:rsidRDefault="002A747D" w:rsidP="002A747D">
            <w:pPr>
              <w:spacing w:before="60" w:after="60"/>
              <w:jc w:val="left"/>
              <w:rPr>
                <w:ins w:id="831" w:author="Jason Rhee" w:date="2024-07-16T17:32:00Z" w16du:dateUtc="2024-07-16T07:32:00Z"/>
                <w:rFonts w:cs="Arial"/>
                <w:sz w:val="18"/>
                <w:szCs w:val="18"/>
              </w:rPr>
            </w:pPr>
            <w:ins w:id="832" w:author="Jason Rhee" w:date="2024-07-16T17:33:00Z" w16du:dateUtc="2024-07-16T07:33:00Z">
              <w:r w:rsidRPr="00462811">
                <w:rPr>
                  <w:rFonts w:cs="Arial"/>
                  <w:sz w:val="18"/>
                  <w:szCs w:val="18"/>
                </w:rPr>
                <w:t>scaleMinimum</w:t>
              </w:r>
            </w:ins>
          </w:p>
        </w:tc>
        <w:tc>
          <w:tcPr>
            <w:tcW w:w="2321" w:type="dxa"/>
          </w:tcPr>
          <w:p w14:paraId="1FC55380" w14:textId="524F309A" w:rsidR="002A747D" w:rsidRPr="00522512" w:rsidRDefault="002A747D" w:rsidP="002A747D">
            <w:pPr>
              <w:spacing w:before="60" w:after="60"/>
              <w:jc w:val="left"/>
              <w:rPr>
                <w:ins w:id="833" w:author="Jason Rhee" w:date="2024-07-16T17:32:00Z" w16du:dateUtc="2024-07-16T07:32:00Z"/>
                <w:rFonts w:cs="Arial"/>
                <w:sz w:val="18"/>
                <w:szCs w:val="18"/>
                <w:lang w:eastAsia="fi-FI"/>
              </w:rPr>
            </w:pPr>
            <w:ins w:id="834" w:author="Jason Rhee" w:date="2024-07-16T17:33:00Z" w16du:dateUtc="2024-07-16T07:33:00Z">
              <w:r w:rsidRPr="006C44B4">
                <w:rPr>
                  <w:rFonts w:cs="Arial"/>
                  <w:sz w:val="18"/>
                  <w:szCs w:val="18"/>
                </w:rPr>
                <w:t>The minimum scale at which the feature may be used for example for ECDIS presentation.</w:t>
              </w:r>
            </w:ins>
          </w:p>
        </w:tc>
        <w:tc>
          <w:tcPr>
            <w:tcW w:w="709" w:type="dxa"/>
          </w:tcPr>
          <w:p w14:paraId="70210886" w14:textId="430861FB" w:rsidR="002A747D" w:rsidRPr="001E5C86" w:rsidRDefault="002A747D" w:rsidP="002A747D">
            <w:pPr>
              <w:spacing w:before="60" w:after="60"/>
              <w:jc w:val="center"/>
              <w:rPr>
                <w:ins w:id="835" w:author="Jason Rhee" w:date="2024-07-16T17:32:00Z" w16du:dateUtc="2024-07-16T07:32:00Z"/>
                <w:rFonts w:cs="Arial"/>
                <w:sz w:val="18"/>
                <w:szCs w:val="18"/>
              </w:rPr>
            </w:pPr>
            <w:ins w:id="836" w:author="Jason Rhee" w:date="2024-07-16T17:33:00Z" w16du:dateUtc="2024-07-16T07:33:00Z">
              <w:r w:rsidRPr="00462811">
                <w:rPr>
                  <w:rFonts w:cs="Arial"/>
                  <w:sz w:val="18"/>
                  <w:szCs w:val="18"/>
                </w:rPr>
                <w:t>[</w:t>
              </w:r>
              <w:r>
                <w:rPr>
                  <w:rFonts w:cs="Arial"/>
                  <w:sz w:val="18"/>
                  <w:szCs w:val="18"/>
                </w:rPr>
                <w:t>0..</w:t>
              </w:r>
              <w:r w:rsidRPr="00462811">
                <w:rPr>
                  <w:rFonts w:cs="Arial"/>
                  <w:sz w:val="18"/>
                  <w:szCs w:val="18"/>
                </w:rPr>
                <w:t>1]</w:t>
              </w:r>
            </w:ins>
          </w:p>
        </w:tc>
        <w:tc>
          <w:tcPr>
            <w:tcW w:w="2119" w:type="dxa"/>
          </w:tcPr>
          <w:p w14:paraId="3E50F145" w14:textId="33A3B273" w:rsidR="002A747D" w:rsidRPr="001E5C86" w:rsidRDefault="002A747D" w:rsidP="002A747D">
            <w:pPr>
              <w:spacing w:before="60" w:after="60"/>
              <w:jc w:val="left"/>
              <w:rPr>
                <w:ins w:id="837" w:author="Jason Rhee" w:date="2024-07-16T17:32:00Z" w16du:dateUtc="2024-07-16T07:32:00Z"/>
                <w:rFonts w:cs="Arial"/>
                <w:sz w:val="18"/>
                <w:szCs w:val="18"/>
              </w:rPr>
            </w:pPr>
            <w:ins w:id="838" w:author="Jason Rhee" w:date="2024-07-16T17:33:00Z" w16du:dateUtc="2024-07-16T07:33:00Z">
              <w:r w:rsidRPr="00462811">
                <w:rPr>
                  <w:rFonts w:cs="Arial"/>
                  <w:sz w:val="18"/>
                  <w:szCs w:val="18"/>
                </w:rPr>
                <w:t>Integer</w:t>
              </w:r>
            </w:ins>
          </w:p>
        </w:tc>
        <w:tc>
          <w:tcPr>
            <w:tcW w:w="3464" w:type="dxa"/>
          </w:tcPr>
          <w:p w14:paraId="4244AFD2" w14:textId="77777777" w:rsidR="002A747D" w:rsidRPr="001E5C86" w:rsidRDefault="002A747D" w:rsidP="002A747D">
            <w:pPr>
              <w:spacing w:before="60" w:after="60"/>
              <w:jc w:val="left"/>
              <w:rPr>
                <w:ins w:id="839" w:author="Jason Rhee" w:date="2024-07-16T17:32:00Z" w16du:dateUtc="2024-07-16T07:32:00Z"/>
                <w:rFonts w:cs="Arial"/>
                <w:sz w:val="18"/>
                <w:szCs w:val="18"/>
              </w:rPr>
            </w:pPr>
          </w:p>
        </w:tc>
      </w:tr>
      <w:tr w:rsidR="002A747D" w:rsidRPr="001E5C86" w14:paraId="0CCA88C9" w14:textId="77777777" w:rsidTr="0069404F">
        <w:trPr>
          <w:ins w:id="840" w:author="Jason Rhee" w:date="2024-07-16T17:33:00Z"/>
        </w:trPr>
        <w:tc>
          <w:tcPr>
            <w:tcW w:w="1697" w:type="dxa"/>
          </w:tcPr>
          <w:p w14:paraId="6F29D00C" w14:textId="24C67B7D" w:rsidR="002A747D" w:rsidRPr="002A747D" w:rsidRDefault="002A747D" w:rsidP="002A747D">
            <w:pPr>
              <w:spacing w:before="60" w:after="60"/>
              <w:jc w:val="left"/>
              <w:rPr>
                <w:ins w:id="841" w:author="Jason Rhee" w:date="2024-07-16T17:33:00Z" w16du:dateUtc="2024-07-16T07:33:00Z"/>
                <w:rFonts w:eastAsiaTheme="minorEastAsia" w:cs="Arial"/>
                <w:sz w:val="18"/>
                <w:szCs w:val="18"/>
                <w:lang w:eastAsia="ko-KR"/>
              </w:rPr>
            </w:pPr>
            <w:ins w:id="842" w:author="Jason Rhee" w:date="2024-07-16T17:33:00Z" w16du:dateUtc="2024-07-16T07:33:00Z">
              <w:r>
                <w:rPr>
                  <w:rFonts w:cs="Arial"/>
                  <w:sz w:val="18"/>
                  <w:szCs w:val="18"/>
                </w:rPr>
                <w:t>SimpleAttribute</w:t>
              </w:r>
            </w:ins>
          </w:p>
        </w:tc>
        <w:tc>
          <w:tcPr>
            <w:tcW w:w="3719" w:type="dxa"/>
          </w:tcPr>
          <w:p w14:paraId="321F5CF0" w14:textId="6D7C3CAE" w:rsidR="002A747D" w:rsidRPr="001E5C86" w:rsidRDefault="002A747D" w:rsidP="002A747D">
            <w:pPr>
              <w:spacing w:before="60" w:after="60"/>
              <w:jc w:val="left"/>
              <w:rPr>
                <w:ins w:id="843" w:author="Jason Rhee" w:date="2024-07-16T17:33:00Z" w16du:dateUtc="2024-07-16T07:33:00Z"/>
                <w:rFonts w:cs="Arial"/>
                <w:sz w:val="18"/>
                <w:szCs w:val="18"/>
              </w:rPr>
            </w:pPr>
            <w:ins w:id="844" w:author="Jason Rhee" w:date="2024-07-16T17:33:00Z" w16du:dateUtc="2024-07-16T07:33:00Z">
              <w:r>
                <w:rPr>
                  <w:rFonts w:cs="Arial"/>
                  <w:sz w:val="18"/>
                  <w:szCs w:val="18"/>
                </w:rPr>
                <w:t>interoperabilityIdentifier</w:t>
              </w:r>
            </w:ins>
          </w:p>
        </w:tc>
        <w:tc>
          <w:tcPr>
            <w:tcW w:w="2321" w:type="dxa"/>
          </w:tcPr>
          <w:p w14:paraId="783D3156" w14:textId="5230C9FC" w:rsidR="002A747D" w:rsidRPr="00522512" w:rsidRDefault="002A747D" w:rsidP="002A747D">
            <w:pPr>
              <w:spacing w:before="60" w:after="60"/>
              <w:jc w:val="left"/>
              <w:rPr>
                <w:ins w:id="845" w:author="Jason Rhee" w:date="2024-07-16T17:33:00Z" w16du:dateUtc="2024-07-16T07:33:00Z"/>
                <w:rFonts w:cs="Arial"/>
                <w:sz w:val="18"/>
                <w:szCs w:val="18"/>
                <w:lang w:eastAsia="fi-FI"/>
              </w:rPr>
            </w:pPr>
            <w:ins w:id="846" w:author="Jason Rhee" w:date="2024-07-16T17:33:00Z" w16du:dateUtc="2024-07-16T07:33:00Z">
              <w:r w:rsidRPr="009A3810">
                <w:rPr>
                  <w:rFonts w:cs="Arial"/>
                  <w:sz w:val="18"/>
                  <w:szCs w:val="18"/>
                  <w:shd w:val="clear" w:color="auto" w:fill="FFFFFF"/>
                </w:rPr>
                <w:t>A common unique identifier for entities which describe a single real-world feature, and which is used to identify instances of the feature in end-user systems where the feature may be included in multiple data product types.</w:t>
              </w:r>
            </w:ins>
          </w:p>
        </w:tc>
        <w:tc>
          <w:tcPr>
            <w:tcW w:w="709" w:type="dxa"/>
          </w:tcPr>
          <w:p w14:paraId="5E9A9B63" w14:textId="34C19C3E" w:rsidR="002A747D" w:rsidRPr="001E5C86" w:rsidRDefault="002A747D" w:rsidP="002A747D">
            <w:pPr>
              <w:spacing w:before="60" w:after="60"/>
              <w:jc w:val="center"/>
              <w:rPr>
                <w:ins w:id="847" w:author="Jason Rhee" w:date="2024-07-16T17:33:00Z" w16du:dateUtc="2024-07-16T07:33:00Z"/>
                <w:rFonts w:cs="Arial"/>
                <w:sz w:val="18"/>
                <w:szCs w:val="18"/>
              </w:rPr>
            </w:pPr>
            <w:ins w:id="848" w:author="Jason Rhee" w:date="2024-07-16T17:33:00Z" w16du:dateUtc="2024-07-16T07:33:00Z">
              <w:r w:rsidRPr="001E5C86">
                <w:rPr>
                  <w:rFonts w:cs="Arial"/>
                  <w:sz w:val="18"/>
                  <w:szCs w:val="18"/>
                </w:rPr>
                <w:t>[</w:t>
              </w:r>
              <w:r>
                <w:rPr>
                  <w:rFonts w:cs="Arial"/>
                  <w:sz w:val="18"/>
                  <w:szCs w:val="18"/>
                </w:rPr>
                <w:t>0..</w:t>
              </w:r>
              <w:r w:rsidRPr="001E5C86">
                <w:rPr>
                  <w:rFonts w:cs="Arial"/>
                  <w:sz w:val="18"/>
                  <w:szCs w:val="18"/>
                </w:rPr>
                <w:t>1]</w:t>
              </w:r>
            </w:ins>
          </w:p>
        </w:tc>
        <w:tc>
          <w:tcPr>
            <w:tcW w:w="2119" w:type="dxa"/>
          </w:tcPr>
          <w:p w14:paraId="6C481B93" w14:textId="0293CC3F" w:rsidR="002A747D" w:rsidRPr="001E5C86" w:rsidRDefault="002A747D" w:rsidP="002A747D">
            <w:pPr>
              <w:spacing w:before="60" w:after="60"/>
              <w:jc w:val="left"/>
              <w:rPr>
                <w:ins w:id="849" w:author="Jason Rhee" w:date="2024-07-16T17:33:00Z" w16du:dateUtc="2024-07-16T07:33:00Z"/>
                <w:rFonts w:cs="Arial"/>
                <w:sz w:val="18"/>
                <w:szCs w:val="18"/>
              </w:rPr>
            </w:pPr>
            <w:ins w:id="850" w:author="Jason Rhee" w:date="2024-07-16T17:33:00Z" w16du:dateUtc="2024-07-16T07:33:00Z">
              <w:r>
                <w:rPr>
                  <w:rFonts w:cs="Arial"/>
                  <w:sz w:val="18"/>
                  <w:szCs w:val="18"/>
                </w:rPr>
                <w:t>URN</w:t>
              </w:r>
            </w:ins>
          </w:p>
        </w:tc>
        <w:tc>
          <w:tcPr>
            <w:tcW w:w="3464" w:type="dxa"/>
          </w:tcPr>
          <w:p w14:paraId="2556C4D9" w14:textId="77777777" w:rsidR="002A747D" w:rsidRPr="001E5C86" w:rsidRDefault="002A747D" w:rsidP="002A747D">
            <w:pPr>
              <w:spacing w:before="60" w:after="60"/>
              <w:jc w:val="left"/>
              <w:rPr>
                <w:ins w:id="851" w:author="Jason Rhee" w:date="2024-07-16T17:33:00Z" w16du:dateUtc="2024-07-16T07:33:00Z"/>
                <w:rFonts w:cs="Arial"/>
                <w:sz w:val="18"/>
                <w:szCs w:val="18"/>
              </w:rPr>
            </w:pPr>
          </w:p>
        </w:tc>
      </w:tr>
      <w:tr w:rsidR="005C4F57" w:rsidRPr="001E5C86" w14:paraId="14E09068" w14:textId="77777777" w:rsidTr="0069404F">
        <w:trPr>
          <w:ins w:id="852" w:author="Jason Rhee" w:date="2024-07-16T17:33:00Z"/>
        </w:trPr>
        <w:tc>
          <w:tcPr>
            <w:tcW w:w="1697" w:type="dxa"/>
          </w:tcPr>
          <w:p w14:paraId="359A0575" w14:textId="711511B0" w:rsidR="005C4F57" w:rsidRDefault="005C4F57" w:rsidP="005C4F57">
            <w:pPr>
              <w:spacing w:before="60" w:after="60"/>
              <w:jc w:val="left"/>
              <w:rPr>
                <w:ins w:id="853" w:author="Jason Rhee" w:date="2024-07-16T17:33:00Z" w16du:dateUtc="2024-07-16T07:33:00Z"/>
                <w:rFonts w:cs="Arial"/>
                <w:sz w:val="18"/>
                <w:szCs w:val="18"/>
              </w:rPr>
            </w:pPr>
            <w:ins w:id="854" w:author="Jason Rhee" w:date="2024-07-16T17:34:00Z" w16du:dateUtc="2024-07-16T07:34:00Z">
              <w:r w:rsidRPr="00462811">
                <w:rPr>
                  <w:rFonts w:cs="Arial"/>
                  <w:sz w:val="18"/>
                  <w:szCs w:val="18"/>
                </w:rPr>
                <w:t>SpatialAttribute</w:t>
              </w:r>
            </w:ins>
          </w:p>
        </w:tc>
        <w:tc>
          <w:tcPr>
            <w:tcW w:w="3719" w:type="dxa"/>
          </w:tcPr>
          <w:p w14:paraId="70D0360A" w14:textId="505482E0" w:rsidR="005C4F57" w:rsidRDefault="005C4F57" w:rsidP="005C4F57">
            <w:pPr>
              <w:spacing w:before="60" w:after="60"/>
              <w:jc w:val="left"/>
              <w:rPr>
                <w:ins w:id="855" w:author="Jason Rhee" w:date="2024-07-16T17:33:00Z" w16du:dateUtc="2024-07-16T07:33:00Z"/>
                <w:rFonts w:cs="Arial"/>
                <w:sz w:val="18"/>
                <w:szCs w:val="18"/>
              </w:rPr>
            </w:pPr>
            <w:ins w:id="856" w:author="Jason Rhee" w:date="2024-07-16T17:34:00Z" w16du:dateUtc="2024-07-16T07:34:00Z">
              <w:r w:rsidRPr="00462811">
                <w:rPr>
                  <w:rFonts w:cs="Arial"/>
                  <w:sz w:val="18"/>
                  <w:szCs w:val="18"/>
                </w:rPr>
                <w:t>geometry</w:t>
              </w:r>
            </w:ins>
          </w:p>
        </w:tc>
        <w:tc>
          <w:tcPr>
            <w:tcW w:w="2321" w:type="dxa"/>
          </w:tcPr>
          <w:p w14:paraId="7EB603FB" w14:textId="69EF51B8" w:rsidR="005C4F57" w:rsidRPr="0059781F" w:rsidRDefault="004D3B7E" w:rsidP="005C4F57">
            <w:pPr>
              <w:spacing w:before="60" w:after="60"/>
              <w:jc w:val="left"/>
              <w:rPr>
                <w:ins w:id="857" w:author="Jason Rhee" w:date="2024-07-16T17:33:00Z" w16du:dateUtc="2024-07-16T07:33:00Z"/>
                <w:rFonts w:eastAsiaTheme="minorEastAsia" w:cs="Arial"/>
                <w:sz w:val="18"/>
                <w:szCs w:val="18"/>
                <w:lang w:val="en-GB" w:eastAsia="ko-KR"/>
              </w:rPr>
            </w:pPr>
            <w:ins w:id="858" w:author="Jason Rhee" w:date="2024-07-24T22:57:00Z" w16du:dateUtc="2024-07-24T12:57:00Z">
              <w:r>
                <w:rPr>
                  <w:rFonts w:cs="Arial"/>
                  <w:sz w:val="18"/>
                  <w:szCs w:val="18"/>
                  <w:lang w:val="en-GB" w:eastAsia="ko-KR"/>
                </w:rPr>
                <w:t>G</w:t>
              </w:r>
              <w:r w:rsidRPr="001E5C86">
                <w:rPr>
                  <w:rFonts w:cs="Arial"/>
                  <w:sz w:val="18"/>
                  <w:szCs w:val="18"/>
                  <w:lang w:val="en-GB" w:eastAsia="ko-KR"/>
                </w:rPr>
                <w:t>eometric object come</w:t>
              </w:r>
              <w:r>
                <w:rPr>
                  <w:rFonts w:cs="Arial"/>
                  <w:sz w:val="18"/>
                  <w:szCs w:val="18"/>
                  <w:lang w:val="en-GB" w:eastAsia="ko-KR"/>
                </w:rPr>
                <w:t>s</w:t>
              </w:r>
              <w:r w:rsidRPr="001E5C86">
                <w:rPr>
                  <w:rFonts w:cs="Arial"/>
                  <w:sz w:val="18"/>
                  <w:szCs w:val="18"/>
                  <w:lang w:val="en-GB" w:eastAsia="ko-KR"/>
                </w:rPr>
                <w:t xml:space="preserve"> from Geometry class in S-100 standard</w:t>
              </w:r>
              <w:r>
                <w:rPr>
                  <w:rFonts w:cs="Arial"/>
                  <w:sz w:val="18"/>
                  <w:szCs w:val="18"/>
                  <w:lang w:val="en-GB" w:eastAsia="ko-KR"/>
                </w:rPr>
                <w:t>.</w:t>
              </w:r>
            </w:ins>
          </w:p>
        </w:tc>
        <w:tc>
          <w:tcPr>
            <w:tcW w:w="709" w:type="dxa"/>
          </w:tcPr>
          <w:p w14:paraId="27C3B92F" w14:textId="529E06DC" w:rsidR="005C4F57" w:rsidRPr="001E5C86" w:rsidRDefault="005C4F57" w:rsidP="005C4F57">
            <w:pPr>
              <w:spacing w:before="60" w:after="60"/>
              <w:jc w:val="center"/>
              <w:rPr>
                <w:ins w:id="859" w:author="Jason Rhee" w:date="2024-07-16T17:33:00Z" w16du:dateUtc="2024-07-16T07:33:00Z"/>
                <w:rFonts w:cs="Arial"/>
                <w:sz w:val="18"/>
                <w:szCs w:val="18"/>
              </w:rPr>
            </w:pPr>
            <w:ins w:id="860" w:author="Jason Rhee" w:date="2024-07-16T17:34:00Z" w16du:dateUtc="2024-07-16T07:34:00Z">
              <w:r w:rsidRPr="00462811">
                <w:rPr>
                  <w:rFonts w:cs="Arial"/>
                  <w:sz w:val="18"/>
                  <w:szCs w:val="18"/>
                </w:rPr>
                <w:t>[1]</w:t>
              </w:r>
            </w:ins>
          </w:p>
        </w:tc>
        <w:tc>
          <w:tcPr>
            <w:tcW w:w="2119" w:type="dxa"/>
          </w:tcPr>
          <w:p w14:paraId="1AA40370" w14:textId="137A054F" w:rsidR="005C4F57" w:rsidRDefault="005C4F57" w:rsidP="005C4F57">
            <w:pPr>
              <w:spacing w:before="60" w:after="60"/>
              <w:jc w:val="left"/>
              <w:rPr>
                <w:ins w:id="861" w:author="Jason Rhee" w:date="2024-07-16T17:33:00Z" w16du:dateUtc="2024-07-16T07:33:00Z"/>
                <w:rFonts w:cs="Arial"/>
                <w:sz w:val="18"/>
                <w:szCs w:val="18"/>
              </w:rPr>
            </w:pPr>
            <w:ins w:id="862" w:author="Jason Rhee" w:date="2024-07-16T17:34:00Z" w16du:dateUtc="2024-07-16T07:34:00Z">
              <w:r w:rsidRPr="00462811">
                <w:rPr>
                  <w:rFonts w:cs="Arial"/>
                  <w:sz w:val="18"/>
                  <w:szCs w:val="18"/>
                </w:rPr>
                <w:t>GM_OrientableSurface</w:t>
              </w:r>
            </w:ins>
          </w:p>
        </w:tc>
        <w:tc>
          <w:tcPr>
            <w:tcW w:w="3464" w:type="dxa"/>
          </w:tcPr>
          <w:p w14:paraId="6CA4D7B1" w14:textId="7E6BE8C2" w:rsidR="005C4F57" w:rsidRDefault="004D3B7E" w:rsidP="005C4F57">
            <w:pPr>
              <w:spacing w:before="60" w:after="60"/>
              <w:jc w:val="left"/>
              <w:rPr>
                <w:ins w:id="863" w:author="Jason Rhee" w:date="2024-07-24T22:57:00Z" w16du:dateUtc="2024-07-24T12:57:00Z"/>
                <w:rFonts w:cs="Arial"/>
                <w:sz w:val="18"/>
                <w:szCs w:val="18"/>
                <w:lang w:val="en-GB" w:eastAsia="fi-FI"/>
              </w:rPr>
            </w:pPr>
            <w:ins w:id="864" w:author="Jason Rhee" w:date="2024-07-24T22:57:00Z" w16du:dateUtc="2024-07-24T12:57:00Z">
              <w:r w:rsidRPr="001E5C86">
                <w:rPr>
                  <w:rFonts w:cs="Arial"/>
                  <w:sz w:val="18"/>
                  <w:szCs w:val="18"/>
                  <w:lang w:val="en-GB" w:eastAsia="fi-FI"/>
                </w:rPr>
                <w:t xml:space="preserve">Boundaries of the Under Keel Clearance </w:t>
              </w:r>
              <w:r>
                <w:rPr>
                  <w:rFonts w:cs="Arial"/>
                  <w:sz w:val="18"/>
                  <w:szCs w:val="18"/>
                  <w:lang w:val="en-GB" w:eastAsia="fi-FI"/>
                </w:rPr>
                <w:t>Plan</w:t>
              </w:r>
              <w:r w:rsidRPr="001E5C86">
                <w:rPr>
                  <w:rFonts w:cs="Arial"/>
                  <w:sz w:val="18"/>
                  <w:szCs w:val="18"/>
                  <w:lang w:val="en-GB" w:eastAsia="fi-FI"/>
                </w:rPr>
                <w:t xml:space="preserve"> </w:t>
              </w:r>
              <w:r>
                <w:rPr>
                  <w:rFonts w:cs="Arial"/>
                  <w:sz w:val="18"/>
                  <w:szCs w:val="18"/>
                  <w:lang w:val="en-GB" w:eastAsia="fi-FI"/>
                </w:rPr>
                <w:t>A</w:t>
              </w:r>
              <w:r w:rsidRPr="001E5C86">
                <w:rPr>
                  <w:rFonts w:cs="Arial"/>
                  <w:sz w:val="18"/>
                  <w:szCs w:val="18"/>
                  <w:lang w:val="en-GB" w:eastAsia="fi-FI"/>
                </w:rPr>
                <w:t>rea</w:t>
              </w:r>
              <w:r>
                <w:rPr>
                  <w:rFonts w:cs="Arial"/>
                  <w:sz w:val="18"/>
                  <w:szCs w:val="18"/>
                  <w:lang w:val="en-GB" w:eastAsia="fi-FI"/>
                </w:rPr>
                <w:t>.</w:t>
              </w:r>
            </w:ins>
          </w:p>
          <w:p w14:paraId="4CD33D4D" w14:textId="77777777" w:rsidR="004D3B7E" w:rsidRPr="0059781F" w:rsidRDefault="004D3B7E" w:rsidP="005C4F57">
            <w:pPr>
              <w:spacing w:before="60" w:after="60"/>
              <w:jc w:val="left"/>
              <w:rPr>
                <w:ins w:id="865" w:author="Jason Rhee" w:date="2024-07-24T22:46:00Z" w16du:dateUtc="2024-07-24T12:46:00Z"/>
                <w:rFonts w:cs="Arial"/>
                <w:sz w:val="18"/>
                <w:szCs w:val="18"/>
                <w:lang w:val="en-GB"/>
              </w:rPr>
            </w:pPr>
          </w:p>
          <w:p w14:paraId="373C077E" w14:textId="77777777" w:rsidR="00BA3C2B" w:rsidRDefault="00BA3C2B" w:rsidP="00BA3C2B">
            <w:pPr>
              <w:spacing w:before="60" w:after="60"/>
              <w:jc w:val="left"/>
              <w:rPr>
                <w:ins w:id="866" w:author="Jason Rhee" w:date="2024-07-24T22:46:00Z" w16du:dateUtc="2024-07-24T12:46:00Z"/>
                <w:rFonts w:cs="Arial"/>
                <w:sz w:val="18"/>
                <w:szCs w:val="18"/>
                <w:lang w:val="en-GB" w:eastAsia="fi-FI"/>
              </w:rPr>
            </w:pPr>
            <w:commentRangeStart w:id="867"/>
            <w:ins w:id="868" w:author="Jason Rhee" w:date="2024-07-24T22:46:00Z" w16du:dateUtc="2024-07-24T12:46:00Z">
              <w:r>
                <w:rPr>
                  <w:rFonts w:cs="Arial"/>
                  <w:sz w:val="18"/>
                  <w:szCs w:val="18"/>
                  <w:lang w:val="en-GB" w:eastAsia="fi-FI"/>
                </w:rPr>
                <w:t>The extents of the boundaries are likely to be updated in Actual Update datasets, to reflect areas no longer in scope of the UKC calculation.</w:t>
              </w:r>
            </w:ins>
          </w:p>
          <w:p w14:paraId="21249E7B" w14:textId="07200807" w:rsidR="00BA3C2B" w:rsidRPr="001E5C86" w:rsidRDefault="00BA3C2B" w:rsidP="00BA3C2B">
            <w:pPr>
              <w:spacing w:before="60" w:after="60"/>
              <w:jc w:val="left"/>
              <w:rPr>
                <w:ins w:id="869" w:author="Jason Rhee" w:date="2024-07-16T17:33:00Z" w16du:dateUtc="2024-07-16T07:33:00Z"/>
                <w:rFonts w:cs="Arial"/>
                <w:sz w:val="18"/>
                <w:szCs w:val="18"/>
              </w:rPr>
            </w:pPr>
            <w:ins w:id="870" w:author="Jason Rhee" w:date="2024-07-24T22:46:00Z" w16du:dateUtc="2024-07-24T12:46:00Z">
              <w:r>
                <w:rPr>
                  <w:rFonts w:cs="Arial"/>
                  <w:sz w:val="18"/>
                  <w:szCs w:val="18"/>
                  <w:lang w:val="en-GB" w:eastAsia="fi-FI"/>
                </w:rPr>
                <w:t>(Refer to Section 7.1.2)</w:t>
              </w:r>
              <w:commentRangeEnd w:id="867"/>
              <w:r>
                <w:rPr>
                  <w:rStyle w:val="CommentReference"/>
                  <w:rFonts w:eastAsia="MS Mincho"/>
                  <w:szCs w:val="20"/>
                  <w:lang w:eastAsia="ja-JP"/>
                </w:rPr>
                <w:commentReference w:id="867"/>
              </w:r>
              <w:r>
                <w:rPr>
                  <w:rFonts w:cs="Arial"/>
                  <w:sz w:val="18"/>
                  <w:szCs w:val="18"/>
                  <w:lang w:val="en-GB" w:eastAsia="fi-FI"/>
                </w:rPr>
                <w:t>.</w:t>
              </w:r>
            </w:ins>
          </w:p>
        </w:tc>
      </w:tr>
    </w:tbl>
    <w:p w14:paraId="10029042" w14:textId="77777777" w:rsidR="00B6081B" w:rsidRPr="00147227" w:rsidRDefault="00B6081B" w:rsidP="0059781F">
      <w:pPr>
        <w:rPr>
          <w:ins w:id="871" w:author="Jason Rhee" w:date="2024-07-16T17:31:00Z" w16du:dateUtc="2024-07-16T07:31:00Z"/>
          <w:rFonts w:eastAsiaTheme="minorEastAsia"/>
          <w:lang w:eastAsia="ko-KR"/>
        </w:rPr>
      </w:pPr>
    </w:p>
    <w:p w14:paraId="5BEF12FD" w14:textId="313C9019" w:rsidR="00453950" w:rsidRPr="00D129DC" w:rsidRDefault="00453950" w:rsidP="002721B0">
      <w:pPr>
        <w:pStyle w:val="Heading4"/>
      </w:pPr>
      <w:r w:rsidRPr="00D129DC">
        <w:lastRenderedPageBreak/>
        <w:t>UnderKeelClearanceNonNavigableArea</w:t>
      </w:r>
    </w:p>
    <w:tbl>
      <w:tblPr>
        <w:tblStyle w:val="TableGrid"/>
        <w:tblW w:w="14061" w:type="dxa"/>
        <w:tblLayout w:type="fixed"/>
        <w:tblLook w:val="04A0" w:firstRow="1" w:lastRow="0" w:firstColumn="1" w:lastColumn="0" w:noHBand="0" w:noVBand="1"/>
      </w:tblPr>
      <w:tblGrid>
        <w:gridCol w:w="1537"/>
        <w:gridCol w:w="3499"/>
        <w:gridCol w:w="3748"/>
        <w:gridCol w:w="717"/>
        <w:gridCol w:w="2157"/>
        <w:gridCol w:w="2403"/>
      </w:tblGrid>
      <w:tr w:rsidR="00453950" w:rsidRPr="00D129DC" w14:paraId="21713FD1" w14:textId="77777777" w:rsidTr="00E76C7A">
        <w:trPr>
          <w:tblHeader/>
        </w:trPr>
        <w:tc>
          <w:tcPr>
            <w:tcW w:w="1537" w:type="dxa"/>
            <w:shd w:val="clear" w:color="auto" w:fill="D9D9D9" w:themeFill="background1" w:themeFillShade="D9"/>
          </w:tcPr>
          <w:p w14:paraId="7DB85D2E" w14:textId="77777777" w:rsidR="00453950" w:rsidRPr="00462811" w:rsidRDefault="00453950" w:rsidP="00462811">
            <w:pPr>
              <w:spacing w:before="60" w:after="60" w:line="240" w:lineRule="auto"/>
              <w:jc w:val="left"/>
              <w:rPr>
                <w:rFonts w:cs="Arial"/>
                <w:b/>
                <w:sz w:val="18"/>
                <w:szCs w:val="18"/>
              </w:rPr>
            </w:pPr>
            <w:r w:rsidRPr="00462811">
              <w:rPr>
                <w:rFonts w:cs="Arial"/>
                <w:b/>
                <w:sz w:val="18"/>
                <w:szCs w:val="18"/>
              </w:rPr>
              <w:t>Role</w:t>
            </w:r>
          </w:p>
        </w:tc>
        <w:tc>
          <w:tcPr>
            <w:tcW w:w="3499" w:type="dxa"/>
            <w:shd w:val="clear" w:color="auto" w:fill="D9D9D9" w:themeFill="background1" w:themeFillShade="D9"/>
          </w:tcPr>
          <w:p w14:paraId="24DBB5C8" w14:textId="77777777" w:rsidR="00453950" w:rsidRPr="00462811" w:rsidRDefault="00453950" w:rsidP="00462811">
            <w:pPr>
              <w:spacing w:before="60" w:after="60" w:line="240" w:lineRule="auto"/>
              <w:jc w:val="left"/>
              <w:rPr>
                <w:rFonts w:cs="Arial"/>
                <w:b/>
                <w:sz w:val="18"/>
                <w:szCs w:val="18"/>
              </w:rPr>
            </w:pPr>
            <w:r w:rsidRPr="00462811">
              <w:rPr>
                <w:rFonts w:cs="Arial"/>
                <w:b/>
                <w:sz w:val="18"/>
                <w:szCs w:val="18"/>
              </w:rPr>
              <w:t>Name</w:t>
            </w:r>
          </w:p>
        </w:tc>
        <w:tc>
          <w:tcPr>
            <w:tcW w:w="3748" w:type="dxa"/>
            <w:shd w:val="clear" w:color="auto" w:fill="D9D9D9" w:themeFill="background1" w:themeFillShade="D9"/>
          </w:tcPr>
          <w:p w14:paraId="1BD98E1A" w14:textId="77777777" w:rsidR="00453950" w:rsidRPr="00462811" w:rsidRDefault="00453950" w:rsidP="00462811">
            <w:pPr>
              <w:spacing w:before="60" w:after="60" w:line="240" w:lineRule="auto"/>
              <w:jc w:val="left"/>
              <w:rPr>
                <w:rFonts w:cs="Arial"/>
                <w:b/>
                <w:sz w:val="18"/>
                <w:szCs w:val="18"/>
              </w:rPr>
            </w:pPr>
            <w:r w:rsidRPr="00462811">
              <w:rPr>
                <w:rFonts w:cs="Arial"/>
                <w:b/>
                <w:sz w:val="18"/>
                <w:szCs w:val="18"/>
              </w:rPr>
              <w:t>Description</w:t>
            </w:r>
          </w:p>
        </w:tc>
        <w:tc>
          <w:tcPr>
            <w:tcW w:w="717" w:type="dxa"/>
            <w:shd w:val="clear" w:color="auto" w:fill="D9D9D9" w:themeFill="background1" w:themeFillShade="D9"/>
          </w:tcPr>
          <w:p w14:paraId="042D4A20" w14:textId="58199933" w:rsidR="00453950" w:rsidRPr="00462811" w:rsidRDefault="00462811" w:rsidP="00462811">
            <w:pPr>
              <w:spacing w:before="60" w:after="60" w:line="240" w:lineRule="auto"/>
              <w:jc w:val="center"/>
              <w:rPr>
                <w:rFonts w:cs="Arial"/>
                <w:b/>
                <w:sz w:val="18"/>
                <w:szCs w:val="18"/>
              </w:rPr>
            </w:pPr>
            <w:r>
              <w:rPr>
                <w:rFonts w:cs="Arial"/>
                <w:b/>
                <w:sz w:val="18"/>
                <w:szCs w:val="18"/>
              </w:rPr>
              <w:t>Mult</w:t>
            </w:r>
          </w:p>
        </w:tc>
        <w:tc>
          <w:tcPr>
            <w:tcW w:w="2157" w:type="dxa"/>
            <w:shd w:val="clear" w:color="auto" w:fill="D9D9D9" w:themeFill="background1" w:themeFillShade="D9"/>
          </w:tcPr>
          <w:p w14:paraId="58815676" w14:textId="77777777" w:rsidR="00453950" w:rsidRPr="00462811" w:rsidRDefault="00453950" w:rsidP="00462811">
            <w:pPr>
              <w:spacing w:before="60" w:after="60" w:line="240" w:lineRule="auto"/>
              <w:jc w:val="left"/>
              <w:rPr>
                <w:rFonts w:cs="Arial"/>
                <w:b/>
                <w:sz w:val="18"/>
                <w:szCs w:val="18"/>
              </w:rPr>
            </w:pPr>
            <w:r w:rsidRPr="00462811">
              <w:rPr>
                <w:rFonts w:cs="Arial"/>
                <w:b/>
                <w:sz w:val="18"/>
                <w:szCs w:val="18"/>
              </w:rPr>
              <w:t>dataType</w:t>
            </w:r>
          </w:p>
        </w:tc>
        <w:tc>
          <w:tcPr>
            <w:tcW w:w="2403" w:type="dxa"/>
            <w:shd w:val="clear" w:color="auto" w:fill="D9D9D9" w:themeFill="background1" w:themeFillShade="D9"/>
          </w:tcPr>
          <w:p w14:paraId="74DEC67B" w14:textId="77777777" w:rsidR="00453950" w:rsidRPr="00462811" w:rsidRDefault="00453950" w:rsidP="00462811">
            <w:pPr>
              <w:spacing w:before="60" w:after="60" w:line="240" w:lineRule="auto"/>
              <w:jc w:val="left"/>
              <w:rPr>
                <w:rFonts w:cs="Arial"/>
                <w:b/>
                <w:sz w:val="18"/>
                <w:szCs w:val="18"/>
              </w:rPr>
            </w:pPr>
            <w:r w:rsidRPr="00462811">
              <w:rPr>
                <w:rFonts w:cs="Arial"/>
                <w:b/>
                <w:sz w:val="18"/>
                <w:szCs w:val="18"/>
              </w:rPr>
              <w:t>Remarks</w:t>
            </w:r>
          </w:p>
        </w:tc>
      </w:tr>
      <w:tr w:rsidR="00453950" w:rsidRPr="00D129DC" w14:paraId="17B98305" w14:textId="77777777" w:rsidTr="00E76C7A">
        <w:tc>
          <w:tcPr>
            <w:tcW w:w="1537" w:type="dxa"/>
          </w:tcPr>
          <w:p w14:paraId="10A9F465" w14:textId="77777777" w:rsidR="00453950" w:rsidRPr="00462811" w:rsidRDefault="00453950" w:rsidP="00462811">
            <w:pPr>
              <w:spacing w:before="60" w:after="60" w:line="240" w:lineRule="auto"/>
              <w:jc w:val="left"/>
              <w:rPr>
                <w:rFonts w:cs="Arial"/>
                <w:sz w:val="18"/>
                <w:szCs w:val="18"/>
              </w:rPr>
            </w:pPr>
            <w:r w:rsidRPr="00462811">
              <w:rPr>
                <w:rFonts w:cs="Arial"/>
                <w:sz w:val="18"/>
                <w:szCs w:val="18"/>
              </w:rPr>
              <w:t>Class</w:t>
            </w:r>
          </w:p>
        </w:tc>
        <w:tc>
          <w:tcPr>
            <w:tcW w:w="3499" w:type="dxa"/>
          </w:tcPr>
          <w:p w14:paraId="63117465" w14:textId="77777777" w:rsidR="00453950" w:rsidRPr="00462811" w:rsidRDefault="00453950" w:rsidP="00462811">
            <w:pPr>
              <w:spacing w:before="60" w:after="60" w:line="240" w:lineRule="auto"/>
              <w:jc w:val="left"/>
              <w:rPr>
                <w:sz w:val="18"/>
                <w:szCs w:val="18"/>
              </w:rPr>
            </w:pPr>
            <w:r w:rsidRPr="00462811">
              <w:rPr>
                <w:sz w:val="18"/>
                <w:szCs w:val="18"/>
              </w:rPr>
              <w:t>UnderKeelClearanceNonNavigableArea</w:t>
            </w:r>
          </w:p>
        </w:tc>
        <w:tc>
          <w:tcPr>
            <w:tcW w:w="3748" w:type="dxa"/>
          </w:tcPr>
          <w:p w14:paraId="2FAB3F41" w14:textId="73ADE63F" w:rsidR="00453950" w:rsidRPr="00462811" w:rsidRDefault="00453950" w:rsidP="00462811">
            <w:pPr>
              <w:spacing w:before="60" w:after="60" w:line="240" w:lineRule="auto"/>
              <w:jc w:val="left"/>
              <w:rPr>
                <w:rFonts w:cs="Arial"/>
                <w:sz w:val="18"/>
                <w:szCs w:val="18"/>
              </w:rPr>
            </w:pPr>
            <w:r w:rsidRPr="00462811">
              <w:rPr>
                <w:rFonts w:cs="Arial"/>
                <w:sz w:val="18"/>
                <w:szCs w:val="18"/>
                <w:lang w:val="en-US" w:eastAsia="fi-FI"/>
              </w:rPr>
              <w:t xml:space="preserve">An area of </w:t>
            </w:r>
            <w:r w:rsidR="00361C76">
              <w:rPr>
                <w:rFonts w:cs="Arial"/>
                <w:sz w:val="18"/>
                <w:szCs w:val="18"/>
                <w:lang w:val="en-US" w:eastAsia="fi-FI"/>
              </w:rPr>
              <w:t>under keel clearance</w:t>
            </w:r>
            <w:r w:rsidR="00361C76" w:rsidRPr="00462811">
              <w:rPr>
                <w:rFonts w:cs="Arial"/>
                <w:sz w:val="18"/>
                <w:szCs w:val="18"/>
                <w:lang w:val="en-US" w:eastAsia="fi-FI"/>
              </w:rPr>
              <w:t xml:space="preserve"> </w:t>
            </w:r>
            <w:r w:rsidRPr="00462811">
              <w:rPr>
                <w:rFonts w:cs="Arial"/>
                <w:sz w:val="18"/>
                <w:szCs w:val="18"/>
                <w:lang w:val="en-US" w:eastAsia="fi-FI"/>
              </w:rPr>
              <w:t>less than the calculated safe limit</w:t>
            </w:r>
          </w:p>
        </w:tc>
        <w:tc>
          <w:tcPr>
            <w:tcW w:w="717" w:type="dxa"/>
          </w:tcPr>
          <w:p w14:paraId="57A65E0E" w14:textId="77777777" w:rsidR="00453950" w:rsidRPr="00462811" w:rsidRDefault="00453950" w:rsidP="00462811">
            <w:pPr>
              <w:spacing w:before="60" w:after="60" w:line="240" w:lineRule="auto"/>
              <w:jc w:val="center"/>
              <w:rPr>
                <w:rFonts w:cs="Arial"/>
                <w:sz w:val="18"/>
                <w:szCs w:val="18"/>
              </w:rPr>
            </w:pPr>
          </w:p>
        </w:tc>
        <w:tc>
          <w:tcPr>
            <w:tcW w:w="2157" w:type="dxa"/>
          </w:tcPr>
          <w:p w14:paraId="247316D4" w14:textId="77777777" w:rsidR="00453950" w:rsidRPr="00462811" w:rsidRDefault="00453950" w:rsidP="00462811">
            <w:pPr>
              <w:spacing w:before="60" w:after="60" w:line="240" w:lineRule="auto"/>
              <w:jc w:val="left"/>
              <w:rPr>
                <w:rFonts w:cs="Arial"/>
                <w:sz w:val="18"/>
                <w:szCs w:val="18"/>
              </w:rPr>
            </w:pPr>
            <w:r w:rsidRPr="00462811">
              <w:rPr>
                <w:rFonts w:cs="Arial"/>
                <w:sz w:val="18"/>
                <w:szCs w:val="18"/>
              </w:rPr>
              <w:t>FeatureType</w:t>
            </w:r>
          </w:p>
        </w:tc>
        <w:tc>
          <w:tcPr>
            <w:tcW w:w="2403" w:type="dxa"/>
          </w:tcPr>
          <w:p w14:paraId="6E3F9163" w14:textId="77777777" w:rsidR="00453950" w:rsidRPr="00462811" w:rsidRDefault="00453950" w:rsidP="00462811">
            <w:pPr>
              <w:spacing w:before="60" w:after="60" w:line="240" w:lineRule="auto"/>
              <w:jc w:val="left"/>
              <w:rPr>
                <w:rFonts w:cs="Arial"/>
                <w:sz w:val="18"/>
                <w:szCs w:val="18"/>
              </w:rPr>
            </w:pPr>
            <w:r w:rsidRPr="00462811">
              <w:rPr>
                <w:rFonts w:cs="Arial"/>
                <w:sz w:val="18"/>
                <w:szCs w:val="18"/>
              </w:rPr>
              <w:t>The area has a time-dependent dimension</w:t>
            </w:r>
          </w:p>
        </w:tc>
      </w:tr>
      <w:tr w:rsidR="00453950" w:rsidRPr="00D129DC" w14:paraId="69179B3D" w14:textId="77777777" w:rsidTr="00E76C7A">
        <w:tc>
          <w:tcPr>
            <w:tcW w:w="1537" w:type="dxa"/>
          </w:tcPr>
          <w:p w14:paraId="42E41AA0" w14:textId="77777777" w:rsidR="00453950" w:rsidRPr="00462811" w:rsidRDefault="00453950" w:rsidP="00462811">
            <w:pPr>
              <w:spacing w:before="60" w:after="60" w:line="240" w:lineRule="auto"/>
              <w:jc w:val="left"/>
              <w:rPr>
                <w:rFonts w:cs="Arial"/>
                <w:sz w:val="18"/>
                <w:szCs w:val="18"/>
              </w:rPr>
            </w:pPr>
            <w:r w:rsidRPr="00462811">
              <w:rPr>
                <w:rFonts w:cs="Arial"/>
                <w:sz w:val="18"/>
                <w:szCs w:val="18"/>
              </w:rPr>
              <w:t>SimpleAttribute</w:t>
            </w:r>
          </w:p>
        </w:tc>
        <w:tc>
          <w:tcPr>
            <w:tcW w:w="3499" w:type="dxa"/>
          </w:tcPr>
          <w:p w14:paraId="43DE54BA" w14:textId="77777777" w:rsidR="00453950" w:rsidRPr="00462811" w:rsidRDefault="00453950" w:rsidP="00462811">
            <w:pPr>
              <w:spacing w:before="60" w:after="60" w:line="240" w:lineRule="auto"/>
              <w:jc w:val="left"/>
              <w:rPr>
                <w:rFonts w:cs="Arial"/>
                <w:sz w:val="18"/>
                <w:szCs w:val="18"/>
              </w:rPr>
            </w:pPr>
            <w:r w:rsidRPr="00462811">
              <w:rPr>
                <w:rFonts w:cs="Arial"/>
                <w:sz w:val="18"/>
                <w:szCs w:val="18"/>
              </w:rPr>
              <w:t>scaleMinimum</w:t>
            </w:r>
          </w:p>
        </w:tc>
        <w:tc>
          <w:tcPr>
            <w:tcW w:w="3748" w:type="dxa"/>
          </w:tcPr>
          <w:p w14:paraId="43652CED" w14:textId="1607761B" w:rsidR="00453950" w:rsidRPr="00462811" w:rsidRDefault="006C44B4" w:rsidP="00462811">
            <w:pPr>
              <w:spacing w:before="60" w:after="60" w:line="240" w:lineRule="auto"/>
              <w:jc w:val="left"/>
              <w:rPr>
                <w:rFonts w:cs="Arial"/>
                <w:sz w:val="18"/>
                <w:szCs w:val="18"/>
              </w:rPr>
            </w:pPr>
            <w:r w:rsidRPr="006C44B4">
              <w:rPr>
                <w:rFonts w:cs="Arial"/>
                <w:sz w:val="18"/>
                <w:szCs w:val="18"/>
              </w:rPr>
              <w:t>The minimum scale at which the feature may be used for example for ECDIS presentation.</w:t>
            </w:r>
          </w:p>
        </w:tc>
        <w:tc>
          <w:tcPr>
            <w:tcW w:w="717" w:type="dxa"/>
          </w:tcPr>
          <w:p w14:paraId="1B795345" w14:textId="0936FA96" w:rsidR="00453950" w:rsidRPr="00462811" w:rsidRDefault="00453950" w:rsidP="00462811">
            <w:pPr>
              <w:spacing w:before="60" w:after="60" w:line="240" w:lineRule="auto"/>
              <w:jc w:val="center"/>
              <w:rPr>
                <w:rFonts w:cs="Arial"/>
                <w:sz w:val="18"/>
                <w:szCs w:val="18"/>
              </w:rPr>
            </w:pPr>
            <w:r w:rsidRPr="00462811">
              <w:rPr>
                <w:rFonts w:cs="Arial"/>
                <w:sz w:val="18"/>
                <w:szCs w:val="18"/>
              </w:rPr>
              <w:t>[</w:t>
            </w:r>
            <w:r w:rsidR="00BB3EC8">
              <w:rPr>
                <w:rFonts w:cs="Arial"/>
                <w:sz w:val="18"/>
                <w:szCs w:val="18"/>
              </w:rPr>
              <w:t>0..</w:t>
            </w:r>
            <w:r w:rsidRPr="00462811">
              <w:rPr>
                <w:rFonts w:cs="Arial"/>
                <w:sz w:val="18"/>
                <w:szCs w:val="18"/>
              </w:rPr>
              <w:t>1]</w:t>
            </w:r>
          </w:p>
        </w:tc>
        <w:tc>
          <w:tcPr>
            <w:tcW w:w="2157" w:type="dxa"/>
          </w:tcPr>
          <w:p w14:paraId="187C495F" w14:textId="77777777" w:rsidR="00453950" w:rsidRPr="00462811" w:rsidRDefault="00453950" w:rsidP="00462811">
            <w:pPr>
              <w:spacing w:before="60" w:after="60" w:line="240" w:lineRule="auto"/>
              <w:jc w:val="left"/>
              <w:rPr>
                <w:rFonts w:cs="Arial"/>
                <w:sz w:val="18"/>
                <w:szCs w:val="18"/>
              </w:rPr>
            </w:pPr>
            <w:r w:rsidRPr="00462811">
              <w:rPr>
                <w:rFonts w:cs="Arial"/>
                <w:sz w:val="18"/>
                <w:szCs w:val="18"/>
              </w:rPr>
              <w:t>Integer</w:t>
            </w:r>
          </w:p>
        </w:tc>
        <w:tc>
          <w:tcPr>
            <w:tcW w:w="2403" w:type="dxa"/>
          </w:tcPr>
          <w:p w14:paraId="73178A0A" w14:textId="77777777" w:rsidR="00453950" w:rsidRPr="00462811" w:rsidRDefault="00453950" w:rsidP="00462811">
            <w:pPr>
              <w:spacing w:before="60" w:after="60" w:line="240" w:lineRule="auto"/>
              <w:jc w:val="left"/>
              <w:rPr>
                <w:rFonts w:cs="Arial"/>
                <w:sz w:val="18"/>
                <w:szCs w:val="18"/>
              </w:rPr>
            </w:pPr>
          </w:p>
        </w:tc>
      </w:tr>
      <w:tr w:rsidR="00883BE9" w:rsidRPr="00D129DC" w14:paraId="1669A835" w14:textId="77777777" w:rsidTr="006E5801">
        <w:trPr>
          <w:ins w:id="872" w:author="Jason Rhee" w:date="2024-07-01T17:34:00Z"/>
        </w:trPr>
        <w:tc>
          <w:tcPr>
            <w:tcW w:w="1537" w:type="dxa"/>
          </w:tcPr>
          <w:p w14:paraId="6F4B2528" w14:textId="2946C4D9" w:rsidR="00883BE9" w:rsidRPr="00462811" w:rsidRDefault="00883BE9" w:rsidP="00883BE9">
            <w:pPr>
              <w:spacing w:before="60" w:after="60"/>
              <w:jc w:val="left"/>
              <w:rPr>
                <w:ins w:id="873" w:author="Jason Rhee" w:date="2024-07-01T17:34:00Z" w16du:dateUtc="2024-07-01T07:34:00Z"/>
                <w:rFonts w:cs="Arial"/>
                <w:sz w:val="18"/>
                <w:szCs w:val="18"/>
              </w:rPr>
            </w:pPr>
            <w:ins w:id="874" w:author="Jason Rhee" w:date="2024-07-01T17:34:00Z" w16du:dateUtc="2024-07-01T07:34:00Z">
              <w:r>
                <w:rPr>
                  <w:rFonts w:cs="Arial"/>
                  <w:sz w:val="18"/>
                  <w:szCs w:val="18"/>
                </w:rPr>
                <w:t>SimpleAttribute</w:t>
              </w:r>
            </w:ins>
          </w:p>
        </w:tc>
        <w:tc>
          <w:tcPr>
            <w:tcW w:w="3499" w:type="dxa"/>
          </w:tcPr>
          <w:p w14:paraId="30DD59C8" w14:textId="791FF230" w:rsidR="00883BE9" w:rsidRPr="00462811" w:rsidRDefault="005F7C49" w:rsidP="00883BE9">
            <w:pPr>
              <w:spacing w:before="60" w:after="60"/>
              <w:jc w:val="left"/>
              <w:rPr>
                <w:ins w:id="875" w:author="Jason Rhee" w:date="2024-07-01T17:34:00Z" w16du:dateUtc="2024-07-01T07:34:00Z"/>
                <w:rFonts w:cs="Arial"/>
                <w:sz w:val="18"/>
                <w:szCs w:val="18"/>
              </w:rPr>
            </w:pPr>
            <w:ins w:id="876" w:author="Jason Rhee" w:date="2024-07-01T23:50:00Z" w16du:dateUtc="2024-07-01T13:50:00Z">
              <w:r>
                <w:rPr>
                  <w:rFonts w:cs="Arial"/>
                  <w:sz w:val="18"/>
                  <w:szCs w:val="18"/>
                </w:rPr>
                <w:t>interoperabilityIdentifier</w:t>
              </w:r>
            </w:ins>
          </w:p>
        </w:tc>
        <w:tc>
          <w:tcPr>
            <w:tcW w:w="3748" w:type="dxa"/>
          </w:tcPr>
          <w:p w14:paraId="36CA1703" w14:textId="15813435" w:rsidR="00883BE9" w:rsidRPr="006C44B4" w:rsidRDefault="00883BE9" w:rsidP="00883BE9">
            <w:pPr>
              <w:spacing w:before="60" w:after="60"/>
              <w:jc w:val="left"/>
              <w:rPr>
                <w:ins w:id="877" w:author="Jason Rhee" w:date="2024-07-01T17:34:00Z" w16du:dateUtc="2024-07-01T07:34:00Z"/>
                <w:rFonts w:cs="Arial"/>
                <w:sz w:val="18"/>
                <w:szCs w:val="18"/>
              </w:rPr>
            </w:pPr>
            <w:ins w:id="878" w:author="Jason Rhee" w:date="2024-07-01T17:34:00Z" w16du:dateUtc="2024-07-01T07:34:00Z">
              <w:r w:rsidRPr="009A3810">
                <w:rPr>
                  <w:rFonts w:cs="Arial"/>
                  <w:sz w:val="18"/>
                  <w:szCs w:val="18"/>
                  <w:shd w:val="clear" w:color="auto" w:fill="FFFFFF"/>
                </w:rPr>
                <w:t>A common unique identifier for entities which describe a single real-world feature, and which is used to identify instances of the feature in end-user systems where the feature may be included in multiple data product types.</w:t>
              </w:r>
            </w:ins>
          </w:p>
        </w:tc>
        <w:tc>
          <w:tcPr>
            <w:tcW w:w="717" w:type="dxa"/>
          </w:tcPr>
          <w:p w14:paraId="01E1A144" w14:textId="18BC9E3D" w:rsidR="00883BE9" w:rsidRPr="00462811" w:rsidRDefault="00883BE9" w:rsidP="00883BE9">
            <w:pPr>
              <w:spacing w:before="60" w:after="60"/>
              <w:jc w:val="center"/>
              <w:rPr>
                <w:ins w:id="879" w:author="Jason Rhee" w:date="2024-07-01T17:34:00Z" w16du:dateUtc="2024-07-01T07:34:00Z"/>
                <w:rFonts w:cs="Arial"/>
                <w:sz w:val="18"/>
                <w:szCs w:val="18"/>
              </w:rPr>
            </w:pPr>
            <w:ins w:id="880" w:author="Jason Rhee" w:date="2024-07-01T17:34:00Z" w16du:dateUtc="2024-07-01T07:34:00Z">
              <w:r w:rsidRPr="001E5C86">
                <w:rPr>
                  <w:rFonts w:cs="Arial"/>
                  <w:sz w:val="18"/>
                  <w:szCs w:val="18"/>
                </w:rPr>
                <w:t>[</w:t>
              </w:r>
              <w:r>
                <w:rPr>
                  <w:rFonts w:cs="Arial"/>
                  <w:sz w:val="18"/>
                  <w:szCs w:val="18"/>
                </w:rPr>
                <w:t>0..</w:t>
              </w:r>
              <w:r w:rsidRPr="001E5C86">
                <w:rPr>
                  <w:rFonts w:cs="Arial"/>
                  <w:sz w:val="18"/>
                  <w:szCs w:val="18"/>
                </w:rPr>
                <w:t>1]</w:t>
              </w:r>
            </w:ins>
          </w:p>
        </w:tc>
        <w:tc>
          <w:tcPr>
            <w:tcW w:w="2157" w:type="dxa"/>
          </w:tcPr>
          <w:p w14:paraId="47F452A5" w14:textId="170F3A7E" w:rsidR="00883BE9" w:rsidRPr="00462811" w:rsidRDefault="00883BE9" w:rsidP="00883BE9">
            <w:pPr>
              <w:spacing w:before="60" w:after="60"/>
              <w:jc w:val="left"/>
              <w:rPr>
                <w:ins w:id="881" w:author="Jason Rhee" w:date="2024-07-01T17:34:00Z" w16du:dateUtc="2024-07-01T07:34:00Z"/>
                <w:rFonts w:cs="Arial"/>
                <w:sz w:val="18"/>
                <w:szCs w:val="18"/>
              </w:rPr>
            </w:pPr>
            <w:ins w:id="882" w:author="Jason Rhee" w:date="2024-07-01T17:34:00Z" w16du:dateUtc="2024-07-01T07:34:00Z">
              <w:r>
                <w:rPr>
                  <w:rFonts w:cs="Arial"/>
                  <w:sz w:val="18"/>
                  <w:szCs w:val="18"/>
                </w:rPr>
                <w:t>URN</w:t>
              </w:r>
            </w:ins>
          </w:p>
        </w:tc>
        <w:tc>
          <w:tcPr>
            <w:tcW w:w="2403" w:type="dxa"/>
          </w:tcPr>
          <w:p w14:paraId="03134C7A" w14:textId="77777777" w:rsidR="00883BE9" w:rsidRPr="00462811" w:rsidRDefault="00883BE9" w:rsidP="00883BE9">
            <w:pPr>
              <w:spacing w:before="60" w:after="60"/>
              <w:jc w:val="left"/>
              <w:rPr>
                <w:ins w:id="883" w:author="Jason Rhee" w:date="2024-07-01T17:34:00Z" w16du:dateUtc="2024-07-01T07:34:00Z"/>
                <w:rFonts w:cs="Arial"/>
                <w:sz w:val="18"/>
                <w:szCs w:val="18"/>
              </w:rPr>
            </w:pPr>
          </w:p>
        </w:tc>
      </w:tr>
      <w:tr w:rsidR="00453950" w:rsidRPr="00D129DC" w14:paraId="2282CD09" w14:textId="77777777" w:rsidTr="00E76C7A">
        <w:tc>
          <w:tcPr>
            <w:tcW w:w="1537" w:type="dxa"/>
          </w:tcPr>
          <w:p w14:paraId="49AB6BDF" w14:textId="77777777" w:rsidR="00453950" w:rsidRPr="00462811" w:rsidRDefault="00453950" w:rsidP="00462811">
            <w:pPr>
              <w:spacing w:before="60" w:after="60" w:line="240" w:lineRule="auto"/>
              <w:jc w:val="left"/>
              <w:rPr>
                <w:rFonts w:cs="Arial"/>
                <w:sz w:val="18"/>
                <w:szCs w:val="18"/>
              </w:rPr>
            </w:pPr>
            <w:r w:rsidRPr="00462811">
              <w:rPr>
                <w:rFonts w:cs="Arial"/>
                <w:sz w:val="18"/>
                <w:szCs w:val="18"/>
              </w:rPr>
              <w:t>SpatialAttribute</w:t>
            </w:r>
          </w:p>
        </w:tc>
        <w:tc>
          <w:tcPr>
            <w:tcW w:w="3499" w:type="dxa"/>
          </w:tcPr>
          <w:p w14:paraId="50561564" w14:textId="77777777" w:rsidR="00453950" w:rsidRPr="00462811" w:rsidRDefault="00453950" w:rsidP="00462811">
            <w:pPr>
              <w:spacing w:before="60" w:after="60" w:line="240" w:lineRule="auto"/>
              <w:jc w:val="left"/>
              <w:rPr>
                <w:rFonts w:cs="Arial"/>
                <w:sz w:val="18"/>
                <w:szCs w:val="18"/>
              </w:rPr>
            </w:pPr>
            <w:r w:rsidRPr="00462811">
              <w:rPr>
                <w:rFonts w:cs="Arial"/>
                <w:sz w:val="18"/>
                <w:szCs w:val="18"/>
              </w:rPr>
              <w:t>geometry</w:t>
            </w:r>
          </w:p>
        </w:tc>
        <w:tc>
          <w:tcPr>
            <w:tcW w:w="3748" w:type="dxa"/>
          </w:tcPr>
          <w:p w14:paraId="117F6CD5" w14:textId="77777777" w:rsidR="00453950" w:rsidRPr="00462811" w:rsidRDefault="00453950" w:rsidP="00462811">
            <w:pPr>
              <w:spacing w:before="60" w:after="60" w:line="240" w:lineRule="auto"/>
              <w:jc w:val="left"/>
              <w:rPr>
                <w:rFonts w:cs="Arial"/>
                <w:sz w:val="18"/>
                <w:szCs w:val="18"/>
              </w:rPr>
            </w:pPr>
            <w:r w:rsidRPr="00462811">
              <w:rPr>
                <w:rFonts w:cs="Arial"/>
                <w:sz w:val="18"/>
                <w:szCs w:val="18"/>
              </w:rPr>
              <w:t>Geometric object come from Geometry class in S-100 standard</w:t>
            </w:r>
          </w:p>
        </w:tc>
        <w:tc>
          <w:tcPr>
            <w:tcW w:w="717" w:type="dxa"/>
          </w:tcPr>
          <w:p w14:paraId="607ED023" w14:textId="77777777" w:rsidR="00453950" w:rsidRPr="00462811" w:rsidRDefault="00453950" w:rsidP="00462811">
            <w:pPr>
              <w:spacing w:before="60" w:after="60" w:line="240" w:lineRule="auto"/>
              <w:jc w:val="center"/>
              <w:rPr>
                <w:rFonts w:cs="Arial"/>
                <w:sz w:val="18"/>
                <w:szCs w:val="18"/>
              </w:rPr>
            </w:pPr>
            <w:r w:rsidRPr="00462811">
              <w:rPr>
                <w:rFonts w:cs="Arial"/>
                <w:sz w:val="18"/>
                <w:szCs w:val="18"/>
              </w:rPr>
              <w:t>[1]</w:t>
            </w:r>
          </w:p>
        </w:tc>
        <w:tc>
          <w:tcPr>
            <w:tcW w:w="2157" w:type="dxa"/>
          </w:tcPr>
          <w:p w14:paraId="7C03C7B8" w14:textId="77777777" w:rsidR="00453950" w:rsidRPr="00462811" w:rsidRDefault="00453950" w:rsidP="00462811">
            <w:pPr>
              <w:spacing w:before="60" w:after="60" w:line="240" w:lineRule="auto"/>
              <w:jc w:val="left"/>
              <w:rPr>
                <w:rFonts w:cs="Arial"/>
                <w:sz w:val="18"/>
                <w:szCs w:val="18"/>
              </w:rPr>
            </w:pPr>
            <w:r w:rsidRPr="00462811">
              <w:rPr>
                <w:rFonts w:cs="Arial"/>
                <w:sz w:val="18"/>
                <w:szCs w:val="18"/>
              </w:rPr>
              <w:t>GM_OrientableSurface</w:t>
            </w:r>
          </w:p>
        </w:tc>
        <w:tc>
          <w:tcPr>
            <w:tcW w:w="2403" w:type="dxa"/>
          </w:tcPr>
          <w:p w14:paraId="3811EB76" w14:textId="08819ABE" w:rsidR="00453950" w:rsidRPr="00462811" w:rsidRDefault="00453950" w:rsidP="00462811">
            <w:pPr>
              <w:spacing w:before="60" w:after="60" w:line="240" w:lineRule="auto"/>
              <w:jc w:val="left"/>
              <w:rPr>
                <w:rFonts w:cs="Arial"/>
                <w:sz w:val="18"/>
                <w:szCs w:val="18"/>
              </w:rPr>
            </w:pPr>
            <w:del w:id="884" w:author="Jason Rhee" w:date="2024-07-24T22:50:00Z" w16du:dateUtc="2024-07-24T12:50:00Z">
              <w:r w:rsidRPr="00462811" w:rsidDel="00AF66B9">
                <w:rPr>
                  <w:rFonts w:cs="Arial"/>
                  <w:sz w:val="18"/>
                  <w:szCs w:val="18"/>
                </w:rPr>
                <w:delText xml:space="preserve">To be used to describe the </w:delText>
              </w:r>
            </w:del>
            <w:del w:id="885" w:author="Jason Rhee" w:date="2024-07-16T17:18:00Z" w16du:dateUtc="2024-07-16T07:18:00Z">
              <w:r w:rsidRPr="00462811" w:rsidDel="001B54AD">
                <w:rPr>
                  <w:rFonts w:cs="Arial"/>
                  <w:sz w:val="18"/>
                  <w:szCs w:val="18"/>
                </w:rPr>
                <w:delText>UKCM service</w:delText>
              </w:r>
            </w:del>
            <w:del w:id="886" w:author="Jason Rhee" w:date="2024-07-16T17:33:00Z" w16du:dateUtc="2024-07-16T07:33:00Z">
              <w:r w:rsidRPr="00462811" w:rsidDel="00FE7798">
                <w:rPr>
                  <w:rFonts w:cs="Arial"/>
                  <w:sz w:val="18"/>
                  <w:szCs w:val="18"/>
                </w:rPr>
                <w:delText xml:space="preserve"> </w:delText>
              </w:r>
            </w:del>
            <w:del w:id="887" w:author="Jason Rhee" w:date="2024-07-24T22:50:00Z" w16du:dateUtc="2024-07-24T12:50:00Z">
              <w:r w:rsidRPr="00462811" w:rsidDel="00AF66B9">
                <w:rPr>
                  <w:rFonts w:cs="Arial"/>
                  <w:sz w:val="18"/>
                  <w:szCs w:val="18"/>
                </w:rPr>
                <w:delText>area</w:delText>
              </w:r>
            </w:del>
            <w:ins w:id="888" w:author="Jason Rhee" w:date="2024-07-24T22:50:00Z" w16du:dateUtc="2024-07-24T12:50:00Z">
              <w:r w:rsidR="00AF66B9">
                <w:rPr>
                  <w:rFonts w:cs="Arial"/>
                  <w:sz w:val="18"/>
                  <w:szCs w:val="18"/>
                </w:rPr>
                <w:t>Encompassed by UnderKeelClearancePlanArea</w:t>
              </w:r>
            </w:ins>
          </w:p>
        </w:tc>
      </w:tr>
    </w:tbl>
    <w:p w14:paraId="767913B8" w14:textId="177A947C" w:rsidR="00794CA5" w:rsidRDefault="00794CA5" w:rsidP="00B061FF">
      <w:pPr>
        <w:spacing w:before="0"/>
        <w:rPr>
          <w:ins w:id="889" w:author="Jason Rhee" w:date="2024-07-26T13:22:00Z" w16du:dateUtc="2024-07-26T03:22:00Z"/>
        </w:rPr>
      </w:pPr>
      <w:ins w:id="890" w:author="Jason Rhee" w:date="2024-07-26T13:22:00Z" w16du:dateUtc="2024-07-26T03:22:00Z">
        <w:r>
          <w:br w:type="page"/>
        </w:r>
      </w:ins>
    </w:p>
    <w:p w14:paraId="549F1D4E" w14:textId="7837688D" w:rsidR="00B061FF" w:rsidRPr="00B061FF" w:rsidDel="00794CA5" w:rsidRDefault="00B061FF" w:rsidP="00B061FF">
      <w:pPr>
        <w:spacing w:before="0"/>
        <w:rPr>
          <w:del w:id="891" w:author="Jason Rhee" w:date="2024-07-26T13:22:00Z" w16du:dateUtc="2024-07-26T03:22:00Z"/>
        </w:rPr>
      </w:pPr>
    </w:p>
    <w:p w14:paraId="0F008A78" w14:textId="77777777" w:rsidR="00453950" w:rsidRPr="00D129DC" w:rsidRDefault="00453950" w:rsidP="002721B0">
      <w:pPr>
        <w:pStyle w:val="Heading4"/>
      </w:pPr>
      <w:r w:rsidRPr="00D129DC">
        <w:t xml:space="preserve">UnderKeelClearanceAlmostNonNavigableArea </w:t>
      </w:r>
    </w:p>
    <w:tbl>
      <w:tblPr>
        <w:tblStyle w:val="TableGrid"/>
        <w:tblW w:w="14029" w:type="dxa"/>
        <w:tblLayout w:type="fixed"/>
        <w:tblLook w:val="04A0" w:firstRow="1" w:lastRow="0" w:firstColumn="1" w:lastColumn="0" w:noHBand="0" w:noVBand="1"/>
      </w:tblPr>
      <w:tblGrid>
        <w:gridCol w:w="1537"/>
        <w:gridCol w:w="3561"/>
        <w:gridCol w:w="3686"/>
        <w:gridCol w:w="709"/>
        <w:gridCol w:w="2126"/>
        <w:gridCol w:w="2410"/>
      </w:tblGrid>
      <w:tr w:rsidR="006E5801" w:rsidRPr="00D129DC" w14:paraId="2D9CA53B" w14:textId="77777777" w:rsidTr="00E76C7A">
        <w:trPr>
          <w:cantSplit/>
          <w:tblHeader/>
        </w:trPr>
        <w:tc>
          <w:tcPr>
            <w:tcW w:w="1537" w:type="dxa"/>
            <w:shd w:val="clear" w:color="auto" w:fill="D9D9D9" w:themeFill="background1" w:themeFillShade="D9"/>
          </w:tcPr>
          <w:p w14:paraId="22CCD9EA" w14:textId="77777777" w:rsidR="00453950" w:rsidRPr="00E76C7A" w:rsidRDefault="00453950" w:rsidP="00B061FF">
            <w:pPr>
              <w:spacing w:before="60" w:after="60" w:line="240" w:lineRule="auto"/>
              <w:jc w:val="left"/>
              <w:rPr>
                <w:rFonts w:eastAsiaTheme="minorEastAsia" w:cs="Arial"/>
                <w:b/>
                <w:sz w:val="18"/>
                <w:szCs w:val="18"/>
                <w:lang w:eastAsia="ko-KR"/>
              </w:rPr>
            </w:pPr>
            <w:r w:rsidRPr="00B061FF">
              <w:rPr>
                <w:rFonts w:cs="Arial"/>
                <w:b/>
                <w:sz w:val="18"/>
                <w:szCs w:val="18"/>
              </w:rPr>
              <w:t>Role</w:t>
            </w:r>
          </w:p>
        </w:tc>
        <w:tc>
          <w:tcPr>
            <w:tcW w:w="3561" w:type="dxa"/>
            <w:shd w:val="clear" w:color="auto" w:fill="D9D9D9" w:themeFill="background1" w:themeFillShade="D9"/>
          </w:tcPr>
          <w:p w14:paraId="27D0A1F4" w14:textId="77777777" w:rsidR="00453950" w:rsidRPr="00B061FF" w:rsidRDefault="00453950" w:rsidP="00B061FF">
            <w:pPr>
              <w:spacing w:before="60" w:after="60" w:line="240" w:lineRule="auto"/>
              <w:jc w:val="left"/>
              <w:rPr>
                <w:rFonts w:cs="Arial"/>
                <w:b/>
                <w:sz w:val="18"/>
                <w:szCs w:val="18"/>
              </w:rPr>
            </w:pPr>
            <w:r w:rsidRPr="00B061FF">
              <w:rPr>
                <w:rFonts w:cs="Arial"/>
                <w:b/>
                <w:sz w:val="18"/>
                <w:szCs w:val="18"/>
              </w:rPr>
              <w:t>Name</w:t>
            </w:r>
          </w:p>
        </w:tc>
        <w:tc>
          <w:tcPr>
            <w:tcW w:w="3686" w:type="dxa"/>
            <w:shd w:val="clear" w:color="auto" w:fill="D9D9D9" w:themeFill="background1" w:themeFillShade="D9"/>
          </w:tcPr>
          <w:p w14:paraId="09E1CD1C" w14:textId="77777777" w:rsidR="00453950" w:rsidRPr="00B061FF" w:rsidRDefault="00453950" w:rsidP="00B061FF">
            <w:pPr>
              <w:spacing w:before="60" w:after="60" w:line="240" w:lineRule="auto"/>
              <w:jc w:val="left"/>
              <w:rPr>
                <w:rFonts w:cs="Arial"/>
                <w:b/>
                <w:sz w:val="18"/>
                <w:szCs w:val="18"/>
              </w:rPr>
            </w:pPr>
            <w:r w:rsidRPr="00B061FF">
              <w:rPr>
                <w:rFonts w:cs="Arial"/>
                <w:b/>
                <w:sz w:val="18"/>
                <w:szCs w:val="18"/>
              </w:rPr>
              <w:t>Description</w:t>
            </w:r>
          </w:p>
        </w:tc>
        <w:tc>
          <w:tcPr>
            <w:tcW w:w="709" w:type="dxa"/>
            <w:shd w:val="clear" w:color="auto" w:fill="D9D9D9" w:themeFill="background1" w:themeFillShade="D9"/>
          </w:tcPr>
          <w:p w14:paraId="368658E1" w14:textId="1F880787" w:rsidR="00453950" w:rsidRPr="00B061FF" w:rsidRDefault="00B061FF" w:rsidP="00B061FF">
            <w:pPr>
              <w:spacing w:before="60" w:after="60" w:line="240" w:lineRule="auto"/>
              <w:jc w:val="center"/>
              <w:rPr>
                <w:rFonts w:cs="Arial"/>
                <w:b/>
                <w:sz w:val="18"/>
                <w:szCs w:val="18"/>
              </w:rPr>
            </w:pPr>
            <w:r>
              <w:rPr>
                <w:rFonts w:cs="Arial"/>
                <w:b/>
                <w:sz w:val="18"/>
                <w:szCs w:val="18"/>
              </w:rPr>
              <w:t>Mult</w:t>
            </w:r>
          </w:p>
        </w:tc>
        <w:tc>
          <w:tcPr>
            <w:tcW w:w="2126" w:type="dxa"/>
            <w:shd w:val="clear" w:color="auto" w:fill="D9D9D9" w:themeFill="background1" w:themeFillShade="D9"/>
          </w:tcPr>
          <w:p w14:paraId="5B0C81EF" w14:textId="77777777" w:rsidR="00453950" w:rsidRPr="00B061FF" w:rsidRDefault="00453950" w:rsidP="00B061FF">
            <w:pPr>
              <w:spacing w:before="60" w:after="60" w:line="240" w:lineRule="auto"/>
              <w:jc w:val="left"/>
              <w:rPr>
                <w:rFonts w:cs="Arial"/>
                <w:b/>
                <w:sz w:val="18"/>
                <w:szCs w:val="18"/>
              </w:rPr>
            </w:pPr>
            <w:r w:rsidRPr="00B061FF">
              <w:rPr>
                <w:rFonts w:cs="Arial"/>
                <w:b/>
                <w:sz w:val="18"/>
                <w:szCs w:val="18"/>
              </w:rPr>
              <w:t>dataType</w:t>
            </w:r>
          </w:p>
        </w:tc>
        <w:tc>
          <w:tcPr>
            <w:tcW w:w="2410" w:type="dxa"/>
            <w:shd w:val="clear" w:color="auto" w:fill="D9D9D9" w:themeFill="background1" w:themeFillShade="D9"/>
          </w:tcPr>
          <w:p w14:paraId="09E191A2" w14:textId="77777777" w:rsidR="00453950" w:rsidRPr="00B061FF" w:rsidRDefault="00453950" w:rsidP="00B061FF">
            <w:pPr>
              <w:spacing w:before="60" w:after="60" w:line="240" w:lineRule="auto"/>
              <w:jc w:val="left"/>
              <w:rPr>
                <w:rFonts w:cs="Arial"/>
                <w:b/>
                <w:sz w:val="18"/>
                <w:szCs w:val="18"/>
              </w:rPr>
            </w:pPr>
            <w:r w:rsidRPr="00B061FF">
              <w:rPr>
                <w:rFonts w:cs="Arial"/>
                <w:b/>
                <w:sz w:val="18"/>
                <w:szCs w:val="18"/>
              </w:rPr>
              <w:t>Remarks</w:t>
            </w:r>
          </w:p>
        </w:tc>
      </w:tr>
      <w:tr w:rsidR="006E5801" w:rsidRPr="00D129DC" w14:paraId="5E56C0D1" w14:textId="77777777" w:rsidTr="006E5801">
        <w:trPr>
          <w:cantSplit/>
        </w:trPr>
        <w:tc>
          <w:tcPr>
            <w:tcW w:w="1537" w:type="dxa"/>
          </w:tcPr>
          <w:p w14:paraId="6D7B96CE" w14:textId="77777777" w:rsidR="00453950" w:rsidRPr="00B061FF" w:rsidRDefault="00453950" w:rsidP="00B061FF">
            <w:pPr>
              <w:spacing w:before="60" w:after="60" w:line="240" w:lineRule="auto"/>
              <w:jc w:val="left"/>
              <w:rPr>
                <w:rFonts w:cs="Arial"/>
                <w:sz w:val="18"/>
                <w:szCs w:val="18"/>
              </w:rPr>
            </w:pPr>
            <w:r w:rsidRPr="00B061FF">
              <w:rPr>
                <w:rFonts w:cs="Arial"/>
                <w:sz w:val="18"/>
                <w:szCs w:val="18"/>
              </w:rPr>
              <w:t>Class</w:t>
            </w:r>
          </w:p>
        </w:tc>
        <w:tc>
          <w:tcPr>
            <w:tcW w:w="3561" w:type="dxa"/>
          </w:tcPr>
          <w:p w14:paraId="39555CE4" w14:textId="77777777" w:rsidR="00453950" w:rsidRPr="00B061FF" w:rsidRDefault="00453950" w:rsidP="00B061FF">
            <w:pPr>
              <w:spacing w:before="60" w:after="60" w:line="240" w:lineRule="auto"/>
              <w:jc w:val="left"/>
              <w:rPr>
                <w:sz w:val="18"/>
                <w:szCs w:val="18"/>
              </w:rPr>
            </w:pPr>
            <w:r w:rsidRPr="00B061FF">
              <w:rPr>
                <w:sz w:val="18"/>
                <w:szCs w:val="18"/>
              </w:rPr>
              <w:t>UnderKeelClearanceAlmostNonNavigableArea</w:t>
            </w:r>
          </w:p>
        </w:tc>
        <w:tc>
          <w:tcPr>
            <w:tcW w:w="3686" w:type="dxa"/>
          </w:tcPr>
          <w:p w14:paraId="1AD95AA4" w14:textId="374AB590" w:rsidR="00453950" w:rsidRPr="00B061FF" w:rsidRDefault="00453950" w:rsidP="00B061FF">
            <w:pPr>
              <w:spacing w:before="60" w:after="60" w:line="240" w:lineRule="auto"/>
              <w:jc w:val="left"/>
              <w:rPr>
                <w:rFonts w:cs="Arial"/>
                <w:sz w:val="18"/>
                <w:szCs w:val="18"/>
              </w:rPr>
            </w:pPr>
            <w:r w:rsidRPr="00B061FF">
              <w:rPr>
                <w:rFonts w:cs="Arial"/>
                <w:sz w:val="18"/>
                <w:szCs w:val="18"/>
                <w:lang w:val="en-US" w:eastAsia="fi-FI"/>
              </w:rPr>
              <w:t xml:space="preserve">An area of </w:t>
            </w:r>
            <w:r w:rsidR="006117B0">
              <w:rPr>
                <w:rFonts w:cs="Arial"/>
                <w:sz w:val="18"/>
                <w:szCs w:val="18"/>
                <w:lang w:val="en-US" w:eastAsia="fi-FI"/>
              </w:rPr>
              <w:t>under keel clearance</w:t>
            </w:r>
            <w:r w:rsidR="006117B0" w:rsidRPr="00B061FF">
              <w:rPr>
                <w:rFonts w:cs="Arial"/>
                <w:sz w:val="18"/>
                <w:szCs w:val="18"/>
                <w:lang w:val="en-US" w:eastAsia="fi-FI"/>
              </w:rPr>
              <w:t xml:space="preserve"> </w:t>
            </w:r>
            <w:r w:rsidR="00EF45C8">
              <w:rPr>
                <w:rFonts w:cs="Arial"/>
                <w:sz w:val="18"/>
                <w:szCs w:val="18"/>
                <w:lang w:val="en-US" w:eastAsia="fi-FI"/>
              </w:rPr>
              <w:t xml:space="preserve">almost </w:t>
            </w:r>
            <w:r w:rsidRPr="00B061FF">
              <w:rPr>
                <w:rFonts w:cs="Arial"/>
                <w:sz w:val="18"/>
                <w:szCs w:val="18"/>
                <w:lang w:val="en-US" w:eastAsia="fi-FI"/>
              </w:rPr>
              <w:t>less than the calculated safe limit</w:t>
            </w:r>
            <w:r w:rsidR="006117B0">
              <w:rPr>
                <w:rFonts w:cs="Arial"/>
                <w:sz w:val="18"/>
                <w:szCs w:val="18"/>
                <w:lang w:val="en-US" w:eastAsia="fi-FI"/>
              </w:rPr>
              <w:t>, as established for the waterway</w:t>
            </w:r>
          </w:p>
        </w:tc>
        <w:tc>
          <w:tcPr>
            <w:tcW w:w="709" w:type="dxa"/>
          </w:tcPr>
          <w:p w14:paraId="1F7707D1" w14:textId="77777777" w:rsidR="00453950" w:rsidRPr="00B061FF" w:rsidRDefault="00453950" w:rsidP="00B061FF">
            <w:pPr>
              <w:spacing w:before="60" w:after="60" w:line="240" w:lineRule="auto"/>
              <w:jc w:val="center"/>
              <w:rPr>
                <w:rFonts w:cs="Arial"/>
                <w:sz w:val="18"/>
                <w:szCs w:val="18"/>
              </w:rPr>
            </w:pPr>
          </w:p>
        </w:tc>
        <w:tc>
          <w:tcPr>
            <w:tcW w:w="2126" w:type="dxa"/>
          </w:tcPr>
          <w:p w14:paraId="3473A648" w14:textId="77777777" w:rsidR="00453950" w:rsidRPr="00B061FF" w:rsidRDefault="00453950" w:rsidP="00B061FF">
            <w:pPr>
              <w:spacing w:before="60" w:after="60" w:line="240" w:lineRule="auto"/>
              <w:jc w:val="left"/>
              <w:rPr>
                <w:rFonts w:cs="Arial"/>
                <w:sz w:val="18"/>
                <w:szCs w:val="18"/>
              </w:rPr>
            </w:pPr>
            <w:r w:rsidRPr="00B061FF">
              <w:rPr>
                <w:rFonts w:cs="Arial"/>
                <w:sz w:val="18"/>
                <w:szCs w:val="18"/>
              </w:rPr>
              <w:t>FeatureType</w:t>
            </w:r>
          </w:p>
        </w:tc>
        <w:tc>
          <w:tcPr>
            <w:tcW w:w="2410" w:type="dxa"/>
          </w:tcPr>
          <w:p w14:paraId="53BEEB53" w14:textId="77777777" w:rsidR="00453950" w:rsidRPr="00B061FF" w:rsidRDefault="00453950" w:rsidP="00B061FF">
            <w:pPr>
              <w:spacing w:before="60" w:after="60" w:line="240" w:lineRule="auto"/>
              <w:jc w:val="left"/>
              <w:rPr>
                <w:rFonts w:cs="Arial"/>
                <w:sz w:val="18"/>
                <w:szCs w:val="18"/>
              </w:rPr>
            </w:pPr>
            <w:r w:rsidRPr="00B061FF">
              <w:rPr>
                <w:rFonts w:cs="Arial"/>
                <w:sz w:val="18"/>
                <w:szCs w:val="18"/>
              </w:rPr>
              <w:t>The area has a time-dependent dimension</w:t>
            </w:r>
          </w:p>
        </w:tc>
      </w:tr>
      <w:tr w:rsidR="006E5801" w:rsidRPr="00D129DC" w14:paraId="3FAB39CA" w14:textId="77777777" w:rsidTr="006E5801">
        <w:trPr>
          <w:cantSplit/>
        </w:trPr>
        <w:tc>
          <w:tcPr>
            <w:tcW w:w="1537" w:type="dxa"/>
          </w:tcPr>
          <w:p w14:paraId="413000D2" w14:textId="77777777" w:rsidR="00453950" w:rsidRPr="00B061FF" w:rsidRDefault="00453950" w:rsidP="00B061FF">
            <w:pPr>
              <w:spacing w:before="60" w:after="60" w:line="240" w:lineRule="auto"/>
              <w:jc w:val="left"/>
              <w:rPr>
                <w:rFonts w:eastAsiaTheme="minorEastAsia" w:cs="Arial"/>
                <w:sz w:val="18"/>
                <w:szCs w:val="18"/>
                <w:lang w:eastAsia="ko-KR"/>
              </w:rPr>
            </w:pPr>
            <w:r w:rsidRPr="00B061FF">
              <w:rPr>
                <w:rFonts w:eastAsiaTheme="minorEastAsia" w:cs="Arial"/>
                <w:sz w:val="18"/>
                <w:szCs w:val="18"/>
                <w:lang w:eastAsia="ko-KR"/>
              </w:rPr>
              <w:t>SimpleAttribute</w:t>
            </w:r>
          </w:p>
        </w:tc>
        <w:tc>
          <w:tcPr>
            <w:tcW w:w="3561" w:type="dxa"/>
          </w:tcPr>
          <w:p w14:paraId="699C4B88" w14:textId="4824214A" w:rsidR="00453950" w:rsidRPr="00B061FF" w:rsidRDefault="00453950" w:rsidP="00B061FF">
            <w:pPr>
              <w:spacing w:before="60" w:after="60" w:line="240" w:lineRule="auto"/>
              <w:jc w:val="left"/>
              <w:rPr>
                <w:rFonts w:eastAsiaTheme="minorEastAsia" w:cs="Arial"/>
                <w:sz w:val="18"/>
                <w:szCs w:val="18"/>
                <w:lang w:eastAsia="ko-KR"/>
              </w:rPr>
            </w:pPr>
            <w:r w:rsidRPr="00B061FF">
              <w:rPr>
                <w:rFonts w:eastAsiaTheme="minorEastAsia" w:cs="Arial"/>
                <w:sz w:val="18"/>
                <w:szCs w:val="18"/>
                <w:lang w:eastAsia="ko-KR"/>
              </w:rPr>
              <w:t>distanceAboveUKCLimit</w:t>
            </w:r>
          </w:p>
        </w:tc>
        <w:tc>
          <w:tcPr>
            <w:tcW w:w="3686" w:type="dxa"/>
          </w:tcPr>
          <w:p w14:paraId="2C0A990B" w14:textId="1E23A368" w:rsidR="00453950" w:rsidRPr="00B061FF" w:rsidRDefault="005A0A69" w:rsidP="00B061FF">
            <w:pPr>
              <w:spacing w:before="60" w:after="60" w:line="240" w:lineRule="auto"/>
              <w:jc w:val="left"/>
              <w:rPr>
                <w:rFonts w:eastAsiaTheme="minorEastAsia" w:cs="Arial"/>
                <w:sz w:val="18"/>
                <w:szCs w:val="18"/>
                <w:lang w:eastAsia="ko-KR"/>
              </w:rPr>
            </w:pPr>
            <w:ins w:id="892" w:author="Jason Rhee" w:date="2024-07-02T13:31:00Z">
              <w:r w:rsidRPr="005A0A69">
                <w:rPr>
                  <w:rFonts w:eastAsiaTheme="minorEastAsia" w:cs="Arial"/>
                  <w:sz w:val="18"/>
                  <w:szCs w:val="18"/>
                  <w:lang w:eastAsia="ko-KR"/>
                </w:rPr>
                <w:t>The distance of the lowest part of the ship's keel above the established Under Keel Clearance Limit for the waterway, expressed in metres.</w:t>
              </w:r>
            </w:ins>
          </w:p>
        </w:tc>
        <w:tc>
          <w:tcPr>
            <w:tcW w:w="709" w:type="dxa"/>
          </w:tcPr>
          <w:p w14:paraId="2D9DFF68" w14:textId="6BDA643B" w:rsidR="00453950" w:rsidRPr="00B061FF" w:rsidRDefault="00453950" w:rsidP="00B061FF">
            <w:pPr>
              <w:spacing w:before="60" w:after="60" w:line="240" w:lineRule="auto"/>
              <w:jc w:val="center"/>
              <w:rPr>
                <w:rFonts w:eastAsiaTheme="minorEastAsia" w:cs="Arial"/>
                <w:sz w:val="18"/>
                <w:szCs w:val="18"/>
                <w:lang w:eastAsia="ko-KR"/>
              </w:rPr>
            </w:pPr>
            <w:r w:rsidRPr="00B061FF">
              <w:rPr>
                <w:rFonts w:eastAsiaTheme="minorEastAsia" w:cs="Arial"/>
                <w:sz w:val="18"/>
                <w:szCs w:val="18"/>
                <w:lang w:eastAsia="ko-KR"/>
              </w:rPr>
              <w:t>[</w:t>
            </w:r>
            <w:r w:rsidR="00B82360">
              <w:rPr>
                <w:rFonts w:eastAsiaTheme="minorEastAsia" w:cs="Arial"/>
                <w:sz w:val="18"/>
                <w:szCs w:val="18"/>
                <w:lang w:eastAsia="ko-KR"/>
              </w:rPr>
              <w:t>0..</w:t>
            </w:r>
            <w:r w:rsidRPr="00B061FF">
              <w:rPr>
                <w:rFonts w:eastAsiaTheme="minorEastAsia" w:cs="Arial"/>
                <w:sz w:val="18"/>
                <w:szCs w:val="18"/>
                <w:lang w:eastAsia="ko-KR"/>
              </w:rPr>
              <w:t>1]</w:t>
            </w:r>
          </w:p>
        </w:tc>
        <w:tc>
          <w:tcPr>
            <w:tcW w:w="2126" w:type="dxa"/>
          </w:tcPr>
          <w:p w14:paraId="215C0C67" w14:textId="77777777" w:rsidR="00453950" w:rsidRPr="00B061FF" w:rsidRDefault="00453950" w:rsidP="00B061FF">
            <w:pPr>
              <w:spacing w:before="60" w:after="60" w:line="240" w:lineRule="auto"/>
              <w:jc w:val="left"/>
              <w:rPr>
                <w:rFonts w:eastAsiaTheme="minorEastAsia" w:cs="Arial"/>
                <w:sz w:val="18"/>
                <w:szCs w:val="18"/>
                <w:lang w:eastAsia="ko-KR"/>
              </w:rPr>
            </w:pPr>
            <w:r w:rsidRPr="00B061FF">
              <w:rPr>
                <w:rFonts w:eastAsiaTheme="minorEastAsia" w:cs="Arial"/>
                <w:sz w:val="18"/>
                <w:szCs w:val="18"/>
                <w:lang w:eastAsia="ko-KR"/>
              </w:rPr>
              <w:t>Real</w:t>
            </w:r>
          </w:p>
        </w:tc>
        <w:tc>
          <w:tcPr>
            <w:tcW w:w="2410" w:type="dxa"/>
          </w:tcPr>
          <w:p w14:paraId="63549A2A" w14:textId="77777777" w:rsidR="00453950" w:rsidRPr="00B061FF" w:rsidRDefault="00453950" w:rsidP="00B061FF">
            <w:pPr>
              <w:spacing w:before="60" w:after="60" w:line="240" w:lineRule="auto"/>
              <w:jc w:val="left"/>
              <w:rPr>
                <w:rFonts w:cs="Arial"/>
                <w:sz w:val="18"/>
                <w:szCs w:val="18"/>
              </w:rPr>
            </w:pPr>
          </w:p>
        </w:tc>
      </w:tr>
      <w:tr w:rsidR="006E5801" w:rsidRPr="00D129DC" w14:paraId="0A805CCA" w14:textId="77777777" w:rsidTr="006E5801">
        <w:trPr>
          <w:cantSplit/>
        </w:trPr>
        <w:tc>
          <w:tcPr>
            <w:tcW w:w="1537" w:type="dxa"/>
          </w:tcPr>
          <w:p w14:paraId="26D4CFE1" w14:textId="77777777" w:rsidR="00453950" w:rsidRPr="00B061FF" w:rsidRDefault="00453950" w:rsidP="00B061FF">
            <w:pPr>
              <w:spacing w:before="60" w:after="60" w:line="240" w:lineRule="auto"/>
              <w:jc w:val="left"/>
              <w:rPr>
                <w:rFonts w:cs="Arial"/>
                <w:sz w:val="18"/>
                <w:szCs w:val="18"/>
              </w:rPr>
            </w:pPr>
            <w:r w:rsidRPr="00B061FF">
              <w:rPr>
                <w:rFonts w:cs="Arial"/>
                <w:sz w:val="18"/>
                <w:szCs w:val="18"/>
              </w:rPr>
              <w:t>SimpleAttribute</w:t>
            </w:r>
          </w:p>
        </w:tc>
        <w:tc>
          <w:tcPr>
            <w:tcW w:w="3561" w:type="dxa"/>
          </w:tcPr>
          <w:p w14:paraId="4D37A7E1" w14:textId="77777777" w:rsidR="00453950" w:rsidRPr="00B061FF" w:rsidRDefault="00453950" w:rsidP="00B061FF">
            <w:pPr>
              <w:spacing w:before="60" w:after="60" w:line="240" w:lineRule="auto"/>
              <w:jc w:val="left"/>
              <w:rPr>
                <w:rFonts w:cs="Arial"/>
                <w:sz w:val="18"/>
                <w:szCs w:val="18"/>
              </w:rPr>
            </w:pPr>
            <w:r w:rsidRPr="00B061FF">
              <w:rPr>
                <w:rFonts w:cs="Arial"/>
                <w:sz w:val="18"/>
                <w:szCs w:val="18"/>
              </w:rPr>
              <w:t>scaleMinimum</w:t>
            </w:r>
          </w:p>
        </w:tc>
        <w:tc>
          <w:tcPr>
            <w:tcW w:w="3686" w:type="dxa"/>
          </w:tcPr>
          <w:p w14:paraId="6B3044F8" w14:textId="5836F10E" w:rsidR="00453950" w:rsidRPr="00B061FF" w:rsidRDefault="00436DFE" w:rsidP="00B061FF">
            <w:pPr>
              <w:spacing w:before="60" w:after="60" w:line="240" w:lineRule="auto"/>
              <w:jc w:val="left"/>
              <w:rPr>
                <w:rFonts w:cs="Arial"/>
                <w:sz w:val="18"/>
                <w:szCs w:val="18"/>
              </w:rPr>
            </w:pPr>
            <w:ins w:id="893" w:author="Jason Rhee" w:date="2024-07-02T13:34:00Z">
              <w:r w:rsidRPr="00436DFE">
                <w:rPr>
                  <w:rFonts w:cs="Arial"/>
                  <w:sz w:val="18"/>
                  <w:szCs w:val="18"/>
                </w:rPr>
                <w:t>The minimum scale at which the feature may be used for example for ECDIS presentation.</w:t>
              </w:r>
            </w:ins>
            <w:del w:id="894" w:author="Jason Rhee" w:date="2024-07-02T13:34:00Z" w16du:dateUtc="2024-07-02T03:34:00Z">
              <w:r w:rsidR="00453950" w:rsidRPr="00B061FF" w:rsidDel="00436DFE">
                <w:rPr>
                  <w:rFonts w:cs="Arial"/>
                  <w:sz w:val="18"/>
                  <w:szCs w:val="18"/>
                </w:rPr>
                <w:delText>Integer</w:delText>
              </w:r>
            </w:del>
          </w:p>
        </w:tc>
        <w:tc>
          <w:tcPr>
            <w:tcW w:w="709" w:type="dxa"/>
          </w:tcPr>
          <w:p w14:paraId="35D2BCF4" w14:textId="73EB274A" w:rsidR="00453950" w:rsidRPr="00B061FF" w:rsidRDefault="00453950" w:rsidP="00B061FF">
            <w:pPr>
              <w:spacing w:before="60" w:after="60" w:line="240" w:lineRule="auto"/>
              <w:jc w:val="center"/>
              <w:rPr>
                <w:rFonts w:cs="Arial"/>
                <w:sz w:val="18"/>
                <w:szCs w:val="18"/>
              </w:rPr>
            </w:pPr>
            <w:r w:rsidRPr="00B061FF">
              <w:rPr>
                <w:rFonts w:cs="Arial"/>
                <w:sz w:val="18"/>
                <w:szCs w:val="18"/>
              </w:rPr>
              <w:t>[</w:t>
            </w:r>
            <w:r w:rsidR="00B82360">
              <w:rPr>
                <w:rFonts w:eastAsiaTheme="minorEastAsia" w:cs="Arial"/>
                <w:sz w:val="18"/>
                <w:szCs w:val="18"/>
                <w:lang w:eastAsia="ko-KR"/>
              </w:rPr>
              <w:t>0..</w:t>
            </w:r>
            <w:r w:rsidRPr="00B061FF">
              <w:rPr>
                <w:rFonts w:cs="Arial"/>
                <w:sz w:val="18"/>
                <w:szCs w:val="18"/>
              </w:rPr>
              <w:t>1]</w:t>
            </w:r>
          </w:p>
        </w:tc>
        <w:tc>
          <w:tcPr>
            <w:tcW w:w="2126" w:type="dxa"/>
          </w:tcPr>
          <w:p w14:paraId="70A7B4FA" w14:textId="77777777" w:rsidR="00453950" w:rsidRPr="00B061FF" w:rsidRDefault="00453950" w:rsidP="00B061FF">
            <w:pPr>
              <w:spacing w:before="60" w:after="60" w:line="240" w:lineRule="auto"/>
              <w:jc w:val="left"/>
              <w:rPr>
                <w:rFonts w:cs="Arial"/>
                <w:sz w:val="18"/>
                <w:szCs w:val="18"/>
              </w:rPr>
            </w:pPr>
            <w:r w:rsidRPr="00B061FF">
              <w:rPr>
                <w:rFonts w:cs="Arial"/>
                <w:sz w:val="18"/>
                <w:szCs w:val="18"/>
              </w:rPr>
              <w:t>Integer</w:t>
            </w:r>
          </w:p>
        </w:tc>
        <w:tc>
          <w:tcPr>
            <w:tcW w:w="2410" w:type="dxa"/>
          </w:tcPr>
          <w:p w14:paraId="6CD6E0F1" w14:textId="6240F78B" w:rsidR="00453950" w:rsidRPr="00B061FF" w:rsidRDefault="00453950" w:rsidP="00B061FF">
            <w:pPr>
              <w:spacing w:before="60" w:after="60" w:line="240" w:lineRule="auto"/>
              <w:jc w:val="left"/>
              <w:rPr>
                <w:rFonts w:cs="Arial"/>
                <w:sz w:val="18"/>
                <w:szCs w:val="18"/>
              </w:rPr>
            </w:pPr>
          </w:p>
        </w:tc>
      </w:tr>
      <w:tr w:rsidR="00A84A5E" w:rsidRPr="00D129DC" w14:paraId="4A8EAA1F" w14:textId="77777777" w:rsidTr="006E5801">
        <w:trPr>
          <w:cantSplit/>
          <w:ins w:id="895" w:author="Jason Rhee" w:date="2024-07-01T17:34:00Z"/>
        </w:trPr>
        <w:tc>
          <w:tcPr>
            <w:tcW w:w="1537" w:type="dxa"/>
          </w:tcPr>
          <w:p w14:paraId="42469166" w14:textId="43911608" w:rsidR="00A84A5E" w:rsidRPr="00B061FF" w:rsidRDefault="00A84A5E" w:rsidP="00A84A5E">
            <w:pPr>
              <w:spacing w:before="60" w:after="60"/>
              <w:jc w:val="left"/>
              <w:rPr>
                <w:ins w:id="896" w:author="Jason Rhee" w:date="2024-07-01T17:34:00Z" w16du:dateUtc="2024-07-01T07:34:00Z"/>
                <w:rFonts w:cs="Arial"/>
                <w:sz w:val="18"/>
                <w:szCs w:val="18"/>
              </w:rPr>
            </w:pPr>
            <w:ins w:id="897" w:author="Jason Rhee" w:date="2024-07-01T17:34:00Z" w16du:dateUtc="2024-07-01T07:34:00Z">
              <w:r>
                <w:rPr>
                  <w:rFonts w:cs="Arial"/>
                  <w:sz w:val="18"/>
                  <w:szCs w:val="18"/>
                </w:rPr>
                <w:t>SimpleAttribute</w:t>
              </w:r>
            </w:ins>
          </w:p>
        </w:tc>
        <w:tc>
          <w:tcPr>
            <w:tcW w:w="3561" w:type="dxa"/>
          </w:tcPr>
          <w:p w14:paraId="2844DE22" w14:textId="2EDC3030" w:rsidR="00A84A5E" w:rsidRPr="00B061FF" w:rsidRDefault="005F7C49" w:rsidP="00A84A5E">
            <w:pPr>
              <w:spacing w:before="60" w:after="60"/>
              <w:jc w:val="left"/>
              <w:rPr>
                <w:ins w:id="898" w:author="Jason Rhee" w:date="2024-07-01T17:34:00Z" w16du:dateUtc="2024-07-01T07:34:00Z"/>
                <w:rFonts w:cs="Arial"/>
                <w:sz w:val="18"/>
                <w:szCs w:val="18"/>
              </w:rPr>
            </w:pPr>
            <w:ins w:id="899" w:author="Jason Rhee" w:date="2024-07-01T23:50:00Z" w16du:dateUtc="2024-07-01T13:50:00Z">
              <w:r>
                <w:rPr>
                  <w:rFonts w:cs="Arial"/>
                  <w:sz w:val="18"/>
                  <w:szCs w:val="18"/>
                </w:rPr>
                <w:t>interoperabilityIdentifier</w:t>
              </w:r>
            </w:ins>
          </w:p>
        </w:tc>
        <w:tc>
          <w:tcPr>
            <w:tcW w:w="3686" w:type="dxa"/>
          </w:tcPr>
          <w:p w14:paraId="750A7D4A" w14:textId="1756E888" w:rsidR="00A84A5E" w:rsidRPr="00B061FF" w:rsidRDefault="00A84A5E" w:rsidP="00A84A5E">
            <w:pPr>
              <w:spacing w:before="60" w:after="60"/>
              <w:jc w:val="left"/>
              <w:rPr>
                <w:ins w:id="900" w:author="Jason Rhee" w:date="2024-07-01T17:34:00Z" w16du:dateUtc="2024-07-01T07:34:00Z"/>
                <w:rFonts w:cs="Arial"/>
                <w:sz w:val="18"/>
                <w:szCs w:val="18"/>
              </w:rPr>
            </w:pPr>
            <w:ins w:id="901" w:author="Jason Rhee" w:date="2024-07-01T17:34:00Z" w16du:dateUtc="2024-07-01T07:34:00Z">
              <w:r w:rsidRPr="009A3810">
                <w:rPr>
                  <w:rFonts w:cs="Arial"/>
                  <w:sz w:val="18"/>
                  <w:szCs w:val="18"/>
                  <w:shd w:val="clear" w:color="auto" w:fill="FFFFFF"/>
                </w:rPr>
                <w:t>A common unique identifier for entities which describe a single real-world feature, and which is used to identify instances of the feature in end-user systems where the feature may be included in multiple data product types.</w:t>
              </w:r>
            </w:ins>
          </w:p>
        </w:tc>
        <w:tc>
          <w:tcPr>
            <w:tcW w:w="709" w:type="dxa"/>
          </w:tcPr>
          <w:p w14:paraId="2E756FE7" w14:textId="7C2355FC" w:rsidR="00A84A5E" w:rsidRPr="00B061FF" w:rsidRDefault="00A84A5E" w:rsidP="00A84A5E">
            <w:pPr>
              <w:spacing w:before="60" w:after="60"/>
              <w:jc w:val="center"/>
              <w:rPr>
                <w:ins w:id="902" w:author="Jason Rhee" w:date="2024-07-01T17:34:00Z" w16du:dateUtc="2024-07-01T07:34:00Z"/>
                <w:rFonts w:cs="Arial"/>
                <w:sz w:val="18"/>
                <w:szCs w:val="18"/>
              </w:rPr>
            </w:pPr>
            <w:ins w:id="903" w:author="Jason Rhee" w:date="2024-07-01T17:34:00Z" w16du:dateUtc="2024-07-01T07:34:00Z">
              <w:r w:rsidRPr="001E5C86">
                <w:rPr>
                  <w:rFonts w:cs="Arial"/>
                  <w:sz w:val="18"/>
                  <w:szCs w:val="18"/>
                </w:rPr>
                <w:t>[</w:t>
              </w:r>
              <w:r>
                <w:rPr>
                  <w:rFonts w:cs="Arial"/>
                  <w:sz w:val="18"/>
                  <w:szCs w:val="18"/>
                </w:rPr>
                <w:t>0..</w:t>
              </w:r>
              <w:r w:rsidRPr="001E5C86">
                <w:rPr>
                  <w:rFonts w:cs="Arial"/>
                  <w:sz w:val="18"/>
                  <w:szCs w:val="18"/>
                </w:rPr>
                <w:t>1]</w:t>
              </w:r>
            </w:ins>
          </w:p>
        </w:tc>
        <w:tc>
          <w:tcPr>
            <w:tcW w:w="2126" w:type="dxa"/>
          </w:tcPr>
          <w:p w14:paraId="6A52B9AC" w14:textId="72A6A7AB" w:rsidR="00A84A5E" w:rsidRPr="00B061FF" w:rsidRDefault="00A84A5E" w:rsidP="00A84A5E">
            <w:pPr>
              <w:spacing w:before="60" w:after="60"/>
              <w:jc w:val="left"/>
              <w:rPr>
                <w:ins w:id="904" w:author="Jason Rhee" w:date="2024-07-01T17:34:00Z" w16du:dateUtc="2024-07-01T07:34:00Z"/>
                <w:rFonts w:cs="Arial"/>
                <w:sz w:val="18"/>
                <w:szCs w:val="18"/>
              </w:rPr>
            </w:pPr>
            <w:ins w:id="905" w:author="Jason Rhee" w:date="2024-07-01T17:34:00Z" w16du:dateUtc="2024-07-01T07:34:00Z">
              <w:r>
                <w:rPr>
                  <w:rFonts w:cs="Arial"/>
                  <w:sz w:val="18"/>
                  <w:szCs w:val="18"/>
                </w:rPr>
                <w:t>URN</w:t>
              </w:r>
            </w:ins>
          </w:p>
        </w:tc>
        <w:tc>
          <w:tcPr>
            <w:tcW w:w="2410" w:type="dxa"/>
          </w:tcPr>
          <w:p w14:paraId="02A9E3A4" w14:textId="77777777" w:rsidR="00A84A5E" w:rsidRPr="00B061FF" w:rsidRDefault="00A84A5E" w:rsidP="00A84A5E">
            <w:pPr>
              <w:spacing w:before="60" w:after="60"/>
              <w:jc w:val="left"/>
              <w:rPr>
                <w:ins w:id="906" w:author="Jason Rhee" w:date="2024-07-01T17:34:00Z" w16du:dateUtc="2024-07-01T07:34:00Z"/>
                <w:rFonts w:cs="Arial"/>
                <w:sz w:val="18"/>
                <w:szCs w:val="18"/>
              </w:rPr>
            </w:pPr>
          </w:p>
        </w:tc>
      </w:tr>
      <w:tr w:rsidR="006E5801" w:rsidRPr="00D129DC" w14:paraId="14438F3D" w14:textId="77777777" w:rsidTr="006E5801">
        <w:trPr>
          <w:cantSplit/>
        </w:trPr>
        <w:tc>
          <w:tcPr>
            <w:tcW w:w="1537" w:type="dxa"/>
          </w:tcPr>
          <w:p w14:paraId="79745FC3" w14:textId="77777777" w:rsidR="00453950" w:rsidRPr="00B061FF" w:rsidRDefault="00453950" w:rsidP="00B061FF">
            <w:pPr>
              <w:spacing w:before="60" w:after="60" w:line="240" w:lineRule="auto"/>
              <w:jc w:val="left"/>
              <w:rPr>
                <w:rFonts w:cs="Arial"/>
                <w:sz w:val="18"/>
                <w:szCs w:val="18"/>
              </w:rPr>
            </w:pPr>
            <w:r w:rsidRPr="00B061FF">
              <w:rPr>
                <w:rFonts w:cs="Arial"/>
                <w:sz w:val="18"/>
                <w:szCs w:val="18"/>
              </w:rPr>
              <w:t>SpatialAttribute</w:t>
            </w:r>
          </w:p>
        </w:tc>
        <w:tc>
          <w:tcPr>
            <w:tcW w:w="3561" w:type="dxa"/>
          </w:tcPr>
          <w:p w14:paraId="008AA664" w14:textId="77777777" w:rsidR="00453950" w:rsidRPr="00B061FF" w:rsidRDefault="00453950" w:rsidP="00B061FF">
            <w:pPr>
              <w:spacing w:before="60" w:after="60" w:line="240" w:lineRule="auto"/>
              <w:jc w:val="left"/>
              <w:rPr>
                <w:rFonts w:cs="Arial"/>
                <w:sz w:val="18"/>
                <w:szCs w:val="18"/>
              </w:rPr>
            </w:pPr>
            <w:r w:rsidRPr="00B061FF">
              <w:rPr>
                <w:rFonts w:cs="Arial"/>
                <w:sz w:val="18"/>
                <w:szCs w:val="18"/>
              </w:rPr>
              <w:t>geometry</w:t>
            </w:r>
          </w:p>
        </w:tc>
        <w:tc>
          <w:tcPr>
            <w:tcW w:w="3686" w:type="dxa"/>
          </w:tcPr>
          <w:p w14:paraId="621E0931" w14:textId="77777777" w:rsidR="00453950" w:rsidRPr="00B061FF" w:rsidRDefault="00453950" w:rsidP="00B061FF">
            <w:pPr>
              <w:spacing w:before="60" w:after="60" w:line="240" w:lineRule="auto"/>
              <w:jc w:val="left"/>
              <w:rPr>
                <w:rFonts w:cs="Arial"/>
                <w:sz w:val="18"/>
                <w:szCs w:val="18"/>
              </w:rPr>
            </w:pPr>
            <w:r w:rsidRPr="00B061FF">
              <w:rPr>
                <w:rFonts w:cs="Arial"/>
                <w:sz w:val="18"/>
                <w:szCs w:val="18"/>
              </w:rPr>
              <w:t>Geometric object come from Geometry class in S-100 standard</w:t>
            </w:r>
          </w:p>
        </w:tc>
        <w:tc>
          <w:tcPr>
            <w:tcW w:w="709" w:type="dxa"/>
          </w:tcPr>
          <w:p w14:paraId="355385DA" w14:textId="77777777" w:rsidR="00453950" w:rsidRPr="00B061FF" w:rsidRDefault="00453950" w:rsidP="00B061FF">
            <w:pPr>
              <w:spacing w:before="60" w:after="60" w:line="240" w:lineRule="auto"/>
              <w:jc w:val="center"/>
              <w:rPr>
                <w:rFonts w:cs="Arial"/>
                <w:sz w:val="18"/>
                <w:szCs w:val="18"/>
              </w:rPr>
            </w:pPr>
            <w:r w:rsidRPr="00B061FF">
              <w:rPr>
                <w:rFonts w:cs="Arial"/>
                <w:sz w:val="18"/>
                <w:szCs w:val="18"/>
              </w:rPr>
              <w:t>[1]</w:t>
            </w:r>
          </w:p>
        </w:tc>
        <w:tc>
          <w:tcPr>
            <w:tcW w:w="2126" w:type="dxa"/>
          </w:tcPr>
          <w:p w14:paraId="6042D476" w14:textId="77777777" w:rsidR="00453950" w:rsidRPr="00B061FF" w:rsidRDefault="00453950" w:rsidP="00B061FF">
            <w:pPr>
              <w:spacing w:before="60" w:after="60" w:line="240" w:lineRule="auto"/>
              <w:jc w:val="left"/>
              <w:rPr>
                <w:rFonts w:cs="Arial"/>
                <w:sz w:val="18"/>
                <w:szCs w:val="18"/>
              </w:rPr>
            </w:pPr>
            <w:r w:rsidRPr="00B061FF">
              <w:rPr>
                <w:rFonts w:cs="Arial"/>
                <w:sz w:val="18"/>
                <w:szCs w:val="18"/>
              </w:rPr>
              <w:t>GM_OrientableSurface</w:t>
            </w:r>
          </w:p>
        </w:tc>
        <w:tc>
          <w:tcPr>
            <w:tcW w:w="2410" w:type="dxa"/>
          </w:tcPr>
          <w:p w14:paraId="7EDD8BA7" w14:textId="2DBB4888" w:rsidR="00453950" w:rsidRPr="00B061FF" w:rsidRDefault="00773C88" w:rsidP="00B061FF">
            <w:pPr>
              <w:spacing w:before="60" w:after="60" w:line="240" w:lineRule="auto"/>
              <w:jc w:val="left"/>
              <w:rPr>
                <w:rFonts w:cs="Arial"/>
                <w:sz w:val="18"/>
                <w:szCs w:val="18"/>
              </w:rPr>
            </w:pPr>
            <w:ins w:id="907" w:author="Jason Rhee" w:date="2024-07-24T22:51:00Z" w16du:dateUtc="2024-07-24T12:51:00Z">
              <w:r>
                <w:rPr>
                  <w:rFonts w:cs="Arial"/>
                  <w:sz w:val="18"/>
                  <w:szCs w:val="18"/>
                </w:rPr>
                <w:t>Encompassed by UnderKeelClearancePlanArea</w:t>
              </w:r>
            </w:ins>
            <w:del w:id="908" w:author="Jason Rhee" w:date="2024-07-24T22:51:00Z" w16du:dateUtc="2024-07-24T12:51:00Z">
              <w:r w:rsidR="00453950" w:rsidRPr="00B061FF" w:rsidDel="00773C88">
                <w:rPr>
                  <w:rFonts w:cs="Arial"/>
                  <w:sz w:val="18"/>
                  <w:szCs w:val="18"/>
                </w:rPr>
                <w:delText xml:space="preserve">To be used to describe the </w:delText>
              </w:r>
            </w:del>
            <w:del w:id="909" w:author="Jason Rhee" w:date="2024-07-16T17:18:00Z" w16du:dateUtc="2024-07-16T07:18:00Z">
              <w:r w:rsidR="00453950" w:rsidRPr="00B061FF" w:rsidDel="001B54AD">
                <w:rPr>
                  <w:rFonts w:cs="Arial"/>
                  <w:sz w:val="18"/>
                  <w:szCs w:val="18"/>
                </w:rPr>
                <w:delText>UKCM service</w:delText>
              </w:r>
            </w:del>
            <w:del w:id="910" w:author="Jason Rhee" w:date="2024-07-24T22:51:00Z" w16du:dateUtc="2024-07-24T12:51:00Z">
              <w:r w:rsidR="00453950" w:rsidRPr="00B061FF" w:rsidDel="00773C88">
                <w:rPr>
                  <w:rFonts w:cs="Arial"/>
                  <w:sz w:val="18"/>
                  <w:szCs w:val="18"/>
                </w:rPr>
                <w:delText xml:space="preserve"> area</w:delText>
              </w:r>
            </w:del>
          </w:p>
        </w:tc>
      </w:tr>
    </w:tbl>
    <w:p w14:paraId="7D3E56F0" w14:textId="739BF285" w:rsidR="00794CA5" w:rsidRDefault="00794CA5" w:rsidP="00B061FF">
      <w:pPr>
        <w:spacing w:before="0"/>
        <w:rPr>
          <w:ins w:id="911" w:author="Jason Rhee" w:date="2024-07-26T13:23:00Z" w16du:dateUtc="2024-07-26T03:23:00Z"/>
        </w:rPr>
      </w:pPr>
      <w:ins w:id="912" w:author="Jason Rhee" w:date="2024-07-26T13:23:00Z" w16du:dateUtc="2024-07-26T03:23:00Z">
        <w:r>
          <w:br w:type="page"/>
        </w:r>
      </w:ins>
    </w:p>
    <w:p w14:paraId="40B3BE98" w14:textId="0FA5B3BB" w:rsidR="00B061FF" w:rsidRPr="00B061FF" w:rsidDel="00794CA5" w:rsidRDefault="00B061FF" w:rsidP="00B061FF">
      <w:pPr>
        <w:spacing w:before="0"/>
        <w:rPr>
          <w:del w:id="913" w:author="Jason Rhee" w:date="2024-07-26T13:23:00Z" w16du:dateUtc="2024-07-26T03:23:00Z"/>
        </w:rPr>
      </w:pPr>
    </w:p>
    <w:p w14:paraId="7EDADD84" w14:textId="77777777" w:rsidR="00453950" w:rsidRPr="000D4A00" w:rsidRDefault="00453950" w:rsidP="002721B0">
      <w:pPr>
        <w:pStyle w:val="Heading4"/>
      </w:pPr>
      <w:r w:rsidRPr="00D129DC">
        <w:t>UnderKeelClearanceControlPoint</w:t>
      </w:r>
    </w:p>
    <w:tbl>
      <w:tblPr>
        <w:tblStyle w:val="TableGrid"/>
        <w:tblW w:w="14061" w:type="dxa"/>
        <w:tblLayout w:type="fixed"/>
        <w:tblLook w:val="04A0" w:firstRow="1" w:lastRow="0" w:firstColumn="1" w:lastColumn="0" w:noHBand="0" w:noVBand="1"/>
        <w:tblPrChange w:id="914" w:author="Jason Rhee" w:date="2024-03-06T17:44:00Z">
          <w:tblPr>
            <w:tblStyle w:val="TableGrid"/>
            <w:tblW w:w="9634" w:type="dxa"/>
            <w:tblLayout w:type="fixed"/>
            <w:tblLook w:val="04A0" w:firstRow="1" w:lastRow="0" w:firstColumn="1" w:lastColumn="0" w:noHBand="0" w:noVBand="1"/>
          </w:tblPr>
        </w:tblPrChange>
      </w:tblPr>
      <w:tblGrid>
        <w:gridCol w:w="1697"/>
        <w:gridCol w:w="3401"/>
        <w:gridCol w:w="5143"/>
        <w:gridCol w:w="702"/>
        <w:gridCol w:w="1701"/>
        <w:gridCol w:w="1417"/>
        <w:tblGridChange w:id="915">
          <w:tblGrid>
            <w:gridCol w:w="1129"/>
            <w:gridCol w:w="568"/>
            <w:gridCol w:w="1842"/>
            <w:gridCol w:w="1559"/>
            <w:gridCol w:w="716"/>
            <w:gridCol w:w="702"/>
            <w:gridCol w:w="1701"/>
            <w:gridCol w:w="1417"/>
            <w:gridCol w:w="607"/>
            <w:gridCol w:w="702"/>
            <w:gridCol w:w="1701"/>
            <w:gridCol w:w="1417"/>
          </w:tblGrid>
        </w:tblGridChange>
      </w:tblGrid>
      <w:tr w:rsidR="00453950" w:rsidRPr="00D129DC" w14:paraId="2725D837" w14:textId="77777777" w:rsidTr="006E5801">
        <w:trPr>
          <w:cantSplit/>
          <w:tblHeader/>
          <w:trPrChange w:id="916" w:author="Jason Rhee" w:date="2024-03-06T17:44:00Z">
            <w:trPr>
              <w:gridAfter w:val="0"/>
              <w:cantSplit/>
              <w:tblHeader/>
            </w:trPr>
          </w:trPrChange>
        </w:trPr>
        <w:tc>
          <w:tcPr>
            <w:tcW w:w="1697" w:type="dxa"/>
            <w:shd w:val="clear" w:color="auto" w:fill="D9D9D9" w:themeFill="background1" w:themeFillShade="D9"/>
            <w:tcPrChange w:id="917" w:author="Jason Rhee" w:date="2024-03-06T17:44:00Z">
              <w:tcPr>
                <w:tcW w:w="1129" w:type="dxa"/>
                <w:shd w:val="clear" w:color="auto" w:fill="D9D9D9" w:themeFill="background1" w:themeFillShade="D9"/>
              </w:tcPr>
            </w:tcPrChange>
          </w:tcPr>
          <w:p w14:paraId="2D71004C" w14:textId="77777777" w:rsidR="00453950" w:rsidRPr="00B061FF" w:rsidRDefault="00453950" w:rsidP="00B061FF">
            <w:pPr>
              <w:spacing w:before="60" w:after="60" w:line="240" w:lineRule="auto"/>
              <w:jc w:val="left"/>
              <w:rPr>
                <w:rFonts w:cs="Arial"/>
                <w:b/>
                <w:sz w:val="18"/>
                <w:szCs w:val="18"/>
              </w:rPr>
            </w:pPr>
            <w:r w:rsidRPr="00B061FF">
              <w:rPr>
                <w:rFonts w:cs="Arial"/>
                <w:b/>
                <w:sz w:val="18"/>
                <w:szCs w:val="18"/>
              </w:rPr>
              <w:t>Role</w:t>
            </w:r>
          </w:p>
        </w:tc>
        <w:tc>
          <w:tcPr>
            <w:tcW w:w="3401" w:type="dxa"/>
            <w:shd w:val="clear" w:color="auto" w:fill="D9D9D9" w:themeFill="background1" w:themeFillShade="D9"/>
            <w:tcPrChange w:id="918" w:author="Jason Rhee" w:date="2024-03-06T17:44:00Z">
              <w:tcPr>
                <w:tcW w:w="2410" w:type="dxa"/>
                <w:gridSpan w:val="2"/>
                <w:shd w:val="clear" w:color="auto" w:fill="D9D9D9" w:themeFill="background1" w:themeFillShade="D9"/>
              </w:tcPr>
            </w:tcPrChange>
          </w:tcPr>
          <w:p w14:paraId="63253A73" w14:textId="77777777" w:rsidR="00453950" w:rsidRPr="00B061FF" w:rsidRDefault="00453950" w:rsidP="00B061FF">
            <w:pPr>
              <w:spacing w:before="60" w:after="60" w:line="240" w:lineRule="auto"/>
              <w:jc w:val="left"/>
              <w:rPr>
                <w:rFonts w:cs="Arial"/>
                <w:b/>
                <w:sz w:val="18"/>
                <w:szCs w:val="18"/>
              </w:rPr>
            </w:pPr>
            <w:r w:rsidRPr="00B061FF">
              <w:rPr>
                <w:rFonts w:cs="Arial"/>
                <w:b/>
                <w:sz w:val="18"/>
                <w:szCs w:val="18"/>
              </w:rPr>
              <w:t>Name</w:t>
            </w:r>
          </w:p>
        </w:tc>
        <w:tc>
          <w:tcPr>
            <w:tcW w:w="5143" w:type="dxa"/>
            <w:shd w:val="clear" w:color="auto" w:fill="D9D9D9" w:themeFill="background1" w:themeFillShade="D9"/>
            <w:tcPrChange w:id="919" w:author="Jason Rhee" w:date="2024-03-06T17:44:00Z">
              <w:tcPr>
                <w:tcW w:w="2275" w:type="dxa"/>
                <w:gridSpan w:val="2"/>
                <w:shd w:val="clear" w:color="auto" w:fill="D9D9D9" w:themeFill="background1" w:themeFillShade="D9"/>
              </w:tcPr>
            </w:tcPrChange>
          </w:tcPr>
          <w:p w14:paraId="26403BA0" w14:textId="77777777" w:rsidR="00453950" w:rsidRPr="00B061FF" w:rsidRDefault="00453950" w:rsidP="00B061FF">
            <w:pPr>
              <w:spacing w:before="60" w:after="60" w:line="240" w:lineRule="auto"/>
              <w:jc w:val="left"/>
              <w:rPr>
                <w:rFonts w:cs="Arial"/>
                <w:b/>
                <w:sz w:val="18"/>
                <w:szCs w:val="18"/>
              </w:rPr>
            </w:pPr>
            <w:r w:rsidRPr="00B061FF">
              <w:rPr>
                <w:rFonts w:cs="Arial"/>
                <w:b/>
                <w:sz w:val="18"/>
                <w:szCs w:val="18"/>
              </w:rPr>
              <w:t>Description</w:t>
            </w:r>
          </w:p>
        </w:tc>
        <w:tc>
          <w:tcPr>
            <w:tcW w:w="702" w:type="dxa"/>
            <w:shd w:val="clear" w:color="auto" w:fill="D9D9D9" w:themeFill="background1" w:themeFillShade="D9"/>
            <w:tcPrChange w:id="920" w:author="Jason Rhee" w:date="2024-03-06T17:44:00Z">
              <w:tcPr>
                <w:tcW w:w="702" w:type="dxa"/>
                <w:shd w:val="clear" w:color="auto" w:fill="D9D9D9" w:themeFill="background1" w:themeFillShade="D9"/>
              </w:tcPr>
            </w:tcPrChange>
          </w:tcPr>
          <w:p w14:paraId="093C278B" w14:textId="3F28A502" w:rsidR="00453950" w:rsidRPr="00B061FF" w:rsidRDefault="001B3B1F" w:rsidP="001B3B1F">
            <w:pPr>
              <w:spacing w:before="60" w:after="60" w:line="240" w:lineRule="auto"/>
              <w:jc w:val="center"/>
              <w:rPr>
                <w:rFonts w:cs="Arial"/>
                <w:b/>
                <w:sz w:val="18"/>
                <w:szCs w:val="18"/>
              </w:rPr>
            </w:pPr>
            <w:r>
              <w:rPr>
                <w:rFonts w:cs="Arial"/>
                <w:b/>
                <w:sz w:val="18"/>
                <w:szCs w:val="18"/>
              </w:rPr>
              <w:t>Mult</w:t>
            </w:r>
          </w:p>
        </w:tc>
        <w:tc>
          <w:tcPr>
            <w:tcW w:w="1701" w:type="dxa"/>
            <w:shd w:val="clear" w:color="auto" w:fill="D9D9D9" w:themeFill="background1" w:themeFillShade="D9"/>
            <w:tcPrChange w:id="921" w:author="Jason Rhee" w:date="2024-03-06T17:44:00Z">
              <w:tcPr>
                <w:tcW w:w="1701" w:type="dxa"/>
                <w:shd w:val="clear" w:color="auto" w:fill="D9D9D9" w:themeFill="background1" w:themeFillShade="D9"/>
              </w:tcPr>
            </w:tcPrChange>
          </w:tcPr>
          <w:p w14:paraId="63C5BEBC" w14:textId="77777777" w:rsidR="00453950" w:rsidRPr="00B061FF" w:rsidRDefault="00453950" w:rsidP="00B061FF">
            <w:pPr>
              <w:spacing w:before="60" w:after="60" w:line="240" w:lineRule="auto"/>
              <w:jc w:val="left"/>
              <w:rPr>
                <w:rFonts w:cs="Arial"/>
                <w:b/>
                <w:sz w:val="18"/>
                <w:szCs w:val="18"/>
              </w:rPr>
            </w:pPr>
            <w:r w:rsidRPr="00B061FF">
              <w:rPr>
                <w:rFonts w:cs="Arial"/>
                <w:b/>
                <w:sz w:val="18"/>
                <w:szCs w:val="18"/>
              </w:rPr>
              <w:t>Data Type</w:t>
            </w:r>
          </w:p>
        </w:tc>
        <w:tc>
          <w:tcPr>
            <w:tcW w:w="1417" w:type="dxa"/>
            <w:shd w:val="clear" w:color="auto" w:fill="D9D9D9" w:themeFill="background1" w:themeFillShade="D9"/>
            <w:tcPrChange w:id="922" w:author="Jason Rhee" w:date="2024-03-06T17:44:00Z">
              <w:tcPr>
                <w:tcW w:w="1417" w:type="dxa"/>
                <w:shd w:val="clear" w:color="auto" w:fill="D9D9D9" w:themeFill="background1" w:themeFillShade="D9"/>
              </w:tcPr>
            </w:tcPrChange>
          </w:tcPr>
          <w:p w14:paraId="343317D3" w14:textId="77777777" w:rsidR="00453950" w:rsidRPr="00B061FF" w:rsidRDefault="00453950" w:rsidP="00B061FF">
            <w:pPr>
              <w:spacing w:before="60" w:after="60" w:line="240" w:lineRule="auto"/>
              <w:jc w:val="left"/>
              <w:rPr>
                <w:rFonts w:cs="Arial"/>
                <w:b/>
                <w:sz w:val="18"/>
                <w:szCs w:val="18"/>
              </w:rPr>
            </w:pPr>
            <w:r w:rsidRPr="00B061FF">
              <w:rPr>
                <w:rFonts w:cs="Arial"/>
                <w:b/>
                <w:sz w:val="18"/>
                <w:szCs w:val="18"/>
              </w:rPr>
              <w:t>Remarks</w:t>
            </w:r>
          </w:p>
        </w:tc>
      </w:tr>
      <w:tr w:rsidR="00453950" w:rsidRPr="00D129DC" w14:paraId="222CD6D8" w14:textId="77777777" w:rsidTr="006E5801">
        <w:trPr>
          <w:cantSplit/>
          <w:trPrChange w:id="923" w:author="Jason Rhee" w:date="2024-03-06T17:44:00Z">
            <w:trPr>
              <w:gridAfter w:val="0"/>
              <w:cantSplit/>
            </w:trPr>
          </w:trPrChange>
        </w:trPr>
        <w:tc>
          <w:tcPr>
            <w:tcW w:w="1697" w:type="dxa"/>
            <w:tcPrChange w:id="924" w:author="Jason Rhee" w:date="2024-03-06T17:44:00Z">
              <w:tcPr>
                <w:tcW w:w="1129" w:type="dxa"/>
              </w:tcPr>
            </w:tcPrChange>
          </w:tcPr>
          <w:p w14:paraId="71E4724C" w14:textId="77777777" w:rsidR="00453950" w:rsidRPr="00B061FF" w:rsidRDefault="00453950" w:rsidP="00B061FF">
            <w:pPr>
              <w:spacing w:before="60" w:after="60" w:line="240" w:lineRule="auto"/>
              <w:jc w:val="left"/>
              <w:rPr>
                <w:rFonts w:cs="Arial"/>
                <w:sz w:val="18"/>
                <w:szCs w:val="18"/>
              </w:rPr>
            </w:pPr>
            <w:r w:rsidRPr="00B061FF">
              <w:rPr>
                <w:rFonts w:cs="Arial"/>
                <w:sz w:val="18"/>
                <w:szCs w:val="18"/>
              </w:rPr>
              <w:t>Class</w:t>
            </w:r>
          </w:p>
        </w:tc>
        <w:tc>
          <w:tcPr>
            <w:tcW w:w="3401" w:type="dxa"/>
            <w:tcPrChange w:id="925" w:author="Jason Rhee" w:date="2024-03-06T17:44:00Z">
              <w:tcPr>
                <w:tcW w:w="2410" w:type="dxa"/>
                <w:gridSpan w:val="2"/>
              </w:tcPr>
            </w:tcPrChange>
          </w:tcPr>
          <w:p w14:paraId="6401AFEA" w14:textId="77777777" w:rsidR="00453950" w:rsidRPr="00B061FF" w:rsidRDefault="00453950" w:rsidP="00B061FF">
            <w:pPr>
              <w:spacing w:before="60" w:after="60" w:line="240" w:lineRule="auto"/>
              <w:jc w:val="left"/>
              <w:rPr>
                <w:rFonts w:cs="Arial"/>
                <w:sz w:val="18"/>
                <w:szCs w:val="18"/>
              </w:rPr>
            </w:pPr>
            <w:r w:rsidRPr="00B061FF">
              <w:rPr>
                <w:rFonts w:cs="Arial"/>
                <w:sz w:val="18"/>
                <w:szCs w:val="18"/>
              </w:rPr>
              <w:t>UnderKeelClearance</w:t>
            </w:r>
            <w:r w:rsidRPr="00B061FF">
              <w:rPr>
                <w:rFonts w:cs="Arial"/>
                <w:sz w:val="18"/>
                <w:szCs w:val="18"/>
              </w:rPr>
              <w:br/>
              <w:t>ControlPoint</w:t>
            </w:r>
          </w:p>
        </w:tc>
        <w:tc>
          <w:tcPr>
            <w:tcW w:w="5143" w:type="dxa"/>
            <w:tcPrChange w:id="926" w:author="Jason Rhee" w:date="2024-03-06T17:44:00Z">
              <w:tcPr>
                <w:tcW w:w="2275" w:type="dxa"/>
                <w:gridSpan w:val="2"/>
              </w:tcPr>
            </w:tcPrChange>
          </w:tcPr>
          <w:p w14:paraId="2FC689D6" w14:textId="77777777" w:rsidR="00453950" w:rsidRPr="00B061FF" w:rsidRDefault="00453950" w:rsidP="00B061FF">
            <w:pPr>
              <w:spacing w:before="60" w:after="60" w:line="240" w:lineRule="auto"/>
              <w:jc w:val="left"/>
              <w:rPr>
                <w:rFonts w:cs="Arial"/>
                <w:sz w:val="18"/>
                <w:szCs w:val="18"/>
              </w:rPr>
            </w:pPr>
            <w:r w:rsidRPr="00B061FF">
              <w:rPr>
                <w:rFonts w:cs="Arial"/>
                <w:sz w:val="18"/>
                <w:szCs w:val="18"/>
                <w:lang w:val="en-US" w:eastAsia="fi-FI"/>
              </w:rPr>
              <w:t>Especially selected critical passage point or line</w:t>
            </w:r>
          </w:p>
        </w:tc>
        <w:tc>
          <w:tcPr>
            <w:tcW w:w="702" w:type="dxa"/>
            <w:tcPrChange w:id="927" w:author="Jason Rhee" w:date="2024-03-06T17:44:00Z">
              <w:tcPr>
                <w:tcW w:w="702" w:type="dxa"/>
              </w:tcPr>
            </w:tcPrChange>
          </w:tcPr>
          <w:p w14:paraId="6EA2AACF" w14:textId="77777777" w:rsidR="00453950" w:rsidRPr="00B061FF" w:rsidRDefault="00453950" w:rsidP="001B3B1F">
            <w:pPr>
              <w:spacing w:before="60" w:after="60" w:line="240" w:lineRule="auto"/>
              <w:jc w:val="center"/>
              <w:rPr>
                <w:rFonts w:cs="Arial"/>
                <w:sz w:val="18"/>
                <w:szCs w:val="18"/>
              </w:rPr>
            </w:pPr>
          </w:p>
        </w:tc>
        <w:tc>
          <w:tcPr>
            <w:tcW w:w="1701" w:type="dxa"/>
            <w:tcPrChange w:id="928" w:author="Jason Rhee" w:date="2024-03-06T17:44:00Z">
              <w:tcPr>
                <w:tcW w:w="1701" w:type="dxa"/>
              </w:tcPr>
            </w:tcPrChange>
          </w:tcPr>
          <w:p w14:paraId="717FBFC2" w14:textId="77777777" w:rsidR="00453950" w:rsidRPr="00B061FF" w:rsidRDefault="00453950" w:rsidP="00B061FF">
            <w:pPr>
              <w:spacing w:before="60" w:after="60" w:line="240" w:lineRule="auto"/>
              <w:jc w:val="left"/>
              <w:rPr>
                <w:rFonts w:cs="Arial"/>
                <w:sz w:val="18"/>
                <w:szCs w:val="18"/>
              </w:rPr>
            </w:pPr>
            <w:r w:rsidRPr="00B061FF">
              <w:rPr>
                <w:rFonts w:cs="Arial"/>
                <w:sz w:val="18"/>
                <w:szCs w:val="18"/>
              </w:rPr>
              <w:t>FeatureType</w:t>
            </w:r>
          </w:p>
        </w:tc>
        <w:tc>
          <w:tcPr>
            <w:tcW w:w="1417" w:type="dxa"/>
            <w:tcPrChange w:id="929" w:author="Jason Rhee" w:date="2024-03-06T17:44:00Z">
              <w:tcPr>
                <w:tcW w:w="1417" w:type="dxa"/>
              </w:tcPr>
            </w:tcPrChange>
          </w:tcPr>
          <w:p w14:paraId="4CEC595B" w14:textId="77777777" w:rsidR="00453950" w:rsidRPr="00B061FF" w:rsidRDefault="00453950" w:rsidP="00B061FF">
            <w:pPr>
              <w:spacing w:before="60" w:after="60" w:line="240" w:lineRule="auto"/>
              <w:jc w:val="left"/>
              <w:rPr>
                <w:rFonts w:cs="Arial"/>
                <w:sz w:val="18"/>
                <w:szCs w:val="18"/>
              </w:rPr>
            </w:pPr>
          </w:p>
        </w:tc>
      </w:tr>
      <w:tr w:rsidR="00453950" w:rsidRPr="00D129DC" w14:paraId="1F6DF433" w14:textId="77777777" w:rsidTr="006E5801">
        <w:trPr>
          <w:cantSplit/>
          <w:trPrChange w:id="930" w:author="Jason Rhee" w:date="2024-03-06T17:44:00Z">
            <w:trPr>
              <w:gridAfter w:val="0"/>
              <w:cantSplit/>
            </w:trPr>
          </w:trPrChange>
        </w:trPr>
        <w:tc>
          <w:tcPr>
            <w:tcW w:w="1697" w:type="dxa"/>
            <w:tcPrChange w:id="931" w:author="Jason Rhee" w:date="2024-03-06T17:44:00Z">
              <w:tcPr>
                <w:tcW w:w="1129" w:type="dxa"/>
              </w:tcPr>
            </w:tcPrChange>
          </w:tcPr>
          <w:p w14:paraId="2D3AEDB1" w14:textId="77777777" w:rsidR="00453950" w:rsidRPr="00B061FF" w:rsidRDefault="00453950" w:rsidP="00B061FF">
            <w:pPr>
              <w:spacing w:before="60" w:after="60" w:line="240" w:lineRule="auto"/>
              <w:jc w:val="left"/>
              <w:rPr>
                <w:rFonts w:eastAsiaTheme="minorEastAsia" w:cs="Arial"/>
                <w:sz w:val="18"/>
                <w:szCs w:val="18"/>
                <w:lang w:eastAsia="ko-KR"/>
              </w:rPr>
            </w:pPr>
            <w:r w:rsidRPr="00B061FF">
              <w:rPr>
                <w:rFonts w:eastAsiaTheme="minorEastAsia" w:cs="Arial"/>
                <w:sz w:val="18"/>
                <w:szCs w:val="18"/>
                <w:lang w:eastAsia="ko-KR"/>
              </w:rPr>
              <w:t>SimpleAttribute</w:t>
            </w:r>
          </w:p>
        </w:tc>
        <w:tc>
          <w:tcPr>
            <w:tcW w:w="3401" w:type="dxa"/>
            <w:tcPrChange w:id="932" w:author="Jason Rhee" w:date="2024-03-06T17:44:00Z">
              <w:tcPr>
                <w:tcW w:w="2410" w:type="dxa"/>
                <w:gridSpan w:val="2"/>
              </w:tcPr>
            </w:tcPrChange>
          </w:tcPr>
          <w:p w14:paraId="48BD753E" w14:textId="2D1DF4C4" w:rsidR="00453950" w:rsidRPr="00B061FF" w:rsidRDefault="00453950" w:rsidP="00B061FF">
            <w:pPr>
              <w:spacing w:before="60" w:after="60" w:line="240" w:lineRule="auto"/>
              <w:jc w:val="left"/>
              <w:rPr>
                <w:rFonts w:eastAsiaTheme="minorEastAsia" w:cs="Arial"/>
                <w:sz w:val="18"/>
                <w:szCs w:val="18"/>
                <w:lang w:eastAsia="ko-KR"/>
              </w:rPr>
            </w:pPr>
            <w:r w:rsidRPr="00B061FF">
              <w:rPr>
                <w:rFonts w:eastAsiaTheme="minorEastAsia" w:cs="Arial"/>
                <w:sz w:val="18"/>
                <w:szCs w:val="18"/>
                <w:lang w:eastAsia="ko-KR"/>
              </w:rPr>
              <w:t>distanceAboveUKCLimit</w:t>
            </w:r>
          </w:p>
        </w:tc>
        <w:tc>
          <w:tcPr>
            <w:tcW w:w="5143" w:type="dxa"/>
            <w:tcPrChange w:id="933" w:author="Jason Rhee" w:date="2024-03-06T17:44:00Z">
              <w:tcPr>
                <w:tcW w:w="2275" w:type="dxa"/>
                <w:gridSpan w:val="2"/>
              </w:tcPr>
            </w:tcPrChange>
          </w:tcPr>
          <w:p w14:paraId="2747B27A" w14:textId="06060382" w:rsidR="00453950" w:rsidRPr="00C52E58" w:rsidRDefault="000C223C" w:rsidP="00897736">
            <w:pPr>
              <w:spacing w:before="0" w:after="0"/>
              <w:jc w:val="left"/>
              <w:rPr>
                <w:rFonts w:cs="Arial"/>
                <w:sz w:val="18"/>
                <w:szCs w:val="18"/>
                <w:lang w:eastAsia="fi-FI"/>
              </w:rPr>
            </w:pPr>
            <w:r w:rsidRPr="00C52E58">
              <w:rPr>
                <w:rFonts w:cs="Arial"/>
                <w:sz w:val="18"/>
                <w:szCs w:val="18"/>
              </w:rPr>
              <w:t>The distance of the lowest part of the ship's keel above the established Under Keel Clearance Limit for the waterway, expressed in metres.</w:t>
            </w:r>
          </w:p>
        </w:tc>
        <w:tc>
          <w:tcPr>
            <w:tcW w:w="702" w:type="dxa"/>
            <w:tcPrChange w:id="934" w:author="Jason Rhee" w:date="2024-03-06T17:44:00Z">
              <w:tcPr>
                <w:tcW w:w="702" w:type="dxa"/>
              </w:tcPr>
            </w:tcPrChange>
          </w:tcPr>
          <w:p w14:paraId="0496BBD4" w14:textId="7D40389C" w:rsidR="00453950" w:rsidRPr="00B061FF" w:rsidRDefault="00A05204" w:rsidP="001B3B1F">
            <w:pPr>
              <w:spacing w:before="60" w:after="60" w:line="240" w:lineRule="auto"/>
              <w:jc w:val="center"/>
              <w:rPr>
                <w:rFonts w:eastAsiaTheme="minorEastAsia" w:cs="Arial"/>
                <w:sz w:val="18"/>
                <w:szCs w:val="18"/>
                <w:lang w:eastAsia="ko-KR"/>
              </w:rPr>
            </w:pPr>
            <w:r>
              <w:rPr>
                <w:rFonts w:eastAsiaTheme="minorEastAsia" w:cs="Arial"/>
                <w:sz w:val="18"/>
                <w:szCs w:val="18"/>
                <w:lang w:eastAsia="ko-KR"/>
              </w:rPr>
              <w:t>[0..</w:t>
            </w:r>
            <w:r w:rsidR="00453950" w:rsidRPr="00B061FF">
              <w:rPr>
                <w:rFonts w:eastAsiaTheme="minorEastAsia" w:cs="Arial"/>
                <w:sz w:val="18"/>
                <w:szCs w:val="18"/>
                <w:lang w:eastAsia="ko-KR"/>
              </w:rPr>
              <w:t>1]</w:t>
            </w:r>
          </w:p>
        </w:tc>
        <w:tc>
          <w:tcPr>
            <w:tcW w:w="1701" w:type="dxa"/>
            <w:tcPrChange w:id="935" w:author="Jason Rhee" w:date="2024-03-06T17:44:00Z">
              <w:tcPr>
                <w:tcW w:w="1701" w:type="dxa"/>
              </w:tcPr>
            </w:tcPrChange>
          </w:tcPr>
          <w:p w14:paraId="25B06EC3" w14:textId="6CC88A78" w:rsidR="00453950" w:rsidRPr="00B061FF" w:rsidRDefault="00223857" w:rsidP="00B061FF">
            <w:pPr>
              <w:spacing w:before="60" w:after="60" w:line="240" w:lineRule="auto"/>
              <w:jc w:val="left"/>
              <w:rPr>
                <w:rFonts w:cs="Arial"/>
                <w:sz w:val="18"/>
                <w:szCs w:val="18"/>
              </w:rPr>
            </w:pPr>
            <w:r>
              <w:rPr>
                <w:rFonts w:cs="Arial"/>
                <w:sz w:val="18"/>
                <w:szCs w:val="18"/>
              </w:rPr>
              <w:t>Real</w:t>
            </w:r>
          </w:p>
        </w:tc>
        <w:tc>
          <w:tcPr>
            <w:tcW w:w="1417" w:type="dxa"/>
            <w:tcPrChange w:id="936" w:author="Jason Rhee" w:date="2024-03-06T17:44:00Z">
              <w:tcPr>
                <w:tcW w:w="1417" w:type="dxa"/>
              </w:tcPr>
            </w:tcPrChange>
          </w:tcPr>
          <w:p w14:paraId="7C95F1E6" w14:textId="77777777" w:rsidR="00453950" w:rsidRPr="00B061FF" w:rsidRDefault="00453950" w:rsidP="00B061FF">
            <w:pPr>
              <w:spacing w:before="60" w:after="60" w:line="240" w:lineRule="auto"/>
              <w:jc w:val="left"/>
              <w:rPr>
                <w:rFonts w:cs="Arial"/>
                <w:sz w:val="18"/>
                <w:szCs w:val="18"/>
              </w:rPr>
            </w:pPr>
          </w:p>
        </w:tc>
      </w:tr>
      <w:tr w:rsidR="00453950" w:rsidRPr="00D129DC" w14:paraId="7E0FA79F" w14:textId="77777777" w:rsidTr="006E5801">
        <w:trPr>
          <w:cantSplit/>
          <w:trPrChange w:id="937" w:author="Jason Rhee" w:date="2024-03-06T17:44:00Z">
            <w:trPr>
              <w:gridAfter w:val="0"/>
              <w:cantSplit/>
            </w:trPr>
          </w:trPrChange>
        </w:trPr>
        <w:tc>
          <w:tcPr>
            <w:tcW w:w="1697" w:type="dxa"/>
            <w:tcPrChange w:id="938" w:author="Jason Rhee" w:date="2024-03-06T17:44:00Z">
              <w:tcPr>
                <w:tcW w:w="1129" w:type="dxa"/>
              </w:tcPr>
            </w:tcPrChange>
          </w:tcPr>
          <w:p w14:paraId="583E14E1" w14:textId="77777777" w:rsidR="00453950" w:rsidRPr="00B061FF" w:rsidRDefault="00453950" w:rsidP="00B061FF">
            <w:pPr>
              <w:spacing w:before="60" w:after="60" w:line="240" w:lineRule="auto"/>
              <w:jc w:val="left"/>
              <w:rPr>
                <w:rFonts w:cs="Arial"/>
                <w:sz w:val="18"/>
                <w:szCs w:val="18"/>
              </w:rPr>
            </w:pPr>
            <w:r w:rsidRPr="00B061FF">
              <w:rPr>
                <w:rFonts w:cs="Arial"/>
                <w:sz w:val="18"/>
                <w:szCs w:val="18"/>
              </w:rPr>
              <w:t>SimpleAttribute</w:t>
            </w:r>
          </w:p>
        </w:tc>
        <w:tc>
          <w:tcPr>
            <w:tcW w:w="3401" w:type="dxa"/>
            <w:tcPrChange w:id="939" w:author="Jason Rhee" w:date="2024-03-06T17:44:00Z">
              <w:tcPr>
                <w:tcW w:w="2410" w:type="dxa"/>
                <w:gridSpan w:val="2"/>
              </w:tcPr>
            </w:tcPrChange>
          </w:tcPr>
          <w:p w14:paraId="60B3D919" w14:textId="77777777" w:rsidR="00453950" w:rsidRPr="00B061FF" w:rsidRDefault="00453950" w:rsidP="00B061FF">
            <w:pPr>
              <w:spacing w:before="60" w:after="60" w:line="240" w:lineRule="auto"/>
              <w:jc w:val="left"/>
              <w:rPr>
                <w:rFonts w:cs="Arial"/>
                <w:sz w:val="18"/>
                <w:szCs w:val="18"/>
              </w:rPr>
            </w:pPr>
            <w:r w:rsidRPr="00B061FF">
              <w:rPr>
                <w:rFonts w:cs="Arial"/>
                <w:sz w:val="18"/>
                <w:szCs w:val="18"/>
              </w:rPr>
              <w:t>name</w:t>
            </w:r>
          </w:p>
        </w:tc>
        <w:tc>
          <w:tcPr>
            <w:tcW w:w="5143" w:type="dxa"/>
            <w:tcPrChange w:id="940" w:author="Jason Rhee" w:date="2024-03-06T17:44:00Z">
              <w:tcPr>
                <w:tcW w:w="2275" w:type="dxa"/>
                <w:gridSpan w:val="2"/>
              </w:tcPr>
            </w:tcPrChange>
          </w:tcPr>
          <w:p w14:paraId="6E9C7A5B" w14:textId="6AFBDB59" w:rsidR="00453950" w:rsidRPr="00C52E58" w:rsidRDefault="00C930E2" w:rsidP="00B061FF">
            <w:pPr>
              <w:spacing w:before="60" w:after="60" w:line="240" w:lineRule="auto"/>
              <w:jc w:val="left"/>
              <w:rPr>
                <w:rFonts w:cs="Arial"/>
                <w:sz w:val="18"/>
                <w:szCs w:val="18"/>
                <w:lang w:val="en-US" w:eastAsia="fi-FI"/>
              </w:rPr>
            </w:pPr>
            <w:r w:rsidRPr="00C52E58">
              <w:rPr>
                <w:rFonts w:cs="Arial"/>
                <w:sz w:val="18"/>
                <w:szCs w:val="18"/>
              </w:rPr>
              <w:t>The individual name of a feature</w:t>
            </w:r>
          </w:p>
        </w:tc>
        <w:tc>
          <w:tcPr>
            <w:tcW w:w="702" w:type="dxa"/>
            <w:tcPrChange w:id="941" w:author="Jason Rhee" w:date="2024-03-06T17:44:00Z">
              <w:tcPr>
                <w:tcW w:w="702" w:type="dxa"/>
              </w:tcPr>
            </w:tcPrChange>
          </w:tcPr>
          <w:p w14:paraId="040EF2F1" w14:textId="26FA5FD1" w:rsidR="00453950" w:rsidRPr="00B061FF" w:rsidRDefault="00891B68" w:rsidP="001B3B1F">
            <w:pPr>
              <w:spacing w:before="60" w:after="60" w:line="240" w:lineRule="auto"/>
              <w:jc w:val="center"/>
              <w:rPr>
                <w:rFonts w:cs="Arial"/>
                <w:sz w:val="18"/>
                <w:szCs w:val="18"/>
              </w:rPr>
            </w:pPr>
            <w:r>
              <w:rPr>
                <w:rFonts w:cs="Arial"/>
                <w:sz w:val="18"/>
                <w:szCs w:val="18"/>
              </w:rPr>
              <w:t>[0..</w:t>
            </w:r>
            <w:r w:rsidR="00453950" w:rsidRPr="00B061FF">
              <w:rPr>
                <w:rFonts w:cs="Arial"/>
                <w:sz w:val="18"/>
                <w:szCs w:val="18"/>
              </w:rPr>
              <w:t>1]</w:t>
            </w:r>
          </w:p>
        </w:tc>
        <w:tc>
          <w:tcPr>
            <w:tcW w:w="1701" w:type="dxa"/>
            <w:tcPrChange w:id="942" w:author="Jason Rhee" w:date="2024-03-06T17:44:00Z">
              <w:tcPr>
                <w:tcW w:w="1701" w:type="dxa"/>
              </w:tcPr>
            </w:tcPrChange>
          </w:tcPr>
          <w:p w14:paraId="4C8AC105" w14:textId="77777777" w:rsidR="00453950" w:rsidRPr="00B061FF" w:rsidRDefault="00453950" w:rsidP="00B061FF">
            <w:pPr>
              <w:spacing w:before="60" w:after="60" w:line="240" w:lineRule="auto"/>
              <w:jc w:val="left"/>
              <w:rPr>
                <w:rFonts w:cs="Arial"/>
                <w:sz w:val="18"/>
                <w:szCs w:val="18"/>
              </w:rPr>
            </w:pPr>
            <w:r w:rsidRPr="00B061FF">
              <w:rPr>
                <w:rFonts w:cs="Arial"/>
                <w:sz w:val="18"/>
                <w:szCs w:val="18"/>
              </w:rPr>
              <w:t>Text</w:t>
            </w:r>
          </w:p>
        </w:tc>
        <w:tc>
          <w:tcPr>
            <w:tcW w:w="1417" w:type="dxa"/>
            <w:tcPrChange w:id="943" w:author="Jason Rhee" w:date="2024-03-06T17:44:00Z">
              <w:tcPr>
                <w:tcW w:w="1417" w:type="dxa"/>
              </w:tcPr>
            </w:tcPrChange>
          </w:tcPr>
          <w:p w14:paraId="021BC2DF" w14:textId="77777777" w:rsidR="00453950" w:rsidRPr="00B061FF" w:rsidRDefault="00453950" w:rsidP="00B061FF">
            <w:pPr>
              <w:spacing w:before="60" w:after="60" w:line="240" w:lineRule="auto"/>
              <w:jc w:val="left"/>
              <w:rPr>
                <w:rFonts w:cs="Arial"/>
                <w:sz w:val="18"/>
                <w:szCs w:val="18"/>
              </w:rPr>
            </w:pPr>
          </w:p>
        </w:tc>
      </w:tr>
      <w:tr w:rsidR="00453950" w:rsidRPr="00D129DC" w14:paraId="1A2D3451" w14:textId="77777777" w:rsidTr="006E5801">
        <w:trPr>
          <w:cantSplit/>
          <w:trPrChange w:id="944" w:author="Jason Rhee" w:date="2024-03-06T17:44:00Z">
            <w:trPr>
              <w:gridAfter w:val="0"/>
              <w:cantSplit/>
            </w:trPr>
          </w:trPrChange>
        </w:trPr>
        <w:tc>
          <w:tcPr>
            <w:tcW w:w="1697" w:type="dxa"/>
            <w:tcPrChange w:id="945" w:author="Jason Rhee" w:date="2024-03-06T17:44:00Z">
              <w:tcPr>
                <w:tcW w:w="1129" w:type="dxa"/>
              </w:tcPr>
            </w:tcPrChange>
          </w:tcPr>
          <w:p w14:paraId="399E6AF6" w14:textId="77777777" w:rsidR="00453950" w:rsidRPr="00B061FF" w:rsidRDefault="00453950" w:rsidP="00B061FF">
            <w:pPr>
              <w:spacing w:before="60" w:after="60" w:line="240" w:lineRule="auto"/>
              <w:jc w:val="left"/>
              <w:rPr>
                <w:rFonts w:cs="Arial"/>
                <w:sz w:val="18"/>
                <w:szCs w:val="18"/>
              </w:rPr>
            </w:pPr>
            <w:r w:rsidRPr="00B061FF">
              <w:rPr>
                <w:rFonts w:cs="Arial"/>
                <w:sz w:val="18"/>
                <w:szCs w:val="18"/>
              </w:rPr>
              <w:t>SimpleAttribute</w:t>
            </w:r>
          </w:p>
        </w:tc>
        <w:tc>
          <w:tcPr>
            <w:tcW w:w="3401" w:type="dxa"/>
            <w:tcPrChange w:id="946" w:author="Jason Rhee" w:date="2024-03-06T17:44:00Z">
              <w:tcPr>
                <w:tcW w:w="2410" w:type="dxa"/>
                <w:gridSpan w:val="2"/>
              </w:tcPr>
            </w:tcPrChange>
          </w:tcPr>
          <w:p w14:paraId="0D7A3503" w14:textId="77777777" w:rsidR="00453950" w:rsidRPr="00B061FF" w:rsidRDefault="00453950" w:rsidP="00B061FF">
            <w:pPr>
              <w:spacing w:before="60" w:after="60" w:line="240" w:lineRule="auto"/>
              <w:jc w:val="left"/>
              <w:rPr>
                <w:rFonts w:cs="Arial"/>
                <w:sz w:val="18"/>
                <w:szCs w:val="18"/>
              </w:rPr>
            </w:pPr>
            <w:r w:rsidRPr="00B061FF">
              <w:rPr>
                <w:rFonts w:cs="Arial"/>
                <w:sz w:val="18"/>
                <w:szCs w:val="18"/>
              </w:rPr>
              <w:t>expectedPassingSpeed</w:t>
            </w:r>
          </w:p>
        </w:tc>
        <w:tc>
          <w:tcPr>
            <w:tcW w:w="5143" w:type="dxa"/>
            <w:tcPrChange w:id="947" w:author="Jason Rhee" w:date="2024-03-06T17:44:00Z">
              <w:tcPr>
                <w:tcW w:w="2275" w:type="dxa"/>
                <w:gridSpan w:val="2"/>
              </w:tcPr>
            </w:tcPrChange>
          </w:tcPr>
          <w:p w14:paraId="24507F2C" w14:textId="2D35E086" w:rsidR="00453950" w:rsidRPr="00C52E58" w:rsidRDefault="008257B8" w:rsidP="00B061FF">
            <w:pPr>
              <w:spacing w:before="60" w:after="60" w:line="240" w:lineRule="auto"/>
              <w:jc w:val="left"/>
              <w:rPr>
                <w:rFonts w:cs="Arial"/>
                <w:sz w:val="18"/>
                <w:szCs w:val="18"/>
              </w:rPr>
            </w:pPr>
            <w:r w:rsidRPr="00C52E58">
              <w:rPr>
                <w:rFonts w:cs="Arial"/>
                <w:sz w:val="18"/>
                <w:szCs w:val="18"/>
              </w:rPr>
              <w:t>The expected passing speed for a ship for a nominated Under Keel Clearance Control Point.</w:t>
            </w:r>
          </w:p>
        </w:tc>
        <w:tc>
          <w:tcPr>
            <w:tcW w:w="702" w:type="dxa"/>
            <w:tcPrChange w:id="948" w:author="Jason Rhee" w:date="2024-03-06T17:44:00Z">
              <w:tcPr>
                <w:tcW w:w="702" w:type="dxa"/>
              </w:tcPr>
            </w:tcPrChange>
          </w:tcPr>
          <w:p w14:paraId="3F2B6E9C" w14:textId="30851F9B" w:rsidR="00453950" w:rsidRPr="00B061FF" w:rsidRDefault="00891B68" w:rsidP="001B3B1F">
            <w:pPr>
              <w:spacing w:before="60" w:after="60" w:line="240" w:lineRule="auto"/>
              <w:jc w:val="center"/>
              <w:rPr>
                <w:rFonts w:cs="Arial"/>
                <w:sz w:val="18"/>
                <w:szCs w:val="18"/>
              </w:rPr>
            </w:pPr>
            <w:r>
              <w:rPr>
                <w:rFonts w:cs="Arial"/>
                <w:sz w:val="18"/>
                <w:szCs w:val="18"/>
              </w:rPr>
              <w:t>[0..</w:t>
            </w:r>
            <w:r w:rsidR="00453950" w:rsidRPr="00B061FF">
              <w:rPr>
                <w:rFonts w:cs="Arial"/>
                <w:sz w:val="18"/>
                <w:szCs w:val="18"/>
              </w:rPr>
              <w:t>1]</w:t>
            </w:r>
          </w:p>
        </w:tc>
        <w:tc>
          <w:tcPr>
            <w:tcW w:w="1701" w:type="dxa"/>
            <w:tcPrChange w:id="949" w:author="Jason Rhee" w:date="2024-03-06T17:44:00Z">
              <w:tcPr>
                <w:tcW w:w="1701" w:type="dxa"/>
              </w:tcPr>
            </w:tcPrChange>
          </w:tcPr>
          <w:p w14:paraId="003F3649" w14:textId="77777777" w:rsidR="00453950" w:rsidRPr="00B061FF" w:rsidRDefault="00453950" w:rsidP="00B061FF">
            <w:pPr>
              <w:spacing w:before="60" w:after="60" w:line="240" w:lineRule="auto"/>
              <w:jc w:val="left"/>
              <w:rPr>
                <w:rFonts w:cs="Arial"/>
                <w:sz w:val="18"/>
                <w:szCs w:val="18"/>
              </w:rPr>
            </w:pPr>
            <w:r w:rsidRPr="00B061FF">
              <w:rPr>
                <w:rFonts w:cs="Arial"/>
                <w:sz w:val="18"/>
                <w:szCs w:val="18"/>
              </w:rPr>
              <w:t>Real</w:t>
            </w:r>
            <w:r w:rsidRPr="00B061FF" w:rsidDel="00AC4FB4">
              <w:rPr>
                <w:rFonts w:cs="Arial"/>
                <w:sz w:val="18"/>
                <w:szCs w:val="18"/>
              </w:rPr>
              <w:t xml:space="preserve"> </w:t>
            </w:r>
          </w:p>
        </w:tc>
        <w:tc>
          <w:tcPr>
            <w:tcW w:w="1417" w:type="dxa"/>
            <w:tcPrChange w:id="950" w:author="Jason Rhee" w:date="2024-03-06T17:44:00Z">
              <w:tcPr>
                <w:tcW w:w="1417" w:type="dxa"/>
              </w:tcPr>
            </w:tcPrChange>
          </w:tcPr>
          <w:p w14:paraId="1412394E" w14:textId="77777777" w:rsidR="00453950" w:rsidRPr="00B061FF" w:rsidRDefault="00453950" w:rsidP="00B061FF">
            <w:pPr>
              <w:spacing w:before="60" w:after="60" w:line="240" w:lineRule="auto"/>
              <w:jc w:val="left"/>
              <w:rPr>
                <w:rFonts w:cs="Arial"/>
                <w:sz w:val="18"/>
                <w:szCs w:val="18"/>
              </w:rPr>
            </w:pPr>
          </w:p>
        </w:tc>
      </w:tr>
      <w:tr w:rsidR="00453950" w:rsidRPr="00D129DC" w14:paraId="303A5095" w14:textId="77777777" w:rsidTr="006E5801">
        <w:trPr>
          <w:cantSplit/>
          <w:trPrChange w:id="951" w:author="Jason Rhee" w:date="2024-03-06T17:44:00Z">
            <w:trPr>
              <w:gridAfter w:val="0"/>
              <w:cantSplit/>
            </w:trPr>
          </w:trPrChange>
        </w:trPr>
        <w:tc>
          <w:tcPr>
            <w:tcW w:w="1697" w:type="dxa"/>
            <w:tcPrChange w:id="952" w:author="Jason Rhee" w:date="2024-03-06T17:44:00Z">
              <w:tcPr>
                <w:tcW w:w="1129" w:type="dxa"/>
              </w:tcPr>
            </w:tcPrChange>
          </w:tcPr>
          <w:p w14:paraId="533CB423" w14:textId="77777777" w:rsidR="00453950" w:rsidRPr="00B061FF" w:rsidRDefault="00453950" w:rsidP="00B061FF">
            <w:pPr>
              <w:spacing w:before="60" w:after="60" w:line="240" w:lineRule="auto"/>
              <w:jc w:val="left"/>
              <w:rPr>
                <w:rFonts w:cs="Arial"/>
                <w:sz w:val="18"/>
                <w:szCs w:val="18"/>
              </w:rPr>
            </w:pPr>
            <w:r w:rsidRPr="00B061FF">
              <w:rPr>
                <w:rFonts w:cs="Arial"/>
                <w:sz w:val="18"/>
                <w:szCs w:val="18"/>
              </w:rPr>
              <w:t>SimpleAttribute</w:t>
            </w:r>
          </w:p>
        </w:tc>
        <w:tc>
          <w:tcPr>
            <w:tcW w:w="3401" w:type="dxa"/>
            <w:tcPrChange w:id="953" w:author="Jason Rhee" w:date="2024-03-06T17:44:00Z">
              <w:tcPr>
                <w:tcW w:w="2410" w:type="dxa"/>
                <w:gridSpan w:val="2"/>
              </w:tcPr>
            </w:tcPrChange>
          </w:tcPr>
          <w:p w14:paraId="5AD79543" w14:textId="77777777" w:rsidR="00453950" w:rsidRPr="00B061FF" w:rsidRDefault="00453950" w:rsidP="00B061FF">
            <w:pPr>
              <w:spacing w:before="60" w:after="60" w:line="240" w:lineRule="auto"/>
              <w:jc w:val="left"/>
              <w:rPr>
                <w:rFonts w:cs="Arial"/>
                <w:sz w:val="18"/>
                <w:szCs w:val="18"/>
              </w:rPr>
            </w:pPr>
            <w:r w:rsidRPr="00B061FF">
              <w:rPr>
                <w:rFonts w:cs="Arial"/>
                <w:sz w:val="18"/>
                <w:szCs w:val="18"/>
              </w:rPr>
              <w:t>expectedPassingTime</w:t>
            </w:r>
          </w:p>
        </w:tc>
        <w:tc>
          <w:tcPr>
            <w:tcW w:w="5143" w:type="dxa"/>
            <w:tcPrChange w:id="954" w:author="Jason Rhee" w:date="2024-03-06T17:44:00Z">
              <w:tcPr>
                <w:tcW w:w="2275" w:type="dxa"/>
                <w:gridSpan w:val="2"/>
              </w:tcPr>
            </w:tcPrChange>
          </w:tcPr>
          <w:p w14:paraId="1B8602A2" w14:textId="3A2FEE81" w:rsidR="00453950" w:rsidRPr="00C52E58" w:rsidRDefault="00D753A9" w:rsidP="00B061FF">
            <w:pPr>
              <w:spacing w:before="60" w:after="60" w:line="240" w:lineRule="auto"/>
              <w:jc w:val="left"/>
              <w:rPr>
                <w:rFonts w:cs="Arial"/>
                <w:sz w:val="18"/>
                <w:szCs w:val="18"/>
              </w:rPr>
            </w:pPr>
            <w:r w:rsidRPr="00C52E58">
              <w:rPr>
                <w:rFonts w:cs="Arial"/>
                <w:sz w:val="18"/>
                <w:szCs w:val="18"/>
              </w:rPr>
              <w:t>The expected passing time for a ship for a nominated Under Keel Clearance Control Point.</w:t>
            </w:r>
          </w:p>
        </w:tc>
        <w:tc>
          <w:tcPr>
            <w:tcW w:w="702" w:type="dxa"/>
            <w:tcPrChange w:id="955" w:author="Jason Rhee" w:date="2024-03-06T17:44:00Z">
              <w:tcPr>
                <w:tcW w:w="702" w:type="dxa"/>
              </w:tcPr>
            </w:tcPrChange>
          </w:tcPr>
          <w:p w14:paraId="7F1FCBC7" w14:textId="2F87FB9F" w:rsidR="00453950" w:rsidRPr="00B061FF" w:rsidRDefault="00891B68" w:rsidP="001B3B1F">
            <w:pPr>
              <w:spacing w:before="60" w:after="60" w:line="240" w:lineRule="auto"/>
              <w:jc w:val="center"/>
              <w:rPr>
                <w:rFonts w:cs="Arial"/>
                <w:sz w:val="18"/>
                <w:szCs w:val="18"/>
              </w:rPr>
            </w:pPr>
            <w:r>
              <w:rPr>
                <w:rFonts w:cs="Arial"/>
                <w:sz w:val="18"/>
                <w:szCs w:val="18"/>
              </w:rPr>
              <w:t>[0..</w:t>
            </w:r>
            <w:r w:rsidR="00453950" w:rsidRPr="00B061FF">
              <w:rPr>
                <w:rFonts w:cs="Arial"/>
                <w:sz w:val="18"/>
                <w:szCs w:val="18"/>
              </w:rPr>
              <w:t>1]</w:t>
            </w:r>
          </w:p>
        </w:tc>
        <w:tc>
          <w:tcPr>
            <w:tcW w:w="1701" w:type="dxa"/>
            <w:tcPrChange w:id="956" w:author="Jason Rhee" w:date="2024-03-06T17:44:00Z">
              <w:tcPr>
                <w:tcW w:w="1701" w:type="dxa"/>
              </w:tcPr>
            </w:tcPrChange>
          </w:tcPr>
          <w:p w14:paraId="01D983B6" w14:textId="77777777" w:rsidR="00453950" w:rsidRPr="00B061FF" w:rsidRDefault="00453950" w:rsidP="00B061FF">
            <w:pPr>
              <w:spacing w:before="60" w:after="60" w:line="240" w:lineRule="auto"/>
              <w:jc w:val="left"/>
              <w:rPr>
                <w:rFonts w:cs="Arial"/>
                <w:sz w:val="18"/>
                <w:szCs w:val="18"/>
              </w:rPr>
            </w:pPr>
            <w:r w:rsidRPr="00B061FF">
              <w:rPr>
                <w:rFonts w:cs="Arial"/>
                <w:sz w:val="18"/>
                <w:szCs w:val="18"/>
              </w:rPr>
              <w:t>DateTime</w:t>
            </w:r>
            <w:r w:rsidRPr="00B061FF" w:rsidDel="00AC4FB4">
              <w:rPr>
                <w:rFonts w:cs="Arial"/>
                <w:sz w:val="18"/>
                <w:szCs w:val="18"/>
              </w:rPr>
              <w:t xml:space="preserve"> </w:t>
            </w:r>
          </w:p>
        </w:tc>
        <w:tc>
          <w:tcPr>
            <w:tcW w:w="1417" w:type="dxa"/>
            <w:tcPrChange w:id="957" w:author="Jason Rhee" w:date="2024-03-06T17:44:00Z">
              <w:tcPr>
                <w:tcW w:w="1417" w:type="dxa"/>
              </w:tcPr>
            </w:tcPrChange>
          </w:tcPr>
          <w:p w14:paraId="109E9EAF" w14:textId="77777777" w:rsidR="00453950" w:rsidRPr="00B061FF" w:rsidRDefault="00453950" w:rsidP="00B061FF">
            <w:pPr>
              <w:spacing w:before="60" w:after="60" w:line="240" w:lineRule="auto"/>
              <w:jc w:val="left"/>
              <w:rPr>
                <w:rFonts w:cs="Arial"/>
                <w:sz w:val="18"/>
                <w:szCs w:val="18"/>
              </w:rPr>
            </w:pPr>
          </w:p>
        </w:tc>
      </w:tr>
      <w:tr w:rsidR="00FA6927" w:rsidRPr="00D129DC" w14:paraId="136F1DE8" w14:textId="77777777" w:rsidTr="006E5801">
        <w:trPr>
          <w:cantSplit/>
          <w:ins w:id="958" w:author="Jason Rhee" w:date="2024-07-01T17:34:00Z"/>
        </w:trPr>
        <w:tc>
          <w:tcPr>
            <w:tcW w:w="1697" w:type="dxa"/>
          </w:tcPr>
          <w:p w14:paraId="6FD55A5B" w14:textId="0FB7721F" w:rsidR="00FA6927" w:rsidRPr="00B061FF" w:rsidRDefault="00FA6927" w:rsidP="00FA6927">
            <w:pPr>
              <w:spacing w:before="60" w:after="60"/>
              <w:jc w:val="left"/>
              <w:rPr>
                <w:ins w:id="959" w:author="Jason Rhee" w:date="2024-07-01T17:34:00Z" w16du:dateUtc="2024-07-01T07:34:00Z"/>
                <w:rFonts w:cs="Arial"/>
                <w:sz w:val="18"/>
                <w:szCs w:val="18"/>
              </w:rPr>
            </w:pPr>
            <w:ins w:id="960" w:author="Jason Rhee" w:date="2024-07-01T17:34:00Z" w16du:dateUtc="2024-07-01T07:34:00Z">
              <w:r>
                <w:rPr>
                  <w:rFonts w:cs="Arial"/>
                  <w:sz w:val="18"/>
                  <w:szCs w:val="18"/>
                </w:rPr>
                <w:t>SimpleAttribute</w:t>
              </w:r>
            </w:ins>
          </w:p>
        </w:tc>
        <w:tc>
          <w:tcPr>
            <w:tcW w:w="3401" w:type="dxa"/>
          </w:tcPr>
          <w:p w14:paraId="66F85675" w14:textId="4F1D1107" w:rsidR="00FA6927" w:rsidRPr="00B061FF" w:rsidRDefault="005F7C49" w:rsidP="00FA6927">
            <w:pPr>
              <w:spacing w:before="60" w:after="60"/>
              <w:jc w:val="left"/>
              <w:rPr>
                <w:ins w:id="961" w:author="Jason Rhee" w:date="2024-07-01T17:34:00Z" w16du:dateUtc="2024-07-01T07:34:00Z"/>
                <w:rFonts w:cs="Arial"/>
                <w:sz w:val="18"/>
                <w:szCs w:val="18"/>
              </w:rPr>
            </w:pPr>
            <w:ins w:id="962" w:author="Jason Rhee" w:date="2024-07-01T23:50:00Z" w16du:dateUtc="2024-07-01T13:50:00Z">
              <w:r>
                <w:rPr>
                  <w:rFonts w:cs="Arial"/>
                  <w:sz w:val="18"/>
                  <w:szCs w:val="18"/>
                </w:rPr>
                <w:t>interoperabilityIdentifier</w:t>
              </w:r>
            </w:ins>
          </w:p>
        </w:tc>
        <w:tc>
          <w:tcPr>
            <w:tcW w:w="5143" w:type="dxa"/>
          </w:tcPr>
          <w:p w14:paraId="6019BB04" w14:textId="5995C8DD" w:rsidR="00FA6927" w:rsidRPr="00C52E58" w:rsidRDefault="00FA6927" w:rsidP="00FA6927">
            <w:pPr>
              <w:spacing w:before="60" w:after="60"/>
              <w:jc w:val="left"/>
              <w:rPr>
                <w:ins w:id="963" w:author="Jason Rhee" w:date="2024-07-01T17:34:00Z" w16du:dateUtc="2024-07-01T07:34:00Z"/>
                <w:rFonts w:cs="Arial"/>
                <w:sz w:val="18"/>
                <w:szCs w:val="18"/>
              </w:rPr>
            </w:pPr>
            <w:ins w:id="964" w:author="Jason Rhee" w:date="2024-07-01T17:34:00Z" w16du:dateUtc="2024-07-01T07:34:00Z">
              <w:r w:rsidRPr="009A3810">
                <w:rPr>
                  <w:rFonts w:cs="Arial"/>
                  <w:sz w:val="18"/>
                  <w:szCs w:val="18"/>
                  <w:shd w:val="clear" w:color="auto" w:fill="FFFFFF"/>
                </w:rPr>
                <w:t>A common unique identifier for entities which describe a single real-world feature, and which is used to identify instances of the feature in end-user systems where the feature may be included in multiple data product types.</w:t>
              </w:r>
            </w:ins>
          </w:p>
        </w:tc>
        <w:tc>
          <w:tcPr>
            <w:tcW w:w="702" w:type="dxa"/>
          </w:tcPr>
          <w:p w14:paraId="56287399" w14:textId="6247A61E" w:rsidR="00FA6927" w:rsidRDefault="00FA6927" w:rsidP="00FA6927">
            <w:pPr>
              <w:spacing w:before="60" w:after="60"/>
              <w:jc w:val="center"/>
              <w:rPr>
                <w:ins w:id="965" w:author="Jason Rhee" w:date="2024-07-01T17:34:00Z" w16du:dateUtc="2024-07-01T07:34:00Z"/>
                <w:rFonts w:cs="Arial"/>
                <w:sz w:val="18"/>
                <w:szCs w:val="18"/>
              </w:rPr>
            </w:pPr>
            <w:ins w:id="966" w:author="Jason Rhee" w:date="2024-07-01T17:34:00Z" w16du:dateUtc="2024-07-01T07:34:00Z">
              <w:r w:rsidRPr="001E5C86">
                <w:rPr>
                  <w:rFonts w:cs="Arial"/>
                  <w:sz w:val="18"/>
                  <w:szCs w:val="18"/>
                </w:rPr>
                <w:t>[</w:t>
              </w:r>
              <w:r>
                <w:rPr>
                  <w:rFonts w:cs="Arial"/>
                  <w:sz w:val="18"/>
                  <w:szCs w:val="18"/>
                </w:rPr>
                <w:t>0..</w:t>
              </w:r>
              <w:r w:rsidRPr="001E5C86">
                <w:rPr>
                  <w:rFonts w:cs="Arial"/>
                  <w:sz w:val="18"/>
                  <w:szCs w:val="18"/>
                </w:rPr>
                <w:t>1]</w:t>
              </w:r>
            </w:ins>
          </w:p>
        </w:tc>
        <w:tc>
          <w:tcPr>
            <w:tcW w:w="1701" w:type="dxa"/>
          </w:tcPr>
          <w:p w14:paraId="68E7AB0B" w14:textId="71BCB2F3" w:rsidR="00FA6927" w:rsidRPr="00B061FF" w:rsidRDefault="00FA6927" w:rsidP="00FA6927">
            <w:pPr>
              <w:spacing w:before="60" w:after="60"/>
              <w:jc w:val="left"/>
              <w:rPr>
                <w:ins w:id="967" w:author="Jason Rhee" w:date="2024-07-01T17:34:00Z" w16du:dateUtc="2024-07-01T07:34:00Z"/>
                <w:rFonts w:cs="Arial"/>
                <w:sz w:val="18"/>
                <w:szCs w:val="18"/>
              </w:rPr>
            </w:pPr>
            <w:ins w:id="968" w:author="Jason Rhee" w:date="2024-07-01T17:34:00Z" w16du:dateUtc="2024-07-01T07:34:00Z">
              <w:r>
                <w:rPr>
                  <w:rFonts w:cs="Arial"/>
                  <w:sz w:val="18"/>
                  <w:szCs w:val="18"/>
                </w:rPr>
                <w:t>URN</w:t>
              </w:r>
            </w:ins>
          </w:p>
        </w:tc>
        <w:tc>
          <w:tcPr>
            <w:tcW w:w="1417" w:type="dxa"/>
          </w:tcPr>
          <w:p w14:paraId="1A99A582" w14:textId="77777777" w:rsidR="00FA6927" w:rsidRPr="00B061FF" w:rsidRDefault="00FA6927" w:rsidP="00FA6927">
            <w:pPr>
              <w:spacing w:before="60" w:after="60"/>
              <w:jc w:val="left"/>
              <w:rPr>
                <w:ins w:id="969" w:author="Jason Rhee" w:date="2024-07-01T17:34:00Z" w16du:dateUtc="2024-07-01T07:34:00Z"/>
                <w:rFonts w:cs="Arial"/>
                <w:sz w:val="18"/>
                <w:szCs w:val="18"/>
              </w:rPr>
            </w:pPr>
          </w:p>
        </w:tc>
      </w:tr>
      <w:tr w:rsidR="00453950" w:rsidRPr="00D129DC" w14:paraId="56B7256D" w14:textId="77777777" w:rsidTr="006E5801">
        <w:trPr>
          <w:cantSplit/>
          <w:trPrChange w:id="970" w:author="Jason Rhee" w:date="2024-03-06T17:44:00Z">
            <w:trPr>
              <w:gridAfter w:val="0"/>
              <w:cantSplit/>
            </w:trPr>
          </w:trPrChange>
        </w:trPr>
        <w:tc>
          <w:tcPr>
            <w:tcW w:w="1697" w:type="dxa"/>
            <w:tcPrChange w:id="971" w:author="Jason Rhee" w:date="2024-03-06T17:44:00Z">
              <w:tcPr>
                <w:tcW w:w="1129" w:type="dxa"/>
              </w:tcPr>
            </w:tcPrChange>
          </w:tcPr>
          <w:p w14:paraId="483226AA" w14:textId="77777777" w:rsidR="00453950" w:rsidRPr="00B061FF" w:rsidRDefault="00453950" w:rsidP="00B061FF">
            <w:pPr>
              <w:spacing w:before="60" w:after="60" w:line="240" w:lineRule="auto"/>
              <w:jc w:val="left"/>
              <w:rPr>
                <w:rFonts w:cs="Arial"/>
                <w:sz w:val="18"/>
                <w:szCs w:val="18"/>
              </w:rPr>
            </w:pPr>
            <w:r w:rsidRPr="00B061FF">
              <w:rPr>
                <w:rFonts w:cs="Arial"/>
                <w:sz w:val="18"/>
                <w:szCs w:val="18"/>
              </w:rPr>
              <w:t>ComplexAttribute</w:t>
            </w:r>
          </w:p>
        </w:tc>
        <w:tc>
          <w:tcPr>
            <w:tcW w:w="3401" w:type="dxa"/>
            <w:tcPrChange w:id="972" w:author="Jason Rhee" w:date="2024-03-06T17:44:00Z">
              <w:tcPr>
                <w:tcW w:w="2410" w:type="dxa"/>
                <w:gridSpan w:val="2"/>
              </w:tcPr>
            </w:tcPrChange>
          </w:tcPr>
          <w:p w14:paraId="47022CFC" w14:textId="77777777" w:rsidR="00453950" w:rsidRPr="00B061FF" w:rsidRDefault="00453950" w:rsidP="00B061FF">
            <w:pPr>
              <w:spacing w:before="60" w:after="60" w:line="240" w:lineRule="auto"/>
              <w:jc w:val="left"/>
              <w:rPr>
                <w:rFonts w:cs="Arial"/>
                <w:sz w:val="18"/>
                <w:szCs w:val="18"/>
              </w:rPr>
            </w:pPr>
            <w:r w:rsidRPr="00B061FF">
              <w:rPr>
                <w:rFonts w:cs="Arial"/>
                <w:sz w:val="18"/>
                <w:szCs w:val="18"/>
              </w:rPr>
              <w:t>fixedTimeRange</w:t>
            </w:r>
          </w:p>
        </w:tc>
        <w:tc>
          <w:tcPr>
            <w:tcW w:w="5143" w:type="dxa"/>
            <w:tcPrChange w:id="973" w:author="Jason Rhee" w:date="2024-03-06T17:44:00Z">
              <w:tcPr>
                <w:tcW w:w="2275" w:type="dxa"/>
                <w:gridSpan w:val="2"/>
              </w:tcPr>
            </w:tcPrChange>
          </w:tcPr>
          <w:p w14:paraId="3984A899" w14:textId="35006752" w:rsidR="00453950" w:rsidRPr="00C52E58" w:rsidRDefault="000C223C" w:rsidP="00B061FF">
            <w:pPr>
              <w:spacing w:before="60" w:after="60" w:line="240" w:lineRule="auto"/>
              <w:jc w:val="left"/>
              <w:rPr>
                <w:rFonts w:cs="Arial"/>
                <w:sz w:val="18"/>
                <w:szCs w:val="18"/>
              </w:rPr>
            </w:pPr>
            <w:r w:rsidRPr="00C52E58">
              <w:rPr>
                <w:rFonts w:cs="Arial"/>
                <w:sz w:val="18"/>
                <w:szCs w:val="18"/>
                <w:shd w:val="clear" w:color="auto" w:fill="FFFFFF"/>
              </w:rPr>
              <w:t>Time interval.</w:t>
            </w:r>
          </w:p>
        </w:tc>
        <w:tc>
          <w:tcPr>
            <w:tcW w:w="702" w:type="dxa"/>
            <w:tcPrChange w:id="974" w:author="Jason Rhee" w:date="2024-03-06T17:44:00Z">
              <w:tcPr>
                <w:tcW w:w="702" w:type="dxa"/>
              </w:tcPr>
            </w:tcPrChange>
          </w:tcPr>
          <w:p w14:paraId="3144C262" w14:textId="0D8A7136" w:rsidR="00453950" w:rsidRPr="00B061FF" w:rsidRDefault="00891B68" w:rsidP="001B3B1F">
            <w:pPr>
              <w:spacing w:before="60" w:after="60" w:line="240" w:lineRule="auto"/>
              <w:jc w:val="center"/>
              <w:rPr>
                <w:rFonts w:cs="Arial"/>
                <w:sz w:val="18"/>
                <w:szCs w:val="18"/>
              </w:rPr>
            </w:pPr>
            <w:r>
              <w:rPr>
                <w:rFonts w:cs="Arial"/>
                <w:sz w:val="18"/>
                <w:szCs w:val="18"/>
              </w:rPr>
              <w:t>[0</w:t>
            </w:r>
            <w:r w:rsidR="00453950" w:rsidRPr="00B061FF">
              <w:rPr>
                <w:rFonts w:cs="Arial"/>
                <w:sz w:val="18"/>
                <w:szCs w:val="18"/>
              </w:rPr>
              <w:t>.</w:t>
            </w:r>
            <w:r>
              <w:rPr>
                <w:rFonts w:cs="Arial"/>
                <w:sz w:val="18"/>
                <w:szCs w:val="18"/>
              </w:rPr>
              <w:t>.</w:t>
            </w:r>
            <w:r w:rsidR="00453950" w:rsidRPr="00B061FF">
              <w:rPr>
                <w:rFonts w:cs="Arial"/>
                <w:sz w:val="18"/>
                <w:szCs w:val="18"/>
              </w:rPr>
              <w:t>1]</w:t>
            </w:r>
          </w:p>
        </w:tc>
        <w:tc>
          <w:tcPr>
            <w:tcW w:w="1701" w:type="dxa"/>
            <w:tcPrChange w:id="975" w:author="Jason Rhee" w:date="2024-03-06T17:44:00Z">
              <w:tcPr>
                <w:tcW w:w="1701" w:type="dxa"/>
              </w:tcPr>
            </w:tcPrChange>
          </w:tcPr>
          <w:p w14:paraId="35E20A69" w14:textId="77777777" w:rsidR="00453950" w:rsidRPr="00B061FF" w:rsidRDefault="00453950" w:rsidP="00B061FF">
            <w:pPr>
              <w:spacing w:before="60" w:after="60" w:line="240" w:lineRule="auto"/>
              <w:jc w:val="left"/>
              <w:rPr>
                <w:rFonts w:cs="Arial"/>
                <w:sz w:val="18"/>
                <w:szCs w:val="18"/>
              </w:rPr>
            </w:pPr>
            <w:r w:rsidRPr="00B061FF">
              <w:rPr>
                <w:rFonts w:cs="Arial"/>
                <w:sz w:val="18"/>
                <w:szCs w:val="18"/>
              </w:rPr>
              <w:t>fixedTimeRange</w:t>
            </w:r>
          </w:p>
        </w:tc>
        <w:tc>
          <w:tcPr>
            <w:tcW w:w="1417" w:type="dxa"/>
            <w:tcPrChange w:id="976" w:author="Jason Rhee" w:date="2024-03-06T17:44:00Z">
              <w:tcPr>
                <w:tcW w:w="1417" w:type="dxa"/>
              </w:tcPr>
            </w:tcPrChange>
          </w:tcPr>
          <w:p w14:paraId="3BB62BB2" w14:textId="77777777" w:rsidR="00453950" w:rsidRPr="00B061FF" w:rsidRDefault="00453950" w:rsidP="00B061FF">
            <w:pPr>
              <w:spacing w:before="60" w:after="60" w:line="240" w:lineRule="auto"/>
              <w:jc w:val="left"/>
              <w:rPr>
                <w:rFonts w:cs="Arial"/>
                <w:sz w:val="18"/>
                <w:szCs w:val="18"/>
              </w:rPr>
            </w:pPr>
          </w:p>
        </w:tc>
      </w:tr>
    </w:tbl>
    <w:p w14:paraId="3CD99705" w14:textId="77777777" w:rsidR="006E5801" w:rsidRDefault="006E5801" w:rsidP="001B3B1F">
      <w:pPr>
        <w:spacing w:before="0"/>
        <w:rPr>
          <w:ins w:id="977" w:author="Jason Rhee" w:date="2024-03-06T17:38:00Z"/>
        </w:rPr>
        <w:sectPr w:rsidR="006E5801" w:rsidSect="004D20A7">
          <w:pgSz w:w="16838" w:h="11906" w:orient="landscape"/>
          <w:pgMar w:top="1400" w:right="1440" w:bottom="1418" w:left="1440" w:header="720" w:footer="720" w:gutter="0"/>
          <w:pgNumType w:start="1"/>
          <w:cols w:space="720"/>
          <w:docGrid w:linePitch="272"/>
        </w:sectPr>
      </w:pPr>
    </w:p>
    <w:p w14:paraId="126C999C" w14:textId="708713E7" w:rsidR="001B3B1F" w:rsidRPr="001B3B1F" w:rsidDel="006E5801" w:rsidRDefault="001B3B1F" w:rsidP="001B3B1F">
      <w:pPr>
        <w:spacing w:before="0"/>
        <w:rPr>
          <w:del w:id="978" w:author="Jason Rhee" w:date="2024-03-06T17:40:00Z"/>
        </w:rPr>
      </w:pPr>
    </w:p>
    <w:p w14:paraId="4B23B7AA" w14:textId="77777777" w:rsidR="00453950" w:rsidRPr="00D129DC" w:rsidRDefault="00413DAA" w:rsidP="002721B0">
      <w:pPr>
        <w:pStyle w:val="Heading3"/>
      </w:pPr>
      <w:commentRangeStart w:id="979"/>
      <w:r>
        <w:t>Feature Relationship</w:t>
      </w:r>
      <w:commentRangeEnd w:id="979"/>
      <w:r w:rsidR="006B468E">
        <w:rPr>
          <w:rStyle w:val="CommentReference"/>
          <w:rFonts w:cs="Times New Roman"/>
          <w:b w:val="0"/>
          <w:bCs w:val="0"/>
          <w:color w:val="auto"/>
        </w:rPr>
        <w:commentReference w:id="979"/>
      </w:r>
    </w:p>
    <w:tbl>
      <w:tblPr>
        <w:tblStyle w:val="TableGrid"/>
        <w:tblW w:w="9634" w:type="dxa"/>
        <w:tblLayout w:type="fixed"/>
        <w:tblLook w:val="04A0" w:firstRow="1" w:lastRow="0" w:firstColumn="1" w:lastColumn="0" w:noHBand="0" w:noVBand="1"/>
      </w:tblPr>
      <w:tblGrid>
        <w:gridCol w:w="1555"/>
        <w:gridCol w:w="2409"/>
        <w:gridCol w:w="709"/>
        <w:gridCol w:w="2268"/>
        <w:gridCol w:w="709"/>
        <w:gridCol w:w="1984"/>
      </w:tblGrid>
      <w:tr w:rsidR="00453950" w:rsidRPr="00D129DC" w14:paraId="0F5A4CC2" w14:textId="77777777" w:rsidTr="002A4ECF">
        <w:trPr>
          <w:cantSplit/>
          <w:tblHeader/>
        </w:trPr>
        <w:tc>
          <w:tcPr>
            <w:tcW w:w="1555" w:type="dxa"/>
            <w:shd w:val="clear" w:color="auto" w:fill="D9D9D9" w:themeFill="background1" w:themeFillShade="D9"/>
          </w:tcPr>
          <w:p w14:paraId="3449D245" w14:textId="77777777" w:rsidR="00453950" w:rsidRPr="001B3B1F" w:rsidRDefault="00453950" w:rsidP="001B3B1F">
            <w:pPr>
              <w:spacing w:before="60" w:after="60" w:line="240" w:lineRule="auto"/>
              <w:jc w:val="left"/>
              <w:rPr>
                <w:rFonts w:cs="Arial"/>
                <w:sz w:val="18"/>
                <w:szCs w:val="18"/>
              </w:rPr>
            </w:pPr>
          </w:p>
        </w:tc>
        <w:tc>
          <w:tcPr>
            <w:tcW w:w="2409" w:type="dxa"/>
            <w:shd w:val="clear" w:color="auto" w:fill="D9D9D9" w:themeFill="background1" w:themeFillShade="D9"/>
          </w:tcPr>
          <w:p w14:paraId="0F146EEC" w14:textId="77777777" w:rsidR="00453950" w:rsidRPr="001B3B1F" w:rsidRDefault="00453950" w:rsidP="001B3B1F">
            <w:pPr>
              <w:spacing w:before="60" w:after="60" w:line="240" w:lineRule="auto"/>
              <w:jc w:val="left"/>
              <w:rPr>
                <w:rFonts w:cs="Arial"/>
                <w:sz w:val="18"/>
                <w:szCs w:val="18"/>
              </w:rPr>
            </w:pPr>
            <w:r w:rsidRPr="001B3B1F">
              <w:rPr>
                <w:rFonts w:eastAsiaTheme="minorEastAsia" w:cs="Arial"/>
                <w:b/>
                <w:sz w:val="18"/>
                <w:szCs w:val="18"/>
                <w:lang w:eastAsia="ko-KR"/>
              </w:rPr>
              <w:t>Source</w:t>
            </w:r>
          </w:p>
        </w:tc>
        <w:tc>
          <w:tcPr>
            <w:tcW w:w="709" w:type="dxa"/>
            <w:shd w:val="clear" w:color="auto" w:fill="D9D9D9" w:themeFill="background1" w:themeFillShade="D9"/>
          </w:tcPr>
          <w:p w14:paraId="1DEFFCA6" w14:textId="7820D06C" w:rsidR="00453950" w:rsidRPr="001B3B1F" w:rsidRDefault="001B3B1F" w:rsidP="001B3B1F">
            <w:pPr>
              <w:spacing w:before="60" w:after="60" w:line="240" w:lineRule="auto"/>
              <w:jc w:val="center"/>
              <w:rPr>
                <w:rFonts w:cs="Arial"/>
                <w:sz w:val="18"/>
                <w:szCs w:val="18"/>
                <w:lang w:eastAsia="fi-FI"/>
              </w:rPr>
            </w:pPr>
            <w:r>
              <w:rPr>
                <w:rFonts w:eastAsiaTheme="minorEastAsia" w:cs="Arial"/>
                <w:b/>
                <w:sz w:val="18"/>
                <w:szCs w:val="18"/>
                <w:lang w:eastAsia="ko-KR"/>
              </w:rPr>
              <w:t>Mult</w:t>
            </w:r>
          </w:p>
        </w:tc>
        <w:tc>
          <w:tcPr>
            <w:tcW w:w="2268" w:type="dxa"/>
            <w:shd w:val="clear" w:color="auto" w:fill="D9D9D9" w:themeFill="background1" w:themeFillShade="D9"/>
          </w:tcPr>
          <w:p w14:paraId="1ABC2687" w14:textId="77777777" w:rsidR="00453950" w:rsidRPr="001B3B1F" w:rsidRDefault="00453950" w:rsidP="001B3B1F">
            <w:pPr>
              <w:spacing w:before="60" w:after="60" w:line="240" w:lineRule="auto"/>
              <w:jc w:val="left"/>
              <w:rPr>
                <w:rFonts w:cs="Arial"/>
                <w:sz w:val="18"/>
                <w:szCs w:val="18"/>
              </w:rPr>
            </w:pPr>
            <w:r w:rsidRPr="001B3B1F">
              <w:rPr>
                <w:rFonts w:eastAsiaTheme="minorEastAsia" w:cs="Arial"/>
                <w:b/>
                <w:sz w:val="18"/>
                <w:szCs w:val="18"/>
                <w:lang w:eastAsia="ko-KR"/>
              </w:rPr>
              <w:t>Target</w:t>
            </w:r>
          </w:p>
        </w:tc>
        <w:tc>
          <w:tcPr>
            <w:tcW w:w="709" w:type="dxa"/>
            <w:shd w:val="clear" w:color="auto" w:fill="D9D9D9" w:themeFill="background1" w:themeFillShade="D9"/>
          </w:tcPr>
          <w:p w14:paraId="3F1EC1B0" w14:textId="46CE569E" w:rsidR="00453950" w:rsidRPr="001B3B1F" w:rsidRDefault="001B3B1F" w:rsidP="001B3B1F">
            <w:pPr>
              <w:spacing w:before="60" w:after="60" w:line="240" w:lineRule="auto"/>
              <w:jc w:val="center"/>
              <w:rPr>
                <w:rFonts w:cs="Arial"/>
                <w:sz w:val="18"/>
                <w:szCs w:val="18"/>
              </w:rPr>
            </w:pPr>
            <w:r>
              <w:rPr>
                <w:rFonts w:cs="Arial"/>
                <w:b/>
                <w:sz w:val="18"/>
                <w:szCs w:val="18"/>
              </w:rPr>
              <w:t>Mult</w:t>
            </w:r>
          </w:p>
        </w:tc>
        <w:tc>
          <w:tcPr>
            <w:tcW w:w="1984" w:type="dxa"/>
            <w:shd w:val="clear" w:color="auto" w:fill="D9D9D9" w:themeFill="background1" w:themeFillShade="D9"/>
          </w:tcPr>
          <w:p w14:paraId="19F96311" w14:textId="2B25713F" w:rsidR="00453950" w:rsidRPr="001B3B1F" w:rsidRDefault="001B3B1F" w:rsidP="001B3B1F">
            <w:pPr>
              <w:spacing w:before="60" w:after="60" w:line="240" w:lineRule="auto"/>
              <w:jc w:val="left"/>
              <w:rPr>
                <w:rFonts w:cs="Arial"/>
                <w:sz w:val="18"/>
                <w:szCs w:val="18"/>
              </w:rPr>
            </w:pPr>
            <w:r>
              <w:rPr>
                <w:rFonts w:cs="Arial"/>
                <w:b/>
                <w:sz w:val="18"/>
                <w:szCs w:val="18"/>
              </w:rPr>
              <w:t>Roles</w:t>
            </w:r>
          </w:p>
        </w:tc>
      </w:tr>
      <w:tr w:rsidR="003533D6" w:rsidRPr="00D129DC" w14:paraId="1C17D2C7" w14:textId="77777777" w:rsidTr="007E33D0">
        <w:trPr>
          <w:cantSplit/>
          <w:tblHeader/>
          <w:ins w:id="980" w:author="Jason Rhee" w:date="2024-07-16T17:35:00Z"/>
        </w:trPr>
        <w:tc>
          <w:tcPr>
            <w:tcW w:w="1555" w:type="dxa"/>
            <w:shd w:val="clear" w:color="auto" w:fill="auto"/>
          </w:tcPr>
          <w:p w14:paraId="132E5550" w14:textId="0837542D" w:rsidR="003533D6" w:rsidRPr="007E33D0" w:rsidRDefault="00017F0D" w:rsidP="003533D6">
            <w:pPr>
              <w:spacing w:before="60" w:after="60"/>
              <w:jc w:val="left"/>
              <w:rPr>
                <w:ins w:id="981" w:author="Jason Rhee" w:date="2024-07-16T17:35:00Z" w16du:dateUtc="2024-07-16T07:35:00Z"/>
                <w:rFonts w:eastAsiaTheme="minorEastAsia" w:cs="Arial"/>
                <w:sz w:val="18"/>
                <w:szCs w:val="18"/>
                <w:lang w:eastAsia="ko-KR"/>
              </w:rPr>
            </w:pPr>
            <w:ins w:id="982" w:author="Jason Rhee" w:date="2024-07-21T19:12:00Z" w16du:dateUtc="2024-07-21T09:12:00Z">
              <w:r>
                <w:rPr>
                  <w:rFonts w:eastAsiaTheme="minorEastAsia" w:cs="Arial" w:hint="eastAsia"/>
                  <w:sz w:val="18"/>
                  <w:szCs w:val="18"/>
                  <w:lang w:eastAsia="ko-KR"/>
                </w:rPr>
                <w:t>Composition</w:t>
              </w:r>
            </w:ins>
          </w:p>
        </w:tc>
        <w:tc>
          <w:tcPr>
            <w:tcW w:w="2409" w:type="dxa"/>
            <w:shd w:val="clear" w:color="auto" w:fill="auto"/>
          </w:tcPr>
          <w:p w14:paraId="738B8DA4" w14:textId="647B0AC9" w:rsidR="003533D6" w:rsidRPr="007E33D0" w:rsidRDefault="003533D6" w:rsidP="003533D6">
            <w:pPr>
              <w:spacing w:before="60" w:after="60"/>
              <w:jc w:val="left"/>
              <w:rPr>
                <w:ins w:id="983" w:author="Jason Rhee" w:date="2024-07-16T17:35:00Z" w16du:dateUtc="2024-07-16T07:35:00Z"/>
                <w:rFonts w:eastAsiaTheme="minorEastAsia" w:cs="Arial"/>
                <w:bCs/>
                <w:sz w:val="18"/>
                <w:szCs w:val="18"/>
                <w:lang w:eastAsia="ko-KR"/>
              </w:rPr>
            </w:pPr>
            <w:ins w:id="984" w:author="Jason Rhee" w:date="2024-07-16T17:35:00Z" w16du:dateUtc="2024-07-16T07:35:00Z">
              <w:r w:rsidRPr="007E33D0">
                <w:rPr>
                  <w:rFonts w:eastAsiaTheme="minorEastAsia" w:cs="Arial"/>
                  <w:bCs/>
                  <w:sz w:val="18"/>
                  <w:szCs w:val="18"/>
                  <w:lang w:eastAsia="ko-KR"/>
                </w:rPr>
                <w:t>UnderKeelClearancePlanArea</w:t>
              </w:r>
            </w:ins>
          </w:p>
        </w:tc>
        <w:tc>
          <w:tcPr>
            <w:tcW w:w="709" w:type="dxa"/>
            <w:shd w:val="clear" w:color="auto" w:fill="auto"/>
          </w:tcPr>
          <w:p w14:paraId="4BC5B387" w14:textId="66FA5E1B" w:rsidR="003533D6" w:rsidRPr="007E33D0" w:rsidRDefault="003533D6" w:rsidP="003533D6">
            <w:pPr>
              <w:spacing w:before="60" w:after="60"/>
              <w:jc w:val="center"/>
              <w:rPr>
                <w:ins w:id="985" w:author="Jason Rhee" w:date="2024-07-16T17:35:00Z" w16du:dateUtc="2024-07-16T07:35:00Z"/>
                <w:rFonts w:eastAsiaTheme="minorEastAsia" w:cs="Arial"/>
                <w:bCs/>
                <w:sz w:val="18"/>
                <w:szCs w:val="18"/>
                <w:lang w:eastAsia="ko-KR"/>
              </w:rPr>
            </w:pPr>
            <w:ins w:id="986" w:author="Jason Rhee" w:date="2024-07-16T17:37:00Z" w16du:dateUtc="2024-07-16T07:37:00Z">
              <w:r w:rsidRPr="007E33D0">
                <w:rPr>
                  <w:rFonts w:eastAsiaTheme="minorEastAsia" w:cs="Arial"/>
                  <w:bCs/>
                  <w:sz w:val="18"/>
                  <w:szCs w:val="18"/>
                  <w:lang w:eastAsia="ko-KR"/>
                </w:rPr>
                <w:t>[1]</w:t>
              </w:r>
            </w:ins>
          </w:p>
        </w:tc>
        <w:tc>
          <w:tcPr>
            <w:tcW w:w="2268" w:type="dxa"/>
            <w:shd w:val="clear" w:color="auto" w:fill="auto"/>
          </w:tcPr>
          <w:p w14:paraId="7A85320F" w14:textId="4CEB81C0" w:rsidR="003533D6" w:rsidRPr="001B3B1F" w:rsidRDefault="003533D6" w:rsidP="003533D6">
            <w:pPr>
              <w:spacing w:before="60" w:after="60"/>
              <w:jc w:val="left"/>
              <w:rPr>
                <w:ins w:id="987" w:author="Jason Rhee" w:date="2024-07-16T17:35:00Z" w16du:dateUtc="2024-07-16T07:35:00Z"/>
                <w:rFonts w:eastAsiaTheme="minorEastAsia" w:cs="Arial"/>
                <w:b/>
                <w:sz w:val="18"/>
                <w:szCs w:val="18"/>
                <w:lang w:eastAsia="ko-KR"/>
              </w:rPr>
            </w:pPr>
            <w:ins w:id="988" w:author="Jason Rhee" w:date="2024-07-16T17:37:00Z" w16du:dateUtc="2024-07-16T07:37:00Z">
              <w:r w:rsidRPr="001B3B1F">
                <w:rPr>
                  <w:rFonts w:eastAsiaTheme="minorEastAsia" w:cs="Arial"/>
                  <w:sz w:val="18"/>
                  <w:szCs w:val="18"/>
                  <w:lang w:eastAsia="ko-KR"/>
                </w:rPr>
                <w:t>UnderKeelClearancePlan</w:t>
              </w:r>
            </w:ins>
          </w:p>
        </w:tc>
        <w:tc>
          <w:tcPr>
            <w:tcW w:w="709" w:type="dxa"/>
            <w:shd w:val="clear" w:color="auto" w:fill="auto"/>
          </w:tcPr>
          <w:p w14:paraId="62DE587E" w14:textId="01DD7A58" w:rsidR="003533D6" w:rsidRDefault="003533D6" w:rsidP="003533D6">
            <w:pPr>
              <w:spacing w:before="60" w:after="60"/>
              <w:jc w:val="center"/>
              <w:rPr>
                <w:ins w:id="989" w:author="Jason Rhee" w:date="2024-07-16T17:35:00Z" w16du:dateUtc="2024-07-16T07:35:00Z"/>
                <w:rFonts w:cs="Arial"/>
                <w:b/>
                <w:sz w:val="18"/>
                <w:szCs w:val="18"/>
              </w:rPr>
            </w:pPr>
            <w:ins w:id="990" w:author="Jason Rhee" w:date="2024-07-16T17:37:00Z" w16du:dateUtc="2024-07-16T07:37:00Z">
              <w:r>
                <w:rPr>
                  <w:rFonts w:cs="Arial"/>
                  <w:sz w:val="18"/>
                  <w:szCs w:val="18"/>
                </w:rPr>
                <w:t>[0..</w:t>
              </w:r>
              <w:r w:rsidRPr="001B3B1F">
                <w:rPr>
                  <w:rFonts w:cs="Arial"/>
                  <w:sz w:val="18"/>
                  <w:szCs w:val="18"/>
                </w:rPr>
                <w:t>*]</w:t>
              </w:r>
            </w:ins>
          </w:p>
        </w:tc>
        <w:tc>
          <w:tcPr>
            <w:tcW w:w="1984" w:type="dxa"/>
            <w:shd w:val="clear" w:color="auto" w:fill="auto"/>
          </w:tcPr>
          <w:p w14:paraId="28AB4269" w14:textId="64E2E815" w:rsidR="003533D6" w:rsidRPr="001B3B1F" w:rsidRDefault="003533D6" w:rsidP="003533D6">
            <w:pPr>
              <w:spacing w:before="60" w:after="60" w:line="240" w:lineRule="auto"/>
              <w:jc w:val="left"/>
              <w:rPr>
                <w:ins w:id="991" w:author="Jason Rhee" w:date="2024-07-16T17:37:00Z" w16du:dateUtc="2024-07-16T07:37:00Z"/>
                <w:rFonts w:eastAsiaTheme="minorEastAsia" w:cs="Arial"/>
                <w:sz w:val="18"/>
                <w:szCs w:val="18"/>
                <w:lang w:eastAsia="ko-KR"/>
              </w:rPr>
            </w:pPr>
            <w:ins w:id="992" w:author="Jason Rhee" w:date="2024-07-16T17:37:00Z" w16du:dateUtc="2024-07-16T07:37:00Z">
              <w:r w:rsidRPr="001B3B1F">
                <w:rPr>
                  <w:rFonts w:eastAsiaTheme="minorEastAsia" w:cs="Arial"/>
                  <w:sz w:val="18"/>
                  <w:szCs w:val="18"/>
                  <w:lang w:eastAsia="ko-KR"/>
                </w:rPr>
                <w:t xml:space="preserve">Source role – </w:t>
              </w:r>
            </w:ins>
            <w:ins w:id="993" w:author="Jason Rhee" w:date="2024-07-21T17:25:00Z" w16du:dateUtc="2024-07-21T07:25:00Z">
              <w:r w:rsidR="00377D31">
                <w:rPr>
                  <w:rFonts w:eastAsiaTheme="minorEastAsia" w:cs="Arial"/>
                  <w:sz w:val="18"/>
                  <w:szCs w:val="18"/>
                  <w:lang w:eastAsia="ko-KR"/>
                </w:rPr>
                <w:t>theComponent</w:t>
              </w:r>
            </w:ins>
          </w:p>
          <w:p w14:paraId="06F5BB1C" w14:textId="54A450E0" w:rsidR="003533D6" w:rsidRDefault="003533D6" w:rsidP="003533D6">
            <w:pPr>
              <w:spacing w:before="60" w:after="60"/>
              <w:jc w:val="left"/>
              <w:rPr>
                <w:ins w:id="994" w:author="Jason Rhee" w:date="2024-07-16T17:35:00Z" w16du:dateUtc="2024-07-16T07:35:00Z"/>
                <w:rFonts w:cs="Arial"/>
                <w:b/>
                <w:sz w:val="18"/>
                <w:szCs w:val="18"/>
              </w:rPr>
            </w:pPr>
            <w:ins w:id="995" w:author="Jason Rhee" w:date="2024-07-16T17:37:00Z" w16du:dateUtc="2024-07-16T07:37:00Z">
              <w:r w:rsidRPr="001B3B1F">
                <w:rPr>
                  <w:rFonts w:eastAsiaTheme="minorEastAsia" w:cs="Arial"/>
                  <w:sz w:val="18"/>
                  <w:szCs w:val="18"/>
                  <w:lang w:eastAsia="ko-KR"/>
                </w:rPr>
                <w:t xml:space="preserve">Target role – </w:t>
              </w:r>
            </w:ins>
            <w:ins w:id="996" w:author="Jason Rhee" w:date="2024-07-21T17:25:00Z" w16du:dateUtc="2024-07-21T07:25:00Z">
              <w:r w:rsidR="00377D31">
                <w:rPr>
                  <w:rFonts w:eastAsiaTheme="minorEastAsia" w:cs="Arial"/>
                  <w:sz w:val="18"/>
                  <w:szCs w:val="18"/>
                  <w:lang w:eastAsia="ko-KR"/>
                </w:rPr>
                <w:t>theCollection</w:t>
              </w:r>
            </w:ins>
          </w:p>
        </w:tc>
      </w:tr>
      <w:tr w:rsidR="00453950" w:rsidRPr="00D129DC" w14:paraId="7FFFD9CF" w14:textId="77777777" w:rsidTr="001B3B1F">
        <w:trPr>
          <w:cantSplit/>
        </w:trPr>
        <w:tc>
          <w:tcPr>
            <w:tcW w:w="1555" w:type="dxa"/>
          </w:tcPr>
          <w:p w14:paraId="163F7031" w14:textId="0A25E6E1" w:rsidR="00453950" w:rsidRPr="001B3B1F" w:rsidRDefault="00453950" w:rsidP="001B3B1F">
            <w:pPr>
              <w:spacing w:before="60" w:after="60" w:line="240" w:lineRule="auto"/>
              <w:jc w:val="left"/>
              <w:rPr>
                <w:rFonts w:cs="Arial"/>
                <w:sz w:val="18"/>
                <w:szCs w:val="18"/>
              </w:rPr>
            </w:pPr>
            <w:del w:id="997" w:author="Jason Rhee" w:date="2024-07-21T19:12:00Z" w16du:dateUtc="2024-07-21T09:12:00Z">
              <w:r w:rsidRPr="001B3B1F" w:rsidDel="00017F0D">
                <w:rPr>
                  <w:rFonts w:cs="Arial"/>
                  <w:sz w:val="18"/>
                  <w:szCs w:val="18"/>
                </w:rPr>
                <w:delText>Aggregation</w:delText>
              </w:r>
            </w:del>
            <w:ins w:id="998" w:author="Jason Rhee" w:date="2024-07-21T19:12:00Z" w16du:dateUtc="2024-07-21T09:12:00Z">
              <w:r w:rsidR="00017F0D">
                <w:rPr>
                  <w:rFonts w:cs="Arial"/>
                  <w:sz w:val="18"/>
                  <w:szCs w:val="18"/>
                </w:rPr>
                <w:t>Composition</w:t>
              </w:r>
            </w:ins>
          </w:p>
        </w:tc>
        <w:tc>
          <w:tcPr>
            <w:tcW w:w="2409" w:type="dxa"/>
          </w:tcPr>
          <w:p w14:paraId="1ABFC6BE" w14:textId="77777777" w:rsidR="00453950" w:rsidRPr="001B3B1F" w:rsidRDefault="00453950" w:rsidP="001B3B1F">
            <w:pPr>
              <w:spacing w:before="60" w:after="60" w:line="240" w:lineRule="auto"/>
              <w:jc w:val="left"/>
              <w:rPr>
                <w:rFonts w:cs="Arial"/>
                <w:sz w:val="18"/>
                <w:szCs w:val="18"/>
              </w:rPr>
            </w:pPr>
            <w:r w:rsidRPr="001B3B1F">
              <w:rPr>
                <w:rFonts w:eastAsiaTheme="minorEastAsia" w:cs="Arial"/>
                <w:sz w:val="18"/>
                <w:szCs w:val="18"/>
                <w:lang w:eastAsia="ko-KR"/>
              </w:rPr>
              <w:t>UnderKeelClearanceNonNavigableArea</w:t>
            </w:r>
          </w:p>
        </w:tc>
        <w:tc>
          <w:tcPr>
            <w:tcW w:w="709" w:type="dxa"/>
          </w:tcPr>
          <w:p w14:paraId="4A3830AD" w14:textId="77777777" w:rsidR="00453950" w:rsidRPr="001B3B1F" w:rsidRDefault="00453950" w:rsidP="001B3B1F">
            <w:pPr>
              <w:spacing w:before="60" w:after="60" w:line="240" w:lineRule="auto"/>
              <w:jc w:val="center"/>
              <w:rPr>
                <w:rFonts w:cs="Arial"/>
                <w:sz w:val="18"/>
                <w:szCs w:val="18"/>
                <w:lang w:eastAsia="fi-FI"/>
              </w:rPr>
            </w:pPr>
            <w:r w:rsidRPr="001B3B1F">
              <w:rPr>
                <w:rFonts w:eastAsiaTheme="minorEastAsia" w:cs="Arial"/>
                <w:sz w:val="18"/>
                <w:szCs w:val="18"/>
                <w:lang w:eastAsia="ko-KR"/>
              </w:rPr>
              <w:t>[1]</w:t>
            </w:r>
          </w:p>
        </w:tc>
        <w:tc>
          <w:tcPr>
            <w:tcW w:w="2268" w:type="dxa"/>
          </w:tcPr>
          <w:p w14:paraId="68B04BE4" w14:textId="77777777" w:rsidR="00453950" w:rsidRPr="001B3B1F" w:rsidRDefault="00453950" w:rsidP="001B3B1F">
            <w:pPr>
              <w:spacing w:before="60" w:after="60" w:line="240" w:lineRule="auto"/>
              <w:jc w:val="left"/>
              <w:rPr>
                <w:rFonts w:cs="Arial"/>
                <w:sz w:val="18"/>
                <w:szCs w:val="18"/>
              </w:rPr>
            </w:pPr>
            <w:r w:rsidRPr="001B3B1F">
              <w:rPr>
                <w:rFonts w:eastAsiaTheme="minorEastAsia" w:cs="Arial"/>
                <w:sz w:val="18"/>
                <w:szCs w:val="18"/>
                <w:lang w:eastAsia="ko-KR"/>
              </w:rPr>
              <w:t>UnderKeelClearancePlan</w:t>
            </w:r>
          </w:p>
        </w:tc>
        <w:tc>
          <w:tcPr>
            <w:tcW w:w="709" w:type="dxa"/>
          </w:tcPr>
          <w:p w14:paraId="4E5C4B02" w14:textId="5BDDA214" w:rsidR="00453950" w:rsidRPr="001B3B1F" w:rsidRDefault="00891B68" w:rsidP="001B3B1F">
            <w:pPr>
              <w:spacing w:before="60" w:after="60" w:line="240" w:lineRule="auto"/>
              <w:jc w:val="center"/>
              <w:rPr>
                <w:rFonts w:cs="Arial"/>
                <w:sz w:val="18"/>
                <w:szCs w:val="18"/>
              </w:rPr>
            </w:pPr>
            <w:r>
              <w:rPr>
                <w:rFonts w:cs="Arial"/>
                <w:sz w:val="18"/>
                <w:szCs w:val="18"/>
              </w:rPr>
              <w:t>[</w:t>
            </w:r>
            <w:r w:rsidR="002C2378">
              <w:rPr>
                <w:rFonts w:cs="Arial"/>
                <w:sz w:val="18"/>
                <w:szCs w:val="18"/>
              </w:rPr>
              <w:t>0</w:t>
            </w:r>
            <w:r>
              <w:rPr>
                <w:rFonts w:cs="Arial"/>
                <w:sz w:val="18"/>
                <w:szCs w:val="18"/>
              </w:rPr>
              <w:t>..</w:t>
            </w:r>
            <w:r w:rsidR="00453950" w:rsidRPr="001B3B1F">
              <w:rPr>
                <w:rFonts w:cs="Arial"/>
                <w:sz w:val="18"/>
                <w:szCs w:val="18"/>
              </w:rPr>
              <w:t>*]</w:t>
            </w:r>
          </w:p>
        </w:tc>
        <w:tc>
          <w:tcPr>
            <w:tcW w:w="1984" w:type="dxa"/>
          </w:tcPr>
          <w:p w14:paraId="45B67C1E" w14:textId="1A80D26A" w:rsidR="00453950" w:rsidRPr="001B3B1F" w:rsidRDefault="00453950" w:rsidP="001B3B1F">
            <w:pPr>
              <w:spacing w:before="60" w:after="60" w:line="240" w:lineRule="auto"/>
              <w:jc w:val="left"/>
              <w:rPr>
                <w:rFonts w:eastAsiaTheme="minorEastAsia" w:cs="Arial"/>
                <w:sz w:val="18"/>
                <w:szCs w:val="18"/>
                <w:lang w:eastAsia="ko-KR"/>
              </w:rPr>
            </w:pPr>
            <w:r w:rsidRPr="001B3B1F">
              <w:rPr>
                <w:rFonts w:eastAsiaTheme="minorEastAsia" w:cs="Arial"/>
                <w:sz w:val="18"/>
                <w:szCs w:val="18"/>
                <w:lang w:eastAsia="ko-KR"/>
              </w:rPr>
              <w:t xml:space="preserve">Source role – </w:t>
            </w:r>
            <w:del w:id="999" w:author="Jason Rhee" w:date="2024-07-21T17:25:00Z" w16du:dateUtc="2024-07-21T07:25:00Z">
              <w:r w:rsidRPr="001B3B1F" w:rsidDel="00377D31">
                <w:rPr>
                  <w:rFonts w:eastAsiaTheme="minorEastAsia" w:cs="Arial"/>
                  <w:sz w:val="18"/>
                  <w:szCs w:val="18"/>
                  <w:lang w:eastAsia="ko-KR"/>
                </w:rPr>
                <w:delText>consistOf</w:delText>
              </w:r>
            </w:del>
            <w:ins w:id="1000" w:author="Jason Rhee" w:date="2024-07-21T17:25:00Z" w16du:dateUtc="2024-07-21T07:25:00Z">
              <w:r w:rsidR="00377D31">
                <w:rPr>
                  <w:rFonts w:eastAsiaTheme="minorEastAsia" w:cs="Arial"/>
                  <w:sz w:val="18"/>
                  <w:szCs w:val="18"/>
                  <w:lang w:eastAsia="ko-KR"/>
                </w:rPr>
                <w:t>theComponent</w:t>
              </w:r>
            </w:ins>
          </w:p>
          <w:p w14:paraId="04C4766D" w14:textId="39BCE87A" w:rsidR="00453950" w:rsidRPr="001B3B1F" w:rsidRDefault="00453950" w:rsidP="001B3B1F">
            <w:pPr>
              <w:spacing w:before="60" w:after="60" w:line="240" w:lineRule="auto"/>
              <w:jc w:val="left"/>
              <w:rPr>
                <w:rFonts w:eastAsiaTheme="minorEastAsia" w:cs="Arial"/>
                <w:sz w:val="18"/>
                <w:szCs w:val="18"/>
                <w:lang w:eastAsia="ko-KR"/>
              </w:rPr>
            </w:pPr>
            <w:r w:rsidRPr="001B3B1F">
              <w:rPr>
                <w:rFonts w:eastAsiaTheme="minorEastAsia" w:cs="Arial"/>
                <w:sz w:val="18"/>
                <w:szCs w:val="18"/>
                <w:lang w:eastAsia="ko-KR"/>
              </w:rPr>
              <w:t xml:space="preserve">Target role – </w:t>
            </w:r>
            <w:del w:id="1001" w:author="Jason Rhee" w:date="2024-07-21T17:25:00Z" w16du:dateUtc="2024-07-21T07:25:00Z">
              <w:r w:rsidRPr="001B3B1F" w:rsidDel="00377D31">
                <w:rPr>
                  <w:rFonts w:eastAsiaTheme="minorEastAsia" w:cs="Arial"/>
                  <w:sz w:val="18"/>
                  <w:szCs w:val="18"/>
                  <w:lang w:eastAsia="ko-KR"/>
                </w:rPr>
                <w:delText>componentOf</w:delText>
              </w:r>
            </w:del>
            <w:ins w:id="1002" w:author="Jason Rhee" w:date="2024-07-21T17:25:00Z" w16du:dateUtc="2024-07-21T07:25:00Z">
              <w:r w:rsidR="00377D31">
                <w:rPr>
                  <w:rFonts w:eastAsiaTheme="minorEastAsia" w:cs="Arial"/>
                  <w:sz w:val="18"/>
                  <w:szCs w:val="18"/>
                  <w:lang w:eastAsia="ko-KR"/>
                </w:rPr>
                <w:t>theCollection</w:t>
              </w:r>
            </w:ins>
          </w:p>
        </w:tc>
      </w:tr>
      <w:tr w:rsidR="00453950" w:rsidRPr="00D129DC" w14:paraId="1E67FD51" w14:textId="77777777" w:rsidTr="001B3B1F">
        <w:trPr>
          <w:cantSplit/>
        </w:trPr>
        <w:tc>
          <w:tcPr>
            <w:tcW w:w="1555" w:type="dxa"/>
          </w:tcPr>
          <w:p w14:paraId="1553CC78" w14:textId="40DE1E5B" w:rsidR="00453950" w:rsidRPr="001B3B1F" w:rsidRDefault="00453950" w:rsidP="001B3B1F">
            <w:pPr>
              <w:spacing w:before="60" w:after="60" w:line="240" w:lineRule="auto"/>
              <w:jc w:val="left"/>
              <w:rPr>
                <w:rFonts w:cs="Arial"/>
                <w:sz w:val="18"/>
                <w:szCs w:val="18"/>
              </w:rPr>
            </w:pPr>
            <w:del w:id="1003" w:author="Jason Rhee" w:date="2024-07-21T19:12:00Z" w16du:dateUtc="2024-07-21T09:12:00Z">
              <w:r w:rsidRPr="001B3B1F" w:rsidDel="00017F0D">
                <w:rPr>
                  <w:rFonts w:cs="Arial"/>
                  <w:sz w:val="18"/>
                  <w:szCs w:val="18"/>
                </w:rPr>
                <w:delText>Aggregation</w:delText>
              </w:r>
            </w:del>
            <w:ins w:id="1004" w:author="Jason Rhee" w:date="2024-07-21T19:12:00Z" w16du:dateUtc="2024-07-21T09:12:00Z">
              <w:r w:rsidR="00017F0D">
                <w:rPr>
                  <w:rFonts w:cs="Arial"/>
                  <w:sz w:val="18"/>
                  <w:szCs w:val="18"/>
                </w:rPr>
                <w:t>Composition</w:t>
              </w:r>
            </w:ins>
          </w:p>
        </w:tc>
        <w:tc>
          <w:tcPr>
            <w:tcW w:w="2409" w:type="dxa"/>
          </w:tcPr>
          <w:p w14:paraId="4AD7CB38" w14:textId="77777777" w:rsidR="00453950" w:rsidRPr="001B3B1F" w:rsidRDefault="00453950" w:rsidP="001B3B1F">
            <w:pPr>
              <w:spacing w:before="60" w:after="60" w:line="240" w:lineRule="auto"/>
              <w:jc w:val="left"/>
              <w:rPr>
                <w:rFonts w:cs="Arial"/>
                <w:sz w:val="18"/>
                <w:szCs w:val="18"/>
              </w:rPr>
            </w:pPr>
            <w:r w:rsidRPr="001B3B1F">
              <w:rPr>
                <w:rFonts w:eastAsiaTheme="minorEastAsia" w:cs="Arial"/>
                <w:sz w:val="18"/>
                <w:szCs w:val="18"/>
                <w:lang w:eastAsia="ko-KR"/>
              </w:rPr>
              <w:t>UnderKeelClearanceAlmostNonNavigableArea</w:t>
            </w:r>
          </w:p>
        </w:tc>
        <w:tc>
          <w:tcPr>
            <w:tcW w:w="709" w:type="dxa"/>
          </w:tcPr>
          <w:p w14:paraId="539C02F4" w14:textId="77777777" w:rsidR="00453950" w:rsidRPr="001B3B1F" w:rsidRDefault="00453950" w:rsidP="001B3B1F">
            <w:pPr>
              <w:spacing w:before="60" w:after="60" w:line="240" w:lineRule="auto"/>
              <w:jc w:val="center"/>
              <w:rPr>
                <w:rFonts w:cs="Arial"/>
                <w:sz w:val="18"/>
                <w:szCs w:val="18"/>
                <w:lang w:eastAsia="fi-FI"/>
              </w:rPr>
            </w:pPr>
            <w:r w:rsidRPr="001B3B1F">
              <w:rPr>
                <w:rFonts w:eastAsiaTheme="minorEastAsia" w:cs="Arial"/>
                <w:sz w:val="18"/>
                <w:szCs w:val="18"/>
                <w:lang w:eastAsia="ko-KR"/>
              </w:rPr>
              <w:t>[1]</w:t>
            </w:r>
          </w:p>
        </w:tc>
        <w:tc>
          <w:tcPr>
            <w:tcW w:w="2268" w:type="dxa"/>
          </w:tcPr>
          <w:p w14:paraId="232A1BCA" w14:textId="77777777" w:rsidR="00453950" w:rsidRPr="001B3B1F" w:rsidRDefault="00453950" w:rsidP="001B3B1F">
            <w:pPr>
              <w:spacing w:before="60" w:after="60" w:line="240" w:lineRule="auto"/>
              <w:jc w:val="left"/>
              <w:rPr>
                <w:rFonts w:cs="Arial"/>
                <w:sz w:val="18"/>
                <w:szCs w:val="18"/>
              </w:rPr>
            </w:pPr>
            <w:r w:rsidRPr="001B3B1F">
              <w:rPr>
                <w:rFonts w:eastAsiaTheme="minorEastAsia" w:cs="Arial"/>
                <w:sz w:val="18"/>
                <w:szCs w:val="18"/>
                <w:lang w:eastAsia="ko-KR"/>
              </w:rPr>
              <w:t>UnderKeelClearancePlan</w:t>
            </w:r>
          </w:p>
        </w:tc>
        <w:tc>
          <w:tcPr>
            <w:tcW w:w="709" w:type="dxa"/>
          </w:tcPr>
          <w:p w14:paraId="2178E35C" w14:textId="777106C1" w:rsidR="00453950" w:rsidRPr="001B3B1F" w:rsidRDefault="00891B68" w:rsidP="001B3B1F">
            <w:pPr>
              <w:spacing w:before="60" w:after="60" w:line="240" w:lineRule="auto"/>
              <w:jc w:val="center"/>
              <w:rPr>
                <w:rFonts w:cs="Arial"/>
                <w:sz w:val="18"/>
                <w:szCs w:val="18"/>
              </w:rPr>
            </w:pPr>
            <w:r>
              <w:rPr>
                <w:rFonts w:cs="Arial"/>
                <w:sz w:val="18"/>
                <w:szCs w:val="18"/>
              </w:rPr>
              <w:t>[0..</w:t>
            </w:r>
            <w:r w:rsidR="00453950" w:rsidRPr="001B3B1F">
              <w:rPr>
                <w:rFonts w:cs="Arial"/>
                <w:sz w:val="18"/>
                <w:szCs w:val="18"/>
              </w:rPr>
              <w:t>*]</w:t>
            </w:r>
          </w:p>
        </w:tc>
        <w:tc>
          <w:tcPr>
            <w:tcW w:w="1984" w:type="dxa"/>
          </w:tcPr>
          <w:p w14:paraId="35B70522" w14:textId="2A58F43F" w:rsidR="00453950" w:rsidRPr="001B3B1F" w:rsidRDefault="00453950" w:rsidP="001B3B1F">
            <w:pPr>
              <w:spacing w:before="60" w:after="60" w:line="240" w:lineRule="auto"/>
              <w:jc w:val="left"/>
              <w:rPr>
                <w:rFonts w:eastAsiaTheme="minorEastAsia" w:cs="Arial"/>
                <w:sz w:val="18"/>
                <w:szCs w:val="18"/>
                <w:lang w:eastAsia="ko-KR"/>
              </w:rPr>
            </w:pPr>
            <w:r w:rsidRPr="001B3B1F">
              <w:rPr>
                <w:rFonts w:eastAsiaTheme="minorEastAsia" w:cs="Arial"/>
                <w:sz w:val="18"/>
                <w:szCs w:val="18"/>
                <w:lang w:eastAsia="ko-KR"/>
              </w:rPr>
              <w:t xml:space="preserve">Source role – </w:t>
            </w:r>
            <w:del w:id="1005" w:author="Jason Rhee" w:date="2024-07-21T17:26:00Z" w16du:dateUtc="2024-07-21T07:26:00Z">
              <w:r w:rsidRPr="001B3B1F" w:rsidDel="00377D31">
                <w:rPr>
                  <w:rFonts w:eastAsiaTheme="minorEastAsia" w:cs="Arial"/>
                  <w:sz w:val="18"/>
                  <w:szCs w:val="18"/>
                  <w:lang w:eastAsia="ko-KR"/>
                </w:rPr>
                <w:delText>consistOf</w:delText>
              </w:r>
            </w:del>
            <w:ins w:id="1006" w:author="Jason Rhee" w:date="2024-07-21T17:26:00Z" w16du:dateUtc="2024-07-21T07:26:00Z">
              <w:r w:rsidR="00377D31">
                <w:rPr>
                  <w:rFonts w:eastAsiaTheme="minorEastAsia" w:cs="Arial"/>
                  <w:sz w:val="18"/>
                  <w:szCs w:val="18"/>
                  <w:lang w:eastAsia="ko-KR"/>
                </w:rPr>
                <w:t>theComponent</w:t>
              </w:r>
            </w:ins>
          </w:p>
          <w:p w14:paraId="494CB27B" w14:textId="2D66A54C" w:rsidR="00453950" w:rsidRPr="001B3B1F" w:rsidRDefault="00453950" w:rsidP="001B3B1F">
            <w:pPr>
              <w:spacing w:before="60" w:after="60" w:line="240" w:lineRule="auto"/>
              <w:jc w:val="left"/>
              <w:rPr>
                <w:rFonts w:cs="Arial"/>
                <w:sz w:val="18"/>
                <w:szCs w:val="18"/>
              </w:rPr>
            </w:pPr>
            <w:r w:rsidRPr="001B3B1F">
              <w:rPr>
                <w:rFonts w:eastAsiaTheme="minorEastAsia" w:cs="Arial"/>
                <w:sz w:val="18"/>
                <w:szCs w:val="18"/>
                <w:lang w:eastAsia="ko-KR"/>
              </w:rPr>
              <w:t>Target role –</w:t>
            </w:r>
            <w:del w:id="1007" w:author="Jason Rhee" w:date="2024-07-21T17:25:00Z" w16du:dateUtc="2024-07-21T07:25:00Z">
              <w:r w:rsidRPr="001B3B1F" w:rsidDel="00377D31">
                <w:rPr>
                  <w:rFonts w:eastAsiaTheme="minorEastAsia" w:cs="Arial"/>
                  <w:sz w:val="18"/>
                  <w:szCs w:val="18"/>
                  <w:lang w:eastAsia="ko-KR"/>
                </w:rPr>
                <w:delText>componentOf</w:delText>
              </w:r>
            </w:del>
            <w:ins w:id="1008" w:author="Jason Rhee" w:date="2024-07-21T17:25:00Z" w16du:dateUtc="2024-07-21T07:25:00Z">
              <w:r w:rsidR="00377D31">
                <w:rPr>
                  <w:rFonts w:eastAsiaTheme="minorEastAsia" w:cs="Arial"/>
                  <w:sz w:val="18"/>
                  <w:szCs w:val="18"/>
                  <w:lang w:eastAsia="ko-KR"/>
                </w:rPr>
                <w:t>theCollection</w:t>
              </w:r>
            </w:ins>
          </w:p>
        </w:tc>
      </w:tr>
      <w:tr w:rsidR="00453950" w:rsidRPr="00D129DC" w14:paraId="00E57D76" w14:textId="77777777" w:rsidTr="001B3B1F">
        <w:trPr>
          <w:cantSplit/>
        </w:trPr>
        <w:tc>
          <w:tcPr>
            <w:tcW w:w="1555" w:type="dxa"/>
          </w:tcPr>
          <w:p w14:paraId="166DBDBB" w14:textId="2E42CA1E" w:rsidR="00453950" w:rsidRPr="001B3B1F" w:rsidRDefault="00453950" w:rsidP="001B3B1F">
            <w:pPr>
              <w:spacing w:before="60" w:after="60" w:line="240" w:lineRule="auto"/>
              <w:jc w:val="left"/>
              <w:rPr>
                <w:rFonts w:cs="Arial"/>
                <w:sz w:val="18"/>
                <w:szCs w:val="18"/>
              </w:rPr>
            </w:pPr>
            <w:del w:id="1009" w:author="Jason Rhee" w:date="2024-07-21T19:12:00Z" w16du:dateUtc="2024-07-21T09:12:00Z">
              <w:r w:rsidRPr="001B3B1F" w:rsidDel="00017F0D">
                <w:rPr>
                  <w:rFonts w:cs="Arial"/>
                  <w:sz w:val="18"/>
                  <w:szCs w:val="18"/>
                </w:rPr>
                <w:delText>Aggregation</w:delText>
              </w:r>
            </w:del>
            <w:ins w:id="1010" w:author="Jason Rhee" w:date="2024-07-21T19:12:00Z" w16du:dateUtc="2024-07-21T09:12:00Z">
              <w:r w:rsidR="00017F0D">
                <w:rPr>
                  <w:rFonts w:cs="Arial"/>
                  <w:sz w:val="18"/>
                  <w:szCs w:val="18"/>
                </w:rPr>
                <w:t>Composition</w:t>
              </w:r>
            </w:ins>
          </w:p>
        </w:tc>
        <w:tc>
          <w:tcPr>
            <w:tcW w:w="2409" w:type="dxa"/>
          </w:tcPr>
          <w:p w14:paraId="0B147658" w14:textId="77777777" w:rsidR="00453950" w:rsidRPr="001B3B1F" w:rsidRDefault="00453950" w:rsidP="001B3B1F">
            <w:pPr>
              <w:spacing w:before="60" w:after="60" w:line="240" w:lineRule="auto"/>
              <w:jc w:val="left"/>
              <w:rPr>
                <w:rFonts w:cs="Arial"/>
                <w:sz w:val="18"/>
                <w:szCs w:val="18"/>
              </w:rPr>
            </w:pPr>
            <w:r w:rsidRPr="001B3B1F">
              <w:rPr>
                <w:rFonts w:eastAsiaTheme="minorEastAsia" w:cs="Arial"/>
                <w:sz w:val="18"/>
                <w:szCs w:val="18"/>
                <w:lang w:eastAsia="ko-KR"/>
              </w:rPr>
              <w:t>UnderKeelClearanceControlPoint</w:t>
            </w:r>
          </w:p>
        </w:tc>
        <w:tc>
          <w:tcPr>
            <w:tcW w:w="709" w:type="dxa"/>
          </w:tcPr>
          <w:p w14:paraId="2B0CC56B" w14:textId="77777777" w:rsidR="00453950" w:rsidRPr="001B3B1F" w:rsidRDefault="00453950" w:rsidP="001B3B1F">
            <w:pPr>
              <w:spacing w:before="60" w:after="60" w:line="240" w:lineRule="auto"/>
              <w:jc w:val="center"/>
              <w:rPr>
                <w:rFonts w:cs="Arial"/>
                <w:sz w:val="18"/>
                <w:szCs w:val="18"/>
                <w:lang w:eastAsia="fi-FI"/>
              </w:rPr>
            </w:pPr>
            <w:r w:rsidRPr="001B3B1F">
              <w:rPr>
                <w:rFonts w:eastAsiaTheme="minorEastAsia" w:cs="Arial"/>
                <w:sz w:val="18"/>
                <w:szCs w:val="18"/>
                <w:lang w:eastAsia="ko-KR"/>
              </w:rPr>
              <w:t>[1]</w:t>
            </w:r>
          </w:p>
        </w:tc>
        <w:tc>
          <w:tcPr>
            <w:tcW w:w="2268" w:type="dxa"/>
          </w:tcPr>
          <w:p w14:paraId="23FE5D3C" w14:textId="77777777" w:rsidR="00453950" w:rsidRPr="001B3B1F" w:rsidRDefault="00453950" w:rsidP="001B3B1F">
            <w:pPr>
              <w:spacing w:before="60" w:after="60" w:line="240" w:lineRule="auto"/>
              <w:jc w:val="left"/>
              <w:rPr>
                <w:rFonts w:cs="Arial"/>
                <w:sz w:val="18"/>
                <w:szCs w:val="18"/>
              </w:rPr>
            </w:pPr>
            <w:r w:rsidRPr="001B3B1F">
              <w:rPr>
                <w:rFonts w:eastAsiaTheme="minorEastAsia" w:cs="Arial"/>
                <w:sz w:val="18"/>
                <w:szCs w:val="18"/>
                <w:lang w:eastAsia="ko-KR"/>
              </w:rPr>
              <w:t>UnderKeelClearancePlan</w:t>
            </w:r>
          </w:p>
        </w:tc>
        <w:tc>
          <w:tcPr>
            <w:tcW w:w="709" w:type="dxa"/>
          </w:tcPr>
          <w:p w14:paraId="704B8596" w14:textId="0FDC0481" w:rsidR="00453950" w:rsidRPr="001B3B1F" w:rsidRDefault="00891B68" w:rsidP="001B3B1F">
            <w:pPr>
              <w:spacing w:before="60" w:after="60" w:line="240" w:lineRule="auto"/>
              <w:jc w:val="center"/>
              <w:rPr>
                <w:rFonts w:cs="Arial"/>
                <w:sz w:val="18"/>
                <w:szCs w:val="18"/>
              </w:rPr>
            </w:pPr>
            <w:r>
              <w:rPr>
                <w:rFonts w:cs="Arial"/>
                <w:sz w:val="18"/>
                <w:szCs w:val="18"/>
              </w:rPr>
              <w:t>[1..</w:t>
            </w:r>
            <w:r w:rsidR="00453950" w:rsidRPr="001B3B1F">
              <w:rPr>
                <w:rFonts w:cs="Arial"/>
                <w:sz w:val="18"/>
                <w:szCs w:val="18"/>
              </w:rPr>
              <w:t>*]</w:t>
            </w:r>
          </w:p>
        </w:tc>
        <w:tc>
          <w:tcPr>
            <w:tcW w:w="1984" w:type="dxa"/>
          </w:tcPr>
          <w:p w14:paraId="1C50AD93" w14:textId="0893E4E3" w:rsidR="00453950" w:rsidRPr="001B3B1F" w:rsidRDefault="00453950" w:rsidP="001B3B1F">
            <w:pPr>
              <w:spacing w:before="60" w:after="60" w:line="240" w:lineRule="auto"/>
              <w:jc w:val="left"/>
              <w:rPr>
                <w:rFonts w:eastAsiaTheme="minorEastAsia" w:cs="Arial"/>
                <w:sz w:val="18"/>
                <w:szCs w:val="18"/>
                <w:lang w:eastAsia="ko-KR"/>
              </w:rPr>
            </w:pPr>
            <w:r w:rsidRPr="001B3B1F">
              <w:rPr>
                <w:rFonts w:eastAsiaTheme="minorEastAsia" w:cs="Arial"/>
                <w:sz w:val="18"/>
                <w:szCs w:val="18"/>
                <w:lang w:eastAsia="ko-KR"/>
              </w:rPr>
              <w:t xml:space="preserve">Source role – </w:t>
            </w:r>
            <w:del w:id="1011" w:author="Jason Rhee" w:date="2024-07-21T17:26:00Z" w16du:dateUtc="2024-07-21T07:26:00Z">
              <w:r w:rsidRPr="001B3B1F" w:rsidDel="00377D31">
                <w:rPr>
                  <w:rFonts w:eastAsiaTheme="minorEastAsia" w:cs="Arial"/>
                  <w:sz w:val="18"/>
                  <w:szCs w:val="18"/>
                  <w:lang w:eastAsia="ko-KR"/>
                </w:rPr>
                <w:delText>consistOf</w:delText>
              </w:r>
            </w:del>
            <w:ins w:id="1012" w:author="Jason Rhee" w:date="2024-07-21T17:26:00Z" w16du:dateUtc="2024-07-21T07:26:00Z">
              <w:r w:rsidR="00377D31">
                <w:rPr>
                  <w:rFonts w:eastAsiaTheme="minorEastAsia" w:cs="Arial"/>
                  <w:sz w:val="18"/>
                  <w:szCs w:val="18"/>
                  <w:lang w:eastAsia="ko-KR"/>
                </w:rPr>
                <w:t>theComponent</w:t>
              </w:r>
            </w:ins>
          </w:p>
          <w:p w14:paraId="5E1FB166" w14:textId="3C5E5F4C" w:rsidR="00453950" w:rsidRPr="001B3B1F" w:rsidRDefault="00453950" w:rsidP="001B3B1F">
            <w:pPr>
              <w:spacing w:before="60" w:after="60" w:line="240" w:lineRule="auto"/>
              <w:jc w:val="left"/>
              <w:rPr>
                <w:rFonts w:cs="Arial"/>
                <w:sz w:val="18"/>
                <w:szCs w:val="18"/>
              </w:rPr>
            </w:pPr>
            <w:r w:rsidRPr="001B3B1F">
              <w:rPr>
                <w:rFonts w:eastAsiaTheme="minorEastAsia" w:cs="Arial"/>
                <w:sz w:val="18"/>
                <w:szCs w:val="18"/>
                <w:lang w:eastAsia="ko-KR"/>
              </w:rPr>
              <w:t>Target role –</w:t>
            </w:r>
            <w:del w:id="1013" w:author="Jason Rhee" w:date="2024-07-21T17:25:00Z" w16du:dateUtc="2024-07-21T07:25:00Z">
              <w:r w:rsidRPr="001B3B1F" w:rsidDel="00377D31">
                <w:rPr>
                  <w:rFonts w:eastAsiaTheme="minorEastAsia" w:cs="Arial"/>
                  <w:sz w:val="18"/>
                  <w:szCs w:val="18"/>
                  <w:lang w:eastAsia="ko-KR"/>
                </w:rPr>
                <w:delText>componentOf</w:delText>
              </w:r>
            </w:del>
            <w:ins w:id="1014" w:author="Jason Rhee" w:date="2024-07-21T17:25:00Z" w16du:dateUtc="2024-07-21T07:25:00Z">
              <w:r w:rsidR="00377D31">
                <w:rPr>
                  <w:rFonts w:eastAsiaTheme="minorEastAsia" w:cs="Arial"/>
                  <w:sz w:val="18"/>
                  <w:szCs w:val="18"/>
                  <w:lang w:eastAsia="ko-KR"/>
                </w:rPr>
                <w:t>theCollection</w:t>
              </w:r>
            </w:ins>
          </w:p>
        </w:tc>
      </w:tr>
    </w:tbl>
    <w:p w14:paraId="3A1431B9" w14:textId="77777777" w:rsidR="004155D6" w:rsidRPr="004155D6" w:rsidRDefault="004155D6" w:rsidP="004155D6">
      <w:pPr>
        <w:spacing w:before="0"/>
      </w:pPr>
    </w:p>
    <w:p w14:paraId="7F0ABE74" w14:textId="77777777" w:rsidR="00453950" w:rsidRPr="00D129DC" w:rsidRDefault="00453950" w:rsidP="002721B0">
      <w:pPr>
        <w:pStyle w:val="Heading3"/>
      </w:pPr>
      <w:r w:rsidRPr="00D129DC">
        <w:t>Complex Attribute</w:t>
      </w:r>
    </w:p>
    <w:p w14:paraId="5A3956E2" w14:textId="77777777" w:rsidR="00453950" w:rsidRPr="00D129DC" w:rsidRDefault="00453950" w:rsidP="002721B0">
      <w:pPr>
        <w:pStyle w:val="Heading4"/>
      </w:pPr>
      <w:r w:rsidRPr="00D129DC">
        <w:t>FixedTimeRange</w:t>
      </w:r>
    </w:p>
    <w:tbl>
      <w:tblPr>
        <w:tblStyle w:val="TableGrid"/>
        <w:tblW w:w="9634" w:type="dxa"/>
        <w:tblLook w:val="04A0" w:firstRow="1" w:lastRow="0" w:firstColumn="1" w:lastColumn="0" w:noHBand="0" w:noVBand="1"/>
      </w:tblPr>
      <w:tblGrid>
        <w:gridCol w:w="1750"/>
        <w:gridCol w:w="1778"/>
        <w:gridCol w:w="1712"/>
        <w:gridCol w:w="1276"/>
        <w:gridCol w:w="1373"/>
        <w:gridCol w:w="1745"/>
      </w:tblGrid>
      <w:tr w:rsidR="00453950" w:rsidRPr="00891B68" w14:paraId="75101953" w14:textId="77777777" w:rsidTr="002A4ECF">
        <w:tc>
          <w:tcPr>
            <w:tcW w:w="1750" w:type="dxa"/>
            <w:shd w:val="clear" w:color="auto" w:fill="D9D9D9" w:themeFill="background1" w:themeFillShade="D9"/>
          </w:tcPr>
          <w:p w14:paraId="64C71350" w14:textId="77777777" w:rsidR="00453950" w:rsidRPr="00891B68" w:rsidRDefault="00453950" w:rsidP="00891B68">
            <w:pPr>
              <w:spacing w:before="60" w:after="60" w:line="240" w:lineRule="auto"/>
              <w:rPr>
                <w:rFonts w:cs="Arial"/>
                <w:b/>
                <w:sz w:val="18"/>
                <w:szCs w:val="18"/>
              </w:rPr>
            </w:pPr>
            <w:r w:rsidRPr="00891B68">
              <w:rPr>
                <w:rFonts w:cs="Arial"/>
                <w:b/>
                <w:sz w:val="18"/>
                <w:szCs w:val="18"/>
              </w:rPr>
              <w:t>Role</w:t>
            </w:r>
          </w:p>
        </w:tc>
        <w:tc>
          <w:tcPr>
            <w:tcW w:w="1778" w:type="dxa"/>
            <w:shd w:val="clear" w:color="auto" w:fill="D9D9D9" w:themeFill="background1" w:themeFillShade="D9"/>
          </w:tcPr>
          <w:p w14:paraId="443CBD87" w14:textId="77777777" w:rsidR="00453950" w:rsidRPr="00891B68" w:rsidRDefault="00453950" w:rsidP="00891B68">
            <w:pPr>
              <w:spacing w:before="60" w:after="60" w:line="240" w:lineRule="auto"/>
              <w:rPr>
                <w:rFonts w:cs="Arial"/>
                <w:b/>
                <w:sz w:val="18"/>
                <w:szCs w:val="18"/>
              </w:rPr>
            </w:pPr>
            <w:r w:rsidRPr="00891B68">
              <w:rPr>
                <w:rFonts w:cs="Arial"/>
                <w:b/>
                <w:sz w:val="18"/>
                <w:szCs w:val="18"/>
              </w:rPr>
              <w:t>Name</w:t>
            </w:r>
          </w:p>
        </w:tc>
        <w:tc>
          <w:tcPr>
            <w:tcW w:w="1712" w:type="dxa"/>
            <w:shd w:val="clear" w:color="auto" w:fill="D9D9D9" w:themeFill="background1" w:themeFillShade="D9"/>
          </w:tcPr>
          <w:p w14:paraId="693FB93C" w14:textId="77777777" w:rsidR="00453950" w:rsidRPr="00891B68" w:rsidRDefault="00453950" w:rsidP="00891B68">
            <w:pPr>
              <w:spacing w:before="60" w:after="60" w:line="240" w:lineRule="auto"/>
              <w:rPr>
                <w:rFonts w:cs="Arial"/>
                <w:b/>
                <w:sz w:val="18"/>
                <w:szCs w:val="18"/>
              </w:rPr>
            </w:pPr>
            <w:r w:rsidRPr="00891B68">
              <w:rPr>
                <w:rFonts w:cs="Arial"/>
                <w:b/>
                <w:sz w:val="18"/>
                <w:szCs w:val="18"/>
              </w:rPr>
              <w:t>Description</w:t>
            </w:r>
          </w:p>
        </w:tc>
        <w:tc>
          <w:tcPr>
            <w:tcW w:w="1276" w:type="dxa"/>
            <w:shd w:val="clear" w:color="auto" w:fill="D9D9D9" w:themeFill="background1" w:themeFillShade="D9"/>
          </w:tcPr>
          <w:p w14:paraId="4CB220CB" w14:textId="77777777" w:rsidR="00453950" w:rsidRPr="00891B68" w:rsidRDefault="00453950" w:rsidP="00891B68">
            <w:pPr>
              <w:spacing w:before="60" w:after="60" w:line="240" w:lineRule="auto"/>
              <w:jc w:val="center"/>
              <w:rPr>
                <w:rFonts w:cs="Arial"/>
                <w:b/>
                <w:sz w:val="18"/>
                <w:szCs w:val="18"/>
              </w:rPr>
            </w:pPr>
            <w:r w:rsidRPr="00891B68">
              <w:rPr>
                <w:rFonts w:cs="Arial"/>
                <w:b/>
                <w:sz w:val="18"/>
                <w:szCs w:val="18"/>
              </w:rPr>
              <w:t>Multiplicity</w:t>
            </w:r>
          </w:p>
        </w:tc>
        <w:tc>
          <w:tcPr>
            <w:tcW w:w="1373" w:type="dxa"/>
            <w:shd w:val="clear" w:color="auto" w:fill="D9D9D9" w:themeFill="background1" w:themeFillShade="D9"/>
          </w:tcPr>
          <w:p w14:paraId="68A0D819" w14:textId="77777777" w:rsidR="00453950" w:rsidRPr="00891B68" w:rsidRDefault="00453950" w:rsidP="00891B68">
            <w:pPr>
              <w:spacing w:before="60" w:after="60" w:line="240" w:lineRule="auto"/>
              <w:rPr>
                <w:rFonts w:cs="Arial"/>
                <w:b/>
                <w:sz w:val="18"/>
                <w:szCs w:val="18"/>
              </w:rPr>
            </w:pPr>
            <w:r w:rsidRPr="00891B68">
              <w:rPr>
                <w:rFonts w:cs="Arial"/>
                <w:b/>
                <w:sz w:val="18"/>
                <w:szCs w:val="18"/>
              </w:rPr>
              <w:t>Data Type</w:t>
            </w:r>
          </w:p>
        </w:tc>
        <w:tc>
          <w:tcPr>
            <w:tcW w:w="1745" w:type="dxa"/>
            <w:shd w:val="clear" w:color="auto" w:fill="D9D9D9" w:themeFill="background1" w:themeFillShade="D9"/>
          </w:tcPr>
          <w:p w14:paraId="7D8F1470" w14:textId="77777777" w:rsidR="00453950" w:rsidRPr="00891B68" w:rsidRDefault="00453950" w:rsidP="00891B68">
            <w:pPr>
              <w:spacing w:before="60" w:after="60" w:line="240" w:lineRule="auto"/>
              <w:rPr>
                <w:rFonts w:cs="Arial"/>
                <w:b/>
                <w:sz w:val="18"/>
                <w:szCs w:val="18"/>
              </w:rPr>
            </w:pPr>
            <w:r w:rsidRPr="00891B68">
              <w:rPr>
                <w:rFonts w:cs="Arial"/>
                <w:b/>
                <w:sz w:val="18"/>
                <w:szCs w:val="18"/>
              </w:rPr>
              <w:t>Remarks</w:t>
            </w:r>
          </w:p>
        </w:tc>
      </w:tr>
      <w:tr w:rsidR="00453950" w:rsidRPr="00891B68" w14:paraId="4DE0BC68" w14:textId="77777777" w:rsidTr="00D96BD6">
        <w:tc>
          <w:tcPr>
            <w:tcW w:w="1750" w:type="dxa"/>
          </w:tcPr>
          <w:p w14:paraId="05A8831C" w14:textId="77777777" w:rsidR="00453950" w:rsidRPr="00891B68" w:rsidRDefault="00453950" w:rsidP="00891B68">
            <w:pPr>
              <w:spacing w:before="60" w:after="60" w:line="240" w:lineRule="auto"/>
              <w:rPr>
                <w:rFonts w:cs="Arial"/>
                <w:sz w:val="18"/>
                <w:szCs w:val="18"/>
              </w:rPr>
            </w:pPr>
            <w:r w:rsidRPr="00891B68">
              <w:rPr>
                <w:rFonts w:cs="Arial"/>
                <w:sz w:val="18"/>
                <w:szCs w:val="18"/>
              </w:rPr>
              <w:t>ComplexAttribute</w:t>
            </w:r>
          </w:p>
        </w:tc>
        <w:tc>
          <w:tcPr>
            <w:tcW w:w="1778" w:type="dxa"/>
          </w:tcPr>
          <w:p w14:paraId="2CBA89B0" w14:textId="77777777" w:rsidR="00453950" w:rsidRPr="00891B68" w:rsidRDefault="00453950" w:rsidP="00891B68">
            <w:pPr>
              <w:spacing w:before="60" w:after="60" w:line="240" w:lineRule="auto"/>
              <w:rPr>
                <w:rFonts w:cs="Arial"/>
                <w:sz w:val="18"/>
                <w:szCs w:val="18"/>
              </w:rPr>
            </w:pPr>
            <w:r w:rsidRPr="00891B68">
              <w:rPr>
                <w:rFonts w:cs="Arial"/>
                <w:sz w:val="18"/>
                <w:szCs w:val="18"/>
              </w:rPr>
              <w:t>fixedTimeRange</w:t>
            </w:r>
          </w:p>
        </w:tc>
        <w:tc>
          <w:tcPr>
            <w:tcW w:w="1712" w:type="dxa"/>
          </w:tcPr>
          <w:p w14:paraId="0B40E77A" w14:textId="58A09C49" w:rsidR="00453950" w:rsidRPr="00E6434E" w:rsidRDefault="000C223C" w:rsidP="00891B68">
            <w:pPr>
              <w:spacing w:before="60" w:after="60" w:line="240" w:lineRule="auto"/>
              <w:rPr>
                <w:rFonts w:cs="Arial"/>
                <w:sz w:val="18"/>
                <w:szCs w:val="18"/>
              </w:rPr>
            </w:pPr>
            <w:r w:rsidRPr="007E33D0">
              <w:rPr>
                <w:rFonts w:cs="Arial"/>
                <w:sz w:val="18"/>
                <w:szCs w:val="18"/>
                <w:shd w:val="clear" w:color="auto" w:fill="FFFFFF"/>
              </w:rPr>
              <w:t>Time interval.</w:t>
            </w:r>
          </w:p>
        </w:tc>
        <w:tc>
          <w:tcPr>
            <w:tcW w:w="1276" w:type="dxa"/>
          </w:tcPr>
          <w:p w14:paraId="53FCF22F" w14:textId="77777777" w:rsidR="00453950" w:rsidRPr="00891B68" w:rsidRDefault="00453950" w:rsidP="00891B68">
            <w:pPr>
              <w:spacing w:before="60" w:after="60" w:line="240" w:lineRule="auto"/>
              <w:jc w:val="center"/>
              <w:rPr>
                <w:rFonts w:cs="Arial"/>
                <w:sz w:val="18"/>
                <w:szCs w:val="18"/>
              </w:rPr>
            </w:pPr>
          </w:p>
        </w:tc>
        <w:tc>
          <w:tcPr>
            <w:tcW w:w="1373" w:type="dxa"/>
          </w:tcPr>
          <w:p w14:paraId="29E3DE20" w14:textId="77777777" w:rsidR="00453950" w:rsidRPr="00891B68" w:rsidRDefault="00453950" w:rsidP="00891B68">
            <w:pPr>
              <w:spacing w:before="60" w:after="60" w:line="240" w:lineRule="auto"/>
              <w:rPr>
                <w:rFonts w:cs="Arial"/>
                <w:sz w:val="18"/>
                <w:szCs w:val="18"/>
              </w:rPr>
            </w:pPr>
          </w:p>
        </w:tc>
        <w:tc>
          <w:tcPr>
            <w:tcW w:w="1745" w:type="dxa"/>
          </w:tcPr>
          <w:p w14:paraId="25CD3E6E" w14:textId="77777777" w:rsidR="00453950" w:rsidRPr="00891B68" w:rsidRDefault="00453950" w:rsidP="00891B68">
            <w:pPr>
              <w:spacing w:before="60" w:after="60" w:line="240" w:lineRule="auto"/>
              <w:rPr>
                <w:rFonts w:cs="Arial"/>
                <w:sz w:val="18"/>
                <w:szCs w:val="18"/>
              </w:rPr>
            </w:pPr>
          </w:p>
        </w:tc>
      </w:tr>
      <w:tr w:rsidR="00453950" w:rsidRPr="00891B68" w14:paraId="055AC1A6" w14:textId="77777777" w:rsidTr="00D96BD6">
        <w:tc>
          <w:tcPr>
            <w:tcW w:w="1750" w:type="dxa"/>
          </w:tcPr>
          <w:p w14:paraId="41A8AF55" w14:textId="77777777" w:rsidR="00453950" w:rsidRPr="00891B68" w:rsidRDefault="00453950" w:rsidP="00891B68">
            <w:pPr>
              <w:spacing w:before="60" w:after="60" w:line="240" w:lineRule="auto"/>
              <w:rPr>
                <w:rFonts w:cs="Arial"/>
                <w:sz w:val="18"/>
                <w:szCs w:val="18"/>
              </w:rPr>
            </w:pPr>
            <w:r w:rsidRPr="00891B68">
              <w:rPr>
                <w:rFonts w:cs="Arial"/>
                <w:sz w:val="18"/>
                <w:szCs w:val="18"/>
              </w:rPr>
              <w:t>Attribute</w:t>
            </w:r>
          </w:p>
        </w:tc>
        <w:tc>
          <w:tcPr>
            <w:tcW w:w="1778" w:type="dxa"/>
          </w:tcPr>
          <w:p w14:paraId="7F5B29A4" w14:textId="609FC396" w:rsidR="00453950" w:rsidRPr="00891B68" w:rsidRDefault="00DB6A7E" w:rsidP="00891B68">
            <w:pPr>
              <w:spacing w:before="60" w:after="60" w:line="240" w:lineRule="auto"/>
              <w:rPr>
                <w:rFonts w:cs="Arial"/>
                <w:sz w:val="18"/>
                <w:szCs w:val="18"/>
              </w:rPr>
            </w:pPr>
            <w:r>
              <w:rPr>
                <w:rFonts w:cs="Arial"/>
                <w:sz w:val="18"/>
                <w:szCs w:val="18"/>
              </w:rPr>
              <w:t>t</w:t>
            </w:r>
            <w:r w:rsidRPr="00891B68">
              <w:rPr>
                <w:rFonts w:cs="Arial"/>
                <w:sz w:val="18"/>
                <w:szCs w:val="18"/>
              </w:rPr>
              <w:t>imeStart</w:t>
            </w:r>
          </w:p>
        </w:tc>
        <w:tc>
          <w:tcPr>
            <w:tcW w:w="1712" w:type="dxa"/>
          </w:tcPr>
          <w:p w14:paraId="675969A5" w14:textId="071B1C06" w:rsidR="00453950" w:rsidRPr="00716349" w:rsidRDefault="002D4F73" w:rsidP="00891B68">
            <w:pPr>
              <w:spacing w:before="60" w:after="60" w:line="240" w:lineRule="auto"/>
              <w:rPr>
                <w:rFonts w:cs="Arial"/>
                <w:sz w:val="18"/>
                <w:szCs w:val="18"/>
                <w:lang w:val="en-US"/>
              </w:rPr>
            </w:pPr>
            <w:r w:rsidRPr="002D4F73">
              <w:rPr>
                <w:rFonts w:cs="Arial"/>
                <w:sz w:val="18"/>
                <w:szCs w:val="18"/>
              </w:rPr>
              <w:t>The start time of an active period.</w:t>
            </w:r>
          </w:p>
        </w:tc>
        <w:tc>
          <w:tcPr>
            <w:tcW w:w="1276" w:type="dxa"/>
          </w:tcPr>
          <w:p w14:paraId="6C36BC86" w14:textId="7E635BFC" w:rsidR="00453950" w:rsidRPr="00891B68" w:rsidRDefault="00453950" w:rsidP="00891B68">
            <w:pPr>
              <w:spacing w:before="60" w:after="60" w:line="240" w:lineRule="auto"/>
              <w:jc w:val="center"/>
              <w:rPr>
                <w:rFonts w:cs="Arial"/>
                <w:sz w:val="18"/>
                <w:szCs w:val="18"/>
              </w:rPr>
            </w:pPr>
            <w:r w:rsidRPr="00891B68">
              <w:rPr>
                <w:rFonts w:cs="Arial"/>
                <w:sz w:val="18"/>
                <w:szCs w:val="18"/>
              </w:rPr>
              <w:t>[</w:t>
            </w:r>
            <w:ins w:id="1015" w:author="Jason Rhee" w:date="2024-07-21T19:10:00Z" w16du:dateUtc="2024-07-21T09:10:00Z">
              <w:r w:rsidR="001F1495">
                <w:rPr>
                  <w:rFonts w:eastAsiaTheme="minorEastAsia" w:cs="Arial" w:hint="eastAsia"/>
                  <w:sz w:val="18"/>
                  <w:szCs w:val="18"/>
                  <w:lang w:eastAsia="ko-KR"/>
                </w:rPr>
                <w:t>0..</w:t>
              </w:r>
            </w:ins>
            <w:r w:rsidRPr="00891B68">
              <w:rPr>
                <w:rFonts w:cs="Arial"/>
                <w:sz w:val="18"/>
                <w:szCs w:val="18"/>
              </w:rPr>
              <w:t>1]</w:t>
            </w:r>
          </w:p>
        </w:tc>
        <w:tc>
          <w:tcPr>
            <w:tcW w:w="1373" w:type="dxa"/>
          </w:tcPr>
          <w:p w14:paraId="0AEB5BDE" w14:textId="77777777" w:rsidR="00453950" w:rsidRPr="00891B68" w:rsidRDefault="00453950" w:rsidP="00891B68">
            <w:pPr>
              <w:spacing w:before="60" w:after="60" w:line="240" w:lineRule="auto"/>
              <w:rPr>
                <w:rFonts w:cs="Arial"/>
                <w:sz w:val="18"/>
                <w:szCs w:val="18"/>
              </w:rPr>
            </w:pPr>
            <w:r w:rsidRPr="00891B68">
              <w:rPr>
                <w:rFonts w:cs="Arial"/>
                <w:sz w:val="18"/>
                <w:szCs w:val="18"/>
              </w:rPr>
              <w:t>DateTime</w:t>
            </w:r>
          </w:p>
        </w:tc>
        <w:tc>
          <w:tcPr>
            <w:tcW w:w="1745" w:type="dxa"/>
          </w:tcPr>
          <w:p w14:paraId="022FF871" w14:textId="77777777" w:rsidR="00453950" w:rsidRPr="00891B68" w:rsidRDefault="00453950" w:rsidP="00891B68">
            <w:pPr>
              <w:spacing w:before="60" w:after="60" w:line="240" w:lineRule="auto"/>
              <w:rPr>
                <w:rFonts w:cs="Arial"/>
                <w:sz w:val="18"/>
                <w:szCs w:val="18"/>
              </w:rPr>
            </w:pPr>
          </w:p>
        </w:tc>
      </w:tr>
      <w:tr w:rsidR="00453950" w:rsidRPr="00891B68" w14:paraId="01414D1E" w14:textId="77777777" w:rsidTr="00D96BD6">
        <w:tc>
          <w:tcPr>
            <w:tcW w:w="1750" w:type="dxa"/>
          </w:tcPr>
          <w:p w14:paraId="05C3B26F" w14:textId="77777777" w:rsidR="00453950" w:rsidRPr="00891B68" w:rsidRDefault="00453950" w:rsidP="00891B68">
            <w:pPr>
              <w:spacing w:before="60" w:after="60" w:line="240" w:lineRule="auto"/>
              <w:rPr>
                <w:rFonts w:cs="Arial"/>
                <w:sz w:val="18"/>
                <w:szCs w:val="18"/>
              </w:rPr>
            </w:pPr>
            <w:r w:rsidRPr="00891B68">
              <w:rPr>
                <w:rFonts w:cs="Arial"/>
                <w:sz w:val="18"/>
                <w:szCs w:val="18"/>
              </w:rPr>
              <w:t>Attribute</w:t>
            </w:r>
          </w:p>
        </w:tc>
        <w:tc>
          <w:tcPr>
            <w:tcW w:w="1778" w:type="dxa"/>
          </w:tcPr>
          <w:p w14:paraId="3FA10E7A" w14:textId="360EBFD0" w:rsidR="00453950" w:rsidRPr="00891B68" w:rsidRDefault="00DB6A7E" w:rsidP="00891B68">
            <w:pPr>
              <w:spacing w:before="60" w:after="60" w:line="240" w:lineRule="auto"/>
              <w:rPr>
                <w:rFonts w:cs="Arial"/>
                <w:sz w:val="18"/>
                <w:szCs w:val="18"/>
              </w:rPr>
            </w:pPr>
            <w:r>
              <w:rPr>
                <w:rFonts w:cs="Arial"/>
                <w:sz w:val="18"/>
                <w:szCs w:val="18"/>
              </w:rPr>
              <w:t>t</w:t>
            </w:r>
            <w:r w:rsidRPr="00891B68">
              <w:rPr>
                <w:rFonts w:cs="Arial"/>
                <w:sz w:val="18"/>
                <w:szCs w:val="18"/>
              </w:rPr>
              <w:t>imeEnd</w:t>
            </w:r>
          </w:p>
        </w:tc>
        <w:tc>
          <w:tcPr>
            <w:tcW w:w="1712" w:type="dxa"/>
          </w:tcPr>
          <w:p w14:paraId="20B537D1" w14:textId="563E824F" w:rsidR="00453950" w:rsidRPr="00891B68" w:rsidRDefault="007359FB" w:rsidP="00891B68">
            <w:pPr>
              <w:spacing w:before="60" w:after="60" w:line="240" w:lineRule="auto"/>
              <w:rPr>
                <w:rFonts w:cs="Arial"/>
                <w:sz w:val="18"/>
                <w:szCs w:val="18"/>
              </w:rPr>
            </w:pPr>
            <w:r w:rsidRPr="007359FB">
              <w:rPr>
                <w:rFonts w:cs="Arial"/>
                <w:sz w:val="18"/>
                <w:szCs w:val="18"/>
              </w:rPr>
              <w:t>The end time of an active period.</w:t>
            </w:r>
          </w:p>
        </w:tc>
        <w:tc>
          <w:tcPr>
            <w:tcW w:w="1276" w:type="dxa"/>
          </w:tcPr>
          <w:p w14:paraId="632B032C" w14:textId="39989976" w:rsidR="00453950" w:rsidRPr="00891B68" w:rsidRDefault="00453950" w:rsidP="00891B68">
            <w:pPr>
              <w:spacing w:before="60" w:after="60" w:line="240" w:lineRule="auto"/>
              <w:jc w:val="center"/>
              <w:rPr>
                <w:rFonts w:cs="Arial"/>
                <w:sz w:val="18"/>
                <w:szCs w:val="18"/>
              </w:rPr>
            </w:pPr>
            <w:r w:rsidRPr="00891B68">
              <w:rPr>
                <w:rFonts w:cs="Arial"/>
                <w:sz w:val="18"/>
                <w:szCs w:val="18"/>
              </w:rPr>
              <w:t>[</w:t>
            </w:r>
            <w:ins w:id="1016" w:author="Jason Rhee" w:date="2024-07-21T19:10:00Z" w16du:dateUtc="2024-07-21T09:10:00Z">
              <w:r w:rsidR="001F1495">
                <w:rPr>
                  <w:rFonts w:eastAsiaTheme="minorEastAsia" w:cs="Arial" w:hint="eastAsia"/>
                  <w:sz w:val="18"/>
                  <w:szCs w:val="18"/>
                  <w:lang w:eastAsia="ko-KR"/>
                </w:rPr>
                <w:t>0..</w:t>
              </w:r>
            </w:ins>
            <w:r w:rsidRPr="00891B68">
              <w:rPr>
                <w:rFonts w:cs="Arial"/>
                <w:sz w:val="18"/>
                <w:szCs w:val="18"/>
              </w:rPr>
              <w:t>1]</w:t>
            </w:r>
          </w:p>
        </w:tc>
        <w:tc>
          <w:tcPr>
            <w:tcW w:w="1373" w:type="dxa"/>
          </w:tcPr>
          <w:p w14:paraId="04259C4F" w14:textId="77777777" w:rsidR="00453950" w:rsidRPr="00891B68" w:rsidRDefault="00453950" w:rsidP="00891B68">
            <w:pPr>
              <w:spacing w:before="60" w:after="60" w:line="240" w:lineRule="auto"/>
              <w:rPr>
                <w:rFonts w:cs="Arial"/>
                <w:sz w:val="18"/>
                <w:szCs w:val="18"/>
              </w:rPr>
            </w:pPr>
            <w:r w:rsidRPr="00891B68">
              <w:rPr>
                <w:rFonts w:cs="Arial"/>
                <w:sz w:val="18"/>
                <w:szCs w:val="18"/>
              </w:rPr>
              <w:t>DateTime</w:t>
            </w:r>
          </w:p>
        </w:tc>
        <w:tc>
          <w:tcPr>
            <w:tcW w:w="1745" w:type="dxa"/>
          </w:tcPr>
          <w:p w14:paraId="31EA36B3" w14:textId="77777777" w:rsidR="00453950" w:rsidRPr="00891B68" w:rsidRDefault="00453950" w:rsidP="00891B68">
            <w:pPr>
              <w:spacing w:before="60" w:after="60" w:line="240" w:lineRule="auto"/>
              <w:rPr>
                <w:rFonts w:cs="Arial"/>
                <w:sz w:val="18"/>
                <w:szCs w:val="18"/>
              </w:rPr>
            </w:pPr>
          </w:p>
        </w:tc>
      </w:tr>
    </w:tbl>
    <w:p w14:paraId="2D050EE9" w14:textId="77777777" w:rsidR="00891B68" w:rsidRPr="00891B68" w:rsidRDefault="00891B68" w:rsidP="00891B68">
      <w:pPr>
        <w:spacing w:before="0"/>
      </w:pPr>
    </w:p>
    <w:p w14:paraId="41383471" w14:textId="77777777" w:rsidR="00453950" w:rsidRPr="00D129DC" w:rsidRDefault="00453950" w:rsidP="002721B0">
      <w:pPr>
        <w:pStyle w:val="Heading3"/>
      </w:pPr>
      <w:r w:rsidRPr="00D129DC">
        <w:t>Enumerations</w:t>
      </w:r>
    </w:p>
    <w:tbl>
      <w:tblPr>
        <w:tblStyle w:val="TableGrid"/>
        <w:tblW w:w="9814" w:type="dxa"/>
        <w:tblLayout w:type="fixed"/>
        <w:tblLook w:val="04A0" w:firstRow="1" w:lastRow="0" w:firstColumn="1" w:lastColumn="0" w:noHBand="0" w:noVBand="1"/>
      </w:tblPr>
      <w:tblGrid>
        <w:gridCol w:w="3719"/>
        <w:gridCol w:w="1701"/>
        <w:gridCol w:w="1276"/>
        <w:gridCol w:w="1417"/>
        <w:gridCol w:w="1701"/>
      </w:tblGrid>
      <w:tr w:rsidR="00D96BD6" w:rsidRPr="00891B68" w14:paraId="595CCEC4" w14:textId="77777777" w:rsidTr="007E33D0">
        <w:tc>
          <w:tcPr>
            <w:tcW w:w="3719" w:type="dxa"/>
            <w:shd w:val="clear" w:color="auto" w:fill="D9D9D9" w:themeFill="background1" w:themeFillShade="D9"/>
          </w:tcPr>
          <w:p w14:paraId="2440A3E7" w14:textId="77777777" w:rsidR="00D96BD6" w:rsidRPr="00891B68" w:rsidRDefault="00D96BD6" w:rsidP="00891B68">
            <w:pPr>
              <w:spacing w:before="60" w:after="60" w:line="240" w:lineRule="auto"/>
              <w:jc w:val="left"/>
              <w:rPr>
                <w:rFonts w:cs="Arial"/>
                <w:b/>
                <w:sz w:val="18"/>
                <w:szCs w:val="18"/>
              </w:rPr>
            </w:pPr>
            <w:r w:rsidRPr="00891B68">
              <w:rPr>
                <w:rFonts w:cs="Arial"/>
                <w:b/>
                <w:sz w:val="18"/>
                <w:szCs w:val="18"/>
              </w:rPr>
              <w:t>Name</w:t>
            </w:r>
          </w:p>
        </w:tc>
        <w:tc>
          <w:tcPr>
            <w:tcW w:w="1701" w:type="dxa"/>
            <w:shd w:val="clear" w:color="auto" w:fill="D9D9D9" w:themeFill="background1" w:themeFillShade="D9"/>
          </w:tcPr>
          <w:p w14:paraId="5EDC937B" w14:textId="77777777" w:rsidR="00D96BD6" w:rsidRPr="00891B68" w:rsidRDefault="00D96BD6" w:rsidP="00891B68">
            <w:pPr>
              <w:spacing w:before="60" w:after="60" w:line="240" w:lineRule="auto"/>
              <w:jc w:val="left"/>
              <w:rPr>
                <w:rFonts w:cs="Arial"/>
                <w:b/>
                <w:sz w:val="18"/>
                <w:szCs w:val="18"/>
              </w:rPr>
            </w:pPr>
            <w:r w:rsidRPr="00891B68">
              <w:rPr>
                <w:rFonts w:cs="Arial"/>
                <w:b/>
                <w:sz w:val="18"/>
                <w:szCs w:val="18"/>
              </w:rPr>
              <w:t>Description</w:t>
            </w:r>
          </w:p>
        </w:tc>
        <w:tc>
          <w:tcPr>
            <w:tcW w:w="1276" w:type="dxa"/>
            <w:shd w:val="clear" w:color="auto" w:fill="D9D9D9" w:themeFill="background1" w:themeFillShade="D9"/>
          </w:tcPr>
          <w:p w14:paraId="4F12C939" w14:textId="77777777" w:rsidR="00D96BD6" w:rsidRPr="00891B68" w:rsidRDefault="00D96BD6" w:rsidP="00891B68">
            <w:pPr>
              <w:spacing w:before="60" w:after="60" w:line="240" w:lineRule="auto"/>
              <w:jc w:val="center"/>
              <w:rPr>
                <w:rFonts w:cs="Arial"/>
                <w:b/>
                <w:sz w:val="18"/>
                <w:szCs w:val="18"/>
              </w:rPr>
            </w:pPr>
            <w:r w:rsidRPr="00891B68">
              <w:rPr>
                <w:rFonts w:cs="Arial"/>
                <w:b/>
                <w:sz w:val="18"/>
                <w:szCs w:val="18"/>
              </w:rPr>
              <w:t>Multiplicity</w:t>
            </w:r>
          </w:p>
        </w:tc>
        <w:tc>
          <w:tcPr>
            <w:tcW w:w="1417" w:type="dxa"/>
            <w:shd w:val="clear" w:color="auto" w:fill="D9D9D9" w:themeFill="background1" w:themeFillShade="D9"/>
          </w:tcPr>
          <w:p w14:paraId="1EBE6CFF" w14:textId="77777777" w:rsidR="00D96BD6" w:rsidRPr="00891B68" w:rsidRDefault="00D96BD6" w:rsidP="00891B68">
            <w:pPr>
              <w:spacing w:before="60" w:after="60" w:line="240" w:lineRule="auto"/>
              <w:jc w:val="left"/>
              <w:rPr>
                <w:rFonts w:cs="Arial"/>
                <w:b/>
                <w:sz w:val="18"/>
                <w:szCs w:val="18"/>
              </w:rPr>
            </w:pPr>
            <w:r w:rsidRPr="00891B68">
              <w:rPr>
                <w:rFonts w:cs="Arial"/>
                <w:b/>
                <w:sz w:val="18"/>
                <w:szCs w:val="18"/>
              </w:rPr>
              <w:t>Data Type</w:t>
            </w:r>
          </w:p>
        </w:tc>
        <w:tc>
          <w:tcPr>
            <w:tcW w:w="1701" w:type="dxa"/>
            <w:shd w:val="clear" w:color="auto" w:fill="D9D9D9" w:themeFill="background1" w:themeFillShade="D9"/>
          </w:tcPr>
          <w:p w14:paraId="0A682B96" w14:textId="6A787C06" w:rsidR="00D96BD6" w:rsidRPr="00891B68" w:rsidRDefault="00891B68" w:rsidP="00891B68">
            <w:pPr>
              <w:spacing w:before="60" w:after="60" w:line="240" w:lineRule="auto"/>
              <w:jc w:val="left"/>
              <w:rPr>
                <w:rFonts w:cs="Arial"/>
                <w:b/>
                <w:sz w:val="18"/>
                <w:szCs w:val="18"/>
              </w:rPr>
            </w:pPr>
            <w:r>
              <w:rPr>
                <w:rFonts w:cs="Arial"/>
                <w:b/>
                <w:sz w:val="18"/>
                <w:szCs w:val="18"/>
              </w:rPr>
              <w:t>Values</w:t>
            </w:r>
          </w:p>
        </w:tc>
      </w:tr>
      <w:tr w:rsidR="00D96BD6" w:rsidRPr="00891B68" w14:paraId="0492C7D3" w14:textId="77777777" w:rsidTr="007E33D0">
        <w:tc>
          <w:tcPr>
            <w:tcW w:w="3719" w:type="dxa"/>
          </w:tcPr>
          <w:p w14:paraId="587514A9" w14:textId="3719E824" w:rsidR="00D96BD6" w:rsidRPr="00891B68" w:rsidRDefault="00D96BD6" w:rsidP="00891B68">
            <w:pPr>
              <w:spacing w:before="60" w:after="60" w:line="240" w:lineRule="auto"/>
              <w:jc w:val="left"/>
              <w:rPr>
                <w:sz w:val="18"/>
                <w:szCs w:val="18"/>
              </w:rPr>
            </w:pPr>
            <w:r w:rsidRPr="00891B68">
              <w:rPr>
                <w:sz w:val="18"/>
                <w:szCs w:val="18"/>
              </w:rPr>
              <w:t>underKeelClearancePurpose</w:t>
            </w:r>
          </w:p>
        </w:tc>
        <w:tc>
          <w:tcPr>
            <w:tcW w:w="1701" w:type="dxa"/>
          </w:tcPr>
          <w:p w14:paraId="1EA680F9" w14:textId="217E58BA" w:rsidR="00D96BD6" w:rsidRPr="00891B68" w:rsidRDefault="006B1ED5" w:rsidP="00891B68">
            <w:pPr>
              <w:spacing w:before="60" w:after="60" w:line="240" w:lineRule="auto"/>
              <w:jc w:val="left"/>
              <w:rPr>
                <w:rFonts w:cs="Arial"/>
                <w:sz w:val="18"/>
                <w:szCs w:val="18"/>
              </w:rPr>
            </w:pPr>
            <w:r w:rsidRPr="006B1ED5">
              <w:rPr>
                <w:rFonts w:cs="Arial"/>
                <w:sz w:val="18"/>
                <w:szCs w:val="18"/>
              </w:rPr>
              <w:t>The relevant phase of a UKC passage plan.</w:t>
            </w:r>
          </w:p>
        </w:tc>
        <w:tc>
          <w:tcPr>
            <w:tcW w:w="1276" w:type="dxa"/>
          </w:tcPr>
          <w:p w14:paraId="74AE814F" w14:textId="798903A7" w:rsidR="00D96BD6" w:rsidRPr="00891B68" w:rsidRDefault="00891B68" w:rsidP="00891B68">
            <w:pPr>
              <w:spacing w:before="60" w:after="60" w:line="240" w:lineRule="auto"/>
              <w:jc w:val="center"/>
              <w:rPr>
                <w:rFonts w:cs="Arial"/>
                <w:sz w:val="18"/>
                <w:szCs w:val="18"/>
              </w:rPr>
            </w:pPr>
            <w:r>
              <w:rPr>
                <w:rFonts w:cs="Arial"/>
                <w:sz w:val="18"/>
                <w:szCs w:val="18"/>
              </w:rPr>
              <w:t>[</w:t>
            </w:r>
            <w:r w:rsidR="00D96BD6" w:rsidRPr="00891B68">
              <w:rPr>
                <w:rFonts w:cs="Arial"/>
                <w:sz w:val="18"/>
                <w:szCs w:val="18"/>
              </w:rPr>
              <w:t>1</w:t>
            </w:r>
            <w:r>
              <w:rPr>
                <w:rFonts w:cs="Arial"/>
                <w:sz w:val="18"/>
                <w:szCs w:val="18"/>
              </w:rPr>
              <w:t>]</w:t>
            </w:r>
          </w:p>
        </w:tc>
        <w:tc>
          <w:tcPr>
            <w:tcW w:w="1417" w:type="dxa"/>
          </w:tcPr>
          <w:p w14:paraId="65A39E05" w14:textId="77777777" w:rsidR="00D96BD6" w:rsidRPr="00891B68" w:rsidRDefault="00D96BD6" w:rsidP="00891B68">
            <w:pPr>
              <w:spacing w:before="60" w:after="60" w:line="240" w:lineRule="auto"/>
              <w:jc w:val="left"/>
              <w:rPr>
                <w:rFonts w:cs="Arial"/>
                <w:sz w:val="18"/>
                <w:szCs w:val="18"/>
              </w:rPr>
            </w:pPr>
            <w:r w:rsidRPr="00891B68">
              <w:rPr>
                <w:rFonts w:cs="Arial"/>
                <w:sz w:val="18"/>
                <w:szCs w:val="18"/>
              </w:rPr>
              <w:t>Enumeration</w:t>
            </w:r>
          </w:p>
        </w:tc>
        <w:tc>
          <w:tcPr>
            <w:tcW w:w="1701" w:type="dxa"/>
          </w:tcPr>
          <w:p w14:paraId="50F21C6D" w14:textId="77777777" w:rsidR="00D96BD6" w:rsidRPr="00891B68" w:rsidRDefault="00D96BD6" w:rsidP="00891B68">
            <w:pPr>
              <w:spacing w:before="60" w:after="60" w:line="240" w:lineRule="auto"/>
              <w:jc w:val="left"/>
              <w:rPr>
                <w:rFonts w:cs="Arial"/>
                <w:sz w:val="18"/>
                <w:szCs w:val="18"/>
              </w:rPr>
            </w:pPr>
            <w:r w:rsidRPr="00891B68">
              <w:rPr>
                <w:rFonts w:cs="Arial"/>
                <w:sz w:val="18"/>
                <w:szCs w:val="18"/>
              </w:rPr>
              <w:t>1: prePlan</w:t>
            </w:r>
          </w:p>
          <w:p w14:paraId="7339700A" w14:textId="77777777" w:rsidR="00D96BD6" w:rsidRPr="00891B68" w:rsidRDefault="00D96BD6" w:rsidP="00891B68">
            <w:pPr>
              <w:spacing w:before="60" w:after="60" w:line="240" w:lineRule="auto"/>
              <w:jc w:val="left"/>
              <w:rPr>
                <w:rFonts w:cs="Arial"/>
                <w:sz w:val="18"/>
                <w:szCs w:val="18"/>
              </w:rPr>
            </w:pPr>
            <w:r w:rsidRPr="00891B68">
              <w:rPr>
                <w:rFonts w:cs="Arial"/>
                <w:sz w:val="18"/>
                <w:szCs w:val="18"/>
              </w:rPr>
              <w:t>2: actualPlan</w:t>
            </w:r>
          </w:p>
          <w:p w14:paraId="7D8C25CB" w14:textId="77777777" w:rsidR="00D96BD6" w:rsidRPr="00891B68" w:rsidRDefault="00D96BD6" w:rsidP="00891B68">
            <w:pPr>
              <w:spacing w:before="60" w:after="60" w:line="240" w:lineRule="auto"/>
              <w:jc w:val="left"/>
              <w:rPr>
                <w:rFonts w:cs="Arial"/>
                <w:sz w:val="18"/>
                <w:szCs w:val="18"/>
              </w:rPr>
            </w:pPr>
            <w:r w:rsidRPr="00891B68">
              <w:rPr>
                <w:rFonts w:cs="Arial"/>
                <w:sz w:val="18"/>
                <w:szCs w:val="18"/>
              </w:rPr>
              <w:t>3: actualUpdate</w:t>
            </w:r>
          </w:p>
        </w:tc>
      </w:tr>
      <w:tr w:rsidR="00D96BD6" w:rsidRPr="00891B68" w14:paraId="2E0E4846" w14:textId="77777777" w:rsidTr="007E33D0">
        <w:tc>
          <w:tcPr>
            <w:tcW w:w="3719" w:type="dxa"/>
          </w:tcPr>
          <w:p w14:paraId="0E088C7F" w14:textId="071E99E3" w:rsidR="00D96BD6" w:rsidRPr="00891B68" w:rsidRDefault="00D96BD6" w:rsidP="00891B68">
            <w:pPr>
              <w:spacing w:before="60" w:after="60" w:line="240" w:lineRule="auto"/>
              <w:jc w:val="left"/>
              <w:rPr>
                <w:sz w:val="18"/>
                <w:szCs w:val="18"/>
              </w:rPr>
            </w:pPr>
            <w:r w:rsidRPr="00891B68">
              <w:rPr>
                <w:sz w:val="18"/>
                <w:szCs w:val="18"/>
              </w:rPr>
              <w:t>underKeelClearanceCalculation</w:t>
            </w:r>
            <w:r w:rsidR="008B7553">
              <w:rPr>
                <w:sz w:val="18"/>
                <w:szCs w:val="18"/>
              </w:rPr>
              <w:t>Requested</w:t>
            </w:r>
          </w:p>
        </w:tc>
        <w:tc>
          <w:tcPr>
            <w:tcW w:w="1701" w:type="dxa"/>
          </w:tcPr>
          <w:p w14:paraId="7902A95E" w14:textId="7C6DF6EE" w:rsidR="00D96BD6" w:rsidRPr="00891B68" w:rsidRDefault="00F8555F" w:rsidP="00891B68">
            <w:pPr>
              <w:spacing w:before="60" w:after="60" w:line="240" w:lineRule="auto"/>
              <w:jc w:val="left"/>
              <w:rPr>
                <w:rFonts w:cs="Arial"/>
                <w:sz w:val="18"/>
                <w:szCs w:val="18"/>
              </w:rPr>
            </w:pPr>
            <w:ins w:id="1017" w:author="Jason Rhee" w:date="2024-07-02T13:29:00Z">
              <w:r w:rsidRPr="00F8555F">
                <w:rPr>
                  <w:rFonts w:cs="Arial"/>
                  <w:sz w:val="18"/>
                  <w:szCs w:val="18"/>
                </w:rPr>
                <w:t>Indication of the aim of the UKC plan: To find the maximum safe vessel draught for transiting the UKCM region, or to find sailing windows for a nominated vessel draught.</w:t>
              </w:r>
            </w:ins>
            <w:del w:id="1018" w:author="Jason Rhee" w:date="2024-07-02T13:29:00Z" w16du:dateUtc="2024-07-02T03:29:00Z">
              <w:r w:rsidR="00D96BD6" w:rsidRPr="00891B68" w:rsidDel="00F8555F">
                <w:rPr>
                  <w:rFonts w:cs="Arial"/>
                  <w:sz w:val="18"/>
                  <w:szCs w:val="18"/>
                </w:rPr>
                <w:delText>Indication of how the plan was calculated</w:delText>
              </w:r>
            </w:del>
          </w:p>
        </w:tc>
        <w:tc>
          <w:tcPr>
            <w:tcW w:w="1276" w:type="dxa"/>
          </w:tcPr>
          <w:p w14:paraId="7628750E" w14:textId="23C8AF36" w:rsidR="00D96BD6" w:rsidRPr="00891B68" w:rsidRDefault="00A05204" w:rsidP="00891B68">
            <w:pPr>
              <w:spacing w:before="60" w:after="60" w:line="240" w:lineRule="auto"/>
              <w:jc w:val="center"/>
              <w:rPr>
                <w:rFonts w:cs="Arial"/>
                <w:sz w:val="18"/>
                <w:szCs w:val="18"/>
              </w:rPr>
            </w:pPr>
            <w:r>
              <w:rPr>
                <w:rFonts w:cs="Arial"/>
                <w:sz w:val="18"/>
                <w:szCs w:val="18"/>
              </w:rPr>
              <w:t>[0..1]</w:t>
            </w:r>
          </w:p>
        </w:tc>
        <w:tc>
          <w:tcPr>
            <w:tcW w:w="1417" w:type="dxa"/>
          </w:tcPr>
          <w:p w14:paraId="091F884F" w14:textId="77777777" w:rsidR="00D96BD6" w:rsidRPr="00891B68" w:rsidRDefault="00D96BD6" w:rsidP="00891B68">
            <w:pPr>
              <w:spacing w:before="60" w:after="60" w:line="240" w:lineRule="auto"/>
              <w:jc w:val="left"/>
              <w:rPr>
                <w:rFonts w:cs="Arial"/>
                <w:sz w:val="18"/>
                <w:szCs w:val="18"/>
              </w:rPr>
            </w:pPr>
            <w:r w:rsidRPr="00891B68">
              <w:rPr>
                <w:rFonts w:cs="Arial"/>
                <w:sz w:val="18"/>
                <w:szCs w:val="18"/>
              </w:rPr>
              <w:t>Enumeration</w:t>
            </w:r>
          </w:p>
        </w:tc>
        <w:tc>
          <w:tcPr>
            <w:tcW w:w="1701" w:type="dxa"/>
          </w:tcPr>
          <w:p w14:paraId="19BCF9AC" w14:textId="77777777" w:rsidR="00D96BD6" w:rsidRPr="00891B68" w:rsidRDefault="00D96BD6" w:rsidP="00891B68">
            <w:pPr>
              <w:spacing w:before="60" w:after="60" w:line="240" w:lineRule="auto"/>
              <w:jc w:val="left"/>
              <w:rPr>
                <w:rFonts w:cs="Arial"/>
                <w:sz w:val="18"/>
                <w:szCs w:val="18"/>
              </w:rPr>
            </w:pPr>
            <w:r w:rsidRPr="00891B68">
              <w:rPr>
                <w:rFonts w:cs="Arial"/>
                <w:sz w:val="18"/>
                <w:szCs w:val="18"/>
              </w:rPr>
              <w:t>1: timeWindow</w:t>
            </w:r>
          </w:p>
          <w:p w14:paraId="01C2ED17" w14:textId="77777777" w:rsidR="00D96BD6" w:rsidRPr="00891B68" w:rsidRDefault="00D96BD6" w:rsidP="00891B68">
            <w:pPr>
              <w:spacing w:before="60" w:after="60" w:line="240" w:lineRule="auto"/>
              <w:jc w:val="left"/>
              <w:rPr>
                <w:rFonts w:cs="Arial"/>
                <w:sz w:val="18"/>
                <w:szCs w:val="18"/>
              </w:rPr>
            </w:pPr>
            <w:r w:rsidRPr="00891B68">
              <w:rPr>
                <w:rFonts w:cs="Arial"/>
                <w:sz w:val="18"/>
                <w:szCs w:val="18"/>
              </w:rPr>
              <w:t>2: maxDraught</w:t>
            </w:r>
          </w:p>
        </w:tc>
      </w:tr>
    </w:tbl>
    <w:p w14:paraId="648D278F" w14:textId="77777777" w:rsidR="00B730E4" w:rsidRDefault="00B730E4" w:rsidP="00B730E4">
      <w:pPr>
        <w:spacing w:before="0" w:after="0"/>
      </w:pPr>
      <w:bookmarkStart w:id="1019" w:name="_Toc225648301"/>
      <w:bookmarkStart w:id="1020" w:name="_Toc225065158"/>
      <w:bookmarkStart w:id="1021" w:name="_Toc225648282"/>
      <w:bookmarkStart w:id="1022" w:name="_Toc225065139"/>
      <w:bookmarkEnd w:id="716"/>
    </w:p>
    <w:p w14:paraId="354E7ED9" w14:textId="77777777" w:rsidR="00B730E4" w:rsidRPr="00B730E4" w:rsidRDefault="00B730E4" w:rsidP="00B730E4">
      <w:pPr>
        <w:spacing w:before="0" w:after="0"/>
      </w:pPr>
    </w:p>
    <w:p w14:paraId="74F772C1" w14:textId="77777777" w:rsidR="00596942" w:rsidRPr="00A4129D" w:rsidRDefault="00313AE8" w:rsidP="002721B0">
      <w:pPr>
        <w:pStyle w:val="Heading1"/>
      </w:pPr>
      <w:bookmarkStart w:id="1023" w:name="_Toc127463830"/>
      <w:bookmarkStart w:id="1024" w:name="_Toc128125456"/>
      <w:bookmarkStart w:id="1025" w:name="_Toc141176181"/>
      <w:bookmarkStart w:id="1026" w:name="_Toc141176336"/>
      <w:bookmarkStart w:id="1027" w:name="_Toc141176967"/>
      <w:bookmarkStart w:id="1028" w:name="_Toc150177852"/>
      <w:r w:rsidRPr="00A4129D">
        <w:lastRenderedPageBreak/>
        <w:t>F</w:t>
      </w:r>
      <w:r w:rsidR="00596942" w:rsidRPr="00A4129D">
        <w:t>eature Catalogue</w:t>
      </w:r>
      <w:bookmarkEnd w:id="1019"/>
      <w:bookmarkEnd w:id="1020"/>
      <w:bookmarkEnd w:id="1023"/>
      <w:bookmarkEnd w:id="1024"/>
      <w:bookmarkEnd w:id="1025"/>
      <w:bookmarkEnd w:id="1026"/>
      <w:bookmarkEnd w:id="1027"/>
      <w:bookmarkEnd w:id="1028"/>
    </w:p>
    <w:p w14:paraId="53FA5856" w14:textId="77777777" w:rsidR="00E65251" w:rsidRPr="009D1822" w:rsidRDefault="00E65251" w:rsidP="00B3435A">
      <w:pPr>
        <w:pStyle w:val="Heading2"/>
      </w:pPr>
      <w:bookmarkStart w:id="1029" w:name="_Toc127463831"/>
      <w:bookmarkStart w:id="1030" w:name="_Toc128125457"/>
      <w:bookmarkStart w:id="1031" w:name="_Toc141176182"/>
      <w:bookmarkStart w:id="1032" w:name="_Toc141176337"/>
      <w:bookmarkStart w:id="1033" w:name="_Toc141176968"/>
      <w:bookmarkStart w:id="1034" w:name="_Toc150177853"/>
      <w:r w:rsidRPr="009D1822">
        <w:t>Introduction</w:t>
      </w:r>
      <w:bookmarkEnd w:id="1029"/>
      <w:bookmarkEnd w:id="1030"/>
      <w:bookmarkEnd w:id="1031"/>
      <w:bookmarkEnd w:id="1032"/>
      <w:bookmarkEnd w:id="1033"/>
      <w:bookmarkEnd w:id="1034"/>
    </w:p>
    <w:p w14:paraId="461BCFC1" w14:textId="0E515AFC" w:rsidR="007D457F" w:rsidRDefault="00B111BD" w:rsidP="009D1822">
      <w:pPr>
        <w:spacing w:before="0"/>
      </w:pPr>
      <w:r>
        <w:t>As outlined in</w:t>
      </w:r>
      <w:r w:rsidR="007D457F" w:rsidRPr="00002634">
        <w:rPr>
          <w:rFonts w:hint="eastAsia"/>
        </w:rPr>
        <w:t xml:space="preserve"> </w:t>
      </w:r>
      <w:r w:rsidR="007D457F" w:rsidRPr="00741576">
        <w:t>ISO 19110</w:t>
      </w:r>
      <w:r w:rsidR="007D457F">
        <w:t>,</w:t>
      </w:r>
      <w:r w:rsidR="007D457F" w:rsidRPr="00741576">
        <w:t xml:space="preserve"> </w:t>
      </w:r>
      <w:r w:rsidR="007D457F">
        <w:t>c</w:t>
      </w:r>
      <w:r w:rsidR="007D457F" w:rsidRPr="00741576">
        <w:t>atalogues contain definitions and descriptions of the spatial object types, their attributes and associated components occurring in one or more spatial datasets, together with any operations that may be applied</w:t>
      </w:r>
      <w:r w:rsidR="007D457F">
        <w:t>.</w:t>
      </w:r>
    </w:p>
    <w:p w14:paraId="33FE0A43" w14:textId="6CE09A98" w:rsidR="007D457F" w:rsidRDefault="008A38AF" w:rsidP="009D1822">
      <w:pPr>
        <w:spacing w:before="0"/>
      </w:pPr>
      <w:r>
        <w:t>A</w:t>
      </w:r>
      <w:r w:rsidR="007D457F" w:rsidRPr="00EA0CA0">
        <w:t xml:space="preserve"> </w:t>
      </w:r>
      <w:r>
        <w:t>Feature Catalogue (</w:t>
      </w:r>
      <w:r w:rsidR="007D457F" w:rsidRPr="00EA0CA0">
        <w:t>FC</w:t>
      </w:r>
      <w:r>
        <w:t xml:space="preserve">) refers to a </w:t>
      </w:r>
      <w:r w:rsidR="007D457F" w:rsidRPr="00B035D3">
        <w:t>descri</w:t>
      </w:r>
      <w:r>
        <w:t xml:space="preserve">ption of an abstraction of reality that may be used to </w:t>
      </w:r>
      <w:r w:rsidR="007D457F" w:rsidRPr="00EA0CA0">
        <w:t>depict</w:t>
      </w:r>
      <w:r>
        <w:t xml:space="preserve"> one or more</w:t>
      </w:r>
      <w:r w:rsidR="007D457F" w:rsidRPr="00EA0CA0">
        <w:t xml:space="preserve"> geographic datasets</w:t>
      </w:r>
      <w:r w:rsidR="0066549D">
        <w:t xml:space="preserve">. </w:t>
      </w:r>
      <w:r w:rsidR="007D457F" w:rsidRPr="00EA0CA0">
        <w:t xml:space="preserve">The FC for S-129 </w:t>
      </w:r>
      <w:r w:rsidR="00F71542">
        <w:t xml:space="preserve">uses GML to </w:t>
      </w:r>
      <w:r w:rsidR="007D457F" w:rsidRPr="00EA0CA0">
        <w:t xml:space="preserve">describe the details of </w:t>
      </w:r>
      <w:r w:rsidR="006F27D7">
        <w:t xml:space="preserve">the </w:t>
      </w:r>
      <w:r w:rsidR="007D457F" w:rsidRPr="00EA0CA0">
        <w:t xml:space="preserve">application schema </w:t>
      </w:r>
      <w:r w:rsidR="006F27D7">
        <w:t xml:space="preserve">contained in </w:t>
      </w:r>
      <w:r w:rsidR="002503E1">
        <w:t xml:space="preserve">Section </w:t>
      </w:r>
      <w:r w:rsidR="002503E1">
        <w:fldChar w:fldCharType="begin"/>
      </w:r>
      <w:r w:rsidR="002503E1">
        <w:instrText xml:space="preserve"> REF _Ref534271191 \w \h </w:instrText>
      </w:r>
      <w:r w:rsidR="002503E1">
        <w:fldChar w:fldCharType="separate"/>
      </w:r>
      <w:r w:rsidR="00146B46">
        <w:t>7.2</w:t>
      </w:r>
      <w:r w:rsidR="002503E1">
        <w:fldChar w:fldCharType="end"/>
      </w:r>
      <w:r w:rsidR="007D457F" w:rsidRPr="00EA0CA0">
        <w:t xml:space="preserve"> and is </w:t>
      </w:r>
      <w:r w:rsidR="007D457F">
        <w:t>verified</w:t>
      </w:r>
      <w:r w:rsidR="007D457F" w:rsidRPr="00EA0CA0">
        <w:t xml:space="preserve"> by the </w:t>
      </w:r>
      <w:r w:rsidR="006F27D7">
        <w:t xml:space="preserve">IHO’s </w:t>
      </w:r>
      <w:r w:rsidR="007D457F" w:rsidRPr="00EA0CA0">
        <w:t>Feature Catalogue Builder</w:t>
      </w:r>
      <w:r w:rsidR="006F27D7">
        <w:t xml:space="preserve"> (FCB</w:t>
      </w:r>
      <w:r w:rsidR="007D457F" w:rsidRPr="00EA0CA0">
        <w:t>)</w:t>
      </w:r>
      <w:r w:rsidR="006F27D7">
        <w:t>.</w:t>
      </w:r>
    </w:p>
    <w:p w14:paraId="0F8E679E" w14:textId="0B0548BA" w:rsidR="00146B46" w:rsidRDefault="00793111" w:rsidP="00CD1EC1">
      <w:r w:rsidRPr="0082088A">
        <w:t>The FC</w:t>
      </w:r>
      <w:r w:rsidR="006F27D7">
        <w:t xml:space="preserve"> </w:t>
      </w:r>
      <w:r w:rsidRPr="0082088A">
        <w:t xml:space="preserve">describes the features, information types, attributes, attribute values, associations and roles which may be in a </w:t>
      </w:r>
      <w:r w:rsidR="006F27D7">
        <w:t>UKCM</w:t>
      </w:r>
      <w:r w:rsidRPr="0082088A">
        <w:t xml:space="preserve"> dataset</w:t>
      </w:r>
      <w:r w:rsidR="0066549D">
        <w:t xml:space="preserve">. </w:t>
      </w:r>
      <w:r w:rsidRPr="00753CF5">
        <w:t>The S-12</w:t>
      </w:r>
      <w:r>
        <w:t>9</w:t>
      </w:r>
      <w:r w:rsidRPr="00753CF5">
        <w:t xml:space="preserve"> FC is </w:t>
      </w:r>
      <w:r w:rsidR="006F27D7">
        <w:t>described i</w:t>
      </w:r>
      <w:r w:rsidRPr="00753CF5">
        <w:t>n XML which conforms to the S-100 XML Feature Catalogue Schema</w:t>
      </w:r>
      <w:r w:rsidR="00924A2E">
        <w:t>.</w:t>
      </w:r>
      <w:r w:rsidR="006F27D7">
        <w:t xml:space="preserve"> </w:t>
      </w:r>
      <w:r w:rsidR="00B730E4">
        <w:fldChar w:fldCharType="begin"/>
      </w:r>
      <w:r w:rsidR="00B730E4">
        <w:instrText xml:space="preserve"> REF _Ref534271635 \h </w:instrText>
      </w:r>
      <w:r w:rsidR="00B730E4">
        <w:fldChar w:fldCharType="separate"/>
      </w:r>
    </w:p>
    <w:p w14:paraId="6529CF18" w14:textId="77777777" w:rsidR="00146B46" w:rsidRDefault="00146B46">
      <w:pPr>
        <w:spacing w:before="0" w:after="0"/>
        <w:jc w:val="left"/>
      </w:pPr>
      <w:r>
        <w:br w:type="page"/>
      </w:r>
    </w:p>
    <w:p w14:paraId="33DC7C70" w14:textId="211DC90D" w:rsidR="00793111" w:rsidRDefault="00146B46" w:rsidP="00B01F8A">
      <w:r w:rsidRPr="00D009CB">
        <w:lastRenderedPageBreak/>
        <w:t>Feature</w:t>
      </w:r>
      <w:r w:rsidRPr="00D129DC">
        <w:t xml:space="preserve"> Catalogue</w:t>
      </w:r>
      <w:r w:rsidR="00B730E4">
        <w:fldChar w:fldCharType="end"/>
      </w:r>
      <w:r w:rsidR="00B730E4" w:rsidRPr="0082088A">
        <w:t xml:space="preserve"> </w:t>
      </w:r>
      <w:r w:rsidR="00B01F8A">
        <w:t>and</w:t>
      </w:r>
      <w:r w:rsidR="00B730E4">
        <w:t xml:space="preserve"> </w:t>
      </w:r>
      <w:r w:rsidR="00B730E4" w:rsidRPr="00753CF5">
        <w:t xml:space="preserve">can be downloaded from the IHO </w:t>
      </w:r>
      <w:r w:rsidR="0036096C">
        <w:t xml:space="preserve">GI Registry </w:t>
      </w:r>
      <w:r w:rsidR="00B730E4" w:rsidRPr="00753CF5">
        <w:t>website (</w:t>
      </w:r>
      <w:r w:rsidR="0036096C" w:rsidRPr="0036096C">
        <w:t>https://registry.iho.int/productspec/list.do</w:t>
      </w:r>
      <w:r w:rsidR="00B730E4" w:rsidRPr="00753CF5">
        <w:t>).</w:t>
      </w:r>
    </w:p>
    <w:p w14:paraId="2C9EB532" w14:textId="764F9384" w:rsidR="00793111" w:rsidRPr="00A4129D" w:rsidRDefault="000773A9" w:rsidP="00B3435A">
      <w:pPr>
        <w:pStyle w:val="Heading2"/>
      </w:pPr>
      <w:bookmarkStart w:id="1035" w:name="_Toc127463832"/>
      <w:bookmarkStart w:id="1036" w:name="_Toc128125458"/>
      <w:bookmarkStart w:id="1037" w:name="_Toc141176183"/>
      <w:bookmarkStart w:id="1038" w:name="_Toc141176338"/>
      <w:bookmarkStart w:id="1039" w:name="_Toc141176969"/>
      <w:bookmarkStart w:id="1040" w:name="_Toc150177854"/>
      <w:r w:rsidRPr="00A4129D">
        <w:t>Feature Types</w:t>
      </w:r>
      <w:bookmarkEnd w:id="1021"/>
      <w:bookmarkEnd w:id="1022"/>
      <w:bookmarkEnd w:id="1035"/>
      <w:bookmarkEnd w:id="1036"/>
      <w:bookmarkEnd w:id="1037"/>
      <w:bookmarkEnd w:id="1038"/>
      <w:bookmarkEnd w:id="1039"/>
      <w:bookmarkEnd w:id="1040"/>
    </w:p>
    <w:p w14:paraId="5F9A1734" w14:textId="77777777" w:rsidR="00793111" w:rsidRPr="002277CF" w:rsidRDefault="00793111" w:rsidP="00BD5EBA">
      <w:pPr>
        <w:spacing w:before="0"/>
      </w:pPr>
      <w:r w:rsidRPr="0082088A">
        <w:rPr>
          <w:rFonts w:eastAsia="MS Mincho"/>
          <w:lang w:val="en-GB" w:eastAsia="ja-JP"/>
        </w:rPr>
        <w:t>Feature types contain descriptive attributes that characterize real-world entities</w:t>
      </w:r>
      <w:r w:rsidR="0066549D">
        <w:rPr>
          <w:rFonts w:eastAsia="MS Mincho"/>
          <w:lang w:val="en-GB" w:eastAsia="ja-JP"/>
        </w:rPr>
        <w:t xml:space="preserve">. </w:t>
      </w:r>
      <w:r w:rsidRPr="0082088A">
        <w:rPr>
          <w:rFonts w:eastAsia="MS Mincho"/>
          <w:lang w:val="en-GB" w:eastAsia="ja-JP"/>
        </w:rPr>
        <w:t>The word ‘feature’ may be used in one of two senses – feature type and feature instance</w:t>
      </w:r>
      <w:r w:rsidR="0066549D">
        <w:rPr>
          <w:rFonts w:eastAsia="MS Mincho"/>
          <w:lang w:val="en-GB" w:eastAsia="ja-JP"/>
        </w:rPr>
        <w:t xml:space="preserve">. </w:t>
      </w:r>
      <w:r w:rsidRPr="0082088A">
        <w:rPr>
          <w:rFonts w:eastAsia="MS Mincho"/>
          <w:lang w:val="en-GB" w:eastAsia="ja-JP"/>
        </w:rPr>
        <w:t>A feature type is a class and is defined in a Feature Catalogue</w:t>
      </w:r>
      <w:r w:rsidR="0066549D">
        <w:rPr>
          <w:rFonts w:eastAsia="MS Mincho"/>
          <w:lang w:val="en-GB" w:eastAsia="ja-JP"/>
        </w:rPr>
        <w:t xml:space="preserve">. </w:t>
      </w:r>
      <w:r w:rsidRPr="0082088A">
        <w:rPr>
          <w:rFonts w:eastAsia="MS Mincho"/>
          <w:lang w:val="en-GB" w:eastAsia="ja-JP"/>
        </w:rPr>
        <w:t>A feature instance is a single occurrence of the feature type and represented as an object in a dataset</w:t>
      </w:r>
      <w:r w:rsidR="0066549D">
        <w:rPr>
          <w:rFonts w:eastAsia="MS Mincho"/>
          <w:lang w:val="en-GB" w:eastAsia="ja-JP"/>
        </w:rPr>
        <w:t xml:space="preserve">. </w:t>
      </w:r>
      <w:r w:rsidRPr="0082088A">
        <w:rPr>
          <w:rFonts w:eastAsia="MS Mincho"/>
          <w:lang w:val="en-GB" w:eastAsia="ja-JP"/>
        </w:rPr>
        <w:t>A feature instance is located by a relationship to one or more spatial instances</w:t>
      </w:r>
      <w:r w:rsidR="0066549D">
        <w:rPr>
          <w:rFonts w:eastAsia="MS Mincho"/>
          <w:lang w:val="en-GB" w:eastAsia="ja-JP"/>
        </w:rPr>
        <w:t xml:space="preserve">. </w:t>
      </w:r>
      <w:r>
        <w:rPr>
          <w:rFonts w:eastAsia="MS Mincho"/>
          <w:lang w:val="en-GB" w:eastAsia="ja-JP"/>
        </w:rPr>
        <w:t>In this specification, a</w:t>
      </w:r>
      <w:r w:rsidRPr="0082088A">
        <w:rPr>
          <w:rFonts w:eastAsia="MS Mincho"/>
          <w:lang w:val="en-GB" w:eastAsia="ja-JP"/>
        </w:rPr>
        <w:t xml:space="preserve"> feature instance may </w:t>
      </w:r>
      <w:r>
        <w:rPr>
          <w:rFonts w:eastAsia="MS Mincho"/>
          <w:lang w:val="en-GB" w:eastAsia="ja-JP"/>
        </w:rPr>
        <w:t xml:space="preserve">not </w:t>
      </w:r>
      <w:r w:rsidRPr="0082088A">
        <w:rPr>
          <w:rFonts w:eastAsia="MS Mincho"/>
          <w:lang w:val="en-GB" w:eastAsia="ja-JP"/>
        </w:rPr>
        <w:t>exist without referencing a spatial instance.</w:t>
      </w:r>
    </w:p>
    <w:p w14:paraId="35791024" w14:textId="77777777" w:rsidR="00833E38" w:rsidRPr="00D129DC" w:rsidRDefault="00833E38" w:rsidP="002721B0">
      <w:pPr>
        <w:pStyle w:val="Heading3"/>
        <w:rPr>
          <w:rFonts w:eastAsia="Times New Roman"/>
          <w:lang w:eastAsia="en-US"/>
        </w:rPr>
      </w:pPr>
      <w:bookmarkStart w:id="1041" w:name="_Toc225648283"/>
      <w:bookmarkStart w:id="1042" w:name="_Toc225065140"/>
      <w:r w:rsidRPr="00D129DC">
        <w:t>Geographic</w:t>
      </w:r>
    </w:p>
    <w:p w14:paraId="006CFE4A" w14:textId="1AAFD8BC" w:rsidR="00041CAC" w:rsidRPr="00D129DC" w:rsidRDefault="00041CAC" w:rsidP="00BD5EBA">
      <w:pPr>
        <w:spacing w:before="0"/>
      </w:pPr>
      <w:r w:rsidRPr="00D96BD6">
        <w:rPr>
          <w:iCs/>
          <w:szCs w:val="23"/>
          <w:lang w:val="en-CA"/>
        </w:rPr>
        <w:t>A Geographic (Geo) feature type carries the descriptive characteristics of a real-world entity</w:t>
      </w:r>
      <w:r w:rsidR="0066549D" w:rsidRPr="00D96BD6">
        <w:rPr>
          <w:iCs/>
          <w:szCs w:val="23"/>
          <w:lang w:val="en-CA"/>
        </w:rPr>
        <w:t xml:space="preserve">. </w:t>
      </w:r>
      <w:r w:rsidR="00793111">
        <w:t xml:space="preserve">A </w:t>
      </w:r>
      <w:r w:rsidR="00060070">
        <w:t>G</w:t>
      </w:r>
      <w:r w:rsidR="00833E38" w:rsidRPr="00D129DC">
        <w:t>eo feature type form</w:t>
      </w:r>
      <w:r w:rsidR="00793111">
        <w:t>s</w:t>
      </w:r>
      <w:r w:rsidR="00833E38" w:rsidRPr="00D129DC">
        <w:t xml:space="preserve"> the </w:t>
      </w:r>
      <w:r w:rsidR="00302F86">
        <w:t>principal</w:t>
      </w:r>
      <w:r w:rsidR="00302F86" w:rsidRPr="00D129DC">
        <w:t xml:space="preserve"> </w:t>
      </w:r>
      <w:r w:rsidR="00833E38" w:rsidRPr="00D129DC">
        <w:t xml:space="preserve">content of the </w:t>
      </w:r>
      <w:r w:rsidR="00283D4B" w:rsidRPr="00D129DC">
        <w:t>dataset</w:t>
      </w:r>
      <w:r w:rsidR="00833E38" w:rsidRPr="00D129DC">
        <w:t xml:space="preserve"> and </w:t>
      </w:r>
      <w:r w:rsidR="00793111">
        <w:t>is</w:t>
      </w:r>
      <w:r w:rsidR="00793111" w:rsidRPr="00D129DC">
        <w:t xml:space="preserve"> </w:t>
      </w:r>
      <w:r w:rsidR="00833E38" w:rsidRPr="00D129DC">
        <w:t xml:space="preserve">fully defined by </w:t>
      </w:r>
      <w:r w:rsidR="00605483">
        <w:t>its</w:t>
      </w:r>
      <w:r w:rsidR="00605483" w:rsidRPr="00D129DC">
        <w:t xml:space="preserve"> </w:t>
      </w:r>
      <w:r w:rsidR="00833E38" w:rsidRPr="00D129DC">
        <w:t>associated attributes and information types.</w:t>
      </w:r>
    </w:p>
    <w:p w14:paraId="7063FBC0" w14:textId="77777777" w:rsidR="000773A9" w:rsidRPr="00D129DC" w:rsidRDefault="00833E38" w:rsidP="002721B0">
      <w:pPr>
        <w:pStyle w:val="Heading3"/>
      </w:pPr>
      <w:r w:rsidRPr="00D129DC">
        <w:t>Meta</w:t>
      </w:r>
      <w:bookmarkEnd w:id="1041"/>
      <w:bookmarkEnd w:id="1042"/>
    </w:p>
    <w:p w14:paraId="46BDEEA9" w14:textId="77777777" w:rsidR="00D7007E" w:rsidRDefault="000771BD" w:rsidP="00060070">
      <w:pPr>
        <w:spacing w:before="0"/>
        <w:rPr>
          <w:lang w:val="en-US"/>
        </w:rPr>
      </w:pPr>
      <w:bookmarkStart w:id="1043" w:name="_Toc225648284"/>
      <w:bookmarkStart w:id="1044" w:name="_Toc225065141"/>
      <w:r w:rsidRPr="00D129DC">
        <w:rPr>
          <w:lang w:val="en-US"/>
        </w:rPr>
        <w:t xml:space="preserve">Meta features contain information about other features within a </w:t>
      </w:r>
      <w:r w:rsidR="00CF10EF">
        <w:rPr>
          <w:lang w:val="en-US"/>
        </w:rPr>
        <w:t>dataset</w:t>
      </w:r>
      <w:r w:rsidR="0066549D">
        <w:rPr>
          <w:lang w:val="en-US"/>
        </w:rPr>
        <w:t xml:space="preserve">. </w:t>
      </w:r>
      <w:r w:rsidR="00D7007E" w:rsidRPr="00D129DC">
        <w:rPr>
          <w:lang w:val="en-US"/>
        </w:rPr>
        <w:t xml:space="preserve">Information </w:t>
      </w:r>
      <w:r w:rsidRPr="00D129DC">
        <w:rPr>
          <w:lang w:val="en-US"/>
        </w:rPr>
        <w:t>defined by meta features</w:t>
      </w:r>
      <w:r w:rsidR="00D7007E" w:rsidRPr="00D129DC">
        <w:rPr>
          <w:lang w:val="en-US"/>
        </w:rPr>
        <w:t xml:space="preserve"> </w:t>
      </w:r>
      <w:r w:rsidRPr="00D129DC">
        <w:rPr>
          <w:lang w:val="en-US"/>
        </w:rPr>
        <w:t>override</w:t>
      </w:r>
      <w:r w:rsidR="00D7007E" w:rsidRPr="00D129DC">
        <w:rPr>
          <w:lang w:val="en-US"/>
        </w:rPr>
        <w:t xml:space="preserve"> the default </w:t>
      </w:r>
      <w:r w:rsidRPr="00D129DC">
        <w:rPr>
          <w:lang w:val="en-US"/>
        </w:rPr>
        <w:t xml:space="preserve">metadata values </w:t>
      </w:r>
      <w:r w:rsidR="00D7007E" w:rsidRPr="00D129DC">
        <w:rPr>
          <w:lang w:val="en-US"/>
        </w:rPr>
        <w:t xml:space="preserve">defined by the </w:t>
      </w:r>
      <w:r w:rsidR="00CF10EF">
        <w:rPr>
          <w:lang w:val="en-US"/>
        </w:rPr>
        <w:t>dataset</w:t>
      </w:r>
      <w:r w:rsidR="00D7007E" w:rsidRPr="00D129DC">
        <w:rPr>
          <w:lang w:val="en-US"/>
        </w:rPr>
        <w:t xml:space="preserve"> descriptive</w:t>
      </w:r>
      <w:r w:rsidRPr="00D129DC">
        <w:rPr>
          <w:lang w:val="en-US"/>
        </w:rPr>
        <w:t xml:space="preserve"> </w:t>
      </w:r>
      <w:r w:rsidR="00D7007E" w:rsidRPr="00D129DC">
        <w:rPr>
          <w:lang w:val="en-US"/>
        </w:rPr>
        <w:t>records</w:t>
      </w:r>
      <w:r w:rsidR="0066549D">
        <w:rPr>
          <w:lang w:val="en-US"/>
        </w:rPr>
        <w:t xml:space="preserve">. </w:t>
      </w:r>
      <w:r w:rsidR="007E0252" w:rsidRPr="00BA251E">
        <w:rPr>
          <w:lang w:val="en-US"/>
        </w:rPr>
        <w:t>Meta attribution on individual features overrides attribution on meta features.</w:t>
      </w:r>
    </w:p>
    <w:p w14:paraId="7F799CC9" w14:textId="77777777" w:rsidR="0060525E" w:rsidRDefault="00320009" w:rsidP="00060070">
      <w:pPr>
        <w:spacing w:before="0"/>
      </w:pPr>
      <w:r w:rsidRPr="00D129DC">
        <w:t>Meta</w:t>
      </w:r>
      <w:r w:rsidR="0060525E" w:rsidRPr="00D129DC">
        <w:t xml:space="preserve"> </w:t>
      </w:r>
      <w:r w:rsidR="00724D86" w:rsidRPr="00D129DC">
        <w:t xml:space="preserve">features </w:t>
      </w:r>
      <w:r w:rsidRPr="00D129DC">
        <w:t xml:space="preserve">must be used to their maximum extent </w:t>
      </w:r>
      <w:r w:rsidR="0060525E" w:rsidRPr="00D129DC">
        <w:t xml:space="preserve">to reduce </w:t>
      </w:r>
      <w:r w:rsidR="00724D86" w:rsidRPr="00D129DC">
        <w:t xml:space="preserve">meta </w:t>
      </w:r>
      <w:r w:rsidR="0060525E" w:rsidRPr="00D129DC">
        <w:t xml:space="preserve">attribution on individual </w:t>
      </w:r>
      <w:r w:rsidR="004D6435" w:rsidRPr="00D129DC">
        <w:t>features</w:t>
      </w:r>
      <w:r w:rsidR="0060525E" w:rsidRPr="00D129DC">
        <w:t>.</w:t>
      </w:r>
    </w:p>
    <w:p w14:paraId="7780D196" w14:textId="77777777" w:rsidR="001056D7" w:rsidRPr="009E7FBD" w:rsidRDefault="00AC61F9" w:rsidP="002721B0">
      <w:pPr>
        <w:pStyle w:val="Heading3"/>
      </w:pPr>
      <w:bookmarkStart w:id="1045" w:name="_Toc225648285"/>
      <w:bookmarkStart w:id="1046" w:name="_Toc225065142"/>
      <w:bookmarkEnd w:id="1043"/>
      <w:bookmarkEnd w:id="1044"/>
      <w:r w:rsidRPr="009E7FBD">
        <w:t>Feature Relationship</w:t>
      </w:r>
    </w:p>
    <w:p w14:paraId="23F57063" w14:textId="765C2581" w:rsidR="00041CAC" w:rsidRPr="00D129DC" w:rsidRDefault="00DD165F" w:rsidP="00060070">
      <w:pPr>
        <w:spacing w:before="0"/>
        <w:rPr>
          <w:rFonts w:cs="Arial"/>
          <w:szCs w:val="20"/>
        </w:rPr>
      </w:pPr>
      <w:r w:rsidRPr="00D129DC">
        <w:t>A feature relationship links instances of one feature type with instances of the same or a different feature type</w:t>
      </w:r>
      <w:r w:rsidR="0066549D">
        <w:t xml:space="preserve">. </w:t>
      </w:r>
      <w:r w:rsidR="009F2A29">
        <w:t>Although t</w:t>
      </w:r>
      <w:r w:rsidRPr="00D129DC">
        <w:t>here are four types of defined feature relationships in S-100, S-129 use</w:t>
      </w:r>
      <w:r w:rsidR="00E039A5">
        <w:t>s</w:t>
      </w:r>
      <w:r w:rsidRPr="00D129DC">
        <w:t xml:space="preserve"> only one of these</w:t>
      </w:r>
      <w:r w:rsidR="00E039A5">
        <w:t xml:space="preserve"> –</w:t>
      </w:r>
      <w:r w:rsidR="009F2A29">
        <w:t xml:space="preserve"> </w:t>
      </w:r>
      <w:del w:id="1047" w:author="Jason Rhee" w:date="2024-07-21T19:12:00Z" w16du:dateUtc="2024-07-21T09:12:00Z">
        <w:r w:rsidRPr="00D129DC" w:rsidDel="00017F0D">
          <w:delText>aggregation</w:delText>
        </w:r>
      </w:del>
      <w:ins w:id="1048" w:author="Jason Rhee" w:date="2024-07-21T19:12:00Z" w16du:dateUtc="2024-07-21T09:12:00Z">
        <w:r w:rsidR="00017F0D">
          <w:rPr>
            <w:rFonts w:eastAsiaTheme="minorEastAsia" w:hint="eastAsia"/>
            <w:lang w:eastAsia="ko-KR"/>
          </w:rPr>
          <w:t>c</w:t>
        </w:r>
        <w:r w:rsidR="00017F0D">
          <w:t>omposition</w:t>
        </w:r>
      </w:ins>
      <w:r w:rsidRPr="00D129DC">
        <w:t>.</w:t>
      </w:r>
    </w:p>
    <w:p w14:paraId="19E55A69" w14:textId="62782209" w:rsidR="002C133A" w:rsidRPr="00D129DC" w:rsidRDefault="002C133A" w:rsidP="002721B0">
      <w:pPr>
        <w:pStyle w:val="Heading4"/>
      </w:pPr>
      <w:r w:rsidRPr="00D129DC">
        <w:t>Aggregation</w:t>
      </w:r>
    </w:p>
    <w:p w14:paraId="0ECA3CD3" w14:textId="5AD71D0F" w:rsidR="002C133A" w:rsidRPr="00D129DC" w:rsidDel="004934F6" w:rsidRDefault="002C133A" w:rsidP="00060070">
      <w:pPr>
        <w:spacing w:before="0"/>
        <w:rPr>
          <w:del w:id="1049" w:author="Jason Rhee" w:date="2024-07-22T13:30:00Z" w16du:dateUtc="2024-07-22T03:30:00Z"/>
        </w:rPr>
      </w:pPr>
      <w:r w:rsidRPr="00D129DC">
        <w:t>An aggregation is a relationship between two or more feature types where the aggregation feature is made up of component features.</w:t>
      </w:r>
    </w:p>
    <w:p w14:paraId="7F8C137C" w14:textId="3E17BEC0" w:rsidR="00CC1A07" w:rsidRDefault="002C133A" w:rsidP="00060070">
      <w:pPr>
        <w:spacing w:before="0"/>
        <w:rPr>
          <w:ins w:id="1050" w:author="Jason Rhee" w:date="2024-07-22T13:23:00Z" w16du:dateUtc="2024-07-22T03:23:00Z"/>
        </w:rPr>
      </w:pPr>
      <w:commentRangeStart w:id="1051"/>
      <w:del w:id="1052" w:author="Jason Rhee" w:date="2024-07-22T13:30:00Z" w16du:dateUtc="2024-07-22T03:30:00Z">
        <w:r w:rsidRPr="00060070" w:rsidDel="00E01A35">
          <w:rPr>
            <w:rStyle w:val="Strong"/>
            <w:b w:val="0"/>
            <w:lang w:val="en-US"/>
          </w:rPr>
          <w:delText>EXAMPLE</w:delText>
        </w:r>
        <w:r w:rsidR="003E544B" w:rsidRPr="00060070" w:rsidDel="00E01A35">
          <w:rPr>
            <w:rStyle w:val="Strong"/>
            <w:b w:val="0"/>
            <w:lang w:val="en-US"/>
          </w:rPr>
          <w:delText>:</w:delText>
        </w:r>
        <w:r w:rsidR="00F63521" w:rsidDel="00E01A35">
          <w:delText xml:space="preserve"> </w:delText>
        </w:r>
        <w:r w:rsidRPr="00D129DC" w:rsidDel="00E01A35">
          <w:delText xml:space="preserve">A </w:delText>
        </w:r>
        <w:r w:rsidRPr="00D129DC" w:rsidDel="00E01A35">
          <w:rPr>
            <w:lang w:val="en-US" w:eastAsia="fi-FI"/>
          </w:rPr>
          <w:delText>U</w:delText>
        </w:r>
        <w:r w:rsidR="006F27D7" w:rsidDel="00E01A35">
          <w:rPr>
            <w:lang w:val="en-US" w:eastAsia="fi-FI"/>
          </w:rPr>
          <w:delText xml:space="preserve">KC plan </w:delText>
        </w:r>
        <w:r w:rsidRPr="00D129DC" w:rsidDel="00E01A35">
          <w:delText xml:space="preserve">feature may </w:delText>
        </w:r>
        <w:r w:rsidR="005463D3" w:rsidDel="00E01A35">
          <w:delText>comprise</w:delText>
        </w:r>
        <w:r w:rsidRPr="00D129DC" w:rsidDel="00E01A35">
          <w:delText xml:space="preserve"> multiple </w:delText>
        </w:r>
        <w:r w:rsidR="006F27D7" w:rsidDel="00E01A35">
          <w:delText>UKC</w:delText>
        </w:r>
        <w:r w:rsidRPr="00D129DC" w:rsidDel="00E01A35">
          <w:delText xml:space="preserve"> </w:delText>
        </w:r>
        <w:r w:rsidR="006F27D7" w:rsidDel="00E01A35">
          <w:delText>n</w:delText>
        </w:r>
        <w:r w:rsidRPr="00D129DC" w:rsidDel="00E01A35">
          <w:delText>on</w:delText>
        </w:r>
        <w:r w:rsidR="003E5ED5" w:rsidDel="00E01A35">
          <w:delText>-</w:delText>
        </w:r>
        <w:r w:rsidR="006F27D7" w:rsidDel="00E01A35">
          <w:delText>n</w:delText>
        </w:r>
        <w:r w:rsidRPr="00D129DC" w:rsidDel="00E01A35">
          <w:delText xml:space="preserve">avigable </w:delText>
        </w:r>
        <w:r w:rsidR="006F27D7" w:rsidDel="00E01A35">
          <w:delText>a</w:delText>
        </w:r>
        <w:r w:rsidRPr="00D129DC" w:rsidDel="00E01A35">
          <w:delText>rea features to indicate unsafe areas.</w:delText>
        </w:r>
      </w:del>
      <w:bookmarkEnd w:id="1045"/>
      <w:bookmarkEnd w:id="1046"/>
    </w:p>
    <w:p w14:paraId="58AEBBCB" w14:textId="4981791B" w:rsidR="00237E76" w:rsidRDefault="008F1071" w:rsidP="008F1071">
      <w:pPr>
        <w:pStyle w:val="Heading4"/>
        <w:rPr>
          <w:ins w:id="1053" w:author="Jason Rhee" w:date="2024-07-22T13:25:00Z" w16du:dateUtc="2024-07-22T03:25:00Z"/>
        </w:rPr>
      </w:pPr>
      <w:ins w:id="1054" w:author="Jason Rhee" w:date="2024-07-22T13:24:00Z" w16du:dateUtc="2024-07-22T03:24:00Z">
        <w:r>
          <w:t>Composition</w:t>
        </w:r>
      </w:ins>
    </w:p>
    <w:p w14:paraId="07444CC1" w14:textId="7462186C" w:rsidR="00084948" w:rsidRPr="004E17D6" w:rsidRDefault="00084948" w:rsidP="00084948">
      <w:pPr>
        <w:autoSpaceDE w:val="0"/>
        <w:autoSpaceDN w:val="0"/>
        <w:adjustRightInd w:val="0"/>
        <w:spacing w:after="120"/>
        <w:rPr>
          <w:ins w:id="1055" w:author="Jason Rhee" w:date="2024-07-22T13:25:00Z" w16du:dateUtc="2024-07-22T03:25:00Z"/>
          <w:rFonts w:cs="Arial"/>
          <w:lang w:val="en-US"/>
        </w:rPr>
      </w:pPr>
      <w:ins w:id="1056" w:author="Jason Rhee" w:date="2024-07-22T13:25:00Z" w16du:dateUtc="2024-07-22T03:25:00Z">
        <w:r w:rsidRPr="004E17D6">
          <w:rPr>
            <w:rFonts w:cs="Arial"/>
            <w:lang w:val="en-US"/>
          </w:rPr>
          <w:t xml:space="preserve">A composition is a strong aggregation. In a composition, if a container feature is deleted then </w:t>
        </w:r>
      </w:ins>
      <w:ins w:id="1057" w:author="Jason Rhee" w:date="2024-07-26T12:57:00Z" w16du:dateUtc="2024-07-26T02:57:00Z">
        <w:r w:rsidR="003A6217" w:rsidRPr="004E17D6">
          <w:rPr>
            <w:rFonts w:cs="Arial"/>
            <w:lang w:val="en-US"/>
          </w:rPr>
          <w:t>all</w:t>
        </w:r>
      </w:ins>
      <w:ins w:id="1058" w:author="Jason Rhee" w:date="2024-07-22T13:25:00Z" w16du:dateUtc="2024-07-22T03:25:00Z">
        <w:r w:rsidRPr="004E17D6">
          <w:rPr>
            <w:rFonts w:cs="Arial"/>
            <w:lang w:val="en-US"/>
          </w:rPr>
          <w:t xml:space="preserve"> its </w:t>
        </w:r>
      </w:ins>
      <w:ins w:id="1059" w:author="Jason Rhee" w:date="2024-07-26T12:57:00Z" w16du:dateUtc="2024-07-26T02:57:00Z">
        <w:r w:rsidR="003A6217">
          <w:rPr>
            <w:rFonts w:eastAsiaTheme="minorEastAsia" w:cs="Arial" w:hint="eastAsia"/>
            <w:lang w:val="en-US" w:eastAsia="ko-KR"/>
          </w:rPr>
          <w:t>component</w:t>
        </w:r>
      </w:ins>
      <w:ins w:id="1060" w:author="Jason Rhee" w:date="2024-07-22T13:25:00Z" w16du:dateUtc="2024-07-22T03:25:00Z">
        <w:r w:rsidRPr="004E17D6">
          <w:rPr>
            <w:rFonts w:cs="Arial"/>
            <w:lang w:val="en-US"/>
          </w:rPr>
          <w:t xml:space="preserve"> features are deleted as well. </w:t>
        </w:r>
      </w:ins>
    </w:p>
    <w:p w14:paraId="139E3EE3" w14:textId="7ABFF659" w:rsidR="00E01A35" w:rsidRDefault="00084948" w:rsidP="00084948">
      <w:pPr>
        <w:rPr>
          <w:ins w:id="1061" w:author="Jason Rhee" w:date="2024-07-22T13:25:00Z" w16du:dateUtc="2024-07-22T03:25:00Z"/>
          <w:rFonts w:cs="Arial"/>
          <w:lang w:val="en-US"/>
        </w:rPr>
      </w:pPr>
      <w:ins w:id="1062" w:author="Jason Rhee" w:date="2024-07-22T13:25:00Z" w16du:dateUtc="2024-07-22T03:25:00Z">
        <w:r w:rsidRPr="004E17D6">
          <w:rPr>
            <w:rFonts w:cs="Arial"/>
            <w:lang w:val="en-US"/>
          </w:rPr>
          <w:t>EXAMPLE</w:t>
        </w:r>
        <w:r>
          <w:rPr>
            <w:rFonts w:cs="Arial"/>
            <w:lang w:val="en-US"/>
          </w:rPr>
          <w:t xml:space="preserve">: </w:t>
        </w:r>
      </w:ins>
      <w:ins w:id="1063" w:author="Jason Rhee" w:date="2024-07-22T13:26:00Z" w16du:dateUtc="2024-07-22T03:26:00Z">
        <w:r w:rsidR="00E01A35" w:rsidRPr="00D129DC">
          <w:t xml:space="preserve">A </w:t>
        </w:r>
        <w:r w:rsidR="00E01A35" w:rsidRPr="00D129DC">
          <w:rPr>
            <w:lang w:val="en-US" w:eastAsia="fi-FI"/>
          </w:rPr>
          <w:t>U</w:t>
        </w:r>
        <w:r w:rsidR="00E01A35">
          <w:rPr>
            <w:lang w:val="en-US" w:eastAsia="fi-FI"/>
          </w:rPr>
          <w:t xml:space="preserve">KC plan </w:t>
        </w:r>
        <w:r w:rsidR="00E01A35" w:rsidRPr="00D129DC">
          <w:t xml:space="preserve">feature may </w:t>
        </w:r>
        <w:r w:rsidR="00E01A35">
          <w:t>comprise</w:t>
        </w:r>
        <w:r w:rsidR="00E01A35" w:rsidRPr="00D129DC">
          <w:t xml:space="preserve"> multiple </w:t>
        </w:r>
        <w:r w:rsidR="00E01A35">
          <w:t>UKC</w:t>
        </w:r>
        <w:r w:rsidR="00E01A35" w:rsidRPr="00D129DC">
          <w:t xml:space="preserve"> </w:t>
        </w:r>
        <w:r w:rsidR="00E01A35">
          <w:t>n</w:t>
        </w:r>
        <w:r w:rsidR="00E01A35" w:rsidRPr="00D129DC">
          <w:t>on</w:t>
        </w:r>
        <w:r w:rsidR="00E01A35">
          <w:t>-n</w:t>
        </w:r>
        <w:r w:rsidR="00E01A35" w:rsidRPr="00D129DC">
          <w:t xml:space="preserve">avigable </w:t>
        </w:r>
        <w:r w:rsidR="00E01A35">
          <w:t>a</w:t>
        </w:r>
        <w:r w:rsidR="00E01A35" w:rsidRPr="00D129DC">
          <w:t>rea features to indicate unsafe areas</w:t>
        </w:r>
      </w:ins>
      <w:ins w:id="1064" w:author="Jason Rhee" w:date="2024-07-22T13:27:00Z" w16du:dateUtc="2024-07-22T03:27:00Z">
        <w:r w:rsidR="00E01A35">
          <w:t xml:space="preserve">, </w:t>
        </w:r>
      </w:ins>
      <w:ins w:id="1065" w:author="Jason Rhee" w:date="2024-07-22T13:26:00Z" w16du:dateUtc="2024-07-22T03:26:00Z">
        <w:r w:rsidR="00E01A35">
          <w:t xml:space="preserve">computed </w:t>
        </w:r>
      </w:ins>
      <w:ins w:id="1066" w:author="Jason Rhee" w:date="2024-07-22T13:27:00Z" w16du:dateUtc="2024-07-22T03:27:00Z">
        <w:r w:rsidR="00E01A35">
          <w:t>based on information as contained in the UKC plan feature. Therefore, if a UKC plan feature is deleted, its component UKC non-navigable area features must also be d</w:t>
        </w:r>
      </w:ins>
      <w:ins w:id="1067" w:author="Jason Rhee" w:date="2024-07-22T13:28:00Z" w16du:dateUtc="2024-07-22T03:28:00Z">
        <w:r w:rsidR="00E01A35">
          <w:t xml:space="preserve">eleted as they make up the </w:t>
        </w:r>
        <w:r w:rsidR="00E01A35" w:rsidRPr="00DC5303">
          <w:t>UKC non-navigable area/UKC plan</w:t>
        </w:r>
        <w:r w:rsidR="00E01A35">
          <w:t xml:space="preserve"> Composition.</w:t>
        </w:r>
      </w:ins>
      <w:ins w:id="1068" w:author="Jason Rhee" w:date="2024-07-22T13:26:00Z" w16du:dateUtc="2024-07-22T03:26:00Z">
        <w:r w:rsidR="00E01A35">
          <w:rPr>
            <w:rFonts w:cs="Arial"/>
            <w:lang w:val="en-US"/>
          </w:rPr>
          <w:t xml:space="preserve"> </w:t>
        </w:r>
      </w:ins>
      <w:commentRangeEnd w:id="1051"/>
      <w:ins w:id="1069" w:author="Jason Rhee" w:date="2024-07-22T13:31:00Z" w16du:dateUtc="2024-07-22T03:31:00Z">
        <w:r w:rsidR="00A74FD4">
          <w:rPr>
            <w:rStyle w:val="CommentReference"/>
            <w:rFonts w:eastAsia="MS Mincho"/>
            <w:szCs w:val="20"/>
            <w:lang w:eastAsia="ja-JP"/>
          </w:rPr>
          <w:commentReference w:id="1051"/>
        </w:r>
      </w:ins>
    </w:p>
    <w:p w14:paraId="7E89F090" w14:textId="279913E1" w:rsidR="008F1071" w:rsidRPr="00E01A35" w:rsidDel="00E01A35" w:rsidRDefault="008F1071" w:rsidP="00DC5303">
      <w:pPr>
        <w:spacing w:before="0"/>
        <w:rPr>
          <w:del w:id="1070" w:author="Jason Rhee" w:date="2024-07-22T13:28:00Z" w16du:dateUtc="2024-07-22T03:28:00Z"/>
          <w:rFonts w:eastAsia="MS Mincho"/>
          <w:lang w:val="en-GB" w:eastAsia="ja-JP"/>
        </w:rPr>
      </w:pPr>
    </w:p>
    <w:p w14:paraId="3BD47C06" w14:textId="77777777" w:rsidR="000773A9" w:rsidRPr="00A4129D" w:rsidRDefault="000773A9" w:rsidP="002721B0">
      <w:pPr>
        <w:pStyle w:val="Heading3"/>
      </w:pPr>
      <w:bookmarkStart w:id="1071" w:name="_Toc225648292"/>
      <w:bookmarkStart w:id="1072" w:name="_Toc225065149"/>
      <w:r w:rsidRPr="00A4129D">
        <w:t>Attributes</w:t>
      </w:r>
      <w:bookmarkEnd w:id="1071"/>
      <w:bookmarkEnd w:id="1072"/>
    </w:p>
    <w:p w14:paraId="61A6D54F" w14:textId="77777777" w:rsidR="00E039A5" w:rsidRDefault="009A0E8D" w:rsidP="00060070">
      <w:pPr>
        <w:spacing w:before="0"/>
      </w:pPr>
      <w:r w:rsidRPr="00D129DC">
        <w:t>S-100 defines attributes as either simple or complex.</w:t>
      </w:r>
    </w:p>
    <w:p w14:paraId="58521D73" w14:textId="77777777" w:rsidR="00E039A5" w:rsidRDefault="00E039A5" w:rsidP="002721B0">
      <w:pPr>
        <w:pStyle w:val="Heading4"/>
      </w:pPr>
      <w:r>
        <w:t>Simple attributes</w:t>
      </w:r>
    </w:p>
    <w:p w14:paraId="6140B83D" w14:textId="2BAB7D60" w:rsidR="009A0E8D" w:rsidRPr="00D129DC" w:rsidRDefault="009A0E8D" w:rsidP="00736EF6">
      <w:pPr>
        <w:spacing w:before="0"/>
        <w:rPr>
          <w:highlight w:val="yellow"/>
        </w:rPr>
      </w:pPr>
      <w:r w:rsidRPr="00D129DC">
        <w:t xml:space="preserve">S-129 uses </w:t>
      </w:r>
      <w:r w:rsidR="007E0252">
        <w:t>five</w:t>
      </w:r>
      <w:r w:rsidR="007E0252" w:rsidRPr="00D129DC">
        <w:t xml:space="preserve"> </w:t>
      </w:r>
      <w:r w:rsidRPr="00D129DC">
        <w:t>types of simple attributes</w:t>
      </w:r>
      <w:r w:rsidR="009F2A29">
        <w:t>, as</w:t>
      </w:r>
      <w:r w:rsidRPr="00D129DC">
        <w:t xml:space="preserve"> listed in </w:t>
      </w:r>
      <w:r w:rsidR="003E544B">
        <w:fldChar w:fldCharType="begin"/>
      </w:r>
      <w:r w:rsidR="003E544B">
        <w:instrText xml:space="preserve"> REF _Ref534199920 \h </w:instrText>
      </w:r>
      <w:r w:rsidR="003E544B">
        <w:fldChar w:fldCharType="separate"/>
      </w:r>
      <w:r w:rsidR="00146B46" w:rsidRPr="00736EF6">
        <w:rPr>
          <w:b/>
          <w:i/>
          <w:sz w:val="18"/>
          <w:szCs w:val="18"/>
        </w:rPr>
        <w:t xml:space="preserve">Table </w:t>
      </w:r>
      <w:r w:rsidR="00146B46">
        <w:rPr>
          <w:b/>
          <w:i/>
          <w:sz w:val="18"/>
          <w:szCs w:val="18"/>
        </w:rPr>
        <w:t>8</w:t>
      </w:r>
      <w:r w:rsidR="00146B46" w:rsidRPr="00736EF6">
        <w:rPr>
          <w:b/>
          <w:i/>
          <w:sz w:val="18"/>
          <w:szCs w:val="18"/>
        </w:rPr>
        <w:noBreakHyphen/>
      </w:r>
      <w:r w:rsidR="00146B46">
        <w:rPr>
          <w:b/>
          <w:i/>
          <w:noProof/>
          <w:sz w:val="18"/>
          <w:szCs w:val="18"/>
        </w:rPr>
        <w:t>1</w:t>
      </w:r>
      <w:r w:rsidR="003E544B">
        <w:fldChar w:fldCharType="end"/>
      </w:r>
      <w:r w:rsidRPr="00D129DC">
        <w:t>.</w:t>
      </w:r>
    </w:p>
    <w:tbl>
      <w:tblPr>
        <w:tblpPr w:leftFromText="187" w:rightFromText="187" w:vertAnchor="text" w:horzAnchor="margin" w:tblpY="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4" w:type="dxa"/>
          <w:left w:w="86" w:type="dxa"/>
          <w:right w:w="86" w:type="dxa"/>
        </w:tblCellMar>
        <w:tblLook w:val="04A0" w:firstRow="1" w:lastRow="0" w:firstColumn="1" w:lastColumn="0" w:noHBand="0" w:noVBand="1"/>
      </w:tblPr>
      <w:tblGrid>
        <w:gridCol w:w="1721"/>
        <w:gridCol w:w="7357"/>
      </w:tblGrid>
      <w:tr w:rsidR="009A0E8D" w:rsidRPr="00D129DC" w14:paraId="538717E3" w14:textId="77777777" w:rsidTr="00867753">
        <w:tc>
          <w:tcPr>
            <w:tcW w:w="1721" w:type="dxa"/>
            <w:shd w:val="clear" w:color="auto" w:fill="D9D9D9" w:themeFill="background1" w:themeFillShade="D9"/>
          </w:tcPr>
          <w:p w14:paraId="269F338A" w14:textId="77777777" w:rsidR="009A0E8D" w:rsidRPr="00736EF6" w:rsidRDefault="009A0E8D" w:rsidP="00736EF6">
            <w:pPr>
              <w:pStyle w:val="templatetext"/>
              <w:spacing w:before="60" w:after="60"/>
              <w:jc w:val="left"/>
              <w:rPr>
                <w:rFonts w:cs="Arial"/>
                <w:i w:val="0"/>
                <w:color w:val="auto"/>
                <w:szCs w:val="18"/>
              </w:rPr>
            </w:pPr>
            <w:r w:rsidRPr="00736EF6">
              <w:rPr>
                <w:rFonts w:cs="Arial"/>
                <w:b/>
                <w:bCs/>
                <w:i w:val="0"/>
                <w:color w:val="auto"/>
                <w:szCs w:val="18"/>
              </w:rPr>
              <w:t xml:space="preserve">Type </w:t>
            </w:r>
          </w:p>
        </w:tc>
        <w:tc>
          <w:tcPr>
            <w:tcW w:w="7357" w:type="dxa"/>
            <w:shd w:val="clear" w:color="auto" w:fill="D9D9D9" w:themeFill="background1" w:themeFillShade="D9"/>
          </w:tcPr>
          <w:p w14:paraId="4488EA08" w14:textId="77777777" w:rsidR="009A0E8D" w:rsidRPr="00736EF6" w:rsidRDefault="009A0E8D" w:rsidP="00736EF6">
            <w:pPr>
              <w:pStyle w:val="templatetext"/>
              <w:spacing w:before="60" w:after="60"/>
              <w:jc w:val="left"/>
              <w:rPr>
                <w:rFonts w:cs="Arial"/>
                <w:i w:val="0"/>
                <w:color w:val="auto"/>
                <w:szCs w:val="18"/>
              </w:rPr>
            </w:pPr>
            <w:r w:rsidRPr="00736EF6">
              <w:rPr>
                <w:rFonts w:cs="Arial"/>
                <w:b/>
                <w:bCs/>
                <w:i w:val="0"/>
                <w:color w:val="auto"/>
                <w:szCs w:val="18"/>
              </w:rPr>
              <w:t xml:space="preserve">Definition </w:t>
            </w:r>
          </w:p>
        </w:tc>
      </w:tr>
      <w:tr w:rsidR="009A0E8D" w:rsidRPr="00D129DC" w14:paraId="2920F612" w14:textId="77777777" w:rsidTr="009A0E8D">
        <w:tc>
          <w:tcPr>
            <w:tcW w:w="1721" w:type="dxa"/>
            <w:shd w:val="clear" w:color="auto" w:fill="auto"/>
          </w:tcPr>
          <w:p w14:paraId="00AC3749" w14:textId="77777777" w:rsidR="009A0E8D" w:rsidRPr="00736EF6" w:rsidRDefault="009A0E8D" w:rsidP="00736EF6">
            <w:pPr>
              <w:pStyle w:val="templatetext"/>
              <w:spacing w:before="60" w:after="60"/>
              <w:jc w:val="left"/>
              <w:rPr>
                <w:rFonts w:cs="Arial"/>
                <w:i w:val="0"/>
                <w:color w:val="auto"/>
                <w:szCs w:val="18"/>
                <w:highlight w:val="yellow"/>
              </w:rPr>
            </w:pPr>
            <w:r w:rsidRPr="00736EF6">
              <w:rPr>
                <w:rFonts w:cs="Arial"/>
                <w:i w:val="0"/>
                <w:color w:val="auto"/>
                <w:szCs w:val="18"/>
              </w:rPr>
              <w:t>Enumeration</w:t>
            </w:r>
          </w:p>
        </w:tc>
        <w:tc>
          <w:tcPr>
            <w:tcW w:w="7357" w:type="dxa"/>
            <w:shd w:val="clear" w:color="auto" w:fill="auto"/>
          </w:tcPr>
          <w:p w14:paraId="69D19A7F" w14:textId="44107AAF" w:rsidR="009A0E8D" w:rsidRPr="00736EF6" w:rsidRDefault="009A0E8D" w:rsidP="00736EF6">
            <w:pPr>
              <w:pStyle w:val="templatetext"/>
              <w:spacing w:before="60" w:after="60"/>
              <w:jc w:val="left"/>
              <w:rPr>
                <w:rFonts w:cs="Arial"/>
                <w:i w:val="0"/>
                <w:color w:val="auto"/>
                <w:szCs w:val="18"/>
                <w:highlight w:val="yellow"/>
              </w:rPr>
            </w:pPr>
            <w:r w:rsidRPr="00736EF6">
              <w:rPr>
                <w:rFonts w:cs="Arial"/>
                <w:i w:val="0"/>
                <w:color w:val="auto"/>
                <w:szCs w:val="18"/>
              </w:rPr>
              <w:t>A fixed list of valid identifiers of named literal values</w:t>
            </w:r>
            <w:r w:rsidR="00736EF6">
              <w:rPr>
                <w:rFonts w:cs="Arial"/>
                <w:i w:val="0"/>
                <w:color w:val="auto"/>
                <w:szCs w:val="18"/>
              </w:rPr>
              <w:t>.</w:t>
            </w:r>
          </w:p>
        </w:tc>
      </w:tr>
      <w:tr w:rsidR="009A0E8D" w:rsidRPr="00D129DC" w14:paraId="7D328516" w14:textId="77777777" w:rsidTr="009A0E8D">
        <w:tc>
          <w:tcPr>
            <w:tcW w:w="1721" w:type="dxa"/>
            <w:shd w:val="clear" w:color="auto" w:fill="auto"/>
          </w:tcPr>
          <w:p w14:paraId="708CE01C" w14:textId="77777777" w:rsidR="009A0E8D" w:rsidRPr="00736EF6" w:rsidRDefault="009A0E8D" w:rsidP="00736EF6">
            <w:pPr>
              <w:pStyle w:val="templatetext"/>
              <w:spacing w:before="60" w:after="60"/>
              <w:jc w:val="left"/>
              <w:rPr>
                <w:rFonts w:cs="Arial"/>
                <w:i w:val="0"/>
                <w:color w:val="auto"/>
                <w:szCs w:val="18"/>
                <w:highlight w:val="yellow"/>
              </w:rPr>
            </w:pPr>
            <w:r w:rsidRPr="00736EF6">
              <w:rPr>
                <w:rFonts w:cs="Arial"/>
                <w:i w:val="0"/>
                <w:color w:val="auto"/>
                <w:szCs w:val="18"/>
                <w:lang w:val="en-AU"/>
              </w:rPr>
              <w:t>Real</w:t>
            </w:r>
          </w:p>
        </w:tc>
        <w:tc>
          <w:tcPr>
            <w:tcW w:w="7357" w:type="dxa"/>
            <w:shd w:val="clear" w:color="auto" w:fill="auto"/>
          </w:tcPr>
          <w:p w14:paraId="677E8EA0" w14:textId="473F6231" w:rsidR="009A0E8D" w:rsidRPr="00736EF6" w:rsidRDefault="009A0E8D" w:rsidP="00736EF6">
            <w:pPr>
              <w:pStyle w:val="templatetext"/>
              <w:spacing w:before="60" w:after="60"/>
              <w:jc w:val="left"/>
              <w:rPr>
                <w:rFonts w:cs="Arial"/>
                <w:i w:val="0"/>
                <w:color w:val="auto"/>
                <w:szCs w:val="18"/>
                <w:highlight w:val="yellow"/>
              </w:rPr>
            </w:pPr>
            <w:r w:rsidRPr="00736EF6">
              <w:rPr>
                <w:rFonts w:cs="Arial"/>
                <w:i w:val="0"/>
                <w:color w:val="auto"/>
                <w:szCs w:val="18"/>
              </w:rPr>
              <w:t>A signed Real (floating point) number consisting of a mantissa and an exponent</w:t>
            </w:r>
            <w:r w:rsidR="00736EF6">
              <w:rPr>
                <w:rFonts w:cs="Arial"/>
                <w:i w:val="0"/>
                <w:color w:val="auto"/>
                <w:szCs w:val="18"/>
              </w:rPr>
              <w:t>.</w:t>
            </w:r>
          </w:p>
        </w:tc>
      </w:tr>
      <w:tr w:rsidR="009A0E8D" w:rsidRPr="00D129DC" w14:paraId="3F70AED3" w14:textId="77777777" w:rsidTr="009A0E8D">
        <w:tc>
          <w:tcPr>
            <w:tcW w:w="1721" w:type="dxa"/>
            <w:shd w:val="clear" w:color="auto" w:fill="auto"/>
          </w:tcPr>
          <w:p w14:paraId="16288B97" w14:textId="77777777" w:rsidR="009A0E8D" w:rsidRPr="00736EF6" w:rsidRDefault="009A0E8D" w:rsidP="00736EF6">
            <w:pPr>
              <w:pStyle w:val="templatetext"/>
              <w:spacing w:before="60" w:after="60"/>
              <w:jc w:val="left"/>
              <w:rPr>
                <w:rFonts w:cs="Arial"/>
                <w:i w:val="0"/>
                <w:color w:val="auto"/>
                <w:szCs w:val="18"/>
                <w:highlight w:val="yellow"/>
              </w:rPr>
            </w:pPr>
            <w:r w:rsidRPr="00736EF6">
              <w:rPr>
                <w:rFonts w:cs="Arial"/>
                <w:i w:val="0"/>
                <w:color w:val="auto"/>
                <w:szCs w:val="18"/>
                <w:lang w:val="en-AU"/>
              </w:rPr>
              <w:lastRenderedPageBreak/>
              <w:t>Integer</w:t>
            </w:r>
          </w:p>
        </w:tc>
        <w:tc>
          <w:tcPr>
            <w:tcW w:w="7357" w:type="dxa"/>
            <w:shd w:val="clear" w:color="auto" w:fill="auto"/>
          </w:tcPr>
          <w:p w14:paraId="2C7FD73B" w14:textId="121736A0" w:rsidR="009A0E8D" w:rsidRPr="00736EF6" w:rsidRDefault="009A0E8D" w:rsidP="00736EF6">
            <w:pPr>
              <w:pStyle w:val="templatetext"/>
              <w:spacing w:before="60" w:after="60"/>
              <w:jc w:val="left"/>
              <w:rPr>
                <w:rFonts w:cs="Arial"/>
                <w:i w:val="0"/>
                <w:color w:val="auto"/>
                <w:szCs w:val="18"/>
                <w:highlight w:val="yellow"/>
              </w:rPr>
            </w:pPr>
            <w:r w:rsidRPr="00736EF6">
              <w:rPr>
                <w:rFonts w:cs="Arial"/>
                <w:i w:val="0"/>
                <w:color w:val="auto"/>
                <w:szCs w:val="18"/>
              </w:rPr>
              <w:t>A signed integer number</w:t>
            </w:r>
            <w:r w:rsidR="0066549D" w:rsidRPr="00736EF6">
              <w:rPr>
                <w:rFonts w:cs="Arial"/>
                <w:i w:val="0"/>
                <w:color w:val="auto"/>
                <w:szCs w:val="18"/>
              </w:rPr>
              <w:t>.</w:t>
            </w:r>
            <w:r w:rsidR="004E1105" w:rsidRPr="00736EF6">
              <w:rPr>
                <w:rFonts w:cs="Arial"/>
                <w:i w:val="0"/>
                <w:color w:val="auto"/>
                <w:szCs w:val="18"/>
              </w:rPr>
              <w:t xml:space="preserve"> </w:t>
            </w:r>
            <w:r w:rsidRPr="00736EF6">
              <w:rPr>
                <w:rFonts w:cs="Arial"/>
                <w:i w:val="0"/>
                <w:color w:val="auto"/>
                <w:szCs w:val="18"/>
              </w:rPr>
              <w:t>The representation of an integer is encapsulation and usage dependent</w:t>
            </w:r>
            <w:r w:rsidR="00736EF6">
              <w:rPr>
                <w:rFonts w:cs="Arial"/>
                <w:i w:val="0"/>
                <w:color w:val="auto"/>
                <w:szCs w:val="18"/>
              </w:rPr>
              <w:t>.</w:t>
            </w:r>
          </w:p>
        </w:tc>
      </w:tr>
      <w:tr w:rsidR="009A0E8D" w:rsidRPr="00D129DC" w14:paraId="4882C948" w14:textId="77777777" w:rsidTr="009A0E8D">
        <w:tc>
          <w:tcPr>
            <w:tcW w:w="1721" w:type="dxa"/>
            <w:shd w:val="clear" w:color="auto" w:fill="auto"/>
          </w:tcPr>
          <w:p w14:paraId="60EFBDED" w14:textId="5C5B8E20" w:rsidR="009A0E8D" w:rsidRPr="00736EF6" w:rsidRDefault="009A0E8D" w:rsidP="00736EF6">
            <w:pPr>
              <w:pStyle w:val="templatetext"/>
              <w:spacing w:before="60" w:after="60"/>
              <w:jc w:val="left"/>
              <w:rPr>
                <w:rFonts w:cs="Arial"/>
                <w:i w:val="0"/>
                <w:color w:val="auto"/>
                <w:szCs w:val="18"/>
                <w:highlight w:val="yellow"/>
              </w:rPr>
            </w:pPr>
            <w:r w:rsidRPr="00736EF6">
              <w:rPr>
                <w:rFonts w:cs="Arial"/>
                <w:i w:val="0"/>
                <w:color w:val="auto"/>
                <w:szCs w:val="18"/>
                <w:lang w:val="en-AU"/>
              </w:rPr>
              <w:t>Character</w:t>
            </w:r>
            <w:r w:rsidR="009F2A29" w:rsidRPr="00736EF6">
              <w:rPr>
                <w:rFonts w:cs="Arial"/>
                <w:i w:val="0"/>
                <w:color w:val="auto"/>
                <w:szCs w:val="18"/>
                <w:lang w:val="en-AU"/>
              </w:rPr>
              <w:t xml:space="preserve"> </w:t>
            </w:r>
            <w:r w:rsidRPr="00736EF6">
              <w:rPr>
                <w:rFonts w:cs="Arial"/>
                <w:i w:val="0"/>
                <w:color w:val="auto"/>
                <w:szCs w:val="18"/>
                <w:lang w:val="en-AU"/>
              </w:rPr>
              <w:t>String</w:t>
            </w:r>
          </w:p>
        </w:tc>
        <w:tc>
          <w:tcPr>
            <w:tcW w:w="7357" w:type="dxa"/>
            <w:shd w:val="clear" w:color="auto" w:fill="auto"/>
          </w:tcPr>
          <w:p w14:paraId="68560ECD" w14:textId="4ABCA5CD" w:rsidR="009A0E8D" w:rsidRPr="00736EF6" w:rsidRDefault="009A0E8D" w:rsidP="00736EF6">
            <w:pPr>
              <w:pStyle w:val="templatetext"/>
              <w:spacing w:before="60" w:after="60"/>
              <w:jc w:val="left"/>
              <w:rPr>
                <w:rFonts w:cs="Arial"/>
                <w:i w:val="0"/>
                <w:color w:val="auto"/>
                <w:szCs w:val="18"/>
                <w:highlight w:val="yellow"/>
              </w:rPr>
            </w:pPr>
            <w:r w:rsidRPr="00736EF6">
              <w:rPr>
                <w:rFonts w:cs="Arial"/>
                <w:i w:val="0"/>
                <w:color w:val="auto"/>
                <w:szCs w:val="18"/>
              </w:rPr>
              <w:t>An arbitrary-length sequence of characters including accents and special characters from a repertoire of one of the adopted character sets</w:t>
            </w:r>
            <w:r w:rsidR="00736EF6">
              <w:rPr>
                <w:rFonts w:cs="Arial"/>
                <w:i w:val="0"/>
                <w:color w:val="auto"/>
                <w:szCs w:val="18"/>
              </w:rPr>
              <w:t>.</w:t>
            </w:r>
          </w:p>
        </w:tc>
      </w:tr>
      <w:tr w:rsidR="009A0E8D" w:rsidRPr="00D129DC" w14:paraId="7952DE60" w14:textId="77777777" w:rsidTr="009A0E8D">
        <w:tc>
          <w:tcPr>
            <w:tcW w:w="1721" w:type="dxa"/>
            <w:shd w:val="clear" w:color="auto" w:fill="auto"/>
          </w:tcPr>
          <w:p w14:paraId="5C709DD4" w14:textId="77777777" w:rsidR="009A0E8D" w:rsidRPr="00736EF6" w:rsidRDefault="009A0E8D" w:rsidP="00736EF6">
            <w:pPr>
              <w:pStyle w:val="templatetext"/>
              <w:spacing w:before="60" w:after="60"/>
              <w:jc w:val="left"/>
              <w:rPr>
                <w:rFonts w:cs="Arial"/>
                <w:i w:val="0"/>
                <w:color w:val="auto"/>
                <w:szCs w:val="18"/>
                <w:highlight w:val="yellow"/>
              </w:rPr>
            </w:pPr>
            <w:r w:rsidRPr="00736EF6">
              <w:rPr>
                <w:rFonts w:cs="Arial"/>
                <w:i w:val="0"/>
                <w:color w:val="auto"/>
                <w:szCs w:val="18"/>
                <w:lang w:val="en-AU"/>
              </w:rPr>
              <w:t>Date and Time</w:t>
            </w:r>
          </w:p>
        </w:tc>
        <w:tc>
          <w:tcPr>
            <w:tcW w:w="7357" w:type="dxa"/>
            <w:shd w:val="clear" w:color="auto" w:fill="auto"/>
          </w:tcPr>
          <w:p w14:paraId="6763C393" w14:textId="1F9749BB" w:rsidR="009A0E8D" w:rsidRPr="00736EF6" w:rsidRDefault="009A0E8D" w:rsidP="00736EF6">
            <w:pPr>
              <w:pStyle w:val="Labeldata"/>
              <w:spacing w:before="60" w:after="60"/>
              <w:jc w:val="left"/>
              <w:rPr>
                <w:rFonts w:cs="Arial"/>
                <w:i/>
                <w:sz w:val="18"/>
                <w:szCs w:val="18"/>
                <w:lang w:val="en-AU"/>
              </w:rPr>
            </w:pPr>
            <w:r w:rsidRPr="00736EF6">
              <w:rPr>
                <w:rFonts w:cs="Arial"/>
                <w:sz w:val="18"/>
                <w:szCs w:val="18"/>
              </w:rPr>
              <w:t>A DateTime is a combination of a date and a time type</w:t>
            </w:r>
            <w:r w:rsidR="0066549D" w:rsidRPr="00736EF6">
              <w:rPr>
                <w:rFonts w:cs="Arial"/>
                <w:sz w:val="18"/>
                <w:szCs w:val="18"/>
              </w:rPr>
              <w:t xml:space="preserve">. </w:t>
            </w:r>
            <w:r w:rsidRPr="00736EF6">
              <w:rPr>
                <w:rFonts w:cs="Arial"/>
                <w:sz w:val="18"/>
                <w:szCs w:val="18"/>
              </w:rPr>
              <w:t>Character encoding of a DateTime must follow ISO 8601</w:t>
            </w:r>
            <w:r w:rsidR="00C55D16" w:rsidRPr="00736EF6">
              <w:rPr>
                <w:rFonts w:cs="Arial"/>
                <w:sz w:val="18"/>
                <w:szCs w:val="18"/>
              </w:rPr>
              <w:t>-1</w:t>
            </w:r>
            <w:r w:rsidRPr="00736EF6">
              <w:rPr>
                <w:rFonts w:cs="Arial"/>
                <w:sz w:val="18"/>
                <w:szCs w:val="18"/>
                <w:lang w:val="en-AU"/>
              </w:rPr>
              <w:t>:</w:t>
            </w:r>
            <w:r w:rsidR="00204764" w:rsidRPr="00736EF6">
              <w:rPr>
                <w:rFonts w:cs="Arial"/>
                <w:sz w:val="18"/>
                <w:szCs w:val="18"/>
                <w:lang w:val="en-AU"/>
              </w:rPr>
              <w:t>20</w:t>
            </w:r>
            <w:r w:rsidR="00C55D16" w:rsidRPr="00736EF6">
              <w:rPr>
                <w:rFonts w:cs="Arial"/>
                <w:sz w:val="18"/>
                <w:szCs w:val="18"/>
                <w:lang w:val="en-AU"/>
              </w:rPr>
              <w:t>19 and ISO 8601-2:2019</w:t>
            </w:r>
            <w:r w:rsidR="00736EF6">
              <w:rPr>
                <w:rFonts w:cs="Arial"/>
                <w:sz w:val="18"/>
                <w:szCs w:val="18"/>
                <w:lang w:val="en-AU"/>
              </w:rPr>
              <w:t>.</w:t>
            </w:r>
          </w:p>
        </w:tc>
      </w:tr>
    </w:tbl>
    <w:p w14:paraId="1859401C" w14:textId="5D898140" w:rsidR="00736EF6" w:rsidRPr="00736EF6" w:rsidRDefault="00736EF6" w:rsidP="00736EF6">
      <w:pPr>
        <w:spacing w:after="120"/>
        <w:jc w:val="center"/>
        <w:rPr>
          <w:b/>
        </w:rPr>
      </w:pPr>
      <w:bookmarkStart w:id="1073" w:name="_Ref534199920"/>
      <w:bookmarkStart w:id="1074" w:name="_Toc522669100"/>
      <w:r w:rsidRPr="00736EF6">
        <w:rPr>
          <w:b/>
          <w:i/>
          <w:sz w:val="18"/>
          <w:szCs w:val="18"/>
        </w:rPr>
        <w:t xml:space="preserve">Table </w:t>
      </w:r>
      <w:r>
        <w:rPr>
          <w:b/>
          <w:i/>
          <w:sz w:val="18"/>
          <w:szCs w:val="18"/>
        </w:rPr>
        <w:t>8</w:t>
      </w:r>
      <w:r w:rsidRPr="00736EF6">
        <w:rPr>
          <w:b/>
          <w:i/>
          <w:sz w:val="18"/>
          <w:szCs w:val="18"/>
        </w:rPr>
        <w:noBreakHyphen/>
      </w:r>
      <w:r w:rsidRPr="00736EF6">
        <w:rPr>
          <w:b/>
          <w:i/>
          <w:sz w:val="18"/>
          <w:szCs w:val="18"/>
        </w:rPr>
        <w:fldChar w:fldCharType="begin"/>
      </w:r>
      <w:r w:rsidRPr="00736EF6">
        <w:rPr>
          <w:b/>
          <w:i/>
          <w:sz w:val="18"/>
          <w:szCs w:val="18"/>
        </w:rPr>
        <w:instrText xml:space="preserve"> SEQ Table \* ARABIC \s 1 </w:instrText>
      </w:r>
      <w:r w:rsidRPr="00736EF6">
        <w:rPr>
          <w:b/>
          <w:i/>
          <w:sz w:val="18"/>
          <w:szCs w:val="18"/>
        </w:rPr>
        <w:fldChar w:fldCharType="separate"/>
      </w:r>
      <w:r w:rsidR="00146B46">
        <w:rPr>
          <w:b/>
          <w:i/>
          <w:noProof/>
          <w:sz w:val="18"/>
          <w:szCs w:val="18"/>
        </w:rPr>
        <w:t>1</w:t>
      </w:r>
      <w:r w:rsidRPr="00736EF6">
        <w:rPr>
          <w:b/>
          <w:i/>
          <w:sz w:val="18"/>
          <w:szCs w:val="18"/>
        </w:rPr>
        <w:fldChar w:fldCharType="end"/>
      </w:r>
      <w:bookmarkEnd w:id="1073"/>
      <w:r>
        <w:rPr>
          <w:b/>
          <w:i/>
          <w:sz w:val="18"/>
          <w:szCs w:val="18"/>
        </w:rPr>
        <w:t xml:space="preserve"> – Attribute types</w:t>
      </w:r>
    </w:p>
    <w:p w14:paraId="7B2A125D" w14:textId="77777777" w:rsidR="007E0252" w:rsidRPr="0082088A" w:rsidRDefault="007E0252" w:rsidP="002721B0">
      <w:pPr>
        <w:pStyle w:val="Heading4"/>
      </w:pPr>
      <w:r w:rsidRPr="0082088A">
        <w:t>Complex attributes</w:t>
      </w:r>
      <w:bookmarkEnd w:id="1074"/>
    </w:p>
    <w:p w14:paraId="180F85FB" w14:textId="13F66E55" w:rsidR="007E0252" w:rsidRDefault="007E0252" w:rsidP="00736EF6">
      <w:pPr>
        <w:spacing w:before="0"/>
        <w:rPr>
          <w:highlight w:val="yellow"/>
        </w:rPr>
      </w:pPr>
      <w:bookmarkStart w:id="1075" w:name="_Toc2256482951"/>
      <w:bookmarkStart w:id="1076" w:name="_Toc2250651521"/>
      <w:r w:rsidRPr="0082088A">
        <w:rPr>
          <w:rFonts w:eastAsia="MS Mincho" w:cs="Arial"/>
          <w:szCs w:val="20"/>
          <w:lang w:val="en-GB"/>
        </w:rPr>
        <w:t>Complex attributes are aggregations of other attributes that are either simple or complex</w:t>
      </w:r>
      <w:r w:rsidR="0066549D">
        <w:rPr>
          <w:rFonts w:eastAsia="MS Mincho" w:cs="Arial"/>
          <w:szCs w:val="20"/>
          <w:lang w:val="en-GB"/>
        </w:rPr>
        <w:t xml:space="preserve">. </w:t>
      </w:r>
      <w:r w:rsidRPr="0082088A">
        <w:rPr>
          <w:rFonts w:eastAsia="MS Mincho" w:cs="Arial"/>
          <w:szCs w:val="20"/>
          <w:lang w:val="en-GB"/>
        </w:rPr>
        <w:t>The aggregation is defined by means of attribute bindings</w:t>
      </w:r>
      <w:bookmarkEnd w:id="1075"/>
      <w:bookmarkEnd w:id="1076"/>
      <w:r w:rsidR="0066549D">
        <w:rPr>
          <w:rFonts w:eastAsia="MS Mincho" w:cs="Arial"/>
          <w:szCs w:val="20"/>
          <w:lang w:val="en-GB"/>
        </w:rPr>
        <w:t xml:space="preserve">. </w:t>
      </w:r>
      <w:r>
        <w:rPr>
          <w:rFonts w:eastAsia="MS Mincho" w:cs="Arial"/>
          <w:szCs w:val="20"/>
          <w:lang w:val="en-GB"/>
        </w:rPr>
        <w:t xml:space="preserve">S-129 includes </w:t>
      </w:r>
      <w:r w:rsidR="009F2A29">
        <w:rPr>
          <w:rFonts w:eastAsia="MS Mincho" w:cs="Arial"/>
          <w:szCs w:val="20"/>
          <w:lang w:val="en-GB"/>
        </w:rPr>
        <w:t xml:space="preserve">only </w:t>
      </w:r>
      <w:r>
        <w:rPr>
          <w:rFonts w:eastAsia="MS Mincho" w:cs="Arial"/>
          <w:szCs w:val="20"/>
          <w:lang w:val="en-GB"/>
        </w:rPr>
        <w:t xml:space="preserve">one complex attribute </w:t>
      </w:r>
      <w:r w:rsidR="009F2A29">
        <w:rPr>
          <w:rFonts w:eastAsia="MS Mincho" w:cs="Arial"/>
          <w:szCs w:val="20"/>
          <w:lang w:val="en-GB"/>
        </w:rPr>
        <w:t xml:space="preserve">– </w:t>
      </w:r>
      <w:r>
        <w:rPr>
          <w:rFonts w:eastAsia="MS Mincho" w:cs="Arial"/>
          <w:szCs w:val="20"/>
          <w:lang w:val="en-GB"/>
        </w:rPr>
        <w:t>fixed</w:t>
      </w:r>
      <w:r w:rsidR="00041CAC">
        <w:rPr>
          <w:rFonts w:eastAsia="MS Mincho" w:cs="Arial"/>
          <w:szCs w:val="20"/>
          <w:lang w:val="en-GB"/>
        </w:rPr>
        <w:t>Time</w:t>
      </w:r>
      <w:r>
        <w:rPr>
          <w:rFonts w:eastAsia="MS Mincho" w:cs="Arial"/>
          <w:szCs w:val="20"/>
          <w:lang w:val="en-GB"/>
        </w:rPr>
        <w:t>Range</w:t>
      </w:r>
      <w:r w:rsidR="009F2A29">
        <w:rPr>
          <w:rFonts w:eastAsia="MS Mincho" w:cs="Arial"/>
          <w:szCs w:val="20"/>
          <w:lang w:val="en-GB"/>
        </w:rPr>
        <w:t xml:space="preserve"> – which</w:t>
      </w:r>
      <w:r>
        <w:rPr>
          <w:rFonts w:eastAsia="MS Mincho" w:cs="Arial"/>
          <w:szCs w:val="20"/>
          <w:lang w:val="en-GB"/>
        </w:rPr>
        <w:t xml:space="preserve"> has t</w:t>
      </w:r>
      <w:r w:rsidR="009F2A29">
        <w:rPr>
          <w:rFonts w:eastAsia="MS Mincho" w:cs="Arial"/>
          <w:szCs w:val="20"/>
          <w:lang w:val="en-GB"/>
        </w:rPr>
        <w:t>he</w:t>
      </w:r>
      <w:r>
        <w:rPr>
          <w:rFonts w:eastAsia="MS Mincho" w:cs="Arial"/>
          <w:szCs w:val="20"/>
          <w:lang w:val="en-GB"/>
        </w:rPr>
        <w:t xml:space="preserve"> simple attributes</w:t>
      </w:r>
      <w:r w:rsidR="009F2A29">
        <w:rPr>
          <w:rFonts w:eastAsia="MS Mincho" w:cs="Arial"/>
          <w:szCs w:val="20"/>
          <w:lang w:val="en-GB"/>
        </w:rPr>
        <w:t xml:space="preserve"> of timeStart and timeEnd</w:t>
      </w:r>
      <w:r>
        <w:rPr>
          <w:rFonts w:eastAsia="MS Mincho" w:cs="Arial"/>
          <w:szCs w:val="20"/>
          <w:lang w:val="en-GB"/>
        </w:rPr>
        <w:t>.</w:t>
      </w:r>
    </w:p>
    <w:p w14:paraId="26939BF7" w14:textId="77777777" w:rsidR="00041CAC" w:rsidRDefault="00383EF0" w:rsidP="005A22CE">
      <w:pPr>
        <w:pStyle w:val="note0"/>
        <w:jc w:val="center"/>
        <w:rPr>
          <w:rFonts w:cs="Arial"/>
          <w:i w:val="0"/>
          <w:color w:val="auto"/>
          <w:highlight w:val="yellow"/>
          <w:lang w:eastAsia="en-US"/>
        </w:rPr>
      </w:pPr>
      <w:r>
        <w:rPr>
          <w:noProof/>
          <w:lang w:val="en-US" w:eastAsia="ko-KR"/>
        </w:rPr>
        <w:drawing>
          <wp:inline distT="0" distB="0" distL="0" distR="0" wp14:anchorId="13DBA99C" wp14:editId="6D0678FF">
            <wp:extent cx="1400211" cy="739734"/>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414453" cy="747258"/>
                    </a:xfrm>
                    <a:prstGeom prst="rect">
                      <a:avLst/>
                    </a:prstGeom>
                  </pic:spPr>
                </pic:pic>
              </a:graphicData>
            </a:graphic>
          </wp:inline>
        </w:drawing>
      </w:r>
    </w:p>
    <w:p w14:paraId="07D32BE6" w14:textId="5DFEA2EF" w:rsidR="009F03D1" w:rsidRPr="00736EF6" w:rsidRDefault="009F03D1" w:rsidP="00736EF6">
      <w:pPr>
        <w:pStyle w:val="Label1"/>
        <w:spacing w:after="120" w:line="240" w:lineRule="auto"/>
        <w:jc w:val="center"/>
        <w:rPr>
          <w:i/>
          <w:sz w:val="18"/>
          <w:szCs w:val="18"/>
        </w:rPr>
      </w:pPr>
      <w:r w:rsidRPr="00736EF6">
        <w:rPr>
          <w:i/>
          <w:sz w:val="18"/>
          <w:szCs w:val="18"/>
        </w:rPr>
        <w:t xml:space="preserve">Figure </w:t>
      </w:r>
      <w:r w:rsidR="00736EF6">
        <w:rPr>
          <w:i/>
          <w:sz w:val="18"/>
          <w:szCs w:val="18"/>
        </w:rPr>
        <w:t>8</w:t>
      </w:r>
      <w:r w:rsidRPr="00736EF6">
        <w:rPr>
          <w:i/>
          <w:sz w:val="18"/>
          <w:szCs w:val="18"/>
        </w:rPr>
        <w:t>-</w:t>
      </w:r>
      <w:r w:rsidR="00C767EA" w:rsidRPr="00736EF6">
        <w:rPr>
          <w:i/>
          <w:sz w:val="18"/>
          <w:szCs w:val="18"/>
        </w:rPr>
        <w:t>1</w:t>
      </w:r>
      <w:r w:rsidRPr="00736EF6">
        <w:rPr>
          <w:i/>
          <w:sz w:val="18"/>
          <w:szCs w:val="18"/>
        </w:rPr>
        <w:t xml:space="preserve"> </w:t>
      </w:r>
      <w:r w:rsidR="005A22CE" w:rsidRPr="00736EF6">
        <w:rPr>
          <w:i/>
          <w:sz w:val="18"/>
          <w:szCs w:val="18"/>
        </w:rPr>
        <w:t>– S-129 Complex Attribute</w:t>
      </w:r>
    </w:p>
    <w:p w14:paraId="4B47CFE0" w14:textId="3C981829" w:rsidR="00E039A5" w:rsidRPr="003458C9" w:rsidRDefault="00E039A5" w:rsidP="00B3435A">
      <w:pPr>
        <w:pStyle w:val="Heading2"/>
      </w:pPr>
      <w:bookmarkStart w:id="1077" w:name="_Toc127463833"/>
      <w:bookmarkStart w:id="1078" w:name="_Toc128125459"/>
      <w:bookmarkStart w:id="1079" w:name="_Toc141176184"/>
      <w:bookmarkStart w:id="1080" w:name="_Toc141176339"/>
      <w:bookmarkStart w:id="1081" w:name="_Toc141176970"/>
      <w:bookmarkStart w:id="1082" w:name="_Toc150177855"/>
      <w:r w:rsidRPr="003458C9">
        <w:t>Units of measure</w:t>
      </w:r>
      <w:bookmarkEnd w:id="1077"/>
      <w:bookmarkEnd w:id="1078"/>
      <w:bookmarkEnd w:id="1079"/>
      <w:bookmarkEnd w:id="1080"/>
      <w:bookmarkEnd w:id="1081"/>
      <w:bookmarkEnd w:id="1082"/>
    </w:p>
    <w:p w14:paraId="1CFE9C7E" w14:textId="5803EA87" w:rsidR="00E039A5" w:rsidRPr="00411798" w:rsidRDefault="00922A73" w:rsidP="00AC168D">
      <w:pPr>
        <w:spacing w:before="0" w:after="60"/>
      </w:pPr>
      <w:r w:rsidRPr="00411798">
        <w:rPr>
          <w:lang w:val="en-GB" w:eastAsia="ja-JP"/>
        </w:rPr>
        <w:t xml:space="preserve">The following </w:t>
      </w:r>
      <w:r w:rsidR="00E039A5" w:rsidRPr="00411798">
        <w:rPr>
          <w:lang w:val="en-GB" w:eastAsia="ja-JP"/>
        </w:rPr>
        <w:t xml:space="preserve">units of measure </w:t>
      </w:r>
      <w:r w:rsidRPr="00411798">
        <w:rPr>
          <w:lang w:val="en-GB" w:eastAsia="ja-JP"/>
        </w:rPr>
        <w:t xml:space="preserve">are used </w:t>
      </w:r>
      <w:r w:rsidR="00AC168D" w:rsidRPr="00411798">
        <w:rPr>
          <w:lang w:val="en-GB" w:eastAsia="ja-JP"/>
        </w:rPr>
        <w:t xml:space="preserve">in </w:t>
      </w:r>
      <w:r w:rsidR="00AC168D">
        <w:rPr>
          <w:lang w:val="en-GB" w:eastAsia="ja-JP"/>
        </w:rPr>
        <w:t xml:space="preserve">the </w:t>
      </w:r>
      <w:r w:rsidR="00E039A5" w:rsidRPr="00411798">
        <w:rPr>
          <w:lang w:val="en-GB" w:eastAsia="ja-JP"/>
        </w:rPr>
        <w:t>S-129 P</w:t>
      </w:r>
      <w:r w:rsidR="00AC168D">
        <w:rPr>
          <w:lang w:val="en-GB" w:eastAsia="ja-JP"/>
        </w:rPr>
        <w:t xml:space="preserve">roduct </w:t>
      </w:r>
      <w:r w:rsidR="00E039A5" w:rsidRPr="00411798">
        <w:rPr>
          <w:lang w:val="en-GB" w:eastAsia="ja-JP"/>
        </w:rPr>
        <w:t>S</w:t>
      </w:r>
      <w:r w:rsidR="00AC168D">
        <w:rPr>
          <w:lang w:val="en-GB" w:eastAsia="ja-JP"/>
        </w:rPr>
        <w:t>pecification</w:t>
      </w:r>
      <w:r w:rsidRPr="00411798">
        <w:rPr>
          <w:lang w:val="en-GB" w:eastAsia="ja-JP"/>
        </w:rPr>
        <w:t>:</w:t>
      </w:r>
    </w:p>
    <w:p w14:paraId="6EC658A0" w14:textId="77777777" w:rsidR="00922A73" w:rsidRPr="00411798" w:rsidRDefault="00922A73" w:rsidP="00AC168D">
      <w:pPr>
        <w:pStyle w:val="ListParagraph"/>
        <w:numPr>
          <w:ilvl w:val="0"/>
          <w:numId w:val="29"/>
        </w:numPr>
        <w:spacing w:before="0" w:after="60" w:line="240" w:lineRule="auto"/>
      </w:pPr>
      <w:r w:rsidRPr="00411798">
        <w:t>Ship draught in metres</w:t>
      </w:r>
    </w:p>
    <w:p w14:paraId="73206A1F" w14:textId="4A77F755" w:rsidR="00226688" w:rsidRPr="0058392C" w:rsidRDefault="00922A73" w:rsidP="00AC168D">
      <w:pPr>
        <w:pStyle w:val="ListParagraph"/>
        <w:numPr>
          <w:ilvl w:val="0"/>
          <w:numId w:val="29"/>
        </w:numPr>
        <w:spacing w:before="0" w:after="60" w:line="240" w:lineRule="auto"/>
        <w:rPr>
          <w:ins w:id="1083" w:author="Jason Rhee" w:date="2024-07-16T17:01:00Z" w16du:dateUtc="2024-07-16T07:01:00Z"/>
        </w:rPr>
      </w:pPr>
      <w:commentRangeStart w:id="1084"/>
      <w:del w:id="1085" w:author="Jason Rhee" w:date="2024-07-21T21:43:00Z" w16du:dateUtc="2024-07-21T11:43:00Z">
        <w:r w:rsidRPr="00411798" w:rsidDel="009E59F8">
          <w:delText>Ship length in metres</w:delText>
        </w:r>
        <w:commentRangeEnd w:id="1084"/>
        <w:r w:rsidR="00E1024D" w:rsidDel="009E59F8">
          <w:rPr>
            <w:rStyle w:val="CommentReference"/>
          </w:rPr>
          <w:commentReference w:id="1084"/>
        </w:r>
      </w:del>
      <w:ins w:id="1086" w:author="Jason Rhee" w:date="2024-06-25T17:10:00Z" w16du:dateUtc="2024-06-25T07:10:00Z">
        <w:r w:rsidR="00226688">
          <w:t>Ship speed in metres per second</w:t>
        </w:r>
      </w:ins>
    </w:p>
    <w:p w14:paraId="30383A9F" w14:textId="4C55D007" w:rsidR="00605ED9" w:rsidRPr="00411798" w:rsidRDefault="00434664" w:rsidP="00AC168D">
      <w:pPr>
        <w:pStyle w:val="ListParagraph"/>
        <w:numPr>
          <w:ilvl w:val="0"/>
          <w:numId w:val="29"/>
        </w:numPr>
        <w:spacing w:before="0" w:after="60" w:line="240" w:lineRule="auto"/>
      </w:pPr>
      <w:ins w:id="1087" w:author="Jason Rhee" w:date="2024-07-16T17:02:00Z" w16du:dateUtc="2024-07-16T07:02:00Z">
        <w:r>
          <w:rPr>
            <w:rFonts w:eastAsiaTheme="minorEastAsia" w:hint="eastAsia"/>
            <w:lang w:eastAsia="ko-KR"/>
          </w:rPr>
          <w:t xml:space="preserve">UKC </w:t>
        </w:r>
      </w:ins>
      <w:ins w:id="1088" w:author="Jason Rhee" w:date="2024-07-16T17:01:00Z" w16du:dateUtc="2024-07-16T07:01:00Z">
        <w:r>
          <w:rPr>
            <w:rFonts w:eastAsiaTheme="minorEastAsia" w:hint="eastAsia"/>
            <w:lang w:eastAsia="ko-KR"/>
          </w:rPr>
          <w:t>a</w:t>
        </w:r>
      </w:ins>
      <w:ins w:id="1089" w:author="Jason Rhee" w:date="2024-07-16T17:02:00Z" w16du:dateUtc="2024-07-16T07:02:00Z">
        <w:r>
          <w:rPr>
            <w:rFonts w:eastAsiaTheme="minorEastAsia" w:hint="eastAsia"/>
            <w:lang w:eastAsia="ko-KR"/>
          </w:rPr>
          <w:t>bove the established UKC Limit, in metres</w:t>
        </w:r>
      </w:ins>
    </w:p>
    <w:p w14:paraId="023B162A" w14:textId="432C181F" w:rsidR="00922A73" w:rsidRPr="00411798" w:rsidDel="009E59F8" w:rsidRDefault="00922A73" w:rsidP="00AC168D">
      <w:pPr>
        <w:pStyle w:val="ListParagraph"/>
        <w:numPr>
          <w:ilvl w:val="0"/>
          <w:numId w:val="29"/>
        </w:numPr>
        <w:spacing w:before="0" w:after="60" w:line="240" w:lineRule="auto"/>
        <w:rPr>
          <w:del w:id="1090" w:author="Jason Rhee" w:date="2024-07-21T21:44:00Z" w16du:dateUtc="2024-07-21T11:44:00Z"/>
        </w:rPr>
      </w:pPr>
      <w:commentRangeStart w:id="1091"/>
      <w:del w:id="1092" w:author="Jason Rhee" w:date="2024-07-21T21:44:00Z" w16du:dateUtc="2024-07-21T11:44:00Z">
        <w:r w:rsidRPr="00411798" w:rsidDel="009E59F8">
          <w:delText>Water depth in metres</w:delText>
        </w:r>
      </w:del>
    </w:p>
    <w:p w14:paraId="2FCE00DB" w14:textId="3CF0D4E6" w:rsidR="00922A73" w:rsidDel="009E59F8" w:rsidRDefault="00922A73" w:rsidP="00AC168D">
      <w:pPr>
        <w:pStyle w:val="ListParagraph"/>
        <w:numPr>
          <w:ilvl w:val="0"/>
          <w:numId w:val="29"/>
        </w:numPr>
        <w:spacing w:before="0" w:line="240" w:lineRule="auto"/>
        <w:ind w:left="714" w:hanging="357"/>
        <w:rPr>
          <w:del w:id="1093" w:author="Jason Rhee" w:date="2024-07-21T21:44:00Z" w16du:dateUtc="2024-07-21T11:44:00Z"/>
        </w:rPr>
      </w:pPr>
      <w:del w:id="1094" w:author="Jason Rhee" w:date="2024-07-21T21:44:00Z" w16du:dateUtc="2024-07-21T11:44:00Z">
        <w:r w:rsidRPr="00411798" w:rsidDel="009E59F8">
          <w:delText>Direction in decimal degrees</w:delText>
        </w:r>
        <w:commentRangeEnd w:id="1091"/>
        <w:r w:rsidR="0082443F" w:rsidDel="009E59F8">
          <w:rPr>
            <w:rStyle w:val="CommentReference"/>
          </w:rPr>
          <w:commentReference w:id="1091"/>
        </w:r>
      </w:del>
    </w:p>
    <w:p w14:paraId="667F09E3" w14:textId="77777777" w:rsidR="00AC168D" w:rsidRPr="00411798" w:rsidRDefault="00AC168D" w:rsidP="00AC168D">
      <w:pPr>
        <w:spacing w:before="0"/>
      </w:pPr>
    </w:p>
    <w:p w14:paraId="0D03A2DD" w14:textId="77777777" w:rsidR="000B40A1" w:rsidRPr="003458C9" w:rsidRDefault="000B40A1" w:rsidP="002721B0">
      <w:pPr>
        <w:pStyle w:val="Heading1"/>
      </w:pPr>
      <w:bookmarkStart w:id="1095" w:name="_Toc127463834"/>
      <w:bookmarkStart w:id="1096" w:name="_Toc128125460"/>
      <w:bookmarkStart w:id="1097" w:name="_Toc141176185"/>
      <w:bookmarkStart w:id="1098" w:name="_Toc141176340"/>
      <w:bookmarkStart w:id="1099" w:name="_Toc141176971"/>
      <w:bookmarkStart w:id="1100" w:name="_Toc150177856"/>
      <w:bookmarkStart w:id="1101" w:name="_Toc225648315"/>
      <w:bookmarkStart w:id="1102" w:name="_Toc225065172"/>
      <w:r w:rsidRPr="003458C9">
        <w:t xml:space="preserve">Dataset </w:t>
      </w:r>
      <w:r w:rsidR="00C342BE" w:rsidRPr="003458C9">
        <w:t>Types</w:t>
      </w:r>
      <w:bookmarkEnd w:id="1095"/>
      <w:bookmarkEnd w:id="1096"/>
      <w:bookmarkEnd w:id="1097"/>
      <w:bookmarkEnd w:id="1098"/>
      <w:bookmarkEnd w:id="1099"/>
      <w:bookmarkEnd w:id="1100"/>
    </w:p>
    <w:p w14:paraId="5F8B9F79" w14:textId="6E40ECE3" w:rsidR="00A302AF" w:rsidRDefault="00922A73" w:rsidP="00AC168D">
      <w:pPr>
        <w:spacing w:before="0"/>
        <w:rPr>
          <w:rFonts w:cs="Arial"/>
          <w:szCs w:val="20"/>
        </w:rPr>
      </w:pPr>
      <w:r w:rsidRPr="00922A73">
        <w:rPr>
          <w:rFonts w:cs="Arial"/>
          <w:szCs w:val="20"/>
        </w:rPr>
        <w:t xml:space="preserve">UKCM datasets consists of a UKC plan, </w:t>
      </w:r>
      <w:ins w:id="1103" w:author="Jason Rhee" w:date="2024-07-16T17:15:00Z" w16du:dateUtc="2024-07-16T07:15:00Z">
        <w:r w:rsidR="0011640D">
          <w:rPr>
            <w:rFonts w:eastAsiaTheme="minorEastAsia" w:cs="Arial" w:hint="eastAsia"/>
            <w:szCs w:val="20"/>
            <w:lang w:eastAsia="ko-KR"/>
          </w:rPr>
          <w:t xml:space="preserve">UKC plan area, </w:t>
        </w:r>
      </w:ins>
      <w:r w:rsidRPr="00922A73">
        <w:rPr>
          <w:rFonts w:cs="Arial"/>
          <w:szCs w:val="20"/>
        </w:rPr>
        <w:t>control points and areas considered non-navigable and almost non-navigable.</w:t>
      </w:r>
      <w:r w:rsidR="001A76D2">
        <w:rPr>
          <w:rFonts w:cs="Arial"/>
          <w:szCs w:val="20"/>
        </w:rPr>
        <w:t xml:space="preserve"> The </w:t>
      </w:r>
      <w:r w:rsidRPr="00922A73">
        <w:rPr>
          <w:rFonts w:cs="Arial"/>
          <w:szCs w:val="20"/>
        </w:rPr>
        <w:t xml:space="preserve">datasets are generally intended </w:t>
      </w:r>
      <w:r w:rsidR="001A76D2">
        <w:rPr>
          <w:rFonts w:cs="Arial"/>
          <w:szCs w:val="20"/>
        </w:rPr>
        <w:t>for u</w:t>
      </w:r>
      <w:r w:rsidRPr="00922A73">
        <w:rPr>
          <w:rFonts w:cs="Arial"/>
          <w:szCs w:val="20"/>
        </w:rPr>
        <w:t xml:space="preserve">se with ENC, and </w:t>
      </w:r>
      <w:r w:rsidR="009F2A29">
        <w:rPr>
          <w:rFonts w:cs="Arial"/>
          <w:szCs w:val="20"/>
        </w:rPr>
        <w:t>(</w:t>
      </w:r>
      <w:r w:rsidRPr="00922A73">
        <w:rPr>
          <w:rFonts w:cs="Arial"/>
          <w:szCs w:val="20"/>
        </w:rPr>
        <w:t>optionally</w:t>
      </w:r>
      <w:r w:rsidR="009F2A29">
        <w:rPr>
          <w:rFonts w:cs="Arial"/>
          <w:szCs w:val="20"/>
        </w:rPr>
        <w:t>)</w:t>
      </w:r>
      <w:r w:rsidRPr="00922A73">
        <w:rPr>
          <w:rFonts w:cs="Arial"/>
          <w:szCs w:val="20"/>
        </w:rPr>
        <w:t xml:space="preserve"> with S-102 bathymetr</w:t>
      </w:r>
      <w:r w:rsidR="00AC168D">
        <w:rPr>
          <w:rFonts w:cs="Arial"/>
          <w:szCs w:val="20"/>
        </w:rPr>
        <w:t>ic surface</w:t>
      </w:r>
      <w:r w:rsidRPr="00922A73">
        <w:rPr>
          <w:rFonts w:cs="Arial"/>
          <w:szCs w:val="20"/>
        </w:rPr>
        <w:t xml:space="preserve"> datasets. Dataset content will change over</w:t>
      </w:r>
      <w:r w:rsidR="001A76D2">
        <w:rPr>
          <w:rFonts w:cs="Arial"/>
          <w:szCs w:val="20"/>
        </w:rPr>
        <w:t xml:space="preserve"> time during a ship’s transit. </w:t>
      </w:r>
      <w:r w:rsidRPr="00922A73">
        <w:rPr>
          <w:rFonts w:cs="Arial"/>
          <w:szCs w:val="20"/>
        </w:rPr>
        <w:t xml:space="preserve">Updating </w:t>
      </w:r>
      <w:r w:rsidR="009F2A29">
        <w:rPr>
          <w:rFonts w:cs="Arial"/>
          <w:szCs w:val="20"/>
        </w:rPr>
        <w:t xml:space="preserve">of </w:t>
      </w:r>
      <w:r w:rsidRPr="00922A73">
        <w:rPr>
          <w:rFonts w:cs="Arial"/>
          <w:szCs w:val="20"/>
        </w:rPr>
        <w:t>dataset</w:t>
      </w:r>
      <w:r w:rsidR="001A76D2">
        <w:rPr>
          <w:rFonts w:cs="Arial"/>
          <w:szCs w:val="20"/>
        </w:rPr>
        <w:t>s is achieved by replacement.</w:t>
      </w:r>
    </w:p>
    <w:p w14:paraId="58D22FA3" w14:textId="77777777" w:rsidR="00AC168D" w:rsidRPr="00D129DC" w:rsidRDefault="00AC168D" w:rsidP="00AC168D">
      <w:pPr>
        <w:spacing w:before="0"/>
        <w:rPr>
          <w:rFonts w:cs="Arial"/>
          <w:szCs w:val="20"/>
        </w:rPr>
      </w:pPr>
    </w:p>
    <w:p w14:paraId="0A71BEBA" w14:textId="77777777" w:rsidR="002D3F05" w:rsidRPr="00D129DC" w:rsidRDefault="002D3F05" w:rsidP="002721B0">
      <w:pPr>
        <w:pStyle w:val="Heading1"/>
      </w:pPr>
      <w:bookmarkStart w:id="1104" w:name="_Toc127463835"/>
      <w:bookmarkStart w:id="1105" w:name="_Toc128125461"/>
      <w:bookmarkStart w:id="1106" w:name="_Toc141176186"/>
      <w:bookmarkStart w:id="1107" w:name="_Toc141176341"/>
      <w:bookmarkStart w:id="1108" w:name="_Toc141176972"/>
      <w:bookmarkStart w:id="1109" w:name="_Toc150177857"/>
      <w:r w:rsidRPr="00D129DC">
        <w:t>Dataset Loading and Unloading</w:t>
      </w:r>
      <w:bookmarkEnd w:id="1104"/>
      <w:bookmarkEnd w:id="1105"/>
      <w:bookmarkEnd w:id="1106"/>
      <w:bookmarkEnd w:id="1107"/>
      <w:bookmarkEnd w:id="1108"/>
      <w:bookmarkEnd w:id="1109"/>
    </w:p>
    <w:p w14:paraId="48AE89E9" w14:textId="5B1075DA" w:rsidR="002D3F05" w:rsidRPr="00D129DC" w:rsidRDefault="002D3F05" w:rsidP="00AC168D">
      <w:pPr>
        <w:spacing w:before="0"/>
      </w:pPr>
      <w:r w:rsidRPr="00D129DC">
        <w:t xml:space="preserve">S-129 datasets are </w:t>
      </w:r>
      <w:r>
        <w:t xml:space="preserve">typically </w:t>
      </w:r>
      <w:r w:rsidRPr="00D129DC">
        <w:t xml:space="preserve">intended to be overlays to ENC and always displayed with </w:t>
      </w:r>
      <w:r>
        <w:t>ENC data</w:t>
      </w:r>
      <w:r w:rsidRPr="00D129DC">
        <w:t xml:space="preserve"> in the background</w:t>
      </w:r>
      <w:r>
        <w:t xml:space="preserve">. </w:t>
      </w:r>
      <w:r w:rsidRPr="00D129DC">
        <w:t xml:space="preserve">Systems that support the display of S-129 datasets should provide the user with </w:t>
      </w:r>
      <w:r w:rsidR="009F2A29">
        <w:t>simple</w:t>
      </w:r>
      <w:r w:rsidR="009F2A29" w:rsidRPr="00D129DC">
        <w:t xml:space="preserve"> </w:t>
      </w:r>
      <w:r w:rsidRPr="00D129DC">
        <w:t>functions to turn</w:t>
      </w:r>
      <w:r>
        <w:t xml:space="preserve"> the display of</w:t>
      </w:r>
      <w:r w:rsidRPr="00D129DC">
        <w:t xml:space="preserve"> S-129 datasets</w:t>
      </w:r>
      <w:r>
        <w:t xml:space="preserve"> on and off.</w:t>
      </w:r>
    </w:p>
    <w:p w14:paraId="6AED8D27" w14:textId="3EFCA5B7" w:rsidR="002D3F05" w:rsidRDefault="002D3F05" w:rsidP="00AC168D">
      <w:pPr>
        <w:spacing w:before="0"/>
      </w:pPr>
      <w:r w:rsidRPr="00D129DC">
        <w:t xml:space="preserve">All S-129 datasets are scale independent and will therefore be usable </w:t>
      </w:r>
      <w:r>
        <w:t>across</w:t>
      </w:r>
      <w:r w:rsidRPr="00D129DC">
        <w:t xml:space="preserve"> the </w:t>
      </w:r>
      <w:r>
        <w:t>entire</w:t>
      </w:r>
      <w:r w:rsidRPr="00D129DC">
        <w:t xml:space="preserve"> scale range of </w:t>
      </w:r>
      <w:r>
        <w:t>underlying chart data</w:t>
      </w:r>
      <w:r w:rsidRPr="00D129DC">
        <w:t xml:space="preserve"> </w:t>
      </w:r>
      <w:r>
        <w:t>for</w:t>
      </w:r>
      <w:r w:rsidRPr="00D129DC">
        <w:t xml:space="preserve"> the </w:t>
      </w:r>
      <w:r>
        <w:t xml:space="preserve">UKCM </w:t>
      </w:r>
      <w:ins w:id="1110" w:author="Jason Rhee" w:date="2024-07-26T13:01:00Z" w16du:dateUtc="2024-07-26T03:01:00Z">
        <w:r w:rsidR="008C763C">
          <w:rPr>
            <w:rFonts w:eastAsiaTheme="minorEastAsia" w:hint="eastAsia"/>
            <w:lang w:eastAsia="ko-KR"/>
          </w:rPr>
          <w:t xml:space="preserve">Operational </w:t>
        </w:r>
      </w:ins>
      <w:del w:id="1111" w:author="Jason Rhee" w:date="2024-07-26T13:01:00Z" w16du:dateUtc="2024-07-26T03:01:00Z">
        <w:r w:rsidDel="008C763C">
          <w:delText>area</w:delText>
        </w:r>
      </w:del>
      <w:ins w:id="1112" w:author="Jason Rhee" w:date="2024-07-26T13:01:00Z" w16du:dateUtc="2024-07-26T03:01:00Z">
        <w:r w:rsidR="008C763C">
          <w:rPr>
            <w:rFonts w:eastAsiaTheme="minorEastAsia" w:hint="eastAsia"/>
            <w:lang w:eastAsia="ko-KR"/>
          </w:rPr>
          <w:t>A</w:t>
        </w:r>
        <w:r w:rsidR="008C763C">
          <w:t>rea</w:t>
        </w:r>
      </w:ins>
      <w:r>
        <w:t xml:space="preserve">. </w:t>
      </w:r>
      <w:r w:rsidRPr="00D129DC">
        <w:t xml:space="preserve">The various feature instances within the dataset may include scaleMinimum attributes, but these do not change the resolution or validity of the data, only </w:t>
      </w:r>
      <w:r>
        <w:t>whether</w:t>
      </w:r>
      <w:r w:rsidRPr="00D129DC">
        <w:t xml:space="preserve"> the data should be visible at a particular </w:t>
      </w:r>
      <w:r>
        <w:t>display scale.</w:t>
      </w:r>
    </w:p>
    <w:p w14:paraId="364D0562" w14:textId="77777777" w:rsidR="002D3F05" w:rsidRDefault="002D3F05" w:rsidP="00AC168D">
      <w:pPr>
        <w:spacing w:before="0"/>
      </w:pPr>
      <w:r w:rsidRPr="00D129DC">
        <w:t>Optionally, S-129 datasets can be viewed as overlays to a combination of ENC and S-102 datasets</w:t>
      </w:r>
      <w:r>
        <w:t xml:space="preserve">. </w:t>
      </w:r>
      <w:r w:rsidRPr="00D129DC">
        <w:t>The same requirements to allow the user to easily toggle the S-129 dataset on/off persist.</w:t>
      </w:r>
    </w:p>
    <w:p w14:paraId="6C901DE4" w14:textId="77777777" w:rsidR="00AC168D" w:rsidRDefault="00AC168D" w:rsidP="00AC168D">
      <w:pPr>
        <w:spacing w:before="0"/>
        <w:rPr>
          <w:rFonts w:cs="Arial"/>
          <w:szCs w:val="20"/>
        </w:rPr>
      </w:pPr>
    </w:p>
    <w:p w14:paraId="43D44FF3" w14:textId="5713606A" w:rsidR="00C3427E" w:rsidRPr="003458C9" w:rsidRDefault="0053708D" w:rsidP="002721B0">
      <w:pPr>
        <w:pStyle w:val="Heading1"/>
      </w:pPr>
      <w:bookmarkStart w:id="1113" w:name="_Toc127463836"/>
      <w:bookmarkStart w:id="1114" w:name="_Toc128125462"/>
      <w:bookmarkStart w:id="1115" w:name="_Toc141176187"/>
      <w:bookmarkStart w:id="1116" w:name="_Toc141176342"/>
      <w:bookmarkStart w:id="1117" w:name="_Toc141176973"/>
      <w:bookmarkStart w:id="1118" w:name="_Toc150177858"/>
      <w:r w:rsidRPr="003458C9">
        <w:lastRenderedPageBreak/>
        <w:t>Geometry</w:t>
      </w:r>
      <w:bookmarkEnd w:id="1101"/>
      <w:bookmarkEnd w:id="1102"/>
      <w:bookmarkEnd w:id="1113"/>
      <w:bookmarkEnd w:id="1114"/>
      <w:bookmarkEnd w:id="1115"/>
      <w:bookmarkEnd w:id="1116"/>
      <w:bookmarkEnd w:id="1117"/>
      <w:bookmarkEnd w:id="1118"/>
      <w:r w:rsidR="00F73215" w:rsidRPr="003458C9">
        <w:t xml:space="preserve"> </w:t>
      </w:r>
    </w:p>
    <w:p w14:paraId="430C04D4" w14:textId="77777777" w:rsidR="00941F24" w:rsidRDefault="007058EA" w:rsidP="00AC168D">
      <w:pPr>
        <w:pStyle w:val="note0"/>
        <w:spacing w:before="0"/>
        <w:rPr>
          <w:rFonts w:cs="Arial"/>
          <w:i w:val="0"/>
          <w:color w:val="auto"/>
        </w:rPr>
      </w:pPr>
      <w:bookmarkStart w:id="1119" w:name="_Toc288810288"/>
      <w:bookmarkStart w:id="1120" w:name="_Toc288812335"/>
      <w:r w:rsidRPr="00D129DC">
        <w:rPr>
          <w:rFonts w:cs="Arial"/>
          <w:i w:val="0"/>
          <w:color w:val="auto"/>
        </w:rPr>
        <w:t xml:space="preserve">Geometry in </w:t>
      </w:r>
      <w:bookmarkStart w:id="1121" w:name="_Toc225648316"/>
      <w:bookmarkStart w:id="1122" w:name="_Toc225065173"/>
      <w:bookmarkEnd w:id="1119"/>
      <w:bookmarkEnd w:id="1120"/>
      <w:r w:rsidRPr="00D129DC">
        <w:rPr>
          <w:rFonts w:cs="Arial"/>
          <w:i w:val="0"/>
          <w:color w:val="auto"/>
        </w:rPr>
        <w:t>S-129 datasets conforms to S-100 Geometry level 3a</w:t>
      </w:r>
      <w:r w:rsidR="00A302AF" w:rsidRPr="00D129DC">
        <w:rPr>
          <w:rFonts w:cs="Arial"/>
          <w:i w:val="0"/>
          <w:color w:val="auto"/>
        </w:rPr>
        <w:t xml:space="preserve"> constrained to 2-dimensional geometry.</w:t>
      </w:r>
    </w:p>
    <w:p w14:paraId="4A58736B" w14:textId="77777777" w:rsidR="00190653" w:rsidRPr="00D129DC" w:rsidRDefault="00190653" w:rsidP="00AC168D">
      <w:pPr>
        <w:pStyle w:val="note0"/>
        <w:spacing w:before="0"/>
        <w:rPr>
          <w:rFonts w:cs="Arial"/>
          <w:i w:val="0"/>
          <w:color w:val="auto"/>
        </w:rPr>
      </w:pPr>
    </w:p>
    <w:p w14:paraId="3F2213E7" w14:textId="7DD6B750" w:rsidR="00053F52" w:rsidRPr="003458C9" w:rsidRDefault="00BB0421" w:rsidP="002721B0">
      <w:pPr>
        <w:pStyle w:val="Heading1"/>
      </w:pPr>
      <w:bookmarkStart w:id="1123" w:name="_Toc127463837"/>
      <w:bookmarkStart w:id="1124" w:name="_Toc128125463"/>
      <w:bookmarkStart w:id="1125" w:name="_Toc141176188"/>
      <w:bookmarkStart w:id="1126" w:name="_Toc141176343"/>
      <w:bookmarkStart w:id="1127" w:name="_Toc141176974"/>
      <w:bookmarkStart w:id="1128" w:name="_Toc150177859"/>
      <w:r w:rsidRPr="003458C9">
        <w:t>Coordinate Reference Systems</w:t>
      </w:r>
      <w:r w:rsidR="004504B9" w:rsidRPr="003458C9">
        <w:t xml:space="preserve"> (CRS)</w:t>
      </w:r>
      <w:bookmarkEnd w:id="1121"/>
      <w:bookmarkEnd w:id="1122"/>
      <w:bookmarkEnd w:id="1123"/>
      <w:bookmarkEnd w:id="1124"/>
      <w:bookmarkEnd w:id="1125"/>
      <w:bookmarkEnd w:id="1126"/>
      <w:bookmarkEnd w:id="1127"/>
      <w:bookmarkEnd w:id="1128"/>
    </w:p>
    <w:p w14:paraId="19626B6C" w14:textId="4FD851FF" w:rsidR="00E039A5" w:rsidRDefault="00E039A5" w:rsidP="00B3435A">
      <w:pPr>
        <w:pStyle w:val="Heading2"/>
      </w:pPr>
      <w:bookmarkStart w:id="1129" w:name="_Toc127463838"/>
      <w:bookmarkStart w:id="1130" w:name="_Toc128125464"/>
      <w:bookmarkStart w:id="1131" w:name="_Toc141176189"/>
      <w:bookmarkStart w:id="1132" w:name="_Toc141176344"/>
      <w:bookmarkStart w:id="1133" w:name="_Toc141176975"/>
      <w:bookmarkStart w:id="1134" w:name="_Toc150177860"/>
      <w:r>
        <w:t>Introduction</w:t>
      </w:r>
      <w:bookmarkEnd w:id="1129"/>
      <w:bookmarkEnd w:id="1130"/>
      <w:bookmarkEnd w:id="1131"/>
      <w:bookmarkEnd w:id="1132"/>
      <w:bookmarkEnd w:id="1133"/>
      <w:bookmarkEnd w:id="1134"/>
    </w:p>
    <w:p w14:paraId="6FBFD44A" w14:textId="77777777" w:rsidR="00A0577E" w:rsidRPr="00D129DC" w:rsidRDefault="00053F52" w:rsidP="004B433D">
      <w:pPr>
        <w:spacing w:before="0"/>
      </w:pPr>
      <w:r w:rsidRPr="00D129DC">
        <w:t>The location of a feature in the S-100 standard is defined by means of coordinates, which relate a feature to a position</w:t>
      </w:r>
      <w:r w:rsidR="00D96BD6">
        <w:t>.</w:t>
      </w:r>
    </w:p>
    <w:p w14:paraId="2D4014B8" w14:textId="17E50E9D" w:rsidR="002F035B" w:rsidRDefault="00190653" w:rsidP="004B433D">
      <w:pPr>
        <w:pStyle w:val="Label1"/>
        <w:spacing w:before="0" w:after="0" w:line="360" w:lineRule="auto"/>
        <w:ind w:left="3969" w:hanging="3969"/>
        <w:rPr>
          <w:rFonts w:cs="Arial"/>
          <w:b w:val="0"/>
          <w:szCs w:val="20"/>
        </w:rPr>
      </w:pPr>
      <w:bookmarkStart w:id="1135" w:name="_Toc288810277"/>
      <w:bookmarkStart w:id="1136" w:name="_Toc288812324"/>
      <w:r w:rsidRPr="00190653">
        <w:t>Horizontal coordinate reference system</w:t>
      </w:r>
      <w:r w:rsidR="002F035B" w:rsidRPr="00D129DC">
        <w:rPr>
          <w:rFonts w:cs="Arial"/>
          <w:szCs w:val="20"/>
        </w:rPr>
        <w:t>:</w:t>
      </w:r>
      <w:r w:rsidR="002F035B" w:rsidRPr="00D129DC">
        <w:rPr>
          <w:rFonts w:cs="Arial"/>
          <w:szCs w:val="20"/>
        </w:rPr>
        <w:tab/>
      </w:r>
      <w:r w:rsidR="00C13B4C" w:rsidRPr="00D129DC">
        <w:rPr>
          <w:rFonts w:cs="Arial"/>
          <w:b w:val="0"/>
          <w:szCs w:val="20"/>
        </w:rPr>
        <w:t>EPSG:4326 (WGS84)</w:t>
      </w:r>
      <w:bookmarkStart w:id="1137" w:name="_Toc288810278"/>
      <w:bookmarkStart w:id="1138" w:name="_Toc288812325"/>
      <w:bookmarkEnd w:id="1135"/>
      <w:bookmarkEnd w:id="1136"/>
    </w:p>
    <w:p w14:paraId="6A504293" w14:textId="051C98A6" w:rsidR="00190653" w:rsidRDefault="00190653" w:rsidP="004B433D">
      <w:pPr>
        <w:pStyle w:val="Label1"/>
        <w:spacing w:before="0" w:after="0" w:line="360" w:lineRule="auto"/>
        <w:ind w:left="3969" w:hanging="3969"/>
        <w:rPr>
          <w:rFonts w:cs="Arial"/>
          <w:b w:val="0"/>
          <w:szCs w:val="20"/>
        </w:rPr>
      </w:pPr>
      <w:r>
        <w:rPr>
          <w:rFonts w:cs="Arial"/>
          <w:szCs w:val="20"/>
        </w:rPr>
        <w:t>Projection:</w:t>
      </w:r>
      <w:r>
        <w:rPr>
          <w:rFonts w:cs="Arial"/>
          <w:b w:val="0"/>
          <w:szCs w:val="20"/>
        </w:rPr>
        <w:tab/>
        <w:t>None</w:t>
      </w:r>
    </w:p>
    <w:p w14:paraId="3518BED2" w14:textId="7D318179" w:rsidR="00190653" w:rsidRPr="00190653" w:rsidRDefault="00190653" w:rsidP="004B433D">
      <w:pPr>
        <w:pStyle w:val="Label1"/>
        <w:spacing w:before="0" w:after="0" w:line="360" w:lineRule="auto"/>
        <w:ind w:left="3969" w:hanging="3969"/>
        <w:rPr>
          <w:rFonts w:cs="Arial"/>
          <w:b w:val="0"/>
          <w:szCs w:val="20"/>
        </w:rPr>
      </w:pPr>
      <w:r>
        <w:rPr>
          <w:rFonts w:cs="Arial"/>
          <w:szCs w:val="20"/>
        </w:rPr>
        <w:t>Temporal reference system:</w:t>
      </w:r>
      <w:r>
        <w:rPr>
          <w:rFonts w:cs="Arial"/>
          <w:b w:val="0"/>
          <w:szCs w:val="20"/>
        </w:rPr>
        <w:tab/>
        <w:t xml:space="preserve">Gregorian </w:t>
      </w:r>
      <w:r w:rsidR="004B433D">
        <w:rPr>
          <w:rFonts w:cs="Arial"/>
          <w:b w:val="0"/>
          <w:szCs w:val="20"/>
        </w:rPr>
        <w:t>calendar</w:t>
      </w:r>
    </w:p>
    <w:p w14:paraId="0E6797CF" w14:textId="77777777" w:rsidR="002F035B" w:rsidRPr="00D129DC" w:rsidRDefault="002F035B" w:rsidP="004B433D">
      <w:pPr>
        <w:pStyle w:val="Label1"/>
        <w:spacing w:before="0" w:after="0" w:line="360" w:lineRule="auto"/>
        <w:ind w:left="3969" w:hanging="3969"/>
        <w:rPr>
          <w:rFonts w:cs="Arial"/>
          <w:szCs w:val="20"/>
        </w:rPr>
      </w:pPr>
      <w:bookmarkStart w:id="1139" w:name="_Toc288810280"/>
      <w:bookmarkStart w:id="1140" w:name="_Toc288812327"/>
      <w:bookmarkEnd w:id="1137"/>
      <w:bookmarkEnd w:id="1138"/>
      <w:r w:rsidRPr="00D129DC">
        <w:rPr>
          <w:rFonts w:cs="Arial"/>
          <w:szCs w:val="20"/>
        </w:rPr>
        <w:t>Coordi</w:t>
      </w:r>
      <w:r w:rsidR="00D96BD6">
        <w:rPr>
          <w:rFonts w:cs="Arial"/>
          <w:szCs w:val="20"/>
        </w:rPr>
        <w:t>nate reference system registry:</w:t>
      </w:r>
      <w:r w:rsidRPr="00D129DC">
        <w:rPr>
          <w:rFonts w:cs="Arial"/>
          <w:szCs w:val="20"/>
        </w:rPr>
        <w:tab/>
      </w:r>
      <w:hyperlink r:id="rId37" w:history="1">
        <w:r w:rsidRPr="00D129DC">
          <w:rPr>
            <w:rStyle w:val="Hyperlink"/>
            <w:rFonts w:cs="Arial"/>
            <w:b w:val="0"/>
            <w:szCs w:val="20"/>
            <w:lang w:val="en-US"/>
          </w:rPr>
          <w:t xml:space="preserve">EPSG Geodetic Parameter </w:t>
        </w:r>
        <w:bookmarkEnd w:id="1139"/>
        <w:bookmarkEnd w:id="1140"/>
        <w:r w:rsidRPr="00D129DC">
          <w:rPr>
            <w:rStyle w:val="Hyperlink"/>
            <w:rFonts w:cs="Arial"/>
            <w:b w:val="0"/>
            <w:szCs w:val="20"/>
            <w:lang w:val="en-US"/>
          </w:rPr>
          <w:t>Registry</w:t>
        </w:r>
      </w:hyperlink>
    </w:p>
    <w:p w14:paraId="3737A62F" w14:textId="77777777" w:rsidR="002F035B" w:rsidRPr="00D129DC" w:rsidRDefault="002F035B" w:rsidP="004B433D">
      <w:pPr>
        <w:pStyle w:val="Label1"/>
        <w:spacing w:before="0" w:after="0" w:line="360" w:lineRule="auto"/>
        <w:ind w:left="3969" w:hanging="3969"/>
        <w:rPr>
          <w:rFonts w:cs="Arial"/>
          <w:szCs w:val="20"/>
        </w:rPr>
      </w:pPr>
      <w:bookmarkStart w:id="1141" w:name="_Toc288810282"/>
      <w:bookmarkStart w:id="1142" w:name="_Toc288812329"/>
      <w:r w:rsidRPr="00D129DC">
        <w:rPr>
          <w:rFonts w:cs="Arial"/>
          <w:szCs w:val="20"/>
        </w:rPr>
        <w:t xml:space="preserve">Date </w:t>
      </w:r>
      <w:r w:rsidR="00D96BD6">
        <w:rPr>
          <w:rFonts w:cs="Arial"/>
          <w:szCs w:val="20"/>
        </w:rPr>
        <w:t>type (according to ISO 19115):</w:t>
      </w:r>
      <w:r w:rsidRPr="00D129DC">
        <w:rPr>
          <w:rFonts w:cs="Arial"/>
          <w:szCs w:val="20"/>
        </w:rPr>
        <w:tab/>
      </w:r>
      <w:r w:rsidR="00E6090D" w:rsidRPr="003458C9">
        <w:rPr>
          <w:rFonts w:cs="Arial"/>
          <w:b w:val="0"/>
          <w:szCs w:val="20"/>
        </w:rPr>
        <w:t>002 – publication</w:t>
      </w:r>
      <w:bookmarkEnd w:id="1141"/>
      <w:bookmarkEnd w:id="1142"/>
      <w:r w:rsidRPr="00D129DC">
        <w:rPr>
          <w:rFonts w:cs="Arial"/>
          <w:szCs w:val="20"/>
        </w:rPr>
        <w:t xml:space="preserve"> </w:t>
      </w:r>
    </w:p>
    <w:p w14:paraId="6CEF2593" w14:textId="77777777" w:rsidR="002F035B" w:rsidRPr="00D129DC" w:rsidRDefault="002F035B" w:rsidP="004B433D">
      <w:pPr>
        <w:spacing w:before="0" w:after="0" w:line="360" w:lineRule="auto"/>
        <w:ind w:left="3969" w:hanging="3969"/>
        <w:rPr>
          <w:rStyle w:val="LabeldataChar"/>
          <w:rFonts w:cs="Arial"/>
          <w:szCs w:val="20"/>
        </w:rPr>
      </w:pPr>
      <w:bookmarkStart w:id="1143" w:name="_Toc288810283"/>
      <w:bookmarkStart w:id="1144" w:name="_Toc288812330"/>
      <w:r w:rsidRPr="00D129DC">
        <w:rPr>
          <w:rStyle w:val="Label1Char"/>
          <w:rFonts w:cs="Arial"/>
          <w:sz w:val="20"/>
          <w:szCs w:val="20"/>
        </w:rPr>
        <w:t>Responsible party:</w:t>
      </w:r>
      <w:r w:rsidRPr="00D129DC">
        <w:rPr>
          <w:rFonts w:cs="Arial"/>
          <w:szCs w:val="20"/>
        </w:rPr>
        <w:tab/>
      </w:r>
      <w:r w:rsidRPr="00D129DC">
        <w:rPr>
          <w:rStyle w:val="LabeldataChar"/>
          <w:rFonts w:cs="Arial"/>
          <w:szCs w:val="20"/>
        </w:rPr>
        <w:t xml:space="preserve">International </w:t>
      </w:r>
      <w:r w:rsidR="005842CD" w:rsidRPr="00D129DC">
        <w:rPr>
          <w:rStyle w:val="LabeldataChar"/>
          <w:rFonts w:cs="Arial"/>
          <w:szCs w:val="20"/>
        </w:rPr>
        <w:t xml:space="preserve">Association </w:t>
      </w:r>
      <w:r w:rsidRPr="00D129DC">
        <w:rPr>
          <w:rStyle w:val="LabeldataChar"/>
          <w:rFonts w:cs="Arial"/>
          <w:szCs w:val="20"/>
        </w:rPr>
        <w:t>of Oil and Gas Producers</w:t>
      </w:r>
      <w:bookmarkEnd w:id="1143"/>
      <w:bookmarkEnd w:id="1144"/>
      <w:r w:rsidRPr="00D129DC">
        <w:rPr>
          <w:rStyle w:val="LabeldataChar"/>
          <w:rFonts w:cs="Arial"/>
          <w:szCs w:val="20"/>
        </w:rPr>
        <w:t xml:space="preserve"> (</w:t>
      </w:r>
      <w:r w:rsidR="005842CD" w:rsidRPr="00D129DC">
        <w:rPr>
          <w:rStyle w:val="LabeldataChar"/>
          <w:rFonts w:cs="Arial"/>
          <w:szCs w:val="20"/>
        </w:rPr>
        <w:t>I</w:t>
      </w:r>
      <w:r w:rsidRPr="00D129DC">
        <w:rPr>
          <w:rStyle w:val="LabeldataChar"/>
          <w:rFonts w:cs="Arial"/>
          <w:szCs w:val="20"/>
        </w:rPr>
        <w:t>OGP)</w:t>
      </w:r>
    </w:p>
    <w:p w14:paraId="2D8163B3" w14:textId="3EB6F15E" w:rsidR="002F035B" w:rsidRPr="00D129DC" w:rsidRDefault="002F035B" w:rsidP="004B433D">
      <w:pPr>
        <w:spacing w:before="0"/>
        <w:ind w:left="3969" w:hanging="3969"/>
        <w:rPr>
          <w:rFonts w:cs="Arial"/>
          <w:szCs w:val="20"/>
        </w:rPr>
      </w:pPr>
      <w:bookmarkStart w:id="1145" w:name="_Toc288810284"/>
      <w:bookmarkStart w:id="1146" w:name="_Toc288812331"/>
      <w:r w:rsidRPr="00D129DC">
        <w:rPr>
          <w:rStyle w:val="Label1Char"/>
          <w:rFonts w:cs="Arial"/>
          <w:sz w:val="20"/>
          <w:szCs w:val="20"/>
        </w:rPr>
        <w:t>URL:</w:t>
      </w:r>
      <w:bookmarkEnd w:id="1145"/>
      <w:bookmarkEnd w:id="1146"/>
      <w:r w:rsidR="00221A42" w:rsidRPr="00D129DC">
        <w:rPr>
          <w:rFonts w:cs="Arial"/>
          <w:szCs w:val="20"/>
        </w:rPr>
        <w:tab/>
      </w:r>
      <w:hyperlink r:id="rId38" w:history="1">
        <w:r w:rsidRPr="00B86481">
          <w:rPr>
            <w:rStyle w:val="Hyperlink"/>
            <w:rFonts w:cs="Arial"/>
            <w:szCs w:val="20"/>
            <w:lang w:val="en-GB" w:eastAsia="ja-JP"/>
          </w:rPr>
          <w:t>http://www.</w:t>
        </w:r>
        <w:r w:rsidR="005842CD" w:rsidRPr="00B86481">
          <w:rPr>
            <w:rStyle w:val="Hyperlink"/>
            <w:rFonts w:cs="Arial"/>
            <w:szCs w:val="20"/>
            <w:lang w:val="en-GB" w:eastAsia="ja-JP"/>
          </w:rPr>
          <w:t>i</w:t>
        </w:r>
        <w:r w:rsidRPr="00B86481">
          <w:rPr>
            <w:rStyle w:val="Hyperlink"/>
            <w:rFonts w:cs="Arial"/>
            <w:szCs w:val="20"/>
            <w:lang w:val="en-GB" w:eastAsia="ja-JP"/>
          </w:rPr>
          <w:t>ogp.org</w:t>
        </w:r>
      </w:hyperlink>
    </w:p>
    <w:p w14:paraId="57DAA810" w14:textId="65DA260A" w:rsidR="00E6090D" w:rsidRPr="00D129DC" w:rsidRDefault="00E6090D" w:rsidP="00B3435A">
      <w:pPr>
        <w:pStyle w:val="Heading2"/>
      </w:pPr>
      <w:bookmarkStart w:id="1147" w:name="_Geometric_representation_M"/>
      <w:bookmarkStart w:id="1148" w:name="_Toc127463839"/>
      <w:bookmarkStart w:id="1149" w:name="_Toc128125465"/>
      <w:bookmarkStart w:id="1150" w:name="_Toc141176190"/>
      <w:bookmarkStart w:id="1151" w:name="_Toc141176345"/>
      <w:bookmarkStart w:id="1152" w:name="_Toc141176976"/>
      <w:bookmarkStart w:id="1153" w:name="_Toc150177861"/>
      <w:bookmarkEnd w:id="1147"/>
      <w:r w:rsidRPr="00D129DC">
        <w:t>Horizontal Reference System</w:t>
      </w:r>
      <w:bookmarkEnd w:id="1148"/>
      <w:bookmarkEnd w:id="1149"/>
      <w:bookmarkEnd w:id="1150"/>
      <w:bookmarkEnd w:id="1151"/>
      <w:bookmarkEnd w:id="1152"/>
      <w:bookmarkEnd w:id="1153"/>
    </w:p>
    <w:p w14:paraId="60ADA7EA" w14:textId="09F447DB" w:rsidR="004952F9" w:rsidRDefault="00E6090D" w:rsidP="004B433D">
      <w:pPr>
        <w:spacing w:before="0"/>
      </w:pPr>
      <w:r w:rsidRPr="00D129DC">
        <w:t>In S-129 datasets the horizontal CRS must be the ellipsoidal (geodetic) system EPSG: 4326 (WGS84)</w:t>
      </w:r>
      <w:r w:rsidR="0066549D">
        <w:t>.</w:t>
      </w:r>
      <w:r w:rsidR="004E1105">
        <w:t xml:space="preserve"> </w:t>
      </w:r>
      <w:r w:rsidRPr="00D129DC">
        <w:t xml:space="preserve">The full reference to EPSG: 4326 can be found at </w:t>
      </w:r>
      <w:hyperlink r:id="rId39" w:history="1">
        <w:r w:rsidR="00B86481" w:rsidRPr="00A46482">
          <w:rPr>
            <w:rStyle w:val="Hyperlink"/>
            <w:lang w:val="en-AU"/>
          </w:rPr>
          <w:t>https://epsg.org/</w:t>
        </w:r>
      </w:hyperlink>
    </w:p>
    <w:p w14:paraId="7383460E" w14:textId="5F9167ED" w:rsidR="0020149E" w:rsidRPr="003458C9" w:rsidRDefault="0020149E" w:rsidP="00B3435A">
      <w:pPr>
        <w:pStyle w:val="Heading2"/>
      </w:pPr>
      <w:bookmarkStart w:id="1154" w:name="_Toc127463840"/>
      <w:bookmarkStart w:id="1155" w:name="_Toc128125466"/>
      <w:bookmarkStart w:id="1156" w:name="_Toc141176191"/>
      <w:bookmarkStart w:id="1157" w:name="_Toc141176346"/>
      <w:bookmarkStart w:id="1158" w:name="_Toc141176977"/>
      <w:bookmarkStart w:id="1159" w:name="_Toc150177862"/>
      <w:r w:rsidRPr="003458C9">
        <w:t>Vertical Reference System</w:t>
      </w:r>
      <w:bookmarkEnd w:id="1154"/>
      <w:bookmarkEnd w:id="1155"/>
      <w:bookmarkEnd w:id="1156"/>
      <w:bookmarkEnd w:id="1157"/>
      <w:bookmarkEnd w:id="1158"/>
      <w:bookmarkEnd w:id="1159"/>
    </w:p>
    <w:p w14:paraId="0E236A5F" w14:textId="6F192CE1" w:rsidR="0020149E" w:rsidRPr="00D129DC" w:rsidRDefault="0020149E" w:rsidP="004B433D">
      <w:pPr>
        <w:pStyle w:val="Label1"/>
        <w:spacing w:before="0" w:line="240" w:lineRule="auto"/>
        <w:ind w:left="0" w:firstLine="0"/>
        <w:rPr>
          <w:rFonts w:cs="Arial"/>
          <w:b w:val="0"/>
          <w:szCs w:val="20"/>
        </w:rPr>
      </w:pPr>
      <w:r w:rsidRPr="00D129DC">
        <w:rPr>
          <w:rFonts w:cs="Arial"/>
          <w:b w:val="0"/>
          <w:szCs w:val="20"/>
        </w:rPr>
        <w:t xml:space="preserve">The vertical coordinate is directed </w:t>
      </w:r>
      <w:r w:rsidR="004B433D" w:rsidRPr="00D129DC">
        <w:rPr>
          <w:rFonts w:cs="Arial"/>
          <w:b w:val="0"/>
          <w:szCs w:val="20"/>
        </w:rPr>
        <w:t>upward from</w:t>
      </w:r>
      <w:r w:rsidRPr="00D129DC">
        <w:rPr>
          <w:rFonts w:cs="Arial"/>
          <w:b w:val="0"/>
          <w:szCs w:val="20"/>
        </w:rPr>
        <w:t xml:space="preserve"> its origin</w:t>
      </w:r>
      <w:r w:rsidR="00712A4F">
        <w:rPr>
          <w:rFonts w:cs="Arial"/>
          <w:b w:val="0"/>
          <w:szCs w:val="20"/>
        </w:rPr>
        <w:t xml:space="preserve"> </w:t>
      </w:r>
      <w:r w:rsidR="00712A4F" w:rsidRPr="00D129DC">
        <w:rPr>
          <w:rFonts w:cs="Arial"/>
          <w:b w:val="0"/>
          <w:szCs w:val="20"/>
        </w:rPr>
        <w:t>(</w:t>
      </w:r>
      <w:r w:rsidR="004B433D">
        <w:rPr>
          <w:rFonts w:cs="Arial"/>
          <w:b w:val="0"/>
          <w:szCs w:val="20"/>
        </w:rPr>
        <w:t>that is,</w:t>
      </w:r>
      <w:r w:rsidR="00712A4F" w:rsidRPr="00D129DC">
        <w:rPr>
          <w:rFonts w:cs="Arial"/>
          <w:b w:val="0"/>
          <w:szCs w:val="20"/>
        </w:rPr>
        <w:t xml:space="preserve"> away from the Earth’s centre)</w:t>
      </w:r>
      <w:r w:rsidR="00712A4F">
        <w:rPr>
          <w:rFonts w:cs="Arial"/>
          <w:b w:val="0"/>
          <w:szCs w:val="20"/>
        </w:rPr>
        <w:t xml:space="preserve"> –</w:t>
      </w:r>
      <w:r w:rsidRPr="00D129DC">
        <w:rPr>
          <w:rFonts w:cs="Arial"/>
          <w:b w:val="0"/>
          <w:szCs w:val="20"/>
        </w:rPr>
        <w:t xml:space="preserve"> the vertical datum</w:t>
      </w:r>
      <w:r w:rsidR="00712A4F">
        <w:rPr>
          <w:rFonts w:cs="Arial"/>
          <w:b w:val="0"/>
          <w:szCs w:val="20"/>
        </w:rPr>
        <w:t xml:space="preserve"> –</w:t>
      </w:r>
      <w:r w:rsidRPr="00D129DC">
        <w:rPr>
          <w:rFonts w:cs="Arial"/>
          <w:b w:val="0"/>
          <w:szCs w:val="20"/>
        </w:rPr>
        <w:t xml:space="preserve"> and has units of metres</w:t>
      </w:r>
      <w:r w:rsidR="0066549D">
        <w:rPr>
          <w:rFonts w:cs="Arial"/>
          <w:b w:val="0"/>
          <w:szCs w:val="20"/>
        </w:rPr>
        <w:t xml:space="preserve">. </w:t>
      </w:r>
      <w:r w:rsidRPr="00D129DC">
        <w:rPr>
          <w:rFonts w:cs="Arial"/>
          <w:b w:val="0"/>
          <w:szCs w:val="20"/>
        </w:rPr>
        <w:t>That is, a positive value for the level relative to the vertical datum means that the level is above the vertical datum</w:t>
      </w:r>
      <w:r w:rsidR="0066549D">
        <w:rPr>
          <w:rFonts w:cs="Arial"/>
          <w:b w:val="0"/>
          <w:szCs w:val="20"/>
        </w:rPr>
        <w:t xml:space="preserve">. </w:t>
      </w:r>
      <w:r w:rsidRPr="00D129DC">
        <w:rPr>
          <w:rFonts w:cs="Arial"/>
          <w:b w:val="0"/>
          <w:szCs w:val="20"/>
        </w:rPr>
        <w:t>This is consistent with the bathymetric CRS in S-102</w:t>
      </w:r>
      <w:r w:rsidR="00455A92" w:rsidRPr="00D129DC">
        <w:rPr>
          <w:rFonts w:cs="Arial"/>
          <w:b w:val="0"/>
          <w:szCs w:val="20"/>
        </w:rPr>
        <w:t xml:space="preserve"> </w:t>
      </w:r>
      <w:r w:rsidR="004B433D">
        <w:rPr>
          <w:rFonts w:cs="Arial"/>
          <w:b w:val="0"/>
          <w:szCs w:val="20"/>
        </w:rPr>
        <w:t xml:space="preserve">Edition </w:t>
      </w:r>
      <w:r w:rsidR="00455A92" w:rsidRPr="00D129DC">
        <w:rPr>
          <w:rFonts w:cs="Arial"/>
          <w:b w:val="0"/>
          <w:szCs w:val="20"/>
        </w:rPr>
        <w:t>1.0.0</w:t>
      </w:r>
      <w:r w:rsidR="0066549D">
        <w:rPr>
          <w:rFonts w:cs="Arial"/>
          <w:b w:val="0"/>
          <w:szCs w:val="20"/>
        </w:rPr>
        <w:t xml:space="preserve">. </w:t>
      </w:r>
      <w:r w:rsidRPr="00D129DC">
        <w:rPr>
          <w:rFonts w:cs="Arial"/>
          <w:b w:val="0"/>
          <w:szCs w:val="20"/>
        </w:rPr>
        <w:t>The vertical datum is not an ellipsoid but is one of the following: (a) the sea surface (</w:t>
      </w:r>
      <w:r w:rsidRPr="00C62437">
        <w:rPr>
          <w:rFonts w:cs="Arial"/>
          <w:b w:val="0"/>
          <w:szCs w:val="20"/>
        </w:rPr>
        <w:t xml:space="preserve">defined in </w:t>
      </w:r>
      <w:r w:rsidR="002429AD">
        <w:rPr>
          <w:rFonts w:cs="Arial"/>
          <w:b w:val="0"/>
          <w:szCs w:val="20"/>
        </w:rPr>
        <w:t>clause</w:t>
      </w:r>
      <w:r w:rsidR="000D3C93" w:rsidRPr="00C62437">
        <w:rPr>
          <w:rFonts w:cs="Arial"/>
          <w:b w:val="0"/>
          <w:szCs w:val="20"/>
        </w:rPr>
        <w:t xml:space="preserve"> </w:t>
      </w:r>
      <w:r w:rsidR="002429AD">
        <w:rPr>
          <w:rFonts w:cs="Arial"/>
          <w:b w:val="0"/>
          <w:szCs w:val="20"/>
        </w:rPr>
        <w:t>3.2</w:t>
      </w:r>
      <w:r w:rsidRPr="00C62437">
        <w:rPr>
          <w:rFonts w:cs="Arial"/>
          <w:b w:val="0"/>
          <w:szCs w:val="20"/>
        </w:rPr>
        <w:t>), (b) a vertical, sounding, or chart datum (MSL, LAT, etc.), or (c) the sea floor.</w:t>
      </w:r>
    </w:p>
    <w:p w14:paraId="7FB4658C" w14:textId="2632F3C1" w:rsidR="00DF3C07" w:rsidRPr="00D129DC" w:rsidRDefault="00DF3C07" w:rsidP="00B3435A">
      <w:pPr>
        <w:pStyle w:val="Heading2"/>
      </w:pPr>
      <w:bookmarkStart w:id="1160" w:name="_Toc528325684"/>
      <w:bookmarkStart w:id="1161" w:name="_Toc127463841"/>
      <w:bookmarkStart w:id="1162" w:name="_Toc128125467"/>
      <w:bookmarkStart w:id="1163" w:name="_Toc141176192"/>
      <w:bookmarkStart w:id="1164" w:name="_Toc141176347"/>
      <w:bookmarkStart w:id="1165" w:name="_Toc141176978"/>
      <w:bookmarkStart w:id="1166" w:name="_Toc150177863"/>
      <w:bookmarkEnd w:id="1160"/>
      <w:r w:rsidRPr="00D129DC">
        <w:t>Temporal Reference System</w:t>
      </w:r>
      <w:bookmarkEnd w:id="1161"/>
      <w:bookmarkEnd w:id="1162"/>
      <w:bookmarkEnd w:id="1163"/>
      <w:bookmarkEnd w:id="1164"/>
      <w:bookmarkEnd w:id="1165"/>
      <w:bookmarkEnd w:id="1166"/>
    </w:p>
    <w:p w14:paraId="46A89E0D" w14:textId="77777777" w:rsidR="00453950" w:rsidRPr="00D129DC" w:rsidRDefault="00DF3C07" w:rsidP="002429AD">
      <w:pPr>
        <w:spacing w:before="0" w:after="60"/>
        <w:rPr>
          <w:rFonts w:eastAsia="MS Mincho" w:cs="Arial"/>
          <w:bCs/>
          <w:szCs w:val="20"/>
          <w:lang w:val="en-GB" w:eastAsia="ja-JP"/>
        </w:rPr>
      </w:pPr>
      <w:r w:rsidRPr="00D129DC">
        <w:rPr>
          <w:rFonts w:eastAsia="MS Mincho" w:cs="Arial"/>
          <w:bCs/>
          <w:szCs w:val="20"/>
          <w:lang w:val="en-GB" w:eastAsia="ja-JP"/>
        </w:rPr>
        <w:t>The temporal reference system is the Gregorian calendar for date and UTC for time</w:t>
      </w:r>
      <w:r w:rsidR="0066549D">
        <w:rPr>
          <w:rFonts w:eastAsia="MS Mincho" w:cs="Arial"/>
          <w:bCs/>
          <w:szCs w:val="20"/>
          <w:lang w:val="en-GB" w:eastAsia="ja-JP"/>
        </w:rPr>
        <w:t xml:space="preserve">. </w:t>
      </w:r>
      <w:r w:rsidRPr="00D129DC">
        <w:rPr>
          <w:rFonts w:eastAsia="MS Mincho" w:cs="Arial"/>
          <w:bCs/>
          <w:szCs w:val="20"/>
          <w:lang w:val="en-GB" w:eastAsia="ja-JP"/>
        </w:rPr>
        <w:t>Time is measured by reference to Calendar dates and Clock time in accordance with ISO 19108:2002, Temporal Schema clause 5.4.4</w:t>
      </w:r>
      <w:r w:rsidR="0066549D">
        <w:rPr>
          <w:rFonts w:eastAsia="MS Mincho" w:cs="Arial"/>
          <w:bCs/>
          <w:szCs w:val="20"/>
          <w:lang w:val="en-GB" w:eastAsia="ja-JP"/>
        </w:rPr>
        <w:t xml:space="preserve">. </w:t>
      </w:r>
      <w:r w:rsidR="00453950" w:rsidRPr="00D129DC">
        <w:rPr>
          <w:rFonts w:eastAsia="MS Mincho" w:cs="Arial"/>
          <w:bCs/>
          <w:szCs w:val="20"/>
          <w:lang w:val="en-GB" w:eastAsia="ja-JP"/>
        </w:rPr>
        <w:t>All date and time variables must follow the format specified in ISO 8601</w:t>
      </w:r>
      <w:r w:rsidR="00C55D16">
        <w:rPr>
          <w:rFonts w:eastAsia="MS Mincho" w:cs="Arial"/>
          <w:bCs/>
          <w:szCs w:val="20"/>
          <w:lang w:val="en-GB" w:eastAsia="ja-JP"/>
        </w:rPr>
        <w:t>-1:2019 and ISO 8601-2</w:t>
      </w:r>
      <w:r w:rsidR="00453950" w:rsidRPr="00D129DC">
        <w:rPr>
          <w:rFonts w:eastAsia="MS Mincho" w:cs="Arial"/>
          <w:bCs/>
          <w:szCs w:val="20"/>
          <w:lang w:val="en-GB" w:eastAsia="ja-JP"/>
        </w:rPr>
        <w:t>:20</w:t>
      </w:r>
      <w:r w:rsidR="00C55D16">
        <w:rPr>
          <w:rFonts w:eastAsia="MS Mincho" w:cs="Arial"/>
          <w:bCs/>
          <w:szCs w:val="20"/>
          <w:lang w:val="en-GB" w:eastAsia="ja-JP"/>
        </w:rPr>
        <w:t>19</w:t>
      </w:r>
      <w:r w:rsidR="0066549D">
        <w:rPr>
          <w:rFonts w:eastAsia="MS Mincho" w:cs="Arial"/>
          <w:bCs/>
          <w:szCs w:val="20"/>
          <w:lang w:val="en-GB" w:eastAsia="ja-JP"/>
        </w:rPr>
        <w:t>.</w:t>
      </w:r>
    </w:p>
    <w:p w14:paraId="4DC42BAB" w14:textId="77777777" w:rsidR="00453950" w:rsidRPr="00D129DC" w:rsidRDefault="00DF3C07" w:rsidP="002429AD">
      <w:pPr>
        <w:pStyle w:val="ListParagraph"/>
        <w:numPr>
          <w:ilvl w:val="0"/>
          <w:numId w:val="22"/>
        </w:numPr>
        <w:spacing w:before="0" w:after="60" w:line="240" w:lineRule="auto"/>
        <w:rPr>
          <w:rFonts w:cs="Arial"/>
          <w:bCs/>
        </w:rPr>
      </w:pPr>
      <w:r w:rsidRPr="00D129DC">
        <w:rPr>
          <w:rFonts w:cs="Arial"/>
          <w:bCs/>
        </w:rPr>
        <w:t>A date variable will have the following 8-character format:</w:t>
      </w:r>
      <w:r w:rsidR="00AD21B9">
        <w:rPr>
          <w:rFonts w:cs="Arial"/>
          <w:bCs/>
        </w:rPr>
        <w:t xml:space="preserve"> </w:t>
      </w:r>
      <w:r w:rsidRPr="00D129DC">
        <w:rPr>
          <w:rFonts w:cs="Arial"/>
          <w:bCs/>
        </w:rPr>
        <w:t>yyyymmdd</w:t>
      </w:r>
      <w:r w:rsidR="0066549D">
        <w:rPr>
          <w:rFonts w:cs="Arial"/>
          <w:bCs/>
        </w:rPr>
        <w:t>.</w:t>
      </w:r>
    </w:p>
    <w:p w14:paraId="79CC1BE1" w14:textId="77777777" w:rsidR="00453950" w:rsidRPr="00D129DC" w:rsidRDefault="00DF3C07" w:rsidP="002429AD">
      <w:pPr>
        <w:pStyle w:val="ListParagraph"/>
        <w:numPr>
          <w:ilvl w:val="0"/>
          <w:numId w:val="22"/>
        </w:numPr>
        <w:spacing w:before="0" w:after="60" w:line="240" w:lineRule="auto"/>
        <w:rPr>
          <w:rFonts w:cs="Arial"/>
          <w:bCs/>
        </w:rPr>
      </w:pPr>
      <w:r w:rsidRPr="00D129DC">
        <w:rPr>
          <w:rFonts w:cs="Arial"/>
          <w:bCs/>
        </w:rPr>
        <w:t>A time variable will have the following 7-character format:</w:t>
      </w:r>
      <w:r w:rsidR="00AD21B9">
        <w:rPr>
          <w:rFonts w:cs="Arial"/>
          <w:bCs/>
        </w:rPr>
        <w:t xml:space="preserve"> </w:t>
      </w:r>
      <w:r w:rsidRPr="00D129DC">
        <w:rPr>
          <w:rFonts w:cs="Arial"/>
          <w:bCs/>
        </w:rPr>
        <w:t>hhmmssZ</w:t>
      </w:r>
      <w:r w:rsidR="0066549D">
        <w:rPr>
          <w:rFonts w:cs="Arial"/>
          <w:bCs/>
        </w:rPr>
        <w:t>.</w:t>
      </w:r>
    </w:p>
    <w:p w14:paraId="265681FF" w14:textId="77777777" w:rsidR="00DF3C07" w:rsidRPr="00D129DC" w:rsidRDefault="00DF3C07" w:rsidP="002429AD">
      <w:pPr>
        <w:pStyle w:val="ListParagraph"/>
        <w:numPr>
          <w:ilvl w:val="0"/>
          <w:numId w:val="22"/>
        </w:numPr>
        <w:spacing w:before="0" w:line="240" w:lineRule="auto"/>
        <w:ind w:left="714" w:hanging="357"/>
        <w:rPr>
          <w:rFonts w:cs="Arial"/>
          <w:bCs/>
        </w:rPr>
      </w:pPr>
      <w:r w:rsidRPr="00D129DC">
        <w:rPr>
          <w:rFonts w:cs="Arial"/>
          <w:bCs/>
        </w:rPr>
        <w:t>A date-time variable will have the following 16-character format:</w:t>
      </w:r>
      <w:r w:rsidR="00AD21B9">
        <w:rPr>
          <w:rFonts w:cs="Arial"/>
          <w:bCs/>
        </w:rPr>
        <w:t xml:space="preserve"> </w:t>
      </w:r>
      <w:r w:rsidRPr="00D129DC">
        <w:rPr>
          <w:rFonts w:cs="Arial"/>
          <w:bCs/>
        </w:rPr>
        <w:t>yyyymmddThhmmssZ</w:t>
      </w:r>
      <w:r w:rsidR="0066549D">
        <w:rPr>
          <w:rFonts w:cs="Arial"/>
          <w:bCs/>
        </w:rPr>
        <w:t>.</w:t>
      </w:r>
    </w:p>
    <w:p w14:paraId="5FC5E5D5" w14:textId="47BB01DD" w:rsidR="00BB0421" w:rsidRPr="003458C9" w:rsidRDefault="00DE2145" w:rsidP="002721B0">
      <w:pPr>
        <w:pStyle w:val="Heading1"/>
      </w:pPr>
      <w:bookmarkStart w:id="1167" w:name="_Toc225648327"/>
      <w:bookmarkStart w:id="1168" w:name="_Toc225065184"/>
      <w:bookmarkStart w:id="1169" w:name="_Toc127463842"/>
      <w:bookmarkStart w:id="1170" w:name="_Toc128125468"/>
      <w:bookmarkStart w:id="1171" w:name="_Toc141176193"/>
      <w:bookmarkStart w:id="1172" w:name="_Toc141176348"/>
      <w:bookmarkStart w:id="1173" w:name="_Toc141176979"/>
      <w:bookmarkStart w:id="1174" w:name="_Toc150177864"/>
      <w:r w:rsidRPr="003458C9">
        <w:t>Data Quality</w:t>
      </w:r>
      <w:bookmarkEnd w:id="1167"/>
      <w:bookmarkEnd w:id="1168"/>
      <w:bookmarkEnd w:id="1169"/>
      <w:bookmarkEnd w:id="1170"/>
      <w:bookmarkEnd w:id="1171"/>
      <w:bookmarkEnd w:id="1172"/>
      <w:bookmarkEnd w:id="1173"/>
      <w:bookmarkEnd w:id="1174"/>
    </w:p>
    <w:p w14:paraId="460F002F" w14:textId="4536063C" w:rsidR="00AD21B9" w:rsidRDefault="00AD21B9" w:rsidP="00B3435A">
      <w:pPr>
        <w:pStyle w:val="Heading2"/>
      </w:pPr>
      <w:bookmarkStart w:id="1175" w:name="_Toc127463843"/>
      <w:bookmarkStart w:id="1176" w:name="_Toc128125469"/>
      <w:bookmarkStart w:id="1177" w:name="_Toc141176194"/>
      <w:bookmarkStart w:id="1178" w:name="_Toc141176349"/>
      <w:bookmarkStart w:id="1179" w:name="_Toc141176980"/>
      <w:bookmarkStart w:id="1180" w:name="_Toc150177865"/>
      <w:r>
        <w:t>Introduction</w:t>
      </w:r>
      <w:bookmarkEnd w:id="1175"/>
      <w:bookmarkEnd w:id="1176"/>
      <w:bookmarkEnd w:id="1177"/>
      <w:bookmarkEnd w:id="1178"/>
      <w:bookmarkEnd w:id="1179"/>
      <w:bookmarkEnd w:id="1180"/>
    </w:p>
    <w:p w14:paraId="4886E2D1" w14:textId="77FED0C5" w:rsidR="00E6016B" w:rsidRDefault="00E6016B" w:rsidP="002429AD">
      <w:pPr>
        <w:spacing w:before="0"/>
        <w:rPr>
          <w:rFonts w:eastAsia="MS Mincho" w:cs="Arial"/>
          <w:bCs/>
          <w:szCs w:val="20"/>
          <w:lang w:val="en-GB" w:eastAsia="ja-JP"/>
        </w:rPr>
      </w:pPr>
      <w:r w:rsidRPr="00D129DC">
        <w:rPr>
          <w:rFonts w:eastAsia="MS Mincho" w:cs="Arial"/>
          <w:bCs/>
          <w:szCs w:val="20"/>
          <w:lang w:val="en-GB" w:eastAsia="ja-JP"/>
        </w:rPr>
        <w:t xml:space="preserve">Areas where </w:t>
      </w:r>
      <w:del w:id="1181" w:author="Jason Rhee" w:date="2024-07-16T17:18:00Z" w16du:dateUtc="2024-07-16T07:18:00Z">
        <w:r w:rsidR="0066549D" w:rsidDel="001B54AD">
          <w:rPr>
            <w:rFonts w:eastAsia="MS Mincho" w:cs="Arial"/>
            <w:bCs/>
            <w:szCs w:val="20"/>
            <w:lang w:val="en-GB" w:eastAsia="ja-JP"/>
          </w:rPr>
          <w:delText>UKCM service</w:delText>
        </w:r>
      </w:del>
      <w:ins w:id="1182" w:author="Jason Rhee" w:date="2024-07-16T17:18:00Z" w16du:dateUtc="2024-07-16T07:18:00Z">
        <w:r w:rsidR="001B54AD">
          <w:rPr>
            <w:rFonts w:eastAsia="MS Mincho" w:cs="Arial"/>
            <w:bCs/>
            <w:szCs w:val="20"/>
            <w:lang w:val="en-GB" w:eastAsia="ja-JP"/>
          </w:rPr>
          <w:t>UKCM Service</w:t>
        </w:r>
      </w:ins>
      <w:r w:rsidRPr="00D129DC">
        <w:rPr>
          <w:rFonts w:eastAsia="MS Mincho" w:cs="Arial"/>
          <w:bCs/>
          <w:szCs w:val="20"/>
          <w:lang w:val="en-GB" w:eastAsia="ja-JP"/>
        </w:rPr>
        <w:t xml:space="preserve">s are in place are </w:t>
      </w:r>
      <w:r w:rsidR="001A76D2">
        <w:rPr>
          <w:rFonts w:eastAsia="MS Mincho" w:cs="Arial"/>
          <w:bCs/>
          <w:szCs w:val="20"/>
          <w:lang w:val="en-GB" w:eastAsia="ja-JP"/>
        </w:rPr>
        <w:t xml:space="preserve">typically </w:t>
      </w:r>
      <w:r w:rsidRPr="00D129DC">
        <w:rPr>
          <w:rFonts w:eastAsia="MS Mincho" w:cs="Arial"/>
          <w:bCs/>
          <w:szCs w:val="20"/>
          <w:lang w:val="en-GB" w:eastAsia="ja-JP"/>
        </w:rPr>
        <w:t xml:space="preserve">covered by very high definition </w:t>
      </w:r>
      <w:del w:id="1183" w:author="Jason Rhee" w:date="2024-07-21T21:44:00Z" w16du:dateUtc="2024-07-21T11:44:00Z">
        <w:r w:rsidRPr="00D129DC" w:rsidDel="007C11A0">
          <w:rPr>
            <w:rFonts w:eastAsia="MS Mincho" w:cs="Arial"/>
            <w:bCs/>
            <w:szCs w:val="20"/>
            <w:lang w:val="en-GB" w:eastAsia="ja-JP"/>
          </w:rPr>
          <w:delText xml:space="preserve">and </w:delText>
        </w:r>
        <w:commentRangeStart w:id="1184"/>
        <w:commentRangeStart w:id="1185"/>
        <w:r w:rsidRPr="00D129DC" w:rsidDel="007C11A0">
          <w:rPr>
            <w:rFonts w:eastAsia="MS Mincho" w:cs="Arial"/>
            <w:bCs/>
            <w:szCs w:val="20"/>
            <w:lang w:val="en-GB" w:eastAsia="ja-JP"/>
          </w:rPr>
          <w:delText>up</w:delText>
        </w:r>
        <w:r w:rsidR="00712A4F" w:rsidDel="007C11A0">
          <w:rPr>
            <w:rFonts w:eastAsia="MS Mincho" w:cs="Arial"/>
            <w:bCs/>
            <w:szCs w:val="20"/>
            <w:lang w:val="en-GB" w:eastAsia="ja-JP"/>
          </w:rPr>
          <w:delText>-</w:delText>
        </w:r>
        <w:r w:rsidRPr="00D129DC" w:rsidDel="007C11A0">
          <w:rPr>
            <w:rFonts w:eastAsia="MS Mincho" w:cs="Arial"/>
            <w:bCs/>
            <w:szCs w:val="20"/>
            <w:lang w:val="en-GB" w:eastAsia="ja-JP"/>
          </w:rPr>
          <w:delText>to</w:delText>
        </w:r>
        <w:r w:rsidR="00712A4F" w:rsidDel="007C11A0">
          <w:rPr>
            <w:rFonts w:eastAsia="MS Mincho" w:cs="Arial"/>
            <w:bCs/>
            <w:szCs w:val="20"/>
            <w:lang w:val="en-GB" w:eastAsia="ja-JP"/>
          </w:rPr>
          <w:delText>-</w:delText>
        </w:r>
        <w:r w:rsidRPr="00D129DC" w:rsidDel="007C11A0">
          <w:rPr>
            <w:rFonts w:eastAsia="MS Mincho" w:cs="Arial"/>
            <w:bCs/>
            <w:szCs w:val="20"/>
            <w:lang w:val="en-GB" w:eastAsia="ja-JP"/>
          </w:rPr>
          <w:delText>date</w:delText>
        </w:r>
        <w:commentRangeEnd w:id="1184"/>
        <w:r w:rsidR="00BE5F21" w:rsidDel="007C11A0">
          <w:rPr>
            <w:rStyle w:val="CommentReference"/>
            <w:rFonts w:eastAsia="MS Mincho"/>
            <w:szCs w:val="20"/>
            <w:lang w:eastAsia="ja-JP"/>
          </w:rPr>
          <w:commentReference w:id="1184"/>
        </w:r>
        <w:commentRangeEnd w:id="1185"/>
        <w:r w:rsidR="002C6C72" w:rsidDel="007C11A0">
          <w:rPr>
            <w:rStyle w:val="CommentReference"/>
            <w:rFonts w:eastAsia="MS Mincho"/>
            <w:szCs w:val="20"/>
            <w:lang w:eastAsia="ja-JP"/>
          </w:rPr>
          <w:commentReference w:id="1185"/>
        </w:r>
        <w:r w:rsidRPr="00D129DC" w:rsidDel="007C11A0">
          <w:rPr>
            <w:rFonts w:eastAsia="MS Mincho" w:cs="Arial"/>
            <w:bCs/>
            <w:szCs w:val="20"/>
            <w:lang w:val="en-GB" w:eastAsia="ja-JP"/>
          </w:rPr>
          <w:delText xml:space="preserve"> </w:delText>
        </w:r>
      </w:del>
      <w:r w:rsidRPr="00D129DC">
        <w:rPr>
          <w:rFonts w:eastAsia="MS Mincho" w:cs="Arial"/>
          <w:bCs/>
          <w:szCs w:val="20"/>
          <w:lang w:val="en-GB" w:eastAsia="ja-JP"/>
        </w:rPr>
        <w:t xml:space="preserve">bathymetry, and have available </w:t>
      </w:r>
      <w:r w:rsidR="00712A4F">
        <w:rPr>
          <w:rFonts w:eastAsia="MS Mincho" w:cs="Arial"/>
          <w:bCs/>
          <w:szCs w:val="20"/>
          <w:lang w:val="en-GB" w:eastAsia="ja-JP"/>
        </w:rPr>
        <w:t>predicted and observed (</w:t>
      </w:r>
      <w:r w:rsidR="002502BF">
        <w:rPr>
          <w:rFonts w:eastAsia="MS Mincho" w:cs="Arial"/>
          <w:bCs/>
          <w:szCs w:val="20"/>
          <w:lang w:val="en-GB" w:eastAsia="ja-JP"/>
        </w:rPr>
        <w:t>that is,</w:t>
      </w:r>
      <w:r w:rsidR="00712A4F">
        <w:rPr>
          <w:rFonts w:eastAsia="MS Mincho" w:cs="Arial"/>
          <w:bCs/>
          <w:szCs w:val="20"/>
          <w:lang w:val="en-GB" w:eastAsia="ja-JP"/>
        </w:rPr>
        <w:t xml:space="preserve"> real time</w:t>
      </w:r>
      <w:r w:rsidR="00D56BB4">
        <w:rPr>
          <w:rFonts w:eastAsia="MS Mincho" w:cs="Arial"/>
          <w:bCs/>
          <w:szCs w:val="20"/>
          <w:lang w:val="en-GB" w:eastAsia="ja-JP"/>
        </w:rPr>
        <w:t xml:space="preserve"> or near real time</w:t>
      </w:r>
      <w:r w:rsidR="00712A4F">
        <w:rPr>
          <w:rFonts w:eastAsia="MS Mincho" w:cs="Arial"/>
          <w:bCs/>
          <w:szCs w:val="20"/>
          <w:lang w:val="en-GB" w:eastAsia="ja-JP"/>
        </w:rPr>
        <w:t xml:space="preserve">) </w:t>
      </w:r>
      <w:r w:rsidRPr="00D129DC">
        <w:rPr>
          <w:rFonts w:eastAsia="MS Mincho" w:cs="Arial"/>
          <w:bCs/>
          <w:szCs w:val="20"/>
          <w:lang w:val="en-GB" w:eastAsia="ja-JP"/>
        </w:rPr>
        <w:t>met-ocean data</w:t>
      </w:r>
      <w:r w:rsidR="0066549D">
        <w:rPr>
          <w:rFonts w:eastAsia="MS Mincho" w:cs="Arial"/>
          <w:bCs/>
          <w:szCs w:val="20"/>
          <w:lang w:val="en-GB" w:eastAsia="ja-JP"/>
        </w:rPr>
        <w:t>.</w:t>
      </w:r>
    </w:p>
    <w:p w14:paraId="79B83A4C" w14:textId="77777777" w:rsidR="00723718" w:rsidRPr="00D129DC" w:rsidRDefault="009A40A4" w:rsidP="002429AD">
      <w:pPr>
        <w:spacing w:before="0"/>
        <w:rPr>
          <w:rFonts w:eastAsia="MS Mincho" w:cs="Arial"/>
          <w:bCs/>
          <w:szCs w:val="20"/>
          <w:lang w:val="en-GB" w:eastAsia="ja-JP"/>
        </w:rPr>
      </w:pPr>
      <w:r w:rsidRPr="00D129DC">
        <w:rPr>
          <w:rFonts w:eastAsia="MS Mincho" w:cs="Arial"/>
          <w:bCs/>
          <w:szCs w:val="20"/>
          <w:lang w:val="en-GB" w:eastAsia="ja-JP"/>
        </w:rPr>
        <w:t>Bathymetric</w:t>
      </w:r>
      <w:r w:rsidR="001A76D2">
        <w:rPr>
          <w:rFonts w:eastAsia="MS Mincho" w:cs="Arial"/>
          <w:bCs/>
          <w:szCs w:val="20"/>
          <w:lang w:val="en-GB" w:eastAsia="ja-JP"/>
        </w:rPr>
        <w:t xml:space="preserve">, tidal and other met-ocean </w:t>
      </w:r>
      <w:r w:rsidRPr="00D129DC">
        <w:rPr>
          <w:rFonts w:eastAsia="MS Mincho" w:cs="Arial"/>
          <w:bCs/>
          <w:szCs w:val="20"/>
          <w:lang w:val="en-GB" w:eastAsia="ja-JP"/>
        </w:rPr>
        <w:t xml:space="preserve">data used </w:t>
      </w:r>
      <w:r w:rsidR="00A427DC" w:rsidRPr="00D129DC">
        <w:rPr>
          <w:rFonts w:eastAsia="MS Mincho" w:cs="Arial"/>
          <w:bCs/>
          <w:szCs w:val="20"/>
          <w:lang w:val="en-GB" w:eastAsia="ja-JP"/>
        </w:rPr>
        <w:t xml:space="preserve">to generate products in compliance with this </w:t>
      </w:r>
      <w:r w:rsidR="001A76D2">
        <w:rPr>
          <w:rFonts w:eastAsia="MS Mincho" w:cs="Arial"/>
          <w:bCs/>
          <w:szCs w:val="20"/>
          <w:lang w:val="en-GB" w:eastAsia="ja-JP"/>
        </w:rPr>
        <w:t>P</w:t>
      </w:r>
      <w:r w:rsidR="0066549D">
        <w:rPr>
          <w:rFonts w:eastAsia="MS Mincho" w:cs="Arial"/>
          <w:bCs/>
          <w:szCs w:val="20"/>
          <w:lang w:val="en-GB" w:eastAsia="ja-JP"/>
        </w:rPr>
        <w:t>roduct Specification</w:t>
      </w:r>
      <w:r w:rsidRPr="00D129DC">
        <w:rPr>
          <w:rFonts w:eastAsia="MS Mincho" w:cs="Arial"/>
          <w:bCs/>
          <w:szCs w:val="20"/>
          <w:lang w:val="en-GB" w:eastAsia="ja-JP"/>
        </w:rPr>
        <w:t xml:space="preserve"> </w:t>
      </w:r>
      <w:r w:rsidR="00A427DC" w:rsidRPr="00D129DC">
        <w:rPr>
          <w:rFonts w:eastAsia="MS Mincho" w:cs="Arial"/>
          <w:bCs/>
          <w:szCs w:val="20"/>
          <w:lang w:val="en-GB" w:eastAsia="ja-JP"/>
        </w:rPr>
        <w:t>are</w:t>
      </w:r>
      <w:r w:rsidRPr="00D129DC">
        <w:rPr>
          <w:rFonts w:eastAsia="MS Mincho" w:cs="Arial"/>
          <w:bCs/>
          <w:szCs w:val="20"/>
          <w:lang w:val="en-GB" w:eastAsia="ja-JP"/>
        </w:rPr>
        <w:t xml:space="preserve"> provided by </w:t>
      </w:r>
      <w:r w:rsidR="00A427DC" w:rsidRPr="00D129DC">
        <w:rPr>
          <w:rFonts w:eastAsia="MS Mincho" w:cs="Arial"/>
          <w:bCs/>
          <w:szCs w:val="20"/>
          <w:lang w:val="en-GB" w:eastAsia="ja-JP"/>
        </w:rPr>
        <w:t>official</w:t>
      </w:r>
      <w:r w:rsidRPr="00D129DC">
        <w:rPr>
          <w:rFonts w:eastAsia="MS Mincho" w:cs="Arial"/>
          <w:bCs/>
          <w:szCs w:val="20"/>
          <w:lang w:val="en-GB" w:eastAsia="ja-JP"/>
        </w:rPr>
        <w:t xml:space="preserve"> sources </w:t>
      </w:r>
      <w:r w:rsidR="00A427DC" w:rsidRPr="00D129DC">
        <w:rPr>
          <w:rFonts w:eastAsia="MS Mincho" w:cs="Arial"/>
          <w:bCs/>
          <w:szCs w:val="20"/>
          <w:lang w:val="en-GB" w:eastAsia="ja-JP"/>
        </w:rPr>
        <w:t xml:space="preserve">using quality assured processes outside the scope of this </w:t>
      </w:r>
      <w:r w:rsidR="0066549D">
        <w:rPr>
          <w:rFonts w:eastAsia="MS Mincho" w:cs="Arial"/>
          <w:bCs/>
          <w:szCs w:val="20"/>
          <w:lang w:val="en-GB" w:eastAsia="ja-JP"/>
        </w:rPr>
        <w:lastRenderedPageBreak/>
        <w:t xml:space="preserve">Product Specification. </w:t>
      </w:r>
      <w:r w:rsidR="00A427DC" w:rsidRPr="00D129DC">
        <w:rPr>
          <w:rFonts w:eastAsia="MS Mincho" w:cs="Arial"/>
          <w:bCs/>
          <w:szCs w:val="20"/>
          <w:lang w:val="en-GB" w:eastAsia="ja-JP"/>
        </w:rPr>
        <w:t>This</w:t>
      </w:r>
      <w:r w:rsidRPr="00D129DC">
        <w:rPr>
          <w:rFonts w:eastAsia="MS Mincho" w:cs="Arial"/>
          <w:bCs/>
          <w:szCs w:val="20"/>
          <w:lang w:val="en-GB" w:eastAsia="ja-JP"/>
        </w:rPr>
        <w:t xml:space="preserve"> information is, therefore, </w:t>
      </w:r>
      <w:r w:rsidR="00605483">
        <w:rPr>
          <w:rFonts w:eastAsia="MS Mincho" w:cs="Arial"/>
          <w:bCs/>
          <w:szCs w:val="20"/>
          <w:lang w:val="en-GB" w:eastAsia="ja-JP"/>
        </w:rPr>
        <w:t xml:space="preserve">assumed to be </w:t>
      </w:r>
      <w:r w:rsidRPr="00D129DC">
        <w:rPr>
          <w:rFonts w:eastAsia="MS Mincho" w:cs="Arial"/>
          <w:bCs/>
          <w:szCs w:val="20"/>
          <w:lang w:val="en-GB" w:eastAsia="ja-JP"/>
        </w:rPr>
        <w:t>of high quality and guaranteed by th</w:t>
      </w:r>
      <w:r w:rsidR="00E6016B" w:rsidRPr="00D129DC">
        <w:rPr>
          <w:rFonts w:eastAsia="MS Mincho" w:cs="Arial"/>
          <w:bCs/>
          <w:szCs w:val="20"/>
          <w:lang w:val="en-GB" w:eastAsia="ja-JP"/>
        </w:rPr>
        <w:t xml:space="preserve">e processes employed by the relevant </w:t>
      </w:r>
      <w:r w:rsidRPr="00D129DC">
        <w:rPr>
          <w:rFonts w:eastAsia="MS Mincho" w:cs="Arial"/>
          <w:bCs/>
          <w:szCs w:val="20"/>
          <w:lang w:val="en-GB" w:eastAsia="ja-JP"/>
        </w:rPr>
        <w:t>authorities.</w:t>
      </w:r>
    </w:p>
    <w:p w14:paraId="2BA175AA" w14:textId="2912A6EB" w:rsidR="00E6016B" w:rsidRPr="00D129DC" w:rsidRDefault="00002981" w:rsidP="002429AD">
      <w:pPr>
        <w:spacing w:before="0"/>
        <w:rPr>
          <w:rFonts w:eastAsia="MS Mincho" w:cs="Arial"/>
          <w:bCs/>
          <w:szCs w:val="20"/>
          <w:lang w:val="en-GB" w:eastAsia="ja-JP"/>
        </w:rPr>
      </w:pPr>
      <w:r w:rsidRPr="00D129DC">
        <w:rPr>
          <w:rFonts w:eastAsia="MS Mincho" w:cs="Arial"/>
          <w:bCs/>
          <w:szCs w:val="20"/>
          <w:lang w:val="en-GB" w:eastAsia="ja-JP"/>
        </w:rPr>
        <w:t xml:space="preserve">Quality of </w:t>
      </w:r>
      <w:r w:rsidR="001A76D2">
        <w:rPr>
          <w:rFonts w:eastAsia="MS Mincho" w:cs="Arial"/>
          <w:bCs/>
          <w:szCs w:val="20"/>
          <w:lang w:val="en-GB" w:eastAsia="ja-JP"/>
        </w:rPr>
        <w:t>UKCM</w:t>
      </w:r>
      <w:r w:rsidRPr="00D129DC">
        <w:rPr>
          <w:rFonts w:eastAsia="MS Mincho" w:cs="Arial"/>
          <w:bCs/>
          <w:szCs w:val="20"/>
          <w:lang w:val="en-GB" w:eastAsia="ja-JP"/>
        </w:rPr>
        <w:t xml:space="preserve"> </w:t>
      </w:r>
      <w:r w:rsidR="00A427DC" w:rsidRPr="00D129DC">
        <w:rPr>
          <w:rFonts w:eastAsia="MS Mincho" w:cs="Arial"/>
          <w:bCs/>
          <w:szCs w:val="20"/>
          <w:lang w:val="en-GB" w:eastAsia="ja-JP"/>
        </w:rPr>
        <w:t>products used</w:t>
      </w:r>
      <w:r w:rsidRPr="00D129DC">
        <w:rPr>
          <w:rFonts w:eastAsia="MS Mincho" w:cs="Arial"/>
          <w:bCs/>
          <w:szCs w:val="20"/>
          <w:lang w:val="en-GB" w:eastAsia="ja-JP"/>
        </w:rPr>
        <w:t xml:space="preserve"> for navigation </w:t>
      </w:r>
      <w:r w:rsidR="00A427DC" w:rsidRPr="00D129DC">
        <w:rPr>
          <w:rFonts w:eastAsia="MS Mincho" w:cs="Arial"/>
          <w:bCs/>
          <w:szCs w:val="20"/>
          <w:lang w:val="en-GB" w:eastAsia="ja-JP"/>
        </w:rPr>
        <w:t>depends on the combined quality of</w:t>
      </w:r>
      <w:r w:rsidRPr="00D129DC">
        <w:rPr>
          <w:rFonts w:eastAsia="MS Mincho" w:cs="Arial"/>
          <w:bCs/>
          <w:szCs w:val="20"/>
          <w:lang w:val="en-GB" w:eastAsia="ja-JP"/>
        </w:rPr>
        <w:t xml:space="preserve"> </w:t>
      </w:r>
      <w:r w:rsidR="00A427DC" w:rsidRPr="00D129DC">
        <w:rPr>
          <w:rFonts w:eastAsia="MS Mincho" w:cs="Arial"/>
          <w:bCs/>
          <w:szCs w:val="20"/>
          <w:lang w:val="en-GB" w:eastAsia="ja-JP"/>
        </w:rPr>
        <w:t xml:space="preserve">many inputs including </w:t>
      </w:r>
      <w:r w:rsidRPr="00D129DC">
        <w:rPr>
          <w:rFonts w:eastAsia="MS Mincho" w:cs="Arial"/>
          <w:bCs/>
          <w:szCs w:val="20"/>
          <w:lang w:val="en-GB" w:eastAsia="ja-JP"/>
        </w:rPr>
        <w:t>observed</w:t>
      </w:r>
      <w:r w:rsidR="00A427DC" w:rsidRPr="00D129DC">
        <w:rPr>
          <w:rFonts w:eastAsia="MS Mincho" w:cs="Arial"/>
          <w:bCs/>
          <w:szCs w:val="20"/>
          <w:lang w:val="en-GB" w:eastAsia="ja-JP"/>
        </w:rPr>
        <w:t xml:space="preserve"> and forecast data</w:t>
      </w:r>
      <w:r w:rsidRPr="00D129DC">
        <w:rPr>
          <w:rFonts w:eastAsia="MS Mincho" w:cs="Arial"/>
          <w:bCs/>
          <w:szCs w:val="20"/>
          <w:lang w:val="en-GB" w:eastAsia="ja-JP"/>
        </w:rPr>
        <w:t xml:space="preserve"> (</w:t>
      </w:r>
      <w:r w:rsidR="002502BF">
        <w:rPr>
          <w:rFonts w:eastAsia="MS Mincho" w:cs="Arial"/>
          <w:bCs/>
          <w:szCs w:val="20"/>
          <w:lang w:val="en-GB" w:eastAsia="ja-JP"/>
        </w:rPr>
        <w:t>for example</w:t>
      </w:r>
      <w:r w:rsidR="0066549D">
        <w:rPr>
          <w:rFonts w:eastAsia="MS Mincho" w:cs="Arial"/>
          <w:bCs/>
          <w:szCs w:val="20"/>
          <w:lang w:val="en-GB" w:eastAsia="ja-JP"/>
        </w:rPr>
        <w:t xml:space="preserve"> </w:t>
      </w:r>
      <w:r w:rsidRPr="00D129DC">
        <w:rPr>
          <w:rFonts w:eastAsia="MS Mincho" w:cs="Arial"/>
          <w:bCs/>
          <w:szCs w:val="20"/>
          <w:lang w:val="en-GB" w:eastAsia="ja-JP"/>
        </w:rPr>
        <w:t xml:space="preserve">bathymetry, tide, water levels, currents, </w:t>
      </w:r>
      <w:r w:rsidR="00712A4F">
        <w:rPr>
          <w:rFonts w:eastAsia="MS Mincho" w:cs="Arial"/>
          <w:bCs/>
          <w:szCs w:val="20"/>
          <w:lang w:val="en-GB" w:eastAsia="ja-JP"/>
        </w:rPr>
        <w:t xml:space="preserve">tidal streams </w:t>
      </w:r>
      <w:r w:rsidRPr="00D129DC">
        <w:rPr>
          <w:rFonts w:eastAsia="MS Mincho" w:cs="Arial"/>
          <w:bCs/>
          <w:szCs w:val="20"/>
          <w:lang w:val="en-GB" w:eastAsia="ja-JP"/>
        </w:rPr>
        <w:t>etc.)</w:t>
      </w:r>
      <w:r w:rsidR="00A427DC" w:rsidRPr="00D129DC">
        <w:rPr>
          <w:rFonts w:eastAsia="MS Mincho" w:cs="Arial"/>
          <w:bCs/>
          <w:szCs w:val="20"/>
          <w:lang w:val="en-GB" w:eastAsia="ja-JP"/>
        </w:rPr>
        <w:t xml:space="preserve"> and</w:t>
      </w:r>
      <w:r w:rsidRPr="00D129DC">
        <w:rPr>
          <w:rFonts w:eastAsia="MS Mincho" w:cs="Arial"/>
          <w:bCs/>
          <w:szCs w:val="20"/>
          <w:lang w:val="en-GB" w:eastAsia="ja-JP"/>
        </w:rPr>
        <w:t xml:space="preserve"> </w:t>
      </w:r>
      <w:r w:rsidR="0066549D">
        <w:rPr>
          <w:rFonts w:eastAsia="MS Mincho" w:cs="Arial"/>
          <w:bCs/>
          <w:szCs w:val="20"/>
          <w:lang w:val="en-GB" w:eastAsia="ja-JP"/>
        </w:rPr>
        <w:t>ship</w:t>
      </w:r>
      <w:r w:rsidR="00A427DC" w:rsidRPr="00D129DC">
        <w:rPr>
          <w:rFonts w:eastAsia="MS Mincho" w:cs="Arial"/>
          <w:bCs/>
          <w:szCs w:val="20"/>
          <w:lang w:val="en-GB" w:eastAsia="ja-JP"/>
        </w:rPr>
        <w:t xml:space="preserve"> positional data</w:t>
      </w:r>
      <w:r w:rsidR="0066549D">
        <w:rPr>
          <w:rFonts w:eastAsia="MS Mincho" w:cs="Arial"/>
          <w:bCs/>
          <w:szCs w:val="20"/>
          <w:lang w:val="en-GB" w:eastAsia="ja-JP"/>
        </w:rPr>
        <w:t>.</w:t>
      </w:r>
      <w:r w:rsidR="004E1105">
        <w:rPr>
          <w:rFonts w:eastAsia="MS Mincho" w:cs="Arial"/>
          <w:bCs/>
          <w:szCs w:val="20"/>
          <w:lang w:val="en-GB" w:eastAsia="ja-JP"/>
        </w:rPr>
        <w:t xml:space="preserve"> </w:t>
      </w:r>
      <w:r w:rsidRPr="00D129DC">
        <w:rPr>
          <w:rFonts w:eastAsia="MS Mincho" w:cs="Arial"/>
          <w:bCs/>
          <w:szCs w:val="20"/>
          <w:lang w:val="en-GB" w:eastAsia="ja-JP"/>
        </w:rPr>
        <w:t xml:space="preserve">Quality information relevant to the many data inputs used by a </w:t>
      </w:r>
      <w:del w:id="1186" w:author="Jason Rhee" w:date="2024-07-16T17:18:00Z" w16du:dateUtc="2024-07-16T07:18:00Z">
        <w:r w:rsidR="0066549D" w:rsidDel="001B54AD">
          <w:rPr>
            <w:rFonts w:eastAsia="MS Mincho" w:cs="Arial"/>
            <w:bCs/>
            <w:szCs w:val="20"/>
            <w:lang w:val="en-GB" w:eastAsia="ja-JP"/>
          </w:rPr>
          <w:delText>UKCM service</w:delText>
        </w:r>
      </w:del>
      <w:ins w:id="1187" w:author="Jason Rhee" w:date="2024-07-16T17:18:00Z" w16du:dateUtc="2024-07-16T07:18:00Z">
        <w:r w:rsidR="001B54AD">
          <w:rPr>
            <w:rFonts w:eastAsia="MS Mincho" w:cs="Arial"/>
            <w:bCs/>
            <w:szCs w:val="20"/>
            <w:lang w:val="en-GB" w:eastAsia="ja-JP"/>
          </w:rPr>
          <w:t>UKCM Service</w:t>
        </w:r>
      </w:ins>
      <w:r w:rsidRPr="00D129DC">
        <w:rPr>
          <w:rFonts w:eastAsia="MS Mincho" w:cs="Arial"/>
          <w:bCs/>
          <w:szCs w:val="20"/>
          <w:lang w:val="en-GB" w:eastAsia="ja-JP"/>
        </w:rPr>
        <w:t xml:space="preserve"> is difficult to produce as a meaningful metric of UKCM product quality able to be understood by the mariner</w:t>
      </w:r>
      <w:r w:rsidR="0066549D">
        <w:rPr>
          <w:rFonts w:eastAsia="MS Mincho" w:cs="Arial"/>
          <w:bCs/>
          <w:szCs w:val="20"/>
          <w:lang w:val="en-GB" w:eastAsia="ja-JP"/>
        </w:rPr>
        <w:t>.</w:t>
      </w:r>
    </w:p>
    <w:p w14:paraId="6C2BBE91" w14:textId="77777777" w:rsidR="00002981" w:rsidRPr="00D129DC" w:rsidRDefault="00002981" w:rsidP="002429AD">
      <w:pPr>
        <w:spacing w:before="0"/>
        <w:rPr>
          <w:rFonts w:eastAsia="MS Mincho" w:cs="Arial"/>
          <w:bCs/>
          <w:szCs w:val="20"/>
          <w:lang w:val="en-GB" w:eastAsia="ja-JP"/>
        </w:rPr>
      </w:pPr>
      <w:r w:rsidRPr="00D129DC">
        <w:rPr>
          <w:rFonts w:eastAsia="MS Mincho" w:cs="Arial"/>
          <w:bCs/>
          <w:szCs w:val="20"/>
          <w:lang w:val="en-GB" w:eastAsia="ja-JP"/>
        </w:rPr>
        <w:t>Data validity is time</w:t>
      </w:r>
      <w:r w:rsidR="00344EC3">
        <w:rPr>
          <w:rFonts w:eastAsia="MS Mincho" w:cs="Arial"/>
          <w:bCs/>
          <w:szCs w:val="20"/>
          <w:lang w:val="en-GB" w:eastAsia="ja-JP"/>
        </w:rPr>
        <w:t>-</w:t>
      </w:r>
      <w:r w:rsidRPr="00D129DC">
        <w:rPr>
          <w:rFonts w:eastAsia="MS Mincho" w:cs="Arial"/>
          <w:bCs/>
          <w:szCs w:val="20"/>
          <w:lang w:val="en-GB" w:eastAsia="ja-JP"/>
        </w:rPr>
        <w:t xml:space="preserve">limited and </w:t>
      </w:r>
      <w:r w:rsidR="001A76D2">
        <w:rPr>
          <w:rFonts w:eastAsia="MS Mincho" w:cs="Arial"/>
          <w:bCs/>
          <w:szCs w:val="20"/>
          <w:lang w:val="en-GB" w:eastAsia="ja-JP"/>
        </w:rPr>
        <w:t xml:space="preserve">is another reason why </w:t>
      </w:r>
      <w:r w:rsidRPr="00D129DC">
        <w:rPr>
          <w:rFonts w:eastAsia="MS Mincho" w:cs="Arial"/>
          <w:bCs/>
          <w:szCs w:val="20"/>
          <w:lang w:val="en-GB" w:eastAsia="ja-JP"/>
        </w:rPr>
        <w:t>it is not practical to provide a meaningful measure of data quality for UKCM products</w:t>
      </w:r>
      <w:r w:rsidR="00D9539E">
        <w:rPr>
          <w:rFonts w:eastAsia="MS Mincho" w:cs="Arial"/>
          <w:bCs/>
          <w:szCs w:val="20"/>
          <w:lang w:val="en-GB" w:eastAsia="ja-JP"/>
        </w:rPr>
        <w:t>.</w:t>
      </w:r>
    </w:p>
    <w:p w14:paraId="653AA946" w14:textId="77777777" w:rsidR="009A40A4" w:rsidRDefault="00002981" w:rsidP="002429AD">
      <w:pPr>
        <w:spacing w:before="0"/>
        <w:rPr>
          <w:rFonts w:eastAsia="MS Mincho" w:cs="Arial"/>
          <w:bCs/>
          <w:szCs w:val="20"/>
          <w:lang w:val="en-GB" w:eastAsia="ja-JP"/>
        </w:rPr>
      </w:pPr>
      <w:r w:rsidRPr="00D129DC">
        <w:rPr>
          <w:rFonts w:eastAsia="MS Mincho" w:cs="Arial"/>
          <w:bCs/>
          <w:szCs w:val="20"/>
          <w:lang w:val="en-GB" w:eastAsia="ja-JP"/>
        </w:rPr>
        <w:t xml:space="preserve">UKCM products are generated containing margins </w:t>
      </w:r>
      <w:r w:rsidR="00E6016B" w:rsidRPr="00D129DC">
        <w:rPr>
          <w:rFonts w:eastAsia="MS Mincho" w:cs="Arial"/>
          <w:bCs/>
          <w:szCs w:val="20"/>
          <w:lang w:val="en-GB" w:eastAsia="ja-JP"/>
        </w:rPr>
        <w:t xml:space="preserve">that account for uncertainty </w:t>
      </w:r>
      <w:r w:rsidRPr="00D129DC">
        <w:rPr>
          <w:rFonts w:eastAsia="MS Mincho" w:cs="Arial"/>
          <w:bCs/>
          <w:szCs w:val="20"/>
          <w:lang w:val="en-GB" w:eastAsia="ja-JP"/>
        </w:rPr>
        <w:t xml:space="preserve">to guarantee </w:t>
      </w:r>
      <w:r w:rsidR="00344EC3">
        <w:rPr>
          <w:rFonts w:eastAsia="MS Mincho" w:cs="Arial"/>
          <w:bCs/>
          <w:szCs w:val="20"/>
          <w:lang w:val="en-GB" w:eastAsia="ja-JP"/>
        </w:rPr>
        <w:t xml:space="preserve">the </w:t>
      </w:r>
      <w:r w:rsidRPr="00D129DC">
        <w:rPr>
          <w:rFonts w:eastAsia="MS Mincho" w:cs="Arial"/>
          <w:bCs/>
          <w:szCs w:val="20"/>
          <w:lang w:val="en-GB" w:eastAsia="ja-JP"/>
        </w:rPr>
        <w:t xml:space="preserve">safety </w:t>
      </w:r>
      <w:r w:rsidR="00344EC3">
        <w:rPr>
          <w:rFonts w:eastAsia="MS Mincho" w:cs="Arial"/>
          <w:bCs/>
          <w:szCs w:val="20"/>
          <w:lang w:val="en-GB" w:eastAsia="ja-JP"/>
        </w:rPr>
        <w:t>of</w:t>
      </w:r>
      <w:r w:rsidRPr="00D129DC">
        <w:rPr>
          <w:rFonts w:eastAsia="MS Mincho" w:cs="Arial"/>
          <w:bCs/>
          <w:szCs w:val="20"/>
          <w:lang w:val="en-GB" w:eastAsia="ja-JP"/>
        </w:rPr>
        <w:t xml:space="preserve"> individual </w:t>
      </w:r>
      <w:r w:rsidR="0066549D">
        <w:rPr>
          <w:rFonts w:eastAsia="MS Mincho" w:cs="Arial"/>
          <w:bCs/>
          <w:szCs w:val="20"/>
          <w:lang w:val="en-GB" w:eastAsia="ja-JP"/>
        </w:rPr>
        <w:t>ship</w:t>
      </w:r>
      <w:r w:rsidRPr="00D129DC">
        <w:rPr>
          <w:rFonts w:eastAsia="MS Mincho" w:cs="Arial"/>
          <w:bCs/>
          <w:szCs w:val="20"/>
          <w:lang w:val="en-GB" w:eastAsia="ja-JP"/>
        </w:rPr>
        <w:t>s for stated periods of validity.</w:t>
      </w:r>
    </w:p>
    <w:p w14:paraId="4C76558C" w14:textId="77777777" w:rsidR="002502BF" w:rsidRPr="00D129DC" w:rsidRDefault="002502BF" w:rsidP="002429AD">
      <w:pPr>
        <w:spacing w:before="0"/>
        <w:rPr>
          <w:rFonts w:eastAsia="MS Mincho" w:cs="Arial"/>
          <w:bCs/>
          <w:szCs w:val="20"/>
          <w:lang w:val="en-GB" w:eastAsia="ja-JP"/>
        </w:rPr>
      </w:pPr>
    </w:p>
    <w:p w14:paraId="167CD227" w14:textId="53F58CB2" w:rsidR="00056ECE" w:rsidRPr="006671C6" w:rsidRDefault="00056ECE" w:rsidP="002721B0">
      <w:pPr>
        <w:pStyle w:val="Heading1"/>
      </w:pPr>
      <w:bookmarkStart w:id="1188" w:name="_Toc225648349"/>
      <w:bookmarkStart w:id="1189" w:name="_Toc225065206"/>
      <w:bookmarkStart w:id="1190" w:name="_Toc127463844"/>
      <w:bookmarkStart w:id="1191" w:name="_Toc128125470"/>
      <w:bookmarkStart w:id="1192" w:name="_Toc141176195"/>
      <w:bookmarkStart w:id="1193" w:name="_Toc141176350"/>
      <w:bookmarkStart w:id="1194" w:name="_Toc141176981"/>
      <w:bookmarkStart w:id="1195" w:name="_Toc150177866"/>
      <w:r w:rsidRPr="006671C6">
        <w:t>Data Capture and Classification</w:t>
      </w:r>
      <w:bookmarkEnd w:id="1188"/>
      <w:bookmarkEnd w:id="1189"/>
      <w:bookmarkEnd w:id="1190"/>
      <w:bookmarkEnd w:id="1191"/>
      <w:bookmarkEnd w:id="1192"/>
      <w:bookmarkEnd w:id="1193"/>
      <w:bookmarkEnd w:id="1194"/>
      <w:bookmarkEnd w:id="1195"/>
    </w:p>
    <w:p w14:paraId="4D96CEF9" w14:textId="1E33D541" w:rsidR="00CE2392" w:rsidRDefault="001F5F7F" w:rsidP="002502BF">
      <w:pPr>
        <w:spacing w:before="0"/>
        <w:rPr>
          <w:rFonts w:cs="Arial"/>
          <w:bCs/>
          <w:szCs w:val="20"/>
        </w:rPr>
      </w:pPr>
      <w:r w:rsidRPr="00D129DC">
        <w:rPr>
          <w:rFonts w:cs="Arial"/>
          <w:szCs w:val="20"/>
        </w:rPr>
        <w:t xml:space="preserve">The </w:t>
      </w:r>
      <w:r w:rsidR="002502BF">
        <w:rPr>
          <w:rFonts w:cs="Arial"/>
          <w:szCs w:val="20"/>
        </w:rPr>
        <w:t xml:space="preserve">S-129 </w:t>
      </w:r>
      <w:r w:rsidRPr="00D129DC">
        <w:rPr>
          <w:rFonts w:cs="Arial"/>
          <w:szCs w:val="20"/>
        </w:rPr>
        <w:t>Data C</w:t>
      </w:r>
      <w:r w:rsidR="002502BF">
        <w:rPr>
          <w:rFonts w:cs="Arial"/>
          <w:szCs w:val="20"/>
        </w:rPr>
        <w:t>lassification</w:t>
      </w:r>
      <w:r w:rsidRPr="00D129DC">
        <w:rPr>
          <w:rFonts w:cs="Arial"/>
          <w:szCs w:val="20"/>
        </w:rPr>
        <w:t xml:space="preserve"> and Encoding Guide (DCEG) gives guidance for how to encod</w:t>
      </w:r>
      <w:r w:rsidR="003C3D5F">
        <w:rPr>
          <w:rFonts w:cs="Arial"/>
          <w:szCs w:val="20"/>
        </w:rPr>
        <w:t>e</w:t>
      </w:r>
      <w:r w:rsidRPr="00D129DC">
        <w:rPr>
          <w:rFonts w:cs="Arial"/>
          <w:szCs w:val="20"/>
        </w:rPr>
        <w:t xml:space="preserve"> UKCM datasets for the various stages of a journey to and through a </w:t>
      </w:r>
      <w:del w:id="1196" w:author="Jason Rhee" w:date="2024-07-26T13:02:00Z" w16du:dateUtc="2024-07-26T03:02:00Z">
        <w:r w:rsidR="0066549D" w:rsidDel="0098509A">
          <w:rPr>
            <w:rFonts w:cs="Arial"/>
            <w:szCs w:val="20"/>
          </w:rPr>
          <w:delText>UKCM area</w:delText>
        </w:r>
      </w:del>
      <w:ins w:id="1197" w:author="Jason Rhee" w:date="2024-07-26T13:02:00Z" w16du:dateUtc="2024-07-26T03:02:00Z">
        <w:r w:rsidR="0098509A">
          <w:rPr>
            <w:rFonts w:cs="Arial"/>
            <w:szCs w:val="20"/>
          </w:rPr>
          <w:t>UKCM Operational Area</w:t>
        </w:r>
      </w:ins>
      <w:r w:rsidR="0066549D">
        <w:rPr>
          <w:rFonts w:cs="Arial"/>
          <w:szCs w:val="20"/>
        </w:rPr>
        <w:t xml:space="preserve">. </w:t>
      </w:r>
      <w:r w:rsidRPr="00D129DC">
        <w:rPr>
          <w:rFonts w:cs="Arial"/>
          <w:szCs w:val="20"/>
        </w:rPr>
        <w:t xml:space="preserve">The document can be found in </w:t>
      </w:r>
      <w:r w:rsidR="000D0A65" w:rsidRPr="003A1DEA">
        <w:rPr>
          <w:rFonts w:cs="Arial"/>
          <w:bCs/>
          <w:szCs w:val="20"/>
        </w:rPr>
        <w:t>Annex</w:t>
      </w:r>
      <w:r w:rsidRPr="003A1DEA">
        <w:rPr>
          <w:rFonts w:cs="Arial"/>
          <w:bCs/>
          <w:szCs w:val="20"/>
        </w:rPr>
        <w:t xml:space="preserve"> </w:t>
      </w:r>
      <w:r w:rsidR="000D0A65" w:rsidRPr="003A1DEA">
        <w:rPr>
          <w:rFonts w:cs="Arial"/>
          <w:bCs/>
          <w:szCs w:val="20"/>
        </w:rPr>
        <w:t>A</w:t>
      </w:r>
      <w:r w:rsidR="003458C9" w:rsidRPr="003A1DEA">
        <w:rPr>
          <w:rFonts w:cs="Arial"/>
          <w:bCs/>
          <w:szCs w:val="20"/>
        </w:rPr>
        <w:t>.</w:t>
      </w:r>
    </w:p>
    <w:p w14:paraId="63A22D9D" w14:textId="77777777" w:rsidR="003A1DEA" w:rsidRPr="00D129DC" w:rsidRDefault="003A1DEA" w:rsidP="002502BF">
      <w:pPr>
        <w:spacing w:before="0"/>
        <w:rPr>
          <w:rFonts w:cs="Arial"/>
          <w:szCs w:val="20"/>
        </w:rPr>
      </w:pPr>
    </w:p>
    <w:p w14:paraId="2D8F1820" w14:textId="65C3573E" w:rsidR="00056ECE" w:rsidRPr="006671C6" w:rsidRDefault="00056ECE" w:rsidP="002721B0">
      <w:pPr>
        <w:pStyle w:val="Heading1"/>
      </w:pPr>
      <w:bookmarkStart w:id="1198" w:name="_Toc8629863"/>
      <w:bookmarkStart w:id="1199" w:name="_Toc8629995"/>
      <w:bookmarkStart w:id="1200" w:name="_Toc19077382"/>
      <w:bookmarkStart w:id="1201" w:name="_Toc191284919"/>
      <w:bookmarkStart w:id="1202" w:name="_Toc225648351"/>
      <w:bookmarkStart w:id="1203" w:name="_Toc225065208"/>
      <w:bookmarkStart w:id="1204" w:name="_Toc127463845"/>
      <w:bookmarkStart w:id="1205" w:name="_Toc128125471"/>
      <w:bookmarkStart w:id="1206" w:name="_Toc141176196"/>
      <w:bookmarkStart w:id="1207" w:name="_Toc141176351"/>
      <w:bookmarkStart w:id="1208" w:name="_Toc141176982"/>
      <w:bookmarkStart w:id="1209" w:name="_Toc150177867"/>
      <w:bookmarkEnd w:id="1198"/>
      <w:bookmarkEnd w:id="1199"/>
      <w:bookmarkEnd w:id="1200"/>
      <w:bookmarkEnd w:id="1201"/>
      <w:r w:rsidRPr="006671C6">
        <w:t>Maintenance</w:t>
      </w:r>
      <w:bookmarkEnd w:id="1202"/>
      <w:bookmarkEnd w:id="1203"/>
      <w:bookmarkEnd w:id="1204"/>
      <w:bookmarkEnd w:id="1205"/>
      <w:bookmarkEnd w:id="1206"/>
      <w:bookmarkEnd w:id="1207"/>
      <w:bookmarkEnd w:id="1208"/>
      <w:bookmarkEnd w:id="1209"/>
    </w:p>
    <w:p w14:paraId="659D4C27" w14:textId="513077B2" w:rsidR="00CE2392" w:rsidRDefault="00497FCD" w:rsidP="003A1DEA">
      <w:pPr>
        <w:spacing w:before="0"/>
        <w:rPr>
          <w:rFonts w:cs="Arial"/>
          <w:szCs w:val="20"/>
        </w:rPr>
      </w:pPr>
      <w:r w:rsidRPr="00D129DC">
        <w:rPr>
          <w:rFonts w:cs="Arial"/>
          <w:szCs w:val="20"/>
        </w:rPr>
        <w:t xml:space="preserve">Dataset maintenance </w:t>
      </w:r>
      <w:r w:rsidR="00E859CC" w:rsidRPr="00D129DC">
        <w:rPr>
          <w:rFonts w:cs="Arial"/>
          <w:szCs w:val="20"/>
        </w:rPr>
        <w:t xml:space="preserve">is dependent on local conditions and the policies of the </w:t>
      </w:r>
      <w:del w:id="1210" w:author="Jason Rhee" w:date="2024-07-16T17:18:00Z" w16du:dateUtc="2024-07-16T07:18:00Z">
        <w:r w:rsidR="00E859CC" w:rsidRPr="00D129DC" w:rsidDel="001B54AD">
          <w:rPr>
            <w:rFonts w:cs="Arial"/>
            <w:szCs w:val="20"/>
          </w:rPr>
          <w:delText>UKCM service</w:delText>
        </w:r>
      </w:del>
      <w:del w:id="1211" w:author="Jason Rhee" w:date="2024-07-16T17:19:00Z" w16du:dateUtc="2024-07-16T07:19:00Z">
        <w:r w:rsidR="00E859CC" w:rsidRPr="00D129DC" w:rsidDel="001B54AD">
          <w:rPr>
            <w:rFonts w:cs="Arial"/>
            <w:szCs w:val="20"/>
          </w:rPr>
          <w:delText xml:space="preserve"> provider</w:delText>
        </w:r>
      </w:del>
      <w:ins w:id="1212" w:author="Jason Rhee" w:date="2024-07-16T17:19:00Z" w16du:dateUtc="2024-07-16T07:19:00Z">
        <w:r w:rsidR="001B54AD">
          <w:rPr>
            <w:rFonts w:cs="Arial"/>
            <w:szCs w:val="20"/>
          </w:rPr>
          <w:t>UKCM Service Provider</w:t>
        </w:r>
      </w:ins>
      <w:r w:rsidR="0066549D">
        <w:rPr>
          <w:rFonts w:cs="Arial"/>
          <w:szCs w:val="20"/>
        </w:rPr>
        <w:t xml:space="preserve">. </w:t>
      </w:r>
      <w:r w:rsidR="003C3D5F">
        <w:rPr>
          <w:rFonts w:cs="Arial"/>
          <w:szCs w:val="20"/>
        </w:rPr>
        <w:t xml:space="preserve">Typically, a </w:t>
      </w:r>
      <w:r w:rsidR="0066549D">
        <w:rPr>
          <w:rFonts w:cs="Arial"/>
          <w:szCs w:val="20"/>
        </w:rPr>
        <w:t>ship</w:t>
      </w:r>
      <w:r w:rsidR="003C3D5F">
        <w:rPr>
          <w:rFonts w:cs="Arial"/>
          <w:szCs w:val="20"/>
        </w:rPr>
        <w:t xml:space="preserve"> would be sent several UKCM information products during a transit of a </w:t>
      </w:r>
      <w:del w:id="1213" w:author="Jason Rhee" w:date="2024-07-26T13:02:00Z" w16du:dateUtc="2024-07-26T03:02:00Z">
        <w:r w:rsidR="0066549D" w:rsidDel="0098509A">
          <w:rPr>
            <w:rFonts w:cs="Arial"/>
            <w:szCs w:val="20"/>
          </w:rPr>
          <w:delText>UKCM area</w:delText>
        </w:r>
      </w:del>
      <w:ins w:id="1214" w:author="Jason Rhee" w:date="2024-07-26T13:02:00Z" w16du:dateUtc="2024-07-26T03:02:00Z">
        <w:r w:rsidR="0098509A">
          <w:rPr>
            <w:rFonts w:cs="Arial"/>
            <w:szCs w:val="20"/>
          </w:rPr>
          <w:t>UKCM Operational Area</w:t>
        </w:r>
      </w:ins>
      <w:r w:rsidR="003C3D5F">
        <w:rPr>
          <w:rFonts w:cs="Arial"/>
          <w:szCs w:val="20"/>
        </w:rPr>
        <w:t xml:space="preserve"> in order to ensure the </w:t>
      </w:r>
      <w:r w:rsidR="0066549D">
        <w:rPr>
          <w:rFonts w:cs="Arial"/>
          <w:szCs w:val="20"/>
        </w:rPr>
        <w:t>ship</w:t>
      </w:r>
      <w:r w:rsidR="003C3D5F">
        <w:rPr>
          <w:rFonts w:cs="Arial"/>
          <w:szCs w:val="20"/>
        </w:rPr>
        <w:t xml:space="preserve"> has correct and up</w:t>
      </w:r>
      <w:r w:rsidR="00712A4F">
        <w:rPr>
          <w:rFonts w:cs="Arial"/>
          <w:szCs w:val="20"/>
        </w:rPr>
        <w:t>-</w:t>
      </w:r>
      <w:r w:rsidR="003C3D5F">
        <w:rPr>
          <w:rFonts w:cs="Arial"/>
          <w:szCs w:val="20"/>
        </w:rPr>
        <w:t>to</w:t>
      </w:r>
      <w:r w:rsidR="00712A4F">
        <w:rPr>
          <w:rFonts w:cs="Arial"/>
          <w:szCs w:val="20"/>
        </w:rPr>
        <w:t>-</w:t>
      </w:r>
      <w:r w:rsidR="003C3D5F">
        <w:rPr>
          <w:rFonts w:cs="Arial"/>
          <w:szCs w:val="20"/>
        </w:rPr>
        <w:t>date UKCM information.</w:t>
      </w:r>
    </w:p>
    <w:p w14:paraId="5E7F6DC6" w14:textId="75A76B3D" w:rsidR="00497FCD" w:rsidRPr="00D129DC" w:rsidRDefault="00C53830" w:rsidP="00B3435A">
      <w:pPr>
        <w:pStyle w:val="Heading2"/>
      </w:pPr>
      <w:bookmarkStart w:id="1215" w:name="_Toc127463846"/>
      <w:bookmarkStart w:id="1216" w:name="_Toc128125472"/>
      <w:bookmarkStart w:id="1217" w:name="_Toc141176197"/>
      <w:bookmarkStart w:id="1218" w:name="_Toc141176352"/>
      <w:bookmarkStart w:id="1219" w:name="_Toc141176983"/>
      <w:bookmarkStart w:id="1220" w:name="_Toc150177868"/>
      <w:r w:rsidRPr="006671C6">
        <w:t>Maintenance</w:t>
      </w:r>
      <w:r w:rsidRPr="00D129DC">
        <w:t xml:space="preserve"> and Update Frequency</w:t>
      </w:r>
      <w:bookmarkEnd w:id="1215"/>
      <w:bookmarkEnd w:id="1216"/>
      <w:bookmarkEnd w:id="1217"/>
      <w:bookmarkEnd w:id="1218"/>
      <w:bookmarkEnd w:id="1219"/>
      <w:bookmarkEnd w:id="1220"/>
    </w:p>
    <w:p w14:paraId="59A33D90" w14:textId="2C274C3B" w:rsidR="00F06F3E" w:rsidRDefault="00497FCD" w:rsidP="003A1DEA">
      <w:pPr>
        <w:spacing w:before="0"/>
      </w:pPr>
      <w:r w:rsidRPr="00D129DC">
        <w:t xml:space="preserve">In the pre-planning use case </w:t>
      </w:r>
      <w:r w:rsidR="00E859CC" w:rsidRPr="00D129DC">
        <w:t>the</w:t>
      </w:r>
      <w:r w:rsidR="00F06F3E" w:rsidRPr="00D129DC">
        <w:t xml:space="preserve"> </w:t>
      </w:r>
      <w:del w:id="1221" w:author="Jason Rhee" w:date="2024-07-16T17:18:00Z" w16du:dateUtc="2024-07-16T07:18:00Z">
        <w:r w:rsidR="0066549D" w:rsidDel="001B54AD">
          <w:delText>UKCM service</w:delText>
        </w:r>
      </w:del>
      <w:ins w:id="1222" w:author="Jason Rhee" w:date="2024-07-16T17:18:00Z" w16du:dateUtc="2024-07-16T07:18:00Z">
        <w:r w:rsidR="001B54AD">
          <w:t>UKCM Service</w:t>
        </w:r>
      </w:ins>
      <w:r w:rsidR="00F06F3E" w:rsidRPr="00D129DC">
        <w:t xml:space="preserve"> may simply compute a tidal window based on </w:t>
      </w:r>
      <w:r w:rsidR="003C3D5F">
        <w:t xml:space="preserve">predicted </w:t>
      </w:r>
      <w:r w:rsidR="00F06F3E" w:rsidRPr="00D129DC">
        <w:t>tid</w:t>
      </w:r>
      <w:r w:rsidR="004E1105">
        <w:t>e</w:t>
      </w:r>
      <w:r w:rsidR="00F06F3E" w:rsidRPr="00D129DC">
        <w:t xml:space="preserve">, forecast navigable depths </w:t>
      </w:r>
      <w:r w:rsidR="00712A4F">
        <w:t>(</w:t>
      </w:r>
      <w:r w:rsidR="00F06F3E" w:rsidRPr="00D129DC">
        <w:t>including safety/manoeuvrability margins</w:t>
      </w:r>
      <w:r w:rsidR="00712A4F">
        <w:t>)</w:t>
      </w:r>
      <w:r w:rsidR="00F06F3E" w:rsidRPr="00D129DC">
        <w:t xml:space="preserve"> </w:t>
      </w:r>
      <w:r w:rsidR="0066549D">
        <w:t>ship</w:t>
      </w:r>
      <w:r w:rsidR="00F06F3E" w:rsidRPr="00D129DC">
        <w:t xml:space="preserve"> maximum draught, speed and squat predictions, other forecast environmental conditions and standard assumed route</w:t>
      </w:r>
      <w:r w:rsidR="004E1105">
        <w:t xml:space="preserve">. </w:t>
      </w:r>
      <w:r w:rsidR="00F06F3E" w:rsidRPr="00D129DC">
        <w:t>In this</w:t>
      </w:r>
      <w:r w:rsidR="003C3D5F">
        <w:t xml:space="preserve"> pre-planning</w:t>
      </w:r>
      <w:r w:rsidR="00F06F3E" w:rsidRPr="00D129DC">
        <w:t xml:space="preserve"> scenario, the </w:t>
      </w:r>
      <w:del w:id="1223" w:author="Jason Rhee" w:date="2024-07-16T17:18:00Z" w16du:dateUtc="2024-07-16T07:18:00Z">
        <w:r w:rsidR="0066549D" w:rsidDel="001B54AD">
          <w:delText>UKCM service</w:delText>
        </w:r>
      </w:del>
      <w:ins w:id="1224" w:author="Jason Rhee" w:date="2024-07-16T17:18:00Z" w16du:dateUtc="2024-07-16T07:18:00Z">
        <w:r w:rsidR="001B54AD">
          <w:t>UKCM Service</w:t>
        </w:r>
      </w:ins>
      <w:r w:rsidR="00F06F3E" w:rsidRPr="00D129DC">
        <w:t xml:space="preserve"> could only return a single dataset and generally no updates </w:t>
      </w:r>
      <w:r w:rsidR="003C3D5F">
        <w:t>would be</w:t>
      </w:r>
      <w:r w:rsidR="00F06F3E" w:rsidRPr="00D129DC">
        <w:t xml:space="preserve"> required until </w:t>
      </w:r>
      <w:ins w:id="1225" w:author="Jason Rhee" w:date="2024-07-25T23:50:00Z" w16du:dateUtc="2024-07-25T13:50:00Z">
        <w:r w:rsidR="00275755">
          <w:rPr>
            <w:rFonts w:eastAsiaTheme="minorEastAsia" w:hint="eastAsia"/>
            <w:lang w:eastAsia="ko-KR"/>
          </w:rPr>
          <w:t xml:space="preserve">closer to the </w:t>
        </w:r>
      </w:ins>
      <w:ins w:id="1226" w:author="Jason Rhee" w:date="2024-07-26T12:58:00Z" w16du:dateUtc="2024-07-26T02:58:00Z">
        <w:r w:rsidR="0068561E">
          <w:rPr>
            <w:rFonts w:eastAsiaTheme="minorEastAsia" w:hint="eastAsia"/>
            <w:lang w:eastAsia="ko-KR"/>
          </w:rPr>
          <w:t xml:space="preserve">time </w:t>
        </w:r>
      </w:ins>
      <w:ins w:id="1227" w:author="Jason Rhee" w:date="2024-07-25T23:50:00Z" w16du:dateUtc="2024-07-25T13:50:00Z">
        <w:r w:rsidR="00275755">
          <w:rPr>
            <w:rFonts w:eastAsiaTheme="minorEastAsia" w:hint="eastAsia"/>
            <w:lang w:eastAsia="ko-KR"/>
          </w:rPr>
          <w:t xml:space="preserve">of </w:t>
        </w:r>
        <w:r w:rsidR="00275755" w:rsidRPr="00D129DC">
          <w:t xml:space="preserve">the </w:t>
        </w:r>
        <w:r w:rsidR="00275755">
          <w:t>ship</w:t>
        </w:r>
        <w:r w:rsidR="00275755" w:rsidRPr="00D129DC">
          <w:t xml:space="preserve"> enter</w:t>
        </w:r>
        <w:r w:rsidR="00275755">
          <w:rPr>
            <w:rFonts w:eastAsiaTheme="minorEastAsia" w:hint="eastAsia"/>
            <w:lang w:eastAsia="ko-KR"/>
          </w:rPr>
          <w:t>ing</w:t>
        </w:r>
        <w:r w:rsidR="00275755" w:rsidRPr="00D129DC">
          <w:t xml:space="preserve"> the </w:t>
        </w:r>
        <w:r w:rsidR="00275755">
          <w:t xml:space="preserve">UKCM </w:t>
        </w:r>
        <w:r w:rsidR="00275755">
          <w:rPr>
            <w:rFonts w:eastAsiaTheme="minorEastAsia" w:hint="eastAsia"/>
            <w:lang w:eastAsia="ko-KR"/>
          </w:rPr>
          <w:t>Operational A</w:t>
        </w:r>
        <w:r w:rsidR="00275755">
          <w:t>rea</w:t>
        </w:r>
        <w:r w:rsidR="00275755">
          <w:rPr>
            <w:rFonts w:eastAsiaTheme="minorEastAsia" w:hint="eastAsia"/>
            <w:lang w:eastAsia="ko-KR"/>
          </w:rPr>
          <w:t xml:space="preserve"> (for example, 24 hours prior)</w:t>
        </w:r>
      </w:ins>
      <w:del w:id="1228" w:author="Jason Rhee" w:date="2024-07-25T23:50:00Z" w16du:dateUtc="2024-07-25T13:50:00Z">
        <w:r w:rsidR="00F06F3E" w:rsidRPr="00B663A0" w:rsidDel="00275755">
          <w:rPr>
            <w:highlight w:val="cyan"/>
            <w:rPrChange w:id="1229" w:author="Jason Rhee" w:date="2024-02-29T16:07:00Z">
              <w:rPr/>
            </w:rPrChange>
          </w:rPr>
          <w:delText>approximately 24 h</w:delText>
        </w:r>
        <w:r w:rsidR="00A765BF" w:rsidRPr="00B663A0" w:rsidDel="00275755">
          <w:rPr>
            <w:highlight w:val="cyan"/>
            <w:rPrChange w:id="1230" w:author="Jason Rhee" w:date="2024-02-29T16:07:00Z">
              <w:rPr/>
            </w:rPrChange>
          </w:rPr>
          <w:delText>ou</w:delText>
        </w:r>
        <w:r w:rsidR="00F06F3E" w:rsidRPr="00B663A0" w:rsidDel="00275755">
          <w:rPr>
            <w:highlight w:val="cyan"/>
            <w:rPrChange w:id="1231" w:author="Jason Rhee" w:date="2024-02-29T16:07:00Z">
              <w:rPr/>
            </w:rPrChange>
          </w:rPr>
          <w:delText>rs</w:delText>
        </w:r>
        <w:r w:rsidR="00F06F3E" w:rsidRPr="00D129DC" w:rsidDel="00275755">
          <w:delText xml:space="preserve"> before the time when the </w:delText>
        </w:r>
        <w:r w:rsidR="0066549D" w:rsidDel="00275755">
          <w:delText>ship</w:delText>
        </w:r>
        <w:r w:rsidR="00F06F3E" w:rsidRPr="00D129DC" w:rsidDel="00275755">
          <w:delText xml:space="preserve"> enters the </w:delText>
        </w:r>
        <w:r w:rsidR="0066549D" w:rsidDel="00275755">
          <w:delText>UKCM area</w:delText>
        </w:r>
      </w:del>
      <w:r w:rsidR="0066549D">
        <w:t>.</w:t>
      </w:r>
    </w:p>
    <w:p w14:paraId="667DA815" w14:textId="589DF5EA" w:rsidR="00497FCD" w:rsidRDefault="00497FCD" w:rsidP="003A1DEA">
      <w:pPr>
        <w:spacing w:before="0"/>
      </w:pPr>
      <w:del w:id="1232" w:author="Jason Rhee" w:date="2024-07-25T23:50:00Z" w16du:dateUtc="2024-07-25T13:50:00Z">
        <w:r w:rsidRPr="00D129DC" w:rsidDel="00A544FA">
          <w:delText>About 24 h</w:delText>
        </w:r>
        <w:r w:rsidR="00A765BF" w:rsidRPr="00D129DC" w:rsidDel="00A544FA">
          <w:delText>ou</w:delText>
        </w:r>
        <w:r w:rsidRPr="00D129DC" w:rsidDel="00A544FA">
          <w:delText xml:space="preserve">rs before </w:delText>
        </w:r>
      </w:del>
      <w:ins w:id="1233" w:author="Jason Rhee" w:date="2024-07-25T23:50:00Z" w16du:dateUtc="2024-07-25T13:50:00Z">
        <w:r w:rsidR="00A544FA">
          <w:rPr>
            <w:rFonts w:eastAsiaTheme="minorEastAsia" w:hint="eastAsia"/>
            <w:lang w:eastAsia="ko-KR"/>
          </w:rPr>
          <w:t>Close</w:t>
        </w:r>
      </w:ins>
      <w:ins w:id="1234" w:author="Jason Rhee" w:date="2024-07-26T12:58:00Z" w16du:dateUtc="2024-07-26T02:58:00Z">
        <w:r w:rsidR="0081015C">
          <w:rPr>
            <w:rFonts w:eastAsiaTheme="minorEastAsia" w:hint="eastAsia"/>
            <w:lang w:eastAsia="ko-KR"/>
          </w:rPr>
          <w:t>r</w:t>
        </w:r>
      </w:ins>
      <w:ins w:id="1235" w:author="Jason Rhee" w:date="2024-07-25T23:50:00Z" w16du:dateUtc="2024-07-25T13:50:00Z">
        <w:r w:rsidR="00A544FA">
          <w:rPr>
            <w:rFonts w:eastAsiaTheme="minorEastAsia" w:hint="eastAsia"/>
            <w:lang w:eastAsia="ko-KR"/>
          </w:rPr>
          <w:t xml:space="preserve"> to </w:t>
        </w:r>
      </w:ins>
      <w:r w:rsidRPr="00D129DC">
        <w:t xml:space="preserve">the time </w:t>
      </w:r>
      <w:del w:id="1236" w:author="Jason Rhee" w:date="2024-07-25T23:50:00Z" w16du:dateUtc="2024-07-25T13:50:00Z">
        <w:r w:rsidRPr="00D129DC" w:rsidDel="00A544FA">
          <w:delText xml:space="preserve">when </w:delText>
        </w:r>
      </w:del>
      <w:ins w:id="1237" w:author="Jason Rhee" w:date="2024-07-25T23:50:00Z" w16du:dateUtc="2024-07-25T13:50:00Z">
        <w:r w:rsidR="00A544FA">
          <w:rPr>
            <w:rFonts w:eastAsiaTheme="minorEastAsia" w:hint="eastAsia"/>
            <w:lang w:eastAsia="ko-KR"/>
          </w:rPr>
          <w:t xml:space="preserve">of </w:t>
        </w:r>
      </w:ins>
      <w:r w:rsidRPr="00D129DC">
        <w:t xml:space="preserve">the </w:t>
      </w:r>
      <w:r w:rsidR="0066549D">
        <w:t>ship</w:t>
      </w:r>
      <w:r w:rsidRPr="00D129DC">
        <w:t xml:space="preserve"> enter</w:t>
      </w:r>
      <w:ins w:id="1238" w:author="Jason Rhee" w:date="2024-07-25T23:50:00Z" w16du:dateUtc="2024-07-25T13:50:00Z">
        <w:r w:rsidR="00A544FA">
          <w:rPr>
            <w:rFonts w:eastAsiaTheme="minorEastAsia" w:hint="eastAsia"/>
            <w:lang w:eastAsia="ko-KR"/>
          </w:rPr>
          <w:t>ing</w:t>
        </w:r>
      </w:ins>
      <w:del w:id="1239" w:author="Jason Rhee" w:date="2024-07-25T23:50:00Z" w16du:dateUtc="2024-07-25T13:50:00Z">
        <w:r w:rsidRPr="00D129DC" w:rsidDel="00A544FA">
          <w:delText>s</w:delText>
        </w:r>
      </w:del>
      <w:r w:rsidRPr="00D129DC">
        <w:t xml:space="preserve"> the </w:t>
      </w:r>
      <w:r w:rsidR="0066549D">
        <w:t xml:space="preserve">UKCM </w:t>
      </w:r>
      <w:ins w:id="1240" w:author="Jason Rhee" w:date="2024-07-25T23:50:00Z" w16du:dateUtc="2024-07-25T13:50:00Z">
        <w:r w:rsidR="00A544FA">
          <w:rPr>
            <w:rFonts w:eastAsiaTheme="minorEastAsia" w:hint="eastAsia"/>
            <w:lang w:eastAsia="ko-KR"/>
          </w:rPr>
          <w:t>Operati</w:t>
        </w:r>
      </w:ins>
      <w:ins w:id="1241" w:author="Jason Rhee" w:date="2024-07-25T23:51:00Z" w16du:dateUtc="2024-07-25T13:51:00Z">
        <w:r w:rsidR="00A544FA">
          <w:rPr>
            <w:rFonts w:eastAsiaTheme="minorEastAsia" w:hint="eastAsia"/>
            <w:lang w:eastAsia="ko-KR"/>
          </w:rPr>
          <w:t xml:space="preserve">onal </w:t>
        </w:r>
      </w:ins>
      <w:del w:id="1242" w:author="Jason Rhee" w:date="2024-07-25T23:51:00Z" w16du:dateUtc="2024-07-25T13:51:00Z">
        <w:r w:rsidR="0066549D" w:rsidDel="00A544FA">
          <w:delText>area</w:delText>
        </w:r>
        <w:r w:rsidRPr="00D129DC" w:rsidDel="00A544FA">
          <w:delText xml:space="preserve"> </w:delText>
        </w:r>
      </w:del>
      <w:ins w:id="1243" w:author="Jason Rhee" w:date="2024-07-25T23:51:00Z" w16du:dateUtc="2024-07-25T13:51:00Z">
        <w:r w:rsidR="00A544FA">
          <w:rPr>
            <w:rFonts w:eastAsiaTheme="minorEastAsia" w:hint="eastAsia"/>
            <w:lang w:eastAsia="ko-KR"/>
          </w:rPr>
          <w:t>A</w:t>
        </w:r>
        <w:r w:rsidR="00A544FA">
          <w:t>rea</w:t>
        </w:r>
        <w:r w:rsidR="002107B5">
          <w:rPr>
            <w:rFonts w:eastAsiaTheme="minorEastAsia" w:hint="eastAsia"/>
            <w:lang w:eastAsia="ko-KR"/>
          </w:rPr>
          <w:t>,</w:t>
        </w:r>
        <w:r w:rsidR="00A544FA" w:rsidRPr="00D129DC">
          <w:t xml:space="preserve"> </w:t>
        </w:r>
      </w:ins>
      <w:r w:rsidRPr="00D129DC">
        <w:t xml:space="preserve">the </w:t>
      </w:r>
      <w:r w:rsidR="0066549D">
        <w:t>ship</w:t>
      </w:r>
      <w:r w:rsidRPr="00D129DC">
        <w:t xml:space="preserve"> will need a more detailed passage plan, which will be updated more frequently</w:t>
      </w:r>
      <w:r w:rsidR="0066549D">
        <w:t>.</w:t>
      </w:r>
      <w:r w:rsidR="004E1105">
        <w:t xml:space="preserve"> </w:t>
      </w:r>
      <w:r w:rsidRPr="00D129DC">
        <w:t xml:space="preserve">Depending on the variability of the </w:t>
      </w:r>
      <w:r w:rsidR="00F06F3E" w:rsidRPr="00D129DC">
        <w:t>observed and forecast</w:t>
      </w:r>
      <w:r w:rsidRPr="00D129DC">
        <w:t xml:space="preserve"> conditions </w:t>
      </w:r>
      <w:r w:rsidR="003C3D5F">
        <w:t xml:space="preserve">in the </w:t>
      </w:r>
      <w:del w:id="1244" w:author="Jason Rhee" w:date="2024-07-26T13:02:00Z" w16du:dateUtc="2024-07-26T03:02:00Z">
        <w:r w:rsidR="0066549D" w:rsidDel="0098509A">
          <w:delText>UKCM area</w:delText>
        </w:r>
      </w:del>
      <w:ins w:id="1245" w:author="Jason Rhee" w:date="2024-07-26T13:02:00Z" w16du:dateUtc="2024-07-26T03:02:00Z">
        <w:r w:rsidR="0098509A">
          <w:t>UKCM Operational Area</w:t>
        </w:r>
      </w:ins>
      <w:r w:rsidRPr="00D129DC">
        <w:t xml:space="preserve">, the update frequency </w:t>
      </w:r>
      <w:r w:rsidR="003C3D5F">
        <w:t xml:space="preserve">might </w:t>
      </w:r>
      <w:r w:rsidRPr="00D129DC">
        <w:t>range between 10 minutes to 60 minutes.</w:t>
      </w:r>
    </w:p>
    <w:p w14:paraId="7DA6279C" w14:textId="1BDF35D0" w:rsidR="005C26E0" w:rsidRDefault="003C3D5F" w:rsidP="003A1DEA">
      <w:pPr>
        <w:spacing w:before="0"/>
      </w:pPr>
      <w:r>
        <w:t>As</w:t>
      </w:r>
      <w:r w:rsidR="00497FCD" w:rsidRPr="00D129DC">
        <w:t xml:space="preserve"> the </w:t>
      </w:r>
      <w:r w:rsidR="0066549D">
        <w:t>ship</w:t>
      </w:r>
      <w:r w:rsidR="00497FCD" w:rsidRPr="00D129DC">
        <w:t xml:space="preserve"> is </w:t>
      </w:r>
      <w:r>
        <w:t xml:space="preserve">approaching </w:t>
      </w:r>
      <w:r w:rsidR="00497FCD" w:rsidRPr="00D129DC">
        <w:t xml:space="preserve">the </w:t>
      </w:r>
      <w:r w:rsidR="0066549D">
        <w:t xml:space="preserve">UKCM </w:t>
      </w:r>
      <w:ins w:id="1246" w:author="Jason Rhee" w:date="2024-07-25T23:51:00Z" w16du:dateUtc="2024-07-25T13:51:00Z">
        <w:r w:rsidR="00035815">
          <w:rPr>
            <w:rFonts w:eastAsiaTheme="minorEastAsia" w:hint="eastAsia"/>
            <w:lang w:eastAsia="ko-KR"/>
          </w:rPr>
          <w:t xml:space="preserve">Operational </w:t>
        </w:r>
      </w:ins>
      <w:del w:id="1247" w:author="Jason Rhee" w:date="2024-07-25T23:51:00Z" w16du:dateUtc="2024-07-25T13:51:00Z">
        <w:r w:rsidR="0066549D" w:rsidDel="00035815">
          <w:delText>area</w:delText>
        </w:r>
      </w:del>
      <w:ins w:id="1248" w:author="Jason Rhee" w:date="2024-07-25T23:51:00Z" w16du:dateUtc="2024-07-25T13:51:00Z">
        <w:r w:rsidR="00035815">
          <w:rPr>
            <w:rFonts w:eastAsiaTheme="minorEastAsia" w:hint="eastAsia"/>
            <w:lang w:eastAsia="ko-KR"/>
          </w:rPr>
          <w:t>A</w:t>
        </w:r>
        <w:r w:rsidR="00035815">
          <w:t>rea</w:t>
        </w:r>
      </w:ins>
      <w:r w:rsidR="00497FCD" w:rsidRPr="00D129DC">
        <w:t xml:space="preserve">, more up-to-date information </w:t>
      </w:r>
      <w:r w:rsidR="007F2E4C">
        <w:t xml:space="preserve">will be </w:t>
      </w:r>
      <w:r w:rsidR="00497FCD" w:rsidRPr="00D129DC">
        <w:t xml:space="preserve">required and </w:t>
      </w:r>
      <w:r w:rsidR="007F2E4C">
        <w:t xml:space="preserve">UKCM product </w:t>
      </w:r>
      <w:r w:rsidR="00497FCD" w:rsidRPr="00D129DC">
        <w:t>datasets</w:t>
      </w:r>
      <w:r w:rsidR="00A765BF" w:rsidRPr="00D129DC">
        <w:t xml:space="preserve"> may</w:t>
      </w:r>
      <w:r w:rsidR="00497FCD" w:rsidRPr="00D129DC">
        <w:t xml:space="preserve"> be updated </w:t>
      </w:r>
      <w:r w:rsidR="00A765BF" w:rsidRPr="00D129DC">
        <w:t>as frequently as</w:t>
      </w:r>
      <w:ins w:id="1249" w:author="Jason Rhee" w:date="2024-07-25T23:51:00Z" w16du:dateUtc="2024-07-25T13:51:00Z">
        <w:r w:rsidR="00035815">
          <w:rPr>
            <w:rFonts w:eastAsiaTheme="minorEastAsia" w:hint="eastAsia"/>
            <w:lang w:eastAsia="ko-KR"/>
          </w:rPr>
          <w:t>, for example,</w:t>
        </w:r>
      </w:ins>
      <w:r w:rsidR="00497FCD" w:rsidRPr="00D129DC">
        <w:t xml:space="preserve"> every </w:t>
      </w:r>
      <w:r w:rsidR="004A2DD1">
        <w:t>five</w:t>
      </w:r>
      <w:r w:rsidR="00497FCD" w:rsidRPr="00D129DC">
        <w:t xml:space="preserve"> to </w:t>
      </w:r>
      <w:r w:rsidR="004A2DD1">
        <w:t>ten</w:t>
      </w:r>
      <w:r w:rsidR="00497FCD" w:rsidRPr="00D129DC">
        <w:t xml:space="preserve"> minutes.</w:t>
      </w:r>
    </w:p>
    <w:p w14:paraId="6A4A80C8" w14:textId="19A97285" w:rsidR="009B0E2F" w:rsidRPr="00D129DC" w:rsidRDefault="00C53830" w:rsidP="00B3435A">
      <w:pPr>
        <w:pStyle w:val="Heading2"/>
      </w:pPr>
      <w:bookmarkStart w:id="1250" w:name="_Toc127463847"/>
      <w:bookmarkStart w:id="1251" w:name="_Toc128125473"/>
      <w:bookmarkStart w:id="1252" w:name="_Toc141176198"/>
      <w:bookmarkStart w:id="1253" w:name="_Toc141176353"/>
      <w:bookmarkStart w:id="1254" w:name="_Toc141176984"/>
      <w:bookmarkStart w:id="1255" w:name="_Toc150177869"/>
      <w:r w:rsidRPr="00D129DC">
        <w:t xml:space="preserve">Data </w:t>
      </w:r>
      <w:r w:rsidRPr="006671C6">
        <w:t>Source</w:t>
      </w:r>
      <w:bookmarkEnd w:id="1250"/>
      <w:bookmarkEnd w:id="1251"/>
      <w:bookmarkEnd w:id="1252"/>
      <w:bookmarkEnd w:id="1253"/>
      <w:bookmarkEnd w:id="1254"/>
      <w:bookmarkEnd w:id="1255"/>
    </w:p>
    <w:p w14:paraId="473B7543" w14:textId="64BEA152" w:rsidR="00C53830" w:rsidRDefault="006A3B8E" w:rsidP="003A1DEA">
      <w:pPr>
        <w:spacing w:before="0"/>
      </w:pPr>
      <w:r w:rsidRPr="00D129DC">
        <w:t xml:space="preserve">Data sources used when creating UKCM </w:t>
      </w:r>
      <w:r w:rsidR="00470039">
        <w:t xml:space="preserve">product </w:t>
      </w:r>
      <w:r w:rsidRPr="00D129DC">
        <w:t xml:space="preserve">datasets </w:t>
      </w:r>
      <w:r w:rsidR="00470039">
        <w:t xml:space="preserve">can </w:t>
      </w:r>
      <w:r w:rsidRPr="00D129DC">
        <w:t xml:space="preserve">vary with each </w:t>
      </w:r>
      <w:del w:id="1256" w:author="Jason Rhee" w:date="2024-07-26T13:02:00Z" w16du:dateUtc="2024-07-26T03:02:00Z">
        <w:r w:rsidR="0066549D" w:rsidDel="0098509A">
          <w:delText>UKCM area</w:delText>
        </w:r>
      </w:del>
      <w:ins w:id="1257" w:author="Jason Rhee" w:date="2024-07-26T13:02:00Z" w16du:dateUtc="2024-07-26T03:02:00Z">
        <w:r w:rsidR="0098509A">
          <w:t>UKCM Operational Area</w:t>
        </w:r>
      </w:ins>
      <w:r w:rsidR="0066549D">
        <w:t xml:space="preserve">. </w:t>
      </w:r>
      <w:r w:rsidR="00470039">
        <w:t xml:space="preserve">Source </w:t>
      </w:r>
      <w:r w:rsidR="00F06F3E" w:rsidRPr="00D129DC">
        <w:t>information</w:t>
      </w:r>
      <w:r w:rsidRPr="00D129DC">
        <w:t xml:space="preserve"> </w:t>
      </w:r>
      <w:r w:rsidR="00470039">
        <w:t xml:space="preserve">can include </w:t>
      </w:r>
      <w:del w:id="1258" w:author="Jason Rhee" w:date="2024-07-16T17:23:00Z" w16du:dateUtc="2024-07-16T07:23:00Z">
        <w:r w:rsidRPr="00D129DC" w:rsidDel="00EF452A">
          <w:delText xml:space="preserve">high </w:delText>
        </w:r>
      </w:del>
      <w:ins w:id="1259" w:author="Jason Rhee" w:date="2024-07-16T17:23:00Z" w16du:dateUtc="2024-07-16T07:23:00Z">
        <w:r w:rsidR="00EF452A" w:rsidRPr="00D129DC">
          <w:t>high</w:t>
        </w:r>
        <w:r w:rsidR="00EF452A">
          <w:rPr>
            <w:rFonts w:eastAsiaTheme="minorEastAsia" w:hint="eastAsia"/>
            <w:lang w:eastAsia="ko-KR"/>
          </w:rPr>
          <w:t>-</w:t>
        </w:r>
      </w:ins>
      <w:r w:rsidRPr="00D129DC">
        <w:t>definition bathymetric data, observed or forecast water level</w:t>
      </w:r>
      <w:r w:rsidR="00712A4F">
        <w:t>,</w:t>
      </w:r>
      <w:r w:rsidR="00470039">
        <w:t xml:space="preserve"> </w:t>
      </w:r>
      <w:r w:rsidR="0078008D" w:rsidRPr="00D129DC">
        <w:t>current</w:t>
      </w:r>
      <w:r w:rsidR="00470039">
        <w:t>,</w:t>
      </w:r>
      <w:r w:rsidRPr="00D129DC">
        <w:t xml:space="preserve"> </w:t>
      </w:r>
      <w:r w:rsidR="00712A4F">
        <w:t xml:space="preserve">tidal stream, </w:t>
      </w:r>
      <w:r w:rsidRPr="00D129DC">
        <w:t>and observed or forecast climatic data</w:t>
      </w:r>
      <w:r w:rsidR="0066549D">
        <w:t>.</w:t>
      </w:r>
      <w:r w:rsidR="004E1105">
        <w:t xml:space="preserve"> </w:t>
      </w:r>
      <w:r w:rsidR="007B502E" w:rsidRPr="00D129DC">
        <w:t xml:space="preserve">This information is </w:t>
      </w:r>
      <w:r w:rsidR="00470039">
        <w:t xml:space="preserve">combined into </w:t>
      </w:r>
      <w:r w:rsidR="000345D9">
        <w:t xml:space="preserve">a </w:t>
      </w:r>
      <w:r w:rsidR="00470039">
        <w:t>model</w:t>
      </w:r>
      <w:r w:rsidR="00B10839">
        <w:t xml:space="preserve"> that contains</w:t>
      </w:r>
      <w:r w:rsidR="00470039">
        <w:t xml:space="preserve"> </w:t>
      </w:r>
      <w:r w:rsidR="0066549D">
        <w:t>ship</w:t>
      </w:r>
      <w:r w:rsidR="00470039">
        <w:t xml:space="preserve"> details </w:t>
      </w:r>
      <w:r w:rsidR="00F06F3E" w:rsidRPr="00D129DC">
        <w:t xml:space="preserve">such as </w:t>
      </w:r>
      <w:r w:rsidR="007B502E" w:rsidRPr="00D129DC">
        <w:t>draught</w:t>
      </w:r>
      <w:r w:rsidR="00470039">
        <w:t>s</w:t>
      </w:r>
      <w:r w:rsidR="007B502E" w:rsidRPr="00D129DC">
        <w:t>, speed and posit</w:t>
      </w:r>
      <w:r w:rsidR="00A765BF" w:rsidRPr="00D129DC">
        <w:t>i</w:t>
      </w:r>
      <w:r w:rsidR="007B502E" w:rsidRPr="00D129DC">
        <w:t xml:space="preserve">on to create UKCM </w:t>
      </w:r>
      <w:r w:rsidR="00470039">
        <w:t xml:space="preserve">product </w:t>
      </w:r>
      <w:r w:rsidR="007B502E" w:rsidRPr="00D129DC">
        <w:t>datasets that are individua</w:t>
      </w:r>
      <w:r w:rsidR="00470039">
        <w:t>l</w:t>
      </w:r>
      <w:r w:rsidR="007B502E" w:rsidRPr="00D129DC">
        <w:t>l</w:t>
      </w:r>
      <w:r w:rsidR="00470039">
        <w:t>y</w:t>
      </w:r>
      <w:r w:rsidR="007B502E" w:rsidRPr="00D129DC">
        <w:t xml:space="preserve"> </w:t>
      </w:r>
      <w:r w:rsidR="00470039">
        <w:t xml:space="preserve">tailored for </w:t>
      </w:r>
      <w:r w:rsidR="00981D09" w:rsidRPr="00D129DC">
        <w:t xml:space="preserve">each </w:t>
      </w:r>
      <w:r w:rsidR="0066549D">
        <w:t>ship</w:t>
      </w:r>
      <w:r w:rsidR="007B502E" w:rsidRPr="00D129DC">
        <w:t>.</w:t>
      </w:r>
    </w:p>
    <w:p w14:paraId="4F0E67CD" w14:textId="10A09DFD" w:rsidR="009B0E2F" w:rsidRPr="00D129DC" w:rsidRDefault="00C53830" w:rsidP="00B3435A">
      <w:pPr>
        <w:pStyle w:val="Heading2"/>
      </w:pPr>
      <w:bookmarkStart w:id="1260" w:name="_Toc127463848"/>
      <w:bookmarkStart w:id="1261" w:name="_Toc128125474"/>
      <w:bookmarkStart w:id="1262" w:name="_Toc141176199"/>
      <w:bookmarkStart w:id="1263" w:name="_Toc141176354"/>
      <w:bookmarkStart w:id="1264" w:name="_Toc141176985"/>
      <w:bookmarkStart w:id="1265" w:name="_Toc150177870"/>
      <w:r w:rsidRPr="00D129DC">
        <w:t xml:space="preserve">Production </w:t>
      </w:r>
      <w:r w:rsidRPr="000D3100">
        <w:t>Process</w:t>
      </w:r>
      <w:bookmarkEnd w:id="1260"/>
      <w:bookmarkEnd w:id="1261"/>
      <w:bookmarkEnd w:id="1262"/>
      <w:bookmarkEnd w:id="1263"/>
      <w:bookmarkEnd w:id="1264"/>
      <w:bookmarkEnd w:id="1265"/>
    </w:p>
    <w:p w14:paraId="76B102DA" w14:textId="16EFBC9F" w:rsidR="00C53830" w:rsidRDefault="009B0E2F" w:rsidP="003A1DEA">
      <w:pPr>
        <w:spacing w:before="0"/>
      </w:pPr>
      <w:r w:rsidRPr="00D129DC">
        <w:t xml:space="preserve">The production process of UKCM </w:t>
      </w:r>
      <w:r w:rsidR="00470039">
        <w:t xml:space="preserve">product </w:t>
      </w:r>
      <w:r w:rsidRPr="00D129DC">
        <w:t xml:space="preserve">datasets will vary depending on the </w:t>
      </w:r>
      <w:r w:rsidR="00470039">
        <w:t xml:space="preserve">environmental </w:t>
      </w:r>
      <w:r w:rsidRPr="00D129DC">
        <w:t xml:space="preserve">sensors </w:t>
      </w:r>
      <w:r w:rsidR="00470039">
        <w:t xml:space="preserve">used in each </w:t>
      </w:r>
      <w:del w:id="1266" w:author="Jason Rhee" w:date="2024-07-26T13:02:00Z" w16du:dateUtc="2024-07-26T03:02:00Z">
        <w:r w:rsidR="0066549D" w:rsidDel="0098509A">
          <w:delText>UKCM area</w:delText>
        </w:r>
      </w:del>
      <w:ins w:id="1267" w:author="Jason Rhee" w:date="2024-07-26T13:02:00Z" w16du:dateUtc="2024-07-26T03:02:00Z">
        <w:r w:rsidR="0098509A">
          <w:t>UKCM Operational Area</w:t>
        </w:r>
      </w:ins>
      <w:r w:rsidRPr="00D129DC">
        <w:t xml:space="preserve"> and may also vary depending on the stage of </w:t>
      </w:r>
      <w:r w:rsidR="00470039">
        <w:t xml:space="preserve">a </w:t>
      </w:r>
      <w:r w:rsidR="0066549D">
        <w:t>ship</w:t>
      </w:r>
      <w:r w:rsidR="00712A4F">
        <w:t>’s passage</w:t>
      </w:r>
      <w:r w:rsidRPr="00D129DC">
        <w:t>.</w:t>
      </w:r>
    </w:p>
    <w:p w14:paraId="299205D3" w14:textId="77777777" w:rsidR="003A1DEA" w:rsidRDefault="003A1DEA" w:rsidP="003A1DEA">
      <w:pPr>
        <w:spacing w:before="0"/>
      </w:pPr>
    </w:p>
    <w:p w14:paraId="7FC76E29" w14:textId="3FCD1D1C" w:rsidR="008018B3" w:rsidRPr="00D129DC" w:rsidRDefault="008018B3" w:rsidP="002721B0">
      <w:pPr>
        <w:pStyle w:val="Heading1"/>
      </w:pPr>
      <w:bookmarkStart w:id="1268" w:name="_Toc225648363"/>
      <w:bookmarkStart w:id="1269" w:name="_Toc225065220"/>
      <w:bookmarkStart w:id="1270" w:name="_Toc127463849"/>
      <w:bookmarkStart w:id="1271" w:name="_Toc128125475"/>
      <w:bookmarkStart w:id="1272" w:name="_Toc141176200"/>
      <w:bookmarkStart w:id="1273" w:name="_Toc141176355"/>
      <w:bookmarkStart w:id="1274" w:name="_Toc141176986"/>
      <w:bookmarkStart w:id="1275" w:name="_Toc150177871"/>
      <w:r w:rsidRPr="000D3100">
        <w:t>Portrayal</w:t>
      </w:r>
      <w:bookmarkEnd w:id="1268"/>
      <w:bookmarkEnd w:id="1269"/>
      <w:bookmarkEnd w:id="1270"/>
      <w:bookmarkEnd w:id="1271"/>
      <w:bookmarkEnd w:id="1272"/>
      <w:bookmarkEnd w:id="1273"/>
      <w:bookmarkEnd w:id="1274"/>
      <w:bookmarkEnd w:id="1275"/>
    </w:p>
    <w:p w14:paraId="20DA1C99" w14:textId="77777777" w:rsidR="001D2A3D" w:rsidRDefault="001D2A3D" w:rsidP="001B1E64">
      <w:pPr>
        <w:spacing w:before="0"/>
      </w:pPr>
      <w:r>
        <w:t xml:space="preserve">The </w:t>
      </w:r>
      <w:r w:rsidR="004E1105">
        <w:t>P</w:t>
      </w:r>
      <w:r w:rsidRPr="00FA4944">
        <w:t xml:space="preserve">ortrayal </w:t>
      </w:r>
      <w:r w:rsidR="004E1105">
        <w:t>C</w:t>
      </w:r>
      <w:r w:rsidRPr="00FA4944">
        <w:t>atalogue</w:t>
      </w:r>
      <w:r w:rsidR="004E1105">
        <w:t xml:space="preserve"> (PC) in </w:t>
      </w:r>
      <w:r>
        <w:t xml:space="preserve">Annex D </w:t>
      </w:r>
      <w:r w:rsidRPr="00FA4944">
        <w:t>define</w:t>
      </w:r>
      <w:r w:rsidR="004E1105">
        <w:t>s how S-129 datasets are to be</w:t>
      </w:r>
      <w:r w:rsidRPr="00FA4944">
        <w:t xml:space="preserve"> portray</w:t>
      </w:r>
      <w:r w:rsidR="004E1105">
        <w:t>ed.</w:t>
      </w:r>
      <w:r w:rsidR="0066549D">
        <w:t xml:space="preserve"> </w:t>
      </w:r>
      <w:r w:rsidR="004E1105">
        <w:t xml:space="preserve">The PC </w:t>
      </w:r>
      <w:r w:rsidRPr="00FA21E9">
        <w:t xml:space="preserve">specifies the symbols and portrayal rules </w:t>
      </w:r>
      <w:r w:rsidR="004E1105">
        <w:t xml:space="preserve">needed to display S-129 </w:t>
      </w:r>
      <w:r w:rsidR="003F0777">
        <w:t>f</w:t>
      </w:r>
      <w:r w:rsidRPr="00FA21E9">
        <w:t>eatures.</w:t>
      </w:r>
    </w:p>
    <w:p w14:paraId="6A87DD3D" w14:textId="496F25DA" w:rsidR="001D2A3D" w:rsidRDefault="004E1105" w:rsidP="001B1E64">
      <w:pPr>
        <w:spacing w:before="0"/>
      </w:pPr>
      <w:r>
        <w:t>T</w:t>
      </w:r>
      <w:r w:rsidR="001D2A3D">
        <w:t xml:space="preserve">he </w:t>
      </w:r>
      <w:r>
        <w:t xml:space="preserve">PC </w:t>
      </w:r>
      <w:r w:rsidR="001D2A3D" w:rsidRPr="00FA21E9">
        <w:t>c</w:t>
      </w:r>
      <w:r w:rsidR="001D2A3D">
        <w:t xml:space="preserve">ontains portrayal functions to map the features to symbols, </w:t>
      </w:r>
      <w:r w:rsidR="001D2A3D" w:rsidRPr="00FA21E9">
        <w:t xml:space="preserve">symbol definitions, </w:t>
      </w:r>
      <w:ins w:id="1276" w:author="Jason Rhee" w:date="2024-07-16T17:28:00Z" w16du:dateUtc="2024-07-16T07:28:00Z">
        <w:r w:rsidR="00A061F8">
          <w:rPr>
            <w:rFonts w:eastAsiaTheme="minorEastAsia" w:hint="eastAsia"/>
            <w:lang w:eastAsia="ko-KR"/>
          </w:rPr>
          <w:t xml:space="preserve">line styles, </w:t>
        </w:r>
      </w:ins>
      <w:r w:rsidR="001D2A3D" w:rsidRPr="00FA21E9">
        <w:t>colour definitions, portrayal parameters and portrayal management co</w:t>
      </w:r>
      <w:r w:rsidR="001D2A3D">
        <w:t>ncepts such as viewing groups.</w:t>
      </w:r>
    </w:p>
    <w:p w14:paraId="5B284FE8" w14:textId="77777777" w:rsidR="001B1E64" w:rsidRDefault="001B1E64" w:rsidP="001B1E64">
      <w:pPr>
        <w:spacing w:before="0"/>
      </w:pPr>
    </w:p>
    <w:p w14:paraId="793F6E2F" w14:textId="60BB199B" w:rsidR="006C34D9" w:rsidRPr="000D3100" w:rsidRDefault="001B1E64" w:rsidP="002721B0">
      <w:pPr>
        <w:pStyle w:val="Heading1"/>
      </w:pPr>
      <w:bookmarkStart w:id="1277" w:name="_Toc514641"/>
      <w:bookmarkStart w:id="1278" w:name="_Toc515419"/>
      <w:bookmarkStart w:id="1279" w:name="_Toc515612"/>
      <w:bookmarkStart w:id="1280" w:name="_Toc515716"/>
      <w:bookmarkStart w:id="1281" w:name="_Toc516232"/>
      <w:bookmarkStart w:id="1282" w:name="_Toc516336"/>
      <w:bookmarkStart w:id="1283" w:name="_Toc127463850"/>
      <w:bookmarkStart w:id="1284" w:name="_Toc128125476"/>
      <w:bookmarkStart w:id="1285" w:name="_Toc141176201"/>
      <w:bookmarkStart w:id="1286" w:name="_Toc141176356"/>
      <w:bookmarkStart w:id="1287" w:name="_Toc141176987"/>
      <w:bookmarkStart w:id="1288" w:name="_Toc150177872"/>
      <w:bookmarkEnd w:id="1277"/>
      <w:bookmarkEnd w:id="1278"/>
      <w:bookmarkEnd w:id="1279"/>
      <w:bookmarkEnd w:id="1280"/>
      <w:bookmarkEnd w:id="1281"/>
      <w:bookmarkEnd w:id="1282"/>
      <w:r w:rsidRPr="000D3100">
        <w:t>Data</w:t>
      </w:r>
      <w:r>
        <w:t xml:space="preserve"> Product</w:t>
      </w:r>
      <w:r w:rsidRPr="000D3100">
        <w:t xml:space="preserve"> </w:t>
      </w:r>
      <w:r w:rsidR="00587922">
        <w:t>F</w:t>
      </w:r>
      <w:r w:rsidR="00866DFE" w:rsidRPr="000D3100">
        <w:t>ormat (</w:t>
      </w:r>
      <w:r w:rsidR="00587922">
        <w:t>E</w:t>
      </w:r>
      <w:r w:rsidR="00866DFE" w:rsidRPr="000D3100">
        <w:t>ncoding)</w:t>
      </w:r>
      <w:bookmarkEnd w:id="1283"/>
      <w:bookmarkEnd w:id="1284"/>
      <w:bookmarkEnd w:id="1285"/>
      <w:bookmarkEnd w:id="1286"/>
      <w:bookmarkEnd w:id="1287"/>
      <w:bookmarkEnd w:id="1288"/>
    </w:p>
    <w:p w14:paraId="1172F90A" w14:textId="5CAC308A" w:rsidR="000D0A65" w:rsidRPr="00D129DC" w:rsidRDefault="000D0A65" w:rsidP="001B1E64">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rPr>
          <w:rFonts w:cs="Arial"/>
          <w:szCs w:val="20"/>
        </w:rPr>
      </w:pPr>
      <w:r w:rsidRPr="00D129DC">
        <w:rPr>
          <w:rFonts w:cs="Arial"/>
          <w:szCs w:val="20"/>
        </w:rPr>
        <w:t>The GML encoding of S-129 datasets is based on the S-100 profile of GML 3.2.1</w:t>
      </w:r>
      <w:r w:rsidR="0066549D">
        <w:rPr>
          <w:rFonts w:cs="Arial"/>
          <w:szCs w:val="20"/>
        </w:rPr>
        <w:t xml:space="preserve">. </w:t>
      </w:r>
      <w:r w:rsidRPr="00D129DC">
        <w:rPr>
          <w:rFonts w:cs="Arial"/>
          <w:szCs w:val="20"/>
        </w:rPr>
        <w:t xml:space="preserve">This is described in S-100 Edition </w:t>
      </w:r>
      <w:r w:rsidR="009F1340">
        <w:rPr>
          <w:rFonts w:cs="Arial"/>
          <w:szCs w:val="20"/>
        </w:rPr>
        <w:t>5</w:t>
      </w:r>
      <w:r w:rsidRPr="000D3100">
        <w:rPr>
          <w:rFonts w:cs="Arial"/>
          <w:szCs w:val="20"/>
        </w:rPr>
        <w:t>.0.0</w:t>
      </w:r>
      <w:r w:rsidRPr="00D129DC">
        <w:rPr>
          <w:rFonts w:cs="Arial"/>
          <w:szCs w:val="20"/>
        </w:rPr>
        <w:t xml:space="preserve"> Part 10b.</w:t>
      </w:r>
    </w:p>
    <w:p w14:paraId="02C8A0C5" w14:textId="77777777" w:rsidR="000D0A65" w:rsidRDefault="000D0A65" w:rsidP="001B1E64">
      <w:pPr>
        <w:spacing w:before="0"/>
        <w:rPr>
          <w:rFonts w:cs="Arial"/>
          <w:szCs w:val="20"/>
        </w:rPr>
      </w:pPr>
      <w:r w:rsidRPr="00D129DC">
        <w:rPr>
          <w:rFonts w:cs="Arial"/>
          <w:szCs w:val="20"/>
        </w:rPr>
        <w:t>Detailed documentation of the S-</w:t>
      </w:r>
      <w:r w:rsidR="00B10839">
        <w:rPr>
          <w:rFonts w:cs="Arial"/>
          <w:szCs w:val="20"/>
        </w:rPr>
        <w:t>129</w:t>
      </w:r>
      <w:r w:rsidRPr="00D129DC">
        <w:rPr>
          <w:rFonts w:cs="Arial"/>
          <w:szCs w:val="20"/>
        </w:rPr>
        <w:t xml:space="preserve"> encoding schema is provided in Annex B of this document.</w:t>
      </w:r>
    </w:p>
    <w:p w14:paraId="65CC5884" w14:textId="77777777" w:rsidR="005C26E0" w:rsidRPr="00D129DC" w:rsidRDefault="005C26E0" w:rsidP="001B1E64">
      <w:pPr>
        <w:pStyle w:val="Label1"/>
        <w:spacing w:before="0" w:line="240" w:lineRule="auto"/>
        <w:rPr>
          <w:rFonts w:cs="Arial"/>
          <w:szCs w:val="20"/>
        </w:rPr>
      </w:pPr>
      <w:r w:rsidRPr="00D129DC">
        <w:rPr>
          <w:rFonts w:cs="Arial"/>
          <w:szCs w:val="20"/>
        </w:rPr>
        <w:t>Format Name:</w:t>
      </w:r>
      <w:r w:rsidRPr="00D129DC">
        <w:rPr>
          <w:rFonts w:cs="Arial"/>
          <w:szCs w:val="20"/>
        </w:rPr>
        <w:tab/>
      </w:r>
      <w:r w:rsidRPr="00D129DC">
        <w:rPr>
          <w:rFonts w:cs="Arial"/>
          <w:szCs w:val="20"/>
        </w:rPr>
        <w:tab/>
      </w:r>
      <w:r w:rsidR="00E20E0E" w:rsidRPr="00D129DC">
        <w:rPr>
          <w:rFonts w:cs="Arial"/>
          <w:b w:val="0"/>
          <w:szCs w:val="20"/>
        </w:rPr>
        <w:t>GML</w:t>
      </w:r>
    </w:p>
    <w:p w14:paraId="6B6CAD93" w14:textId="77777777" w:rsidR="005C26E0" w:rsidRPr="00D129DC" w:rsidRDefault="005C26E0" w:rsidP="001B1E64">
      <w:pPr>
        <w:pStyle w:val="Label1"/>
        <w:spacing w:before="0" w:line="240" w:lineRule="auto"/>
        <w:rPr>
          <w:rFonts w:cs="Arial"/>
          <w:szCs w:val="20"/>
        </w:rPr>
      </w:pPr>
      <w:r w:rsidRPr="00D129DC">
        <w:rPr>
          <w:rFonts w:cs="Arial"/>
          <w:szCs w:val="20"/>
        </w:rPr>
        <w:t>Version:</w:t>
      </w:r>
      <w:r w:rsidRPr="00D129DC">
        <w:rPr>
          <w:rFonts w:cs="Arial"/>
          <w:szCs w:val="20"/>
        </w:rPr>
        <w:tab/>
      </w:r>
      <w:r w:rsidR="00E20E0E" w:rsidRPr="00D129DC">
        <w:rPr>
          <w:rFonts w:cs="Arial"/>
          <w:b w:val="0"/>
          <w:szCs w:val="20"/>
        </w:rPr>
        <w:t>3.2.1</w:t>
      </w:r>
    </w:p>
    <w:p w14:paraId="434BC747" w14:textId="77777777" w:rsidR="005C26E0" w:rsidRPr="00D129DC" w:rsidRDefault="005C26E0" w:rsidP="001B1E64">
      <w:pPr>
        <w:pStyle w:val="Label1"/>
        <w:spacing w:before="0" w:line="240" w:lineRule="auto"/>
        <w:rPr>
          <w:rFonts w:cs="Arial"/>
          <w:szCs w:val="20"/>
        </w:rPr>
      </w:pPr>
      <w:r w:rsidRPr="00D129DC">
        <w:rPr>
          <w:rFonts w:cs="Arial"/>
          <w:szCs w:val="20"/>
        </w:rPr>
        <w:t>Character Set:</w:t>
      </w:r>
      <w:r w:rsidRPr="00D129DC">
        <w:rPr>
          <w:rFonts w:cs="Arial"/>
          <w:szCs w:val="20"/>
        </w:rPr>
        <w:tab/>
      </w:r>
      <w:r w:rsidR="00E20E0E" w:rsidRPr="00D129DC">
        <w:rPr>
          <w:rFonts w:cs="Arial"/>
          <w:b w:val="0"/>
          <w:szCs w:val="20"/>
        </w:rPr>
        <w:t>UTF-8</w:t>
      </w:r>
    </w:p>
    <w:p w14:paraId="4D28D7C4" w14:textId="54CEF546" w:rsidR="005C26E0" w:rsidRPr="00D129DC" w:rsidRDefault="005C26E0" w:rsidP="001B1E64">
      <w:pPr>
        <w:pStyle w:val="Label1"/>
        <w:spacing w:before="0" w:line="240" w:lineRule="auto"/>
        <w:rPr>
          <w:rFonts w:cs="Arial"/>
          <w:b w:val="0"/>
          <w:szCs w:val="20"/>
        </w:rPr>
      </w:pPr>
      <w:r w:rsidRPr="00D129DC">
        <w:rPr>
          <w:rFonts w:cs="Arial"/>
          <w:szCs w:val="20"/>
        </w:rPr>
        <w:t>Specification:</w:t>
      </w:r>
      <w:r w:rsidRPr="00D129DC">
        <w:rPr>
          <w:rFonts w:cs="Arial"/>
          <w:szCs w:val="20"/>
        </w:rPr>
        <w:tab/>
      </w:r>
      <w:r w:rsidRPr="00D129DC">
        <w:rPr>
          <w:rFonts w:cs="Arial"/>
          <w:szCs w:val="20"/>
        </w:rPr>
        <w:tab/>
      </w:r>
      <w:r w:rsidR="008E7D91" w:rsidRPr="002A356D">
        <w:rPr>
          <w:rFonts w:cs="Arial"/>
          <w:b w:val="0"/>
          <w:szCs w:val="20"/>
        </w:rPr>
        <w:t xml:space="preserve">S-100 </w:t>
      </w:r>
      <w:r w:rsidR="009F1340" w:rsidRPr="002A356D">
        <w:rPr>
          <w:rFonts w:cs="Arial"/>
          <w:b w:val="0"/>
          <w:szCs w:val="20"/>
        </w:rPr>
        <w:t>5</w:t>
      </w:r>
      <w:r w:rsidR="008E7D91" w:rsidRPr="002A356D">
        <w:rPr>
          <w:rFonts w:cs="Arial"/>
          <w:b w:val="0"/>
          <w:szCs w:val="20"/>
        </w:rPr>
        <w:t>.0.0</w:t>
      </w:r>
      <w:r w:rsidR="008E7D91" w:rsidRPr="000D3100">
        <w:rPr>
          <w:rFonts w:cs="Arial"/>
          <w:b w:val="0"/>
          <w:szCs w:val="20"/>
        </w:rPr>
        <w:t xml:space="preserve"> </w:t>
      </w:r>
      <w:r w:rsidR="008E7D91" w:rsidRPr="00D129DC">
        <w:rPr>
          <w:rFonts w:cs="Arial"/>
          <w:b w:val="0"/>
          <w:szCs w:val="20"/>
        </w:rPr>
        <w:t>profile of GML 3.2.1</w:t>
      </w:r>
    </w:p>
    <w:p w14:paraId="32EA6667" w14:textId="773234C0" w:rsidR="00933CEC" w:rsidRPr="000D3100" w:rsidRDefault="00933CEC" w:rsidP="00B3435A">
      <w:pPr>
        <w:pStyle w:val="Heading2"/>
      </w:pPr>
      <w:bookmarkStart w:id="1289" w:name="_Toc127463851"/>
      <w:bookmarkStart w:id="1290" w:name="_Toc128125477"/>
      <w:bookmarkStart w:id="1291" w:name="_Toc141176202"/>
      <w:bookmarkStart w:id="1292" w:name="_Toc141176357"/>
      <w:bookmarkStart w:id="1293" w:name="_Toc141176988"/>
      <w:bookmarkStart w:id="1294" w:name="_Toc150177873"/>
      <w:r w:rsidRPr="000D3100">
        <w:t>Encoding of Latitude and Longitude</w:t>
      </w:r>
      <w:bookmarkEnd w:id="1289"/>
      <w:bookmarkEnd w:id="1290"/>
      <w:bookmarkEnd w:id="1291"/>
      <w:bookmarkEnd w:id="1292"/>
      <w:bookmarkEnd w:id="1293"/>
      <w:bookmarkEnd w:id="1294"/>
    </w:p>
    <w:p w14:paraId="65673BFB" w14:textId="77777777" w:rsidR="00933CEC" w:rsidRDefault="00933CEC" w:rsidP="001B1E64">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rPr>
          <w:rFonts w:cs="Arial"/>
          <w:szCs w:val="20"/>
        </w:rPr>
      </w:pPr>
      <w:r w:rsidRPr="00D129DC">
        <w:rPr>
          <w:rFonts w:cs="Arial"/>
          <w:szCs w:val="20"/>
        </w:rPr>
        <w:t>Values of latitude and longitude must be expressed with a precision of 9 decimal places</w:t>
      </w:r>
      <w:r w:rsidR="0066549D">
        <w:rPr>
          <w:rFonts w:cs="Arial"/>
          <w:szCs w:val="20"/>
        </w:rPr>
        <w:t xml:space="preserve">. </w:t>
      </w:r>
      <w:r w:rsidRPr="00D129DC">
        <w:rPr>
          <w:rFonts w:cs="Arial"/>
          <w:szCs w:val="20"/>
        </w:rPr>
        <w:t>Coordinates must be encoded as decimals in the format described below</w:t>
      </w:r>
      <w:r w:rsidR="0066549D">
        <w:rPr>
          <w:rFonts w:cs="Arial"/>
          <w:szCs w:val="20"/>
        </w:rPr>
        <w:t xml:space="preserve">. </w:t>
      </w:r>
      <w:r w:rsidRPr="00D129DC">
        <w:rPr>
          <w:rFonts w:cs="Arial"/>
          <w:szCs w:val="20"/>
        </w:rPr>
        <w:t xml:space="preserve">The encoding is indicated by multiplication factor fields defined in the </w:t>
      </w:r>
      <w:r w:rsidR="007B1FC0">
        <w:rPr>
          <w:rFonts w:cs="Arial"/>
          <w:szCs w:val="20"/>
        </w:rPr>
        <w:t>S-100 GML schema</w:t>
      </w:r>
      <w:r w:rsidR="007B1FC0" w:rsidRPr="00D129DC">
        <w:rPr>
          <w:rFonts w:cs="Arial"/>
          <w:szCs w:val="20"/>
        </w:rPr>
        <w:t xml:space="preserve"> </w:t>
      </w:r>
      <w:r w:rsidRPr="00D129DC">
        <w:rPr>
          <w:rFonts w:cs="Arial"/>
          <w:szCs w:val="20"/>
        </w:rPr>
        <w:t>dataset identification record.</w:t>
      </w:r>
    </w:p>
    <w:p w14:paraId="4474FFB9" w14:textId="77777777" w:rsidR="00933CEC" w:rsidRPr="00D129DC" w:rsidRDefault="00933CEC" w:rsidP="003C7647">
      <w:pPr>
        <w:pStyle w:val="Heading3"/>
      </w:pPr>
      <w:bookmarkStart w:id="1295" w:name="_Toc490487463"/>
      <w:r w:rsidRPr="00D129DC">
        <w:t>Encoding of coordinates as decimals</w:t>
      </w:r>
      <w:bookmarkEnd w:id="1295"/>
    </w:p>
    <w:p w14:paraId="5783397E" w14:textId="70756312" w:rsidR="00E52680" w:rsidRDefault="00933CEC" w:rsidP="001B1E64">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rPr>
          <w:rFonts w:cs="Arial"/>
          <w:szCs w:val="20"/>
        </w:rPr>
      </w:pPr>
      <w:r w:rsidRPr="00D129DC">
        <w:rPr>
          <w:rFonts w:cs="Arial"/>
          <w:szCs w:val="20"/>
        </w:rPr>
        <w:t xml:space="preserve">Values should be coded as decimal numbers with </w:t>
      </w:r>
      <w:r w:rsidR="00D60F9F">
        <w:rPr>
          <w:rFonts w:cs="Arial"/>
          <w:szCs w:val="20"/>
        </w:rPr>
        <w:t>7</w:t>
      </w:r>
      <w:r w:rsidRPr="00D129DC">
        <w:rPr>
          <w:rFonts w:cs="Arial"/>
          <w:szCs w:val="20"/>
        </w:rPr>
        <w:t xml:space="preserve"> or fewer digits after the decimal</w:t>
      </w:r>
      <w:r w:rsidR="0066549D">
        <w:rPr>
          <w:rFonts w:cs="Arial"/>
          <w:szCs w:val="20"/>
        </w:rPr>
        <w:t xml:space="preserve">. </w:t>
      </w:r>
      <w:r w:rsidRPr="00D129DC">
        <w:rPr>
          <w:rFonts w:cs="Arial"/>
          <w:szCs w:val="20"/>
        </w:rPr>
        <w:t>The normative encoding is in degrees, with an accuracy of 10</w:t>
      </w:r>
      <w:r w:rsidRPr="00D129DC">
        <w:rPr>
          <w:rFonts w:cs="Arial"/>
          <w:szCs w:val="20"/>
          <w:vertAlign w:val="superscript"/>
        </w:rPr>
        <w:t>-</w:t>
      </w:r>
      <w:r w:rsidR="00D60F9F">
        <w:rPr>
          <w:rFonts w:cs="Arial"/>
          <w:szCs w:val="20"/>
          <w:vertAlign w:val="superscript"/>
        </w:rPr>
        <w:t>7</w:t>
      </w:r>
      <w:r w:rsidRPr="00D129DC">
        <w:rPr>
          <w:rFonts w:cs="Arial"/>
          <w:szCs w:val="20"/>
        </w:rPr>
        <w:t xml:space="preserve"> degrees</w:t>
      </w:r>
      <w:r w:rsidR="007B1FC0">
        <w:rPr>
          <w:rFonts w:cs="Arial"/>
          <w:szCs w:val="20"/>
        </w:rPr>
        <w:t xml:space="preserve"> (</w:t>
      </w:r>
      <w:r w:rsidR="001B1E64">
        <w:rPr>
          <w:rFonts w:cs="Arial"/>
          <w:szCs w:val="20"/>
        </w:rPr>
        <w:t>that is,</w:t>
      </w:r>
      <w:r w:rsidRPr="00D129DC">
        <w:rPr>
          <w:rFonts w:cs="Arial"/>
          <w:szCs w:val="20"/>
        </w:rPr>
        <w:t xml:space="preserve"> </w:t>
      </w:r>
      <w:r w:rsidR="00D60F9F">
        <w:rPr>
          <w:rFonts w:cs="Arial"/>
          <w:szCs w:val="20"/>
        </w:rPr>
        <w:t>7</w:t>
      </w:r>
      <w:r w:rsidRPr="00D129DC">
        <w:rPr>
          <w:rFonts w:cs="Arial"/>
          <w:szCs w:val="20"/>
        </w:rPr>
        <w:t xml:space="preserve"> digits after the decimal point</w:t>
      </w:r>
      <w:r w:rsidR="007B1FC0">
        <w:rPr>
          <w:rFonts w:cs="Arial"/>
          <w:szCs w:val="20"/>
        </w:rPr>
        <w:t>)</w:t>
      </w:r>
      <w:r w:rsidR="0066549D">
        <w:rPr>
          <w:rFonts w:cs="Arial"/>
          <w:szCs w:val="20"/>
        </w:rPr>
        <w:t>.</w:t>
      </w:r>
      <w:r w:rsidR="004E1105">
        <w:rPr>
          <w:rFonts w:cs="Arial"/>
          <w:szCs w:val="20"/>
        </w:rPr>
        <w:t xml:space="preserve"> </w:t>
      </w:r>
      <w:r w:rsidRPr="00D129DC">
        <w:rPr>
          <w:rFonts w:cs="Arial"/>
          <w:szCs w:val="20"/>
        </w:rPr>
        <w:t>The decimal point must be indicated by the “.” character</w:t>
      </w:r>
      <w:r w:rsidR="0066549D">
        <w:rPr>
          <w:rFonts w:cs="Arial"/>
          <w:szCs w:val="20"/>
        </w:rPr>
        <w:t>.</w:t>
      </w:r>
    </w:p>
    <w:p w14:paraId="60417615" w14:textId="18511529" w:rsidR="00933CEC" w:rsidRPr="00D129DC" w:rsidRDefault="00933CEC" w:rsidP="001B1E64">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rPr>
          <w:rFonts w:cs="Arial"/>
          <w:szCs w:val="20"/>
        </w:rPr>
      </w:pPr>
      <w:r w:rsidRPr="00D129DC">
        <w:rPr>
          <w:rFonts w:cs="Arial"/>
          <w:szCs w:val="20"/>
        </w:rPr>
        <w:t>Trailing zeroes after the decimal point (and the decimal point itself if appropriate) may be omitted at producer discretion, but the accuracy must still be as indicated (</w:t>
      </w:r>
      <w:r w:rsidR="001B1E64">
        <w:rPr>
          <w:rFonts w:cs="Arial"/>
          <w:szCs w:val="20"/>
        </w:rPr>
        <w:t>for example</w:t>
      </w:r>
      <w:r w:rsidRPr="00D129DC">
        <w:rPr>
          <w:rFonts w:cs="Arial"/>
          <w:szCs w:val="20"/>
        </w:rPr>
        <w:t xml:space="preserve"> 10</w:t>
      </w:r>
      <w:r w:rsidRPr="00D129DC">
        <w:rPr>
          <w:rFonts w:cs="Arial"/>
          <w:szCs w:val="20"/>
          <w:vertAlign w:val="superscript"/>
        </w:rPr>
        <w:t>-</w:t>
      </w:r>
      <w:r w:rsidR="00D60F9F">
        <w:rPr>
          <w:rFonts w:cs="Arial"/>
          <w:szCs w:val="20"/>
          <w:vertAlign w:val="superscript"/>
        </w:rPr>
        <w:t>7</w:t>
      </w:r>
      <w:r w:rsidRPr="00D129DC">
        <w:rPr>
          <w:rFonts w:cs="Arial"/>
          <w:szCs w:val="20"/>
        </w:rPr>
        <w:t xml:space="preserve"> degrees for coordinates of default accuracy).</w:t>
      </w:r>
    </w:p>
    <w:p w14:paraId="4A5BDF44" w14:textId="5EC6054F" w:rsidR="00933CEC" w:rsidRPr="00D129DC" w:rsidRDefault="00933CEC" w:rsidP="001B1E64">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rPr>
          <w:rFonts w:cs="Arial"/>
          <w:szCs w:val="20"/>
        </w:rPr>
      </w:pPr>
      <w:r w:rsidRPr="00D129DC">
        <w:rPr>
          <w:rFonts w:cs="Arial"/>
          <w:szCs w:val="20"/>
        </w:rPr>
        <w:t>Latitude and longitude multiplication factors held in the Dataset Structure Information field under [</w:t>
      </w:r>
      <w:r w:rsidRPr="00D129DC">
        <w:rPr>
          <w:rFonts w:cs="Arial"/>
          <w:szCs w:val="20"/>
          <w:lang w:val="en-US"/>
        </w:rPr>
        <w:t>coordMultFactorX</w:t>
      </w:r>
      <w:r w:rsidRPr="00D129DC">
        <w:rPr>
          <w:rFonts w:cs="Arial"/>
          <w:szCs w:val="20"/>
        </w:rPr>
        <w:t>] and [</w:t>
      </w:r>
      <w:r w:rsidRPr="00D129DC">
        <w:rPr>
          <w:rFonts w:cs="Arial"/>
          <w:szCs w:val="20"/>
          <w:lang w:val="en-US"/>
        </w:rPr>
        <w:t>coordMultFactorY</w:t>
      </w:r>
      <w:r w:rsidRPr="00D129DC">
        <w:rPr>
          <w:rFonts w:cs="Arial"/>
          <w:szCs w:val="20"/>
        </w:rPr>
        <w:t xml:space="preserve">] must be set to a value corresponding to the encoding </w:t>
      </w:r>
      <w:r w:rsidR="00D9539E">
        <w:rPr>
          <w:rFonts w:cs="Arial"/>
          <w:szCs w:val="20"/>
        </w:rPr>
        <w:t>(</w:t>
      </w:r>
      <w:r w:rsidR="001B1E64">
        <w:rPr>
          <w:rFonts w:cs="Arial"/>
          <w:szCs w:val="20"/>
        </w:rPr>
        <w:t>for example</w:t>
      </w:r>
      <w:r w:rsidRPr="00D129DC">
        <w:rPr>
          <w:rFonts w:cs="Arial"/>
          <w:szCs w:val="20"/>
        </w:rPr>
        <w:t xml:space="preserve"> {1} for coordinates encoded in decimal degrees</w:t>
      </w:r>
      <w:r w:rsidR="00D9539E">
        <w:rPr>
          <w:rFonts w:cs="Arial"/>
          <w:szCs w:val="20"/>
        </w:rPr>
        <w:t>)</w:t>
      </w:r>
      <w:r w:rsidRPr="00D129DC">
        <w:rPr>
          <w:rFonts w:cs="Arial"/>
          <w:szCs w:val="20"/>
        </w:rPr>
        <w:t>.</w:t>
      </w:r>
    </w:p>
    <w:p w14:paraId="41911329" w14:textId="310A5E63" w:rsidR="00933CEC" w:rsidRDefault="001B1E64" w:rsidP="001B1E64">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rPr>
          <w:rFonts w:cs="Arial"/>
          <w:szCs w:val="20"/>
        </w:rPr>
      </w:pPr>
      <w:r>
        <w:rPr>
          <w:rFonts w:cs="Arial"/>
          <w:szCs w:val="20"/>
        </w:rPr>
        <w:t xml:space="preserve">EXAMPLE: </w:t>
      </w:r>
      <w:r w:rsidR="00933CEC" w:rsidRPr="00D129DC">
        <w:rPr>
          <w:rFonts w:cs="Arial"/>
          <w:szCs w:val="20"/>
        </w:rPr>
        <w:tab/>
        <w:t xml:space="preserve">A longitude = 42.0000 is converted into X = longitude * coordMultFactorX = 42.0000 * 1 = </w:t>
      </w:r>
      <w:r w:rsidR="00933CEC" w:rsidRPr="00D129DC">
        <w:rPr>
          <w:rFonts w:cs="Arial"/>
          <w:szCs w:val="20"/>
        </w:rPr>
        <w:tab/>
        <w:t>42.000000000.</w:t>
      </w:r>
    </w:p>
    <w:p w14:paraId="7598F577" w14:textId="29F448F3" w:rsidR="00E04340" w:rsidRPr="000D3100" w:rsidRDefault="00E04340" w:rsidP="00B3435A">
      <w:pPr>
        <w:pStyle w:val="Heading2"/>
      </w:pPr>
      <w:bookmarkStart w:id="1296" w:name="_Toc490487464"/>
      <w:bookmarkStart w:id="1297" w:name="_Toc127463852"/>
      <w:bookmarkStart w:id="1298" w:name="_Toc128125478"/>
      <w:bookmarkStart w:id="1299" w:name="_Toc141176203"/>
      <w:bookmarkStart w:id="1300" w:name="_Toc141176358"/>
      <w:bookmarkStart w:id="1301" w:name="_Toc141176989"/>
      <w:bookmarkStart w:id="1302" w:name="_Toc150177874"/>
      <w:r w:rsidRPr="000D3100">
        <w:t>Numeric Attribute Encoding</w:t>
      </w:r>
      <w:bookmarkEnd w:id="1296"/>
      <w:bookmarkEnd w:id="1297"/>
      <w:bookmarkEnd w:id="1298"/>
      <w:bookmarkEnd w:id="1299"/>
      <w:bookmarkEnd w:id="1300"/>
      <w:bookmarkEnd w:id="1301"/>
      <w:bookmarkEnd w:id="1302"/>
    </w:p>
    <w:p w14:paraId="080DD3D0" w14:textId="77777777" w:rsidR="00E04340" w:rsidRDefault="00E04340" w:rsidP="00891971">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rPr>
          <w:rFonts w:cs="Arial"/>
          <w:szCs w:val="20"/>
        </w:rPr>
      </w:pPr>
      <w:r w:rsidRPr="00D129DC">
        <w:rPr>
          <w:rFonts w:cs="Arial"/>
          <w:szCs w:val="20"/>
        </w:rPr>
        <w:t>Floating point and integer attribute values must not contain leading zeros</w:t>
      </w:r>
      <w:r w:rsidR="0066549D">
        <w:rPr>
          <w:rFonts w:cs="Arial"/>
          <w:szCs w:val="20"/>
        </w:rPr>
        <w:t>.</w:t>
      </w:r>
      <w:r w:rsidR="004E1105">
        <w:rPr>
          <w:rFonts w:cs="Arial"/>
          <w:szCs w:val="20"/>
        </w:rPr>
        <w:t xml:space="preserve"> </w:t>
      </w:r>
      <w:r w:rsidRPr="00D129DC">
        <w:rPr>
          <w:rFonts w:cs="Arial"/>
          <w:szCs w:val="20"/>
        </w:rPr>
        <w:t>Floating point attribute values must not contain non-significant trailing zeros.</w:t>
      </w:r>
    </w:p>
    <w:p w14:paraId="15839686" w14:textId="33AB1ADA" w:rsidR="00E04340" w:rsidRPr="000D3100" w:rsidRDefault="00E04340" w:rsidP="00B3435A">
      <w:pPr>
        <w:pStyle w:val="Heading2"/>
      </w:pPr>
      <w:bookmarkStart w:id="1303" w:name="_Toc490487465"/>
      <w:bookmarkStart w:id="1304" w:name="_Toc127463853"/>
      <w:bookmarkStart w:id="1305" w:name="_Toc128125479"/>
      <w:bookmarkStart w:id="1306" w:name="_Toc141176204"/>
      <w:bookmarkStart w:id="1307" w:name="_Toc141176359"/>
      <w:bookmarkStart w:id="1308" w:name="_Toc141176990"/>
      <w:bookmarkStart w:id="1309" w:name="_Toc150177875"/>
      <w:r w:rsidRPr="000D3100">
        <w:t>Text Attribute Values</w:t>
      </w:r>
      <w:bookmarkEnd w:id="1303"/>
      <w:bookmarkEnd w:id="1304"/>
      <w:bookmarkEnd w:id="1305"/>
      <w:bookmarkEnd w:id="1306"/>
      <w:bookmarkEnd w:id="1307"/>
      <w:bookmarkEnd w:id="1308"/>
      <w:bookmarkEnd w:id="1309"/>
    </w:p>
    <w:p w14:paraId="743262DA" w14:textId="77777777" w:rsidR="007B1FC0" w:rsidRDefault="00E04340" w:rsidP="00891971">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rPr>
          <w:rFonts w:cs="Arial"/>
          <w:szCs w:val="20"/>
        </w:rPr>
      </w:pPr>
      <w:r w:rsidRPr="00D129DC">
        <w:rPr>
          <w:rFonts w:cs="Arial"/>
          <w:szCs w:val="20"/>
        </w:rPr>
        <w:t>Character strings must be encoded using the character set defined in ISO 10646-1, in Unicode Transformation Format-8 (UTF-8).</w:t>
      </w:r>
    </w:p>
    <w:p w14:paraId="4C072CAC" w14:textId="213F16E7" w:rsidR="00E04340" w:rsidRPr="000D3100" w:rsidRDefault="00E04340" w:rsidP="00B3435A">
      <w:pPr>
        <w:pStyle w:val="Heading2"/>
      </w:pPr>
      <w:bookmarkStart w:id="1310" w:name="_Toc514647"/>
      <w:bookmarkStart w:id="1311" w:name="_Toc515425"/>
      <w:bookmarkStart w:id="1312" w:name="_Toc515617"/>
      <w:bookmarkStart w:id="1313" w:name="_Toc515721"/>
      <w:bookmarkStart w:id="1314" w:name="_Toc516237"/>
      <w:bookmarkStart w:id="1315" w:name="_Toc516341"/>
      <w:bookmarkStart w:id="1316" w:name="_Toc490487466"/>
      <w:bookmarkStart w:id="1317" w:name="_Toc127463854"/>
      <w:bookmarkStart w:id="1318" w:name="_Toc128125480"/>
      <w:bookmarkStart w:id="1319" w:name="_Toc141176205"/>
      <w:bookmarkStart w:id="1320" w:name="_Toc141176360"/>
      <w:bookmarkStart w:id="1321" w:name="_Toc141176991"/>
      <w:bookmarkStart w:id="1322" w:name="_Toc150177876"/>
      <w:bookmarkEnd w:id="1310"/>
      <w:bookmarkEnd w:id="1311"/>
      <w:bookmarkEnd w:id="1312"/>
      <w:bookmarkEnd w:id="1313"/>
      <w:bookmarkEnd w:id="1314"/>
      <w:bookmarkEnd w:id="1315"/>
      <w:r w:rsidRPr="000D3100">
        <w:lastRenderedPageBreak/>
        <w:t>Mandatory Attribute Values</w:t>
      </w:r>
      <w:bookmarkEnd w:id="1316"/>
      <w:bookmarkEnd w:id="1317"/>
      <w:bookmarkEnd w:id="1318"/>
      <w:bookmarkEnd w:id="1319"/>
      <w:bookmarkEnd w:id="1320"/>
      <w:bookmarkEnd w:id="1321"/>
      <w:bookmarkEnd w:id="1322"/>
    </w:p>
    <w:p w14:paraId="4A49967B" w14:textId="77777777" w:rsidR="00E04340" w:rsidRPr="00D129DC" w:rsidRDefault="00E04340" w:rsidP="00891971">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after="60"/>
        <w:rPr>
          <w:rFonts w:cs="Arial"/>
          <w:szCs w:val="20"/>
        </w:rPr>
      </w:pPr>
      <w:r w:rsidRPr="00D129DC">
        <w:rPr>
          <w:rFonts w:cs="Arial"/>
          <w:szCs w:val="20"/>
        </w:rPr>
        <w:t>There are four reasons why attribute values may be considered mandatory:</w:t>
      </w:r>
    </w:p>
    <w:p w14:paraId="041EB7EA" w14:textId="77777777" w:rsidR="00E04340" w:rsidRPr="00D129DC" w:rsidRDefault="00E04340" w:rsidP="00891971">
      <w:pPr>
        <w:numPr>
          <w:ilvl w:val="0"/>
          <w:numId w:val="15"/>
        </w:num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after="60"/>
        <w:rPr>
          <w:rFonts w:cs="Arial"/>
          <w:szCs w:val="20"/>
        </w:rPr>
      </w:pPr>
      <w:r w:rsidRPr="00D129DC">
        <w:rPr>
          <w:rFonts w:cs="Arial"/>
          <w:szCs w:val="20"/>
        </w:rPr>
        <w:t>They determine whether a</w:t>
      </w:r>
      <w:r w:rsidR="00D9539E">
        <w:rPr>
          <w:rFonts w:cs="Arial"/>
          <w:szCs w:val="20"/>
        </w:rPr>
        <w:t xml:space="preserve"> feature is in the display base.</w:t>
      </w:r>
    </w:p>
    <w:p w14:paraId="29824D92" w14:textId="77777777" w:rsidR="00E04340" w:rsidRPr="00D129DC" w:rsidRDefault="00E04340" w:rsidP="00891971">
      <w:pPr>
        <w:numPr>
          <w:ilvl w:val="0"/>
          <w:numId w:val="15"/>
        </w:num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after="60"/>
        <w:rPr>
          <w:rFonts w:cs="Arial"/>
          <w:szCs w:val="20"/>
        </w:rPr>
      </w:pPr>
      <w:r w:rsidRPr="00D129DC">
        <w:rPr>
          <w:rFonts w:cs="Arial"/>
          <w:szCs w:val="20"/>
        </w:rPr>
        <w:t>Certain features make no logical se</w:t>
      </w:r>
      <w:r w:rsidR="00D9539E">
        <w:rPr>
          <w:rFonts w:cs="Arial"/>
          <w:szCs w:val="20"/>
        </w:rPr>
        <w:t>nse without specific attributes.</w:t>
      </w:r>
    </w:p>
    <w:p w14:paraId="06E6B169" w14:textId="77777777" w:rsidR="00E04340" w:rsidRPr="00D129DC" w:rsidRDefault="00E04340" w:rsidP="00891971">
      <w:pPr>
        <w:numPr>
          <w:ilvl w:val="0"/>
          <w:numId w:val="15"/>
        </w:num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after="60"/>
        <w:rPr>
          <w:rFonts w:cs="Arial"/>
          <w:szCs w:val="20"/>
        </w:rPr>
      </w:pPr>
      <w:r w:rsidRPr="00D129DC">
        <w:rPr>
          <w:rFonts w:cs="Arial"/>
          <w:szCs w:val="20"/>
        </w:rPr>
        <w:t>Some attributes are necessary to determine which symbol</w:t>
      </w:r>
      <w:r w:rsidR="00D9539E">
        <w:rPr>
          <w:rFonts w:cs="Arial"/>
          <w:szCs w:val="20"/>
        </w:rPr>
        <w:t xml:space="preserve"> is to be displayed.</w:t>
      </w:r>
    </w:p>
    <w:p w14:paraId="5B30B4AD" w14:textId="77777777" w:rsidR="00E04340" w:rsidRPr="00D129DC" w:rsidRDefault="00E04340" w:rsidP="00891971">
      <w:pPr>
        <w:numPr>
          <w:ilvl w:val="0"/>
          <w:numId w:val="15"/>
        </w:num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rPr>
          <w:rFonts w:cs="Arial"/>
          <w:szCs w:val="20"/>
        </w:rPr>
      </w:pPr>
      <w:r w:rsidRPr="00D129DC">
        <w:rPr>
          <w:rFonts w:cs="Arial"/>
          <w:szCs w:val="20"/>
        </w:rPr>
        <w:t>Some attributes are required for safety of navigation.</w:t>
      </w:r>
    </w:p>
    <w:p w14:paraId="76903F24" w14:textId="3006EBCF" w:rsidR="00E04340" w:rsidRDefault="00E04340" w:rsidP="00891971">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rPr>
          <w:rFonts w:cs="Arial"/>
          <w:szCs w:val="20"/>
        </w:rPr>
      </w:pPr>
      <w:r w:rsidRPr="00D129DC">
        <w:rPr>
          <w:rFonts w:cs="Arial"/>
          <w:szCs w:val="20"/>
        </w:rPr>
        <w:t>All mandatory attributes are identified in the F</w:t>
      </w:r>
      <w:r w:rsidR="00891971">
        <w:rPr>
          <w:rFonts w:cs="Arial"/>
          <w:szCs w:val="20"/>
        </w:rPr>
        <w:t xml:space="preserve">eature </w:t>
      </w:r>
      <w:r w:rsidR="00E52680">
        <w:rPr>
          <w:rFonts w:cs="Arial"/>
          <w:szCs w:val="20"/>
        </w:rPr>
        <w:t>C</w:t>
      </w:r>
      <w:r w:rsidR="00891971">
        <w:rPr>
          <w:rFonts w:cs="Arial"/>
          <w:szCs w:val="20"/>
        </w:rPr>
        <w:t>atalogue</w:t>
      </w:r>
      <w:r w:rsidRPr="00D129DC">
        <w:rPr>
          <w:rFonts w:cs="Arial"/>
          <w:szCs w:val="20"/>
        </w:rPr>
        <w:t xml:space="preserve"> and summarised in Annex A – Data Classification and Encoding Guide.</w:t>
      </w:r>
    </w:p>
    <w:p w14:paraId="16D3304E" w14:textId="1A50EE1E" w:rsidR="00480034" w:rsidRPr="000D3100" w:rsidRDefault="00480034" w:rsidP="00B3435A">
      <w:pPr>
        <w:pStyle w:val="Heading2"/>
      </w:pPr>
      <w:bookmarkStart w:id="1323" w:name="_Toc490487467"/>
      <w:bookmarkStart w:id="1324" w:name="_Toc127463855"/>
      <w:bookmarkStart w:id="1325" w:name="_Toc128125481"/>
      <w:bookmarkStart w:id="1326" w:name="_Toc141176206"/>
      <w:bookmarkStart w:id="1327" w:name="_Toc141176361"/>
      <w:bookmarkStart w:id="1328" w:name="_Toc141176992"/>
      <w:bookmarkStart w:id="1329" w:name="_Toc150177877"/>
      <w:r w:rsidRPr="006671C6">
        <w:t>Unknown Attribute Values</w:t>
      </w:r>
      <w:bookmarkEnd w:id="1323"/>
      <w:bookmarkEnd w:id="1324"/>
      <w:bookmarkEnd w:id="1325"/>
      <w:bookmarkEnd w:id="1326"/>
      <w:bookmarkEnd w:id="1327"/>
      <w:bookmarkEnd w:id="1328"/>
      <w:bookmarkEnd w:id="1329"/>
    </w:p>
    <w:p w14:paraId="3EF0ED4A" w14:textId="1EC8D6B5" w:rsidR="00480034" w:rsidRPr="00D129DC" w:rsidRDefault="00480034" w:rsidP="00891971">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rPr>
          <w:rFonts w:cs="Arial"/>
          <w:szCs w:val="20"/>
        </w:rPr>
      </w:pPr>
      <w:r w:rsidRPr="00D129DC">
        <w:rPr>
          <w:rFonts w:cs="Arial"/>
          <w:szCs w:val="20"/>
        </w:rPr>
        <w:t>When a mandatory attribute code or tag is present</w:t>
      </w:r>
      <w:r w:rsidR="00BA4437">
        <w:rPr>
          <w:rFonts w:cs="Arial"/>
          <w:szCs w:val="20"/>
        </w:rPr>
        <w:t>,</w:t>
      </w:r>
      <w:r w:rsidRPr="00D129DC">
        <w:rPr>
          <w:rFonts w:cs="Arial"/>
          <w:szCs w:val="20"/>
        </w:rPr>
        <w:t xml:space="preserve"> but the attribute value is missing, it means that the producer wishes to indicate that this attribute value is unknown</w:t>
      </w:r>
      <w:r w:rsidR="0066549D">
        <w:rPr>
          <w:rFonts w:cs="Arial"/>
          <w:szCs w:val="20"/>
        </w:rPr>
        <w:t>.</w:t>
      </w:r>
      <w:r w:rsidR="004E1105">
        <w:rPr>
          <w:rFonts w:cs="Arial"/>
          <w:szCs w:val="20"/>
        </w:rPr>
        <w:t xml:space="preserve"> </w:t>
      </w:r>
      <w:r w:rsidRPr="00D129DC">
        <w:rPr>
          <w:rFonts w:cs="Arial"/>
          <w:szCs w:val="20"/>
        </w:rPr>
        <w:t xml:space="preserve">Missing mandatory attributes must be “nilled” with a GML </w:t>
      </w:r>
      <w:r w:rsidRPr="00D129DC">
        <w:rPr>
          <w:rFonts w:cs="Arial"/>
          <w:i/>
          <w:szCs w:val="20"/>
        </w:rPr>
        <w:t>nilReason</w:t>
      </w:r>
      <w:r w:rsidRPr="00D129DC">
        <w:rPr>
          <w:rFonts w:cs="Arial"/>
          <w:szCs w:val="20"/>
        </w:rPr>
        <w:t xml:space="preserve"> attribute giving the reason for omission.</w:t>
      </w:r>
    </w:p>
    <w:p w14:paraId="3BCBF844" w14:textId="77777777" w:rsidR="00480034" w:rsidRDefault="00480034" w:rsidP="00891971">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rPr>
          <w:rFonts w:cs="Arial"/>
          <w:szCs w:val="20"/>
        </w:rPr>
      </w:pPr>
      <w:r w:rsidRPr="00D129DC">
        <w:rPr>
          <w:rFonts w:cs="Arial"/>
          <w:szCs w:val="20"/>
        </w:rPr>
        <w:t>Optional attributes must be omitted altogether if the value is unknown or missing</w:t>
      </w:r>
      <w:r w:rsidR="0066549D">
        <w:rPr>
          <w:rFonts w:cs="Arial"/>
          <w:szCs w:val="20"/>
        </w:rPr>
        <w:t xml:space="preserve">. </w:t>
      </w:r>
      <w:r w:rsidRPr="00D129DC">
        <w:rPr>
          <w:rFonts w:cs="Arial"/>
          <w:szCs w:val="20"/>
        </w:rPr>
        <w:t>They must not be “nilled.”</w:t>
      </w:r>
    </w:p>
    <w:p w14:paraId="1B000E04" w14:textId="7E6920C1" w:rsidR="00D149EE" w:rsidRPr="000D3100" w:rsidRDefault="00D149EE" w:rsidP="00B3435A">
      <w:pPr>
        <w:pStyle w:val="Heading2"/>
      </w:pPr>
      <w:bookmarkStart w:id="1330" w:name="_Toc490487468"/>
      <w:bookmarkStart w:id="1331" w:name="_Toc127463856"/>
      <w:bookmarkStart w:id="1332" w:name="_Toc128125482"/>
      <w:bookmarkStart w:id="1333" w:name="_Toc141176207"/>
      <w:bookmarkStart w:id="1334" w:name="_Toc141176362"/>
      <w:bookmarkStart w:id="1335" w:name="_Toc141176993"/>
      <w:bookmarkStart w:id="1336" w:name="_Toc150177878"/>
      <w:r w:rsidRPr="006671C6">
        <w:t>Structure of dataset files</w:t>
      </w:r>
      <w:bookmarkEnd w:id="1330"/>
      <w:bookmarkEnd w:id="1331"/>
      <w:bookmarkEnd w:id="1332"/>
      <w:bookmarkEnd w:id="1333"/>
      <w:bookmarkEnd w:id="1334"/>
      <w:bookmarkEnd w:id="1335"/>
      <w:bookmarkEnd w:id="1336"/>
    </w:p>
    <w:p w14:paraId="6C26639A" w14:textId="7BB3F190" w:rsidR="00D149EE" w:rsidRPr="00D129DC" w:rsidRDefault="00D149EE" w:rsidP="00AE7DD0">
      <w:pPr>
        <w:pStyle w:val="Heading3"/>
      </w:pPr>
      <w:bookmarkStart w:id="1337" w:name="_Toc490487469"/>
      <w:r w:rsidRPr="00D129DC">
        <w:t>Sequence of objects</w:t>
      </w:r>
      <w:bookmarkEnd w:id="1337"/>
    </w:p>
    <w:p w14:paraId="17C7F4F9" w14:textId="77777777" w:rsidR="00D149EE" w:rsidRDefault="00D149EE" w:rsidP="00891971">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rPr>
          <w:rFonts w:cs="Arial"/>
          <w:szCs w:val="20"/>
        </w:rPr>
      </w:pPr>
      <w:r w:rsidRPr="00D129DC">
        <w:rPr>
          <w:rFonts w:cs="Arial"/>
          <w:szCs w:val="20"/>
        </w:rPr>
        <w:t>The order of data objects in each dataset file is described below:</w:t>
      </w:r>
    </w:p>
    <w:p w14:paraId="6D0DA8D4" w14:textId="785CEB10" w:rsidR="00D149EE" w:rsidRPr="00D129DC" w:rsidRDefault="00D149EE" w:rsidP="00891971">
      <w:pPr>
        <w:pStyle w:val="ListParagraph"/>
        <w:numPr>
          <w:ilvl w:val="0"/>
          <w:numId w:val="16"/>
        </w:num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line="240" w:lineRule="auto"/>
        <w:rPr>
          <w:rFonts w:cs="Arial"/>
        </w:rPr>
      </w:pPr>
      <w:r w:rsidRPr="00D129DC">
        <w:rPr>
          <w:rFonts w:cs="Arial"/>
        </w:rPr>
        <w:t xml:space="preserve">Dataset </w:t>
      </w:r>
      <w:r w:rsidR="00712A4F">
        <w:rPr>
          <w:rFonts w:cs="Arial"/>
        </w:rPr>
        <w:t>i</w:t>
      </w:r>
      <w:r w:rsidRPr="00D129DC">
        <w:rPr>
          <w:rFonts w:cs="Arial"/>
        </w:rPr>
        <w:t xml:space="preserve">dentification </w:t>
      </w:r>
      <w:r w:rsidR="00712A4F">
        <w:rPr>
          <w:rFonts w:cs="Arial"/>
        </w:rPr>
        <w:t>i</w:t>
      </w:r>
      <w:r w:rsidRPr="00D129DC">
        <w:rPr>
          <w:rFonts w:cs="Arial"/>
        </w:rPr>
        <w:t>nformation</w:t>
      </w:r>
    </w:p>
    <w:p w14:paraId="4012CBF2" w14:textId="77777777" w:rsidR="00D149EE" w:rsidRPr="00D129DC" w:rsidRDefault="00D149EE" w:rsidP="00891971">
      <w:pPr>
        <w:pStyle w:val="ListParagraph"/>
        <w:numPr>
          <w:ilvl w:val="0"/>
          <w:numId w:val="16"/>
        </w:num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line="240" w:lineRule="auto"/>
        <w:rPr>
          <w:rFonts w:cs="Arial"/>
        </w:rPr>
      </w:pPr>
      <w:r w:rsidRPr="00D129DC">
        <w:rPr>
          <w:rFonts w:cs="Arial"/>
        </w:rPr>
        <w:t>Dataset structure information</w:t>
      </w:r>
    </w:p>
    <w:p w14:paraId="2C26D15E" w14:textId="77777777" w:rsidR="00D149EE" w:rsidRPr="00D129DC" w:rsidRDefault="00D149EE" w:rsidP="00891971">
      <w:pPr>
        <w:pStyle w:val="ListParagraph"/>
        <w:numPr>
          <w:ilvl w:val="0"/>
          <w:numId w:val="16"/>
        </w:num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after="60" w:line="240" w:lineRule="auto"/>
        <w:rPr>
          <w:rFonts w:cs="Arial"/>
        </w:rPr>
      </w:pPr>
      <w:r w:rsidRPr="00D129DC">
        <w:rPr>
          <w:rFonts w:cs="Arial"/>
        </w:rPr>
        <w:t>Spatial records for by-reference geometries</w:t>
      </w:r>
    </w:p>
    <w:p w14:paraId="683ABD71" w14:textId="77777777" w:rsidR="00D149EE" w:rsidRPr="00D129DC" w:rsidRDefault="00D149EE" w:rsidP="00891971">
      <w:pPr>
        <w:pStyle w:val="ListParagraph"/>
        <w:numPr>
          <w:ilvl w:val="1"/>
          <w:numId w:val="16"/>
        </w:num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after="60" w:line="240" w:lineRule="auto"/>
        <w:rPr>
          <w:rFonts w:cs="Arial"/>
        </w:rPr>
      </w:pPr>
      <w:r w:rsidRPr="00D129DC">
        <w:rPr>
          <w:rFonts w:cs="Arial"/>
        </w:rPr>
        <w:t>Point</w:t>
      </w:r>
    </w:p>
    <w:p w14:paraId="30827E08" w14:textId="77777777" w:rsidR="00D149EE" w:rsidRPr="00D129DC" w:rsidRDefault="00D149EE" w:rsidP="00891971">
      <w:pPr>
        <w:pStyle w:val="ListParagraph"/>
        <w:numPr>
          <w:ilvl w:val="1"/>
          <w:numId w:val="16"/>
        </w:num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after="60" w:line="240" w:lineRule="auto"/>
        <w:rPr>
          <w:rFonts w:cs="Arial"/>
          <w:lang w:val="fr-CA"/>
        </w:rPr>
      </w:pPr>
      <w:r w:rsidRPr="00D129DC">
        <w:rPr>
          <w:rFonts w:cs="Arial"/>
          <w:lang w:val="fr-CA"/>
        </w:rPr>
        <w:t>Multi point</w:t>
      </w:r>
    </w:p>
    <w:p w14:paraId="1929B48D" w14:textId="77777777" w:rsidR="00D149EE" w:rsidRPr="00D129DC" w:rsidRDefault="00D9539E" w:rsidP="00891971">
      <w:pPr>
        <w:pStyle w:val="ListParagraph"/>
        <w:numPr>
          <w:ilvl w:val="1"/>
          <w:numId w:val="16"/>
        </w:num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after="60" w:line="240" w:lineRule="auto"/>
        <w:rPr>
          <w:rFonts w:cs="Arial"/>
          <w:lang w:val="fr-CA"/>
        </w:rPr>
      </w:pPr>
      <w:r>
        <w:rPr>
          <w:rFonts w:cs="Arial"/>
          <w:lang w:val="fr-CA"/>
        </w:rPr>
        <w:t>Curve</w:t>
      </w:r>
    </w:p>
    <w:p w14:paraId="70004F2D" w14:textId="593D9D3E" w:rsidR="00D149EE" w:rsidRPr="00D129DC" w:rsidRDefault="00D149EE" w:rsidP="00891971">
      <w:pPr>
        <w:pStyle w:val="ListParagraph"/>
        <w:numPr>
          <w:ilvl w:val="1"/>
          <w:numId w:val="16"/>
        </w:num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after="60" w:line="240" w:lineRule="auto"/>
        <w:rPr>
          <w:rFonts w:cs="Arial"/>
          <w:lang w:val="fr-CA"/>
        </w:rPr>
      </w:pPr>
      <w:r w:rsidRPr="00D129DC">
        <w:rPr>
          <w:rFonts w:cs="Arial"/>
          <w:lang w:val="fr-CA"/>
        </w:rPr>
        <w:t xml:space="preserve">Composite </w:t>
      </w:r>
      <w:r w:rsidR="00712A4F">
        <w:rPr>
          <w:rFonts w:cs="Arial"/>
          <w:lang w:val="fr-CA"/>
        </w:rPr>
        <w:t>c</w:t>
      </w:r>
      <w:r w:rsidRPr="00D129DC">
        <w:rPr>
          <w:rFonts w:cs="Arial"/>
          <w:lang w:val="fr-CA"/>
        </w:rPr>
        <w:t>urve</w:t>
      </w:r>
    </w:p>
    <w:p w14:paraId="56EA55E6" w14:textId="77777777" w:rsidR="00D149EE" w:rsidRPr="00D129DC" w:rsidRDefault="00D9539E" w:rsidP="00891971">
      <w:pPr>
        <w:pStyle w:val="ListParagraph"/>
        <w:numPr>
          <w:ilvl w:val="1"/>
          <w:numId w:val="16"/>
        </w:num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line="240" w:lineRule="auto"/>
        <w:rPr>
          <w:rFonts w:cs="Arial"/>
          <w:lang w:val="fr-CA"/>
        </w:rPr>
      </w:pPr>
      <w:r>
        <w:rPr>
          <w:rFonts w:cs="Arial"/>
          <w:lang w:val="fr-CA"/>
        </w:rPr>
        <w:t>Surface</w:t>
      </w:r>
    </w:p>
    <w:p w14:paraId="76EE4FC3" w14:textId="77777777" w:rsidR="00D149EE" w:rsidRPr="00D129DC" w:rsidRDefault="00D149EE" w:rsidP="00891971">
      <w:pPr>
        <w:pStyle w:val="ListParagraph"/>
        <w:numPr>
          <w:ilvl w:val="0"/>
          <w:numId w:val="16"/>
        </w:num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line="240" w:lineRule="auto"/>
        <w:rPr>
          <w:rFonts w:cs="Arial"/>
        </w:rPr>
      </w:pPr>
      <w:r w:rsidRPr="00D129DC">
        <w:rPr>
          <w:rFonts w:cs="Arial"/>
        </w:rPr>
        <w:t>Information objects</w:t>
      </w:r>
    </w:p>
    <w:p w14:paraId="2F76EBAB" w14:textId="77777777" w:rsidR="00D149EE" w:rsidRPr="00D129DC" w:rsidRDefault="00D149EE" w:rsidP="00891971">
      <w:pPr>
        <w:pStyle w:val="ListParagraph"/>
        <w:numPr>
          <w:ilvl w:val="0"/>
          <w:numId w:val="16"/>
        </w:num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after="60" w:line="240" w:lineRule="auto"/>
        <w:rPr>
          <w:rFonts w:cs="Arial"/>
        </w:rPr>
      </w:pPr>
      <w:r w:rsidRPr="00D129DC">
        <w:rPr>
          <w:rFonts w:cs="Arial"/>
        </w:rPr>
        <w:t>Feature objects (Geometry may be encoded inline or by reference)</w:t>
      </w:r>
    </w:p>
    <w:p w14:paraId="003BD478" w14:textId="77777777" w:rsidR="00D149EE" w:rsidRPr="00D129DC" w:rsidRDefault="00D149EE" w:rsidP="00891971">
      <w:pPr>
        <w:pStyle w:val="ListParagraph"/>
        <w:numPr>
          <w:ilvl w:val="1"/>
          <w:numId w:val="16"/>
        </w:num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after="60" w:line="240" w:lineRule="auto"/>
        <w:rPr>
          <w:rFonts w:cs="Arial"/>
        </w:rPr>
      </w:pPr>
      <w:r w:rsidRPr="00D129DC">
        <w:rPr>
          <w:rFonts w:cs="Arial"/>
        </w:rPr>
        <w:t>Meta features</w:t>
      </w:r>
    </w:p>
    <w:p w14:paraId="1252AECD" w14:textId="77777777" w:rsidR="00D149EE" w:rsidRPr="00D129DC" w:rsidRDefault="00D149EE" w:rsidP="00891971">
      <w:pPr>
        <w:pStyle w:val="ListParagraph"/>
        <w:numPr>
          <w:ilvl w:val="1"/>
          <w:numId w:val="16"/>
        </w:num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line="240" w:lineRule="auto"/>
        <w:rPr>
          <w:rFonts w:cs="Arial"/>
        </w:rPr>
      </w:pPr>
      <w:r w:rsidRPr="00D129DC">
        <w:rPr>
          <w:rFonts w:cs="Arial"/>
        </w:rPr>
        <w:t>Geo features</w:t>
      </w:r>
    </w:p>
    <w:p w14:paraId="0908B296" w14:textId="77777777" w:rsidR="00D149EE" w:rsidRPr="00D129DC" w:rsidRDefault="00D149EE" w:rsidP="00891971">
      <w:pPr>
        <w:pStyle w:val="ListParagraph"/>
        <w:numPr>
          <w:ilvl w:val="0"/>
          <w:numId w:val="16"/>
        </w:num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line="240" w:lineRule="auto"/>
        <w:rPr>
          <w:rFonts w:cs="Arial"/>
        </w:rPr>
      </w:pPr>
      <w:r w:rsidRPr="00D129DC">
        <w:rPr>
          <w:rFonts w:cs="Arial"/>
        </w:rPr>
        <w:t>S-129 Collection objects</w:t>
      </w:r>
    </w:p>
    <w:p w14:paraId="2DB7EA9C" w14:textId="4B432495" w:rsidR="00D149EE" w:rsidRPr="000D3100" w:rsidRDefault="00D149EE" w:rsidP="00B3435A">
      <w:pPr>
        <w:pStyle w:val="Heading2"/>
      </w:pPr>
      <w:bookmarkStart w:id="1338" w:name="__RefHeading__2980_1382180727"/>
      <w:bookmarkStart w:id="1339" w:name="_Toc490487470"/>
      <w:bookmarkStart w:id="1340" w:name="_Toc127463857"/>
      <w:bookmarkStart w:id="1341" w:name="_Toc128125483"/>
      <w:bookmarkStart w:id="1342" w:name="_Toc141176208"/>
      <w:bookmarkStart w:id="1343" w:name="_Toc141176363"/>
      <w:bookmarkStart w:id="1344" w:name="_Toc141176994"/>
      <w:bookmarkStart w:id="1345" w:name="_Toc150177879"/>
      <w:bookmarkEnd w:id="1338"/>
      <w:r w:rsidRPr="006671C6">
        <w:t>Object identifiers</w:t>
      </w:r>
      <w:bookmarkEnd w:id="1339"/>
      <w:bookmarkEnd w:id="1340"/>
      <w:bookmarkEnd w:id="1341"/>
      <w:bookmarkEnd w:id="1342"/>
      <w:bookmarkEnd w:id="1343"/>
      <w:bookmarkEnd w:id="1344"/>
      <w:bookmarkEnd w:id="1345"/>
    </w:p>
    <w:p w14:paraId="03B01E9A" w14:textId="60FBCAD0" w:rsidR="00D149EE" w:rsidRPr="00D129DC" w:rsidRDefault="00D149EE" w:rsidP="00891971">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rPr>
          <w:rFonts w:cs="Arial"/>
          <w:szCs w:val="20"/>
        </w:rPr>
      </w:pPr>
      <w:r w:rsidRPr="00D129DC">
        <w:rPr>
          <w:rFonts w:cs="Arial"/>
          <w:szCs w:val="20"/>
        </w:rPr>
        <w:t>The name of feature records must provide a unique world-wide identifier of feature records</w:t>
      </w:r>
      <w:r w:rsidR="0066549D">
        <w:rPr>
          <w:rFonts w:cs="Arial"/>
          <w:szCs w:val="20"/>
        </w:rPr>
        <w:t xml:space="preserve">. </w:t>
      </w:r>
      <w:r w:rsidRPr="00D129DC">
        <w:rPr>
          <w:rFonts w:cs="Arial"/>
          <w:szCs w:val="20"/>
        </w:rPr>
        <w:t>The name of the record is the combination of the sub</w:t>
      </w:r>
      <w:r w:rsidR="00BA4437">
        <w:rPr>
          <w:rFonts w:cs="Arial"/>
          <w:szCs w:val="20"/>
        </w:rPr>
        <w:t>-</w:t>
      </w:r>
      <w:r w:rsidRPr="00D129DC">
        <w:rPr>
          <w:rFonts w:cs="Arial"/>
          <w:szCs w:val="20"/>
        </w:rPr>
        <w:t xml:space="preserve">fields </w:t>
      </w:r>
      <w:r w:rsidRPr="00D129DC">
        <w:rPr>
          <w:rFonts w:cs="Arial"/>
          <w:b/>
          <w:szCs w:val="20"/>
        </w:rPr>
        <w:t>agency</w:t>
      </w:r>
      <w:r w:rsidRPr="00D129DC">
        <w:rPr>
          <w:rFonts w:cs="Arial"/>
          <w:szCs w:val="20"/>
        </w:rPr>
        <w:t xml:space="preserve">, </w:t>
      </w:r>
      <w:r w:rsidRPr="00D129DC">
        <w:rPr>
          <w:rFonts w:cs="Arial"/>
          <w:b/>
          <w:szCs w:val="20"/>
        </w:rPr>
        <w:t>featureObjectIdentifier</w:t>
      </w:r>
      <w:r w:rsidRPr="00D129DC">
        <w:rPr>
          <w:rFonts w:cs="Arial"/>
          <w:szCs w:val="20"/>
        </w:rPr>
        <w:t xml:space="preserve"> and </w:t>
      </w:r>
      <w:r w:rsidRPr="00D129DC">
        <w:rPr>
          <w:rFonts w:cs="Arial"/>
          <w:b/>
          <w:szCs w:val="20"/>
        </w:rPr>
        <w:t>featureIdentificationSubdivision</w:t>
      </w:r>
      <w:r w:rsidRPr="00D129DC">
        <w:rPr>
          <w:rFonts w:cs="Arial"/>
          <w:szCs w:val="20"/>
        </w:rPr>
        <w:t xml:space="preserve"> elements of the </w:t>
      </w:r>
      <w:r w:rsidRPr="00D129DC">
        <w:rPr>
          <w:rFonts w:cs="Arial"/>
          <w:b/>
          <w:szCs w:val="20"/>
        </w:rPr>
        <w:t>featureObjectIdentifier</w:t>
      </w:r>
      <w:r w:rsidRPr="00D129DC">
        <w:rPr>
          <w:rFonts w:cs="Arial"/>
          <w:szCs w:val="20"/>
        </w:rPr>
        <w:t xml:space="preserve"> element of the object.</w:t>
      </w:r>
    </w:p>
    <w:p w14:paraId="16929AEB" w14:textId="77777777" w:rsidR="00D149EE" w:rsidRDefault="00D149EE" w:rsidP="00891971">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rPr>
          <w:rFonts w:cs="Arial"/>
          <w:szCs w:val="20"/>
        </w:rPr>
      </w:pPr>
      <w:r w:rsidRPr="00D129DC">
        <w:rPr>
          <w:rFonts w:cs="Arial"/>
          <w:szCs w:val="20"/>
        </w:rPr>
        <w:t xml:space="preserve">Features, information types, collection objects, meta features, and geometries (inline or external) are all required by the schema to have a </w:t>
      </w:r>
      <w:r w:rsidRPr="00D129DC">
        <w:rPr>
          <w:rFonts w:cs="Arial"/>
          <w:b/>
          <w:szCs w:val="20"/>
        </w:rPr>
        <w:t>gml:id</w:t>
      </w:r>
      <w:r w:rsidRPr="00D129DC">
        <w:rPr>
          <w:rFonts w:cs="Arial"/>
          <w:szCs w:val="20"/>
        </w:rPr>
        <w:t xml:space="preserve"> attribute with a value that is unique within the dataset</w:t>
      </w:r>
      <w:r w:rsidR="0066549D">
        <w:rPr>
          <w:rFonts w:cs="Arial"/>
          <w:szCs w:val="20"/>
        </w:rPr>
        <w:t xml:space="preserve">. </w:t>
      </w:r>
      <w:r w:rsidRPr="00D129DC">
        <w:rPr>
          <w:rFonts w:cs="Arial"/>
          <w:szCs w:val="20"/>
        </w:rPr>
        <w:t xml:space="preserve">The </w:t>
      </w:r>
      <w:r w:rsidRPr="00D129DC">
        <w:rPr>
          <w:rFonts w:cs="Arial"/>
          <w:b/>
          <w:szCs w:val="20"/>
        </w:rPr>
        <w:t>gml:id</w:t>
      </w:r>
      <w:r w:rsidRPr="00D129DC">
        <w:rPr>
          <w:rFonts w:cs="Arial"/>
          <w:szCs w:val="20"/>
        </w:rPr>
        <w:t xml:space="preserve"> values must be used as the reference for the object from another object in the same dataset or another dataset.</w:t>
      </w:r>
    </w:p>
    <w:p w14:paraId="114DD9DA" w14:textId="011B42AD" w:rsidR="00D149EE" w:rsidRPr="000D3100" w:rsidRDefault="00D149EE" w:rsidP="00B3435A">
      <w:pPr>
        <w:pStyle w:val="Heading2"/>
      </w:pPr>
      <w:bookmarkStart w:id="1346" w:name="__RefHeading__2982_1382180727"/>
      <w:bookmarkStart w:id="1347" w:name="_Toc490487471"/>
      <w:bookmarkStart w:id="1348" w:name="_Toc127463858"/>
      <w:bookmarkStart w:id="1349" w:name="_Toc128125484"/>
      <w:bookmarkStart w:id="1350" w:name="_Toc141176209"/>
      <w:bookmarkStart w:id="1351" w:name="_Toc141176364"/>
      <w:bookmarkStart w:id="1352" w:name="_Toc141176995"/>
      <w:bookmarkStart w:id="1353" w:name="_Toc150177880"/>
      <w:bookmarkEnd w:id="1346"/>
      <w:r w:rsidRPr="006671C6">
        <w:lastRenderedPageBreak/>
        <w:t>Dataset validation</w:t>
      </w:r>
      <w:bookmarkEnd w:id="1347"/>
      <w:bookmarkEnd w:id="1348"/>
      <w:bookmarkEnd w:id="1349"/>
      <w:bookmarkEnd w:id="1350"/>
      <w:bookmarkEnd w:id="1351"/>
      <w:bookmarkEnd w:id="1352"/>
      <w:bookmarkEnd w:id="1353"/>
    </w:p>
    <w:p w14:paraId="72AB47AD" w14:textId="77777777" w:rsidR="00D149EE" w:rsidRPr="00D129DC" w:rsidRDefault="00D149EE" w:rsidP="00891971">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rPr>
          <w:rFonts w:cs="Arial"/>
          <w:szCs w:val="20"/>
        </w:rPr>
      </w:pPr>
      <w:r w:rsidRPr="00D129DC">
        <w:rPr>
          <w:rFonts w:cs="Arial"/>
          <w:szCs w:val="20"/>
        </w:rPr>
        <w:t>Fields may be repeated or omitted as permitted by the XML schemas and the validation tests</w:t>
      </w:r>
      <w:r w:rsidR="0066549D">
        <w:rPr>
          <w:rFonts w:cs="Arial"/>
          <w:szCs w:val="20"/>
        </w:rPr>
        <w:t xml:space="preserve">. </w:t>
      </w:r>
      <w:r w:rsidRPr="00D129DC">
        <w:rPr>
          <w:rFonts w:cs="Arial"/>
          <w:szCs w:val="20"/>
        </w:rPr>
        <w:t xml:space="preserve">Since XML schema cannot encode rules for conditional presence or attributes, these rules </w:t>
      </w:r>
      <w:r w:rsidR="00F03395">
        <w:rPr>
          <w:rFonts w:cs="Arial"/>
          <w:szCs w:val="20"/>
        </w:rPr>
        <w:t xml:space="preserve">can be </w:t>
      </w:r>
      <w:r w:rsidRPr="00D129DC">
        <w:rPr>
          <w:rFonts w:cs="Arial"/>
          <w:szCs w:val="20"/>
        </w:rPr>
        <w:t>checked by Schematron rules or other validation code.</w:t>
      </w:r>
    </w:p>
    <w:p w14:paraId="2FE99CA1" w14:textId="5E8127C3" w:rsidR="00D072D5" w:rsidRPr="000D3100" w:rsidRDefault="00D072D5" w:rsidP="00B3435A">
      <w:pPr>
        <w:pStyle w:val="Heading2"/>
      </w:pPr>
      <w:bookmarkStart w:id="1354" w:name="_Toc481684046"/>
      <w:bookmarkStart w:id="1355" w:name="_Toc127463859"/>
      <w:bookmarkStart w:id="1356" w:name="_Toc128125485"/>
      <w:bookmarkStart w:id="1357" w:name="_Toc141176210"/>
      <w:bookmarkStart w:id="1358" w:name="_Toc141176365"/>
      <w:bookmarkStart w:id="1359" w:name="_Toc141176996"/>
      <w:bookmarkStart w:id="1360" w:name="_Toc150177881"/>
      <w:r w:rsidRPr="006671C6">
        <w:t>Data overlap</w:t>
      </w:r>
      <w:bookmarkEnd w:id="1354"/>
      <w:bookmarkEnd w:id="1355"/>
      <w:bookmarkEnd w:id="1356"/>
      <w:bookmarkEnd w:id="1357"/>
      <w:bookmarkEnd w:id="1358"/>
      <w:bookmarkEnd w:id="1359"/>
      <w:bookmarkEnd w:id="1360"/>
    </w:p>
    <w:p w14:paraId="302A8BCE" w14:textId="22A461C9" w:rsidR="00D072D5" w:rsidRPr="00D129DC" w:rsidRDefault="00D072D5" w:rsidP="00B51614">
      <w:pPr>
        <w:suppressAutoHyphens/>
        <w:spacing w:before="0"/>
        <w:rPr>
          <w:rFonts w:cs="Arial"/>
          <w:szCs w:val="20"/>
        </w:rPr>
      </w:pPr>
      <w:r w:rsidRPr="00D129DC">
        <w:rPr>
          <w:rFonts w:cs="Arial"/>
          <w:szCs w:val="20"/>
        </w:rPr>
        <w:t xml:space="preserve">S-129 datasets </w:t>
      </w:r>
      <w:r w:rsidR="000D5E51">
        <w:rPr>
          <w:rFonts w:cs="Arial"/>
          <w:szCs w:val="20"/>
        </w:rPr>
        <w:t>must</w:t>
      </w:r>
      <w:r w:rsidRPr="00D129DC">
        <w:rPr>
          <w:rFonts w:cs="Arial"/>
          <w:szCs w:val="20"/>
        </w:rPr>
        <w:t xml:space="preserve"> not overlap </w:t>
      </w:r>
      <w:r w:rsidR="00943366" w:rsidRPr="00D129DC">
        <w:rPr>
          <w:rFonts w:cs="Arial"/>
          <w:szCs w:val="20"/>
        </w:rPr>
        <w:t>tempor</w:t>
      </w:r>
      <w:r w:rsidR="00A765BF" w:rsidRPr="00D129DC">
        <w:rPr>
          <w:rFonts w:cs="Arial"/>
          <w:szCs w:val="20"/>
        </w:rPr>
        <w:t xml:space="preserve">ally but may spatially overlap </w:t>
      </w:r>
      <w:r w:rsidRPr="00D129DC">
        <w:rPr>
          <w:rFonts w:cs="Arial"/>
          <w:szCs w:val="20"/>
        </w:rPr>
        <w:t>other S-129</w:t>
      </w:r>
      <w:r w:rsidR="00A765BF" w:rsidRPr="00D129DC">
        <w:rPr>
          <w:rFonts w:cs="Arial"/>
          <w:szCs w:val="20"/>
        </w:rPr>
        <w:t xml:space="preserve"> datasets</w:t>
      </w:r>
      <w:r w:rsidR="0066549D">
        <w:rPr>
          <w:rFonts w:cs="Arial"/>
          <w:szCs w:val="20"/>
        </w:rPr>
        <w:t>.</w:t>
      </w:r>
    </w:p>
    <w:p w14:paraId="6B4223F7" w14:textId="6DB76AE5" w:rsidR="00D072D5" w:rsidRPr="000D3100" w:rsidRDefault="00D072D5" w:rsidP="00B3435A">
      <w:pPr>
        <w:pStyle w:val="Heading2"/>
      </w:pPr>
      <w:bookmarkStart w:id="1361" w:name="_Toc481684047"/>
      <w:bookmarkStart w:id="1362" w:name="_Toc127463860"/>
      <w:bookmarkStart w:id="1363" w:name="_Toc128125486"/>
      <w:bookmarkStart w:id="1364" w:name="_Toc141176211"/>
      <w:bookmarkStart w:id="1365" w:name="_Toc141176366"/>
      <w:bookmarkStart w:id="1366" w:name="_Toc141176997"/>
      <w:bookmarkStart w:id="1367" w:name="_Toc150177882"/>
      <w:r w:rsidRPr="006671C6">
        <w:t>Data quality</w:t>
      </w:r>
      <w:bookmarkEnd w:id="1361"/>
      <w:bookmarkEnd w:id="1362"/>
      <w:bookmarkEnd w:id="1363"/>
      <w:bookmarkEnd w:id="1364"/>
      <w:bookmarkEnd w:id="1365"/>
      <w:bookmarkEnd w:id="1366"/>
      <w:bookmarkEnd w:id="1367"/>
    </w:p>
    <w:p w14:paraId="636ABB88" w14:textId="77777777" w:rsidR="00D072D5" w:rsidRDefault="00D072D5" w:rsidP="00B51614">
      <w:pPr>
        <w:suppressAutoHyphens/>
        <w:spacing w:before="0"/>
        <w:rPr>
          <w:rFonts w:cs="Arial"/>
          <w:szCs w:val="20"/>
        </w:rPr>
      </w:pPr>
      <w:r w:rsidRPr="00D129DC">
        <w:rPr>
          <w:rFonts w:cs="Arial"/>
          <w:szCs w:val="20"/>
        </w:rPr>
        <w:t xml:space="preserve">One or more QualityOfNonbathymetricData feature </w:t>
      </w:r>
      <w:r w:rsidR="000D5E51">
        <w:rPr>
          <w:rFonts w:cs="Arial"/>
          <w:szCs w:val="20"/>
        </w:rPr>
        <w:t>must</w:t>
      </w:r>
      <w:r w:rsidRPr="00D129DC">
        <w:rPr>
          <w:rFonts w:cs="Arial"/>
          <w:szCs w:val="20"/>
        </w:rPr>
        <w:t xml:space="preserve"> cover the dataset.</w:t>
      </w:r>
    </w:p>
    <w:p w14:paraId="1711FF12" w14:textId="77777777" w:rsidR="00B51614" w:rsidRPr="00D129DC" w:rsidRDefault="00B51614" w:rsidP="00B51614">
      <w:pPr>
        <w:suppressAutoHyphens/>
        <w:spacing w:before="0"/>
        <w:rPr>
          <w:rFonts w:cs="Arial"/>
          <w:szCs w:val="20"/>
        </w:rPr>
      </w:pPr>
    </w:p>
    <w:p w14:paraId="10A9338A" w14:textId="6F4816FE" w:rsidR="0054652A" w:rsidRPr="006671C6" w:rsidRDefault="00B51614" w:rsidP="002721B0">
      <w:pPr>
        <w:pStyle w:val="Heading1"/>
      </w:pPr>
      <w:bookmarkStart w:id="1368" w:name="_Toc225648364"/>
      <w:bookmarkStart w:id="1369" w:name="_Toc225065221"/>
      <w:bookmarkStart w:id="1370" w:name="_Toc127463861"/>
      <w:bookmarkStart w:id="1371" w:name="_Toc128125487"/>
      <w:bookmarkStart w:id="1372" w:name="_Toc141176212"/>
      <w:bookmarkStart w:id="1373" w:name="_Toc141176367"/>
      <w:bookmarkStart w:id="1374" w:name="_Toc141176998"/>
      <w:bookmarkStart w:id="1375" w:name="_Toc150177883"/>
      <w:bookmarkStart w:id="1376" w:name="_Toc225648340"/>
      <w:bookmarkStart w:id="1377" w:name="_Toc225065197"/>
      <w:r w:rsidRPr="006671C6">
        <w:t>Data</w:t>
      </w:r>
      <w:r>
        <w:t xml:space="preserve"> Product</w:t>
      </w:r>
      <w:r w:rsidRPr="006671C6">
        <w:t xml:space="preserve"> </w:t>
      </w:r>
      <w:r w:rsidR="0054652A" w:rsidRPr="006671C6">
        <w:t>Delivery</w:t>
      </w:r>
      <w:bookmarkEnd w:id="1368"/>
      <w:bookmarkEnd w:id="1369"/>
      <w:bookmarkEnd w:id="1370"/>
      <w:bookmarkEnd w:id="1371"/>
      <w:bookmarkEnd w:id="1372"/>
      <w:bookmarkEnd w:id="1373"/>
      <w:bookmarkEnd w:id="1374"/>
      <w:bookmarkEnd w:id="1375"/>
    </w:p>
    <w:p w14:paraId="462AF486" w14:textId="77777777" w:rsidR="00ED586A" w:rsidRPr="006671C6" w:rsidRDefault="00ED586A" w:rsidP="00B3435A">
      <w:pPr>
        <w:pStyle w:val="Heading2"/>
      </w:pPr>
      <w:bookmarkStart w:id="1378" w:name="_Toc127463862"/>
      <w:bookmarkStart w:id="1379" w:name="_Toc128125488"/>
      <w:bookmarkStart w:id="1380" w:name="_Toc141176213"/>
      <w:bookmarkStart w:id="1381" w:name="_Toc141176368"/>
      <w:bookmarkStart w:id="1382" w:name="_Toc141176999"/>
      <w:bookmarkStart w:id="1383" w:name="_Toc150177884"/>
      <w:r w:rsidRPr="006671C6">
        <w:t>Introduction</w:t>
      </w:r>
      <w:bookmarkEnd w:id="1378"/>
      <w:bookmarkEnd w:id="1379"/>
      <w:bookmarkEnd w:id="1380"/>
      <w:bookmarkEnd w:id="1381"/>
      <w:bookmarkEnd w:id="1382"/>
      <w:bookmarkEnd w:id="1383"/>
    </w:p>
    <w:p w14:paraId="78F385C7" w14:textId="77777777" w:rsidR="00AE47AC" w:rsidRDefault="00AE47AC" w:rsidP="00B51614">
      <w:pPr>
        <w:spacing w:before="0"/>
        <w:rPr>
          <w:rFonts w:cs="Arial"/>
          <w:szCs w:val="20"/>
        </w:rPr>
      </w:pPr>
      <w:r w:rsidRPr="00D129DC">
        <w:rPr>
          <w:rFonts w:cs="Arial"/>
          <w:szCs w:val="20"/>
        </w:rPr>
        <w:t>This clause specifies the encoding and delivery mechanisms for an S-</w:t>
      </w:r>
      <w:r w:rsidR="00F207F3" w:rsidRPr="00D129DC">
        <w:rPr>
          <w:rFonts w:cs="Arial"/>
          <w:szCs w:val="20"/>
        </w:rPr>
        <w:t>129</w:t>
      </w:r>
      <w:r w:rsidRPr="00D129DC">
        <w:rPr>
          <w:rFonts w:cs="Arial"/>
          <w:szCs w:val="20"/>
        </w:rPr>
        <w:t xml:space="preserve"> dataset</w:t>
      </w:r>
      <w:r w:rsidR="0066549D">
        <w:rPr>
          <w:rFonts w:cs="Arial"/>
          <w:szCs w:val="20"/>
        </w:rPr>
        <w:t>.</w:t>
      </w:r>
      <w:r w:rsidR="004E1105">
        <w:rPr>
          <w:rFonts w:cs="Arial"/>
          <w:szCs w:val="20"/>
        </w:rPr>
        <w:t xml:space="preserve"> </w:t>
      </w:r>
      <w:r w:rsidRPr="00D129DC">
        <w:rPr>
          <w:rFonts w:cs="Arial"/>
          <w:szCs w:val="20"/>
        </w:rPr>
        <w:t xml:space="preserve">Data which conforms to this </w:t>
      </w:r>
      <w:r w:rsidR="0066549D">
        <w:rPr>
          <w:rFonts w:cs="Arial"/>
          <w:szCs w:val="20"/>
        </w:rPr>
        <w:t>Product Specification</w:t>
      </w:r>
      <w:r w:rsidRPr="00D129DC">
        <w:rPr>
          <w:rFonts w:cs="Arial"/>
          <w:szCs w:val="20"/>
        </w:rPr>
        <w:t xml:space="preserve"> must be delivered by means of an exchange set.</w:t>
      </w:r>
    </w:p>
    <w:p w14:paraId="4FB776E3" w14:textId="77777777" w:rsidR="00FB54AB" w:rsidRPr="00D129DC" w:rsidRDefault="00FB54AB" w:rsidP="00B51614">
      <w:pPr>
        <w:pStyle w:val="Label1"/>
        <w:tabs>
          <w:tab w:val="left" w:pos="3119"/>
        </w:tabs>
        <w:spacing w:before="0" w:line="240" w:lineRule="auto"/>
        <w:rPr>
          <w:rFonts w:cs="Arial"/>
          <w:szCs w:val="20"/>
        </w:rPr>
      </w:pPr>
      <w:r w:rsidRPr="00D129DC">
        <w:rPr>
          <w:rFonts w:cs="Arial"/>
          <w:szCs w:val="20"/>
        </w:rPr>
        <w:t>Units of Delivery:</w:t>
      </w:r>
      <w:r w:rsidRPr="00D129DC">
        <w:rPr>
          <w:rFonts w:cs="Arial"/>
          <w:szCs w:val="20"/>
        </w:rPr>
        <w:tab/>
      </w:r>
      <w:r w:rsidRPr="00D129DC">
        <w:rPr>
          <w:rFonts w:cs="Arial"/>
          <w:szCs w:val="20"/>
        </w:rPr>
        <w:tab/>
      </w:r>
      <w:r w:rsidR="00943366" w:rsidRPr="00D129DC">
        <w:rPr>
          <w:rFonts w:cs="Arial"/>
          <w:b w:val="0"/>
          <w:szCs w:val="20"/>
        </w:rPr>
        <w:t>Exchange s</w:t>
      </w:r>
      <w:r w:rsidR="00AE47AC" w:rsidRPr="00D129DC">
        <w:rPr>
          <w:rFonts w:cs="Arial"/>
          <w:b w:val="0"/>
          <w:szCs w:val="20"/>
        </w:rPr>
        <w:t>et</w:t>
      </w:r>
    </w:p>
    <w:p w14:paraId="4C58BDBA" w14:textId="37402571" w:rsidR="00FB54AB" w:rsidRPr="00D129DC" w:rsidRDefault="007E42FB" w:rsidP="00B51614">
      <w:pPr>
        <w:pStyle w:val="Label1"/>
        <w:tabs>
          <w:tab w:val="left" w:pos="3119"/>
        </w:tabs>
        <w:spacing w:before="0" w:line="240" w:lineRule="auto"/>
        <w:rPr>
          <w:rFonts w:cs="Arial"/>
          <w:szCs w:val="20"/>
        </w:rPr>
      </w:pPr>
      <w:r>
        <w:rPr>
          <w:rFonts w:cs="Arial"/>
          <w:szCs w:val="20"/>
        </w:rPr>
        <w:t>Transfer Size:</w:t>
      </w:r>
      <w:r>
        <w:rPr>
          <w:rFonts w:cs="Arial"/>
          <w:szCs w:val="20"/>
        </w:rPr>
        <w:tab/>
      </w:r>
      <w:r>
        <w:rPr>
          <w:rFonts w:cs="Arial"/>
          <w:szCs w:val="20"/>
        </w:rPr>
        <w:tab/>
      </w:r>
      <w:commentRangeStart w:id="1384"/>
      <w:del w:id="1385" w:author="Jason Rhee" w:date="2024-03-07T17:23:00Z">
        <w:r w:rsidR="00AE47AC" w:rsidRPr="00D129DC" w:rsidDel="009C06D4">
          <w:rPr>
            <w:rFonts w:cs="Arial"/>
            <w:b w:val="0"/>
            <w:szCs w:val="20"/>
          </w:rPr>
          <w:delText>Unlimited</w:delText>
        </w:r>
      </w:del>
      <w:ins w:id="1386" w:author="Jason Rhee" w:date="2024-03-07T17:23:00Z">
        <w:r w:rsidR="009C06D4">
          <w:rPr>
            <w:rFonts w:cs="Arial"/>
            <w:b w:val="0"/>
            <w:szCs w:val="20"/>
          </w:rPr>
          <w:t xml:space="preserve">See </w:t>
        </w:r>
        <w:r w:rsidR="001C2D53">
          <w:rPr>
            <w:rFonts w:cs="Arial"/>
            <w:b w:val="0"/>
            <w:szCs w:val="20"/>
          </w:rPr>
          <w:t>Clause</w:t>
        </w:r>
        <w:r w:rsidR="009C06D4">
          <w:rPr>
            <w:rFonts w:cs="Arial"/>
            <w:b w:val="0"/>
            <w:szCs w:val="20"/>
          </w:rPr>
          <w:t xml:space="preserve"> 18.2.2</w:t>
        </w:r>
        <w:commentRangeEnd w:id="1384"/>
        <w:r w:rsidR="003572D3">
          <w:rPr>
            <w:rStyle w:val="CommentReference"/>
            <w:b w:val="0"/>
            <w:szCs w:val="20"/>
          </w:rPr>
          <w:commentReference w:id="1384"/>
        </w:r>
      </w:ins>
    </w:p>
    <w:p w14:paraId="03736B8E" w14:textId="77777777" w:rsidR="00FB54AB" w:rsidRPr="00D129DC" w:rsidRDefault="00FB54AB" w:rsidP="00B51614">
      <w:pPr>
        <w:pStyle w:val="Label1"/>
        <w:tabs>
          <w:tab w:val="left" w:pos="3119"/>
        </w:tabs>
        <w:spacing w:before="0" w:line="240" w:lineRule="auto"/>
        <w:ind w:left="0" w:firstLine="0"/>
        <w:rPr>
          <w:rFonts w:cs="Arial"/>
          <w:szCs w:val="20"/>
        </w:rPr>
      </w:pPr>
      <w:r w:rsidRPr="00D129DC">
        <w:rPr>
          <w:rFonts w:cs="Arial"/>
          <w:szCs w:val="20"/>
        </w:rPr>
        <w:t>Medium Name:</w:t>
      </w:r>
      <w:r w:rsidRPr="00D129DC">
        <w:rPr>
          <w:rFonts w:cs="Arial"/>
          <w:szCs w:val="20"/>
        </w:rPr>
        <w:tab/>
      </w:r>
      <w:r w:rsidR="00AE47AC" w:rsidRPr="00D129DC">
        <w:rPr>
          <w:rFonts w:cs="Arial"/>
          <w:b w:val="0"/>
          <w:szCs w:val="20"/>
        </w:rPr>
        <w:t>Digital data delivery</w:t>
      </w:r>
    </w:p>
    <w:p w14:paraId="7DF1D809" w14:textId="77777777" w:rsidR="00FB54AB" w:rsidRPr="00D129DC" w:rsidRDefault="007E42FB" w:rsidP="00B51614">
      <w:pPr>
        <w:pStyle w:val="Label1"/>
        <w:spacing w:before="0" w:line="240" w:lineRule="auto"/>
        <w:ind w:left="0" w:firstLine="0"/>
        <w:rPr>
          <w:rFonts w:cs="Arial"/>
          <w:szCs w:val="20"/>
        </w:rPr>
      </w:pPr>
      <w:r>
        <w:rPr>
          <w:rFonts w:cs="Arial"/>
          <w:szCs w:val="20"/>
        </w:rPr>
        <w:t>Other Delivery Information:</w:t>
      </w:r>
    </w:p>
    <w:p w14:paraId="41F9CCFA" w14:textId="77777777" w:rsidR="00546B06" w:rsidRPr="00D129DC" w:rsidRDefault="00546B06" w:rsidP="00B51614">
      <w:pPr>
        <w:suppressAutoHyphens/>
        <w:spacing w:before="0"/>
        <w:rPr>
          <w:rFonts w:cs="Arial"/>
          <w:szCs w:val="20"/>
        </w:rPr>
      </w:pPr>
      <w:r w:rsidRPr="00D129DC">
        <w:rPr>
          <w:rFonts w:cs="Arial"/>
          <w:szCs w:val="20"/>
        </w:rPr>
        <w:t>Each dataset must be contained in a separate, uniquely identified file on the transfer medium.</w:t>
      </w:r>
    </w:p>
    <w:p w14:paraId="27396877" w14:textId="77777777" w:rsidR="00546B06" w:rsidRPr="00D129DC" w:rsidRDefault="00546B06" w:rsidP="00B51614">
      <w:pPr>
        <w:suppressAutoHyphens/>
        <w:spacing w:before="0"/>
        <w:rPr>
          <w:rFonts w:cs="Arial"/>
          <w:szCs w:val="20"/>
        </w:rPr>
      </w:pPr>
      <w:r w:rsidRPr="00D129DC">
        <w:rPr>
          <w:rFonts w:cs="Arial"/>
          <w:szCs w:val="20"/>
        </w:rPr>
        <w:t>Each exchange set has a single exchange catalogue</w:t>
      </w:r>
      <w:r w:rsidR="00DC4B7C">
        <w:rPr>
          <w:rFonts w:cs="Arial"/>
          <w:szCs w:val="20"/>
        </w:rPr>
        <w:t>,</w:t>
      </w:r>
      <w:r w:rsidRPr="00D129DC">
        <w:rPr>
          <w:rFonts w:cs="Arial"/>
          <w:szCs w:val="20"/>
        </w:rPr>
        <w:t xml:space="preserve"> which contains the discovery metadata for each dataset and references to any support files.</w:t>
      </w:r>
    </w:p>
    <w:p w14:paraId="6069684F" w14:textId="6D059B1B" w:rsidR="00546B06" w:rsidRPr="00D129DC" w:rsidRDefault="00546B06" w:rsidP="00B51614">
      <w:pPr>
        <w:suppressAutoHyphens/>
        <w:spacing w:before="0"/>
        <w:rPr>
          <w:rFonts w:cs="Arial"/>
          <w:szCs w:val="20"/>
        </w:rPr>
      </w:pPr>
      <w:r w:rsidRPr="00D129DC">
        <w:rPr>
          <w:rFonts w:cs="Arial"/>
          <w:szCs w:val="20"/>
        </w:rPr>
        <w:t xml:space="preserve">Support files </w:t>
      </w:r>
      <w:r w:rsidR="00DC4B7C">
        <w:rPr>
          <w:rFonts w:cs="Arial"/>
          <w:szCs w:val="20"/>
        </w:rPr>
        <w:t>contain</w:t>
      </w:r>
      <w:r w:rsidR="00DC4B7C" w:rsidRPr="00D129DC">
        <w:rPr>
          <w:rFonts w:cs="Arial"/>
          <w:szCs w:val="20"/>
        </w:rPr>
        <w:t xml:space="preserve"> </w:t>
      </w:r>
      <w:r w:rsidRPr="00D129DC">
        <w:rPr>
          <w:rFonts w:cs="Arial"/>
          <w:szCs w:val="20"/>
        </w:rPr>
        <w:t xml:space="preserve">supplementary information which </w:t>
      </w:r>
      <w:r w:rsidR="00DC4B7C">
        <w:rPr>
          <w:rFonts w:cs="Arial"/>
          <w:szCs w:val="20"/>
        </w:rPr>
        <w:t>is</w:t>
      </w:r>
      <w:r w:rsidRPr="00D129DC">
        <w:rPr>
          <w:rFonts w:cs="Arial"/>
          <w:szCs w:val="20"/>
        </w:rPr>
        <w:t xml:space="preserve"> linked to the features and information types by attributes</w:t>
      </w:r>
      <w:r w:rsidR="0066549D">
        <w:rPr>
          <w:rFonts w:cs="Arial"/>
          <w:szCs w:val="20"/>
        </w:rPr>
        <w:t>.</w:t>
      </w:r>
      <w:r w:rsidR="004E1105">
        <w:rPr>
          <w:rFonts w:cs="Arial"/>
          <w:szCs w:val="20"/>
        </w:rPr>
        <w:t xml:space="preserve"> </w:t>
      </w:r>
      <w:r w:rsidRPr="00D129DC">
        <w:rPr>
          <w:rFonts w:cs="Arial"/>
          <w:szCs w:val="20"/>
        </w:rPr>
        <w:t xml:space="preserve">The attributes containing these links are described in the </w:t>
      </w:r>
      <w:r w:rsidR="00B51614">
        <w:rPr>
          <w:rFonts w:cs="Arial"/>
          <w:szCs w:val="20"/>
        </w:rPr>
        <w:t>A</w:t>
      </w:r>
      <w:r w:rsidRPr="00D129DC">
        <w:rPr>
          <w:rFonts w:cs="Arial"/>
          <w:szCs w:val="20"/>
        </w:rPr>
        <w:t xml:space="preserve">pplication </w:t>
      </w:r>
      <w:r w:rsidR="00B51614">
        <w:rPr>
          <w:rFonts w:cs="Arial"/>
          <w:szCs w:val="20"/>
        </w:rPr>
        <w:t>S</w:t>
      </w:r>
      <w:r w:rsidRPr="00D129DC">
        <w:rPr>
          <w:rFonts w:cs="Arial"/>
          <w:szCs w:val="20"/>
        </w:rPr>
        <w:t xml:space="preserve">chema and </w:t>
      </w:r>
      <w:r w:rsidR="00B51614">
        <w:rPr>
          <w:rFonts w:cs="Arial"/>
          <w:szCs w:val="20"/>
        </w:rPr>
        <w:t>F</w:t>
      </w:r>
      <w:r w:rsidRPr="00D129DC">
        <w:rPr>
          <w:rFonts w:cs="Arial"/>
          <w:szCs w:val="20"/>
        </w:rPr>
        <w:t xml:space="preserve">eature </w:t>
      </w:r>
      <w:r w:rsidR="00B51614">
        <w:rPr>
          <w:rFonts w:cs="Arial"/>
          <w:szCs w:val="20"/>
        </w:rPr>
        <w:t>C</w:t>
      </w:r>
      <w:r w:rsidRPr="00D129DC">
        <w:rPr>
          <w:rFonts w:cs="Arial"/>
          <w:szCs w:val="20"/>
        </w:rPr>
        <w:t>atalogue.</w:t>
      </w:r>
    </w:p>
    <w:p w14:paraId="46D378B0" w14:textId="569AB957" w:rsidR="00546B06" w:rsidRPr="00D129DC" w:rsidRDefault="00546B06" w:rsidP="00B51614">
      <w:pPr>
        <w:suppressAutoHyphens/>
        <w:spacing w:before="0"/>
        <w:rPr>
          <w:rFonts w:cs="Arial"/>
          <w:szCs w:val="20"/>
        </w:rPr>
      </w:pPr>
      <w:r w:rsidRPr="00D129DC">
        <w:rPr>
          <w:rFonts w:cs="Arial"/>
          <w:szCs w:val="20"/>
        </w:rPr>
        <w:t>An exchange set may be encapsulated in a form suitable for transmission by a mapping called a transmission encoding</w:t>
      </w:r>
      <w:r w:rsidR="0066549D">
        <w:rPr>
          <w:rFonts w:cs="Arial"/>
          <w:szCs w:val="20"/>
        </w:rPr>
        <w:t>.</w:t>
      </w:r>
      <w:r w:rsidR="004E1105">
        <w:rPr>
          <w:rFonts w:cs="Arial"/>
          <w:szCs w:val="20"/>
        </w:rPr>
        <w:t xml:space="preserve"> </w:t>
      </w:r>
      <w:r w:rsidRPr="00D129DC">
        <w:rPr>
          <w:rFonts w:cs="Arial"/>
          <w:szCs w:val="20"/>
        </w:rPr>
        <w:t>An encoding translates each of the elements of the exchange set into a logical form suitable for writing to media and for transmission</w:t>
      </w:r>
      <w:r w:rsidR="0066549D">
        <w:rPr>
          <w:rFonts w:cs="Arial"/>
          <w:szCs w:val="20"/>
        </w:rPr>
        <w:t>.</w:t>
      </w:r>
      <w:r w:rsidR="004E1105">
        <w:rPr>
          <w:rFonts w:cs="Arial"/>
          <w:szCs w:val="20"/>
        </w:rPr>
        <w:t xml:space="preserve"> </w:t>
      </w:r>
      <w:r w:rsidRPr="00D129DC">
        <w:rPr>
          <w:rFonts w:cs="Arial"/>
          <w:szCs w:val="20"/>
        </w:rPr>
        <w:t>An encoding may also define other elements in addition to the exchange set contents (</w:t>
      </w:r>
      <w:r w:rsidR="00B51614">
        <w:rPr>
          <w:rFonts w:cs="Arial"/>
          <w:szCs w:val="20"/>
        </w:rPr>
        <w:t>for example</w:t>
      </w:r>
      <w:r w:rsidRPr="00D129DC">
        <w:rPr>
          <w:rFonts w:cs="Arial"/>
          <w:szCs w:val="20"/>
        </w:rPr>
        <w:t xml:space="preserve"> media identification, data extents</w:t>
      </w:r>
      <w:r w:rsidR="00371853">
        <w:rPr>
          <w:rFonts w:cs="Arial"/>
          <w:szCs w:val="20"/>
        </w:rPr>
        <w:t>,</w:t>
      </w:r>
      <w:r w:rsidRPr="00D129DC">
        <w:rPr>
          <w:rFonts w:cs="Arial"/>
          <w:szCs w:val="20"/>
        </w:rPr>
        <w:t xml:space="preserve"> etc</w:t>
      </w:r>
      <w:r w:rsidR="000D3100">
        <w:rPr>
          <w:rFonts w:cs="Arial"/>
          <w:szCs w:val="20"/>
        </w:rPr>
        <w:t>.</w:t>
      </w:r>
      <w:r w:rsidRPr="00D129DC">
        <w:rPr>
          <w:rFonts w:cs="Arial"/>
          <w:szCs w:val="20"/>
        </w:rPr>
        <w:t>) and also may define commercial constructs such as encryption and compression methods.</w:t>
      </w:r>
    </w:p>
    <w:p w14:paraId="39C9D78C" w14:textId="77777777" w:rsidR="00CA2E6A" w:rsidRDefault="00CA2E6A" w:rsidP="00B51614">
      <w:pPr>
        <w:suppressAutoHyphens/>
        <w:spacing w:before="0"/>
        <w:rPr>
          <w:rFonts w:cs="Arial"/>
          <w:szCs w:val="20"/>
        </w:rPr>
      </w:pPr>
      <w:r w:rsidRPr="002348B7">
        <w:rPr>
          <w:rFonts w:cs="Arial"/>
          <w:szCs w:val="20"/>
        </w:rPr>
        <w:t>Depending on the</w:t>
      </w:r>
      <w:r>
        <w:rPr>
          <w:rFonts w:cs="Arial"/>
          <w:szCs w:val="20"/>
        </w:rPr>
        <w:t xml:space="preserve"> required level of detail, particularly when non-navigable and almost non-navigable areas are included, </w:t>
      </w:r>
      <w:r w:rsidRPr="002348B7">
        <w:rPr>
          <w:rFonts w:cs="Arial"/>
          <w:szCs w:val="20"/>
        </w:rPr>
        <w:t xml:space="preserve">S-129 files </w:t>
      </w:r>
      <w:r>
        <w:rPr>
          <w:rFonts w:cs="Arial"/>
          <w:szCs w:val="20"/>
        </w:rPr>
        <w:t xml:space="preserve">can </w:t>
      </w:r>
      <w:r w:rsidRPr="002348B7">
        <w:rPr>
          <w:rFonts w:cs="Arial"/>
          <w:szCs w:val="20"/>
        </w:rPr>
        <w:t xml:space="preserve">be </w:t>
      </w:r>
      <w:r>
        <w:rPr>
          <w:rFonts w:cs="Arial"/>
          <w:szCs w:val="20"/>
        </w:rPr>
        <w:t xml:space="preserve">constructed accordingly to maximise efficiency of transmission. </w:t>
      </w:r>
    </w:p>
    <w:p w14:paraId="0F5EE703" w14:textId="6E4503FD" w:rsidR="002348B7" w:rsidRPr="002348B7" w:rsidRDefault="00CA2E6A" w:rsidP="00B51614">
      <w:pPr>
        <w:suppressAutoHyphens/>
        <w:spacing w:before="0"/>
        <w:rPr>
          <w:rFonts w:cs="Arial"/>
          <w:szCs w:val="20"/>
        </w:rPr>
      </w:pPr>
      <w:r>
        <w:rPr>
          <w:rFonts w:cs="Arial"/>
          <w:szCs w:val="20"/>
        </w:rPr>
        <w:t xml:space="preserve">Further, </w:t>
      </w:r>
      <w:r w:rsidR="002348B7" w:rsidRPr="002348B7">
        <w:rPr>
          <w:rFonts w:cs="Arial"/>
          <w:szCs w:val="20"/>
        </w:rPr>
        <w:t xml:space="preserve">S-129 files </w:t>
      </w:r>
      <w:r>
        <w:rPr>
          <w:rFonts w:cs="Arial"/>
          <w:szCs w:val="20"/>
        </w:rPr>
        <w:t>can be compressed us</w:t>
      </w:r>
      <w:r w:rsidR="00B51614">
        <w:rPr>
          <w:rFonts w:cs="Arial"/>
          <w:szCs w:val="20"/>
        </w:rPr>
        <w:t>ing guidance provided in S-100 Part 15</w:t>
      </w:r>
      <w:r>
        <w:rPr>
          <w:rFonts w:cs="Arial"/>
          <w:szCs w:val="20"/>
        </w:rPr>
        <w:t xml:space="preserve"> in cases where files would otherwise take too long to transmit. </w:t>
      </w:r>
    </w:p>
    <w:p w14:paraId="46D106B3" w14:textId="17483051" w:rsidR="002348B7" w:rsidRDefault="00CA2E6A" w:rsidP="00B51614">
      <w:pPr>
        <w:suppressAutoHyphens/>
        <w:spacing w:before="0"/>
        <w:rPr>
          <w:rFonts w:cs="Arial"/>
          <w:szCs w:val="20"/>
        </w:rPr>
      </w:pPr>
      <w:r>
        <w:rPr>
          <w:rFonts w:cs="Arial"/>
          <w:szCs w:val="20"/>
        </w:rPr>
        <w:t xml:space="preserve">It is anticipated that uncompressed </w:t>
      </w:r>
      <w:r w:rsidR="002348B7" w:rsidRPr="002348B7">
        <w:rPr>
          <w:rFonts w:cs="Arial"/>
          <w:szCs w:val="20"/>
        </w:rPr>
        <w:t xml:space="preserve">S-129 files </w:t>
      </w:r>
      <w:r w:rsidR="006F75F9">
        <w:rPr>
          <w:rFonts w:cs="Arial"/>
          <w:szCs w:val="20"/>
        </w:rPr>
        <w:t xml:space="preserve">for an area of </w:t>
      </w:r>
      <w:r w:rsidR="006F75F9" w:rsidRPr="006F75F9">
        <w:rPr>
          <w:rFonts w:cs="Arial"/>
          <w:szCs w:val="20"/>
        </w:rPr>
        <w:t>36 by 10 nautical miles</w:t>
      </w:r>
      <w:r w:rsidR="006F75F9">
        <w:rPr>
          <w:rFonts w:cs="Arial"/>
          <w:szCs w:val="20"/>
        </w:rPr>
        <w:t xml:space="preserve">, </w:t>
      </w:r>
      <w:r>
        <w:rPr>
          <w:rFonts w:cs="Arial"/>
          <w:szCs w:val="20"/>
        </w:rPr>
        <w:t xml:space="preserve">may </w:t>
      </w:r>
      <w:r w:rsidR="002348B7" w:rsidRPr="002348B7">
        <w:rPr>
          <w:rFonts w:cs="Arial"/>
          <w:szCs w:val="20"/>
        </w:rPr>
        <w:t xml:space="preserve">range </w:t>
      </w:r>
      <w:r>
        <w:rPr>
          <w:rFonts w:cs="Arial"/>
          <w:szCs w:val="20"/>
        </w:rPr>
        <w:t xml:space="preserve">in size </w:t>
      </w:r>
      <w:r w:rsidR="002348B7" w:rsidRPr="002348B7">
        <w:rPr>
          <w:rFonts w:cs="Arial"/>
          <w:szCs w:val="20"/>
        </w:rPr>
        <w:t xml:space="preserve">between 0.7MB </w:t>
      </w:r>
      <w:r>
        <w:rPr>
          <w:rFonts w:cs="Arial"/>
          <w:szCs w:val="20"/>
        </w:rPr>
        <w:t xml:space="preserve">and </w:t>
      </w:r>
      <w:r w:rsidR="002348B7" w:rsidRPr="002348B7">
        <w:rPr>
          <w:rFonts w:cs="Arial"/>
          <w:szCs w:val="20"/>
        </w:rPr>
        <w:t>2.5MB</w:t>
      </w:r>
      <w:r>
        <w:rPr>
          <w:rFonts w:cs="Arial"/>
          <w:szCs w:val="20"/>
        </w:rPr>
        <w:t>,</w:t>
      </w:r>
      <w:r w:rsidR="002348B7" w:rsidRPr="002348B7">
        <w:rPr>
          <w:rFonts w:cs="Arial"/>
          <w:szCs w:val="20"/>
        </w:rPr>
        <w:t xml:space="preserve"> depending on the complexity and extent of the no-go areas. Compressed </w:t>
      </w:r>
      <w:r>
        <w:rPr>
          <w:rFonts w:cs="Arial"/>
          <w:szCs w:val="20"/>
        </w:rPr>
        <w:t xml:space="preserve">versions of such files can </w:t>
      </w:r>
      <w:r w:rsidR="002348B7" w:rsidRPr="002348B7">
        <w:rPr>
          <w:rFonts w:cs="Arial"/>
          <w:szCs w:val="20"/>
        </w:rPr>
        <w:t>reduce</w:t>
      </w:r>
      <w:r>
        <w:rPr>
          <w:rFonts w:cs="Arial"/>
          <w:szCs w:val="20"/>
        </w:rPr>
        <w:t xml:space="preserve"> </w:t>
      </w:r>
      <w:r w:rsidR="006F75F9">
        <w:rPr>
          <w:rFonts w:cs="Arial"/>
          <w:szCs w:val="20"/>
        </w:rPr>
        <w:t xml:space="preserve">file </w:t>
      </w:r>
      <w:r>
        <w:rPr>
          <w:rFonts w:cs="Arial"/>
          <w:szCs w:val="20"/>
        </w:rPr>
        <w:t xml:space="preserve">sizes to between </w:t>
      </w:r>
      <w:r w:rsidR="002348B7" w:rsidRPr="002348B7">
        <w:rPr>
          <w:rFonts w:cs="Arial"/>
          <w:szCs w:val="20"/>
        </w:rPr>
        <w:t xml:space="preserve">28KB </w:t>
      </w:r>
      <w:r>
        <w:rPr>
          <w:rFonts w:cs="Arial"/>
          <w:szCs w:val="20"/>
        </w:rPr>
        <w:t xml:space="preserve">and </w:t>
      </w:r>
      <w:r w:rsidR="002348B7" w:rsidRPr="002348B7">
        <w:rPr>
          <w:rFonts w:cs="Arial"/>
          <w:szCs w:val="20"/>
        </w:rPr>
        <w:t>93KB</w:t>
      </w:r>
      <w:r>
        <w:rPr>
          <w:rFonts w:cs="Arial"/>
          <w:szCs w:val="20"/>
        </w:rPr>
        <w:t xml:space="preserve"> respectively</w:t>
      </w:r>
      <w:r w:rsidR="002348B7" w:rsidRPr="002348B7">
        <w:rPr>
          <w:rFonts w:cs="Arial"/>
          <w:szCs w:val="20"/>
        </w:rPr>
        <w:t xml:space="preserve">. </w:t>
      </w:r>
      <w:r>
        <w:rPr>
          <w:rFonts w:cs="Arial"/>
          <w:szCs w:val="20"/>
        </w:rPr>
        <w:t xml:space="preserve"> </w:t>
      </w:r>
    </w:p>
    <w:p w14:paraId="5BFAEC19" w14:textId="336D9C43" w:rsidR="00546B06" w:rsidRPr="00D129DC" w:rsidRDefault="00546B06" w:rsidP="00B51614">
      <w:pPr>
        <w:suppressAutoHyphens/>
        <w:spacing w:before="0"/>
        <w:rPr>
          <w:rFonts w:cs="Arial"/>
          <w:szCs w:val="20"/>
        </w:rPr>
      </w:pPr>
      <w:r w:rsidRPr="00D129DC">
        <w:rPr>
          <w:rFonts w:cs="Arial"/>
          <w:szCs w:val="20"/>
        </w:rPr>
        <w:t>If the data is transformed (</w:t>
      </w:r>
      <w:r w:rsidR="00273F78">
        <w:rPr>
          <w:rFonts w:cs="Arial"/>
          <w:szCs w:val="20"/>
        </w:rPr>
        <w:t>for example</w:t>
      </w:r>
      <w:r w:rsidRPr="00D129DC">
        <w:rPr>
          <w:rFonts w:cs="Arial"/>
          <w:szCs w:val="20"/>
        </w:rPr>
        <w:t xml:space="preserve"> for encryption or compression purposes) its content must not be changed</w:t>
      </w:r>
      <w:r w:rsidR="0066549D">
        <w:rPr>
          <w:rFonts w:cs="Arial"/>
          <w:szCs w:val="20"/>
        </w:rPr>
        <w:t>.</w:t>
      </w:r>
    </w:p>
    <w:p w14:paraId="44406A93" w14:textId="77777777" w:rsidR="00546B06" w:rsidRPr="00D129DC" w:rsidRDefault="00546B06" w:rsidP="00B51614">
      <w:pPr>
        <w:suppressAutoHyphens/>
        <w:spacing w:before="0"/>
        <w:rPr>
          <w:rFonts w:cs="Arial"/>
          <w:szCs w:val="20"/>
        </w:rPr>
      </w:pPr>
      <w:r w:rsidRPr="00D129DC">
        <w:rPr>
          <w:rFonts w:cs="Arial"/>
          <w:szCs w:val="20"/>
        </w:rPr>
        <w:lastRenderedPageBreak/>
        <w:t xml:space="preserve">This </w:t>
      </w:r>
      <w:r w:rsidR="0066549D">
        <w:rPr>
          <w:rFonts w:cs="Arial"/>
          <w:szCs w:val="20"/>
        </w:rPr>
        <w:t>Product Specification</w:t>
      </w:r>
      <w:r w:rsidRPr="00D129DC">
        <w:rPr>
          <w:rFonts w:cs="Arial"/>
          <w:szCs w:val="20"/>
        </w:rPr>
        <w:t xml:space="preserve"> define</w:t>
      </w:r>
      <w:r w:rsidR="0050635D">
        <w:rPr>
          <w:rFonts w:cs="Arial"/>
          <w:szCs w:val="20"/>
        </w:rPr>
        <w:t>s</w:t>
      </w:r>
      <w:r w:rsidRPr="00D129DC">
        <w:rPr>
          <w:rFonts w:cs="Arial"/>
          <w:szCs w:val="20"/>
        </w:rPr>
        <w:t xml:space="preserve"> the transmission encoding which must be used as a default for transmission of data.</w:t>
      </w:r>
    </w:p>
    <w:p w14:paraId="76456E07" w14:textId="77777777" w:rsidR="00546B06" w:rsidRPr="00D129DC" w:rsidRDefault="00546B06" w:rsidP="00B51614">
      <w:pPr>
        <w:suppressAutoHyphens/>
        <w:spacing w:before="0"/>
        <w:rPr>
          <w:rFonts w:cs="Arial"/>
          <w:szCs w:val="20"/>
        </w:rPr>
      </w:pPr>
      <w:r w:rsidRPr="00D129DC">
        <w:rPr>
          <w:rFonts w:cs="Arial"/>
          <w:szCs w:val="20"/>
        </w:rPr>
        <w:t>The exchange set elements are as follows:</w:t>
      </w:r>
    </w:p>
    <w:p w14:paraId="609B0092" w14:textId="77777777" w:rsidR="00546B06" w:rsidRDefault="00546B06" w:rsidP="00273F78">
      <w:pPr>
        <w:suppressAutoHyphens/>
        <w:spacing w:before="0" w:after="60"/>
        <w:rPr>
          <w:rFonts w:cs="Arial"/>
          <w:szCs w:val="20"/>
        </w:rPr>
      </w:pPr>
      <w:r w:rsidRPr="00D129DC">
        <w:rPr>
          <w:rFonts w:cs="Arial"/>
          <w:szCs w:val="20"/>
        </w:rPr>
        <w:t>Mandatory Elements</w:t>
      </w:r>
      <w:r w:rsidR="00371853">
        <w:rPr>
          <w:rFonts w:cs="Arial"/>
          <w:szCs w:val="20"/>
        </w:rPr>
        <w:t>:</w:t>
      </w:r>
    </w:p>
    <w:p w14:paraId="3571CEF6" w14:textId="77777777" w:rsidR="00546B06" w:rsidRPr="00D129DC" w:rsidRDefault="00546B06" w:rsidP="00273F78">
      <w:pPr>
        <w:numPr>
          <w:ilvl w:val="0"/>
          <w:numId w:val="17"/>
        </w:numPr>
        <w:suppressAutoHyphens/>
        <w:spacing w:before="0" w:after="60"/>
        <w:rPr>
          <w:rFonts w:cs="Arial"/>
          <w:szCs w:val="20"/>
        </w:rPr>
      </w:pPr>
      <w:r w:rsidRPr="00D129DC">
        <w:rPr>
          <w:rFonts w:cs="Arial"/>
          <w:szCs w:val="20"/>
        </w:rPr>
        <w:t>S-129 datasets – GML encoding of features/attributes and their associated geometry and metadata</w:t>
      </w:r>
      <w:r w:rsidR="0066549D">
        <w:rPr>
          <w:rFonts w:cs="Arial"/>
          <w:szCs w:val="20"/>
        </w:rPr>
        <w:t>.</w:t>
      </w:r>
    </w:p>
    <w:p w14:paraId="6A1D78C0" w14:textId="77777777" w:rsidR="00546B06" w:rsidRPr="00D129DC" w:rsidRDefault="00546B06" w:rsidP="00B51614">
      <w:pPr>
        <w:numPr>
          <w:ilvl w:val="0"/>
          <w:numId w:val="17"/>
        </w:numPr>
        <w:suppressAutoHyphens/>
        <w:spacing w:before="0"/>
        <w:rPr>
          <w:rFonts w:cs="Arial"/>
          <w:szCs w:val="20"/>
        </w:rPr>
      </w:pPr>
      <w:r w:rsidRPr="00D129DC">
        <w:rPr>
          <w:rFonts w:cs="Arial"/>
          <w:szCs w:val="20"/>
        </w:rPr>
        <w:t>Exchange Catalogue – the XML encoded representation of exchange set catalogue features [discovery metadata]</w:t>
      </w:r>
      <w:r w:rsidR="0066549D">
        <w:rPr>
          <w:rFonts w:cs="Arial"/>
          <w:szCs w:val="20"/>
        </w:rPr>
        <w:t>.</w:t>
      </w:r>
    </w:p>
    <w:p w14:paraId="07AE3F3C" w14:textId="77777777" w:rsidR="00546B06" w:rsidRDefault="00546B06" w:rsidP="00273F78">
      <w:pPr>
        <w:suppressAutoHyphens/>
        <w:spacing w:before="0" w:after="60"/>
        <w:rPr>
          <w:rFonts w:cs="Arial"/>
          <w:szCs w:val="20"/>
        </w:rPr>
      </w:pPr>
      <w:r w:rsidRPr="00D129DC">
        <w:rPr>
          <w:rFonts w:cs="Arial"/>
          <w:szCs w:val="20"/>
        </w:rPr>
        <w:t>Optional Elements</w:t>
      </w:r>
      <w:r w:rsidR="00371853">
        <w:rPr>
          <w:rFonts w:cs="Arial"/>
          <w:szCs w:val="20"/>
        </w:rPr>
        <w:t>:</w:t>
      </w:r>
    </w:p>
    <w:p w14:paraId="42BCA056" w14:textId="77777777" w:rsidR="00546B06" w:rsidRPr="00D129DC" w:rsidRDefault="00546B06" w:rsidP="00273F78">
      <w:pPr>
        <w:numPr>
          <w:ilvl w:val="0"/>
          <w:numId w:val="18"/>
        </w:numPr>
        <w:suppressAutoHyphens/>
        <w:spacing w:before="0" w:after="60"/>
        <w:rPr>
          <w:rFonts w:cs="Arial"/>
          <w:szCs w:val="20"/>
        </w:rPr>
      </w:pPr>
      <w:r w:rsidRPr="00D129DC">
        <w:rPr>
          <w:rFonts w:cs="Arial"/>
          <w:szCs w:val="20"/>
        </w:rPr>
        <w:t>Supplementary files – These are contained within the exchange set as files and the map from the name included within the dataset and the physical location is defined within the Exchange Catalogue.</w:t>
      </w:r>
    </w:p>
    <w:p w14:paraId="595FDE47" w14:textId="7A5D4FE8" w:rsidR="00546B06" w:rsidRPr="00D129DC" w:rsidRDefault="00546B06" w:rsidP="00273F78">
      <w:pPr>
        <w:numPr>
          <w:ilvl w:val="0"/>
          <w:numId w:val="18"/>
        </w:numPr>
        <w:suppressAutoHyphens/>
        <w:spacing w:before="0" w:after="60"/>
        <w:rPr>
          <w:rFonts w:cs="Arial"/>
          <w:szCs w:val="20"/>
        </w:rPr>
      </w:pPr>
      <w:r w:rsidRPr="00D129DC">
        <w:rPr>
          <w:rFonts w:cs="Arial"/>
          <w:szCs w:val="20"/>
        </w:rPr>
        <w:t xml:space="preserve">Feature Catalogue – If it is necessary to deliver the latest </w:t>
      </w:r>
      <w:r w:rsidR="00273F78">
        <w:rPr>
          <w:rFonts w:cs="Arial"/>
          <w:szCs w:val="20"/>
        </w:rPr>
        <w:t>F</w:t>
      </w:r>
      <w:r w:rsidRPr="00D129DC">
        <w:rPr>
          <w:rFonts w:cs="Arial"/>
          <w:szCs w:val="20"/>
        </w:rPr>
        <w:t xml:space="preserve">eature </w:t>
      </w:r>
      <w:r w:rsidR="00273F78">
        <w:rPr>
          <w:rFonts w:cs="Arial"/>
          <w:szCs w:val="20"/>
        </w:rPr>
        <w:t>C</w:t>
      </w:r>
      <w:r w:rsidRPr="00D129DC">
        <w:rPr>
          <w:rFonts w:cs="Arial"/>
          <w:szCs w:val="20"/>
        </w:rPr>
        <w:t>atalogue to the end user it may be done using the S-</w:t>
      </w:r>
      <w:r w:rsidR="00FA0C40" w:rsidRPr="00D129DC">
        <w:rPr>
          <w:rFonts w:cs="Arial"/>
          <w:szCs w:val="20"/>
        </w:rPr>
        <w:t>129</w:t>
      </w:r>
      <w:r w:rsidRPr="00D129DC">
        <w:rPr>
          <w:rFonts w:cs="Arial"/>
          <w:szCs w:val="20"/>
        </w:rPr>
        <w:t xml:space="preserve"> exchange set mechanism for datasets </w:t>
      </w:r>
      <w:r w:rsidR="00371853">
        <w:rPr>
          <w:rFonts w:cs="Arial"/>
          <w:szCs w:val="20"/>
        </w:rPr>
        <w:t>(</w:t>
      </w:r>
      <w:r w:rsidR="00273F78">
        <w:rPr>
          <w:rFonts w:cs="Arial"/>
          <w:szCs w:val="20"/>
        </w:rPr>
        <w:t>that is,</w:t>
      </w:r>
      <w:r w:rsidRPr="00D129DC">
        <w:rPr>
          <w:rFonts w:cs="Arial"/>
          <w:szCs w:val="20"/>
        </w:rPr>
        <w:t xml:space="preserve"> include the updated </w:t>
      </w:r>
      <w:r w:rsidR="00273F78">
        <w:rPr>
          <w:rFonts w:cs="Arial"/>
          <w:szCs w:val="20"/>
        </w:rPr>
        <w:t>F</w:t>
      </w:r>
      <w:r w:rsidRPr="00D129DC">
        <w:rPr>
          <w:rFonts w:cs="Arial"/>
          <w:szCs w:val="20"/>
        </w:rPr>
        <w:t xml:space="preserve">eature </w:t>
      </w:r>
      <w:r w:rsidR="00273F78">
        <w:rPr>
          <w:rFonts w:cs="Arial"/>
          <w:szCs w:val="20"/>
        </w:rPr>
        <w:t>C</w:t>
      </w:r>
      <w:r w:rsidRPr="00D129DC">
        <w:rPr>
          <w:rFonts w:cs="Arial"/>
          <w:szCs w:val="20"/>
        </w:rPr>
        <w:t>atalogue in an exchange set</w:t>
      </w:r>
      <w:r w:rsidR="00371853">
        <w:rPr>
          <w:rFonts w:cs="Arial"/>
          <w:szCs w:val="20"/>
        </w:rPr>
        <w:t>)</w:t>
      </w:r>
      <w:r w:rsidRPr="00D129DC">
        <w:rPr>
          <w:rFonts w:cs="Arial"/>
          <w:szCs w:val="20"/>
        </w:rPr>
        <w:t>.</w:t>
      </w:r>
    </w:p>
    <w:p w14:paraId="4DDF3E3B" w14:textId="082D5506" w:rsidR="00546B06" w:rsidRPr="00D129DC" w:rsidRDefault="00546B06" w:rsidP="00B51614">
      <w:pPr>
        <w:numPr>
          <w:ilvl w:val="0"/>
          <w:numId w:val="18"/>
        </w:numPr>
        <w:suppressAutoHyphens/>
        <w:spacing w:before="0"/>
        <w:rPr>
          <w:rFonts w:cs="Arial"/>
          <w:szCs w:val="20"/>
        </w:rPr>
      </w:pPr>
      <w:r w:rsidRPr="00D129DC">
        <w:rPr>
          <w:rFonts w:cs="Arial"/>
          <w:szCs w:val="20"/>
        </w:rPr>
        <w:t xml:space="preserve">Portrayal Catalogue </w:t>
      </w:r>
      <w:r w:rsidR="007E42FB">
        <w:rPr>
          <w:rFonts w:cs="Arial"/>
          <w:szCs w:val="20"/>
        </w:rPr>
        <w:t>–</w:t>
      </w:r>
      <w:r w:rsidRPr="00D129DC">
        <w:rPr>
          <w:rFonts w:cs="Arial"/>
          <w:szCs w:val="20"/>
        </w:rPr>
        <w:t xml:space="preserve"> If it is necessary to deliver the latest </w:t>
      </w:r>
      <w:r w:rsidR="00273F78">
        <w:rPr>
          <w:rFonts w:cs="Arial"/>
          <w:szCs w:val="20"/>
        </w:rPr>
        <w:t>P</w:t>
      </w:r>
      <w:r w:rsidRPr="00D129DC">
        <w:rPr>
          <w:rFonts w:cs="Arial"/>
          <w:szCs w:val="20"/>
        </w:rPr>
        <w:t xml:space="preserve">ortrayal </w:t>
      </w:r>
      <w:r w:rsidR="00273F78">
        <w:rPr>
          <w:rFonts w:cs="Arial"/>
          <w:szCs w:val="20"/>
        </w:rPr>
        <w:t>C</w:t>
      </w:r>
      <w:r w:rsidRPr="00D129DC">
        <w:rPr>
          <w:rFonts w:cs="Arial"/>
          <w:szCs w:val="20"/>
        </w:rPr>
        <w:t>atalogue to the end user it may be done using the S-</w:t>
      </w:r>
      <w:r w:rsidR="00FA0C40" w:rsidRPr="00D129DC">
        <w:rPr>
          <w:rFonts w:cs="Arial"/>
          <w:szCs w:val="20"/>
        </w:rPr>
        <w:t>129</w:t>
      </w:r>
      <w:r w:rsidRPr="00D129DC">
        <w:rPr>
          <w:rFonts w:cs="Arial"/>
          <w:szCs w:val="20"/>
        </w:rPr>
        <w:t xml:space="preserve"> exchange set mechanism for datasets </w:t>
      </w:r>
      <w:r w:rsidR="00371853">
        <w:rPr>
          <w:rFonts w:cs="Arial"/>
          <w:szCs w:val="20"/>
        </w:rPr>
        <w:t>(</w:t>
      </w:r>
      <w:r w:rsidR="00273F78">
        <w:rPr>
          <w:rFonts w:cs="Arial"/>
          <w:szCs w:val="20"/>
        </w:rPr>
        <w:t>that is,</w:t>
      </w:r>
      <w:r w:rsidRPr="00D129DC">
        <w:rPr>
          <w:rFonts w:cs="Arial"/>
          <w:szCs w:val="20"/>
        </w:rPr>
        <w:t xml:space="preserve"> include the updated </w:t>
      </w:r>
      <w:r w:rsidR="00273F78">
        <w:rPr>
          <w:rFonts w:cs="Arial"/>
          <w:szCs w:val="20"/>
        </w:rPr>
        <w:t>Portrayal</w:t>
      </w:r>
      <w:r w:rsidRPr="00D129DC">
        <w:rPr>
          <w:rFonts w:cs="Arial"/>
          <w:szCs w:val="20"/>
        </w:rPr>
        <w:t xml:space="preserve"> </w:t>
      </w:r>
      <w:r w:rsidR="00273F78">
        <w:rPr>
          <w:rFonts w:cs="Arial"/>
          <w:szCs w:val="20"/>
        </w:rPr>
        <w:t>C</w:t>
      </w:r>
      <w:r w:rsidRPr="00D129DC">
        <w:rPr>
          <w:rFonts w:cs="Arial"/>
          <w:szCs w:val="20"/>
        </w:rPr>
        <w:t>atalogue in an exchange set</w:t>
      </w:r>
      <w:r w:rsidR="00371853">
        <w:rPr>
          <w:rFonts w:cs="Arial"/>
          <w:szCs w:val="20"/>
        </w:rPr>
        <w:t>)</w:t>
      </w:r>
      <w:r w:rsidRPr="00D129DC">
        <w:rPr>
          <w:rFonts w:cs="Arial"/>
          <w:szCs w:val="20"/>
        </w:rPr>
        <w:t>.</w:t>
      </w:r>
    </w:p>
    <w:p w14:paraId="0863419E" w14:textId="3FC6CBFE" w:rsidR="00FA0C40" w:rsidRDefault="00FA0C40" w:rsidP="00B51614">
      <w:pPr>
        <w:pStyle w:val="BodyText"/>
        <w:spacing w:before="0" w:after="240" w:line="240" w:lineRule="auto"/>
        <w:rPr>
          <w:rFonts w:eastAsia="Calibri" w:cs="Arial"/>
          <w:sz w:val="20"/>
        </w:rPr>
      </w:pPr>
      <w:r w:rsidRPr="00D129DC">
        <w:rPr>
          <w:rFonts w:eastAsia="Calibri" w:cs="Arial"/>
          <w:sz w:val="20"/>
        </w:rPr>
        <w:t xml:space="preserve">S-129 Exchange set structure conforms to S-100 </w:t>
      </w:r>
      <w:r w:rsidR="00273F78">
        <w:rPr>
          <w:rFonts w:eastAsia="Calibri" w:cs="Arial"/>
          <w:sz w:val="20"/>
        </w:rPr>
        <w:t>Part 4a,</w:t>
      </w:r>
      <w:r w:rsidRPr="00D129DC">
        <w:rPr>
          <w:rFonts w:eastAsia="Calibri" w:cs="Arial"/>
          <w:sz w:val="20"/>
        </w:rPr>
        <w:t xml:space="preserve"> Figure 4a-D-3 without modification.</w:t>
      </w:r>
    </w:p>
    <w:p w14:paraId="62D8F841" w14:textId="77777777" w:rsidR="00690360" w:rsidRPr="00D129DC" w:rsidRDefault="00690360" w:rsidP="00B51614">
      <w:pPr>
        <w:pStyle w:val="BodyText"/>
        <w:spacing w:before="0" w:after="240" w:line="240" w:lineRule="auto"/>
        <w:rPr>
          <w:rFonts w:eastAsia="Calibri" w:cs="Arial"/>
          <w:sz w:val="20"/>
        </w:rPr>
      </w:pPr>
    </w:p>
    <w:p w14:paraId="38B8B5BF" w14:textId="77777777" w:rsidR="00FA0C40" w:rsidRPr="00D129DC" w:rsidRDefault="001622C2" w:rsidP="00FA0C40">
      <w:pPr>
        <w:pStyle w:val="BodyText"/>
        <w:keepNext/>
        <w:jc w:val="center"/>
        <w:rPr>
          <w:rFonts w:cs="Arial"/>
          <w:sz w:val="20"/>
        </w:rPr>
      </w:pPr>
      <w:r>
        <w:rPr>
          <w:noProof/>
          <w:lang w:val="en-US" w:eastAsia="ko-KR"/>
        </w:rPr>
        <w:drawing>
          <wp:inline distT="0" distB="0" distL="0" distR="0" wp14:anchorId="2C5CC43D" wp14:editId="7DE1221C">
            <wp:extent cx="5770880" cy="3074670"/>
            <wp:effectExtent l="0" t="0" r="1270" b="0"/>
            <wp:docPr id="9" name="Picture 9" descr="V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70880" cy="3074670"/>
                    </a:xfrm>
                    <a:prstGeom prst="rect">
                      <a:avLst/>
                    </a:prstGeom>
                    <a:noFill/>
                    <a:ln>
                      <a:noFill/>
                    </a:ln>
                  </pic:spPr>
                </pic:pic>
              </a:graphicData>
            </a:graphic>
          </wp:inline>
        </w:drawing>
      </w:r>
    </w:p>
    <w:p w14:paraId="21213BF4" w14:textId="1A5BD707" w:rsidR="00FA0C40" w:rsidRPr="00273F78" w:rsidRDefault="00FA0C40" w:rsidP="00273F78">
      <w:pPr>
        <w:pStyle w:val="Caption"/>
        <w:spacing w:line="240" w:lineRule="auto"/>
        <w:jc w:val="center"/>
        <w:rPr>
          <w:rFonts w:cs="Arial"/>
          <w:i/>
          <w:sz w:val="18"/>
          <w:szCs w:val="18"/>
        </w:rPr>
      </w:pPr>
      <w:r w:rsidRPr="00273F78">
        <w:rPr>
          <w:rFonts w:cs="Arial"/>
          <w:i/>
          <w:sz w:val="18"/>
          <w:szCs w:val="18"/>
        </w:rPr>
        <w:t xml:space="preserve">Figure </w:t>
      </w:r>
      <w:r w:rsidR="002F3E4F" w:rsidRPr="00273F78">
        <w:rPr>
          <w:rFonts w:cs="Arial"/>
          <w:i/>
          <w:sz w:val="18"/>
          <w:szCs w:val="18"/>
        </w:rPr>
        <w:t>1</w:t>
      </w:r>
      <w:r w:rsidR="00273F78">
        <w:rPr>
          <w:rFonts w:cs="Arial"/>
          <w:i/>
          <w:sz w:val="18"/>
          <w:szCs w:val="18"/>
        </w:rPr>
        <w:t>8</w:t>
      </w:r>
      <w:r w:rsidR="002F3E4F" w:rsidRPr="00273F78">
        <w:rPr>
          <w:rFonts w:cs="Arial"/>
          <w:i/>
          <w:sz w:val="18"/>
          <w:szCs w:val="18"/>
        </w:rPr>
        <w:t>-1</w:t>
      </w:r>
      <w:r w:rsidRPr="00273F78">
        <w:rPr>
          <w:rFonts w:cs="Arial"/>
          <w:i/>
          <w:sz w:val="18"/>
          <w:szCs w:val="18"/>
        </w:rPr>
        <w:t xml:space="preserve"> </w:t>
      </w:r>
      <w:r w:rsidR="001622C2" w:rsidRPr="00273F78">
        <w:rPr>
          <w:rFonts w:cs="Arial"/>
          <w:i/>
          <w:sz w:val="18"/>
          <w:szCs w:val="18"/>
        </w:rPr>
        <w:t>–</w:t>
      </w:r>
      <w:r w:rsidRPr="00273F78">
        <w:rPr>
          <w:rFonts w:cs="Arial"/>
          <w:i/>
          <w:sz w:val="18"/>
          <w:szCs w:val="18"/>
        </w:rPr>
        <w:t xml:space="preserve"> Exchange set structure</w:t>
      </w:r>
    </w:p>
    <w:p w14:paraId="5C8199E6" w14:textId="77777777" w:rsidR="0093628A" w:rsidRPr="000D3100" w:rsidRDefault="0093628A" w:rsidP="00F72FAB">
      <w:pPr>
        <w:pStyle w:val="Heading3"/>
      </w:pPr>
      <w:bookmarkStart w:id="1387" w:name="_Toc422820149"/>
      <w:bookmarkStart w:id="1388" w:name="_Toc481684054"/>
      <w:r w:rsidRPr="006671C6">
        <w:t>Catalogue File Naming Convention</w:t>
      </w:r>
      <w:bookmarkEnd w:id="1387"/>
      <w:bookmarkEnd w:id="1388"/>
    </w:p>
    <w:p w14:paraId="72F9E365" w14:textId="71E85396" w:rsidR="00AE47AC" w:rsidRPr="00D129DC" w:rsidRDefault="0093628A" w:rsidP="00273F78">
      <w:pPr>
        <w:suppressAutoHyphens/>
        <w:spacing w:before="0"/>
        <w:rPr>
          <w:rFonts w:cs="Arial"/>
          <w:szCs w:val="20"/>
        </w:rPr>
      </w:pPr>
      <w:r w:rsidRPr="00D129DC">
        <w:rPr>
          <w:rFonts w:cs="Arial"/>
          <w:szCs w:val="20"/>
        </w:rPr>
        <w:t>The exchange catalogue acts as the table of contents for the exchange set</w:t>
      </w:r>
      <w:r w:rsidR="0066549D">
        <w:rPr>
          <w:rFonts w:cs="Arial"/>
          <w:szCs w:val="20"/>
        </w:rPr>
        <w:t>.</w:t>
      </w:r>
      <w:r w:rsidR="004E1105">
        <w:rPr>
          <w:rFonts w:cs="Arial"/>
          <w:szCs w:val="20"/>
        </w:rPr>
        <w:t xml:space="preserve"> </w:t>
      </w:r>
      <w:r w:rsidRPr="00D129DC">
        <w:rPr>
          <w:rFonts w:cs="Arial"/>
          <w:szCs w:val="20"/>
        </w:rPr>
        <w:t>The catalogue file of the exchange set must be named CATALOG.XML</w:t>
      </w:r>
      <w:r w:rsidR="0066549D">
        <w:rPr>
          <w:rFonts w:cs="Arial"/>
          <w:szCs w:val="20"/>
        </w:rPr>
        <w:t>.</w:t>
      </w:r>
      <w:r w:rsidR="004E1105">
        <w:rPr>
          <w:rFonts w:cs="Arial"/>
          <w:szCs w:val="20"/>
        </w:rPr>
        <w:t xml:space="preserve"> </w:t>
      </w:r>
      <w:r w:rsidRPr="00D129DC">
        <w:rPr>
          <w:rFonts w:cs="Arial"/>
          <w:szCs w:val="20"/>
        </w:rPr>
        <w:t>No other file in the exchange set may be named CATALOG.XML</w:t>
      </w:r>
      <w:r w:rsidR="0066549D">
        <w:rPr>
          <w:rFonts w:cs="Arial"/>
          <w:szCs w:val="20"/>
        </w:rPr>
        <w:t>.</w:t>
      </w:r>
      <w:r w:rsidR="004E1105">
        <w:rPr>
          <w:rFonts w:cs="Arial"/>
          <w:szCs w:val="20"/>
        </w:rPr>
        <w:t xml:space="preserve"> </w:t>
      </w:r>
      <w:r w:rsidRPr="00D129DC">
        <w:rPr>
          <w:rFonts w:cs="Arial"/>
          <w:szCs w:val="20"/>
        </w:rPr>
        <w:t xml:space="preserve">The content of the exchange catalogue file is described in </w:t>
      </w:r>
      <w:r w:rsidR="00273F78">
        <w:rPr>
          <w:rFonts w:cs="Arial"/>
          <w:szCs w:val="20"/>
        </w:rPr>
        <w:t>clause</w:t>
      </w:r>
      <w:r w:rsidR="009C480A">
        <w:rPr>
          <w:rFonts w:cs="Arial"/>
          <w:szCs w:val="20"/>
        </w:rPr>
        <w:t xml:space="preserve"> </w:t>
      </w:r>
      <w:r w:rsidR="002F4EAB">
        <w:rPr>
          <w:rFonts w:cs="Arial"/>
          <w:szCs w:val="20"/>
        </w:rPr>
        <w:t>19.5</w:t>
      </w:r>
      <w:r w:rsidR="0066549D">
        <w:rPr>
          <w:rFonts w:cs="Arial"/>
          <w:szCs w:val="20"/>
        </w:rPr>
        <w:t>.</w:t>
      </w:r>
    </w:p>
    <w:p w14:paraId="77958789" w14:textId="77777777" w:rsidR="00E83228" w:rsidRPr="006671C6" w:rsidRDefault="00E83228" w:rsidP="00B3435A">
      <w:pPr>
        <w:pStyle w:val="Heading2"/>
      </w:pPr>
      <w:bookmarkStart w:id="1389" w:name="_Toc127463863"/>
      <w:bookmarkStart w:id="1390" w:name="_Toc128125489"/>
      <w:bookmarkStart w:id="1391" w:name="_Toc141176214"/>
      <w:bookmarkStart w:id="1392" w:name="_Toc141176369"/>
      <w:bookmarkStart w:id="1393" w:name="_Toc141177000"/>
      <w:bookmarkStart w:id="1394" w:name="_Toc150177885"/>
      <w:r w:rsidRPr="006671C6">
        <w:lastRenderedPageBreak/>
        <w:t>Dataset</w:t>
      </w:r>
      <w:bookmarkEnd w:id="1389"/>
      <w:bookmarkEnd w:id="1390"/>
      <w:bookmarkEnd w:id="1391"/>
      <w:bookmarkEnd w:id="1392"/>
      <w:bookmarkEnd w:id="1393"/>
      <w:bookmarkEnd w:id="1394"/>
    </w:p>
    <w:p w14:paraId="3E7D77B3" w14:textId="77777777" w:rsidR="00183503" w:rsidRPr="006671C6" w:rsidRDefault="00183503" w:rsidP="00F72FAB">
      <w:pPr>
        <w:pStyle w:val="Heading3"/>
      </w:pPr>
      <w:bookmarkStart w:id="1395" w:name="_Toc225648341"/>
      <w:bookmarkStart w:id="1396" w:name="_Toc225648342"/>
      <w:r w:rsidRPr="006671C6">
        <w:t>Data</w:t>
      </w:r>
      <w:r w:rsidR="00064E25" w:rsidRPr="006671C6">
        <w:t>s</w:t>
      </w:r>
      <w:r w:rsidRPr="006671C6">
        <w:t>ets</w:t>
      </w:r>
      <w:bookmarkEnd w:id="1395"/>
      <w:bookmarkEnd w:id="1396"/>
    </w:p>
    <w:p w14:paraId="6E65DB47" w14:textId="62C5345E" w:rsidR="00AA0989" w:rsidRPr="00D129DC" w:rsidRDefault="00AA0989" w:rsidP="002F4EAB">
      <w:pPr>
        <w:spacing w:before="0"/>
        <w:rPr>
          <w:rFonts w:cs="Arial"/>
          <w:szCs w:val="20"/>
        </w:rPr>
      </w:pPr>
      <w:r w:rsidRPr="00D129DC">
        <w:rPr>
          <w:rFonts w:cs="Arial"/>
          <w:szCs w:val="20"/>
        </w:rPr>
        <w:t xml:space="preserve">Datasets are distributed as files which are part of exchange sets structured as described in this </w:t>
      </w:r>
      <w:r w:rsidR="002F4EAB">
        <w:rPr>
          <w:rFonts w:cs="Arial"/>
          <w:szCs w:val="20"/>
        </w:rPr>
        <w:t>Product S</w:t>
      </w:r>
      <w:r w:rsidRPr="00D129DC">
        <w:rPr>
          <w:rFonts w:cs="Arial"/>
          <w:szCs w:val="20"/>
        </w:rPr>
        <w:t>pecification</w:t>
      </w:r>
      <w:r w:rsidR="0066549D">
        <w:rPr>
          <w:rFonts w:cs="Arial"/>
          <w:szCs w:val="20"/>
        </w:rPr>
        <w:t>.</w:t>
      </w:r>
      <w:r w:rsidR="004E1105">
        <w:rPr>
          <w:rFonts w:cs="Arial"/>
          <w:szCs w:val="20"/>
        </w:rPr>
        <w:t xml:space="preserve"> </w:t>
      </w:r>
      <w:r w:rsidRPr="00D129DC">
        <w:rPr>
          <w:rFonts w:cs="Arial"/>
          <w:szCs w:val="20"/>
        </w:rPr>
        <w:t>The distribution media</w:t>
      </w:r>
      <w:r w:rsidR="00371853">
        <w:rPr>
          <w:rFonts w:cs="Arial"/>
          <w:szCs w:val="20"/>
        </w:rPr>
        <w:t xml:space="preserve"> or transmission method</w:t>
      </w:r>
      <w:r w:rsidRPr="00D129DC">
        <w:rPr>
          <w:rFonts w:cs="Arial"/>
          <w:szCs w:val="20"/>
        </w:rPr>
        <w:t xml:space="preserve"> </w:t>
      </w:r>
      <w:r w:rsidR="00371853">
        <w:rPr>
          <w:rFonts w:cs="Arial"/>
          <w:szCs w:val="20"/>
        </w:rPr>
        <w:t>is at</w:t>
      </w:r>
      <w:r w:rsidRPr="00D129DC">
        <w:rPr>
          <w:rFonts w:cs="Arial"/>
          <w:szCs w:val="20"/>
        </w:rPr>
        <w:t xml:space="preserve"> the discretion of the producer and</w:t>
      </w:r>
      <w:r w:rsidR="00371853">
        <w:rPr>
          <w:rFonts w:cs="Arial"/>
          <w:szCs w:val="20"/>
        </w:rPr>
        <w:t>/or</w:t>
      </w:r>
      <w:r w:rsidRPr="00D129DC">
        <w:rPr>
          <w:rFonts w:cs="Arial"/>
          <w:szCs w:val="20"/>
        </w:rPr>
        <w:t xml:space="preserve"> distributor.</w:t>
      </w:r>
    </w:p>
    <w:p w14:paraId="549A170C" w14:textId="77777777" w:rsidR="00AA0989" w:rsidRPr="00D129DC" w:rsidRDefault="00AA0989" w:rsidP="002F4EAB">
      <w:pPr>
        <w:spacing w:before="0" w:after="60"/>
        <w:rPr>
          <w:rFonts w:cs="Arial"/>
          <w:szCs w:val="20"/>
        </w:rPr>
      </w:pPr>
      <w:r w:rsidRPr="00D129DC">
        <w:rPr>
          <w:rFonts w:cs="Arial"/>
          <w:szCs w:val="20"/>
        </w:rPr>
        <w:t>The following types of dataset files may be produced and contained within an exchange set:</w:t>
      </w:r>
    </w:p>
    <w:p w14:paraId="367302B3" w14:textId="74EEF9E4" w:rsidR="00AA0989" w:rsidRPr="00D129DC" w:rsidRDefault="00AA0989" w:rsidP="002F4EAB">
      <w:pPr>
        <w:pStyle w:val="ListParagraph"/>
        <w:numPr>
          <w:ilvl w:val="0"/>
          <w:numId w:val="53"/>
        </w:numPr>
        <w:tabs>
          <w:tab w:val="clear" w:pos="720"/>
          <w:tab w:val="num" w:pos="426"/>
        </w:tabs>
        <w:suppressAutoHyphens/>
        <w:spacing w:before="0" w:after="60" w:line="240" w:lineRule="auto"/>
        <w:ind w:left="426" w:hanging="426"/>
        <w:rPr>
          <w:rFonts w:cs="Arial"/>
        </w:rPr>
      </w:pPr>
      <w:r w:rsidRPr="00D129DC">
        <w:rPr>
          <w:rFonts w:cs="Arial"/>
        </w:rPr>
        <w:t>New dataset and new edition of a dataset (base dataset): Each new edition of a dataset must have the same name as the dataset that it replaces</w:t>
      </w:r>
      <w:r w:rsidR="0066549D">
        <w:rPr>
          <w:rFonts w:cs="Arial"/>
        </w:rPr>
        <w:t>.</w:t>
      </w:r>
      <w:r w:rsidR="004E1105">
        <w:rPr>
          <w:rFonts w:cs="Arial"/>
        </w:rPr>
        <w:t xml:space="preserve"> </w:t>
      </w:r>
      <w:r w:rsidRPr="00D129DC">
        <w:rPr>
          <w:rFonts w:cs="Arial"/>
        </w:rPr>
        <w:t xml:space="preserve">A new edition can also contain data that has previously been produced for the same </w:t>
      </w:r>
      <w:r w:rsidR="00E855CB">
        <w:rPr>
          <w:rFonts w:cs="Arial"/>
        </w:rPr>
        <w:t>UKCM Operational Area</w:t>
      </w:r>
      <w:r w:rsidR="0066549D">
        <w:rPr>
          <w:rFonts w:cs="Arial"/>
        </w:rPr>
        <w:t>.</w:t>
      </w:r>
      <w:r w:rsidR="004E1105">
        <w:rPr>
          <w:rFonts w:cs="Arial"/>
        </w:rPr>
        <w:t xml:space="preserve"> </w:t>
      </w:r>
      <w:r w:rsidRPr="00D129DC">
        <w:rPr>
          <w:rFonts w:cs="Arial"/>
        </w:rPr>
        <w:t xml:space="preserve">The encoding structure is </w:t>
      </w:r>
      <w:r w:rsidR="00712A4F">
        <w:rPr>
          <w:rFonts w:cs="Arial"/>
        </w:rPr>
        <w:t>included</w:t>
      </w:r>
      <w:r w:rsidR="00712A4F" w:rsidRPr="00D129DC">
        <w:rPr>
          <w:rFonts w:cs="Arial"/>
        </w:rPr>
        <w:t xml:space="preserve"> </w:t>
      </w:r>
      <w:r w:rsidRPr="00D129DC">
        <w:rPr>
          <w:rFonts w:cs="Arial"/>
        </w:rPr>
        <w:t>in Annex B.</w:t>
      </w:r>
    </w:p>
    <w:p w14:paraId="753B509C" w14:textId="6519BA37" w:rsidR="00BA22CA" w:rsidRPr="0050635D" w:rsidRDefault="00AA0989" w:rsidP="002F4EAB">
      <w:pPr>
        <w:pStyle w:val="ListParagraph"/>
        <w:numPr>
          <w:ilvl w:val="0"/>
          <w:numId w:val="53"/>
        </w:numPr>
        <w:tabs>
          <w:tab w:val="clear" w:pos="720"/>
          <w:tab w:val="num" w:pos="426"/>
        </w:tabs>
        <w:suppressAutoHyphens/>
        <w:spacing w:before="0" w:line="240" w:lineRule="auto"/>
        <w:ind w:left="426" w:hanging="426"/>
        <w:rPr>
          <w:rFonts w:cs="Arial"/>
        </w:rPr>
      </w:pPr>
      <w:r w:rsidRPr="0050635D">
        <w:rPr>
          <w:rFonts w:cs="Arial"/>
        </w:rPr>
        <w:t xml:space="preserve">Cancellation: </w:t>
      </w:r>
      <w:r w:rsidR="00BA22CA" w:rsidRPr="0050635D">
        <w:rPr>
          <w:rFonts w:cs="Arial"/>
        </w:rPr>
        <w:t xml:space="preserve">A dataset shall be considered cancelled when </w:t>
      </w:r>
      <w:r w:rsidR="0050635D">
        <w:rPr>
          <w:rFonts w:cs="Arial"/>
        </w:rPr>
        <w:t xml:space="preserve">a newer edition has been received or </w:t>
      </w:r>
      <w:del w:id="1397" w:author="Jason Rhee" w:date="2024-07-21T22:16:00Z" w16du:dateUtc="2024-07-21T12:16:00Z">
        <w:r w:rsidR="00BA22CA" w:rsidRPr="0050635D" w:rsidDel="00654DA0">
          <w:rPr>
            <w:rFonts w:cs="Arial"/>
          </w:rPr>
          <w:delText xml:space="preserve">the </w:delText>
        </w:r>
      </w:del>
      <w:ins w:id="1398" w:author="Jason Rhee" w:date="2024-07-21T22:16:00Z" w16du:dateUtc="2024-07-21T12:16:00Z">
        <w:r w:rsidR="00654DA0">
          <w:rPr>
            <w:rFonts w:eastAsiaTheme="minorEastAsia" w:cs="Arial" w:hint="eastAsia"/>
            <w:lang w:eastAsia="ko-KR"/>
          </w:rPr>
          <w:t xml:space="preserve">its </w:t>
        </w:r>
      </w:ins>
      <w:commentRangeStart w:id="1399"/>
      <w:del w:id="1400" w:author="Jason Rhee" w:date="2024-07-21T22:16:00Z" w16du:dateUtc="2024-07-21T12:16:00Z">
        <w:r w:rsidR="00BA22CA" w:rsidRPr="0050635D" w:rsidDel="00801899">
          <w:rPr>
            <w:rFonts w:cs="Arial"/>
          </w:rPr>
          <w:delText>validTimeEnd</w:delText>
        </w:r>
        <w:commentRangeEnd w:id="1399"/>
        <w:r w:rsidR="00DA29BF" w:rsidDel="00801899">
          <w:rPr>
            <w:rStyle w:val="CommentReference"/>
          </w:rPr>
          <w:commentReference w:id="1399"/>
        </w:r>
        <w:r w:rsidR="00BA22CA" w:rsidRPr="0050635D" w:rsidDel="00801899">
          <w:rPr>
            <w:rFonts w:cs="Arial"/>
          </w:rPr>
          <w:delText xml:space="preserve"> </w:delText>
        </w:r>
      </w:del>
      <w:ins w:id="1401" w:author="Jason Rhee" w:date="2024-07-21T22:16:00Z" w16du:dateUtc="2024-07-21T12:16:00Z">
        <w:r w:rsidR="00801899">
          <w:rPr>
            <w:rFonts w:eastAsiaTheme="minorEastAsia" w:cs="Arial" w:hint="eastAsia"/>
            <w:lang w:eastAsia="ko-KR"/>
          </w:rPr>
          <w:t>temporal</w:t>
        </w:r>
        <w:r w:rsidR="00654DA0">
          <w:rPr>
            <w:rFonts w:eastAsiaTheme="minorEastAsia" w:cs="Arial" w:hint="eastAsia"/>
            <w:lang w:eastAsia="ko-KR"/>
          </w:rPr>
          <w:t xml:space="preserve"> e</w:t>
        </w:r>
        <w:r w:rsidR="00801899">
          <w:rPr>
            <w:rFonts w:eastAsiaTheme="minorEastAsia" w:cs="Arial" w:hint="eastAsia"/>
            <w:lang w:eastAsia="ko-KR"/>
          </w:rPr>
          <w:t>xtent</w:t>
        </w:r>
        <w:r w:rsidR="00801899" w:rsidRPr="0050635D">
          <w:rPr>
            <w:rFonts w:cs="Arial"/>
          </w:rPr>
          <w:t xml:space="preserve"> </w:t>
        </w:r>
        <w:r w:rsidR="00654DA0">
          <w:rPr>
            <w:rFonts w:eastAsiaTheme="minorEastAsia" w:cs="Arial" w:hint="eastAsia"/>
            <w:lang w:eastAsia="ko-KR"/>
          </w:rPr>
          <w:t xml:space="preserve">(i.e. </w:t>
        </w:r>
        <w:r w:rsidR="00654DA0" w:rsidRPr="005A6669">
          <w:rPr>
            <w:rFonts w:eastAsiaTheme="minorEastAsia" w:cs="Arial"/>
            <w:i/>
            <w:iCs/>
            <w:lang w:eastAsia="ko-KR"/>
          </w:rPr>
          <w:t>temp</w:t>
        </w:r>
      </w:ins>
      <w:ins w:id="1402" w:author="Jason Rhee" w:date="2024-07-21T22:17:00Z" w16du:dateUtc="2024-07-21T12:17:00Z">
        <w:r w:rsidR="00654DA0" w:rsidRPr="005A6669">
          <w:rPr>
            <w:rFonts w:eastAsiaTheme="minorEastAsia" w:cs="Arial"/>
            <w:i/>
            <w:iCs/>
            <w:lang w:eastAsia="ko-KR"/>
          </w:rPr>
          <w:t>oralExtent</w:t>
        </w:r>
        <w:r w:rsidR="00654DA0">
          <w:rPr>
            <w:rFonts w:eastAsiaTheme="minorEastAsia" w:cs="Arial" w:hint="eastAsia"/>
            <w:lang w:eastAsia="ko-KR"/>
          </w:rPr>
          <w:t xml:space="preserve"> metadata) </w:t>
        </w:r>
      </w:ins>
      <w:del w:id="1403" w:author="Jason Rhee" w:date="2024-07-21T22:17:00Z" w16du:dateUtc="2024-07-21T12:17:00Z">
        <w:r w:rsidR="00BA22CA" w:rsidRPr="0050635D" w:rsidDel="00654DA0">
          <w:rPr>
            <w:rFonts w:cs="Arial"/>
          </w:rPr>
          <w:delText xml:space="preserve">of the UnderKeelClearancePlan </w:delText>
        </w:r>
      </w:del>
      <w:r w:rsidR="00BA22CA" w:rsidRPr="0050635D">
        <w:rPr>
          <w:rFonts w:cs="Arial"/>
        </w:rPr>
        <w:t>is exceeded.</w:t>
      </w:r>
    </w:p>
    <w:p w14:paraId="7F906ABA" w14:textId="77777777" w:rsidR="00596CE7" w:rsidRPr="006671C6" w:rsidRDefault="00596CE7" w:rsidP="00F72FAB">
      <w:pPr>
        <w:pStyle w:val="Heading3"/>
      </w:pPr>
      <w:r w:rsidRPr="006671C6">
        <w:t>Dataset size</w:t>
      </w:r>
    </w:p>
    <w:p w14:paraId="625B5DBA" w14:textId="1693FD0B" w:rsidR="00FA0C40" w:rsidRPr="00D129DC" w:rsidRDefault="00E52680" w:rsidP="00DE4B17">
      <w:pPr>
        <w:pStyle w:val="BodyText"/>
        <w:spacing w:before="0" w:after="240" w:line="240" w:lineRule="auto"/>
        <w:rPr>
          <w:rFonts w:cs="Arial"/>
          <w:sz w:val="20"/>
        </w:rPr>
      </w:pPr>
      <w:commentRangeStart w:id="1404"/>
      <w:r>
        <w:rPr>
          <w:rFonts w:cs="Arial"/>
          <w:sz w:val="20"/>
        </w:rPr>
        <w:t>The</w:t>
      </w:r>
      <w:del w:id="1405" w:author="Jason Rhee" w:date="2024-03-07T17:20:00Z">
        <w:r w:rsidDel="002807DC">
          <w:rPr>
            <w:rFonts w:cs="Arial"/>
            <w:sz w:val="20"/>
          </w:rPr>
          <w:delText xml:space="preserve">re is no </w:delText>
        </w:r>
      </w:del>
      <w:ins w:id="1406" w:author="Jason Rhee" w:date="2024-03-07T17:20:00Z">
        <w:r w:rsidR="002807DC">
          <w:rPr>
            <w:rFonts w:cs="Arial"/>
            <w:sz w:val="20"/>
          </w:rPr>
          <w:t xml:space="preserve"> </w:t>
        </w:r>
      </w:ins>
      <w:r>
        <w:rPr>
          <w:rFonts w:cs="Arial"/>
          <w:sz w:val="20"/>
        </w:rPr>
        <w:t xml:space="preserve">recommended maximum file size for </w:t>
      </w:r>
      <w:ins w:id="1407" w:author="Jason Rhee" w:date="2024-03-07T17:20:00Z">
        <w:r w:rsidR="002807DC">
          <w:rPr>
            <w:rFonts w:cs="Arial"/>
            <w:sz w:val="20"/>
          </w:rPr>
          <w:t xml:space="preserve">S-129 </w:t>
        </w:r>
      </w:ins>
      <w:r w:rsidR="00FA0C40" w:rsidRPr="00D129DC">
        <w:rPr>
          <w:rFonts w:cs="Arial"/>
          <w:sz w:val="20"/>
        </w:rPr>
        <w:t>UKCM datasets</w:t>
      </w:r>
      <w:ins w:id="1408" w:author="Jason Rhee" w:date="2024-03-07T17:20:00Z">
        <w:r w:rsidR="002807DC">
          <w:rPr>
            <w:rFonts w:cs="Arial"/>
            <w:sz w:val="20"/>
          </w:rPr>
          <w:t xml:space="preserve"> is 20MB</w:t>
        </w:r>
      </w:ins>
      <w:r w:rsidR="00B52507">
        <w:rPr>
          <w:rFonts w:cs="Arial"/>
          <w:sz w:val="20"/>
        </w:rPr>
        <w:t>. F</w:t>
      </w:r>
      <w:r>
        <w:rPr>
          <w:rFonts w:cs="Arial"/>
          <w:sz w:val="20"/>
        </w:rPr>
        <w:t xml:space="preserve">uture </w:t>
      </w:r>
      <w:ins w:id="1409" w:author="Jason Rhee" w:date="2024-07-26T12:59:00Z" w16du:dateUtc="2024-07-26T02:59:00Z">
        <w:r w:rsidR="00D31CA3">
          <w:rPr>
            <w:rFonts w:eastAsiaTheme="minorEastAsia" w:cs="Arial" w:hint="eastAsia"/>
            <w:sz w:val="20"/>
            <w:lang w:eastAsia="ko-KR"/>
          </w:rPr>
          <w:t xml:space="preserve">usage or </w:t>
        </w:r>
      </w:ins>
      <w:r>
        <w:rPr>
          <w:rFonts w:cs="Arial"/>
          <w:sz w:val="20"/>
        </w:rPr>
        <w:t xml:space="preserve">testing may </w:t>
      </w:r>
      <w:r w:rsidR="00B52507">
        <w:rPr>
          <w:rFonts w:cs="Arial"/>
          <w:sz w:val="20"/>
        </w:rPr>
        <w:t xml:space="preserve">result in a </w:t>
      </w:r>
      <w:ins w:id="1410" w:author="Jason Rhee" w:date="2024-03-07T17:21:00Z">
        <w:r w:rsidR="002807DC">
          <w:rPr>
            <w:rFonts w:cs="Arial"/>
            <w:sz w:val="20"/>
          </w:rPr>
          <w:t xml:space="preserve">different </w:t>
        </w:r>
      </w:ins>
      <w:r w:rsidR="00B52507">
        <w:rPr>
          <w:rFonts w:cs="Arial"/>
          <w:sz w:val="20"/>
        </w:rPr>
        <w:t xml:space="preserve">recommended file </w:t>
      </w:r>
      <w:r>
        <w:rPr>
          <w:rFonts w:cs="Arial"/>
          <w:sz w:val="20"/>
        </w:rPr>
        <w:t>size</w:t>
      </w:r>
      <w:r w:rsidR="00B52507">
        <w:rPr>
          <w:rFonts w:cs="Arial"/>
          <w:sz w:val="20"/>
        </w:rPr>
        <w:t xml:space="preserve"> limit.</w:t>
      </w:r>
      <w:r>
        <w:rPr>
          <w:rFonts w:cs="Arial"/>
          <w:sz w:val="20"/>
        </w:rPr>
        <w:t xml:space="preserve"> </w:t>
      </w:r>
      <w:commentRangeEnd w:id="1404"/>
      <w:r w:rsidR="003572D3">
        <w:rPr>
          <w:rStyle w:val="CommentReference"/>
        </w:rPr>
        <w:commentReference w:id="1404"/>
      </w:r>
    </w:p>
    <w:p w14:paraId="14A6091D" w14:textId="77777777" w:rsidR="00183503" w:rsidRPr="00D129DC" w:rsidRDefault="002875C5" w:rsidP="00F72FAB">
      <w:pPr>
        <w:pStyle w:val="Heading3"/>
      </w:pPr>
      <w:bookmarkStart w:id="1411" w:name="_Toc225648343"/>
      <w:bookmarkStart w:id="1412" w:name="_Toc225065200"/>
      <w:r w:rsidRPr="00D129DC">
        <w:t>Data</w:t>
      </w:r>
      <w:r w:rsidR="00183503" w:rsidRPr="00D129DC">
        <w:t>set file naming</w:t>
      </w:r>
      <w:bookmarkEnd w:id="1411"/>
      <w:bookmarkEnd w:id="1412"/>
    </w:p>
    <w:p w14:paraId="40B85369" w14:textId="77777777" w:rsidR="003F7D55" w:rsidRDefault="003F7D55" w:rsidP="00DE4B17">
      <w:pPr>
        <w:spacing w:before="0"/>
        <w:rPr>
          <w:rFonts w:cs="Arial"/>
          <w:szCs w:val="20"/>
        </w:rPr>
      </w:pPr>
      <w:r w:rsidRPr="00D129DC">
        <w:rPr>
          <w:rFonts w:cs="Arial"/>
          <w:szCs w:val="20"/>
        </w:rPr>
        <w:t>Dataset files shall be named</w:t>
      </w:r>
      <w:r w:rsidR="00371853">
        <w:rPr>
          <w:rFonts w:cs="Arial"/>
          <w:szCs w:val="20"/>
        </w:rPr>
        <w:t>:</w:t>
      </w:r>
    </w:p>
    <w:p w14:paraId="7A64AD9F" w14:textId="77777777" w:rsidR="003F7D55" w:rsidRPr="00D129DC" w:rsidRDefault="003F7D55" w:rsidP="00DE4B17">
      <w:pPr>
        <w:spacing w:before="0"/>
        <w:rPr>
          <w:rFonts w:cs="Arial"/>
          <w:szCs w:val="20"/>
        </w:rPr>
      </w:pPr>
      <w:r w:rsidRPr="00D129DC">
        <w:rPr>
          <w:rFonts w:cs="Arial"/>
          <w:szCs w:val="20"/>
        </w:rPr>
        <w:t xml:space="preserve">129XXXXYYYYYYYY.GML </w:t>
      </w:r>
    </w:p>
    <w:p w14:paraId="03659BBC" w14:textId="77777777" w:rsidR="003F7D55" w:rsidRDefault="003F7D55" w:rsidP="00E1761D">
      <w:pPr>
        <w:spacing w:before="0" w:after="60"/>
        <w:rPr>
          <w:rFonts w:cs="Arial"/>
          <w:szCs w:val="20"/>
        </w:rPr>
      </w:pPr>
      <w:r w:rsidRPr="00D129DC">
        <w:rPr>
          <w:rFonts w:cs="Arial"/>
          <w:szCs w:val="20"/>
        </w:rPr>
        <w:t>The file name forms a unique identifier where:</w:t>
      </w:r>
    </w:p>
    <w:p w14:paraId="6C142F38" w14:textId="77777777" w:rsidR="003F7D55" w:rsidRPr="00D129DC" w:rsidRDefault="003F7D55" w:rsidP="00E1761D">
      <w:pPr>
        <w:pStyle w:val="ListParagraph"/>
        <w:numPr>
          <w:ilvl w:val="0"/>
          <w:numId w:val="20"/>
        </w:numPr>
        <w:suppressAutoHyphens/>
        <w:spacing w:before="0" w:after="60" w:line="240" w:lineRule="auto"/>
        <w:jc w:val="left"/>
        <w:rPr>
          <w:rFonts w:cs="Arial"/>
        </w:rPr>
      </w:pPr>
      <w:r w:rsidRPr="00D129DC">
        <w:rPr>
          <w:rFonts w:cs="Arial"/>
        </w:rPr>
        <w:t>the first three characters are fixed to 129, and identify the dataset as a S-129 dataset.</w:t>
      </w:r>
    </w:p>
    <w:p w14:paraId="5D6472D3" w14:textId="15D12B1E" w:rsidR="003F7D55" w:rsidRPr="00D129DC" w:rsidRDefault="00712A4F" w:rsidP="00E1761D">
      <w:pPr>
        <w:pStyle w:val="ListParagraph"/>
        <w:numPr>
          <w:ilvl w:val="0"/>
          <w:numId w:val="20"/>
        </w:numPr>
        <w:suppressAutoHyphens/>
        <w:spacing w:before="0" w:after="60" w:line="240" w:lineRule="auto"/>
        <w:jc w:val="left"/>
        <w:rPr>
          <w:rFonts w:cs="Arial"/>
        </w:rPr>
      </w:pPr>
      <w:r>
        <w:rPr>
          <w:rFonts w:cs="Arial"/>
        </w:rPr>
        <w:t>t</w:t>
      </w:r>
      <w:r w:rsidR="003F7D55" w:rsidRPr="00D129DC">
        <w:rPr>
          <w:rFonts w:cs="Arial"/>
        </w:rPr>
        <w:t>he fourth to seventh characters indicate the issuing agency (mandatory) in accordance with IHO S-62.</w:t>
      </w:r>
    </w:p>
    <w:p w14:paraId="7195EFAD" w14:textId="3C26A089" w:rsidR="003F7D55" w:rsidRPr="00D129DC" w:rsidRDefault="003F7D55" w:rsidP="00E1761D">
      <w:pPr>
        <w:pStyle w:val="ListParagraph"/>
        <w:numPr>
          <w:ilvl w:val="0"/>
          <w:numId w:val="20"/>
        </w:numPr>
        <w:suppressAutoHyphens/>
        <w:spacing w:before="0" w:after="60" w:line="240" w:lineRule="auto"/>
        <w:jc w:val="left"/>
        <w:rPr>
          <w:rFonts w:cs="Arial"/>
        </w:rPr>
      </w:pPr>
      <w:r w:rsidRPr="00D129DC">
        <w:rPr>
          <w:rFonts w:cs="Arial"/>
        </w:rPr>
        <w:t>the eight</w:t>
      </w:r>
      <w:r w:rsidR="00712A4F">
        <w:rPr>
          <w:rFonts w:cs="Arial"/>
        </w:rPr>
        <w:t>h</w:t>
      </w:r>
      <w:r w:rsidRPr="00D129DC">
        <w:rPr>
          <w:rFonts w:cs="Arial"/>
        </w:rPr>
        <w:t xml:space="preserve"> to fifteenth characters are optional and may be used in any way by the producer to provide the unique file name</w:t>
      </w:r>
      <w:r w:rsidR="0066549D">
        <w:rPr>
          <w:rFonts w:cs="Arial"/>
        </w:rPr>
        <w:t>.</w:t>
      </w:r>
      <w:r w:rsidR="004E1105">
        <w:rPr>
          <w:rFonts w:cs="Arial"/>
        </w:rPr>
        <w:t xml:space="preserve"> </w:t>
      </w:r>
      <w:r w:rsidRPr="00D129DC">
        <w:rPr>
          <w:rFonts w:cs="Arial"/>
        </w:rPr>
        <w:t>It is not required to use all characters</w:t>
      </w:r>
      <w:r w:rsidR="0066549D">
        <w:rPr>
          <w:rFonts w:cs="Arial"/>
        </w:rPr>
        <w:t>.</w:t>
      </w:r>
      <w:r w:rsidR="004E1105">
        <w:rPr>
          <w:rFonts w:cs="Arial"/>
        </w:rPr>
        <w:t xml:space="preserve"> </w:t>
      </w:r>
      <w:r w:rsidRPr="00D129DC">
        <w:rPr>
          <w:rFonts w:cs="Arial"/>
        </w:rPr>
        <w:t>The following characters are allowed in the dataset name</w:t>
      </w:r>
      <w:r w:rsidR="00712A4F">
        <w:rPr>
          <w:rFonts w:cs="Arial"/>
        </w:rPr>
        <w:t>:</w:t>
      </w:r>
      <w:r w:rsidRPr="00D129DC">
        <w:rPr>
          <w:rFonts w:cs="Arial"/>
        </w:rPr>
        <w:t xml:space="preserve"> A to Z, 0 to 9 and the special character _ (underscore)</w:t>
      </w:r>
      <w:r w:rsidR="0066549D">
        <w:rPr>
          <w:rFonts w:cs="Arial"/>
        </w:rPr>
        <w:t>.</w:t>
      </w:r>
    </w:p>
    <w:p w14:paraId="2018B6B0" w14:textId="4C2AE459" w:rsidR="003F7D55" w:rsidRDefault="003F7D55" w:rsidP="00DE4B17">
      <w:pPr>
        <w:pStyle w:val="ListParagraph"/>
        <w:numPr>
          <w:ilvl w:val="0"/>
          <w:numId w:val="20"/>
        </w:numPr>
        <w:suppressAutoHyphens/>
        <w:spacing w:before="0" w:line="240" w:lineRule="auto"/>
        <w:jc w:val="left"/>
        <w:rPr>
          <w:rFonts w:cs="Arial"/>
        </w:rPr>
      </w:pPr>
      <w:r w:rsidRPr="00D129DC">
        <w:rPr>
          <w:rFonts w:cs="Arial"/>
        </w:rPr>
        <w:t>GML – the character sequence “GML” or “gml”.</w:t>
      </w:r>
    </w:p>
    <w:p w14:paraId="2486F6D6" w14:textId="04E5B402" w:rsidR="003B67D5" w:rsidRDefault="003B67D5" w:rsidP="00B3435A">
      <w:pPr>
        <w:pStyle w:val="Heading2"/>
      </w:pPr>
      <w:bookmarkStart w:id="1413" w:name="_Toc127463864"/>
      <w:bookmarkStart w:id="1414" w:name="_Toc128125490"/>
      <w:bookmarkStart w:id="1415" w:name="_Toc141176215"/>
      <w:bookmarkStart w:id="1416" w:name="_Toc141176370"/>
      <w:bookmarkStart w:id="1417" w:name="_Toc141177001"/>
      <w:bookmarkStart w:id="1418" w:name="_Toc150177886"/>
      <w:r>
        <w:t>Data Integrity</w:t>
      </w:r>
      <w:bookmarkEnd w:id="1413"/>
      <w:bookmarkEnd w:id="1414"/>
      <w:bookmarkEnd w:id="1415"/>
      <w:bookmarkEnd w:id="1416"/>
      <w:bookmarkEnd w:id="1417"/>
      <w:bookmarkEnd w:id="1418"/>
    </w:p>
    <w:p w14:paraId="7B375DD5" w14:textId="1ABACDF7" w:rsidR="003B67D5" w:rsidRDefault="0024485B" w:rsidP="0024485B">
      <w:r w:rsidRPr="0024485B">
        <w:t>S-100 Part 15 defines the algorithms for compressing, encrypting and digitally signing datasets based on the S-100 Data Model. The individual Product Specifications provide details about which of the elements are being used and on which files in the dataset.</w:t>
      </w:r>
    </w:p>
    <w:p w14:paraId="0B7C2FD6" w14:textId="1B08AA7F" w:rsidR="0024485B" w:rsidRDefault="0024485B" w:rsidP="002721B0">
      <w:pPr>
        <w:pStyle w:val="Heading3"/>
      </w:pPr>
      <w:r>
        <w:t>Data Encryption</w:t>
      </w:r>
    </w:p>
    <w:p w14:paraId="36817DD7" w14:textId="3BFAB991" w:rsidR="0024485B" w:rsidRDefault="0024485B" w:rsidP="0024485B">
      <w:pPr>
        <w:rPr>
          <w:lang w:val="en-GB" w:eastAsia="ja-JP"/>
        </w:rPr>
      </w:pPr>
      <w:r w:rsidRPr="0024485B">
        <w:rPr>
          <w:lang w:val="en-GB" w:eastAsia="ja-JP"/>
        </w:rPr>
        <w:t xml:space="preserve">Dataset files may or may not be encrypted. If encrypted, the encryption method defined in </w:t>
      </w:r>
      <w:r w:rsidRPr="00864799">
        <w:rPr>
          <w:lang w:val="en-GB" w:eastAsia="ja-JP"/>
        </w:rPr>
        <w:t>S-100 Part 15</w:t>
      </w:r>
      <w:r w:rsidRPr="0024485B">
        <w:rPr>
          <w:lang w:val="en-GB" w:eastAsia="ja-JP"/>
        </w:rPr>
        <w:t xml:space="preserve"> must be applied.</w:t>
      </w:r>
    </w:p>
    <w:p w14:paraId="1CADB297" w14:textId="131580D5" w:rsidR="0024485B" w:rsidRDefault="0024485B" w:rsidP="002721B0">
      <w:pPr>
        <w:pStyle w:val="Heading3"/>
      </w:pPr>
      <w:r>
        <w:t>Use o</w:t>
      </w:r>
      <w:r w:rsidR="00CB54B9">
        <w:t>f</w:t>
      </w:r>
      <w:r>
        <w:t xml:space="preserve"> Digital Signatures</w:t>
      </w:r>
    </w:p>
    <w:p w14:paraId="121D7D9E" w14:textId="45A2D72B" w:rsidR="0024485B" w:rsidRPr="009B23C4" w:rsidRDefault="0024485B" w:rsidP="009B23C4">
      <w:pPr>
        <w:rPr>
          <w:lang w:val="en-GB" w:eastAsia="ja-JP"/>
        </w:rPr>
      </w:pPr>
      <w:r w:rsidRPr="0024485B">
        <w:rPr>
          <w:lang w:val="en-GB" w:eastAsia="ja-JP"/>
        </w:rPr>
        <w:t xml:space="preserve">Digital signatures shall be used on all files. The signature method is defined in </w:t>
      </w:r>
      <w:r w:rsidRPr="00864799">
        <w:rPr>
          <w:lang w:val="en-GB" w:eastAsia="ja-JP"/>
        </w:rPr>
        <w:t>S-100 Part 15</w:t>
      </w:r>
      <w:r w:rsidRPr="0024485B">
        <w:rPr>
          <w:lang w:val="en-GB" w:eastAsia="ja-JP"/>
        </w:rPr>
        <w:t>.</w:t>
      </w:r>
    </w:p>
    <w:p w14:paraId="0163FB7E" w14:textId="77777777" w:rsidR="00E83228" w:rsidRPr="006671C6" w:rsidRDefault="00E83228" w:rsidP="00B3435A">
      <w:pPr>
        <w:pStyle w:val="Heading2"/>
      </w:pPr>
      <w:bookmarkStart w:id="1419" w:name="_Toc127463865"/>
      <w:bookmarkStart w:id="1420" w:name="_Toc128125491"/>
      <w:bookmarkStart w:id="1421" w:name="_Toc141176216"/>
      <w:bookmarkStart w:id="1422" w:name="_Toc141176371"/>
      <w:bookmarkStart w:id="1423" w:name="_Toc141177002"/>
      <w:bookmarkStart w:id="1424" w:name="_Toc150177887"/>
      <w:r w:rsidRPr="006671C6">
        <w:t>Support Files</w:t>
      </w:r>
      <w:bookmarkEnd w:id="1419"/>
      <w:bookmarkEnd w:id="1420"/>
      <w:bookmarkEnd w:id="1421"/>
      <w:bookmarkEnd w:id="1422"/>
      <w:bookmarkEnd w:id="1423"/>
      <w:bookmarkEnd w:id="1424"/>
    </w:p>
    <w:p w14:paraId="73B3CE70" w14:textId="77777777" w:rsidR="00EF4A6D" w:rsidRDefault="009C480A" w:rsidP="00E1761D">
      <w:pPr>
        <w:spacing w:before="0" w:after="60"/>
        <w:rPr>
          <w:rFonts w:cs="Arial"/>
          <w:szCs w:val="20"/>
        </w:rPr>
      </w:pPr>
      <w:r>
        <w:rPr>
          <w:rFonts w:cs="Arial"/>
          <w:szCs w:val="20"/>
          <w:lang w:val="fi-FI"/>
        </w:rPr>
        <w:t xml:space="preserve">The only </w:t>
      </w:r>
      <w:r>
        <w:rPr>
          <w:rFonts w:cs="Arial"/>
          <w:szCs w:val="20"/>
        </w:rPr>
        <w:t>s</w:t>
      </w:r>
      <w:r w:rsidR="00933FE9" w:rsidRPr="00D129DC">
        <w:rPr>
          <w:rFonts w:cs="Arial"/>
          <w:szCs w:val="20"/>
        </w:rPr>
        <w:t>upport file</w:t>
      </w:r>
      <w:r>
        <w:rPr>
          <w:rFonts w:cs="Arial"/>
          <w:szCs w:val="20"/>
        </w:rPr>
        <w:t xml:space="preserve"> type</w:t>
      </w:r>
      <w:r w:rsidR="00933FE9" w:rsidRPr="00D129DC">
        <w:rPr>
          <w:rFonts w:cs="Arial"/>
          <w:szCs w:val="20"/>
        </w:rPr>
        <w:t xml:space="preserve"> </w:t>
      </w:r>
      <w:r>
        <w:rPr>
          <w:rFonts w:cs="Arial"/>
          <w:szCs w:val="20"/>
        </w:rPr>
        <w:t>allowed for S-129 is an optional file describing the route which was used to calculate the S-129 dataset</w:t>
      </w:r>
      <w:r w:rsidR="0066549D">
        <w:rPr>
          <w:rFonts w:cs="Arial"/>
          <w:szCs w:val="20"/>
        </w:rPr>
        <w:t>.</w:t>
      </w:r>
      <w:r w:rsidR="004E1105">
        <w:rPr>
          <w:rFonts w:cs="Arial"/>
          <w:szCs w:val="20"/>
        </w:rPr>
        <w:t xml:space="preserve"> </w:t>
      </w:r>
      <w:r>
        <w:rPr>
          <w:rFonts w:cs="Arial"/>
          <w:szCs w:val="20"/>
        </w:rPr>
        <w:t xml:space="preserve">Changes to the route during transit should be kept to a minimum, and the file should be included only when it </w:t>
      </w:r>
      <w:r w:rsidR="00E710B7">
        <w:rPr>
          <w:rFonts w:cs="Arial"/>
          <w:szCs w:val="20"/>
        </w:rPr>
        <w:t>is</w:t>
      </w:r>
      <w:r>
        <w:rPr>
          <w:rFonts w:cs="Arial"/>
          <w:szCs w:val="20"/>
        </w:rPr>
        <w:t xml:space="preserve"> changed</w:t>
      </w:r>
      <w:r w:rsidR="0066549D">
        <w:rPr>
          <w:rFonts w:cs="Arial"/>
          <w:szCs w:val="20"/>
        </w:rPr>
        <w:t>.</w:t>
      </w:r>
      <w:r w:rsidR="004E1105">
        <w:rPr>
          <w:rFonts w:cs="Arial"/>
          <w:szCs w:val="20"/>
        </w:rPr>
        <w:t xml:space="preserve"> </w:t>
      </w:r>
      <w:r w:rsidR="00EF4A6D">
        <w:rPr>
          <w:rFonts w:cs="Arial"/>
          <w:szCs w:val="20"/>
        </w:rPr>
        <w:t xml:space="preserve">The specific route file is identified within </w:t>
      </w:r>
      <w:r w:rsidR="00EF4A6D" w:rsidRPr="009C480A">
        <w:rPr>
          <w:rFonts w:cs="Arial"/>
          <w:szCs w:val="20"/>
        </w:rPr>
        <w:t xml:space="preserve">the </w:t>
      </w:r>
      <w:r w:rsidR="00EF4A6D">
        <w:rPr>
          <w:rFonts w:cs="Arial"/>
          <w:szCs w:val="20"/>
        </w:rPr>
        <w:t xml:space="preserve">S-129 dataset by </w:t>
      </w:r>
      <w:r w:rsidR="00EF4A6D" w:rsidRPr="009C480A">
        <w:rPr>
          <w:rFonts w:cs="Arial"/>
          <w:szCs w:val="20"/>
        </w:rPr>
        <w:t>the following simple attributes</w:t>
      </w:r>
      <w:r w:rsidR="00E710B7">
        <w:rPr>
          <w:rFonts w:cs="Arial"/>
          <w:szCs w:val="20"/>
        </w:rPr>
        <w:t>:</w:t>
      </w:r>
    </w:p>
    <w:p w14:paraId="54038B55" w14:textId="7CBC0AAC" w:rsidR="00EF4A6D" w:rsidRPr="009C480A" w:rsidRDefault="00B16610" w:rsidP="00E1761D">
      <w:pPr>
        <w:pStyle w:val="ListParagraph"/>
        <w:numPr>
          <w:ilvl w:val="0"/>
          <w:numId w:val="20"/>
        </w:numPr>
        <w:suppressAutoHyphens/>
        <w:spacing w:before="0" w:after="60" w:line="240" w:lineRule="auto"/>
        <w:jc w:val="left"/>
        <w:rPr>
          <w:rFonts w:cs="Arial"/>
        </w:rPr>
      </w:pPr>
      <w:r>
        <w:rPr>
          <w:rFonts w:cs="Arial"/>
        </w:rPr>
        <w:lastRenderedPageBreak/>
        <w:t>sourceRouteName</w:t>
      </w:r>
    </w:p>
    <w:p w14:paraId="27052FCB" w14:textId="54F25F2B" w:rsidR="009C480A" w:rsidRDefault="00B16610" w:rsidP="00E1761D">
      <w:pPr>
        <w:pStyle w:val="ListParagraph"/>
        <w:numPr>
          <w:ilvl w:val="0"/>
          <w:numId w:val="20"/>
        </w:numPr>
        <w:suppressAutoHyphens/>
        <w:spacing w:before="0" w:line="240" w:lineRule="auto"/>
        <w:jc w:val="left"/>
        <w:rPr>
          <w:rFonts w:cs="Arial"/>
        </w:rPr>
      </w:pPr>
      <w:r>
        <w:rPr>
          <w:rFonts w:cs="Arial"/>
        </w:rPr>
        <w:t>sourceRouteVersion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493"/>
        <w:gridCol w:w="1299"/>
        <w:gridCol w:w="5310"/>
      </w:tblGrid>
      <w:tr w:rsidR="00EF4A6D" w:rsidRPr="005C1DB9" w14:paraId="1F1723CB" w14:textId="77777777" w:rsidTr="009C6D69">
        <w:trPr>
          <w:trHeight w:val="220"/>
          <w:jc w:val="center"/>
        </w:trPr>
        <w:tc>
          <w:tcPr>
            <w:tcW w:w="1493" w:type="dxa"/>
            <w:shd w:val="clear" w:color="auto" w:fill="D9D9D9" w:themeFill="background1" w:themeFillShade="D9"/>
          </w:tcPr>
          <w:p w14:paraId="6DDB644A" w14:textId="77777777" w:rsidR="00EF4A6D" w:rsidRPr="005C1DB9" w:rsidRDefault="00EF4A6D" w:rsidP="00E1761D">
            <w:pPr>
              <w:pStyle w:val="NormalWeb"/>
              <w:spacing w:before="60" w:beforeAutospacing="0" w:after="60" w:afterAutospacing="0"/>
              <w:jc w:val="left"/>
              <w:rPr>
                <w:rFonts w:cs="Arial"/>
                <w:b/>
                <w:sz w:val="18"/>
                <w:szCs w:val="18"/>
              </w:rPr>
            </w:pPr>
            <w:r w:rsidRPr="005C1DB9">
              <w:rPr>
                <w:rFonts w:cs="Arial"/>
                <w:b/>
                <w:sz w:val="18"/>
                <w:szCs w:val="18"/>
              </w:rPr>
              <w:t>File Types</w:t>
            </w:r>
          </w:p>
        </w:tc>
        <w:tc>
          <w:tcPr>
            <w:tcW w:w="1299" w:type="dxa"/>
            <w:shd w:val="clear" w:color="auto" w:fill="D9D9D9" w:themeFill="background1" w:themeFillShade="D9"/>
          </w:tcPr>
          <w:p w14:paraId="14A36EC2" w14:textId="77777777" w:rsidR="00EF4A6D" w:rsidRPr="005C1DB9" w:rsidRDefault="00EF4A6D" w:rsidP="00E1761D">
            <w:pPr>
              <w:pStyle w:val="NormalWeb"/>
              <w:spacing w:before="60" w:beforeAutospacing="0" w:after="60" w:afterAutospacing="0"/>
              <w:jc w:val="left"/>
              <w:rPr>
                <w:rFonts w:cs="Arial"/>
                <w:b/>
                <w:sz w:val="18"/>
                <w:szCs w:val="18"/>
              </w:rPr>
            </w:pPr>
            <w:r w:rsidRPr="005C1DB9">
              <w:rPr>
                <w:rFonts w:cs="Arial"/>
                <w:b/>
                <w:sz w:val="18"/>
                <w:szCs w:val="18"/>
              </w:rPr>
              <w:t xml:space="preserve"> Extensions</w:t>
            </w:r>
          </w:p>
        </w:tc>
        <w:tc>
          <w:tcPr>
            <w:tcW w:w="5310" w:type="dxa"/>
            <w:shd w:val="clear" w:color="auto" w:fill="D9D9D9" w:themeFill="background1" w:themeFillShade="D9"/>
          </w:tcPr>
          <w:p w14:paraId="5CDCD653" w14:textId="77777777" w:rsidR="00EF4A6D" w:rsidRPr="005C1DB9" w:rsidRDefault="00EF4A6D" w:rsidP="00E1761D">
            <w:pPr>
              <w:pStyle w:val="NormalWeb"/>
              <w:spacing w:before="60" w:beforeAutospacing="0" w:after="60" w:afterAutospacing="0"/>
              <w:jc w:val="left"/>
              <w:rPr>
                <w:rFonts w:cs="Arial"/>
                <w:b/>
                <w:sz w:val="18"/>
                <w:szCs w:val="18"/>
              </w:rPr>
            </w:pPr>
            <w:r>
              <w:rPr>
                <w:rFonts w:cs="Arial"/>
                <w:b/>
                <w:sz w:val="18"/>
                <w:szCs w:val="18"/>
              </w:rPr>
              <w:t>Comment</w:t>
            </w:r>
          </w:p>
        </w:tc>
      </w:tr>
      <w:tr w:rsidR="00EF4A6D" w:rsidRPr="005C1DB9" w14:paraId="3031250A" w14:textId="77777777" w:rsidTr="003C3D5F">
        <w:trPr>
          <w:trHeight w:val="220"/>
          <w:jc w:val="center"/>
        </w:trPr>
        <w:tc>
          <w:tcPr>
            <w:tcW w:w="1493" w:type="dxa"/>
          </w:tcPr>
          <w:p w14:paraId="55C4DCF7" w14:textId="77777777" w:rsidR="00EF4A6D" w:rsidRPr="005C1DB9" w:rsidRDefault="00EF4A6D" w:rsidP="00E1761D">
            <w:pPr>
              <w:pStyle w:val="NormalWeb"/>
              <w:spacing w:before="60" w:beforeAutospacing="0" w:after="60" w:afterAutospacing="0"/>
              <w:jc w:val="left"/>
              <w:rPr>
                <w:rFonts w:cs="Arial"/>
                <w:b/>
                <w:sz w:val="18"/>
                <w:szCs w:val="18"/>
              </w:rPr>
            </w:pPr>
            <w:r>
              <w:rPr>
                <w:rFonts w:cs="Arial"/>
                <w:b/>
                <w:sz w:val="18"/>
                <w:szCs w:val="18"/>
              </w:rPr>
              <w:t>XML</w:t>
            </w:r>
          </w:p>
        </w:tc>
        <w:tc>
          <w:tcPr>
            <w:tcW w:w="1299" w:type="dxa"/>
          </w:tcPr>
          <w:p w14:paraId="7C5DCEBC" w14:textId="77777777" w:rsidR="00EF4A6D" w:rsidRPr="005C1DB9" w:rsidRDefault="00EF4A6D" w:rsidP="00E1761D">
            <w:pPr>
              <w:pStyle w:val="NormalWeb"/>
              <w:spacing w:before="60" w:beforeAutospacing="0" w:after="60" w:afterAutospacing="0"/>
              <w:jc w:val="left"/>
              <w:rPr>
                <w:rFonts w:cs="Arial"/>
                <w:sz w:val="18"/>
                <w:szCs w:val="18"/>
              </w:rPr>
            </w:pPr>
          </w:p>
        </w:tc>
        <w:tc>
          <w:tcPr>
            <w:tcW w:w="5310" w:type="dxa"/>
          </w:tcPr>
          <w:p w14:paraId="35D10ECA" w14:textId="77777777" w:rsidR="00EF4A6D" w:rsidRPr="005C1DB9" w:rsidRDefault="00EF4A6D" w:rsidP="00E1761D">
            <w:pPr>
              <w:pStyle w:val="NormalWeb"/>
              <w:spacing w:before="60" w:beforeAutospacing="0" w:after="60" w:afterAutospacing="0"/>
              <w:jc w:val="left"/>
              <w:rPr>
                <w:rFonts w:cs="Arial"/>
                <w:sz w:val="18"/>
                <w:szCs w:val="18"/>
              </w:rPr>
            </w:pPr>
          </w:p>
        </w:tc>
      </w:tr>
      <w:tr w:rsidR="00EF4A6D" w:rsidRPr="005C1DB9" w14:paraId="48D4F988" w14:textId="77777777" w:rsidTr="003C3D5F">
        <w:trPr>
          <w:trHeight w:val="204"/>
          <w:jc w:val="center"/>
        </w:trPr>
        <w:tc>
          <w:tcPr>
            <w:tcW w:w="1493" w:type="dxa"/>
          </w:tcPr>
          <w:p w14:paraId="6866B950" w14:textId="77777777" w:rsidR="00EF4A6D" w:rsidRPr="005C1DB9" w:rsidRDefault="00EF4A6D" w:rsidP="00E1761D">
            <w:pPr>
              <w:pStyle w:val="NormalWeb"/>
              <w:spacing w:before="60" w:beforeAutospacing="0" w:after="60" w:afterAutospacing="0"/>
              <w:jc w:val="left"/>
              <w:rPr>
                <w:rFonts w:cs="Arial"/>
                <w:b/>
                <w:sz w:val="18"/>
                <w:szCs w:val="18"/>
              </w:rPr>
            </w:pPr>
          </w:p>
        </w:tc>
        <w:tc>
          <w:tcPr>
            <w:tcW w:w="1299" w:type="dxa"/>
          </w:tcPr>
          <w:p w14:paraId="47E0133F" w14:textId="77777777" w:rsidR="00EF4A6D" w:rsidRPr="005C1DB9" w:rsidRDefault="00EF4A6D" w:rsidP="00E1761D">
            <w:pPr>
              <w:pStyle w:val="NormalWeb"/>
              <w:spacing w:before="60" w:beforeAutospacing="0" w:after="60" w:afterAutospacing="0"/>
              <w:jc w:val="left"/>
              <w:rPr>
                <w:rFonts w:cs="Arial"/>
                <w:sz w:val="18"/>
                <w:szCs w:val="18"/>
              </w:rPr>
            </w:pPr>
            <w:r>
              <w:rPr>
                <w:rFonts w:cs="Arial"/>
                <w:sz w:val="18"/>
                <w:szCs w:val="18"/>
              </w:rPr>
              <w:t>RTZ</w:t>
            </w:r>
          </w:p>
        </w:tc>
        <w:tc>
          <w:tcPr>
            <w:tcW w:w="5310" w:type="dxa"/>
          </w:tcPr>
          <w:p w14:paraId="7A4F21EA" w14:textId="46B7A981" w:rsidR="00EF4A6D" w:rsidRPr="00834888" w:rsidRDefault="00EF4A6D" w:rsidP="00E1761D">
            <w:pPr>
              <w:pStyle w:val="NormalWeb"/>
              <w:spacing w:before="60" w:beforeAutospacing="0" w:after="60" w:afterAutospacing="0"/>
              <w:jc w:val="left"/>
              <w:rPr>
                <w:rFonts w:cs="Arial"/>
                <w:sz w:val="18"/>
                <w:szCs w:val="18"/>
              </w:rPr>
            </w:pPr>
            <w:r>
              <w:rPr>
                <w:rFonts w:cs="Arial"/>
                <w:sz w:val="18"/>
                <w:szCs w:val="18"/>
              </w:rPr>
              <w:t xml:space="preserve">An XML file </w:t>
            </w:r>
            <w:r w:rsidRPr="00EF4A6D">
              <w:rPr>
                <w:rFonts w:cs="Arial"/>
                <w:sz w:val="18"/>
                <w:szCs w:val="18"/>
              </w:rPr>
              <w:t>format for Route Exchange</w:t>
            </w:r>
            <w:r>
              <w:rPr>
                <w:rFonts w:cs="Arial"/>
                <w:sz w:val="18"/>
                <w:szCs w:val="18"/>
              </w:rPr>
              <w:t xml:space="preserve"> as specified in </w:t>
            </w:r>
            <w:r w:rsidRPr="00EF4A6D">
              <w:rPr>
                <w:rFonts w:cs="Arial"/>
                <w:sz w:val="18"/>
                <w:szCs w:val="18"/>
              </w:rPr>
              <w:t xml:space="preserve">edition 4 of IEC </w:t>
            </w:r>
            <w:ins w:id="1425" w:author="Jason Rhee" w:date="2024-03-06T13:43:00Z">
              <w:r w:rsidR="00A236E6" w:rsidRPr="00FD4CCF">
                <w:rPr>
                  <w:rFonts w:cs="Arial"/>
                  <w:sz w:val="18"/>
                  <w:szCs w:val="18"/>
                </w:rPr>
                <w:t>63173-1</w:t>
              </w:r>
            </w:ins>
            <w:del w:id="1426" w:author="Jason Rhee" w:date="2024-03-06T13:43:00Z">
              <w:r w:rsidRPr="00EF4A6D" w:rsidDel="00A236E6">
                <w:rPr>
                  <w:rFonts w:cs="Arial"/>
                  <w:sz w:val="18"/>
                  <w:szCs w:val="18"/>
                </w:rPr>
                <w:delText>61174 Annex S</w:delText>
              </w:r>
            </w:del>
            <w:r>
              <w:rPr>
                <w:rFonts w:cs="Arial"/>
                <w:sz w:val="18"/>
                <w:szCs w:val="18"/>
              </w:rPr>
              <w:t>.</w:t>
            </w:r>
          </w:p>
        </w:tc>
      </w:tr>
      <w:tr w:rsidR="00EF4A6D" w:rsidRPr="005C1DB9" w14:paraId="1EA0C125" w14:textId="77777777" w:rsidTr="003C3D5F">
        <w:trPr>
          <w:trHeight w:val="220"/>
          <w:jc w:val="center"/>
        </w:trPr>
        <w:tc>
          <w:tcPr>
            <w:tcW w:w="1493" w:type="dxa"/>
          </w:tcPr>
          <w:p w14:paraId="2D75A30F" w14:textId="77777777" w:rsidR="00EF4A6D" w:rsidRPr="005C1DB9" w:rsidRDefault="00EF4A6D" w:rsidP="00E1761D">
            <w:pPr>
              <w:pStyle w:val="NormalWeb"/>
              <w:spacing w:before="60" w:beforeAutospacing="0" w:after="60" w:afterAutospacing="0"/>
              <w:jc w:val="left"/>
              <w:rPr>
                <w:rFonts w:cs="Arial"/>
                <w:b/>
                <w:sz w:val="18"/>
                <w:szCs w:val="18"/>
              </w:rPr>
            </w:pPr>
          </w:p>
        </w:tc>
        <w:tc>
          <w:tcPr>
            <w:tcW w:w="1299" w:type="dxa"/>
          </w:tcPr>
          <w:p w14:paraId="14FD4953" w14:textId="77777777" w:rsidR="00EF4A6D" w:rsidRPr="005C1DB9" w:rsidRDefault="00EF4A6D" w:rsidP="00E1761D">
            <w:pPr>
              <w:pStyle w:val="NormalWeb"/>
              <w:spacing w:before="60" w:beforeAutospacing="0" w:after="60" w:afterAutospacing="0"/>
              <w:jc w:val="left"/>
              <w:rPr>
                <w:rFonts w:cs="Arial"/>
                <w:sz w:val="18"/>
                <w:szCs w:val="18"/>
              </w:rPr>
            </w:pPr>
          </w:p>
        </w:tc>
        <w:tc>
          <w:tcPr>
            <w:tcW w:w="5310" w:type="dxa"/>
          </w:tcPr>
          <w:p w14:paraId="53F2A495" w14:textId="77777777" w:rsidR="00EF4A6D" w:rsidRPr="00834888" w:rsidRDefault="00F528A5" w:rsidP="00E1761D">
            <w:pPr>
              <w:pStyle w:val="NormalWeb"/>
              <w:spacing w:before="60" w:beforeAutospacing="0" w:after="60" w:afterAutospacing="0"/>
              <w:jc w:val="left"/>
              <w:rPr>
                <w:rFonts w:cs="Arial"/>
                <w:sz w:val="18"/>
                <w:szCs w:val="18"/>
              </w:rPr>
            </w:pPr>
            <w:r>
              <w:rPr>
                <w:rFonts w:cs="Arial"/>
                <w:sz w:val="18"/>
                <w:szCs w:val="18"/>
              </w:rPr>
              <w:t>An XML file format for Route Exchange as specified in S-421 when published.</w:t>
            </w:r>
          </w:p>
        </w:tc>
      </w:tr>
    </w:tbl>
    <w:p w14:paraId="5991B441" w14:textId="52D60BAF" w:rsidR="00E1761D" w:rsidRPr="00273F78" w:rsidRDefault="00E1761D" w:rsidP="00E1761D">
      <w:pPr>
        <w:pStyle w:val="Caption"/>
        <w:spacing w:line="240" w:lineRule="auto"/>
        <w:jc w:val="center"/>
        <w:rPr>
          <w:rFonts w:cs="Arial"/>
          <w:i/>
          <w:sz w:val="18"/>
          <w:szCs w:val="18"/>
        </w:rPr>
      </w:pPr>
      <w:r>
        <w:rPr>
          <w:rFonts w:cs="Arial"/>
          <w:i/>
          <w:sz w:val="18"/>
          <w:szCs w:val="18"/>
        </w:rPr>
        <w:t>Table</w:t>
      </w:r>
      <w:r w:rsidRPr="00273F78">
        <w:rPr>
          <w:rFonts w:cs="Arial"/>
          <w:i/>
          <w:sz w:val="18"/>
          <w:szCs w:val="18"/>
        </w:rPr>
        <w:t xml:space="preserve"> 1</w:t>
      </w:r>
      <w:r>
        <w:rPr>
          <w:rFonts w:cs="Arial"/>
          <w:i/>
          <w:sz w:val="18"/>
          <w:szCs w:val="18"/>
        </w:rPr>
        <w:t>8</w:t>
      </w:r>
      <w:r w:rsidRPr="00273F78">
        <w:rPr>
          <w:rFonts w:cs="Arial"/>
          <w:i/>
          <w:sz w:val="18"/>
          <w:szCs w:val="18"/>
        </w:rPr>
        <w:t xml:space="preserve">-1 – </w:t>
      </w:r>
      <w:r>
        <w:rPr>
          <w:rFonts w:cs="Arial"/>
          <w:i/>
          <w:sz w:val="18"/>
          <w:szCs w:val="18"/>
        </w:rPr>
        <w:t>Suppo</w:t>
      </w:r>
      <w:r w:rsidR="00A003BB">
        <w:rPr>
          <w:rFonts w:cs="Arial"/>
          <w:i/>
          <w:sz w:val="18"/>
          <w:szCs w:val="18"/>
        </w:rPr>
        <w:t>rt file format</w:t>
      </w:r>
    </w:p>
    <w:p w14:paraId="181E7A31" w14:textId="2FB56C9A" w:rsidR="00F528A5" w:rsidRDefault="00933FE9" w:rsidP="00A003BB">
      <w:pPr>
        <w:spacing w:before="0"/>
        <w:rPr>
          <w:rFonts w:cs="Arial"/>
          <w:szCs w:val="20"/>
        </w:rPr>
      </w:pPr>
      <w:r w:rsidRPr="00D129DC">
        <w:rPr>
          <w:rFonts w:cs="Arial"/>
          <w:szCs w:val="20"/>
        </w:rPr>
        <w:t>Note:</w:t>
      </w:r>
      <w:r w:rsidR="00EF4A6D">
        <w:rPr>
          <w:rFonts w:cs="Arial"/>
          <w:szCs w:val="20"/>
        </w:rPr>
        <w:t xml:space="preserve"> </w:t>
      </w:r>
      <w:r w:rsidR="00EF4A6D">
        <w:rPr>
          <w:rFonts w:cs="Arial"/>
          <w:sz w:val="18"/>
          <w:szCs w:val="18"/>
        </w:rPr>
        <w:t xml:space="preserve">The route file </w:t>
      </w:r>
      <w:r w:rsidR="00E710B7">
        <w:rPr>
          <w:rFonts w:cs="Arial"/>
          <w:sz w:val="18"/>
          <w:szCs w:val="18"/>
        </w:rPr>
        <w:t>e</w:t>
      </w:r>
      <w:r w:rsidR="00EF4A6D">
        <w:rPr>
          <w:rFonts w:cs="Arial"/>
          <w:sz w:val="18"/>
          <w:szCs w:val="18"/>
        </w:rPr>
        <w:t xml:space="preserve">xchange format </w:t>
      </w:r>
      <w:r w:rsidR="00F528A5">
        <w:rPr>
          <w:rFonts w:cs="Arial"/>
          <w:szCs w:val="20"/>
        </w:rPr>
        <w:t xml:space="preserve">specified in </w:t>
      </w:r>
      <w:r w:rsidR="006F099E">
        <w:rPr>
          <w:rFonts w:cs="Arial"/>
          <w:szCs w:val="20"/>
        </w:rPr>
        <w:t>IEC 63173-1</w:t>
      </w:r>
      <w:r w:rsidR="0066549D">
        <w:rPr>
          <w:rFonts w:cs="Arial"/>
          <w:szCs w:val="20"/>
        </w:rPr>
        <w:t>.</w:t>
      </w:r>
      <w:r w:rsidR="004E1105">
        <w:rPr>
          <w:rFonts w:cs="Arial"/>
          <w:szCs w:val="20"/>
        </w:rPr>
        <w:t xml:space="preserve"> </w:t>
      </w:r>
      <w:r w:rsidR="006F099E">
        <w:rPr>
          <w:rFonts w:cs="Arial"/>
          <w:szCs w:val="20"/>
        </w:rPr>
        <w:t xml:space="preserve">The </w:t>
      </w:r>
      <w:r w:rsidR="006665C6">
        <w:rPr>
          <w:rFonts w:cs="Arial"/>
          <w:szCs w:val="20"/>
        </w:rPr>
        <w:t xml:space="preserve">S-421 </w:t>
      </w:r>
      <w:r w:rsidR="006F099E">
        <w:rPr>
          <w:rFonts w:cs="Arial"/>
          <w:szCs w:val="20"/>
        </w:rPr>
        <w:t xml:space="preserve">Product Specification </w:t>
      </w:r>
      <w:del w:id="1427" w:author="Jason Rhee" w:date="2024-03-06T15:24:00Z">
        <w:r w:rsidR="006665C6" w:rsidDel="00367C6D">
          <w:rPr>
            <w:rFonts w:cs="Arial"/>
            <w:szCs w:val="20"/>
          </w:rPr>
          <w:delText xml:space="preserve">will </w:delText>
        </w:r>
      </w:del>
      <w:ins w:id="1428" w:author="Jason Rhee" w:date="2024-03-06T15:24:00Z">
        <w:r w:rsidR="00367C6D">
          <w:rPr>
            <w:rFonts w:cs="Arial"/>
            <w:szCs w:val="20"/>
          </w:rPr>
          <w:t xml:space="preserve">is intended to </w:t>
        </w:r>
      </w:ins>
      <w:r w:rsidR="006665C6">
        <w:rPr>
          <w:rFonts w:cs="Arial"/>
          <w:szCs w:val="20"/>
        </w:rPr>
        <w:t>provide g</w:t>
      </w:r>
      <w:r w:rsidR="00F528A5">
        <w:rPr>
          <w:rFonts w:cs="Arial"/>
          <w:szCs w:val="20"/>
        </w:rPr>
        <w:t xml:space="preserve">uidelines for using the </w:t>
      </w:r>
      <w:r w:rsidR="00F528A5" w:rsidRPr="00F528A5">
        <w:rPr>
          <w:rFonts w:cs="Arial"/>
          <w:szCs w:val="20"/>
        </w:rPr>
        <w:t>Route Plan with S-</w:t>
      </w:r>
      <w:r w:rsidR="00F528A5">
        <w:rPr>
          <w:rFonts w:cs="Arial"/>
          <w:szCs w:val="20"/>
        </w:rPr>
        <w:t xml:space="preserve">129 </w:t>
      </w:r>
      <w:r w:rsidR="006665C6">
        <w:rPr>
          <w:rFonts w:cs="Arial"/>
          <w:szCs w:val="20"/>
        </w:rPr>
        <w:t>in an ECDIS</w:t>
      </w:r>
      <w:r w:rsidR="00E710B7">
        <w:rPr>
          <w:rFonts w:cs="Arial"/>
          <w:szCs w:val="20"/>
        </w:rPr>
        <w:t xml:space="preserve"> or other navigation </w:t>
      </w:r>
      <w:r w:rsidR="006665C6">
        <w:rPr>
          <w:rFonts w:cs="Arial"/>
          <w:szCs w:val="20"/>
        </w:rPr>
        <w:t>system</w:t>
      </w:r>
      <w:r w:rsidR="00F528A5" w:rsidRPr="00F528A5">
        <w:rPr>
          <w:rFonts w:cs="Arial"/>
          <w:szCs w:val="20"/>
        </w:rPr>
        <w:t>.</w:t>
      </w:r>
    </w:p>
    <w:p w14:paraId="644263CB" w14:textId="77777777" w:rsidR="00183503" w:rsidRPr="00450010" w:rsidRDefault="00183503" w:rsidP="00A2216E">
      <w:pPr>
        <w:pStyle w:val="Heading3"/>
      </w:pPr>
      <w:bookmarkStart w:id="1429" w:name="_Toc225648345"/>
      <w:bookmarkStart w:id="1430" w:name="_Toc225065202"/>
      <w:bookmarkStart w:id="1431" w:name="_Toc226430998"/>
      <w:r w:rsidRPr="00450010">
        <w:t>Support File Naming</w:t>
      </w:r>
      <w:bookmarkEnd w:id="1429"/>
      <w:bookmarkEnd w:id="1430"/>
      <w:bookmarkEnd w:id="1431"/>
    </w:p>
    <w:p w14:paraId="61FB5336" w14:textId="77777777" w:rsidR="0010376A" w:rsidRDefault="00E710B7" w:rsidP="00A003BB">
      <w:pPr>
        <w:spacing w:before="0"/>
        <w:rPr>
          <w:rFonts w:cs="Arial"/>
          <w:szCs w:val="20"/>
        </w:rPr>
      </w:pPr>
      <w:r>
        <w:rPr>
          <w:rFonts w:cs="Arial"/>
          <w:szCs w:val="20"/>
        </w:rPr>
        <w:t>F</w:t>
      </w:r>
      <w:r w:rsidR="0010376A" w:rsidRPr="00D129DC">
        <w:rPr>
          <w:rFonts w:cs="Arial"/>
          <w:szCs w:val="20"/>
        </w:rPr>
        <w:t>iles shall be named</w:t>
      </w:r>
      <w:r>
        <w:rPr>
          <w:rFonts w:cs="Arial"/>
          <w:szCs w:val="20"/>
        </w:rPr>
        <w:t xml:space="preserve"> as follows:</w:t>
      </w:r>
    </w:p>
    <w:p w14:paraId="01B4311D" w14:textId="77777777" w:rsidR="0010376A" w:rsidRPr="00D129DC" w:rsidRDefault="0010376A" w:rsidP="00A003BB">
      <w:pPr>
        <w:spacing w:before="0"/>
        <w:rPr>
          <w:rFonts w:cs="Arial"/>
          <w:szCs w:val="20"/>
        </w:rPr>
      </w:pPr>
      <w:r w:rsidRPr="00D129DC">
        <w:rPr>
          <w:rFonts w:cs="Arial"/>
          <w:szCs w:val="20"/>
        </w:rPr>
        <w:t xml:space="preserve">129XXXXYYYYYYYY.EEE </w:t>
      </w:r>
    </w:p>
    <w:p w14:paraId="78CCC7A0" w14:textId="77777777" w:rsidR="0010376A" w:rsidRDefault="0010376A" w:rsidP="00A003BB">
      <w:pPr>
        <w:spacing w:before="0" w:after="60"/>
        <w:rPr>
          <w:rFonts w:cs="Arial"/>
          <w:szCs w:val="20"/>
        </w:rPr>
      </w:pPr>
      <w:r w:rsidRPr="00D129DC">
        <w:rPr>
          <w:rFonts w:cs="Arial"/>
          <w:szCs w:val="20"/>
        </w:rPr>
        <w:t>The file name forms a unique identifier where:</w:t>
      </w:r>
    </w:p>
    <w:p w14:paraId="631337C4" w14:textId="77777777" w:rsidR="0010376A" w:rsidRPr="00D129DC" w:rsidRDefault="0010376A" w:rsidP="00A003BB">
      <w:pPr>
        <w:pStyle w:val="ListParagraph"/>
        <w:numPr>
          <w:ilvl w:val="0"/>
          <w:numId w:val="20"/>
        </w:numPr>
        <w:suppressAutoHyphens/>
        <w:spacing w:before="0" w:after="60" w:line="240" w:lineRule="auto"/>
        <w:jc w:val="left"/>
        <w:rPr>
          <w:rFonts w:cs="Arial"/>
        </w:rPr>
      </w:pPr>
      <w:r w:rsidRPr="00D129DC">
        <w:rPr>
          <w:rFonts w:cs="Arial"/>
        </w:rPr>
        <w:t xml:space="preserve">the first three characters are fixed </w:t>
      </w:r>
      <w:r w:rsidR="001622C2">
        <w:rPr>
          <w:rFonts w:cs="Arial"/>
        </w:rPr>
        <w:t>as</w:t>
      </w:r>
      <w:r w:rsidR="001622C2" w:rsidRPr="00D129DC">
        <w:rPr>
          <w:rFonts w:cs="Arial"/>
        </w:rPr>
        <w:t xml:space="preserve"> </w:t>
      </w:r>
      <w:r w:rsidRPr="00D129DC">
        <w:rPr>
          <w:rFonts w:cs="Arial"/>
        </w:rPr>
        <w:t>129, and identify the dataset as a S-129 based dataset.</w:t>
      </w:r>
    </w:p>
    <w:p w14:paraId="734F47AC" w14:textId="5D05B2C4" w:rsidR="0010376A" w:rsidRPr="00D129DC" w:rsidRDefault="00712A4F" w:rsidP="00A003BB">
      <w:pPr>
        <w:pStyle w:val="ListParagraph"/>
        <w:numPr>
          <w:ilvl w:val="0"/>
          <w:numId w:val="20"/>
        </w:numPr>
        <w:suppressAutoHyphens/>
        <w:spacing w:before="0" w:after="60" w:line="240" w:lineRule="auto"/>
        <w:jc w:val="left"/>
        <w:rPr>
          <w:rFonts w:cs="Arial"/>
        </w:rPr>
      </w:pPr>
      <w:r>
        <w:rPr>
          <w:rFonts w:cs="Arial"/>
        </w:rPr>
        <w:t>t</w:t>
      </w:r>
      <w:r w:rsidR="0010376A" w:rsidRPr="00D129DC">
        <w:rPr>
          <w:rFonts w:cs="Arial"/>
        </w:rPr>
        <w:t>he fourth to seventh characters indicate the issuing agency (mandatory) in accordance with IHO S-62.</w:t>
      </w:r>
    </w:p>
    <w:p w14:paraId="437D79C9" w14:textId="7BC5E13B" w:rsidR="0010376A" w:rsidRPr="00D129DC" w:rsidRDefault="0010376A" w:rsidP="00A003BB">
      <w:pPr>
        <w:pStyle w:val="ListParagraph"/>
        <w:numPr>
          <w:ilvl w:val="0"/>
          <w:numId w:val="20"/>
        </w:numPr>
        <w:suppressAutoHyphens/>
        <w:spacing w:before="0" w:after="60" w:line="240" w:lineRule="auto"/>
        <w:jc w:val="left"/>
        <w:rPr>
          <w:rFonts w:cs="Arial"/>
        </w:rPr>
      </w:pPr>
      <w:r w:rsidRPr="00D129DC">
        <w:rPr>
          <w:rFonts w:cs="Arial"/>
        </w:rPr>
        <w:t>the eight</w:t>
      </w:r>
      <w:r w:rsidR="00712A4F">
        <w:rPr>
          <w:rFonts w:cs="Arial"/>
        </w:rPr>
        <w:t>h</w:t>
      </w:r>
      <w:r w:rsidRPr="00D129DC">
        <w:rPr>
          <w:rFonts w:cs="Arial"/>
        </w:rPr>
        <w:t xml:space="preserve"> to fifteenth characters are optional and may be used in any way by the producer to provide the unique file name</w:t>
      </w:r>
      <w:r w:rsidR="0066549D">
        <w:rPr>
          <w:rFonts w:cs="Arial"/>
        </w:rPr>
        <w:t xml:space="preserve">. </w:t>
      </w:r>
      <w:r w:rsidRPr="00D129DC">
        <w:rPr>
          <w:rFonts w:cs="Arial"/>
        </w:rPr>
        <w:t>It is not required to use all characters</w:t>
      </w:r>
      <w:r w:rsidR="0066549D">
        <w:rPr>
          <w:rFonts w:cs="Arial"/>
        </w:rPr>
        <w:t xml:space="preserve">. </w:t>
      </w:r>
      <w:r w:rsidRPr="00D129DC">
        <w:rPr>
          <w:rFonts w:cs="Arial"/>
        </w:rPr>
        <w:t>The following characters are allowed in the dataset name</w:t>
      </w:r>
      <w:r w:rsidR="00712A4F">
        <w:rPr>
          <w:rFonts w:cs="Arial"/>
        </w:rPr>
        <w:t>:</w:t>
      </w:r>
      <w:r w:rsidRPr="00D129DC">
        <w:rPr>
          <w:rFonts w:cs="Arial"/>
        </w:rPr>
        <w:t xml:space="preserve"> A to Z, 0 to 9 and the special character_ (underscore)</w:t>
      </w:r>
      <w:r w:rsidR="0066549D">
        <w:rPr>
          <w:rFonts w:cs="Arial"/>
        </w:rPr>
        <w:t>.</w:t>
      </w:r>
    </w:p>
    <w:p w14:paraId="3FB5E7DD" w14:textId="77777777" w:rsidR="0010376A" w:rsidRDefault="0010376A" w:rsidP="00A003BB">
      <w:pPr>
        <w:pStyle w:val="ListParagraph"/>
        <w:numPr>
          <w:ilvl w:val="0"/>
          <w:numId w:val="20"/>
        </w:numPr>
        <w:suppressAutoHyphens/>
        <w:spacing w:before="0" w:line="240" w:lineRule="auto"/>
        <w:jc w:val="left"/>
        <w:rPr>
          <w:rFonts w:cs="Arial"/>
        </w:rPr>
      </w:pPr>
      <w:r w:rsidRPr="00D129DC">
        <w:rPr>
          <w:rFonts w:cs="Arial"/>
        </w:rPr>
        <w:t>EEE – support file extension (</w:t>
      </w:r>
      <w:r w:rsidR="00E710B7">
        <w:rPr>
          <w:rFonts w:cs="Arial"/>
        </w:rPr>
        <w:t xml:space="preserve">note </w:t>
      </w:r>
      <w:r w:rsidR="008D05D2">
        <w:rPr>
          <w:rFonts w:cs="Arial"/>
        </w:rPr>
        <w:t>–</w:t>
      </w:r>
      <w:r w:rsidR="00E710B7">
        <w:rPr>
          <w:rFonts w:cs="Arial"/>
        </w:rPr>
        <w:t xml:space="preserve"> m</w:t>
      </w:r>
      <w:r w:rsidRPr="00D129DC">
        <w:rPr>
          <w:rFonts w:cs="Arial"/>
        </w:rPr>
        <w:t>ust conform to the file format)</w:t>
      </w:r>
      <w:r w:rsidR="00E710B7">
        <w:rPr>
          <w:rFonts w:cs="Arial"/>
        </w:rPr>
        <w:t>.</w:t>
      </w:r>
    </w:p>
    <w:p w14:paraId="4C748AA4" w14:textId="77777777" w:rsidR="00A003BB" w:rsidRPr="00A003BB" w:rsidRDefault="00A003BB" w:rsidP="00A003BB">
      <w:pPr>
        <w:suppressAutoHyphens/>
        <w:spacing w:before="0"/>
        <w:jc w:val="left"/>
        <w:rPr>
          <w:rFonts w:cs="Arial"/>
        </w:rPr>
      </w:pPr>
    </w:p>
    <w:p w14:paraId="796AA35A" w14:textId="7CC4B860" w:rsidR="00B3315D" w:rsidRPr="008D05D2" w:rsidRDefault="00B3315D" w:rsidP="002721B0">
      <w:pPr>
        <w:pStyle w:val="Heading1"/>
      </w:pPr>
      <w:bookmarkStart w:id="1432" w:name="_Toc225648311"/>
      <w:bookmarkStart w:id="1433" w:name="_Toc225065168"/>
      <w:bookmarkStart w:id="1434" w:name="_Toc127463866"/>
      <w:bookmarkStart w:id="1435" w:name="_Toc128125492"/>
      <w:bookmarkStart w:id="1436" w:name="_Toc141176217"/>
      <w:bookmarkStart w:id="1437" w:name="_Toc141176372"/>
      <w:bookmarkStart w:id="1438" w:name="_Toc141177003"/>
      <w:bookmarkStart w:id="1439" w:name="_Toc150177888"/>
      <w:bookmarkStart w:id="1440" w:name="_Ref150531304"/>
      <w:bookmarkStart w:id="1441" w:name="_Ref150531311"/>
      <w:bookmarkStart w:id="1442" w:name="_Ref150531355"/>
      <w:bookmarkEnd w:id="1376"/>
      <w:bookmarkEnd w:id="1377"/>
      <w:r w:rsidRPr="006671C6">
        <w:t>Metadata</w:t>
      </w:r>
      <w:bookmarkEnd w:id="1432"/>
      <w:bookmarkEnd w:id="1433"/>
      <w:bookmarkEnd w:id="1434"/>
      <w:bookmarkEnd w:id="1435"/>
      <w:bookmarkEnd w:id="1436"/>
      <w:bookmarkEnd w:id="1437"/>
      <w:bookmarkEnd w:id="1438"/>
      <w:bookmarkEnd w:id="1439"/>
      <w:bookmarkEnd w:id="1440"/>
      <w:bookmarkEnd w:id="1441"/>
      <w:bookmarkEnd w:id="1442"/>
    </w:p>
    <w:p w14:paraId="0B09B0AE" w14:textId="0C9E80BE" w:rsidR="00780142" w:rsidRPr="00D129DC" w:rsidRDefault="00780142" w:rsidP="00B3435A">
      <w:pPr>
        <w:pStyle w:val="Heading2"/>
      </w:pPr>
      <w:bookmarkStart w:id="1443" w:name="_Toc127463867"/>
      <w:bookmarkStart w:id="1444" w:name="_Toc128125493"/>
      <w:bookmarkStart w:id="1445" w:name="_Toc141176218"/>
      <w:bookmarkStart w:id="1446" w:name="_Toc141176373"/>
      <w:bookmarkStart w:id="1447" w:name="_Toc141177004"/>
      <w:bookmarkStart w:id="1448" w:name="_Toc150177889"/>
      <w:r w:rsidRPr="00D129DC">
        <w:t>Introduction</w:t>
      </w:r>
      <w:bookmarkEnd w:id="1443"/>
      <w:bookmarkEnd w:id="1444"/>
      <w:bookmarkEnd w:id="1445"/>
      <w:bookmarkEnd w:id="1446"/>
      <w:bookmarkEnd w:id="1447"/>
      <w:bookmarkEnd w:id="1448"/>
    </w:p>
    <w:p w14:paraId="3496187F" w14:textId="77777777" w:rsidR="00583592" w:rsidRDefault="00251A73" w:rsidP="00A003BB">
      <w:pPr>
        <w:spacing w:before="0"/>
        <w:rPr>
          <w:ins w:id="1449" w:author="Jason Rhee" w:date="2024-03-06T13:46:00Z"/>
          <w:rFonts w:cs="Arial"/>
          <w:szCs w:val="20"/>
        </w:rPr>
      </w:pPr>
      <w:r w:rsidRPr="00D129DC">
        <w:rPr>
          <w:rFonts w:cs="Arial"/>
          <w:szCs w:val="20"/>
        </w:rPr>
        <w:t>The</w:t>
      </w:r>
      <w:r w:rsidR="00E710B7">
        <w:rPr>
          <w:rFonts w:cs="Arial"/>
          <w:szCs w:val="20"/>
        </w:rPr>
        <w:t xml:space="preserve"> S-129</w:t>
      </w:r>
      <w:r w:rsidRPr="00D129DC">
        <w:rPr>
          <w:rFonts w:cs="Arial"/>
          <w:szCs w:val="20"/>
        </w:rPr>
        <w:t xml:space="preserve"> UKCM metadata description is based on </w:t>
      </w:r>
      <w:del w:id="1450" w:author="Jason Rhee" w:date="2024-03-06T13:45:00Z">
        <w:r w:rsidRPr="00D129DC" w:rsidDel="00E34FCD">
          <w:rPr>
            <w:rFonts w:cs="Arial"/>
            <w:szCs w:val="20"/>
          </w:rPr>
          <w:delText xml:space="preserve">the </w:delText>
        </w:r>
      </w:del>
      <w:r w:rsidRPr="00D129DC">
        <w:rPr>
          <w:rFonts w:cs="Arial"/>
          <w:szCs w:val="20"/>
        </w:rPr>
        <w:t xml:space="preserve">S-100 </w:t>
      </w:r>
      <w:ins w:id="1451" w:author="Jason Rhee" w:date="2024-03-06T13:45:00Z">
        <w:r w:rsidR="00E34FCD">
          <w:rPr>
            <w:rFonts w:cs="Arial"/>
            <w:szCs w:val="20"/>
          </w:rPr>
          <w:t xml:space="preserve">Part 17 </w:t>
        </w:r>
      </w:ins>
      <w:r w:rsidR="008D48C3">
        <w:rPr>
          <w:rFonts w:cs="Arial"/>
          <w:szCs w:val="20"/>
        </w:rPr>
        <w:t>Discovery Metadata for Information Exchange Catalogues</w:t>
      </w:r>
      <w:del w:id="1452" w:author="Jason Rhee" w:date="2024-03-06T13:46:00Z">
        <w:r w:rsidR="008D48C3" w:rsidDel="00F1034C">
          <w:rPr>
            <w:rFonts w:cs="Arial"/>
            <w:szCs w:val="20"/>
          </w:rPr>
          <w:delText xml:space="preserve"> </w:delText>
        </w:r>
        <w:r w:rsidRPr="00D129DC" w:rsidDel="00F1034C">
          <w:rPr>
            <w:rFonts w:cs="Arial"/>
            <w:szCs w:val="20"/>
          </w:rPr>
          <w:delText xml:space="preserve"> document section</w:delText>
        </w:r>
      </w:del>
      <w:r w:rsidRPr="00D129DC">
        <w:rPr>
          <w:rFonts w:cs="Arial"/>
          <w:szCs w:val="20"/>
        </w:rPr>
        <w:t>, which is a profile of the ISO 19115 standard</w:t>
      </w:r>
      <w:r w:rsidR="0066549D">
        <w:rPr>
          <w:rFonts w:cs="Arial"/>
          <w:szCs w:val="20"/>
        </w:rPr>
        <w:t>.</w:t>
      </w:r>
      <w:r w:rsidR="004E1105">
        <w:rPr>
          <w:rFonts w:cs="Arial"/>
          <w:szCs w:val="20"/>
        </w:rPr>
        <w:t xml:space="preserve"> </w:t>
      </w:r>
      <w:r w:rsidRPr="00D129DC">
        <w:rPr>
          <w:rFonts w:cs="Arial"/>
          <w:szCs w:val="20"/>
        </w:rPr>
        <w:t>These documents provide a structure for describing digital geographic data</w:t>
      </w:r>
      <w:r w:rsidR="00712A4F">
        <w:rPr>
          <w:rFonts w:cs="Arial"/>
          <w:szCs w:val="20"/>
        </w:rPr>
        <w:t>,</w:t>
      </w:r>
      <w:r w:rsidRPr="00D129DC">
        <w:rPr>
          <w:rFonts w:cs="Arial"/>
          <w:szCs w:val="20"/>
        </w:rPr>
        <w:t xml:space="preserve"> and define metadata elements, a common set of metadata terminology, definitions and extension procedures.</w:t>
      </w:r>
      <w:r w:rsidR="008D48C3">
        <w:rPr>
          <w:rFonts w:cs="Arial"/>
          <w:szCs w:val="20"/>
        </w:rPr>
        <w:t xml:space="preserve"> Detailed information </w:t>
      </w:r>
      <w:r w:rsidR="00452C5F">
        <w:rPr>
          <w:rFonts w:cs="Arial"/>
          <w:szCs w:val="20"/>
        </w:rPr>
        <w:t>is</w:t>
      </w:r>
      <w:r w:rsidR="008D48C3">
        <w:rPr>
          <w:rFonts w:cs="Arial"/>
          <w:szCs w:val="20"/>
        </w:rPr>
        <w:t xml:space="preserve"> provided in S-100 Part 17</w:t>
      </w:r>
      <w:del w:id="1453" w:author="Jason Rhee" w:date="2024-03-06T13:46:00Z">
        <w:r w:rsidR="008D48C3" w:rsidDel="00583592">
          <w:rPr>
            <w:rFonts w:cs="Arial"/>
            <w:szCs w:val="20"/>
          </w:rPr>
          <w:delText>.</w:delText>
        </w:r>
      </w:del>
      <w:ins w:id="1454" w:author="Jason Rhee" w:date="2024-03-06T13:46:00Z">
        <w:r w:rsidR="00583592">
          <w:rPr>
            <w:rFonts w:cs="Arial"/>
            <w:szCs w:val="20"/>
          </w:rPr>
          <w:t>.</w:t>
        </w:r>
      </w:ins>
    </w:p>
    <w:p w14:paraId="5B09D129" w14:textId="1F4EFEEA" w:rsidR="00251A73" w:rsidRPr="00D129DC" w:rsidRDefault="00251A73" w:rsidP="00A003BB">
      <w:pPr>
        <w:spacing w:before="0"/>
        <w:rPr>
          <w:rFonts w:cs="Arial"/>
          <w:szCs w:val="20"/>
        </w:rPr>
      </w:pPr>
      <w:r w:rsidRPr="00D129DC">
        <w:rPr>
          <w:rFonts w:cs="Arial"/>
          <w:szCs w:val="20"/>
        </w:rPr>
        <w:t xml:space="preserve">Two metadata packages are described in this </w:t>
      </w:r>
      <w:r w:rsidR="0066549D">
        <w:rPr>
          <w:rFonts w:cs="Arial"/>
          <w:szCs w:val="20"/>
        </w:rPr>
        <w:t>Product Specification</w:t>
      </w:r>
      <w:r w:rsidRPr="00D129DC">
        <w:rPr>
          <w:rFonts w:cs="Arial"/>
          <w:szCs w:val="20"/>
        </w:rPr>
        <w:t>: dataset metadata</w:t>
      </w:r>
      <w:r w:rsidR="00E710B7">
        <w:rPr>
          <w:rFonts w:cs="Arial"/>
          <w:szCs w:val="20"/>
        </w:rPr>
        <w:t>;</w:t>
      </w:r>
      <w:r w:rsidRPr="00D129DC">
        <w:rPr>
          <w:rFonts w:cs="Arial"/>
          <w:szCs w:val="20"/>
        </w:rPr>
        <w:t xml:space="preserve"> and</w:t>
      </w:r>
      <w:r w:rsidR="00E710B7">
        <w:rPr>
          <w:rFonts w:cs="Arial"/>
          <w:szCs w:val="20"/>
        </w:rPr>
        <w:t>,</w:t>
      </w:r>
      <w:r w:rsidRPr="00D129DC">
        <w:rPr>
          <w:rFonts w:cs="Arial"/>
          <w:szCs w:val="20"/>
        </w:rPr>
        <w:t xml:space="preserve"> exchange set metadata</w:t>
      </w:r>
      <w:r w:rsidR="0066549D">
        <w:rPr>
          <w:rFonts w:cs="Arial"/>
          <w:szCs w:val="20"/>
        </w:rPr>
        <w:t>.</w:t>
      </w:r>
    </w:p>
    <w:p w14:paraId="6D5D8A9A" w14:textId="77777777" w:rsidR="00251A73" w:rsidRPr="00D129DC" w:rsidRDefault="00251A73" w:rsidP="00251A73">
      <w:pPr>
        <w:keepNext/>
        <w:jc w:val="center"/>
        <w:rPr>
          <w:rFonts w:cs="Arial"/>
          <w:szCs w:val="20"/>
        </w:rPr>
      </w:pPr>
      <w:r w:rsidRPr="00D129DC">
        <w:rPr>
          <w:rFonts w:cs="Arial"/>
          <w:noProof/>
          <w:szCs w:val="20"/>
          <w:lang w:val="en-US" w:eastAsia="ko-KR"/>
        </w:rPr>
        <w:lastRenderedPageBreak/>
        <w:drawing>
          <wp:inline distT="0" distB="0" distL="0" distR="0" wp14:anchorId="40E69717" wp14:editId="693F1E33">
            <wp:extent cx="3169920" cy="227838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169920" cy="2278380"/>
                    </a:xfrm>
                    <a:prstGeom prst="rect">
                      <a:avLst/>
                    </a:prstGeom>
                    <a:solidFill>
                      <a:srgbClr val="FFFFFF"/>
                    </a:solidFill>
                    <a:ln>
                      <a:noFill/>
                    </a:ln>
                  </pic:spPr>
                </pic:pic>
              </a:graphicData>
            </a:graphic>
          </wp:inline>
        </w:drawing>
      </w:r>
    </w:p>
    <w:p w14:paraId="389B2BF5" w14:textId="66629B26" w:rsidR="00251A73" w:rsidRPr="00A003BB" w:rsidRDefault="00251A73" w:rsidP="00A003BB">
      <w:pPr>
        <w:pStyle w:val="Caption"/>
        <w:spacing w:line="240" w:lineRule="auto"/>
        <w:jc w:val="center"/>
        <w:rPr>
          <w:rFonts w:cs="Arial"/>
          <w:i/>
          <w:color w:val="1F3864"/>
          <w:sz w:val="18"/>
          <w:szCs w:val="18"/>
        </w:rPr>
      </w:pPr>
      <w:r w:rsidRPr="00A003BB">
        <w:rPr>
          <w:rFonts w:cs="Arial"/>
          <w:i/>
          <w:sz w:val="18"/>
          <w:szCs w:val="18"/>
        </w:rPr>
        <w:t xml:space="preserve">Figure </w:t>
      </w:r>
      <w:r w:rsidR="005C68DA" w:rsidRPr="00A003BB">
        <w:rPr>
          <w:rFonts w:cs="Arial"/>
          <w:i/>
          <w:sz w:val="18"/>
          <w:szCs w:val="18"/>
        </w:rPr>
        <w:fldChar w:fldCharType="begin"/>
      </w:r>
      <w:r w:rsidR="005C68DA" w:rsidRPr="00A003BB">
        <w:rPr>
          <w:rFonts w:cs="Arial"/>
          <w:i/>
          <w:sz w:val="18"/>
          <w:szCs w:val="18"/>
        </w:rPr>
        <w:instrText xml:space="preserve"> STYLEREF 1 \s </w:instrText>
      </w:r>
      <w:r w:rsidR="005C68DA" w:rsidRPr="00A003BB">
        <w:rPr>
          <w:rFonts w:cs="Arial"/>
          <w:i/>
          <w:sz w:val="18"/>
          <w:szCs w:val="18"/>
        </w:rPr>
        <w:fldChar w:fldCharType="separate"/>
      </w:r>
      <w:r w:rsidR="00146B46">
        <w:rPr>
          <w:rFonts w:cs="Arial"/>
          <w:i/>
          <w:noProof/>
          <w:sz w:val="18"/>
          <w:szCs w:val="18"/>
        </w:rPr>
        <w:t>19</w:t>
      </w:r>
      <w:r w:rsidR="005C68DA" w:rsidRPr="00A003BB">
        <w:rPr>
          <w:rFonts w:cs="Arial"/>
          <w:i/>
          <w:sz w:val="18"/>
          <w:szCs w:val="18"/>
        </w:rPr>
        <w:fldChar w:fldCharType="end"/>
      </w:r>
      <w:r w:rsidR="005C68DA" w:rsidRPr="00A003BB">
        <w:rPr>
          <w:rFonts w:cs="Arial"/>
          <w:i/>
          <w:sz w:val="18"/>
          <w:szCs w:val="18"/>
        </w:rPr>
        <w:noBreakHyphen/>
      </w:r>
      <w:r w:rsidR="005C68DA" w:rsidRPr="00A003BB">
        <w:rPr>
          <w:rFonts w:cs="Arial"/>
          <w:i/>
          <w:sz w:val="18"/>
          <w:szCs w:val="18"/>
        </w:rPr>
        <w:fldChar w:fldCharType="begin"/>
      </w:r>
      <w:r w:rsidR="005C68DA" w:rsidRPr="00A003BB">
        <w:rPr>
          <w:rFonts w:cs="Arial"/>
          <w:i/>
          <w:sz w:val="18"/>
          <w:szCs w:val="18"/>
        </w:rPr>
        <w:instrText xml:space="preserve"> SEQ Figure \* ARABIC \s 1 </w:instrText>
      </w:r>
      <w:r w:rsidR="005C68DA" w:rsidRPr="00A003BB">
        <w:rPr>
          <w:rFonts w:cs="Arial"/>
          <w:i/>
          <w:sz w:val="18"/>
          <w:szCs w:val="18"/>
        </w:rPr>
        <w:fldChar w:fldCharType="separate"/>
      </w:r>
      <w:r w:rsidR="00146B46">
        <w:rPr>
          <w:rFonts w:cs="Arial"/>
          <w:i/>
          <w:noProof/>
          <w:sz w:val="18"/>
          <w:szCs w:val="18"/>
        </w:rPr>
        <w:t>1</w:t>
      </w:r>
      <w:r w:rsidR="005C68DA" w:rsidRPr="00A003BB">
        <w:rPr>
          <w:rFonts w:cs="Arial"/>
          <w:i/>
          <w:sz w:val="18"/>
          <w:szCs w:val="18"/>
        </w:rPr>
        <w:fldChar w:fldCharType="end"/>
      </w:r>
      <w:r w:rsidRPr="00A003BB">
        <w:rPr>
          <w:rFonts w:cs="Arial"/>
          <w:i/>
          <w:sz w:val="18"/>
          <w:szCs w:val="18"/>
        </w:rPr>
        <w:t xml:space="preserve"> </w:t>
      </w:r>
      <w:r w:rsidR="001622C2" w:rsidRPr="00A003BB">
        <w:rPr>
          <w:rFonts w:cs="Arial"/>
          <w:i/>
          <w:sz w:val="18"/>
          <w:szCs w:val="18"/>
        </w:rPr>
        <w:t>–</w:t>
      </w:r>
      <w:r w:rsidRPr="00A003BB">
        <w:rPr>
          <w:rFonts w:cs="Arial"/>
          <w:i/>
          <w:sz w:val="18"/>
          <w:szCs w:val="18"/>
        </w:rPr>
        <w:t xml:space="preserve"> Metadata packages</w:t>
      </w:r>
    </w:p>
    <w:p w14:paraId="33F23324" w14:textId="15550224" w:rsidR="00251A73" w:rsidRPr="00D129DC" w:rsidRDefault="00251A73" w:rsidP="00A003BB">
      <w:pPr>
        <w:spacing w:before="0"/>
        <w:rPr>
          <w:rFonts w:cs="Arial"/>
          <w:szCs w:val="20"/>
        </w:rPr>
      </w:pPr>
      <w:r w:rsidRPr="00D129DC">
        <w:rPr>
          <w:rFonts w:cs="Arial"/>
          <w:szCs w:val="20"/>
        </w:rPr>
        <w:t>N</w:t>
      </w:r>
      <w:r w:rsidR="00A003BB">
        <w:rPr>
          <w:rFonts w:cs="Arial"/>
          <w:szCs w:val="20"/>
        </w:rPr>
        <w:t>OTE</w:t>
      </w:r>
      <w:r w:rsidRPr="00D129DC">
        <w:rPr>
          <w:rFonts w:cs="Arial"/>
          <w:szCs w:val="20"/>
        </w:rPr>
        <w:t xml:space="preserve"> 1: Types with CI_, EX_, and MD_ prefixes are from packages defined in ISO 19115 and adapted by S-100</w:t>
      </w:r>
      <w:r w:rsidR="0066549D">
        <w:rPr>
          <w:rFonts w:cs="Arial"/>
          <w:szCs w:val="20"/>
        </w:rPr>
        <w:t>.</w:t>
      </w:r>
      <w:r w:rsidR="004E1105">
        <w:rPr>
          <w:rFonts w:cs="Arial"/>
          <w:szCs w:val="20"/>
        </w:rPr>
        <w:t xml:space="preserve"> </w:t>
      </w:r>
      <w:r w:rsidRPr="00D129DC">
        <w:rPr>
          <w:rFonts w:cs="Arial"/>
          <w:szCs w:val="20"/>
        </w:rPr>
        <w:t>Types with S100_ prefix are from packages defined in S-100</w:t>
      </w:r>
      <w:r w:rsidR="0066549D">
        <w:rPr>
          <w:rFonts w:cs="Arial"/>
          <w:szCs w:val="20"/>
        </w:rPr>
        <w:t>.</w:t>
      </w:r>
    </w:p>
    <w:p w14:paraId="6DA0BD73" w14:textId="21355AFC" w:rsidR="00251A73" w:rsidRPr="00D129DC" w:rsidRDefault="00251A73" w:rsidP="00A003BB">
      <w:pPr>
        <w:spacing w:before="0"/>
        <w:rPr>
          <w:rFonts w:cs="Arial"/>
          <w:szCs w:val="20"/>
        </w:rPr>
      </w:pPr>
      <w:r w:rsidRPr="00D129DC">
        <w:rPr>
          <w:rFonts w:cs="Arial"/>
          <w:szCs w:val="20"/>
        </w:rPr>
        <w:t>N</w:t>
      </w:r>
      <w:r w:rsidR="00A003BB">
        <w:rPr>
          <w:rFonts w:cs="Arial"/>
          <w:szCs w:val="20"/>
        </w:rPr>
        <w:t>OTE</w:t>
      </w:r>
      <w:r w:rsidRPr="00D129DC">
        <w:rPr>
          <w:rFonts w:cs="Arial"/>
          <w:szCs w:val="20"/>
        </w:rPr>
        <w:t xml:space="preserve"> 2: When a dataset is terminated, the ‘purpose’ metadata field is set to 3 (terminated), and the ‘editionNumber’ metadata field is set to 0</w:t>
      </w:r>
      <w:r w:rsidR="0066549D">
        <w:rPr>
          <w:rFonts w:cs="Arial"/>
          <w:szCs w:val="20"/>
        </w:rPr>
        <w:t>.</w:t>
      </w:r>
      <w:r w:rsidR="004E1105">
        <w:rPr>
          <w:rFonts w:cs="Arial"/>
          <w:szCs w:val="20"/>
        </w:rPr>
        <w:t xml:space="preserve"> </w:t>
      </w:r>
      <w:r w:rsidRPr="00D129DC">
        <w:rPr>
          <w:rFonts w:cs="Arial"/>
          <w:szCs w:val="20"/>
        </w:rPr>
        <w:t>All other metadata fields must be blank</w:t>
      </w:r>
      <w:r w:rsidR="0066549D">
        <w:rPr>
          <w:rFonts w:cs="Arial"/>
          <w:szCs w:val="20"/>
        </w:rPr>
        <w:t>.</w:t>
      </w:r>
    </w:p>
    <w:p w14:paraId="4A90C8A8" w14:textId="170F1518" w:rsidR="005D7C22" w:rsidRDefault="00251A73" w:rsidP="00A003BB">
      <w:pPr>
        <w:spacing w:before="0"/>
        <w:rPr>
          <w:rFonts w:cs="Arial"/>
          <w:szCs w:val="20"/>
        </w:rPr>
      </w:pPr>
      <w:r w:rsidRPr="00D129DC">
        <w:rPr>
          <w:rFonts w:cs="Arial"/>
          <w:szCs w:val="20"/>
        </w:rPr>
        <w:t>N</w:t>
      </w:r>
      <w:r w:rsidR="00A003BB">
        <w:rPr>
          <w:rFonts w:cs="Arial"/>
          <w:szCs w:val="20"/>
        </w:rPr>
        <w:t>OTE</w:t>
      </w:r>
      <w:r w:rsidRPr="00D129DC">
        <w:rPr>
          <w:rFonts w:cs="Arial"/>
          <w:szCs w:val="20"/>
        </w:rPr>
        <w:t xml:space="preserve"> 3: The implication of only updating by new edition is that, if a support file is terminated a new edition of the dataset is required.</w:t>
      </w:r>
    </w:p>
    <w:p w14:paraId="44F52A26" w14:textId="52B61E66" w:rsidR="002F4516" w:rsidRPr="00D129DC" w:rsidRDefault="002F4516" w:rsidP="00B3435A">
      <w:pPr>
        <w:pStyle w:val="Heading2"/>
      </w:pPr>
      <w:bookmarkStart w:id="1455" w:name="_Toc127463868"/>
      <w:bookmarkStart w:id="1456" w:name="_Toc128125494"/>
      <w:bookmarkStart w:id="1457" w:name="_Toc141176219"/>
      <w:bookmarkStart w:id="1458" w:name="_Toc141176374"/>
      <w:bookmarkStart w:id="1459" w:name="_Toc141177005"/>
      <w:bookmarkStart w:id="1460" w:name="_Toc150177890"/>
      <w:r w:rsidRPr="00D129DC">
        <w:t xml:space="preserve">Use of S-421 </w:t>
      </w:r>
      <w:r w:rsidR="00E15788">
        <w:t xml:space="preserve">to </w:t>
      </w:r>
      <w:r w:rsidRPr="00D129DC">
        <w:t>provid</w:t>
      </w:r>
      <w:r w:rsidR="00E15788">
        <w:t>e</w:t>
      </w:r>
      <w:r w:rsidRPr="00D129DC">
        <w:t xml:space="preserve"> </w:t>
      </w:r>
      <w:r w:rsidR="00E15788">
        <w:t xml:space="preserve">routes in </w:t>
      </w:r>
      <w:r w:rsidRPr="00D129DC">
        <w:t>UKC</w:t>
      </w:r>
      <w:r w:rsidR="00E15788">
        <w:t xml:space="preserve"> plans</w:t>
      </w:r>
      <w:bookmarkEnd w:id="1455"/>
      <w:bookmarkEnd w:id="1456"/>
      <w:bookmarkEnd w:id="1457"/>
      <w:bookmarkEnd w:id="1458"/>
      <w:bookmarkEnd w:id="1459"/>
      <w:bookmarkEnd w:id="1460"/>
    </w:p>
    <w:p w14:paraId="0C5EC9C0" w14:textId="77777777" w:rsidR="002F4516" w:rsidRDefault="005D7C22" w:rsidP="00B732A5">
      <w:pPr>
        <w:jc w:val="center"/>
        <w:rPr>
          <w:rFonts w:cs="Arial"/>
          <w:szCs w:val="20"/>
        </w:rPr>
      </w:pPr>
      <w:r w:rsidRPr="004F4DE4">
        <w:rPr>
          <w:rFonts w:cs="Arial"/>
          <w:noProof/>
          <w:color w:val="FF0000"/>
          <w:szCs w:val="20"/>
          <w:lang w:val="en-US" w:eastAsia="ko-KR"/>
        </w:rPr>
        <w:drawing>
          <wp:inline distT="0" distB="0" distL="0" distR="0" wp14:anchorId="35768A5B" wp14:editId="1FA69A41">
            <wp:extent cx="3424445" cy="2877820"/>
            <wp:effectExtent l="0" t="0" r="5080" b="0"/>
            <wp:docPr id="198"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434234" cy="2886046"/>
                    </a:xfrm>
                    <a:prstGeom prst="rect">
                      <a:avLst/>
                    </a:prstGeom>
                    <a:noFill/>
                    <a:ln>
                      <a:noFill/>
                    </a:ln>
                  </pic:spPr>
                </pic:pic>
              </a:graphicData>
            </a:graphic>
          </wp:inline>
        </w:drawing>
      </w:r>
    </w:p>
    <w:p w14:paraId="2B6E8B57" w14:textId="106AD47E" w:rsidR="00F27A6C" w:rsidRPr="00A003BB" w:rsidRDefault="00F27A6C" w:rsidP="00A003BB">
      <w:pPr>
        <w:pStyle w:val="Label1"/>
        <w:spacing w:after="120" w:line="240" w:lineRule="auto"/>
        <w:jc w:val="center"/>
        <w:rPr>
          <w:i/>
          <w:sz w:val="18"/>
          <w:szCs w:val="18"/>
        </w:rPr>
      </w:pPr>
      <w:r w:rsidRPr="00A003BB">
        <w:rPr>
          <w:i/>
          <w:sz w:val="18"/>
          <w:szCs w:val="18"/>
        </w:rPr>
        <w:t>Figure 1</w:t>
      </w:r>
      <w:r w:rsidR="00A003BB">
        <w:rPr>
          <w:i/>
          <w:sz w:val="18"/>
          <w:szCs w:val="18"/>
        </w:rPr>
        <w:t>9</w:t>
      </w:r>
      <w:r w:rsidRPr="00A003BB">
        <w:rPr>
          <w:i/>
          <w:sz w:val="18"/>
          <w:szCs w:val="18"/>
        </w:rPr>
        <w:t>-</w:t>
      </w:r>
      <w:r w:rsidR="006B3B7B" w:rsidRPr="00A003BB">
        <w:rPr>
          <w:i/>
          <w:sz w:val="18"/>
          <w:szCs w:val="18"/>
        </w:rPr>
        <w:t xml:space="preserve">2 – </w:t>
      </w:r>
      <w:r w:rsidR="00BD77B0" w:rsidRPr="00A003BB">
        <w:rPr>
          <w:i/>
          <w:sz w:val="18"/>
          <w:szCs w:val="18"/>
        </w:rPr>
        <w:t xml:space="preserve">relationship between </w:t>
      </w:r>
      <w:r w:rsidR="006B3B7B" w:rsidRPr="00A003BB">
        <w:rPr>
          <w:i/>
          <w:sz w:val="18"/>
          <w:szCs w:val="18"/>
        </w:rPr>
        <w:t>S-129</w:t>
      </w:r>
      <w:r w:rsidR="00BD77B0" w:rsidRPr="00A003BB">
        <w:rPr>
          <w:i/>
          <w:sz w:val="18"/>
          <w:szCs w:val="18"/>
        </w:rPr>
        <w:t xml:space="preserve"> and </w:t>
      </w:r>
      <w:r w:rsidR="006B3B7B" w:rsidRPr="00A003BB">
        <w:rPr>
          <w:i/>
          <w:sz w:val="18"/>
          <w:szCs w:val="18"/>
        </w:rPr>
        <w:t>S-421</w:t>
      </w:r>
    </w:p>
    <w:p w14:paraId="4AE4521C" w14:textId="7D80AB5C" w:rsidR="005D7C22" w:rsidRDefault="005D7C22" w:rsidP="00A003BB">
      <w:pPr>
        <w:pStyle w:val="note0"/>
        <w:spacing w:before="0" w:line="240" w:lineRule="auto"/>
        <w:jc w:val="left"/>
        <w:rPr>
          <w:ins w:id="1461" w:author="Jason Rhee" w:date="2024-03-06T15:25:00Z"/>
          <w:rFonts w:cs="Arial"/>
          <w:i w:val="0"/>
          <w:color w:val="auto"/>
          <w:lang w:eastAsia="en-GB"/>
        </w:rPr>
      </w:pPr>
      <w:r w:rsidRPr="007E5550">
        <w:rPr>
          <w:rFonts w:cs="Arial" w:hint="eastAsia"/>
          <w:i w:val="0"/>
          <w:color w:val="auto"/>
          <w:lang w:eastAsia="en-GB"/>
        </w:rPr>
        <w:t xml:space="preserve">To provide </w:t>
      </w:r>
      <w:r w:rsidR="005C6CC0">
        <w:rPr>
          <w:rFonts w:cs="Arial"/>
          <w:i w:val="0"/>
          <w:color w:val="auto"/>
          <w:lang w:eastAsia="en-GB"/>
        </w:rPr>
        <w:t xml:space="preserve">a </w:t>
      </w:r>
      <w:del w:id="1462" w:author="Jason Rhee" w:date="2024-07-16T17:18:00Z" w16du:dateUtc="2024-07-16T07:18:00Z">
        <w:r w:rsidRPr="007E5550" w:rsidDel="001B54AD">
          <w:rPr>
            <w:rFonts w:cs="Arial" w:hint="eastAsia"/>
            <w:i w:val="0"/>
            <w:color w:val="auto"/>
            <w:lang w:eastAsia="en-GB"/>
          </w:rPr>
          <w:delText>UKCM service</w:delText>
        </w:r>
      </w:del>
      <w:ins w:id="1463" w:author="Jason Rhee" w:date="2024-07-16T17:18:00Z" w16du:dateUtc="2024-07-16T07:18:00Z">
        <w:r w:rsidR="001B54AD">
          <w:rPr>
            <w:rFonts w:cs="Arial" w:hint="eastAsia"/>
            <w:i w:val="0"/>
            <w:color w:val="auto"/>
            <w:lang w:eastAsia="en-GB"/>
          </w:rPr>
          <w:t>UKCM Service</w:t>
        </w:r>
      </w:ins>
      <w:r w:rsidRPr="007E5550">
        <w:rPr>
          <w:rFonts w:cs="Arial" w:hint="eastAsia"/>
          <w:i w:val="0"/>
          <w:color w:val="auto"/>
          <w:lang w:eastAsia="en-GB"/>
        </w:rPr>
        <w:t xml:space="preserve">, </w:t>
      </w:r>
      <w:r w:rsidR="00BD77B0">
        <w:rPr>
          <w:rFonts w:cs="Arial"/>
          <w:i w:val="0"/>
          <w:color w:val="auto"/>
          <w:lang w:eastAsia="en-GB"/>
        </w:rPr>
        <w:t xml:space="preserve">and a UKC </w:t>
      </w:r>
      <w:r w:rsidRPr="007E5550">
        <w:rPr>
          <w:rFonts w:cs="Arial" w:hint="eastAsia"/>
          <w:i w:val="0"/>
          <w:color w:val="auto"/>
          <w:lang w:eastAsia="en-GB"/>
        </w:rPr>
        <w:t>route</w:t>
      </w:r>
      <w:r w:rsidR="00BD77B0">
        <w:rPr>
          <w:rFonts w:cs="Arial"/>
          <w:i w:val="0"/>
          <w:color w:val="auto"/>
          <w:lang w:eastAsia="en-GB"/>
        </w:rPr>
        <w:t xml:space="preserve"> plan in particular, </w:t>
      </w:r>
      <w:ins w:id="1464" w:author="Jason Rhee" w:date="2024-03-06T15:24:00Z">
        <w:r w:rsidR="00430E9C">
          <w:rPr>
            <w:rFonts w:cs="Arial"/>
            <w:i w:val="0"/>
            <w:color w:val="auto"/>
            <w:lang w:eastAsia="en-GB"/>
          </w:rPr>
          <w:t xml:space="preserve">it is recommended that </w:t>
        </w:r>
      </w:ins>
      <w:r w:rsidRPr="007E5550">
        <w:rPr>
          <w:rFonts w:cs="Arial" w:hint="eastAsia"/>
          <w:i w:val="0"/>
          <w:color w:val="auto"/>
          <w:lang w:eastAsia="en-GB"/>
        </w:rPr>
        <w:t>S-421</w:t>
      </w:r>
      <w:ins w:id="1465" w:author="Jason Rhee" w:date="2024-03-06T15:24:00Z">
        <w:r w:rsidR="00430E9C">
          <w:rPr>
            <w:rFonts w:cs="Arial"/>
            <w:i w:val="0"/>
            <w:color w:val="auto"/>
            <w:lang w:eastAsia="en-GB"/>
          </w:rPr>
          <w:t>, if available,</w:t>
        </w:r>
      </w:ins>
      <w:r w:rsidRPr="007E5550">
        <w:rPr>
          <w:rFonts w:cs="Arial" w:hint="eastAsia"/>
          <w:i w:val="0"/>
          <w:color w:val="auto"/>
          <w:lang w:eastAsia="en-GB"/>
        </w:rPr>
        <w:t xml:space="preserve"> </w:t>
      </w:r>
      <w:del w:id="1466" w:author="Jason Rhee" w:date="2024-03-06T15:24:00Z">
        <w:r w:rsidRPr="007E5550" w:rsidDel="00430E9C">
          <w:rPr>
            <w:rFonts w:cs="Arial" w:hint="eastAsia"/>
            <w:i w:val="0"/>
            <w:color w:val="auto"/>
            <w:lang w:eastAsia="en-GB"/>
          </w:rPr>
          <w:delText xml:space="preserve">is </w:delText>
        </w:r>
      </w:del>
      <w:ins w:id="1467" w:author="Jason Rhee" w:date="2024-03-06T15:24:00Z">
        <w:r w:rsidR="00430E9C">
          <w:rPr>
            <w:rFonts w:cs="Arial"/>
            <w:i w:val="0"/>
            <w:color w:val="auto"/>
            <w:lang w:eastAsia="en-GB"/>
          </w:rPr>
          <w:t>b</w:t>
        </w:r>
      </w:ins>
      <w:ins w:id="1468" w:author="Jason Rhee" w:date="2024-03-06T15:25:00Z">
        <w:r w:rsidR="00430E9C">
          <w:rPr>
            <w:rFonts w:cs="Arial"/>
            <w:i w:val="0"/>
            <w:color w:val="auto"/>
            <w:lang w:eastAsia="en-GB"/>
          </w:rPr>
          <w:t xml:space="preserve">e </w:t>
        </w:r>
      </w:ins>
      <w:r w:rsidR="00BD77B0">
        <w:rPr>
          <w:rFonts w:cs="Arial"/>
          <w:i w:val="0"/>
          <w:color w:val="auto"/>
          <w:lang w:eastAsia="en-GB"/>
        </w:rPr>
        <w:t>used to generate a ship’s route</w:t>
      </w:r>
      <w:r w:rsidR="00CE2E2D">
        <w:rPr>
          <w:rFonts w:cs="Arial"/>
          <w:i w:val="0"/>
          <w:color w:val="auto"/>
          <w:lang w:eastAsia="en-GB"/>
        </w:rPr>
        <w:t xml:space="preserve"> through the </w:t>
      </w:r>
      <w:del w:id="1469" w:author="Jason Rhee" w:date="2024-07-26T13:02:00Z" w16du:dateUtc="2024-07-26T03:02:00Z">
        <w:r w:rsidR="00CE2E2D" w:rsidDel="0098509A">
          <w:rPr>
            <w:rFonts w:cs="Arial"/>
            <w:i w:val="0"/>
            <w:color w:val="auto"/>
            <w:lang w:eastAsia="en-GB"/>
          </w:rPr>
          <w:delText>UKCM area</w:delText>
        </w:r>
      </w:del>
      <w:ins w:id="1470" w:author="Jason Rhee" w:date="2024-07-26T13:02:00Z" w16du:dateUtc="2024-07-26T03:02:00Z">
        <w:r w:rsidR="0098509A">
          <w:rPr>
            <w:rFonts w:cs="Arial"/>
            <w:i w:val="0"/>
            <w:color w:val="auto"/>
            <w:lang w:eastAsia="en-GB"/>
          </w:rPr>
          <w:t>UKCM Operational Area</w:t>
        </w:r>
      </w:ins>
      <w:r w:rsidR="00BD77B0">
        <w:rPr>
          <w:rFonts w:cs="Arial"/>
          <w:i w:val="0"/>
          <w:color w:val="auto"/>
          <w:lang w:eastAsia="en-GB"/>
        </w:rPr>
        <w:t>. Figure 1</w:t>
      </w:r>
      <w:r w:rsidR="00A003BB">
        <w:rPr>
          <w:rFonts w:cs="Arial"/>
          <w:i w:val="0"/>
          <w:color w:val="auto"/>
          <w:lang w:eastAsia="en-GB"/>
        </w:rPr>
        <w:t>9</w:t>
      </w:r>
      <w:r w:rsidR="00BD77B0">
        <w:rPr>
          <w:rFonts w:cs="Arial"/>
          <w:i w:val="0"/>
          <w:color w:val="auto"/>
          <w:lang w:eastAsia="en-GB"/>
        </w:rPr>
        <w:t xml:space="preserve">-2 shows the relationship between S-129 and S-421. </w:t>
      </w:r>
    </w:p>
    <w:p w14:paraId="4F2AE262" w14:textId="34DDE52A" w:rsidR="00430E9C" w:rsidRPr="0050239F" w:rsidRDefault="00430E9C" w:rsidP="00A003BB">
      <w:pPr>
        <w:pStyle w:val="note0"/>
        <w:spacing w:before="0" w:line="240" w:lineRule="auto"/>
        <w:jc w:val="left"/>
        <w:rPr>
          <w:rFonts w:cs="Arial"/>
          <w:i w:val="0"/>
          <w:color w:val="auto"/>
          <w:lang w:eastAsia="en-GB"/>
        </w:rPr>
      </w:pPr>
      <w:ins w:id="1471" w:author="Jason Rhee" w:date="2024-03-06T15:25:00Z">
        <w:r w:rsidRPr="0050239F">
          <w:rPr>
            <w:rFonts w:cs="Arial"/>
            <w:i w:val="0"/>
            <w:color w:val="auto"/>
            <w:lang w:eastAsia="en-GB"/>
          </w:rPr>
          <w:t xml:space="preserve">If S-421 is unavailable, </w:t>
        </w:r>
        <w:r w:rsidR="005C48ED" w:rsidRPr="0050239F">
          <w:rPr>
            <w:i w:val="0"/>
            <w:iCs/>
            <w:color w:val="auto"/>
            <w:rPrChange w:id="1472" w:author="Jason Rhee" w:date="2024-07-26T13:23:00Z" w16du:dateUtc="2024-07-26T03:23:00Z">
              <w:rPr>
                <w:i w:val="0"/>
                <w:iCs/>
              </w:rPr>
            </w:rPrChange>
          </w:rPr>
          <w:t xml:space="preserve">alternative methods, such as RTZ route plan exchange format, can be used to provide </w:t>
        </w:r>
      </w:ins>
      <w:ins w:id="1473" w:author="Jason Rhee" w:date="2024-03-06T15:26:00Z">
        <w:r w:rsidR="005C48ED" w:rsidRPr="0050239F">
          <w:rPr>
            <w:i w:val="0"/>
            <w:iCs/>
            <w:color w:val="auto"/>
            <w:rPrChange w:id="1474" w:author="Jason Rhee" w:date="2024-07-26T13:23:00Z" w16du:dateUtc="2024-07-26T03:23:00Z">
              <w:rPr>
                <w:i w:val="0"/>
                <w:iCs/>
              </w:rPr>
            </w:rPrChange>
          </w:rPr>
          <w:t xml:space="preserve">or generate a ship’s </w:t>
        </w:r>
      </w:ins>
      <w:ins w:id="1475" w:author="Jason Rhee" w:date="2024-03-06T15:25:00Z">
        <w:r w:rsidR="005C48ED" w:rsidRPr="0050239F">
          <w:rPr>
            <w:i w:val="0"/>
            <w:iCs/>
            <w:color w:val="auto"/>
            <w:rPrChange w:id="1476" w:author="Jason Rhee" w:date="2024-07-26T13:23:00Z" w16du:dateUtc="2024-07-26T03:23:00Z">
              <w:rPr>
                <w:i w:val="0"/>
                <w:iCs/>
              </w:rPr>
            </w:rPrChange>
          </w:rPr>
          <w:t>route information</w:t>
        </w:r>
      </w:ins>
      <w:ins w:id="1477" w:author="Jason Rhee" w:date="2024-03-06T15:26:00Z">
        <w:r w:rsidR="005C48ED" w:rsidRPr="0050239F">
          <w:rPr>
            <w:i w:val="0"/>
            <w:iCs/>
            <w:color w:val="auto"/>
            <w:rPrChange w:id="1478" w:author="Jason Rhee" w:date="2024-07-26T13:23:00Z" w16du:dateUtc="2024-07-26T03:23:00Z">
              <w:rPr>
                <w:i w:val="0"/>
                <w:iCs/>
              </w:rPr>
            </w:rPrChange>
          </w:rPr>
          <w:t xml:space="preserve"> through the </w:t>
        </w:r>
      </w:ins>
      <w:ins w:id="1479" w:author="Jason Rhee" w:date="2024-07-26T13:02:00Z" w16du:dateUtc="2024-07-26T03:02:00Z">
        <w:r w:rsidR="0098509A" w:rsidRPr="0050239F">
          <w:rPr>
            <w:i w:val="0"/>
            <w:iCs/>
            <w:color w:val="auto"/>
            <w:rPrChange w:id="1480" w:author="Jason Rhee" w:date="2024-07-26T13:23:00Z" w16du:dateUtc="2024-07-26T03:23:00Z">
              <w:rPr>
                <w:i w:val="0"/>
                <w:iCs/>
              </w:rPr>
            </w:rPrChange>
          </w:rPr>
          <w:t>UKCM Operational Area</w:t>
        </w:r>
      </w:ins>
      <w:ins w:id="1481" w:author="Jason Rhee" w:date="2024-03-06T15:25:00Z">
        <w:r w:rsidR="005C48ED" w:rsidRPr="0050239F">
          <w:rPr>
            <w:i w:val="0"/>
            <w:iCs/>
            <w:color w:val="auto"/>
            <w:rPrChange w:id="1482" w:author="Jason Rhee" w:date="2024-07-26T13:23:00Z" w16du:dateUtc="2024-07-26T03:23:00Z">
              <w:rPr>
                <w:i w:val="0"/>
                <w:iCs/>
              </w:rPr>
            </w:rPrChange>
          </w:rPr>
          <w:t>.</w:t>
        </w:r>
      </w:ins>
    </w:p>
    <w:p w14:paraId="342EDD48" w14:textId="79ADC2E1" w:rsidR="00B3315D" w:rsidRPr="008D05D2" w:rsidRDefault="00B3315D" w:rsidP="00B3435A">
      <w:pPr>
        <w:pStyle w:val="Heading2"/>
      </w:pPr>
      <w:bookmarkStart w:id="1483" w:name="_Toc225648314"/>
      <w:bookmarkStart w:id="1484" w:name="_Toc225065171"/>
      <w:bookmarkStart w:id="1485" w:name="_Toc127463869"/>
      <w:bookmarkStart w:id="1486" w:name="_Toc128125495"/>
      <w:bookmarkStart w:id="1487" w:name="_Toc141176220"/>
      <w:bookmarkStart w:id="1488" w:name="_Toc141176375"/>
      <w:bookmarkStart w:id="1489" w:name="_Toc141177006"/>
      <w:bookmarkStart w:id="1490" w:name="_Toc150177891"/>
      <w:r w:rsidRPr="008D05D2">
        <w:lastRenderedPageBreak/>
        <w:t>Language</w:t>
      </w:r>
      <w:bookmarkEnd w:id="1483"/>
      <w:bookmarkEnd w:id="1484"/>
      <w:bookmarkEnd w:id="1485"/>
      <w:bookmarkEnd w:id="1486"/>
      <w:bookmarkEnd w:id="1487"/>
      <w:bookmarkEnd w:id="1488"/>
      <w:bookmarkEnd w:id="1489"/>
      <w:bookmarkEnd w:id="1490"/>
    </w:p>
    <w:p w14:paraId="04EBD639" w14:textId="77777777" w:rsidR="008B4127" w:rsidRDefault="00217DE6" w:rsidP="00A003BB">
      <w:pPr>
        <w:pStyle w:val="note0"/>
        <w:spacing w:before="0" w:line="240" w:lineRule="auto"/>
        <w:jc w:val="left"/>
        <w:rPr>
          <w:rFonts w:cs="Arial"/>
          <w:i w:val="0"/>
          <w:color w:val="auto"/>
          <w:lang w:eastAsia="en-GB"/>
        </w:rPr>
      </w:pPr>
      <w:bookmarkStart w:id="1491" w:name="_Toc225648365"/>
      <w:bookmarkStart w:id="1492" w:name="_Toc225065222"/>
      <w:r w:rsidRPr="00D129DC">
        <w:rPr>
          <w:rFonts w:cs="Arial"/>
          <w:i w:val="0"/>
          <w:color w:val="auto"/>
          <w:lang w:eastAsia="en-GB"/>
        </w:rPr>
        <w:t>The language used for the metadata is English</w:t>
      </w:r>
      <w:r w:rsidR="00E710B7">
        <w:rPr>
          <w:rFonts w:cs="Arial"/>
          <w:i w:val="0"/>
          <w:color w:val="auto"/>
          <w:lang w:eastAsia="en-GB"/>
        </w:rPr>
        <w:t>.</w:t>
      </w:r>
    </w:p>
    <w:p w14:paraId="3AAD2554" w14:textId="77777777" w:rsidR="001622C2" w:rsidRPr="00B732A5" w:rsidRDefault="001622C2" w:rsidP="00B3435A">
      <w:pPr>
        <w:pStyle w:val="Heading2"/>
      </w:pPr>
      <w:bookmarkStart w:id="1493" w:name="_Toc522669156"/>
      <w:bookmarkStart w:id="1494" w:name="_Ref522601831"/>
      <w:bookmarkStart w:id="1495" w:name="_Toc422820154"/>
      <w:bookmarkStart w:id="1496" w:name="_Toc316976325"/>
      <w:bookmarkStart w:id="1497" w:name="_Toc127463870"/>
      <w:bookmarkStart w:id="1498" w:name="_Toc128125496"/>
      <w:bookmarkStart w:id="1499" w:name="_Toc141176221"/>
      <w:bookmarkStart w:id="1500" w:name="_Toc141176376"/>
      <w:bookmarkStart w:id="1501" w:name="_Toc141177007"/>
      <w:bookmarkStart w:id="1502" w:name="_Toc150177892"/>
      <w:r w:rsidRPr="00B732A5">
        <w:t>Dataset metadata</w:t>
      </w:r>
      <w:bookmarkEnd w:id="1493"/>
      <w:bookmarkEnd w:id="1494"/>
      <w:bookmarkEnd w:id="1495"/>
      <w:bookmarkEnd w:id="1496"/>
      <w:bookmarkEnd w:id="1497"/>
      <w:bookmarkEnd w:id="1498"/>
      <w:bookmarkEnd w:id="1499"/>
      <w:bookmarkEnd w:id="1500"/>
      <w:bookmarkEnd w:id="1501"/>
      <w:bookmarkEnd w:id="1502"/>
    </w:p>
    <w:p w14:paraId="1F7DD6F1" w14:textId="77777777" w:rsidR="001622C2" w:rsidRDefault="001622C2" w:rsidP="00A003BB">
      <w:pPr>
        <w:spacing w:before="0"/>
        <w:rPr>
          <w:rFonts w:cs="Arial"/>
          <w:lang w:eastAsia="en-GB"/>
        </w:rPr>
      </w:pPr>
      <w:r w:rsidRPr="00B732A5">
        <w:t>Dataset metadata is intended to describe information about a dataset. It facilitates the management and exploitation of data and is an important requirement for understanding the characteristics of a dataset. Whereas dataset metadata is usually fairly comprehensive, there is also a requirement for a constrained subset of metadata elements that are usually required for discovery purposes. Discovery metadata are often used for building web catalogues, and can help users determine whether a product or service is fit for purpose and where they can be obtained.</w:t>
      </w:r>
    </w:p>
    <w:p w14:paraId="434FF6B3" w14:textId="5869CD51" w:rsidR="000148EB" w:rsidDel="007B790F" w:rsidRDefault="000148EB" w:rsidP="003963F1">
      <w:pPr>
        <w:pStyle w:val="note0"/>
        <w:jc w:val="left"/>
        <w:rPr>
          <w:del w:id="1503" w:author="Jason Rhee" w:date="2024-07-26T13:23:00Z" w16du:dateUtc="2024-07-26T03:23:00Z"/>
          <w:rFonts w:cs="Arial"/>
          <w:color w:val="auto"/>
          <w:lang w:eastAsia="en-GB"/>
        </w:rPr>
      </w:pPr>
    </w:p>
    <w:p w14:paraId="507EB277" w14:textId="340735D0" w:rsidR="00BB3243" w:rsidRPr="00850ABE" w:rsidRDefault="00BB3243" w:rsidP="003963F1">
      <w:pPr>
        <w:pStyle w:val="note0"/>
        <w:jc w:val="left"/>
        <w:rPr>
          <w:rFonts w:cs="Arial"/>
          <w:color w:val="auto"/>
          <w:lang w:eastAsia="en-GB"/>
        </w:rPr>
      </w:pPr>
      <w:r>
        <w:rPr>
          <w:noProof/>
          <w:lang w:val="en-US" w:eastAsia="ko-KR"/>
        </w:rPr>
        <w:drawing>
          <wp:inline distT="0" distB="0" distL="0" distR="0" wp14:anchorId="13A8438F" wp14:editId="0D8941C5">
            <wp:extent cx="5770880" cy="4012565"/>
            <wp:effectExtent l="0" t="0" r="1270" b="6985"/>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70880" cy="4012565"/>
                    </a:xfrm>
                    <a:prstGeom prst="rect">
                      <a:avLst/>
                    </a:prstGeom>
                  </pic:spPr>
                </pic:pic>
              </a:graphicData>
            </a:graphic>
          </wp:inline>
        </w:drawing>
      </w:r>
    </w:p>
    <w:p w14:paraId="4A3ABBAA" w14:textId="0A4CD05A" w:rsidR="000148EB" w:rsidRPr="00957B29" w:rsidRDefault="000148EB" w:rsidP="00957B29">
      <w:pPr>
        <w:pStyle w:val="Caption"/>
        <w:spacing w:line="240" w:lineRule="auto"/>
        <w:jc w:val="center"/>
        <w:rPr>
          <w:rFonts w:cs="Arial"/>
          <w:i/>
          <w:sz w:val="18"/>
          <w:szCs w:val="18"/>
          <w:lang w:eastAsia="en-GB"/>
        </w:rPr>
      </w:pPr>
      <w:r w:rsidRPr="00957B29">
        <w:rPr>
          <w:i/>
          <w:sz w:val="18"/>
          <w:szCs w:val="18"/>
        </w:rPr>
        <w:t xml:space="preserve">Figure </w:t>
      </w:r>
      <w:r w:rsidRPr="00957B29">
        <w:rPr>
          <w:i/>
          <w:sz w:val="18"/>
          <w:szCs w:val="18"/>
        </w:rPr>
        <w:fldChar w:fldCharType="begin"/>
      </w:r>
      <w:r w:rsidRPr="00957B29">
        <w:rPr>
          <w:i/>
          <w:sz w:val="18"/>
          <w:szCs w:val="18"/>
        </w:rPr>
        <w:instrText xml:space="preserve"> STYLEREF 1 \s </w:instrText>
      </w:r>
      <w:r w:rsidRPr="00957B29">
        <w:rPr>
          <w:i/>
          <w:sz w:val="18"/>
          <w:szCs w:val="18"/>
        </w:rPr>
        <w:fldChar w:fldCharType="separate"/>
      </w:r>
      <w:r w:rsidR="00146B46">
        <w:rPr>
          <w:i/>
          <w:noProof/>
          <w:sz w:val="18"/>
          <w:szCs w:val="18"/>
        </w:rPr>
        <w:t>19</w:t>
      </w:r>
      <w:r w:rsidRPr="00957B29">
        <w:rPr>
          <w:i/>
          <w:sz w:val="18"/>
          <w:szCs w:val="18"/>
        </w:rPr>
        <w:fldChar w:fldCharType="end"/>
      </w:r>
      <w:r w:rsidRPr="00957B29">
        <w:rPr>
          <w:i/>
          <w:sz w:val="18"/>
          <w:szCs w:val="18"/>
        </w:rPr>
        <w:t>-3 – S-129 Exchange catalogue and discovery metadata</w:t>
      </w:r>
    </w:p>
    <w:p w14:paraId="4C835CCB" w14:textId="77777777" w:rsidR="000148EB" w:rsidRPr="005C6CC0" w:rsidRDefault="000148EB" w:rsidP="00957B29">
      <w:pPr>
        <w:pStyle w:val="note0"/>
        <w:spacing w:before="0" w:line="240" w:lineRule="auto"/>
        <w:rPr>
          <w:rFonts w:cs="Arial"/>
          <w:i w:val="0"/>
          <w:color w:val="auto"/>
          <w:lang w:eastAsia="en-GB"/>
        </w:rPr>
      </w:pPr>
      <w:r w:rsidRPr="005C6CC0">
        <w:rPr>
          <w:rFonts w:cs="Arial"/>
          <w:i w:val="0"/>
          <w:color w:val="auto"/>
          <w:lang w:eastAsia="en-GB"/>
        </w:rPr>
        <w:t>NOTE 1: Types with CI, EX, and MD prefixes are from packages defined in ISO 19115-1 and 19115-3 and adapted by S-100. Types with S100 prefix are from packages defined in S-100.</w:t>
      </w:r>
    </w:p>
    <w:p w14:paraId="668BA30C" w14:textId="77777777" w:rsidR="000148EB" w:rsidRPr="005C6CC0" w:rsidRDefault="000148EB" w:rsidP="00957B29">
      <w:pPr>
        <w:pStyle w:val="note0"/>
        <w:spacing w:before="0" w:line="240" w:lineRule="auto"/>
        <w:rPr>
          <w:rFonts w:cs="Arial"/>
          <w:i w:val="0"/>
          <w:color w:val="auto"/>
          <w:lang w:eastAsia="en-GB"/>
        </w:rPr>
      </w:pPr>
      <w:r w:rsidRPr="005C6CC0">
        <w:rPr>
          <w:rFonts w:cs="Arial"/>
          <w:i w:val="0"/>
          <w:color w:val="auto"/>
          <w:lang w:eastAsia="en-GB"/>
        </w:rPr>
        <w:t>NOTE 2: When a dataset is terminated, the purpose metadata field is set to 3 (terminated), and the editionNumber metadata field is set to 0. All inapplicable but mandatory metadata fields must be n</w:t>
      </w:r>
      <w:r>
        <w:rPr>
          <w:rFonts w:cs="Arial"/>
          <w:i w:val="0"/>
          <w:color w:val="auto"/>
          <w:lang w:eastAsia="en-GB"/>
        </w:rPr>
        <w:t>u</w:t>
      </w:r>
      <w:r w:rsidRPr="005C6CC0">
        <w:rPr>
          <w:rFonts w:cs="Arial"/>
          <w:i w:val="0"/>
          <w:color w:val="auto"/>
          <w:lang w:eastAsia="en-GB"/>
        </w:rPr>
        <w:t>lled.</w:t>
      </w:r>
    </w:p>
    <w:p w14:paraId="18442A9E" w14:textId="0306B9D3" w:rsidR="00C744D7" w:rsidRDefault="00C744D7">
      <w:pPr>
        <w:spacing w:before="0" w:after="0"/>
        <w:jc w:val="left"/>
        <w:rPr>
          <w:rFonts w:cs="Arial"/>
          <w:i/>
          <w:lang w:eastAsia="en-GB"/>
        </w:rPr>
      </w:pPr>
      <w:r w:rsidRPr="00850ABE">
        <w:rPr>
          <w:rFonts w:cs="Arial"/>
          <w:i/>
          <w:lang w:eastAsia="en-GB"/>
        </w:rPr>
        <w:br w:type="page"/>
      </w:r>
    </w:p>
    <w:p w14:paraId="7616FD29" w14:textId="77777777" w:rsidR="007115FE" w:rsidRPr="00E61AD8" w:rsidRDefault="007115FE" w:rsidP="007115FE">
      <w:pPr>
        <w:rPr>
          <w:lang w:val="en-US"/>
        </w:rPr>
      </w:pPr>
    </w:p>
    <w:p w14:paraId="6AFAF8F7" w14:textId="77777777" w:rsidR="007115FE" w:rsidRPr="00E61AD8" w:rsidRDefault="007115FE" w:rsidP="007115FE">
      <w:pPr>
        <w:rPr>
          <w:lang w:val="en-US"/>
        </w:rPr>
      </w:pPr>
    </w:p>
    <w:p w14:paraId="392E0B4D" w14:textId="77777777" w:rsidR="007115FE" w:rsidRPr="00E61AD8" w:rsidRDefault="007115FE" w:rsidP="007115FE">
      <w:pPr>
        <w:rPr>
          <w:lang w:val="en-US"/>
        </w:rPr>
      </w:pPr>
    </w:p>
    <w:p w14:paraId="36744E48" w14:textId="77777777" w:rsidR="007115FE" w:rsidRPr="00E61AD8" w:rsidRDefault="007115FE" w:rsidP="007115FE">
      <w:pPr>
        <w:rPr>
          <w:lang w:val="en-US"/>
        </w:rPr>
      </w:pPr>
    </w:p>
    <w:p w14:paraId="26EBFAAC" w14:textId="77777777" w:rsidR="007115FE" w:rsidRPr="00E61AD8" w:rsidRDefault="007115FE" w:rsidP="007115FE">
      <w:pPr>
        <w:rPr>
          <w:lang w:val="en-US"/>
        </w:rPr>
      </w:pPr>
    </w:p>
    <w:p w14:paraId="45FC5C25" w14:textId="77777777" w:rsidR="007115FE" w:rsidRPr="00E61AD8" w:rsidRDefault="007115FE" w:rsidP="007115FE">
      <w:pPr>
        <w:rPr>
          <w:lang w:val="en-US"/>
        </w:rPr>
      </w:pPr>
    </w:p>
    <w:p w14:paraId="7D67D21A" w14:textId="77777777" w:rsidR="007115FE" w:rsidRDefault="007115FE" w:rsidP="007115FE">
      <w:pPr>
        <w:rPr>
          <w:lang w:val="en-US"/>
        </w:rPr>
      </w:pPr>
    </w:p>
    <w:p w14:paraId="12F42769" w14:textId="77777777" w:rsidR="007115FE" w:rsidRPr="00E61AD8" w:rsidRDefault="007115FE" w:rsidP="007115FE">
      <w:pPr>
        <w:rPr>
          <w:lang w:val="en-US"/>
        </w:rPr>
      </w:pPr>
    </w:p>
    <w:p w14:paraId="3B989347" w14:textId="77777777" w:rsidR="007115FE" w:rsidRPr="00E61AD8" w:rsidRDefault="007115FE" w:rsidP="007115FE">
      <w:pPr>
        <w:rPr>
          <w:lang w:val="en-US"/>
        </w:rPr>
      </w:pPr>
    </w:p>
    <w:p w14:paraId="6756E41B" w14:textId="77777777" w:rsidR="007115FE" w:rsidRPr="00E61AD8" w:rsidRDefault="007115FE" w:rsidP="007115FE">
      <w:pPr>
        <w:rPr>
          <w:lang w:val="en-US"/>
        </w:rPr>
      </w:pPr>
    </w:p>
    <w:p w14:paraId="0B79CD6F" w14:textId="77777777" w:rsidR="007115FE" w:rsidRPr="00E61AD8" w:rsidRDefault="007115FE" w:rsidP="007115FE">
      <w:pPr>
        <w:rPr>
          <w:lang w:val="en-US"/>
        </w:rPr>
      </w:pPr>
    </w:p>
    <w:p w14:paraId="5ACAC4D5" w14:textId="77777777" w:rsidR="007115FE" w:rsidRPr="00E61AD8" w:rsidRDefault="007115FE" w:rsidP="007115FE">
      <w:pPr>
        <w:rPr>
          <w:lang w:val="en-US"/>
        </w:rPr>
      </w:pPr>
    </w:p>
    <w:p w14:paraId="2FEE1159" w14:textId="77777777" w:rsidR="007115FE" w:rsidRPr="00E61AD8" w:rsidRDefault="007115FE" w:rsidP="007115FE">
      <w:pPr>
        <w:rPr>
          <w:lang w:val="en-US"/>
        </w:rPr>
      </w:pPr>
    </w:p>
    <w:p w14:paraId="5B1C415F" w14:textId="77777777" w:rsidR="007115FE" w:rsidRPr="00E61AD8" w:rsidRDefault="007115FE" w:rsidP="007115FE">
      <w:pPr>
        <w:framePr w:w="4406" w:hSpace="240" w:vSpace="240" w:wrap="around" w:vAnchor="text" w:hAnchor="page" w:x="3742" w:y="1"/>
        <w:pBdr>
          <w:top w:val="single" w:sz="6" w:space="0" w:color="000000"/>
          <w:left w:val="single" w:sz="6" w:space="0" w:color="000000"/>
          <w:bottom w:val="single" w:sz="6" w:space="0" w:color="000000"/>
          <w:right w:val="single" w:sz="6" w:space="0" w:color="000000"/>
        </w:pBdr>
        <w:tabs>
          <w:tab w:val="center" w:pos="2203"/>
          <w:tab w:val="left" w:pos="2880"/>
          <w:tab w:val="left" w:pos="3600"/>
          <w:tab w:val="left" w:pos="4320"/>
          <w:tab w:val="left" w:pos="5040"/>
          <w:tab w:val="left" w:pos="5760"/>
          <w:tab w:val="left" w:pos="6480"/>
          <w:tab w:val="left" w:pos="7200"/>
          <w:tab w:val="left" w:pos="7920"/>
          <w:tab w:val="left" w:pos="8640"/>
        </w:tabs>
        <w:spacing w:after="0"/>
        <w:jc w:val="left"/>
        <w:rPr>
          <w:sz w:val="22"/>
          <w:lang w:eastAsia="en-GB"/>
        </w:rPr>
      </w:pPr>
      <w:r w:rsidRPr="00E61AD8">
        <w:rPr>
          <w:sz w:val="22"/>
          <w:lang w:eastAsia="en-GB"/>
        </w:rPr>
        <w:tab/>
        <w:t>Page intentionally left blank</w:t>
      </w:r>
    </w:p>
    <w:p w14:paraId="6604C2A2" w14:textId="77777777" w:rsidR="007115FE" w:rsidRPr="00E61AD8" w:rsidRDefault="007115FE" w:rsidP="007115FE">
      <w:pPr>
        <w:rPr>
          <w:lang w:val="en-US"/>
        </w:rPr>
      </w:pPr>
    </w:p>
    <w:p w14:paraId="72A54BCA" w14:textId="77777777" w:rsidR="00D146E5" w:rsidRPr="007115FE" w:rsidRDefault="00D146E5">
      <w:pPr>
        <w:spacing w:before="0" w:after="0"/>
        <w:jc w:val="left"/>
        <w:rPr>
          <w:rFonts w:cs="Arial"/>
          <w:iCs/>
          <w:lang w:eastAsia="en-GB"/>
        </w:rPr>
      </w:pPr>
    </w:p>
    <w:p w14:paraId="1870F3B1" w14:textId="77777777" w:rsidR="007115FE" w:rsidRPr="007115FE" w:rsidRDefault="007115FE">
      <w:pPr>
        <w:spacing w:before="0" w:after="0"/>
        <w:jc w:val="left"/>
        <w:rPr>
          <w:rFonts w:eastAsia="MS Mincho" w:cs="Arial"/>
          <w:iCs/>
          <w:szCs w:val="20"/>
          <w:lang w:val="en-GB" w:eastAsia="en-GB"/>
        </w:rPr>
      </w:pPr>
    </w:p>
    <w:p w14:paraId="341394FE" w14:textId="77777777" w:rsidR="00C744D7" w:rsidRPr="007115FE" w:rsidRDefault="00C744D7" w:rsidP="00957B29">
      <w:pPr>
        <w:pStyle w:val="note0"/>
        <w:spacing w:before="0" w:line="240" w:lineRule="auto"/>
        <w:jc w:val="left"/>
        <w:rPr>
          <w:rFonts w:cs="Arial"/>
          <w:i w:val="0"/>
          <w:iCs/>
          <w:lang w:eastAsia="en-GB"/>
        </w:rPr>
        <w:sectPr w:rsidR="00C744D7" w:rsidRPr="007115FE" w:rsidSect="008200D9">
          <w:pgSz w:w="11906" w:h="16838"/>
          <w:pgMar w:top="1440" w:right="1418" w:bottom="1440" w:left="1400" w:header="720" w:footer="720" w:gutter="0"/>
          <w:pgNumType w:start="1"/>
          <w:cols w:space="720"/>
          <w:docGrid w:linePitch="272"/>
        </w:sectPr>
      </w:pPr>
    </w:p>
    <w:p w14:paraId="572C7ADC" w14:textId="77777777" w:rsidR="00B413FE" w:rsidRPr="00CC7A28" w:rsidRDefault="00B413FE" w:rsidP="00B3435A">
      <w:pPr>
        <w:pStyle w:val="Heading2"/>
      </w:pPr>
      <w:bookmarkStart w:id="1504" w:name="_Toc403560564"/>
      <w:bookmarkStart w:id="1505" w:name="_Toc127463871"/>
      <w:bookmarkStart w:id="1506" w:name="_Toc128125497"/>
      <w:bookmarkStart w:id="1507" w:name="_Toc141176222"/>
      <w:bookmarkStart w:id="1508" w:name="_Toc141176377"/>
      <w:bookmarkStart w:id="1509" w:name="_Toc141177008"/>
      <w:bookmarkStart w:id="1510" w:name="_Toc150177893"/>
      <w:r w:rsidRPr="00CC7A28">
        <w:lastRenderedPageBreak/>
        <w:t>S100_ExchangeCatalogue</w:t>
      </w:r>
      <w:bookmarkEnd w:id="1504"/>
      <w:bookmarkEnd w:id="1505"/>
      <w:bookmarkEnd w:id="1506"/>
      <w:bookmarkEnd w:id="1507"/>
      <w:bookmarkEnd w:id="1508"/>
      <w:bookmarkEnd w:id="1509"/>
      <w:bookmarkEnd w:id="1510"/>
    </w:p>
    <w:p w14:paraId="6A2DD5C0" w14:textId="7243583C" w:rsidR="00C800DC" w:rsidRDefault="00C800DC" w:rsidP="00D77724">
      <w:pPr>
        <w:spacing w:before="0"/>
        <w:rPr>
          <w:lang w:val="en-GB"/>
        </w:rPr>
      </w:pPr>
      <w:r w:rsidRPr="007C307C">
        <w:rPr>
          <w:lang w:val="en-GB"/>
        </w:rPr>
        <w:t>Each exchange set has a single S100_ExchangeCatalogue which contains meta information for the data and support files in the exchange set</w:t>
      </w:r>
      <w:r>
        <w:rPr>
          <w:lang w:val="en-GB"/>
        </w:rPr>
        <w:t>.</w:t>
      </w:r>
    </w:p>
    <w:p w14:paraId="1C9CE704" w14:textId="41080958" w:rsidR="00DA3CC9" w:rsidRDefault="00DA3CC9" w:rsidP="00D77724">
      <w:pPr>
        <w:spacing w:before="0"/>
        <w:rPr>
          <w:lang w:val="en-GB"/>
        </w:rPr>
      </w:pPr>
      <w:r w:rsidRPr="00DA3CC9">
        <w:rPr>
          <w:lang w:val="en-GB"/>
        </w:rPr>
        <w:t>Th</w:t>
      </w:r>
      <w:r w:rsidR="002D4217">
        <w:rPr>
          <w:lang w:val="en-GB"/>
        </w:rPr>
        <w:t>is class</w:t>
      </w:r>
      <w:r w:rsidRPr="00DA3CC9">
        <w:rPr>
          <w:lang w:val="en-GB"/>
        </w:rPr>
        <w:t xml:space="preserve"> is </w:t>
      </w:r>
      <w:r w:rsidR="002D4217">
        <w:rPr>
          <w:lang w:val="en-GB"/>
        </w:rPr>
        <w:t>inherited</w:t>
      </w:r>
      <w:r w:rsidRPr="00DA3CC9">
        <w:rPr>
          <w:lang w:val="en-GB"/>
        </w:rPr>
        <w:t xml:space="preserve"> from S100_ExchangeCatalogue</w:t>
      </w:r>
      <w:r>
        <w:rPr>
          <w:lang w:val="en-GB"/>
        </w:rPr>
        <w:t xml:space="preserve">, as detailed </w:t>
      </w:r>
      <w:r w:rsidRPr="00224DC4">
        <w:rPr>
          <w:lang w:val="en-GB"/>
        </w:rPr>
        <w:t>in S-100 Part 17,</w:t>
      </w:r>
      <w:r>
        <w:rPr>
          <w:lang w:val="en-GB"/>
        </w:rPr>
        <w:t xml:space="preserve"> Clause 17-4.5, </w:t>
      </w:r>
      <w:r w:rsidR="002D4217">
        <w:rPr>
          <w:lang w:val="en-GB"/>
        </w:rPr>
        <w:t xml:space="preserve">with </w:t>
      </w:r>
      <w:r w:rsidRPr="00DA3CC9">
        <w:rPr>
          <w:lang w:val="en-GB"/>
        </w:rPr>
        <w:t xml:space="preserve">certain attributes and roles </w:t>
      </w:r>
      <w:r w:rsidR="002D4217">
        <w:rPr>
          <w:lang w:val="en-GB"/>
        </w:rPr>
        <w:t>restr</w:t>
      </w:r>
      <w:r w:rsidR="00E128AA">
        <w:rPr>
          <w:lang w:val="en-GB"/>
        </w:rPr>
        <w:t>i</w:t>
      </w:r>
      <w:r w:rsidR="002D4217">
        <w:rPr>
          <w:lang w:val="en-GB"/>
        </w:rPr>
        <w:t>c</w:t>
      </w:r>
      <w:r w:rsidR="00E128AA">
        <w:rPr>
          <w:lang w:val="en-GB"/>
        </w:rPr>
        <w:t>t</w:t>
      </w:r>
      <w:r w:rsidR="002D4217">
        <w:rPr>
          <w:lang w:val="en-GB"/>
        </w:rPr>
        <w:t xml:space="preserve">ed </w:t>
      </w:r>
      <w:r w:rsidRPr="00DA3CC9">
        <w:rPr>
          <w:lang w:val="en-GB"/>
        </w:rPr>
        <w:t>as described</w:t>
      </w:r>
      <w:r>
        <w:rPr>
          <w:lang w:val="en-GB"/>
        </w:rPr>
        <w:t xml:space="preserve"> below.</w:t>
      </w:r>
    </w:p>
    <w:tbl>
      <w:tblPr>
        <w:tblW w:w="1386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080"/>
        <w:gridCol w:w="3060"/>
        <w:gridCol w:w="3420"/>
        <w:gridCol w:w="804"/>
        <w:gridCol w:w="2436"/>
        <w:gridCol w:w="3060"/>
      </w:tblGrid>
      <w:tr w:rsidR="00C800DC" w:rsidRPr="009842DB" w14:paraId="02A67506" w14:textId="77777777" w:rsidTr="00481665">
        <w:trPr>
          <w:trHeight w:val="150"/>
          <w:tblHeader/>
        </w:trPr>
        <w:tc>
          <w:tcPr>
            <w:tcW w:w="1080" w:type="dxa"/>
            <w:shd w:val="clear" w:color="auto" w:fill="D9D9D9" w:themeFill="background1" w:themeFillShade="D9"/>
            <w:vAlign w:val="center"/>
          </w:tcPr>
          <w:p w14:paraId="7B6E16EA" w14:textId="77777777" w:rsidR="00C800DC" w:rsidRPr="009842DB" w:rsidRDefault="00C800DC" w:rsidP="00C800DC">
            <w:pPr>
              <w:snapToGrid w:val="0"/>
              <w:spacing w:before="60" w:after="60"/>
              <w:rPr>
                <w:b/>
                <w:sz w:val="16"/>
                <w:szCs w:val="16"/>
                <w:lang w:val="en-GB"/>
              </w:rPr>
            </w:pPr>
            <w:r w:rsidRPr="009842DB">
              <w:rPr>
                <w:b/>
                <w:sz w:val="16"/>
                <w:szCs w:val="16"/>
                <w:lang w:val="en-GB"/>
              </w:rPr>
              <w:t>Role Name</w:t>
            </w:r>
          </w:p>
        </w:tc>
        <w:tc>
          <w:tcPr>
            <w:tcW w:w="3060" w:type="dxa"/>
            <w:shd w:val="clear" w:color="auto" w:fill="D9D9D9" w:themeFill="background1" w:themeFillShade="D9"/>
            <w:vAlign w:val="center"/>
          </w:tcPr>
          <w:p w14:paraId="49720BFD" w14:textId="77777777" w:rsidR="00C800DC" w:rsidRPr="009842DB" w:rsidRDefault="00C800DC" w:rsidP="00C800DC">
            <w:pPr>
              <w:snapToGrid w:val="0"/>
              <w:spacing w:before="60" w:after="60"/>
              <w:rPr>
                <w:b/>
                <w:sz w:val="16"/>
                <w:szCs w:val="16"/>
                <w:lang w:val="en-GB"/>
              </w:rPr>
            </w:pPr>
            <w:r w:rsidRPr="009842DB">
              <w:rPr>
                <w:b/>
                <w:sz w:val="16"/>
                <w:szCs w:val="16"/>
                <w:lang w:val="en-GB"/>
              </w:rPr>
              <w:t>Name</w:t>
            </w:r>
          </w:p>
        </w:tc>
        <w:tc>
          <w:tcPr>
            <w:tcW w:w="3420" w:type="dxa"/>
            <w:shd w:val="clear" w:color="auto" w:fill="D9D9D9" w:themeFill="background1" w:themeFillShade="D9"/>
            <w:vAlign w:val="center"/>
          </w:tcPr>
          <w:p w14:paraId="3742C1DA" w14:textId="77777777" w:rsidR="00C800DC" w:rsidRPr="009842DB" w:rsidRDefault="00C800DC" w:rsidP="00C800DC">
            <w:pPr>
              <w:snapToGrid w:val="0"/>
              <w:spacing w:before="60" w:after="60"/>
              <w:rPr>
                <w:b/>
                <w:sz w:val="16"/>
                <w:szCs w:val="16"/>
                <w:lang w:val="en-GB"/>
              </w:rPr>
            </w:pPr>
            <w:r w:rsidRPr="009842DB">
              <w:rPr>
                <w:b/>
                <w:sz w:val="16"/>
                <w:szCs w:val="16"/>
                <w:lang w:val="en-GB"/>
              </w:rPr>
              <w:t>Description</w:t>
            </w:r>
          </w:p>
        </w:tc>
        <w:tc>
          <w:tcPr>
            <w:tcW w:w="804" w:type="dxa"/>
            <w:shd w:val="clear" w:color="auto" w:fill="D9D9D9" w:themeFill="background1" w:themeFillShade="D9"/>
            <w:vAlign w:val="center"/>
          </w:tcPr>
          <w:p w14:paraId="171392FA" w14:textId="77777777" w:rsidR="00C800DC" w:rsidRPr="009842DB" w:rsidRDefault="00C800DC" w:rsidP="00C800DC">
            <w:pPr>
              <w:snapToGrid w:val="0"/>
              <w:spacing w:before="60" w:after="60"/>
              <w:jc w:val="center"/>
              <w:rPr>
                <w:b/>
                <w:sz w:val="16"/>
                <w:szCs w:val="16"/>
                <w:lang w:val="en-GB"/>
              </w:rPr>
            </w:pPr>
            <w:r w:rsidRPr="009842DB">
              <w:rPr>
                <w:b/>
                <w:sz w:val="16"/>
                <w:szCs w:val="16"/>
                <w:lang w:val="en-GB"/>
              </w:rPr>
              <w:t>Mult</w:t>
            </w:r>
          </w:p>
        </w:tc>
        <w:tc>
          <w:tcPr>
            <w:tcW w:w="2436" w:type="dxa"/>
            <w:shd w:val="clear" w:color="auto" w:fill="D9D9D9" w:themeFill="background1" w:themeFillShade="D9"/>
            <w:vAlign w:val="center"/>
          </w:tcPr>
          <w:p w14:paraId="64FA3EEF" w14:textId="77777777" w:rsidR="00C800DC" w:rsidRPr="009842DB" w:rsidRDefault="00C800DC" w:rsidP="00C800DC">
            <w:pPr>
              <w:snapToGrid w:val="0"/>
              <w:spacing w:before="60" w:after="60"/>
              <w:rPr>
                <w:b/>
                <w:sz w:val="16"/>
                <w:szCs w:val="16"/>
                <w:lang w:val="en-GB"/>
              </w:rPr>
            </w:pPr>
            <w:r w:rsidRPr="009842DB">
              <w:rPr>
                <w:b/>
                <w:sz w:val="16"/>
                <w:szCs w:val="16"/>
                <w:lang w:val="en-GB"/>
              </w:rPr>
              <w:t>Type</w:t>
            </w:r>
          </w:p>
        </w:tc>
        <w:tc>
          <w:tcPr>
            <w:tcW w:w="3060" w:type="dxa"/>
            <w:shd w:val="clear" w:color="auto" w:fill="D9D9D9" w:themeFill="background1" w:themeFillShade="D9"/>
            <w:vAlign w:val="center"/>
          </w:tcPr>
          <w:p w14:paraId="6F4D46EA" w14:textId="77777777" w:rsidR="00C800DC" w:rsidRPr="009842DB" w:rsidRDefault="00C800DC" w:rsidP="00C800DC">
            <w:pPr>
              <w:snapToGrid w:val="0"/>
              <w:spacing w:before="60" w:after="60"/>
              <w:rPr>
                <w:b/>
                <w:sz w:val="16"/>
                <w:szCs w:val="16"/>
                <w:lang w:val="en-GB"/>
              </w:rPr>
            </w:pPr>
            <w:r w:rsidRPr="009842DB">
              <w:rPr>
                <w:b/>
                <w:sz w:val="16"/>
                <w:szCs w:val="16"/>
                <w:lang w:val="en-GB"/>
              </w:rPr>
              <w:t>Remarks</w:t>
            </w:r>
          </w:p>
        </w:tc>
      </w:tr>
      <w:tr w:rsidR="00C800DC" w:rsidRPr="006F1FE6" w14:paraId="417D6FBB" w14:textId="77777777" w:rsidTr="007A4C3B">
        <w:trPr>
          <w:trHeight w:val="480"/>
        </w:trPr>
        <w:tc>
          <w:tcPr>
            <w:tcW w:w="1080" w:type="dxa"/>
          </w:tcPr>
          <w:p w14:paraId="46E41DF4" w14:textId="77777777" w:rsidR="00C800DC" w:rsidRPr="006F1FE6" w:rsidRDefault="00C800DC" w:rsidP="00C800DC">
            <w:pPr>
              <w:snapToGrid w:val="0"/>
              <w:spacing w:before="60" w:after="60"/>
              <w:rPr>
                <w:sz w:val="16"/>
                <w:szCs w:val="16"/>
                <w:lang w:val="en-GB"/>
              </w:rPr>
            </w:pPr>
            <w:r w:rsidRPr="006F1FE6">
              <w:rPr>
                <w:sz w:val="16"/>
                <w:szCs w:val="16"/>
                <w:lang w:val="en-GB"/>
              </w:rPr>
              <w:t>Class</w:t>
            </w:r>
          </w:p>
        </w:tc>
        <w:tc>
          <w:tcPr>
            <w:tcW w:w="3060" w:type="dxa"/>
          </w:tcPr>
          <w:p w14:paraId="385DEB04" w14:textId="77777777" w:rsidR="00C800DC" w:rsidRPr="006F1FE6" w:rsidRDefault="00C800DC" w:rsidP="00C800DC">
            <w:pPr>
              <w:snapToGrid w:val="0"/>
              <w:spacing w:before="60" w:after="60"/>
              <w:rPr>
                <w:sz w:val="16"/>
                <w:szCs w:val="16"/>
                <w:lang w:val="en-GB"/>
              </w:rPr>
            </w:pPr>
            <w:r w:rsidRPr="006F1FE6">
              <w:rPr>
                <w:sz w:val="16"/>
                <w:szCs w:val="16"/>
                <w:lang w:val="en-GB"/>
              </w:rPr>
              <w:t>S100_ExchangeCatalogue</w:t>
            </w:r>
          </w:p>
        </w:tc>
        <w:tc>
          <w:tcPr>
            <w:tcW w:w="3420" w:type="dxa"/>
          </w:tcPr>
          <w:p w14:paraId="060DCCFA" w14:textId="77777777" w:rsidR="00C800DC" w:rsidRPr="006F1FE6" w:rsidRDefault="00C800DC" w:rsidP="00C800DC">
            <w:pPr>
              <w:snapToGrid w:val="0"/>
              <w:spacing w:before="60" w:after="60"/>
              <w:jc w:val="left"/>
              <w:rPr>
                <w:sz w:val="16"/>
                <w:szCs w:val="16"/>
                <w:lang w:val="en-GB"/>
              </w:rPr>
            </w:pPr>
            <w:r w:rsidRPr="006F1FE6">
              <w:rPr>
                <w:sz w:val="16"/>
                <w:szCs w:val="16"/>
                <w:lang w:val="en-GB"/>
              </w:rPr>
              <w:t>An exchange catalogue contains the discovery metadata about the exchange datasets and support files</w:t>
            </w:r>
          </w:p>
        </w:tc>
        <w:tc>
          <w:tcPr>
            <w:tcW w:w="804" w:type="dxa"/>
          </w:tcPr>
          <w:p w14:paraId="5A7D4219" w14:textId="77777777" w:rsidR="00C800DC" w:rsidRPr="006F1FE6" w:rsidRDefault="00C800DC" w:rsidP="00C800DC">
            <w:pPr>
              <w:snapToGrid w:val="0"/>
              <w:spacing w:before="60" w:after="60"/>
              <w:jc w:val="center"/>
              <w:rPr>
                <w:sz w:val="16"/>
                <w:szCs w:val="16"/>
                <w:lang w:val="en-GB"/>
              </w:rPr>
            </w:pPr>
            <w:r w:rsidRPr="006F1FE6">
              <w:rPr>
                <w:sz w:val="16"/>
                <w:szCs w:val="16"/>
                <w:lang w:val="en-GB"/>
              </w:rPr>
              <w:t>-</w:t>
            </w:r>
          </w:p>
        </w:tc>
        <w:tc>
          <w:tcPr>
            <w:tcW w:w="2436" w:type="dxa"/>
          </w:tcPr>
          <w:p w14:paraId="125DAA87" w14:textId="77777777" w:rsidR="00C800DC" w:rsidRPr="006F1FE6" w:rsidRDefault="00C800DC" w:rsidP="00C800DC">
            <w:pPr>
              <w:snapToGrid w:val="0"/>
              <w:spacing w:before="60" w:after="60"/>
              <w:rPr>
                <w:sz w:val="16"/>
                <w:szCs w:val="16"/>
                <w:lang w:val="en-GB"/>
              </w:rPr>
            </w:pPr>
            <w:r w:rsidRPr="006F1FE6">
              <w:rPr>
                <w:sz w:val="16"/>
                <w:szCs w:val="16"/>
                <w:lang w:val="en-GB"/>
              </w:rPr>
              <w:t>-</w:t>
            </w:r>
          </w:p>
        </w:tc>
        <w:tc>
          <w:tcPr>
            <w:tcW w:w="3060" w:type="dxa"/>
          </w:tcPr>
          <w:p w14:paraId="2E63B0AC" w14:textId="77777777" w:rsidR="00C800DC" w:rsidRPr="006F1FE6" w:rsidRDefault="00C800DC" w:rsidP="00C800DC">
            <w:pPr>
              <w:snapToGrid w:val="0"/>
              <w:spacing w:before="60" w:after="60"/>
              <w:rPr>
                <w:sz w:val="16"/>
                <w:szCs w:val="16"/>
                <w:lang w:val="en-GB"/>
              </w:rPr>
            </w:pPr>
            <w:r w:rsidRPr="006F1FE6">
              <w:rPr>
                <w:sz w:val="16"/>
                <w:szCs w:val="16"/>
                <w:lang w:val="en-GB"/>
              </w:rPr>
              <w:t>-</w:t>
            </w:r>
          </w:p>
        </w:tc>
      </w:tr>
      <w:tr w:rsidR="00C800DC" w:rsidRPr="006F1FE6" w14:paraId="61A3CBAA" w14:textId="77777777" w:rsidTr="007A4C3B">
        <w:trPr>
          <w:trHeight w:val="315"/>
        </w:trPr>
        <w:tc>
          <w:tcPr>
            <w:tcW w:w="1080" w:type="dxa"/>
          </w:tcPr>
          <w:p w14:paraId="04342A16" w14:textId="77777777" w:rsidR="00C800DC" w:rsidRPr="006F1FE6" w:rsidRDefault="00C800DC" w:rsidP="00C800DC">
            <w:pPr>
              <w:snapToGrid w:val="0"/>
              <w:spacing w:before="60" w:after="60"/>
              <w:rPr>
                <w:sz w:val="16"/>
                <w:szCs w:val="16"/>
                <w:lang w:val="en-GB"/>
              </w:rPr>
            </w:pPr>
            <w:r w:rsidRPr="006F1FE6">
              <w:rPr>
                <w:sz w:val="16"/>
                <w:szCs w:val="16"/>
                <w:lang w:val="en-GB"/>
              </w:rPr>
              <w:t>Attribute</w:t>
            </w:r>
          </w:p>
        </w:tc>
        <w:tc>
          <w:tcPr>
            <w:tcW w:w="3060" w:type="dxa"/>
          </w:tcPr>
          <w:p w14:paraId="603F369A" w14:textId="77777777" w:rsidR="00C800DC" w:rsidRPr="006F1FE6" w:rsidRDefault="00C800DC" w:rsidP="00C800DC">
            <w:pPr>
              <w:snapToGrid w:val="0"/>
              <w:spacing w:before="60" w:after="60"/>
              <w:rPr>
                <w:sz w:val="16"/>
                <w:szCs w:val="16"/>
                <w:lang w:val="en-GB"/>
              </w:rPr>
            </w:pPr>
            <w:r w:rsidRPr="006F1FE6">
              <w:rPr>
                <w:sz w:val="16"/>
                <w:szCs w:val="16"/>
                <w:lang w:val="en-GB"/>
              </w:rPr>
              <w:t>identifier</w:t>
            </w:r>
          </w:p>
        </w:tc>
        <w:tc>
          <w:tcPr>
            <w:tcW w:w="3420" w:type="dxa"/>
          </w:tcPr>
          <w:p w14:paraId="741E9D04" w14:textId="77777777" w:rsidR="00C800DC" w:rsidRPr="009D5B9A" w:rsidRDefault="00C800DC" w:rsidP="00C800DC">
            <w:pPr>
              <w:snapToGrid w:val="0"/>
              <w:spacing w:before="60" w:after="60"/>
              <w:jc w:val="left"/>
              <w:rPr>
                <w:sz w:val="16"/>
                <w:szCs w:val="16"/>
                <w:lang w:val="fr-MC"/>
              </w:rPr>
            </w:pPr>
            <w:r w:rsidRPr="009D5B9A">
              <w:rPr>
                <w:sz w:val="16"/>
                <w:szCs w:val="16"/>
                <w:lang w:val="fr-MC"/>
              </w:rPr>
              <w:t>Uniquely identifies this exchange catalogue</w:t>
            </w:r>
          </w:p>
        </w:tc>
        <w:tc>
          <w:tcPr>
            <w:tcW w:w="804" w:type="dxa"/>
          </w:tcPr>
          <w:p w14:paraId="557A91F2" w14:textId="77777777" w:rsidR="00C800DC" w:rsidRPr="006F1FE6" w:rsidRDefault="00C800DC" w:rsidP="00C800DC">
            <w:pPr>
              <w:snapToGrid w:val="0"/>
              <w:spacing w:before="60" w:after="60"/>
              <w:jc w:val="center"/>
              <w:rPr>
                <w:sz w:val="16"/>
                <w:szCs w:val="16"/>
                <w:lang w:val="en-GB"/>
              </w:rPr>
            </w:pPr>
            <w:r w:rsidRPr="006F1FE6">
              <w:rPr>
                <w:sz w:val="16"/>
                <w:szCs w:val="16"/>
                <w:lang w:val="en-GB"/>
              </w:rPr>
              <w:t>1</w:t>
            </w:r>
          </w:p>
        </w:tc>
        <w:tc>
          <w:tcPr>
            <w:tcW w:w="2436" w:type="dxa"/>
          </w:tcPr>
          <w:p w14:paraId="5A3DD58B" w14:textId="62321389" w:rsidR="00C800DC" w:rsidRPr="006F1FE6" w:rsidRDefault="00382B15" w:rsidP="00C800DC">
            <w:pPr>
              <w:snapToGrid w:val="0"/>
              <w:spacing w:before="60" w:after="60"/>
              <w:rPr>
                <w:sz w:val="16"/>
                <w:szCs w:val="16"/>
                <w:lang w:val="en-GB"/>
              </w:rPr>
            </w:pPr>
            <w:r w:rsidRPr="00382B15">
              <w:rPr>
                <w:sz w:val="16"/>
                <w:szCs w:val="16"/>
                <w:lang w:val="en-GB"/>
              </w:rPr>
              <w:t>S100_ExchangeCatalogueIdentifier</w:t>
            </w:r>
          </w:p>
        </w:tc>
        <w:tc>
          <w:tcPr>
            <w:tcW w:w="3060" w:type="dxa"/>
          </w:tcPr>
          <w:p w14:paraId="11360D2A" w14:textId="77777777" w:rsidR="00C800DC" w:rsidRPr="006F1FE6" w:rsidRDefault="00C800DC" w:rsidP="00C800DC">
            <w:pPr>
              <w:snapToGrid w:val="0"/>
              <w:spacing w:before="60" w:after="60"/>
              <w:rPr>
                <w:sz w:val="16"/>
                <w:szCs w:val="16"/>
                <w:lang w:val="en-GB"/>
              </w:rPr>
            </w:pPr>
          </w:p>
        </w:tc>
      </w:tr>
      <w:tr w:rsidR="00C800DC" w:rsidRPr="006F1FE6" w14:paraId="5A5AF15F" w14:textId="77777777" w:rsidTr="007A4C3B">
        <w:trPr>
          <w:trHeight w:val="315"/>
        </w:trPr>
        <w:tc>
          <w:tcPr>
            <w:tcW w:w="1080" w:type="dxa"/>
          </w:tcPr>
          <w:p w14:paraId="63C91691" w14:textId="77777777" w:rsidR="00C800DC" w:rsidRPr="006F1FE6" w:rsidRDefault="00C800DC" w:rsidP="00C800DC">
            <w:pPr>
              <w:snapToGrid w:val="0"/>
              <w:spacing w:before="60" w:after="60"/>
              <w:rPr>
                <w:sz w:val="16"/>
                <w:szCs w:val="16"/>
                <w:lang w:val="en-GB"/>
              </w:rPr>
            </w:pPr>
            <w:r w:rsidRPr="006F1FE6">
              <w:rPr>
                <w:sz w:val="16"/>
                <w:szCs w:val="16"/>
                <w:lang w:val="en-GB"/>
              </w:rPr>
              <w:t>Attribute</w:t>
            </w:r>
          </w:p>
        </w:tc>
        <w:tc>
          <w:tcPr>
            <w:tcW w:w="3060" w:type="dxa"/>
          </w:tcPr>
          <w:p w14:paraId="3473A267" w14:textId="77777777" w:rsidR="00C800DC" w:rsidRPr="006F1FE6" w:rsidRDefault="00C800DC" w:rsidP="00C800DC">
            <w:pPr>
              <w:snapToGrid w:val="0"/>
              <w:spacing w:before="60" w:after="60"/>
              <w:rPr>
                <w:sz w:val="16"/>
                <w:szCs w:val="16"/>
                <w:lang w:val="en-GB"/>
              </w:rPr>
            </w:pPr>
            <w:r w:rsidRPr="006F1FE6">
              <w:rPr>
                <w:sz w:val="16"/>
                <w:szCs w:val="16"/>
                <w:lang w:val="en-GB"/>
              </w:rPr>
              <w:t>contact</w:t>
            </w:r>
          </w:p>
        </w:tc>
        <w:tc>
          <w:tcPr>
            <w:tcW w:w="3420" w:type="dxa"/>
          </w:tcPr>
          <w:p w14:paraId="532A0835" w14:textId="77777777" w:rsidR="00C800DC" w:rsidRPr="006F1FE6" w:rsidRDefault="00C800DC" w:rsidP="00C800DC">
            <w:pPr>
              <w:snapToGrid w:val="0"/>
              <w:spacing w:before="60" w:after="60"/>
              <w:jc w:val="left"/>
              <w:rPr>
                <w:sz w:val="16"/>
                <w:szCs w:val="16"/>
                <w:lang w:val="en-GB"/>
              </w:rPr>
            </w:pPr>
            <w:r w:rsidRPr="006F1FE6">
              <w:rPr>
                <w:sz w:val="16"/>
                <w:szCs w:val="16"/>
                <w:lang w:val="en-GB"/>
              </w:rPr>
              <w:t>Details about the issuer of this exchange catalogue</w:t>
            </w:r>
          </w:p>
        </w:tc>
        <w:tc>
          <w:tcPr>
            <w:tcW w:w="804" w:type="dxa"/>
          </w:tcPr>
          <w:p w14:paraId="0E89BB57" w14:textId="77777777" w:rsidR="00C800DC" w:rsidRPr="006F1FE6" w:rsidRDefault="00C800DC" w:rsidP="00C800DC">
            <w:pPr>
              <w:snapToGrid w:val="0"/>
              <w:spacing w:before="60" w:after="60"/>
              <w:jc w:val="center"/>
              <w:rPr>
                <w:sz w:val="16"/>
                <w:szCs w:val="16"/>
                <w:lang w:val="en-GB"/>
              </w:rPr>
            </w:pPr>
            <w:r w:rsidRPr="006F1FE6">
              <w:rPr>
                <w:sz w:val="16"/>
                <w:szCs w:val="16"/>
                <w:lang w:val="en-GB"/>
              </w:rPr>
              <w:t>1</w:t>
            </w:r>
          </w:p>
        </w:tc>
        <w:tc>
          <w:tcPr>
            <w:tcW w:w="2436" w:type="dxa"/>
          </w:tcPr>
          <w:p w14:paraId="54E4A32A" w14:textId="77777777" w:rsidR="00C800DC" w:rsidRPr="006F1FE6" w:rsidRDefault="00C800DC" w:rsidP="00C800DC">
            <w:pPr>
              <w:snapToGrid w:val="0"/>
              <w:spacing w:before="60" w:after="60"/>
              <w:rPr>
                <w:sz w:val="16"/>
                <w:szCs w:val="16"/>
                <w:lang w:val="en-GB"/>
              </w:rPr>
            </w:pPr>
            <w:r w:rsidRPr="006F1FE6">
              <w:rPr>
                <w:sz w:val="16"/>
                <w:szCs w:val="16"/>
                <w:lang w:val="en-GB"/>
              </w:rPr>
              <w:t>S100_CataloguePointOfContact</w:t>
            </w:r>
          </w:p>
        </w:tc>
        <w:tc>
          <w:tcPr>
            <w:tcW w:w="3060" w:type="dxa"/>
          </w:tcPr>
          <w:p w14:paraId="625462B0" w14:textId="77777777" w:rsidR="00C800DC" w:rsidRPr="006F1FE6" w:rsidRDefault="00C800DC" w:rsidP="00C800DC">
            <w:pPr>
              <w:snapToGrid w:val="0"/>
              <w:spacing w:before="60" w:after="60"/>
              <w:rPr>
                <w:sz w:val="16"/>
                <w:szCs w:val="16"/>
                <w:lang w:val="en-GB"/>
              </w:rPr>
            </w:pPr>
          </w:p>
        </w:tc>
      </w:tr>
      <w:tr w:rsidR="00C800DC" w:rsidRPr="006F1FE6" w14:paraId="5E6DC65B" w14:textId="77777777" w:rsidTr="007A4C3B">
        <w:trPr>
          <w:trHeight w:val="495"/>
        </w:trPr>
        <w:tc>
          <w:tcPr>
            <w:tcW w:w="1080" w:type="dxa"/>
            <w:tcBorders>
              <w:bottom w:val="single" w:sz="4" w:space="0" w:color="000000"/>
            </w:tcBorders>
          </w:tcPr>
          <w:p w14:paraId="6DEAB7E1" w14:textId="77777777" w:rsidR="00C800DC" w:rsidRPr="006F1FE6" w:rsidRDefault="00C800DC" w:rsidP="00C800DC">
            <w:pPr>
              <w:snapToGrid w:val="0"/>
              <w:spacing w:before="60" w:after="60"/>
              <w:rPr>
                <w:sz w:val="16"/>
                <w:szCs w:val="16"/>
                <w:lang w:val="en-GB"/>
              </w:rPr>
            </w:pPr>
            <w:r w:rsidRPr="006F1FE6">
              <w:rPr>
                <w:sz w:val="16"/>
                <w:szCs w:val="16"/>
                <w:lang w:val="en-GB"/>
              </w:rPr>
              <w:t>Attribute</w:t>
            </w:r>
          </w:p>
        </w:tc>
        <w:tc>
          <w:tcPr>
            <w:tcW w:w="3060" w:type="dxa"/>
            <w:tcBorders>
              <w:bottom w:val="single" w:sz="4" w:space="0" w:color="000000"/>
            </w:tcBorders>
          </w:tcPr>
          <w:p w14:paraId="609D21EE" w14:textId="362448A6" w:rsidR="00C800DC" w:rsidRPr="006F1FE6" w:rsidRDefault="005844C2" w:rsidP="00C800DC">
            <w:pPr>
              <w:snapToGrid w:val="0"/>
              <w:spacing w:before="60" w:after="60"/>
              <w:rPr>
                <w:sz w:val="16"/>
                <w:szCs w:val="16"/>
                <w:lang w:val="en-GB"/>
              </w:rPr>
            </w:pPr>
            <w:r w:rsidRPr="005844C2">
              <w:rPr>
                <w:sz w:val="16"/>
                <w:szCs w:val="16"/>
                <w:lang w:val="en-GB"/>
              </w:rPr>
              <w:t>productSpecification</w:t>
            </w:r>
          </w:p>
        </w:tc>
        <w:tc>
          <w:tcPr>
            <w:tcW w:w="3420" w:type="dxa"/>
            <w:tcBorders>
              <w:bottom w:val="single" w:sz="4" w:space="0" w:color="000000"/>
            </w:tcBorders>
          </w:tcPr>
          <w:p w14:paraId="072B9695" w14:textId="2903CA3E" w:rsidR="00C800DC" w:rsidRPr="006F1FE6" w:rsidRDefault="005036E8" w:rsidP="00C800DC">
            <w:pPr>
              <w:snapToGrid w:val="0"/>
              <w:spacing w:before="60" w:after="60"/>
              <w:jc w:val="left"/>
              <w:rPr>
                <w:sz w:val="16"/>
                <w:szCs w:val="16"/>
                <w:lang w:val="en-GB"/>
              </w:rPr>
            </w:pPr>
            <w:r w:rsidRPr="005036E8">
              <w:rPr>
                <w:sz w:val="16"/>
                <w:szCs w:val="16"/>
                <w:lang w:val="en-GB"/>
              </w:rPr>
              <w:t>Details about the Product Specifications used for the datasets contained in the Exchange Catalogue</w:t>
            </w:r>
          </w:p>
        </w:tc>
        <w:tc>
          <w:tcPr>
            <w:tcW w:w="804" w:type="dxa"/>
            <w:tcBorders>
              <w:bottom w:val="single" w:sz="4" w:space="0" w:color="000000"/>
            </w:tcBorders>
          </w:tcPr>
          <w:p w14:paraId="2E3C93EB" w14:textId="77777777" w:rsidR="00C800DC" w:rsidRPr="006F1FE6" w:rsidRDefault="00C800DC" w:rsidP="00C800DC">
            <w:pPr>
              <w:snapToGrid w:val="0"/>
              <w:spacing w:before="60" w:after="60"/>
              <w:jc w:val="center"/>
              <w:rPr>
                <w:sz w:val="16"/>
                <w:szCs w:val="16"/>
                <w:lang w:val="en-GB"/>
              </w:rPr>
            </w:pPr>
            <w:r w:rsidRPr="006F1FE6">
              <w:rPr>
                <w:sz w:val="16"/>
                <w:szCs w:val="16"/>
                <w:lang w:val="en-GB"/>
              </w:rPr>
              <w:t>1</w:t>
            </w:r>
          </w:p>
        </w:tc>
        <w:tc>
          <w:tcPr>
            <w:tcW w:w="2436" w:type="dxa"/>
            <w:tcBorders>
              <w:bottom w:val="single" w:sz="4" w:space="0" w:color="000000"/>
            </w:tcBorders>
          </w:tcPr>
          <w:p w14:paraId="65036447" w14:textId="1172805F" w:rsidR="00C800DC" w:rsidRPr="006F1FE6" w:rsidRDefault="005036E8" w:rsidP="00C800DC">
            <w:pPr>
              <w:snapToGrid w:val="0"/>
              <w:spacing w:before="60" w:after="60"/>
              <w:rPr>
                <w:sz w:val="16"/>
                <w:szCs w:val="16"/>
                <w:lang w:val="en-GB"/>
              </w:rPr>
            </w:pPr>
            <w:r w:rsidRPr="005036E8">
              <w:rPr>
                <w:sz w:val="16"/>
                <w:szCs w:val="16"/>
                <w:lang w:val="en-GB"/>
              </w:rPr>
              <w:t>S100_ProductSpecification</w:t>
            </w:r>
          </w:p>
        </w:tc>
        <w:tc>
          <w:tcPr>
            <w:tcW w:w="3060" w:type="dxa"/>
            <w:tcBorders>
              <w:bottom w:val="single" w:sz="4" w:space="0" w:color="000000"/>
            </w:tcBorders>
          </w:tcPr>
          <w:p w14:paraId="4E2AE3B0" w14:textId="77777777" w:rsidR="00C800DC" w:rsidRPr="006F1FE6" w:rsidRDefault="00C800DC" w:rsidP="00C800DC">
            <w:pPr>
              <w:snapToGrid w:val="0"/>
              <w:spacing w:before="60" w:after="60"/>
              <w:rPr>
                <w:sz w:val="16"/>
                <w:szCs w:val="16"/>
                <w:lang w:val="en-GB"/>
              </w:rPr>
            </w:pPr>
            <w:r w:rsidRPr="006F1FE6">
              <w:rPr>
                <w:sz w:val="16"/>
                <w:szCs w:val="16"/>
                <w:lang w:val="en-GB"/>
              </w:rPr>
              <w:t>Conditional on all the datasets using the same product specification</w:t>
            </w:r>
          </w:p>
        </w:tc>
      </w:tr>
      <w:tr w:rsidR="00C800DC" w:rsidRPr="006F1FE6" w14:paraId="26A56067" w14:textId="77777777" w:rsidTr="007A4C3B">
        <w:tc>
          <w:tcPr>
            <w:tcW w:w="1080" w:type="dxa"/>
            <w:shd w:val="clear" w:color="auto" w:fill="FFFFFF"/>
          </w:tcPr>
          <w:p w14:paraId="345F6EB8" w14:textId="77777777" w:rsidR="00C800DC" w:rsidRDefault="00C800DC" w:rsidP="00C800DC">
            <w:pPr>
              <w:snapToGrid w:val="0"/>
              <w:spacing w:before="60" w:after="60"/>
              <w:rPr>
                <w:sz w:val="16"/>
                <w:szCs w:val="16"/>
                <w:lang w:val="en-GB"/>
              </w:rPr>
            </w:pPr>
            <w:r>
              <w:rPr>
                <w:sz w:val="16"/>
                <w:szCs w:val="16"/>
                <w:lang w:val="en-GB"/>
              </w:rPr>
              <w:t>Attribute</w:t>
            </w:r>
          </w:p>
        </w:tc>
        <w:tc>
          <w:tcPr>
            <w:tcW w:w="3060" w:type="dxa"/>
            <w:shd w:val="clear" w:color="auto" w:fill="FFFFFF"/>
          </w:tcPr>
          <w:p w14:paraId="4C2764A1" w14:textId="70B379CD" w:rsidR="00C800DC" w:rsidRDefault="00A96B5D" w:rsidP="00C800DC">
            <w:pPr>
              <w:snapToGrid w:val="0"/>
              <w:spacing w:before="60" w:after="60"/>
              <w:rPr>
                <w:rFonts w:cs="Arial"/>
                <w:sz w:val="16"/>
                <w:szCs w:val="16"/>
              </w:rPr>
            </w:pPr>
            <w:r w:rsidRPr="00A96B5D">
              <w:rPr>
                <w:rFonts w:cs="Arial"/>
                <w:sz w:val="16"/>
                <w:szCs w:val="16"/>
              </w:rPr>
              <w:t>defaultLocale</w:t>
            </w:r>
          </w:p>
        </w:tc>
        <w:tc>
          <w:tcPr>
            <w:tcW w:w="3420" w:type="dxa"/>
            <w:shd w:val="clear" w:color="auto" w:fill="FFFFFF"/>
          </w:tcPr>
          <w:p w14:paraId="1E4C61E3" w14:textId="30549DA4" w:rsidR="00C800DC" w:rsidRDefault="00636130" w:rsidP="00C800DC">
            <w:pPr>
              <w:snapToGrid w:val="0"/>
              <w:spacing w:before="60" w:after="60"/>
              <w:jc w:val="left"/>
              <w:rPr>
                <w:rFonts w:cs="Arial"/>
                <w:sz w:val="16"/>
                <w:szCs w:val="16"/>
              </w:rPr>
            </w:pPr>
            <w:r w:rsidRPr="00636130">
              <w:rPr>
                <w:rFonts w:cs="Arial"/>
                <w:sz w:val="16"/>
                <w:szCs w:val="16"/>
              </w:rPr>
              <w:t>Default language and character set used for all metadata records in this Exchange Catalogue</w:t>
            </w:r>
          </w:p>
        </w:tc>
        <w:tc>
          <w:tcPr>
            <w:tcW w:w="804" w:type="dxa"/>
            <w:shd w:val="clear" w:color="auto" w:fill="FFFFFF"/>
          </w:tcPr>
          <w:p w14:paraId="7353FC6E" w14:textId="77777777" w:rsidR="00C800DC" w:rsidRPr="008233BF" w:rsidRDefault="00C800DC" w:rsidP="00C800DC">
            <w:pPr>
              <w:snapToGrid w:val="0"/>
              <w:spacing w:before="60" w:after="60"/>
              <w:jc w:val="center"/>
              <w:rPr>
                <w:rFonts w:cs="Arial"/>
                <w:sz w:val="16"/>
                <w:szCs w:val="16"/>
              </w:rPr>
            </w:pPr>
            <w:r>
              <w:rPr>
                <w:rFonts w:cs="Arial"/>
                <w:sz w:val="16"/>
                <w:szCs w:val="16"/>
              </w:rPr>
              <w:t>1</w:t>
            </w:r>
          </w:p>
        </w:tc>
        <w:tc>
          <w:tcPr>
            <w:tcW w:w="2436" w:type="dxa"/>
            <w:shd w:val="clear" w:color="auto" w:fill="FFFFFF"/>
          </w:tcPr>
          <w:p w14:paraId="78080649" w14:textId="39307345" w:rsidR="00C800DC" w:rsidRPr="008233BF" w:rsidRDefault="00DB304E" w:rsidP="00C800DC">
            <w:pPr>
              <w:snapToGrid w:val="0"/>
              <w:spacing w:before="60" w:after="60"/>
              <w:rPr>
                <w:rFonts w:cs="Arial"/>
                <w:sz w:val="16"/>
                <w:szCs w:val="16"/>
              </w:rPr>
            </w:pPr>
            <w:r w:rsidRPr="00DB304E">
              <w:rPr>
                <w:rFonts w:cs="Arial"/>
                <w:sz w:val="16"/>
                <w:szCs w:val="16"/>
              </w:rPr>
              <w:t>PT_Locale</w:t>
            </w:r>
          </w:p>
        </w:tc>
        <w:tc>
          <w:tcPr>
            <w:tcW w:w="3060" w:type="dxa"/>
            <w:shd w:val="clear" w:color="auto" w:fill="FFFFFF"/>
          </w:tcPr>
          <w:p w14:paraId="66E62850" w14:textId="6D8E5369" w:rsidR="00C800DC" w:rsidRDefault="00DB304E" w:rsidP="00C800DC">
            <w:pPr>
              <w:snapToGrid w:val="0"/>
              <w:spacing w:before="60" w:after="60"/>
              <w:rPr>
                <w:sz w:val="16"/>
                <w:szCs w:val="16"/>
                <w:lang w:val="en-GB"/>
              </w:rPr>
            </w:pPr>
            <w:r w:rsidRPr="00DB304E">
              <w:rPr>
                <w:sz w:val="16"/>
                <w:szCs w:val="16"/>
                <w:lang w:val="en-GB"/>
              </w:rPr>
              <w:t>Default is English and UTF-8</w:t>
            </w:r>
          </w:p>
        </w:tc>
      </w:tr>
      <w:tr w:rsidR="00A470E6" w:rsidRPr="006F1FE6" w14:paraId="717A5BE2" w14:textId="77777777" w:rsidTr="007A4C3B">
        <w:tc>
          <w:tcPr>
            <w:tcW w:w="1080" w:type="dxa"/>
            <w:shd w:val="clear" w:color="auto" w:fill="FFFFFF"/>
          </w:tcPr>
          <w:p w14:paraId="35B04861" w14:textId="547C0DFE" w:rsidR="00A470E6" w:rsidRDefault="00A470E6" w:rsidP="00C800DC">
            <w:pPr>
              <w:snapToGrid w:val="0"/>
              <w:spacing w:before="60" w:after="60"/>
              <w:rPr>
                <w:sz w:val="16"/>
                <w:szCs w:val="16"/>
                <w:lang w:val="en-GB"/>
              </w:rPr>
            </w:pPr>
            <w:r>
              <w:rPr>
                <w:sz w:val="16"/>
                <w:szCs w:val="16"/>
                <w:lang w:val="en-GB"/>
              </w:rPr>
              <w:t>Attribute</w:t>
            </w:r>
          </w:p>
        </w:tc>
        <w:tc>
          <w:tcPr>
            <w:tcW w:w="3060" w:type="dxa"/>
            <w:shd w:val="clear" w:color="auto" w:fill="FFFFFF"/>
          </w:tcPr>
          <w:p w14:paraId="46D573ED" w14:textId="4E4B41A6" w:rsidR="00A470E6" w:rsidRPr="00A96B5D" w:rsidRDefault="005B2707" w:rsidP="00C800DC">
            <w:pPr>
              <w:snapToGrid w:val="0"/>
              <w:spacing w:before="60" w:after="60"/>
              <w:rPr>
                <w:rFonts w:cs="Arial"/>
                <w:sz w:val="16"/>
                <w:szCs w:val="16"/>
              </w:rPr>
            </w:pPr>
            <w:r w:rsidRPr="005B2707">
              <w:rPr>
                <w:rFonts w:cs="Arial"/>
                <w:sz w:val="16"/>
                <w:szCs w:val="16"/>
              </w:rPr>
              <w:t>otherLocale</w:t>
            </w:r>
          </w:p>
        </w:tc>
        <w:tc>
          <w:tcPr>
            <w:tcW w:w="3420" w:type="dxa"/>
            <w:shd w:val="clear" w:color="auto" w:fill="FFFFFF"/>
          </w:tcPr>
          <w:p w14:paraId="05CD235E" w14:textId="6814B56C" w:rsidR="00A470E6" w:rsidRPr="00636130" w:rsidRDefault="005B2707" w:rsidP="00C800DC">
            <w:pPr>
              <w:snapToGrid w:val="0"/>
              <w:spacing w:before="60" w:after="60"/>
              <w:jc w:val="left"/>
              <w:rPr>
                <w:rFonts w:cs="Arial"/>
                <w:sz w:val="16"/>
                <w:szCs w:val="16"/>
              </w:rPr>
            </w:pPr>
            <w:r w:rsidRPr="005B2707">
              <w:rPr>
                <w:rFonts w:cs="Arial"/>
                <w:sz w:val="16"/>
                <w:szCs w:val="16"/>
              </w:rPr>
              <w:t>Other languages and character sets used for the localized metadata records in this Exchange Catalogue</w:t>
            </w:r>
          </w:p>
        </w:tc>
        <w:tc>
          <w:tcPr>
            <w:tcW w:w="804" w:type="dxa"/>
            <w:shd w:val="clear" w:color="auto" w:fill="FFFFFF"/>
          </w:tcPr>
          <w:p w14:paraId="29D27F94" w14:textId="111D5FF7" w:rsidR="00A470E6" w:rsidRDefault="00787B56" w:rsidP="00C800DC">
            <w:pPr>
              <w:snapToGrid w:val="0"/>
              <w:spacing w:before="60" w:after="60"/>
              <w:jc w:val="center"/>
              <w:rPr>
                <w:rFonts w:cs="Arial"/>
                <w:sz w:val="16"/>
                <w:szCs w:val="16"/>
              </w:rPr>
            </w:pPr>
            <w:r>
              <w:rPr>
                <w:rFonts w:cs="Arial"/>
                <w:sz w:val="16"/>
                <w:szCs w:val="16"/>
              </w:rPr>
              <w:t>0..*</w:t>
            </w:r>
          </w:p>
        </w:tc>
        <w:tc>
          <w:tcPr>
            <w:tcW w:w="2436" w:type="dxa"/>
            <w:shd w:val="clear" w:color="auto" w:fill="FFFFFF"/>
          </w:tcPr>
          <w:p w14:paraId="0B750D9C" w14:textId="25DC287B" w:rsidR="00A470E6" w:rsidRPr="00DB304E" w:rsidRDefault="005B2707" w:rsidP="00C800DC">
            <w:pPr>
              <w:snapToGrid w:val="0"/>
              <w:spacing w:before="60" w:after="60"/>
              <w:rPr>
                <w:rFonts w:cs="Arial"/>
                <w:sz w:val="16"/>
                <w:szCs w:val="16"/>
              </w:rPr>
            </w:pPr>
            <w:r w:rsidRPr="005B2707">
              <w:rPr>
                <w:rFonts w:cs="Arial"/>
                <w:sz w:val="16"/>
                <w:szCs w:val="16"/>
              </w:rPr>
              <w:t>PT_Locale</w:t>
            </w:r>
          </w:p>
        </w:tc>
        <w:tc>
          <w:tcPr>
            <w:tcW w:w="3060" w:type="dxa"/>
            <w:shd w:val="clear" w:color="auto" w:fill="FFFFFF"/>
          </w:tcPr>
          <w:p w14:paraId="2497E008" w14:textId="442A5E73" w:rsidR="00A470E6" w:rsidRPr="00DB304E" w:rsidRDefault="005B2707" w:rsidP="00C800DC">
            <w:pPr>
              <w:snapToGrid w:val="0"/>
              <w:spacing w:before="60" w:after="60"/>
              <w:rPr>
                <w:sz w:val="16"/>
                <w:szCs w:val="16"/>
                <w:lang w:val="en-GB"/>
              </w:rPr>
            </w:pPr>
            <w:r w:rsidRPr="005B2707">
              <w:rPr>
                <w:sz w:val="16"/>
                <w:szCs w:val="16"/>
                <w:lang w:val="en-GB"/>
              </w:rPr>
              <w:t>Required if any localized entries are present in the Exchange Catalogue</w:t>
            </w:r>
          </w:p>
        </w:tc>
      </w:tr>
      <w:tr w:rsidR="00C800DC" w:rsidRPr="006F1FE6" w14:paraId="0967C67D" w14:textId="77777777" w:rsidTr="007A4C3B">
        <w:trPr>
          <w:trHeight w:val="495"/>
        </w:trPr>
        <w:tc>
          <w:tcPr>
            <w:tcW w:w="1080" w:type="dxa"/>
            <w:shd w:val="clear" w:color="auto" w:fill="FFFFFF"/>
          </w:tcPr>
          <w:p w14:paraId="22AF4FA9" w14:textId="77777777" w:rsidR="00C800DC" w:rsidRPr="006F1FE6" w:rsidRDefault="00C800DC" w:rsidP="00C800DC">
            <w:pPr>
              <w:snapToGrid w:val="0"/>
              <w:spacing w:before="60" w:after="60"/>
              <w:rPr>
                <w:sz w:val="16"/>
                <w:szCs w:val="16"/>
                <w:lang w:val="en-GB"/>
              </w:rPr>
            </w:pPr>
            <w:r>
              <w:rPr>
                <w:sz w:val="16"/>
                <w:szCs w:val="16"/>
                <w:lang w:val="en-GB"/>
              </w:rPr>
              <w:t>Attribute</w:t>
            </w:r>
          </w:p>
        </w:tc>
        <w:tc>
          <w:tcPr>
            <w:tcW w:w="3060" w:type="dxa"/>
            <w:shd w:val="clear" w:color="auto" w:fill="FFFFFF"/>
          </w:tcPr>
          <w:p w14:paraId="3A8FCCFA" w14:textId="77777777" w:rsidR="00C800DC" w:rsidRPr="006F1FE6" w:rsidRDefault="00C800DC" w:rsidP="00C800DC">
            <w:pPr>
              <w:snapToGrid w:val="0"/>
              <w:spacing w:before="60" w:after="60"/>
              <w:rPr>
                <w:sz w:val="16"/>
                <w:szCs w:val="16"/>
                <w:lang w:val="en-GB"/>
              </w:rPr>
            </w:pPr>
            <w:r>
              <w:rPr>
                <w:rFonts w:cs="Arial"/>
                <w:sz w:val="16"/>
                <w:szCs w:val="16"/>
              </w:rPr>
              <w:t>exchangeCatalogueDescription</w:t>
            </w:r>
          </w:p>
        </w:tc>
        <w:tc>
          <w:tcPr>
            <w:tcW w:w="3420" w:type="dxa"/>
            <w:shd w:val="clear" w:color="auto" w:fill="FFFFFF"/>
          </w:tcPr>
          <w:p w14:paraId="39B770B5" w14:textId="77777777" w:rsidR="00C800DC" w:rsidRDefault="00C800DC" w:rsidP="00C800DC">
            <w:pPr>
              <w:spacing w:before="60" w:after="60"/>
              <w:jc w:val="left"/>
              <w:rPr>
                <w:rFonts w:cs="Arial"/>
                <w:sz w:val="16"/>
                <w:szCs w:val="16"/>
              </w:rPr>
            </w:pPr>
            <w:r>
              <w:rPr>
                <w:rFonts w:cs="Arial"/>
                <w:sz w:val="16"/>
                <w:szCs w:val="16"/>
              </w:rPr>
              <w:t>Description of what the exchange catalogue contains</w:t>
            </w:r>
          </w:p>
          <w:p w14:paraId="4D6B9A15" w14:textId="77777777" w:rsidR="00C800DC" w:rsidRPr="006F1FE6" w:rsidRDefault="00C800DC" w:rsidP="00C800DC">
            <w:pPr>
              <w:snapToGrid w:val="0"/>
              <w:spacing w:before="60" w:after="60"/>
              <w:jc w:val="left"/>
              <w:rPr>
                <w:sz w:val="16"/>
                <w:szCs w:val="16"/>
                <w:lang w:val="en-GB"/>
              </w:rPr>
            </w:pPr>
          </w:p>
        </w:tc>
        <w:tc>
          <w:tcPr>
            <w:tcW w:w="804" w:type="dxa"/>
            <w:shd w:val="clear" w:color="auto" w:fill="FFFFFF"/>
          </w:tcPr>
          <w:p w14:paraId="3402F8A9" w14:textId="77777777" w:rsidR="00C800DC" w:rsidRPr="006F1FE6" w:rsidRDefault="00C800DC" w:rsidP="00C800DC">
            <w:pPr>
              <w:snapToGrid w:val="0"/>
              <w:spacing w:before="60" w:after="60"/>
              <w:jc w:val="center"/>
              <w:rPr>
                <w:sz w:val="16"/>
                <w:szCs w:val="16"/>
                <w:lang w:val="en-GB"/>
              </w:rPr>
            </w:pPr>
            <w:r w:rsidRPr="008233BF">
              <w:rPr>
                <w:rFonts w:cs="Arial"/>
                <w:sz w:val="16"/>
                <w:szCs w:val="16"/>
              </w:rPr>
              <w:t>1</w:t>
            </w:r>
          </w:p>
        </w:tc>
        <w:tc>
          <w:tcPr>
            <w:tcW w:w="2436" w:type="dxa"/>
            <w:shd w:val="clear" w:color="auto" w:fill="FFFFFF"/>
          </w:tcPr>
          <w:p w14:paraId="710A4DD9" w14:textId="77777777" w:rsidR="00C800DC" w:rsidRPr="006F1FE6" w:rsidRDefault="00C800DC" w:rsidP="00C800DC">
            <w:pPr>
              <w:snapToGrid w:val="0"/>
              <w:spacing w:before="60" w:after="60"/>
              <w:rPr>
                <w:sz w:val="16"/>
                <w:szCs w:val="16"/>
                <w:lang w:val="en-GB"/>
              </w:rPr>
            </w:pPr>
            <w:r w:rsidRPr="008233BF">
              <w:rPr>
                <w:rFonts w:cs="Arial"/>
                <w:sz w:val="16"/>
                <w:szCs w:val="16"/>
              </w:rPr>
              <w:t>CharacterString</w:t>
            </w:r>
          </w:p>
        </w:tc>
        <w:tc>
          <w:tcPr>
            <w:tcW w:w="3060" w:type="dxa"/>
            <w:shd w:val="clear" w:color="auto" w:fill="FFFFFF"/>
          </w:tcPr>
          <w:p w14:paraId="33597199" w14:textId="77777777" w:rsidR="00C800DC" w:rsidRPr="006F1FE6" w:rsidRDefault="00C800DC" w:rsidP="00C800DC">
            <w:pPr>
              <w:snapToGrid w:val="0"/>
              <w:spacing w:before="60" w:after="60"/>
              <w:rPr>
                <w:sz w:val="16"/>
                <w:szCs w:val="16"/>
                <w:lang w:val="en-GB"/>
              </w:rPr>
            </w:pPr>
          </w:p>
        </w:tc>
      </w:tr>
      <w:tr w:rsidR="00C800DC" w:rsidRPr="006F1FE6" w14:paraId="7605C8EE" w14:textId="77777777" w:rsidTr="007A4C3B">
        <w:trPr>
          <w:trHeight w:val="495"/>
        </w:trPr>
        <w:tc>
          <w:tcPr>
            <w:tcW w:w="1080" w:type="dxa"/>
            <w:shd w:val="clear" w:color="auto" w:fill="FFFFFF"/>
          </w:tcPr>
          <w:p w14:paraId="6D365CF5" w14:textId="77777777" w:rsidR="00C800DC" w:rsidRPr="006F1FE6" w:rsidRDefault="00C800DC" w:rsidP="00C800DC">
            <w:pPr>
              <w:snapToGrid w:val="0"/>
              <w:spacing w:before="60" w:after="60"/>
              <w:rPr>
                <w:sz w:val="16"/>
                <w:szCs w:val="16"/>
                <w:lang w:val="en-GB"/>
              </w:rPr>
            </w:pPr>
            <w:r>
              <w:rPr>
                <w:sz w:val="16"/>
                <w:szCs w:val="16"/>
                <w:lang w:val="en-GB"/>
              </w:rPr>
              <w:t>Attribute</w:t>
            </w:r>
          </w:p>
        </w:tc>
        <w:tc>
          <w:tcPr>
            <w:tcW w:w="3060" w:type="dxa"/>
            <w:shd w:val="clear" w:color="auto" w:fill="FFFFFF"/>
          </w:tcPr>
          <w:p w14:paraId="59992202" w14:textId="77777777" w:rsidR="00C800DC" w:rsidRPr="006F1FE6" w:rsidRDefault="00C800DC" w:rsidP="00C800DC">
            <w:pPr>
              <w:snapToGrid w:val="0"/>
              <w:spacing w:before="60" w:after="60"/>
              <w:rPr>
                <w:sz w:val="16"/>
                <w:szCs w:val="16"/>
                <w:lang w:val="en-GB"/>
              </w:rPr>
            </w:pPr>
            <w:r>
              <w:rPr>
                <w:rFonts w:cs="Arial"/>
                <w:sz w:val="16"/>
                <w:szCs w:val="16"/>
              </w:rPr>
              <w:t>exchangeCatalogueCo</w:t>
            </w:r>
            <w:r w:rsidRPr="008233BF">
              <w:rPr>
                <w:rFonts w:cs="Arial"/>
                <w:sz w:val="16"/>
                <w:szCs w:val="16"/>
              </w:rPr>
              <w:t>mment</w:t>
            </w:r>
          </w:p>
        </w:tc>
        <w:tc>
          <w:tcPr>
            <w:tcW w:w="3420" w:type="dxa"/>
            <w:shd w:val="clear" w:color="auto" w:fill="FFFFFF"/>
          </w:tcPr>
          <w:p w14:paraId="62BA7C11" w14:textId="77777777" w:rsidR="00C800DC" w:rsidRPr="00DD7223" w:rsidRDefault="00C800DC" w:rsidP="00C800DC">
            <w:pPr>
              <w:spacing w:before="60" w:after="60"/>
              <w:jc w:val="left"/>
              <w:rPr>
                <w:rFonts w:cs="Arial"/>
                <w:sz w:val="16"/>
                <w:szCs w:val="16"/>
              </w:rPr>
            </w:pPr>
            <w:r w:rsidRPr="00DD7223">
              <w:rPr>
                <w:rFonts w:cs="Arial"/>
                <w:sz w:val="16"/>
                <w:szCs w:val="16"/>
              </w:rPr>
              <w:t>Any additional Information</w:t>
            </w:r>
          </w:p>
          <w:p w14:paraId="2736941C" w14:textId="77777777" w:rsidR="00C800DC" w:rsidRPr="006F1FE6" w:rsidRDefault="00C800DC" w:rsidP="00C800DC">
            <w:pPr>
              <w:snapToGrid w:val="0"/>
              <w:spacing w:before="60" w:after="60"/>
              <w:jc w:val="left"/>
              <w:rPr>
                <w:sz w:val="16"/>
                <w:szCs w:val="16"/>
                <w:lang w:val="en-GB"/>
              </w:rPr>
            </w:pPr>
          </w:p>
        </w:tc>
        <w:tc>
          <w:tcPr>
            <w:tcW w:w="804" w:type="dxa"/>
            <w:shd w:val="clear" w:color="auto" w:fill="FFFFFF"/>
          </w:tcPr>
          <w:p w14:paraId="73DCBA47" w14:textId="77777777" w:rsidR="00C800DC" w:rsidRPr="006F1FE6" w:rsidRDefault="00C800DC" w:rsidP="00C800DC">
            <w:pPr>
              <w:snapToGrid w:val="0"/>
              <w:spacing w:before="60" w:after="60"/>
              <w:jc w:val="center"/>
              <w:rPr>
                <w:sz w:val="16"/>
                <w:szCs w:val="16"/>
                <w:lang w:val="en-GB"/>
              </w:rPr>
            </w:pPr>
            <w:r w:rsidRPr="008233BF">
              <w:rPr>
                <w:rFonts w:cs="Arial"/>
                <w:sz w:val="16"/>
                <w:szCs w:val="16"/>
              </w:rPr>
              <w:t>0..1</w:t>
            </w:r>
          </w:p>
        </w:tc>
        <w:tc>
          <w:tcPr>
            <w:tcW w:w="2436" w:type="dxa"/>
            <w:shd w:val="clear" w:color="auto" w:fill="FFFFFF"/>
          </w:tcPr>
          <w:p w14:paraId="75E33A43" w14:textId="77777777" w:rsidR="00C800DC" w:rsidRPr="006F1FE6" w:rsidRDefault="00C800DC" w:rsidP="00C800DC">
            <w:pPr>
              <w:snapToGrid w:val="0"/>
              <w:spacing w:before="60" w:after="60"/>
              <w:rPr>
                <w:sz w:val="16"/>
                <w:szCs w:val="16"/>
                <w:lang w:val="en-GB"/>
              </w:rPr>
            </w:pPr>
            <w:r w:rsidRPr="008233BF">
              <w:rPr>
                <w:rFonts w:cs="Arial"/>
                <w:sz w:val="16"/>
                <w:szCs w:val="16"/>
              </w:rPr>
              <w:t>CharacterString</w:t>
            </w:r>
          </w:p>
        </w:tc>
        <w:tc>
          <w:tcPr>
            <w:tcW w:w="3060" w:type="dxa"/>
            <w:shd w:val="clear" w:color="auto" w:fill="FFFFFF"/>
          </w:tcPr>
          <w:p w14:paraId="293F21F0" w14:textId="77777777" w:rsidR="00C800DC" w:rsidRPr="006F1FE6" w:rsidRDefault="00C800DC" w:rsidP="00C800DC">
            <w:pPr>
              <w:snapToGrid w:val="0"/>
              <w:spacing w:before="60" w:after="60"/>
              <w:rPr>
                <w:sz w:val="16"/>
                <w:szCs w:val="16"/>
                <w:lang w:val="en-GB"/>
              </w:rPr>
            </w:pPr>
          </w:p>
        </w:tc>
      </w:tr>
      <w:tr w:rsidR="007A4C3B" w:rsidRPr="006F1FE6" w14:paraId="61D9FA85" w14:textId="77777777" w:rsidTr="007A4C3B">
        <w:trPr>
          <w:trHeight w:val="495"/>
        </w:trPr>
        <w:tc>
          <w:tcPr>
            <w:tcW w:w="1080" w:type="dxa"/>
            <w:shd w:val="clear" w:color="auto" w:fill="FFFFFF"/>
          </w:tcPr>
          <w:p w14:paraId="4793A7AD" w14:textId="44646011" w:rsidR="007A4C3B" w:rsidRPr="007A4C3B" w:rsidRDefault="007A4C3B" w:rsidP="007A4C3B">
            <w:pPr>
              <w:snapToGrid w:val="0"/>
              <w:spacing w:before="60" w:after="60"/>
              <w:rPr>
                <w:rFonts w:cs="Arial"/>
                <w:sz w:val="16"/>
                <w:szCs w:val="16"/>
                <w:lang w:val="en-GB"/>
              </w:rPr>
            </w:pPr>
            <w:r w:rsidRPr="007A4C3B">
              <w:rPr>
                <w:rFonts w:cs="Arial"/>
                <w:sz w:val="16"/>
                <w:szCs w:val="16"/>
                <w:lang w:val="en-GB"/>
              </w:rPr>
              <w:t>Attribute</w:t>
            </w:r>
          </w:p>
        </w:tc>
        <w:tc>
          <w:tcPr>
            <w:tcW w:w="3060" w:type="dxa"/>
            <w:shd w:val="clear" w:color="auto" w:fill="FFFFFF"/>
          </w:tcPr>
          <w:p w14:paraId="0694786F" w14:textId="59C63DEC" w:rsidR="007A4C3B" w:rsidRPr="007A4C3B" w:rsidRDefault="007A4C3B" w:rsidP="007A4C3B">
            <w:pPr>
              <w:snapToGrid w:val="0"/>
              <w:spacing w:before="60" w:after="60"/>
              <w:rPr>
                <w:rFonts w:cs="Arial"/>
                <w:sz w:val="16"/>
                <w:szCs w:val="16"/>
              </w:rPr>
            </w:pPr>
            <w:r w:rsidRPr="007A4C3B">
              <w:rPr>
                <w:rFonts w:eastAsia="MS Mincho" w:cs="Arial"/>
                <w:sz w:val="16"/>
                <w:szCs w:val="16"/>
                <w:lang w:eastAsia="en-SG"/>
              </w:rPr>
              <w:t>certificates</w:t>
            </w:r>
          </w:p>
        </w:tc>
        <w:tc>
          <w:tcPr>
            <w:tcW w:w="3420" w:type="dxa"/>
            <w:shd w:val="clear" w:color="auto" w:fill="FFFFFF"/>
          </w:tcPr>
          <w:p w14:paraId="08DCF2F9" w14:textId="25426718" w:rsidR="007A4C3B" w:rsidRPr="007A4C3B" w:rsidRDefault="007A4C3B" w:rsidP="007A4C3B">
            <w:pPr>
              <w:spacing w:before="60" w:after="60"/>
              <w:jc w:val="left"/>
              <w:rPr>
                <w:rFonts w:cs="Arial"/>
                <w:sz w:val="16"/>
                <w:szCs w:val="16"/>
              </w:rPr>
            </w:pPr>
            <w:r w:rsidRPr="007A4C3B">
              <w:rPr>
                <w:rFonts w:eastAsia="MS Mincho" w:cs="Arial"/>
                <w:sz w:val="16"/>
                <w:szCs w:val="16"/>
                <w:lang w:eastAsia="en-SG"/>
              </w:rPr>
              <w:t>Signed public key certificates referred to by digital signatures in the Exchange Set</w:t>
            </w:r>
          </w:p>
        </w:tc>
        <w:tc>
          <w:tcPr>
            <w:tcW w:w="804" w:type="dxa"/>
            <w:shd w:val="clear" w:color="auto" w:fill="FFFFFF"/>
          </w:tcPr>
          <w:p w14:paraId="1F61FA39" w14:textId="7F79CDD2" w:rsidR="007A4C3B" w:rsidRPr="007A4C3B" w:rsidRDefault="007A4C3B" w:rsidP="007A4C3B">
            <w:pPr>
              <w:snapToGrid w:val="0"/>
              <w:spacing w:before="60" w:after="60"/>
              <w:jc w:val="center"/>
              <w:rPr>
                <w:rFonts w:cs="Arial"/>
                <w:sz w:val="16"/>
                <w:szCs w:val="16"/>
              </w:rPr>
            </w:pPr>
            <w:r w:rsidRPr="007A4C3B">
              <w:rPr>
                <w:rFonts w:eastAsia="MS Mincho" w:cs="Arial"/>
                <w:sz w:val="16"/>
                <w:szCs w:val="16"/>
                <w:lang w:eastAsia="en-SG"/>
              </w:rPr>
              <w:t>0..*</w:t>
            </w:r>
          </w:p>
        </w:tc>
        <w:tc>
          <w:tcPr>
            <w:tcW w:w="2436" w:type="dxa"/>
            <w:shd w:val="clear" w:color="auto" w:fill="FFFFFF"/>
          </w:tcPr>
          <w:p w14:paraId="0CC9264A" w14:textId="7ED9E3C7" w:rsidR="007A4C3B" w:rsidRPr="007A4C3B" w:rsidRDefault="007A4C3B" w:rsidP="007A4C3B">
            <w:pPr>
              <w:snapToGrid w:val="0"/>
              <w:spacing w:before="60" w:after="60"/>
              <w:rPr>
                <w:rFonts w:cs="Arial"/>
                <w:sz w:val="16"/>
                <w:szCs w:val="16"/>
              </w:rPr>
            </w:pPr>
            <w:r w:rsidRPr="007A4C3B">
              <w:rPr>
                <w:rFonts w:eastAsia="MS Mincho" w:cs="Arial"/>
                <w:sz w:val="16"/>
                <w:szCs w:val="16"/>
                <w:lang w:eastAsia="en-SG"/>
              </w:rPr>
              <w:t>S100_SE_CertificateContainer</w:t>
            </w:r>
          </w:p>
        </w:tc>
        <w:tc>
          <w:tcPr>
            <w:tcW w:w="3060" w:type="dxa"/>
            <w:shd w:val="clear" w:color="auto" w:fill="FFFFFF"/>
          </w:tcPr>
          <w:p w14:paraId="0804381E" w14:textId="77777777" w:rsidR="007A4C3B" w:rsidRPr="007A4C3B" w:rsidRDefault="007A4C3B" w:rsidP="007A4C3B">
            <w:pPr>
              <w:autoSpaceDE w:val="0"/>
              <w:autoSpaceDN w:val="0"/>
              <w:adjustRightInd w:val="0"/>
              <w:spacing w:before="0" w:after="0"/>
              <w:jc w:val="left"/>
              <w:rPr>
                <w:rFonts w:eastAsia="MS Mincho" w:cs="Arial"/>
                <w:sz w:val="16"/>
                <w:szCs w:val="16"/>
                <w:lang w:eastAsia="en-SG"/>
              </w:rPr>
            </w:pPr>
            <w:r w:rsidRPr="007A4C3B">
              <w:rPr>
                <w:rFonts w:eastAsia="MS Mincho" w:cs="Arial"/>
                <w:sz w:val="16"/>
                <w:szCs w:val="16"/>
                <w:lang w:eastAsia="en-SG"/>
              </w:rPr>
              <w:t>Content defined in S-100 Part 15. All</w:t>
            </w:r>
          </w:p>
          <w:p w14:paraId="24E97CE4" w14:textId="77777777" w:rsidR="007A4C3B" w:rsidRPr="007A4C3B" w:rsidRDefault="007A4C3B" w:rsidP="007A4C3B">
            <w:pPr>
              <w:autoSpaceDE w:val="0"/>
              <w:autoSpaceDN w:val="0"/>
              <w:adjustRightInd w:val="0"/>
              <w:spacing w:before="0" w:after="0"/>
              <w:jc w:val="left"/>
              <w:rPr>
                <w:rFonts w:eastAsia="MS Mincho" w:cs="Arial"/>
                <w:sz w:val="16"/>
                <w:szCs w:val="16"/>
                <w:lang w:eastAsia="en-SG"/>
              </w:rPr>
            </w:pPr>
            <w:r w:rsidRPr="007A4C3B">
              <w:rPr>
                <w:rFonts w:eastAsia="MS Mincho" w:cs="Arial"/>
                <w:sz w:val="16"/>
                <w:szCs w:val="16"/>
                <w:lang w:eastAsia="en-SG"/>
              </w:rPr>
              <w:t>certificates used, except the SA root</w:t>
            </w:r>
          </w:p>
          <w:p w14:paraId="1BCEA699" w14:textId="2C68EDD4" w:rsidR="007A4C3B" w:rsidRPr="007A4C3B" w:rsidRDefault="007A4C3B" w:rsidP="007A4C3B">
            <w:pPr>
              <w:snapToGrid w:val="0"/>
              <w:spacing w:before="60" w:after="60"/>
              <w:rPr>
                <w:rFonts w:cs="Arial"/>
                <w:sz w:val="16"/>
                <w:szCs w:val="16"/>
                <w:lang w:val="en-GB"/>
              </w:rPr>
            </w:pPr>
            <w:r w:rsidRPr="007A4C3B">
              <w:rPr>
                <w:rFonts w:eastAsia="MS Mincho" w:cs="Arial"/>
                <w:sz w:val="16"/>
                <w:szCs w:val="16"/>
                <w:lang w:eastAsia="en-SG"/>
              </w:rPr>
              <w:t>certificate (installed separately by the implementing system) shall be included</w:t>
            </w:r>
          </w:p>
        </w:tc>
      </w:tr>
      <w:tr w:rsidR="007A4C3B" w:rsidRPr="006F1FE6" w14:paraId="53DECB78" w14:textId="77777777" w:rsidTr="007A4C3B">
        <w:trPr>
          <w:trHeight w:val="495"/>
        </w:trPr>
        <w:tc>
          <w:tcPr>
            <w:tcW w:w="1080" w:type="dxa"/>
            <w:shd w:val="clear" w:color="auto" w:fill="FFFFFF"/>
          </w:tcPr>
          <w:p w14:paraId="059574B4" w14:textId="50789DEE" w:rsidR="007A4C3B" w:rsidRPr="007A4C3B" w:rsidRDefault="007A4C3B" w:rsidP="007A4C3B">
            <w:pPr>
              <w:snapToGrid w:val="0"/>
              <w:spacing w:before="60" w:after="60"/>
              <w:rPr>
                <w:rFonts w:cs="Arial"/>
                <w:sz w:val="16"/>
                <w:szCs w:val="16"/>
                <w:lang w:val="en-GB"/>
              </w:rPr>
            </w:pPr>
            <w:r w:rsidRPr="007A4C3B">
              <w:rPr>
                <w:rFonts w:cs="Arial"/>
                <w:sz w:val="16"/>
                <w:szCs w:val="16"/>
                <w:lang w:val="en-GB"/>
              </w:rPr>
              <w:t>Attribute</w:t>
            </w:r>
          </w:p>
        </w:tc>
        <w:tc>
          <w:tcPr>
            <w:tcW w:w="3060" w:type="dxa"/>
            <w:shd w:val="clear" w:color="auto" w:fill="FFFFFF"/>
          </w:tcPr>
          <w:p w14:paraId="51AADF54" w14:textId="3E4F8AFA" w:rsidR="007A4C3B" w:rsidRPr="007A4C3B" w:rsidRDefault="007A4C3B" w:rsidP="007A4C3B">
            <w:pPr>
              <w:snapToGrid w:val="0"/>
              <w:spacing w:before="60" w:after="60"/>
              <w:rPr>
                <w:rFonts w:cs="Arial"/>
                <w:sz w:val="16"/>
                <w:szCs w:val="16"/>
              </w:rPr>
            </w:pPr>
            <w:r w:rsidRPr="007A4C3B">
              <w:rPr>
                <w:rFonts w:eastAsia="MS Mincho" w:cs="Arial"/>
                <w:sz w:val="16"/>
                <w:szCs w:val="16"/>
                <w:lang w:eastAsia="en-SG"/>
              </w:rPr>
              <w:t>dataServerIdentifier</w:t>
            </w:r>
          </w:p>
        </w:tc>
        <w:tc>
          <w:tcPr>
            <w:tcW w:w="3420" w:type="dxa"/>
            <w:shd w:val="clear" w:color="auto" w:fill="FFFFFF"/>
          </w:tcPr>
          <w:p w14:paraId="23466D5D" w14:textId="0C9378A8" w:rsidR="007A4C3B" w:rsidRPr="007A4C3B" w:rsidRDefault="007A4C3B" w:rsidP="007A4C3B">
            <w:pPr>
              <w:spacing w:before="60" w:after="60"/>
              <w:jc w:val="left"/>
              <w:rPr>
                <w:rFonts w:cs="Arial"/>
                <w:sz w:val="16"/>
                <w:szCs w:val="16"/>
              </w:rPr>
            </w:pPr>
            <w:r w:rsidRPr="007A4C3B">
              <w:rPr>
                <w:rFonts w:eastAsia="MS Mincho" w:cs="Arial"/>
                <w:sz w:val="16"/>
                <w:szCs w:val="16"/>
                <w:lang w:eastAsia="en-SG"/>
              </w:rPr>
              <w:t>Identifies the data server for the permit</w:t>
            </w:r>
          </w:p>
        </w:tc>
        <w:tc>
          <w:tcPr>
            <w:tcW w:w="804" w:type="dxa"/>
            <w:shd w:val="clear" w:color="auto" w:fill="FFFFFF"/>
          </w:tcPr>
          <w:p w14:paraId="5FDE4613" w14:textId="108884B9" w:rsidR="007A4C3B" w:rsidRPr="007A4C3B" w:rsidRDefault="007A4C3B" w:rsidP="007A4C3B">
            <w:pPr>
              <w:snapToGrid w:val="0"/>
              <w:spacing w:before="60" w:after="60"/>
              <w:jc w:val="center"/>
              <w:rPr>
                <w:rFonts w:cs="Arial"/>
                <w:sz w:val="16"/>
                <w:szCs w:val="16"/>
              </w:rPr>
            </w:pPr>
            <w:r w:rsidRPr="007A4C3B">
              <w:rPr>
                <w:rFonts w:eastAsia="MS Mincho" w:cs="Arial"/>
                <w:sz w:val="16"/>
                <w:szCs w:val="16"/>
                <w:lang w:eastAsia="en-SG"/>
              </w:rPr>
              <w:t>0..1</w:t>
            </w:r>
          </w:p>
        </w:tc>
        <w:tc>
          <w:tcPr>
            <w:tcW w:w="2436" w:type="dxa"/>
            <w:shd w:val="clear" w:color="auto" w:fill="FFFFFF"/>
          </w:tcPr>
          <w:p w14:paraId="6D333711" w14:textId="3BC6911F" w:rsidR="007A4C3B" w:rsidRPr="007A4C3B" w:rsidRDefault="007A4C3B" w:rsidP="007A4C3B">
            <w:pPr>
              <w:snapToGrid w:val="0"/>
              <w:spacing w:before="60" w:after="60"/>
              <w:rPr>
                <w:rFonts w:cs="Arial"/>
                <w:sz w:val="16"/>
                <w:szCs w:val="16"/>
              </w:rPr>
            </w:pPr>
            <w:r w:rsidRPr="007A4C3B">
              <w:rPr>
                <w:rFonts w:eastAsia="MS Mincho" w:cs="Arial"/>
                <w:sz w:val="16"/>
                <w:szCs w:val="16"/>
                <w:lang w:eastAsia="en-SG"/>
              </w:rPr>
              <w:t>CharacterString</w:t>
            </w:r>
          </w:p>
        </w:tc>
        <w:tc>
          <w:tcPr>
            <w:tcW w:w="3060" w:type="dxa"/>
            <w:shd w:val="clear" w:color="auto" w:fill="FFFFFF"/>
          </w:tcPr>
          <w:p w14:paraId="60D48428" w14:textId="77777777" w:rsidR="007A4C3B" w:rsidRPr="007A4C3B" w:rsidRDefault="007A4C3B" w:rsidP="007A4C3B">
            <w:pPr>
              <w:snapToGrid w:val="0"/>
              <w:spacing w:before="60" w:after="60"/>
              <w:rPr>
                <w:rFonts w:cs="Arial"/>
                <w:sz w:val="16"/>
                <w:szCs w:val="16"/>
                <w:lang w:val="en-GB"/>
              </w:rPr>
            </w:pPr>
          </w:p>
        </w:tc>
      </w:tr>
      <w:tr w:rsidR="00C800DC" w:rsidRPr="006F1FE6" w14:paraId="6CE17386" w14:textId="77777777" w:rsidTr="007A4C3B">
        <w:tc>
          <w:tcPr>
            <w:tcW w:w="1080" w:type="dxa"/>
            <w:shd w:val="clear" w:color="auto" w:fill="FFFFFF"/>
          </w:tcPr>
          <w:p w14:paraId="46C30E86" w14:textId="77777777" w:rsidR="00C800DC" w:rsidRDefault="00C800DC" w:rsidP="00C800DC">
            <w:pPr>
              <w:snapToGrid w:val="0"/>
              <w:spacing w:before="60" w:after="60"/>
              <w:rPr>
                <w:sz w:val="16"/>
                <w:szCs w:val="16"/>
                <w:lang w:val="en-GB"/>
              </w:rPr>
            </w:pPr>
            <w:r>
              <w:rPr>
                <w:sz w:val="16"/>
                <w:szCs w:val="16"/>
                <w:lang w:val="en-GB"/>
              </w:rPr>
              <w:t>Role</w:t>
            </w:r>
          </w:p>
        </w:tc>
        <w:tc>
          <w:tcPr>
            <w:tcW w:w="3060" w:type="dxa"/>
            <w:shd w:val="clear" w:color="auto" w:fill="FFFFFF"/>
          </w:tcPr>
          <w:p w14:paraId="4410F6CF" w14:textId="77777777" w:rsidR="00C800DC" w:rsidRDefault="00C800DC" w:rsidP="00C800DC">
            <w:pPr>
              <w:snapToGrid w:val="0"/>
              <w:spacing w:before="60" w:after="60"/>
              <w:rPr>
                <w:rFonts w:cs="Arial"/>
                <w:sz w:val="16"/>
                <w:szCs w:val="16"/>
              </w:rPr>
            </w:pPr>
            <w:r>
              <w:rPr>
                <w:rFonts w:cs="Arial"/>
                <w:sz w:val="16"/>
                <w:szCs w:val="16"/>
              </w:rPr>
              <w:t>datasetDiscoveryMetadata</w:t>
            </w:r>
          </w:p>
        </w:tc>
        <w:tc>
          <w:tcPr>
            <w:tcW w:w="3420" w:type="dxa"/>
            <w:shd w:val="clear" w:color="auto" w:fill="FFFFFF"/>
          </w:tcPr>
          <w:p w14:paraId="59D9371E" w14:textId="77777777" w:rsidR="00C800DC" w:rsidRDefault="00C800DC" w:rsidP="00C800DC">
            <w:pPr>
              <w:snapToGrid w:val="0"/>
              <w:spacing w:before="60" w:after="60"/>
              <w:jc w:val="left"/>
              <w:rPr>
                <w:rFonts w:cs="Arial"/>
                <w:sz w:val="16"/>
                <w:szCs w:val="16"/>
              </w:rPr>
            </w:pPr>
            <w:r>
              <w:rPr>
                <w:rFonts w:cs="Arial"/>
                <w:sz w:val="16"/>
                <w:szCs w:val="16"/>
              </w:rPr>
              <w:t>Exchange catalogues may include or reference discovery metadata for the datasets in the exchange set</w:t>
            </w:r>
          </w:p>
        </w:tc>
        <w:tc>
          <w:tcPr>
            <w:tcW w:w="804" w:type="dxa"/>
            <w:shd w:val="clear" w:color="auto" w:fill="FFFFFF"/>
          </w:tcPr>
          <w:p w14:paraId="7D246485" w14:textId="77777777" w:rsidR="00C800DC" w:rsidRDefault="00C800DC" w:rsidP="00C800DC">
            <w:pPr>
              <w:snapToGrid w:val="0"/>
              <w:spacing w:before="60" w:after="60"/>
              <w:jc w:val="center"/>
              <w:rPr>
                <w:rFonts w:cs="Arial"/>
                <w:sz w:val="16"/>
                <w:szCs w:val="16"/>
              </w:rPr>
            </w:pPr>
            <w:r>
              <w:rPr>
                <w:rFonts w:cs="Arial"/>
                <w:sz w:val="16"/>
                <w:szCs w:val="16"/>
              </w:rPr>
              <w:t>0..*</w:t>
            </w:r>
          </w:p>
        </w:tc>
        <w:tc>
          <w:tcPr>
            <w:tcW w:w="2436" w:type="dxa"/>
            <w:shd w:val="clear" w:color="auto" w:fill="FFFFFF"/>
          </w:tcPr>
          <w:p w14:paraId="78312E5C" w14:textId="77777777" w:rsidR="00C800DC" w:rsidRDefault="00C800DC" w:rsidP="00C800DC">
            <w:pPr>
              <w:snapToGrid w:val="0"/>
              <w:spacing w:before="60" w:after="60"/>
              <w:rPr>
                <w:sz w:val="16"/>
                <w:szCs w:val="16"/>
                <w:lang w:val="en-GB"/>
              </w:rPr>
            </w:pPr>
            <w:r>
              <w:rPr>
                <w:sz w:val="16"/>
                <w:szCs w:val="16"/>
                <w:lang w:val="en-GB"/>
              </w:rPr>
              <w:t>Aggregation S100_DatasetDiscoveryMetadata</w:t>
            </w:r>
          </w:p>
        </w:tc>
        <w:tc>
          <w:tcPr>
            <w:tcW w:w="3060" w:type="dxa"/>
            <w:shd w:val="clear" w:color="auto" w:fill="FFFFFF"/>
          </w:tcPr>
          <w:p w14:paraId="11CC7CEE" w14:textId="77777777" w:rsidR="00C800DC" w:rsidRDefault="00C800DC" w:rsidP="00C800DC">
            <w:pPr>
              <w:snapToGrid w:val="0"/>
              <w:spacing w:before="60" w:after="60"/>
              <w:rPr>
                <w:rFonts w:cs="Arial"/>
                <w:sz w:val="16"/>
                <w:szCs w:val="16"/>
              </w:rPr>
            </w:pPr>
          </w:p>
        </w:tc>
      </w:tr>
      <w:tr w:rsidR="00C800DC" w:rsidRPr="006F1FE6" w14:paraId="58C1EA10" w14:textId="77777777" w:rsidTr="007A4C3B">
        <w:tc>
          <w:tcPr>
            <w:tcW w:w="1080" w:type="dxa"/>
            <w:shd w:val="clear" w:color="auto" w:fill="FFFFFF"/>
          </w:tcPr>
          <w:p w14:paraId="2019DD4F" w14:textId="77777777" w:rsidR="00C800DC" w:rsidRDefault="00C800DC" w:rsidP="00C800DC">
            <w:pPr>
              <w:snapToGrid w:val="0"/>
              <w:spacing w:before="60" w:after="60"/>
              <w:rPr>
                <w:sz w:val="16"/>
                <w:szCs w:val="16"/>
                <w:lang w:val="en-GB"/>
              </w:rPr>
            </w:pPr>
            <w:r>
              <w:rPr>
                <w:sz w:val="16"/>
                <w:szCs w:val="16"/>
                <w:lang w:val="en-GB"/>
              </w:rPr>
              <w:lastRenderedPageBreak/>
              <w:t>Role</w:t>
            </w:r>
          </w:p>
        </w:tc>
        <w:tc>
          <w:tcPr>
            <w:tcW w:w="3060" w:type="dxa"/>
            <w:shd w:val="clear" w:color="auto" w:fill="FFFFFF"/>
          </w:tcPr>
          <w:p w14:paraId="1B4BDC78" w14:textId="14E59D7A" w:rsidR="00C800DC" w:rsidRPr="00DC2C76" w:rsidRDefault="008A221B" w:rsidP="00C800DC">
            <w:pPr>
              <w:snapToGrid w:val="0"/>
              <w:spacing w:before="60" w:after="60"/>
              <w:rPr>
                <w:rFonts w:cs="Arial"/>
                <w:sz w:val="16"/>
                <w:szCs w:val="16"/>
              </w:rPr>
            </w:pPr>
            <w:r w:rsidRPr="00DC2C76">
              <w:rPr>
                <w:rFonts w:eastAsia="MS Mincho" w:cs="Arial"/>
                <w:sz w:val="16"/>
                <w:szCs w:val="16"/>
                <w:lang w:eastAsia="en-SG"/>
              </w:rPr>
              <w:t>catalogueDiscoveryMetadata</w:t>
            </w:r>
          </w:p>
        </w:tc>
        <w:tc>
          <w:tcPr>
            <w:tcW w:w="3420" w:type="dxa"/>
            <w:shd w:val="clear" w:color="auto" w:fill="FFFFFF"/>
          </w:tcPr>
          <w:p w14:paraId="4855A6FC" w14:textId="77777777" w:rsidR="00C800DC" w:rsidRDefault="00C800DC" w:rsidP="00C800DC">
            <w:pPr>
              <w:snapToGrid w:val="0"/>
              <w:spacing w:before="60" w:after="60"/>
              <w:jc w:val="left"/>
              <w:rPr>
                <w:rFonts w:cs="Arial"/>
                <w:sz w:val="16"/>
                <w:szCs w:val="16"/>
              </w:rPr>
            </w:pPr>
            <w:r>
              <w:rPr>
                <w:rFonts w:cs="Arial"/>
                <w:sz w:val="16"/>
                <w:szCs w:val="16"/>
              </w:rPr>
              <w:t>Metadata for catalogue</w:t>
            </w:r>
          </w:p>
        </w:tc>
        <w:tc>
          <w:tcPr>
            <w:tcW w:w="804" w:type="dxa"/>
            <w:shd w:val="clear" w:color="auto" w:fill="FFFFFF"/>
          </w:tcPr>
          <w:p w14:paraId="18F3DEA7" w14:textId="77777777" w:rsidR="00C800DC" w:rsidRDefault="00C800DC" w:rsidP="00C800DC">
            <w:pPr>
              <w:snapToGrid w:val="0"/>
              <w:spacing w:before="60" w:after="60"/>
              <w:jc w:val="center"/>
              <w:rPr>
                <w:rFonts w:cs="Arial"/>
                <w:sz w:val="16"/>
                <w:szCs w:val="16"/>
              </w:rPr>
            </w:pPr>
            <w:r>
              <w:rPr>
                <w:rFonts w:cs="Arial"/>
                <w:sz w:val="16"/>
                <w:szCs w:val="16"/>
              </w:rPr>
              <w:t>0..*</w:t>
            </w:r>
          </w:p>
        </w:tc>
        <w:tc>
          <w:tcPr>
            <w:tcW w:w="2436" w:type="dxa"/>
            <w:shd w:val="clear" w:color="auto" w:fill="FFFFFF"/>
          </w:tcPr>
          <w:p w14:paraId="5EB15C9F" w14:textId="683BB893" w:rsidR="00C800DC" w:rsidRDefault="00C800DC" w:rsidP="00C800DC">
            <w:pPr>
              <w:snapToGrid w:val="0"/>
              <w:spacing w:before="60" w:after="60"/>
              <w:rPr>
                <w:sz w:val="16"/>
                <w:szCs w:val="16"/>
                <w:lang w:val="en-GB"/>
              </w:rPr>
            </w:pPr>
            <w:r>
              <w:rPr>
                <w:sz w:val="16"/>
                <w:szCs w:val="16"/>
                <w:lang w:val="en-GB"/>
              </w:rPr>
              <w:t>Aggregation S100_Catalogue</w:t>
            </w:r>
            <w:r w:rsidR="00A3276E">
              <w:rPr>
                <w:sz w:val="16"/>
                <w:szCs w:val="16"/>
                <w:lang w:val="en-GB"/>
              </w:rPr>
              <w:t>Discovery</w:t>
            </w:r>
            <w:r>
              <w:rPr>
                <w:sz w:val="16"/>
                <w:szCs w:val="16"/>
                <w:lang w:val="en-GB"/>
              </w:rPr>
              <w:t>Metadata</w:t>
            </w:r>
          </w:p>
        </w:tc>
        <w:tc>
          <w:tcPr>
            <w:tcW w:w="3060" w:type="dxa"/>
            <w:shd w:val="clear" w:color="auto" w:fill="FFFFFF"/>
          </w:tcPr>
          <w:p w14:paraId="553B2331" w14:textId="77777777" w:rsidR="00C800DC" w:rsidRDefault="00C800DC" w:rsidP="00C800DC">
            <w:pPr>
              <w:snapToGrid w:val="0"/>
              <w:spacing w:before="60" w:after="60"/>
              <w:rPr>
                <w:rFonts w:cs="Arial"/>
                <w:sz w:val="16"/>
                <w:szCs w:val="16"/>
              </w:rPr>
            </w:pPr>
            <w:r>
              <w:rPr>
                <w:rFonts w:cs="Arial"/>
                <w:sz w:val="16"/>
                <w:szCs w:val="16"/>
              </w:rPr>
              <w:t>Metadata for the feature, portrayal, and interoperability catalogues, if any</w:t>
            </w:r>
          </w:p>
        </w:tc>
      </w:tr>
      <w:tr w:rsidR="00C800DC" w:rsidRPr="006F1FE6" w14:paraId="20CCB466" w14:textId="77777777" w:rsidTr="007A4C3B">
        <w:tc>
          <w:tcPr>
            <w:tcW w:w="1080" w:type="dxa"/>
            <w:shd w:val="clear" w:color="auto" w:fill="FFFFFF"/>
          </w:tcPr>
          <w:p w14:paraId="223D4ACB" w14:textId="77777777" w:rsidR="00C800DC" w:rsidRDefault="00C800DC" w:rsidP="00C800DC">
            <w:pPr>
              <w:snapToGrid w:val="0"/>
              <w:spacing w:before="60" w:after="60"/>
              <w:rPr>
                <w:sz w:val="16"/>
                <w:szCs w:val="16"/>
                <w:lang w:val="en-GB"/>
              </w:rPr>
            </w:pPr>
            <w:r>
              <w:rPr>
                <w:sz w:val="16"/>
                <w:szCs w:val="16"/>
                <w:lang w:val="en-GB"/>
              </w:rPr>
              <w:t>Role</w:t>
            </w:r>
          </w:p>
        </w:tc>
        <w:tc>
          <w:tcPr>
            <w:tcW w:w="3060" w:type="dxa"/>
            <w:shd w:val="clear" w:color="auto" w:fill="FFFFFF"/>
          </w:tcPr>
          <w:p w14:paraId="246B2590" w14:textId="77777777" w:rsidR="00C800DC" w:rsidRDefault="00C800DC" w:rsidP="00C800DC">
            <w:pPr>
              <w:snapToGrid w:val="0"/>
              <w:spacing w:before="60" w:after="60"/>
              <w:rPr>
                <w:rFonts w:cs="Arial"/>
                <w:sz w:val="16"/>
                <w:szCs w:val="16"/>
              </w:rPr>
            </w:pPr>
            <w:r>
              <w:rPr>
                <w:rFonts w:cs="Arial"/>
                <w:sz w:val="16"/>
                <w:szCs w:val="16"/>
              </w:rPr>
              <w:t>supportFileDiscoveryMetadata</w:t>
            </w:r>
          </w:p>
        </w:tc>
        <w:tc>
          <w:tcPr>
            <w:tcW w:w="3420" w:type="dxa"/>
            <w:shd w:val="clear" w:color="auto" w:fill="FFFFFF"/>
          </w:tcPr>
          <w:p w14:paraId="3D8CDAA8" w14:textId="77777777" w:rsidR="00C800DC" w:rsidRDefault="00C800DC" w:rsidP="00C800DC">
            <w:pPr>
              <w:snapToGrid w:val="0"/>
              <w:spacing w:before="60" w:after="60"/>
              <w:jc w:val="left"/>
              <w:rPr>
                <w:rFonts w:cs="Arial"/>
                <w:sz w:val="16"/>
                <w:szCs w:val="16"/>
              </w:rPr>
            </w:pPr>
            <w:r>
              <w:rPr>
                <w:rFonts w:cs="Arial"/>
                <w:sz w:val="16"/>
                <w:szCs w:val="16"/>
              </w:rPr>
              <w:t>Exchange catalogues may include or reference discovery metadata for the support files in the exchange set</w:t>
            </w:r>
          </w:p>
        </w:tc>
        <w:tc>
          <w:tcPr>
            <w:tcW w:w="804" w:type="dxa"/>
            <w:shd w:val="clear" w:color="auto" w:fill="FFFFFF"/>
          </w:tcPr>
          <w:p w14:paraId="5FAD3499" w14:textId="77777777" w:rsidR="00C800DC" w:rsidRDefault="00C800DC" w:rsidP="00C800DC">
            <w:pPr>
              <w:snapToGrid w:val="0"/>
              <w:spacing w:before="60" w:after="60"/>
              <w:jc w:val="center"/>
              <w:rPr>
                <w:rFonts w:cs="Arial"/>
                <w:sz w:val="16"/>
                <w:szCs w:val="16"/>
              </w:rPr>
            </w:pPr>
            <w:r>
              <w:rPr>
                <w:rFonts w:cs="Arial"/>
                <w:sz w:val="16"/>
                <w:szCs w:val="16"/>
              </w:rPr>
              <w:t>0..*</w:t>
            </w:r>
          </w:p>
        </w:tc>
        <w:tc>
          <w:tcPr>
            <w:tcW w:w="2436" w:type="dxa"/>
            <w:shd w:val="clear" w:color="auto" w:fill="FFFFFF"/>
          </w:tcPr>
          <w:p w14:paraId="12C7BC0F" w14:textId="77777777" w:rsidR="00C800DC" w:rsidRDefault="00C800DC" w:rsidP="00C800DC">
            <w:pPr>
              <w:snapToGrid w:val="0"/>
              <w:spacing w:before="60" w:after="60"/>
              <w:rPr>
                <w:sz w:val="16"/>
                <w:szCs w:val="16"/>
                <w:lang w:val="en-GB"/>
              </w:rPr>
            </w:pPr>
            <w:r>
              <w:rPr>
                <w:sz w:val="16"/>
                <w:szCs w:val="16"/>
                <w:lang w:val="en-GB"/>
              </w:rPr>
              <w:t>Aggregation S100_SupportFileDiscoveryMetadata</w:t>
            </w:r>
          </w:p>
        </w:tc>
        <w:tc>
          <w:tcPr>
            <w:tcW w:w="3060" w:type="dxa"/>
            <w:shd w:val="clear" w:color="auto" w:fill="FFFFFF"/>
          </w:tcPr>
          <w:p w14:paraId="13864333" w14:textId="77777777" w:rsidR="00C800DC" w:rsidRDefault="00C800DC" w:rsidP="00C800DC">
            <w:pPr>
              <w:snapToGrid w:val="0"/>
              <w:spacing w:before="60" w:after="60"/>
              <w:rPr>
                <w:rFonts w:cs="Arial"/>
                <w:sz w:val="16"/>
                <w:szCs w:val="16"/>
              </w:rPr>
            </w:pPr>
          </w:p>
        </w:tc>
      </w:tr>
    </w:tbl>
    <w:p w14:paraId="683181B9" w14:textId="77777777" w:rsidR="00C800DC" w:rsidRPr="00D129DC" w:rsidRDefault="00C800DC" w:rsidP="00D77724">
      <w:pPr>
        <w:spacing w:before="0" w:after="0"/>
        <w:rPr>
          <w:rFonts w:cs="Arial"/>
          <w:szCs w:val="20"/>
        </w:rPr>
      </w:pPr>
    </w:p>
    <w:p w14:paraId="70A86CF4" w14:textId="7F634CC2" w:rsidR="005046C1" w:rsidRDefault="00DF6AC9">
      <w:pPr>
        <w:pStyle w:val="Heading3"/>
      </w:pPr>
      <w:bookmarkStart w:id="1511" w:name="_Toc512925140"/>
      <w:r w:rsidRPr="007C307C">
        <w:t>S100_</w:t>
      </w:r>
      <w:r w:rsidR="00C96A4C">
        <w:t>Exchange</w:t>
      </w:r>
      <w:r w:rsidRPr="007C307C">
        <w:t>CatalogueIdentifier</w:t>
      </w:r>
      <w:bookmarkEnd w:id="1511"/>
    </w:p>
    <w:p w14:paraId="1D47BC24" w14:textId="28A8E9CF" w:rsidR="003450AE" w:rsidRPr="00224DC4" w:rsidRDefault="003450AE" w:rsidP="00716349">
      <w:r>
        <w:rPr>
          <w:lang w:val="en-GB" w:eastAsia="ja-JP"/>
        </w:rPr>
        <w:t xml:space="preserve">S-129 uses </w:t>
      </w:r>
      <w:r w:rsidRPr="007C307C">
        <w:t>S100_</w:t>
      </w:r>
      <w:r>
        <w:t>Exchange</w:t>
      </w:r>
      <w:r w:rsidRPr="007C307C">
        <w:t>Catalogue</w:t>
      </w:r>
      <w:r>
        <w:t xml:space="preserve">Identifer as </w:t>
      </w:r>
      <w:r w:rsidRPr="00224DC4">
        <w:t>detailed in S-100 Part 17, Clause 17-4.5, without modification.</w:t>
      </w:r>
    </w:p>
    <w:p w14:paraId="37A465F8" w14:textId="56D20B7C" w:rsidR="00DF6AC9" w:rsidRPr="00224DC4" w:rsidRDefault="00DF6AC9" w:rsidP="00716349">
      <w:pPr>
        <w:pStyle w:val="Heading3"/>
      </w:pPr>
      <w:bookmarkStart w:id="1512" w:name="_Toc512925141"/>
      <w:r w:rsidRPr="00224DC4">
        <w:t>S100_CataloguePointofContact</w:t>
      </w:r>
      <w:bookmarkEnd w:id="1512"/>
    </w:p>
    <w:p w14:paraId="530F6EDC" w14:textId="6FD30D8D" w:rsidR="00AC784E" w:rsidRPr="00224DC4" w:rsidRDefault="00AC784E" w:rsidP="00716349">
      <w:r w:rsidRPr="00224DC4">
        <w:rPr>
          <w:lang w:val="en-GB" w:eastAsia="ja-JP"/>
        </w:rPr>
        <w:t xml:space="preserve">S-129 uses </w:t>
      </w:r>
      <w:r w:rsidRPr="00224DC4">
        <w:t>S100_CataloguePointofContact as detailed in S-100 Part 17, Clause 17-4.5, without modification.</w:t>
      </w:r>
    </w:p>
    <w:p w14:paraId="51449DD9" w14:textId="49D4647A" w:rsidR="00C1698B" w:rsidRPr="00224DC4" w:rsidRDefault="00C1698B" w:rsidP="00B3435A">
      <w:pPr>
        <w:pStyle w:val="Heading2"/>
      </w:pPr>
      <w:bookmarkStart w:id="1513" w:name="_Toc141176091"/>
      <w:bookmarkStart w:id="1514" w:name="_Toc141176253"/>
      <w:bookmarkStart w:id="1515" w:name="_Toc141176413"/>
      <w:bookmarkStart w:id="1516" w:name="_Toc141177044"/>
      <w:bookmarkStart w:id="1517" w:name="_Toc150177924"/>
      <w:bookmarkStart w:id="1518" w:name="_Toc141176414"/>
      <w:bookmarkStart w:id="1519" w:name="_Toc141177045"/>
      <w:bookmarkStart w:id="1520" w:name="_Toc141176117"/>
      <w:bookmarkStart w:id="1521" w:name="_Toc141176279"/>
      <w:bookmarkStart w:id="1522" w:name="_Toc141176443"/>
      <w:bookmarkStart w:id="1523" w:name="_Toc141177074"/>
      <w:bookmarkStart w:id="1524" w:name="_Toc150177950"/>
      <w:bookmarkStart w:id="1525" w:name="_Toc512925143"/>
      <w:bookmarkStart w:id="1526" w:name="_Toc127463872"/>
      <w:bookmarkStart w:id="1527" w:name="_Toc128125498"/>
      <w:bookmarkStart w:id="1528" w:name="_Toc141176280"/>
      <w:bookmarkStart w:id="1529" w:name="_Toc141176444"/>
      <w:bookmarkStart w:id="1530" w:name="_Toc141177075"/>
      <w:bookmarkStart w:id="1531" w:name="_Toc150177951"/>
      <w:bookmarkEnd w:id="1513"/>
      <w:bookmarkEnd w:id="1514"/>
      <w:bookmarkEnd w:id="1515"/>
      <w:bookmarkEnd w:id="1516"/>
      <w:bookmarkEnd w:id="1517"/>
      <w:bookmarkEnd w:id="1518"/>
      <w:bookmarkEnd w:id="1519"/>
      <w:bookmarkEnd w:id="1520"/>
      <w:bookmarkEnd w:id="1521"/>
      <w:bookmarkEnd w:id="1522"/>
      <w:bookmarkEnd w:id="1523"/>
      <w:bookmarkEnd w:id="1524"/>
      <w:r w:rsidRPr="00224DC4">
        <w:t>S100_</w:t>
      </w:r>
      <w:bookmarkEnd w:id="1525"/>
      <w:bookmarkEnd w:id="1526"/>
      <w:r w:rsidR="00A04E56" w:rsidRPr="00224DC4">
        <w:t>DatasetDiscoveryMetadata</w:t>
      </w:r>
      <w:bookmarkEnd w:id="1527"/>
      <w:bookmarkEnd w:id="1528"/>
      <w:bookmarkEnd w:id="1529"/>
      <w:bookmarkEnd w:id="1530"/>
      <w:bookmarkEnd w:id="1531"/>
    </w:p>
    <w:p w14:paraId="267E54FC" w14:textId="39E8C367" w:rsidR="006749AB" w:rsidRPr="007C307C" w:rsidRDefault="006749AB" w:rsidP="006749AB">
      <w:r w:rsidRPr="00224DC4">
        <w:rPr>
          <w:lang w:val="en-GB"/>
        </w:rPr>
        <w:t>This class is inherited from S100_</w:t>
      </w:r>
      <w:r w:rsidRPr="00224DC4">
        <w:t>DatasetDiscoveryMetadata</w:t>
      </w:r>
      <w:r w:rsidRPr="00224DC4">
        <w:rPr>
          <w:lang w:val="en-GB"/>
        </w:rPr>
        <w:t>, as detailed in S-100 Part 17, Clause</w:t>
      </w:r>
      <w:r>
        <w:rPr>
          <w:lang w:val="en-GB"/>
        </w:rPr>
        <w:t xml:space="preserve"> 17-4.5, with </w:t>
      </w:r>
      <w:r w:rsidRPr="00DA3CC9">
        <w:rPr>
          <w:lang w:val="en-GB"/>
        </w:rPr>
        <w:t xml:space="preserve">certain attributes and roles </w:t>
      </w:r>
      <w:r>
        <w:rPr>
          <w:lang w:val="en-GB"/>
        </w:rPr>
        <w:t>restr</w:t>
      </w:r>
      <w:r w:rsidR="003911A8">
        <w:rPr>
          <w:lang w:val="en-GB"/>
        </w:rPr>
        <w:t>i</w:t>
      </w:r>
      <w:r>
        <w:rPr>
          <w:lang w:val="en-GB"/>
        </w:rPr>
        <w:t>c</w:t>
      </w:r>
      <w:r w:rsidR="003911A8">
        <w:rPr>
          <w:lang w:val="en-GB"/>
        </w:rPr>
        <w:t>t</w:t>
      </w:r>
      <w:r>
        <w:rPr>
          <w:lang w:val="en-GB"/>
        </w:rPr>
        <w:t xml:space="preserve">ed </w:t>
      </w:r>
      <w:r w:rsidRPr="00DA3CC9">
        <w:rPr>
          <w:lang w:val="en-GB"/>
        </w:rPr>
        <w:t>as described</w:t>
      </w:r>
      <w:r>
        <w:rPr>
          <w:lang w:val="en-GB"/>
        </w:rPr>
        <w:t xml:space="preserve"> below.</w:t>
      </w:r>
    </w:p>
    <w:tbl>
      <w:tblPr>
        <w:tblW w:w="1386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080"/>
        <w:gridCol w:w="2610"/>
        <w:gridCol w:w="3510"/>
        <w:gridCol w:w="810"/>
        <w:gridCol w:w="2790"/>
        <w:gridCol w:w="3060"/>
      </w:tblGrid>
      <w:tr w:rsidR="00C1698B" w:rsidRPr="009842DB" w14:paraId="7D26B667" w14:textId="77777777" w:rsidTr="00671800">
        <w:trPr>
          <w:cantSplit/>
          <w:trHeight w:val="155"/>
          <w:tblHeader/>
        </w:trPr>
        <w:tc>
          <w:tcPr>
            <w:tcW w:w="1080" w:type="dxa"/>
            <w:shd w:val="clear" w:color="auto" w:fill="D9D9D9" w:themeFill="background1" w:themeFillShade="D9"/>
          </w:tcPr>
          <w:p w14:paraId="50686EA4" w14:textId="77777777" w:rsidR="00C1698B" w:rsidRPr="009842DB" w:rsidRDefault="00C1698B" w:rsidP="00C1698B">
            <w:pPr>
              <w:snapToGrid w:val="0"/>
              <w:spacing w:before="60" w:after="60"/>
              <w:jc w:val="left"/>
              <w:rPr>
                <w:b/>
                <w:sz w:val="16"/>
                <w:szCs w:val="16"/>
                <w:lang w:val="en-GB"/>
              </w:rPr>
            </w:pPr>
            <w:r w:rsidRPr="009842DB">
              <w:rPr>
                <w:b/>
                <w:sz w:val="16"/>
                <w:szCs w:val="16"/>
                <w:lang w:val="en-GB"/>
              </w:rPr>
              <w:t>Role Name</w:t>
            </w:r>
          </w:p>
        </w:tc>
        <w:tc>
          <w:tcPr>
            <w:tcW w:w="2610" w:type="dxa"/>
            <w:shd w:val="clear" w:color="auto" w:fill="D9D9D9" w:themeFill="background1" w:themeFillShade="D9"/>
          </w:tcPr>
          <w:p w14:paraId="51695721" w14:textId="77777777" w:rsidR="00C1698B" w:rsidRPr="009842DB" w:rsidRDefault="00C1698B" w:rsidP="00C1698B">
            <w:pPr>
              <w:snapToGrid w:val="0"/>
              <w:spacing w:before="60" w:after="60"/>
              <w:jc w:val="left"/>
              <w:rPr>
                <w:b/>
                <w:sz w:val="16"/>
                <w:szCs w:val="16"/>
                <w:lang w:val="en-GB"/>
              </w:rPr>
            </w:pPr>
            <w:r w:rsidRPr="009842DB">
              <w:rPr>
                <w:b/>
                <w:sz w:val="16"/>
                <w:szCs w:val="16"/>
                <w:lang w:val="en-GB"/>
              </w:rPr>
              <w:t>Name</w:t>
            </w:r>
          </w:p>
        </w:tc>
        <w:tc>
          <w:tcPr>
            <w:tcW w:w="3510" w:type="dxa"/>
            <w:shd w:val="clear" w:color="auto" w:fill="D9D9D9" w:themeFill="background1" w:themeFillShade="D9"/>
          </w:tcPr>
          <w:p w14:paraId="514066C0" w14:textId="77777777" w:rsidR="00C1698B" w:rsidRPr="009842DB" w:rsidRDefault="00C1698B" w:rsidP="00C1698B">
            <w:pPr>
              <w:snapToGrid w:val="0"/>
              <w:spacing w:before="60" w:after="60"/>
              <w:jc w:val="left"/>
              <w:rPr>
                <w:b/>
                <w:sz w:val="16"/>
                <w:szCs w:val="16"/>
                <w:lang w:val="en-GB"/>
              </w:rPr>
            </w:pPr>
            <w:r w:rsidRPr="009842DB">
              <w:rPr>
                <w:b/>
                <w:sz w:val="16"/>
                <w:szCs w:val="16"/>
                <w:lang w:val="en-GB"/>
              </w:rPr>
              <w:t>Description</w:t>
            </w:r>
          </w:p>
        </w:tc>
        <w:tc>
          <w:tcPr>
            <w:tcW w:w="810" w:type="dxa"/>
            <w:shd w:val="clear" w:color="auto" w:fill="D9D9D9" w:themeFill="background1" w:themeFillShade="D9"/>
          </w:tcPr>
          <w:p w14:paraId="2EB2C4D1" w14:textId="77777777" w:rsidR="00C1698B" w:rsidRPr="009842DB" w:rsidRDefault="00C1698B" w:rsidP="00C1698B">
            <w:pPr>
              <w:snapToGrid w:val="0"/>
              <w:spacing w:before="60" w:after="60"/>
              <w:jc w:val="center"/>
              <w:rPr>
                <w:b/>
                <w:sz w:val="16"/>
                <w:szCs w:val="16"/>
                <w:lang w:val="en-GB"/>
              </w:rPr>
            </w:pPr>
            <w:r w:rsidRPr="009842DB">
              <w:rPr>
                <w:b/>
                <w:sz w:val="16"/>
                <w:szCs w:val="16"/>
                <w:lang w:val="en-GB"/>
              </w:rPr>
              <w:t>Mult</w:t>
            </w:r>
          </w:p>
        </w:tc>
        <w:tc>
          <w:tcPr>
            <w:tcW w:w="2790" w:type="dxa"/>
            <w:shd w:val="clear" w:color="auto" w:fill="D9D9D9" w:themeFill="background1" w:themeFillShade="D9"/>
          </w:tcPr>
          <w:p w14:paraId="1B356370" w14:textId="77777777" w:rsidR="00C1698B" w:rsidRPr="009842DB" w:rsidRDefault="00C1698B" w:rsidP="00C1698B">
            <w:pPr>
              <w:snapToGrid w:val="0"/>
              <w:spacing w:before="60" w:after="60"/>
              <w:jc w:val="left"/>
              <w:rPr>
                <w:b/>
                <w:sz w:val="16"/>
                <w:szCs w:val="16"/>
                <w:lang w:val="en-GB"/>
              </w:rPr>
            </w:pPr>
            <w:r w:rsidRPr="009842DB">
              <w:rPr>
                <w:b/>
                <w:sz w:val="16"/>
                <w:szCs w:val="16"/>
                <w:lang w:val="en-GB"/>
              </w:rPr>
              <w:t>Type</w:t>
            </w:r>
          </w:p>
        </w:tc>
        <w:tc>
          <w:tcPr>
            <w:tcW w:w="3060" w:type="dxa"/>
            <w:shd w:val="clear" w:color="auto" w:fill="D9D9D9" w:themeFill="background1" w:themeFillShade="D9"/>
          </w:tcPr>
          <w:p w14:paraId="6A348D89" w14:textId="77777777" w:rsidR="00C1698B" w:rsidRPr="009842DB" w:rsidRDefault="00C1698B" w:rsidP="00C1698B">
            <w:pPr>
              <w:snapToGrid w:val="0"/>
              <w:spacing w:before="60" w:after="60"/>
              <w:jc w:val="left"/>
              <w:rPr>
                <w:b/>
                <w:sz w:val="16"/>
                <w:szCs w:val="16"/>
                <w:lang w:val="en-GB"/>
              </w:rPr>
            </w:pPr>
            <w:r w:rsidRPr="009842DB">
              <w:rPr>
                <w:b/>
                <w:sz w:val="16"/>
                <w:szCs w:val="16"/>
                <w:lang w:val="en-GB"/>
              </w:rPr>
              <w:t>Remarks</w:t>
            </w:r>
          </w:p>
        </w:tc>
      </w:tr>
      <w:tr w:rsidR="00C1698B" w:rsidRPr="002A5288" w14:paraId="50354778" w14:textId="77777777" w:rsidTr="00716349">
        <w:trPr>
          <w:cantSplit/>
          <w:trHeight w:val="326"/>
        </w:trPr>
        <w:tc>
          <w:tcPr>
            <w:tcW w:w="1080" w:type="dxa"/>
          </w:tcPr>
          <w:p w14:paraId="5130945D" w14:textId="77777777" w:rsidR="00C1698B" w:rsidRPr="002A5288" w:rsidRDefault="00C1698B" w:rsidP="00C1698B">
            <w:pPr>
              <w:snapToGrid w:val="0"/>
              <w:spacing w:before="60" w:after="60"/>
              <w:jc w:val="left"/>
              <w:rPr>
                <w:sz w:val="16"/>
                <w:szCs w:val="16"/>
                <w:lang w:val="en-GB"/>
              </w:rPr>
            </w:pPr>
            <w:r w:rsidRPr="002A5288">
              <w:rPr>
                <w:sz w:val="16"/>
                <w:szCs w:val="16"/>
                <w:lang w:val="en-GB"/>
              </w:rPr>
              <w:t>Class</w:t>
            </w:r>
          </w:p>
        </w:tc>
        <w:tc>
          <w:tcPr>
            <w:tcW w:w="2610" w:type="dxa"/>
          </w:tcPr>
          <w:p w14:paraId="4FB892DE" w14:textId="77777777" w:rsidR="00C1698B" w:rsidRPr="002A5288" w:rsidRDefault="00C1698B" w:rsidP="00C1698B">
            <w:pPr>
              <w:snapToGrid w:val="0"/>
              <w:spacing w:before="60" w:after="60"/>
              <w:jc w:val="left"/>
              <w:rPr>
                <w:sz w:val="16"/>
                <w:szCs w:val="16"/>
                <w:lang w:val="en-GB"/>
              </w:rPr>
            </w:pPr>
            <w:r w:rsidRPr="002A5288">
              <w:rPr>
                <w:sz w:val="16"/>
                <w:szCs w:val="16"/>
                <w:lang w:val="en-GB"/>
              </w:rPr>
              <w:t>S100_DatasetDiscoveryMetadata</w:t>
            </w:r>
          </w:p>
        </w:tc>
        <w:tc>
          <w:tcPr>
            <w:tcW w:w="3510" w:type="dxa"/>
          </w:tcPr>
          <w:p w14:paraId="76E73BBE" w14:textId="4D46A81D" w:rsidR="00A77607" w:rsidRPr="00A77607" w:rsidRDefault="00C1698B" w:rsidP="00EF713F">
            <w:pPr>
              <w:snapToGrid w:val="0"/>
              <w:spacing w:before="60" w:after="60"/>
              <w:jc w:val="left"/>
              <w:rPr>
                <w:sz w:val="16"/>
                <w:szCs w:val="16"/>
                <w:lang w:val="en-GB"/>
              </w:rPr>
            </w:pPr>
            <w:r w:rsidRPr="002A5288">
              <w:rPr>
                <w:sz w:val="16"/>
                <w:szCs w:val="16"/>
                <w:lang w:val="en-GB"/>
              </w:rPr>
              <w:t>Metadata about the individual datasets in the exchange catalogue</w:t>
            </w:r>
          </w:p>
        </w:tc>
        <w:tc>
          <w:tcPr>
            <w:tcW w:w="810" w:type="dxa"/>
          </w:tcPr>
          <w:p w14:paraId="1FEBD3D9" w14:textId="77777777" w:rsidR="00C1698B" w:rsidRPr="002A5288" w:rsidRDefault="00C1698B" w:rsidP="00C1698B">
            <w:pPr>
              <w:snapToGrid w:val="0"/>
              <w:spacing w:before="60" w:after="60"/>
              <w:jc w:val="center"/>
              <w:rPr>
                <w:sz w:val="16"/>
                <w:szCs w:val="16"/>
                <w:lang w:val="en-GB"/>
              </w:rPr>
            </w:pPr>
            <w:r w:rsidRPr="002A5288">
              <w:rPr>
                <w:sz w:val="16"/>
                <w:szCs w:val="16"/>
                <w:lang w:val="en-GB"/>
              </w:rPr>
              <w:t>-</w:t>
            </w:r>
          </w:p>
        </w:tc>
        <w:tc>
          <w:tcPr>
            <w:tcW w:w="2790" w:type="dxa"/>
          </w:tcPr>
          <w:p w14:paraId="352AEDFF" w14:textId="77777777" w:rsidR="00C1698B" w:rsidRPr="002A5288" w:rsidRDefault="00C1698B" w:rsidP="00C1698B">
            <w:pPr>
              <w:snapToGrid w:val="0"/>
              <w:spacing w:before="60" w:after="60"/>
              <w:jc w:val="left"/>
              <w:rPr>
                <w:sz w:val="16"/>
                <w:szCs w:val="16"/>
                <w:lang w:val="en-GB"/>
              </w:rPr>
            </w:pPr>
            <w:r w:rsidRPr="002A5288">
              <w:rPr>
                <w:sz w:val="16"/>
                <w:szCs w:val="16"/>
                <w:lang w:val="en-GB"/>
              </w:rPr>
              <w:t>-</w:t>
            </w:r>
          </w:p>
        </w:tc>
        <w:tc>
          <w:tcPr>
            <w:tcW w:w="3060" w:type="dxa"/>
          </w:tcPr>
          <w:p w14:paraId="4AF91206" w14:textId="77777777" w:rsidR="00C1698B" w:rsidRPr="002A5288" w:rsidRDefault="00C1698B" w:rsidP="00C1698B">
            <w:pPr>
              <w:snapToGrid w:val="0"/>
              <w:spacing w:before="60" w:after="60"/>
              <w:jc w:val="left"/>
              <w:rPr>
                <w:sz w:val="16"/>
                <w:szCs w:val="16"/>
                <w:lang w:val="en-GB"/>
              </w:rPr>
            </w:pPr>
            <w:r w:rsidRPr="002A5288">
              <w:rPr>
                <w:sz w:val="16"/>
                <w:szCs w:val="16"/>
                <w:lang w:val="en-GB"/>
              </w:rPr>
              <w:t>-</w:t>
            </w:r>
          </w:p>
        </w:tc>
      </w:tr>
      <w:tr w:rsidR="00C1698B" w:rsidRPr="002A5288" w14:paraId="3791D36E" w14:textId="77777777" w:rsidTr="00716349">
        <w:trPr>
          <w:cantSplit/>
          <w:trHeight w:val="171"/>
        </w:trPr>
        <w:tc>
          <w:tcPr>
            <w:tcW w:w="1080" w:type="dxa"/>
          </w:tcPr>
          <w:p w14:paraId="2703B7E3" w14:textId="77777777" w:rsidR="00C1698B" w:rsidRPr="002A5288" w:rsidRDefault="00C1698B" w:rsidP="00C1698B">
            <w:pPr>
              <w:snapToGrid w:val="0"/>
              <w:spacing w:before="60" w:after="60"/>
              <w:jc w:val="left"/>
              <w:rPr>
                <w:sz w:val="16"/>
                <w:szCs w:val="16"/>
                <w:lang w:val="en-GB"/>
              </w:rPr>
            </w:pPr>
            <w:r w:rsidRPr="002A5288">
              <w:rPr>
                <w:sz w:val="16"/>
                <w:szCs w:val="16"/>
                <w:lang w:val="en-GB"/>
              </w:rPr>
              <w:t>Attribute</w:t>
            </w:r>
          </w:p>
        </w:tc>
        <w:tc>
          <w:tcPr>
            <w:tcW w:w="2610" w:type="dxa"/>
          </w:tcPr>
          <w:p w14:paraId="54B24B84" w14:textId="77777777" w:rsidR="00C1698B" w:rsidRPr="002A5288" w:rsidRDefault="00C1698B" w:rsidP="00C1698B">
            <w:pPr>
              <w:snapToGrid w:val="0"/>
              <w:spacing w:before="60" w:after="60"/>
              <w:jc w:val="left"/>
              <w:rPr>
                <w:sz w:val="16"/>
                <w:szCs w:val="16"/>
                <w:lang w:val="en-GB"/>
              </w:rPr>
            </w:pPr>
            <w:r w:rsidRPr="002A5288">
              <w:rPr>
                <w:sz w:val="16"/>
                <w:szCs w:val="16"/>
                <w:lang w:val="en-GB"/>
              </w:rPr>
              <w:t>fileName</w:t>
            </w:r>
          </w:p>
        </w:tc>
        <w:tc>
          <w:tcPr>
            <w:tcW w:w="3510" w:type="dxa"/>
          </w:tcPr>
          <w:p w14:paraId="5707EECD" w14:textId="3093DE0A" w:rsidR="00A77607" w:rsidRPr="00A77607" w:rsidRDefault="00C1698B" w:rsidP="00EF713F">
            <w:pPr>
              <w:snapToGrid w:val="0"/>
              <w:spacing w:before="60" w:after="60"/>
              <w:jc w:val="left"/>
              <w:rPr>
                <w:sz w:val="16"/>
                <w:szCs w:val="16"/>
                <w:lang w:val="en-GB"/>
              </w:rPr>
            </w:pPr>
            <w:r w:rsidRPr="002A5288">
              <w:rPr>
                <w:sz w:val="16"/>
                <w:szCs w:val="16"/>
                <w:lang w:val="en-GB"/>
              </w:rPr>
              <w:t>Dataset file name</w:t>
            </w:r>
          </w:p>
        </w:tc>
        <w:tc>
          <w:tcPr>
            <w:tcW w:w="810" w:type="dxa"/>
          </w:tcPr>
          <w:p w14:paraId="6661253B" w14:textId="77777777" w:rsidR="00C1698B" w:rsidRPr="002A5288" w:rsidRDefault="00C1698B" w:rsidP="00C1698B">
            <w:pPr>
              <w:snapToGrid w:val="0"/>
              <w:spacing w:before="60" w:after="60"/>
              <w:jc w:val="center"/>
              <w:rPr>
                <w:sz w:val="16"/>
                <w:szCs w:val="16"/>
                <w:lang w:val="en-GB"/>
              </w:rPr>
            </w:pPr>
            <w:r w:rsidRPr="002A5288">
              <w:rPr>
                <w:sz w:val="16"/>
                <w:szCs w:val="16"/>
                <w:lang w:val="en-GB"/>
              </w:rPr>
              <w:t>1</w:t>
            </w:r>
          </w:p>
        </w:tc>
        <w:tc>
          <w:tcPr>
            <w:tcW w:w="2790" w:type="dxa"/>
          </w:tcPr>
          <w:p w14:paraId="37DE44D1" w14:textId="33B9F00A" w:rsidR="00C1698B" w:rsidRPr="002A5288" w:rsidRDefault="002C0ED3" w:rsidP="00C1698B">
            <w:pPr>
              <w:snapToGrid w:val="0"/>
              <w:spacing w:before="60" w:after="60"/>
              <w:jc w:val="left"/>
              <w:rPr>
                <w:sz w:val="16"/>
                <w:szCs w:val="16"/>
                <w:lang w:val="en-GB"/>
              </w:rPr>
            </w:pPr>
            <w:r>
              <w:rPr>
                <w:sz w:val="16"/>
                <w:szCs w:val="16"/>
                <w:lang w:val="en-GB"/>
              </w:rPr>
              <w:t>URI</w:t>
            </w:r>
          </w:p>
        </w:tc>
        <w:tc>
          <w:tcPr>
            <w:tcW w:w="3060" w:type="dxa"/>
          </w:tcPr>
          <w:p w14:paraId="6502CD7B" w14:textId="77777777" w:rsidR="00C1698B" w:rsidRPr="002A5288" w:rsidRDefault="00C1698B" w:rsidP="00C1698B">
            <w:pPr>
              <w:snapToGrid w:val="0"/>
              <w:spacing w:before="60" w:after="60"/>
              <w:jc w:val="left"/>
              <w:rPr>
                <w:sz w:val="16"/>
                <w:szCs w:val="16"/>
                <w:lang w:val="en-GB"/>
              </w:rPr>
            </w:pPr>
          </w:p>
        </w:tc>
      </w:tr>
      <w:tr w:rsidR="00C1698B" w:rsidRPr="002A5288" w14:paraId="49098547" w14:textId="77777777" w:rsidTr="00716349">
        <w:trPr>
          <w:cantSplit/>
          <w:trHeight w:val="326"/>
        </w:trPr>
        <w:tc>
          <w:tcPr>
            <w:tcW w:w="1080" w:type="dxa"/>
          </w:tcPr>
          <w:p w14:paraId="1C4F1362" w14:textId="77777777" w:rsidR="00C1698B" w:rsidRPr="002A5288" w:rsidRDefault="00C1698B" w:rsidP="00C1698B">
            <w:pPr>
              <w:snapToGrid w:val="0"/>
              <w:spacing w:before="60" w:after="60"/>
              <w:jc w:val="left"/>
              <w:rPr>
                <w:sz w:val="16"/>
                <w:szCs w:val="16"/>
                <w:lang w:val="en-GB"/>
              </w:rPr>
            </w:pPr>
            <w:r w:rsidRPr="002A5288">
              <w:rPr>
                <w:sz w:val="16"/>
                <w:szCs w:val="16"/>
                <w:lang w:val="en-GB"/>
              </w:rPr>
              <w:t>Attribute</w:t>
            </w:r>
          </w:p>
        </w:tc>
        <w:tc>
          <w:tcPr>
            <w:tcW w:w="2610" w:type="dxa"/>
          </w:tcPr>
          <w:p w14:paraId="20A748BB" w14:textId="77777777" w:rsidR="00C1698B" w:rsidRPr="002A5288" w:rsidRDefault="00C1698B" w:rsidP="00C1698B">
            <w:pPr>
              <w:snapToGrid w:val="0"/>
              <w:spacing w:before="60" w:after="60"/>
              <w:jc w:val="left"/>
              <w:rPr>
                <w:sz w:val="16"/>
                <w:szCs w:val="16"/>
                <w:lang w:val="en-GB"/>
              </w:rPr>
            </w:pPr>
            <w:r w:rsidRPr="002A5288">
              <w:rPr>
                <w:sz w:val="16"/>
                <w:szCs w:val="16"/>
                <w:lang w:val="en-GB"/>
              </w:rPr>
              <w:t>description</w:t>
            </w:r>
          </w:p>
        </w:tc>
        <w:tc>
          <w:tcPr>
            <w:tcW w:w="3510" w:type="dxa"/>
          </w:tcPr>
          <w:p w14:paraId="4C9DF544" w14:textId="21247528" w:rsidR="00A77607" w:rsidRPr="00A77607" w:rsidRDefault="00C1698B" w:rsidP="00EA46F4">
            <w:pPr>
              <w:snapToGrid w:val="0"/>
              <w:spacing w:before="60" w:after="60"/>
              <w:jc w:val="left"/>
              <w:rPr>
                <w:sz w:val="16"/>
                <w:szCs w:val="16"/>
                <w:lang w:val="en-GB"/>
              </w:rPr>
            </w:pPr>
            <w:r w:rsidRPr="002A5288">
              <w:rPr>
                <w:sz w:val="16"/>
                <w:szCs w:val="16"/>
                <w:lang w:val="en-GB"/>
              </w:rPr>
              <w:t>Short description giving the area or location covered by the dataset</w:t>
            </w:r>
          </w:p>
        </w:tc>
        <w:tc>
          <w:tcPr>
            <w:tcW w:w="810" w:type="dxa"/>
          </w:tcPr>
          <w:p w14:paraId="62D7088B" w14:textId="1030D0B5" w:rsidR="00C1698B" w:rsidRPr="002A5288" w:rsidRDefault="003D4968" w:rsidP="00C1698B">
            <w:pPr>
              <w:snapToGrid w:val="0"/>
              <w:spacing w:before="60" w:after="60"/>
              <w:jc w:val="center"/>
              <w:rPr>
                <w:sz w:val="16"/>
                <w:szCs w:val="16"/>
                <w:lang w:val="en-GB"/>
              </w:rPr>
            </w:pPr>
            <w:r>
              <w:rPr>
                <w:sz w:val="16"/>
                <w:szCs w:val="16"/>
                <w:lang w:val="en-GB"/>
              </w:rPr>
              <w:t>0..</w:t>
            </w:r>
            <w:r w:rsidR="00C1698B" w:rsidRPr="002A5288">
              <w:rPr>
                <w:sz w:val="16"/>
                <w:szCs w:val="16"/>
                <w:lang w:val="en-GB"/>
              </w:rPr>
              <w:t>1</w:t>
            </w:r>
          </w:p>
        </w:tc>
        <w:tc>
          <w:tcPr>
            <w:tcW w:w="2790" w:type="dxa"/>
          </w:tcPr>
          <w:p w14:paraId="6E6FAA57" w14:textId="77777777" w:rsidR="00C1698B" w:rsidRPr="002A5288" w:rsidRDefault="00C1698B" w:rsidP="00C1698B">
            <w:pPr>
              <w:snapToGrid w:val="0"/>
              <w:spacing w:before="60" w:after="60"/>
              <w:jc w:val="left"/>
              <w:rPr>
                <w:sz w:val="16"/>
                <w:szCs w:val="16"/>
                <w:lang w:val="en-GB"/>
              </w:rPr>
            </w:pPr>
            <w:r w:rsidRPr="002A5288">
              <w:rPr>
                <w:sz w:val="16"/>
                <w:szCs w:val="16"/>
                <w:lang w:val="en-GB"/>
              </w:rPr>
              <w:t>CharacterString</w:t>
            </w:r>
          </w:p>
        </w:tc>
        <w:tc>
          <w:tcPr>
            <w:tcW w:w="3060" w:type="dxa"/>
          </w:tcPr>
          <w:p w14:paraId="4CE6B062" w14:textId="0EAF46DE" w:rsidR="00C1698B" w:rsidRPr="002A5288" w:rsidRDefault="00C1698B" w:rsidP="00C1698B">
            <w:pPr>
              <w:snapToGrid w:val="0"/>
              <w:spacing w:before="60" w:after="60"/>
              <w:jc w:val="left"/>
              <w:rPr>
                <w:sz w:val="16"/>
                <w:szCs w:val="16"/>
                <w:lang w:val="en-GB"/>
              </w:rPr>
            </w:pPr>
            <w:r>
              <w:rPr>
                <w:sz w:val="16"/>
                <w:szCs w:val="16"/>
                <w:lang w:val="en-GB"/>
              </w:rPr>
              <w:t>For example,</w:t>
            </w:r>
            <w:r w:rsidRPr="002A5288">
              <w:rPr>
                <w:sz w:val="16"/>
                <w:szCs w:val="16"/>
                <w:lang w:val="en-GB"/>
              </w:rPr>
              <w:t xml:space="preserve"> a harbour or port name, between two named locations etc</w:t>
            </w:r>
          </w:p>
        </w:tc>
      </w:tr>
      <w:tr w:rsidR="004C398E" w:rsidRPr="002A5288" w14:paraId="12F14626" w14:textId="77777777" w:rsidTr="00EE37EB">
        <w:trPr>
          <w:cantSplit/>
          <w:trHeight w:val="326"/>
        </w:trPr>
        <w:tc>
          <w:tcPr>
            <w:tcW w:w="1080" w:type="dxa"/>
          </w:tcPr>
          <w:p w14:paraId="76587B43" w14:textId="4E1EBA13" w:rsidR="004C398E" w:rsidRPr="002A5288" w:rsidRDefault="004C398E" w:rsidP="00C1698B">
            <w:pPr>
              <w:snapToGrid w:val="0"/>
              <w:spacing w:before="60" w:after="60"/>
              <w:jc w:val="left"/>
              <w:rPr>
                <w:sz w:val="16"/>
                <w:szCs w:val="16"/>
                <w:lang w:val="en-GB"/>
              </w:rPr>
            </w:pPr>
            <w:r w:rsidRPr="002A5288">
              <w:rPr>
                <w:sz w:val="16"/>
                <w:szCs w:val="16"/>
                <w:lang w:val="en-GB"/>
              </w:rPr>
              <w:t>Attribute</w:t>
            </w:r>
          </w:p>
        </w:tc>
        <w:tc>
          <w:tcPr>
            <w:tcW w:w="2610" w:type="dxa"/>
          </w:tcPr>
          <w:p w14:paraId="3B7DB9C4" w14:textId="459D74AA" w:rsidR="004C398E" w:rsidRPr="002A5288" w:rsidRDefault="004C398E" w:rsidP="00C1698B">
            <w:pPr>
              <w:snapToGrid w:val="0"/>
              <w:spacing w:before="60" w:after="60"/>
              <w:jc w:val="left"/>
              <w:rPr>
                <w:sz w:val="16"/>
                <w:szCs w:val="16"/>
                <w:lang w:val="en-GB"/>
              </w:rPr>
            </w:pPr>
            <w:r>
              <w:rPr>
                <w:sz w:val="16"/>
                <w:szCs w:val="16"/>
                <w:lang w:val="en-GB"/>
              </w:rPr>
              <w:t>datasetID</w:t>
            </w:r>
          </w:p>
        </w:tc>
        <w:tc>
          <w:tcPr>
            <w:tcW w:w="3510" w:type="dxa"/>
          </w:tcPr>
          <w:p w14:paraId="614C7AEE" w14:textId="66877FF1" w:rsidR="00A77607" w:rsidRPr="00A77607" w:rsidRDefault="00D0736D" w:rsidP="00EA46F4">
            <w:pPr>
              <w:snapToGrid w:val="0"/>
              <w:spacing w:before="60" w:after="60"/>
              <w:jc w:val="left"/>
              <w:rPr>
                <w:sz w:val="16"/>
                <w:szCs w:val="16"/>
                <w:lang w:val="en-GB"/>
              </w:rPr>
            </w:pPr>
            <w:r w:rsidRPr="00D0736D">
              <w:rPr>
                <w:sz w:val="16"/>
                <w:szCs w:val="16"/>
                <w:lang w:val="en-GB"/>
              </w:rPr>
              <w:t>Dataset ID expressed as a Marine Resource Name</w:t>
            </w:r>
          </w:p>
        </w:tc>
        <w:tc>
          <w:tcPr>
            <w:tcW w:w="810" w:type="dxa"/>
          </w:tcPr>
          <w:p w14:paraId="4E14D76C" w14:textId="70C0113B" w:rsidR="004C398E" w:rsidRPr="002A5288" w:rsidRDefault="00D0736D" w:rsidP="00C1698B">
            <w:pPr>
              <w:snapToGrid w:val="0"/>
              <w:spacing w:before="60" w:after="60"/>
              <w:jc w:val="center"/>
              <w:rPr>
                <w:sz w:val="16"/>
                <w:szCs w:val="16"/>
                <w:lang w:val="en-GB"/>
              </w:rPr>
            </w:pPr>
            <w:r>
              <w:rPr>
                <w:sz w:val="16"/>
                <w:szCs w:val="16"/>
                <w:lang w:val="en-GB"/>
              </w:rPr>
              <w:t>0..1</w:t>
            </w:r>
          </w:p>
        </w:tc>
        <w:tc>
          <w:tcPr>
            <w:tcW w:w="2790" w:type="dxa"/>
          </w:tcPr>
          <w:p w14:paraId="109937B5" w14:textId="2F3909D4" w:rsidR="004C398E" w:rsidRPr="002A5288" w:rsidRDefault="00D0736D" w:rsidP="00C1698B">
            <w:pPr>
              <w:snapToGrid w:val="0"/>
              <w:spacing w:before="60" w:after="60"/>
              <w:jc w:val="left"/>
              <w:rPr>
                <w:sz w:val="16"/>
                <w:szCs w:val="16"/>
                <w:lang w:val="en-GB"/>
              </w:rPr>
            </w:pPr>
            <w:r>
              <w:rPr>
                <w:sz w:val="16"/>
                <w:szCs w:val="16"/>
                <w:lang w:val="en-GB"/>
              </w:rPr>
              <w:t>URN</w:t>
            </w:r>
          </w:p>
        </w:tc>
        <w:tc>
          <w:tcPr>
            <w:tcW w:w="3060" w:type="dxa"/>
          </w:tcPr>
          <w:p w14:paraId="60FADCB0" w14:textId="248DC3AB" w:rsidR="004C398E" w:rsidRDefault="00D0736D" w:rsidP="00C1698B">
            <w:pPr>
              <w:snapToGrid w:val="0"/>
              <w:spacing w:before="60" w:after="60"/>
              <w:jc w:val="left"/>
              <w:rPr>
                <w:sz w:val="16"/>
                <w:szCs w:val="16"/>
                <w:lang w:val="en-GB"/>
              </w:rPr>
            </w:pPr>
            <w:r w:rsidRPr="00D0736D">
              <w:rPr>
                <w:sz w:val="16"/>
                <w:szCs w:val="16"/>
                <w:lang w:val="en-GB"/>
              </w:rPr>
              <w:t>The URN must be an MRN</w:t>
            </w:r>
          </w:p>
        </w:tc>
      </w:tr>
      <w:tr w:rsidR="009017A4" w:rsidRPr="002A5288" w14:paraId="10B90358" w14:textId="77777777" w:rsidTr="00EE37EB">
        <w:trPr>
          <w:cantSplit/>
          <w:trHeight w:val="326"/>
        </w:trPr>
        <w:tc>
          <w:tcPr>
            <w:tcW w:w="1080" w:type="dxa"/>
          </w:tcPr>
          <w:p w14:paraId="06DEF272" w14:textId="4E84EB2D" w:rsidR="009017A4" w:rsidRPr="002A5288" w:rsidRDefault="009017A4" w:rsidP="00C1698B">
            <w:pPr>
              <w:snapToGrid w:val="0"/>
              <w:spacing w:before="60" w:after="60"/>
              <w:jc w:val="left"/>
              <w:rPr>
                <w:sz w:val="16"/>
                <w:szCs w:val="16"/>
                <w:lang w:val="en-GB"/>
              </w:rPr>
            </w:pPr>
            <w:r w:rsidRPr="002A5288">
              <w:rPr>
                <w:sz w:val="16"/>
                <w:szCs w:val="16"/>
                <w:lang w:val="en-GB"/>
              </w:rPr>
              <w:t>Attribute</w:t>
            </w:r>
          </w:p>
        </w:tc>
        <w:tc>
          <w:tcPr>
            <w:tcW w:w="2610" w:type="dxa"/>
          </w:tcPr>
          <w:p w14:paraId="3207B032" w14:textId="3CA2FF76" w:rsidR="009017A4" w:rsidRPr="002A5288" w:rsidRDefault="009017A4" w:rsidP="00C1698B">
            <w:pPr>
              <w:snapToGrid w:val="0"/>
              <w:spacing w:before="60" w:after="60"/>
              <w:jc w:val="left"/>
              <w:rPr>
                <w:sz w:val="16"/>
                <w:szCs w:val="16"/>
                <w:lang w:val="en-GB"/>
              </w:rPr>
            </w:pPr>
            <w:r w:rsidRPr="009017A4">
              <w:rPr>
                <w:sz w:val="16"/>
                <w:szCs w:val="16"/>
                <w:lang w:val="en-GB"/>
              </w:rPr>
              <w:t>compressionFlag</w:t>
            </w:r>
          </w:p>
        </w:tc>
        <w:tc>
          <w:tcPr>
            <w:tcW w:w="3510" w:type="dxa"/>
          </w:tcPr>
          <w:p w14:paraId="6BFF2B27" w14:textId="33B377EC" w:rsidR="00A77607" w:rsidRPr="00A77607" w:rsidRDefault="009017A4" w:rsidP="006374E2">
            <w:pPr>
              <w:snapToGrid w:val="0"/>
              <w:spacing w:before="60" w:after="60"/>
              <w:jc w:val="left"/>
              <w:rPr>
                <w:sz w:val="16"/>
                <w:szCs w:val="16"/>
                <w:lang w:val="en-GB"/>
              </w:rPr>
            </w:pPr>
            <w:r w:rsidRPr="009017A4">
              <w:rPr>
                <w:sz w:val="16"/>
                <w:szCs w:val="16"/>
                <w:lang w:val="en-GB"/>
              </w:rPr>
              <w:t>Indicates if the resource is compressed</w:t>
            </w:r>
          </w:p>
        </w:tc>
        <w:tc>
          <w:tcPr>
            <w:tcW w:w="810" w:type="dxa"/>
          </w:tcPr>
          <w:p w14:paraId="372771D4" w14:textId="2182A533" w:rsidR="009017A4" w:rsidRPr="002A5288" w:rsidRDefault="009017A4" w:rsidP="00C1698B">
            <w:pPr>
              <w:snapToGrid w:val="0"/>
              <w:spacing w:before="60" w:after="60"/>
              <w:jc w:val="center"/>
              <w:rPr>
                <w:sz w:val="16"/>
                <w:szCs w:val="16"/>
                <w:lang w:val="en-GB"/>
              </w:rPr>
            </w:pPr>
            <w:r>
              <w:rPr>
                <w:sz w:val="16"/>
                <w:szCs w:val="16"/>
                <w:lang w:val="en-GB"/>
              </w:rPr>
              <w:t>1</w:t>
            </w:r>
          </w:p>
        </w:tc>
        <w:tc>
          <w:tcPr>
            <w:tcW w:w="2790" w:type="dxa"/>
          </w:tcPr>
          <w:p w14:paraId="7F4692D3" w14:textId="01AFDDB0" w:rsidR="009017A4" w:rsidRPr="002A5288" w:rsidRDefault="009017A4" w:rsidP="00C1698B">
            <w:pPr>
              <w:snapToGrid w:val="0"/>
              <w:spacing w:before="60" w:after="60"/>
              <w:jc w:val="left"/>
              <w:rPr>
                <w:sz w:val="16"/>
                <w:szCs w:val="16"/>
                <w:lang w:val="en-GB"/>
              </w:rPr>
            </w:pPr>
            <w:r w:rsidRPr="009017A4">
              <w:rPr>
                <w:sz w:val="16"/>
                <w:szCs w:val="16"/>
                <w:lang w:val="en-GB"/>
              </w:rPr>
              <w:t>Boolean</w:t>
            </w:r>
          </w:p>
        </w:tc>
        <w:tc>
          <w:tcPr>
            <w:tcW w:w="3060" w:type="dxa"/>
          </w:tcPr>
          <w:p w14:paraId="541F3803" w14:textId="77777777" w:rsidR="009017A4" w:rsidRPr="009017A4" w:rsidRDefault="009017A4" w:rsidP="009017A4">
            <w:pPr>
              <w:snapToGrid w:val="0"/>
              <w:spacing w:before="60" w:after="60"/>
              <w:jc w:val="left"/>
              <w:rPr>
                <w:sz w:val="16"/>
                <w:szCs w:val="16"/>
                <w:lang w:val="en-GB"/>
              </w:rPr>
            </w:pPr>
            <w:r w:rsidRPr="00716349">
              <w:rPr>
                <w:i/>
                <w:iCs/>
                <w:sz w:val="16"/>
                <w:szCs w:val="16"/>
                <w:lang w:val="en-GB"/>
              </w:rPr>
              <w:t>True</w:t>
            </w:r>
            <w:r w:rsidRPr="009017A4">
              <w:rPr>
                <w:sz w:val="16"/>
                <w:szCs w:val="16"/>
                <w:lang w:val="en-GB"/>
              </w:rPr>
              <w:t xml:space="preserve"> indicates a compressed dataset resource</w:t>
            </w:r>
          </w:p>
          <w:p w14:paraId="517BAD6D" w14:textId="4CB4BD35" w:rsidR="009017A4" w:rsidRDefault="009017A4" w:rsidP="009017A4">
            <w:pPr>
              <w:snapToGrid w:val="0"/>
              <w:spacing w:before="60" w:after="60"/>
              <w:jc w:val="left"/>
              <w:rPr>
                <w:sz w:val="16"/>
                <w:szCs w:val="16"/>
                <w:lang w:val="en-GB"/>
              </w:rPr>
            </w:pPr>
            <w:r w:rsidRPr="00716349">
              <w:rPr>
                <w:i/>
                <w:iCs/>
                <w:sz w:val="16"/>
                <w:szCs w:val="16"/>
                <w:lang w:val="en-GB"/>
              </w:rPr>
              <w:t>False</w:t>
            </w:r>
            <w:r w:rsidRPr="009017A4">
              <w:rPr>
                <w:sz w:val="16"/>
                <w:szCs w:val="16"/>
                <w:lang w:val="en-GB"/>
              </w:rPr>
              <w:t xml:space="preserve"> indicates an uncompressed dataset resource</w:t>
            </w:r>
          </w:p>
        </w:tc>
      </w:tr>
      <w:tr w:rsidR="00C1698B" w:rsidRPr="002A5288" w14:paraId="4C16508C" w14:textId="77777777" w:rsidTr="00716349">
        <w:trPr>
          <w:cantSplit/>
          <w:trHeight w:val="326"/>
        </w:trPr>
        <w:tc>
          <w:tcPr>
            <w:tcW w:w="1080" w:type="dxa"/>
          </w:tcPr>
          <w:p w14:paraId="0D4AE14B" w14:textId="77777777" w:rsidR="00C1698B" w:rsidRPr="002A5288" w:rsidRDefault="00C1698B" w:rsidP="00C1698B">
            <w:pPr>
              <w:snapToGrid w:val="0"/>
              <w:spacing w:before="60" w:after="60"/>
              <w:jc w:val="left"/>
              <w:rPr>
                <w:sz w:val="16"/>
                <w:szCs w:val="16"/>
                <w:lang w:val="en-GB"/>
              </w:rPr>
            </w:pPr>
            <w:r>
              <w:rPr>
                <w:sz w:val="16"/>
                <w:szCs w:val="16"/>
                <w:lang w:val="en-GB"/>
              </w:rPr>
              <w:t>Attribute</w:t>
            </w:r>
          </w:p>
        </w:tc>
        <w:tc>
          <w:tcPr>
            <w:tcW w:w="2610" w:type="dxa"/>
          </w:tcPr>
          <w:p w14:paraId="0CB1AE53" w14:textId="77777777" w:rsidR="00C1698B" w:rsidRPr="002A5288" w:rsidRDefault="00C1698B" w:rsidP="00C1698B">
            <w:pPr>
              <w:snapToGrid w:val="0"/>
              <w:spacing w:before="60" w:after="60"/>
              <w:jc w:val="left"/>
              <w:rPr>
                <w:sz w:val="16"/>
                <w:szCs w:val="16"/>
                <w:lang w:val="en-GB"/>
              </w:rPr>
            </w:pPr>
            <w:r>
              <w:rPr>
                <w:sz w:val="16"/>
                <w:szCs w:val="16"/>
                <w:lang w:val="en-GB"/>
              </w:rPr>
              <w:t>dataProtection</w:t>
            </w:r>
          </w:p>
        </w:tc>
        <w:tc>
          <w:tcPr>
            <w:tcW w:w="3510" w:type="dxa"/>
          </w:tcPr>
          <w:p w14:paraId="177962D9" w14:textId="77777777" w:rsidR="00C1698B" w:rsidRPr="002A5288" w:rsidRDefault="00C1698B" w:rsidP="00C1698B">
            <w:pPr>
              <w:snapToGrid w:val="0"/>
              <w:spacing w:before="60" w:after="60"/>
              <w:jc w:val="left"/>
              <w:rPr>
                <w:sz w:val="16"/>
                <w:szCs w:val="16"/>
                <w:lang w:val="en-GB"/>
              </w:rPr>
            </w:pPr>
            <w:r>
              <w:rPr>
                <w:sz w:val="16"/>
                <w:szCs w:val="16"/>
                <w:lang w:val="en-GB"/>
              </w:rPr>
              <w:t>Indicates if the data is encrypted</w:t>
            </w:r>
          </w:p>
        </w:tc>
        <w:tc>
          <w:tcPr>
            <w:tcW w:w="810" w:type="dxa"/>
          </w:tcPr>
          <w:p w14:paraId="26D1D741" w14:textId="070C714E" w:rsidR="00C1698B" w:rsidRPr="002A5288" w:rsidRDefault="00C1698B" w:rsidP="00C1698B">
            <w:pPr>
              <w:snapToGrid w:val="0"/>
              <w:spacing w:before="60" w:after="60"/>
              <w:jc w:val="center"/>
              <w:rPr>
                <w:sz w:val="16"/>
                <w:szCs w:val="16"/>
                <w:lang w:val="en-GB"/>
              </w:rPr>
            </w:pPr>
            <w:r>
              <w:rPr>
                <w:sz w:val="16"/>
                <w:szCs w:val="16"/>
                <w:lang w:val="en-GB"/>
              </w:rPr>
              <w:t>1</w:t>
            </w:r>
          </w:p>
        </w:tc>
        <w:tc>
          <w:tcPr>
            <w:tcW w:w="2790" w:type="dxa"/>
          </w:tcPr>
          <w:p w14:paraId="5B3BA9D6" w14:textId="77777777" w:rsidR="00C1698B" w:rsidRPr="002C67FC" w:rsidRDefault="00C1698B" w:rsidP="00C1698B">
            <w:pPr>
              <w:snapToGrid w:val="0"/>
              <w:spacing w:before="60" w:after="60"/>
              <w:jc w:val="left"/>
              <w:rPr>
                <w:rFonts w:cs="Arial"/>
                <w:sz w:val="16"/>
                <w:szCs w:val="16"/>
                <w:lang w:val="en-GB"/>
              </w:rPr>
            </w:pPr>
            <w:r w:rsidRPr="002C67FC">
              <w:rPr>
                <w:rFonts w:cs="Arial"/>
                <w:sz w:val="16"/>
                <w:szCs w:val="16"/>
                <w:lang w:val="en-GB"/>
              </w:rPr>
              <w:t>Boolean</w:t>
            </w:r>
          </w:p>
        </w:tc>
        <w:tc>
          <w:tcPr>
            <w:tcW w:w="3060" w:type="dxa"/>
          </w:tcPr>
          <w:p w14:paraId="1AEF4CB0" w14:textId="17310127" w:rsidR="00C1698B" w:rsidRDefault="00FC5F51" w:rsidP="000D1858">
            <w:pPr>
              <w:snapToGrid w:val="0"/>
              <w:spacing w:before="60" w:after="60"/>
              <w:jc w:val="left"/>
              <w:rPr>
                <w:sz w:val="16"/>
                <w:szCs w:val="16"/>
                <w:lang w:val="en-GB"/>
              </w:rPr>
            </w:pPr>
            <w:r w:rsidRPr="00FC5F51">
              <w:rPr>
                <w:i/>
                <w:iCs/>
                <w:sz w:val="16"/>
                <w:szCs w:val="16"/>
                <w:lang w:val="en-GB"/>
              </w:rPr>
              <w:t>True</w:t>
            </w:r>
            <w:r>
              <w:rPr>
                <w:sz w:val="16"/>
                <w:szCs w:val="16"/>
                <w:lang w:val="en-GB"/>
              </w:rPr>
              <w:t xml:space="preserve"> </w:t>
            </w:r>
            <w:r w:rsidR="00C1698B">
              <w:rPr>
                <w:sz w:val="16"/>
                <w:szCs w:val="16"/>
                <w:lang w:val="en-GB"/>
              </w:rPr>
              <w:t>indicates an encrypted dataset</w:t>
            </w:r>
            <w:r>
              <w:rPr>
                <w:sz w:val="16"/>
                <w:szCs w:val="16"/>
                <w:lang w:val="en-GB"/>
              </w:rPr>
              <w:t xml:space="preserve"> resource</w:t>
            </w:r>
          </w:p>
          <w:p w14:paraId="695DBC86" w14:textId="4E05FD06" w:rsidR="00C1698B" w:rsidRPr="002A5288" w:rsidRDefault="00FC5F51" w:rsidP="000D1858">
            <w:pPr>
              <w:snapToGrid w:val="0"/>
              <w:spacing w:before="60" w:after="60"/>
              <w:jc w:val="left"/>
              <w:rPr>
                <w:sz w:val="16"/>
                <w:szCs w:val="16"/>
                <w:lang w:val="en-GB"/>
              </w:rPr>
            </w:pPr>
            <w:r w:rsidRPr="00FC5F51">
              <w:rPr>
                <w:i/>
                <w:iCs/>
                <w:sz w:val="16"/>
                <w:szCs w:val="16"/>
                <w:lang w:val="en-GB"/>
              </w:rPr>
              <w:t>False</w:t>
            </w:r>
            <w:r>
              <w:rPr>
                <w:sz w:val="16"/>
                <w:szCs w:val="16"/>
                <w:lang w:val="en-GB"/>
              </w:rPr>
              <w:t xml:space="preserve"> </w:t>
            </w:r>
            <w:r w:rsidR="00C1698B">
              <w:rPr>
                <w:sz w:val="16"/>
                <w:szCs w:val="16"/>
                <w:lang w:val="en-GB"/>
              </w:rPr>
              <w:t xml:space="preserve">indicates an </w:t>
            </w:r>
            <w:r>
              <w:rPr>
                <w:sz w:val="16"/>
                <w:szCs w:val="16"/>
                <w:lang w:val="en-GB"/>
              </w:rPr>
              <w:t>un</w:t>
            </w:r>
            <w:r w:rsidR="00C1698B">
              <w:rPr>
                <w:sz w:val="16"/>
                <w:szCs w:val="16"/>
                <w:lang w:val="en-GB"/>
              </w:rPr>
              <w:t>encrypted dataset</w:t>
            </w:r>
            <w:r>
              <w:rPr>
                <w:sz w:val="16"/>
                <w:szCs w:val="16"/>
                <w:lang w:val="en-GB"/>
              </w:rPr>
              <w:t xml:space="preserve"> resource</w:t>
            </w:r>
          </w:p>
        </w:tc>
      </w:tr>
      <w:tr w:rsidR="00C1698B" w14:paraId="7A9F02D4" w14:textId="77777777" w:rsidTr="00716349">
        <w:trPr>
          <w:cantSplit/>
          <w:trHeight w:val="326"/>
        </w:trPr>
        <w:tc>
          <w:tcPr>
            <w:tcW w:w="1080" w:type="dxa"/>
            <w:shd w:val="clear" w:color="auto" w:fill="auto"/>
          </w:tcPr>
          <w:p w14:paraId="0F1CEBF8" w14:textId="77777777" w:rsidR="00C1698B" w:rsidRPr="009E65FF" w:rsidRDefault="00C1698B" w:rsidP="00C1698B">
            <w:pPr>
              <w:snapToGrid w:val="0"/>
              <w:spacing w:before="60" w:after="60"/>
              <w:jc w:val="left"/>
              <w:rPr>
                <w:sz w:val="16"/>
                <w:szCs w:val="16"/>
                <w:lang w:val="en-GB"/>
              </w:rPr>
            </w:pPr>
            <w:r w:rsidRPr="009E65FF">
              <w:rPr>
                <w:sz w:val="16"/>
                <w:szCs w:val="16"/>
                <w:lang w:val="en-GB"/>
              </w:rPr>
              <w:lastRenderedPageBreak/>
              <w:t>Attribute</w:t>
            </w:r>
          </w:p>
        </w:tc>
        <w:tc>
          <w:tcPr>
            <w:tcW w:w="2610" w:type="dxa"/>
            <w:shd w:val="clear" w:color="auto" w:fill="auto"/>
          </w:tcPr>
          <w:p w14:paraId="63954C27" w14:textId="77777777" w:rsidR="00C1698B" w:rsidRPr="009E65FF" w:rsidRDefault="00C1698B" w:rsidP="00C1698B">
            <w:pPr>
              <w:snapToGrid w:val="0"/>
              <w:spacing w:before="60" w:after="60"/>
              <w:jc w:val="left"/>
              <w:rPr>
                <w:sz w:val="16"/>
                <w:szCs w:val="16"/>
                <w:lang w:val="en-GB"/>
              </w:rPr>
            </w:pPr>
            <w:r w:rsidRPr="009E65FF">
              <w:rPr>
                <w:sz w:val="16"/>
                <w:szCs w:val="16"/>
                <w:lang w:val="en-GB"/>
              </w:rPr>
              <w:t>protectionScheme</w:t>
            </w:r>
          </w:p>
        </w:tc>
        <w:tc>
          <w:tcPr>
            <w:tcW w:w="3510" w:type="dxa"/>
            <w:shd w:val="clear" w:color="auto" w:fill="auto"/>
          </w:tcPr>
          <w:p w14:paraId="57DCEEC3" w14:textId="1F56F7A0" w:rsidR="00C1698B" w:rsidRPr="000D1858" w:rsidRDefault="00C1698B" w:rsidP="000D1858">
            <w:pPr>
              <w:pStyle w:val="ISOComments"/>
              <w:spacing w:before="60" w:after="60" w:line="240" w:lineRule="auto"/>
              <w:jc w:val="left"/>
              <w:rPr>
                <w:sz w:val="16"/>
                <w:szCs w:val="16"/>
                <w:lang w:val="en-CA"/>
              </w:rPr>
            </w:pPr>
            <w:r>
              <w:rPr>
                <w:sz w:val="16"/>
                <w:szCs w:val="16"/>
                <w:lang w:val="en-CA"/>
              </w:rPr>
              <w:t>Specification or method used for data protection</w:t>
            </w:r>
          </w:p>
        </w:tc>
        <w:tc>
          <w:tcPr>
            <w:tcW w:w="810" w:type="dxa"/>
            <w:shd w:val="clear" w:color="auto" w:fill="auto"/>
          </w:tcPr>
          <w:p w14:paraId="51C0A4B4" w14:textId="77777777" w:rsidR="00C1698B" w:rsidRPr="009E65FF" w:rsidRDefault="00C1698B" w:rsidP="00C1698B">
            <w:pPr>
              <w:snapToGrid w:val="0"/>
              <w:spacing w:before="60" w:after="60"/>
              <w:jc w:val="center"/>
              <w:rPr>
                <w:sz w:val="16"/>
                <w:szCs w:val="16"/>
                <w:lang w:val="en-GB"/>
              </w:rPr>
            </w:pPr>
            <w:r w:rsidRPr="009E65FF">
              <w:rPr>
                <w:sz w:val="16"/>
                <w:szCs w:val="16"/>
                <w:lang w:val="en-GB"/>
              </w:rPr>
              <w:t>0..1</w:t>
            </w:r>
          </w:p>
        </w:tc>
        <w:tc>
          <w:tcPr>
            <w:tcW w:w="2790" w:type="dxa"/>
            <w:tcBorders>
              <w:bottom w:val="single" w:sz="4" w:space="0" w:color="000000"/>
            </w:tcBorders>
            <w:shd w:val="clear" w:color="auto" w:fill="auto"/>
          </w:tcPr>
          <w:p w14:paraId="667B5C83" w14:textId="77777777" w:rsidR="00C1698B" w:rsidRPr="002C67FC" w:rsidRDefault="00C1698B" w:rsidP="00C1698B">
            <w:pPr>
              <w:snapToGrid w:val="0"/>
              <w:spacing w:before="60" w:after="60"/>
              <w:jc w:val="left"/>
              <w:rPr>
                <w:rFonts w:cs="Arial"/>
                <w:sz w:val="16"/>
                <w:szCs w:val="16"/>
                <w:lang w:val="en-GB"/>
              </w:rPr>
            </w:pPr>
            <w:r w:rsidRPr="002C67FC">
              <w:rPr>
                <w:rFonts w:cs="Arial"/>
                <w:sz w:val="16"/>
                <w:szCs w:val="16"/>
                <w:lang w:val="en-GB"/>
              </w:rPr>
              <w:t>S100_ProtectionScheme</w:t>
            </w:r>
          </w:p>
        </w:tc>
        <w:tc>
          <w:tcPr>
            <w:tcW w:w="3060" w:type="dxa"/>
            <w:shd w:val="clear" w:color="auto" w:fill="auto"/>
          </w:tcPr>
          <w:p w14:paraId="2599069A" w14:textId="56C8B06F" w:rsidR="00C1698B" w:rsidRDefault="00C1698B" w:rsidP="00C1698B">
            <w:pPr>
              <w:snapToGrid w:val="0"/>
              <w:spacing w:before="60" w:after="60"/>
              <w:jc w:val="left"/>
              <w:rPr>
                <w:sz w:val="16"/>
                <w:szCs w:val="16"/>
                <w:lang w:val="en-GB"/>
              </w:rPr>
            </w:pPr>
          </w:p>
        </w:tc>
      </w:tr>
      <w:tr w:rsidR="00C1698B" w:rsidRPr="002A5288" w14:paraId="3D12CF7C" w14:textId="77777777" w:rsidTr="00716349">
        <w:trPr>
          <w:cantSplit/>
          <w:trHeight w:val="351"/>
        </w:trPr>
        <w:tc>
          <w:tcPr>
            <w:tcW w:w="1080" w:type="dxa"/>
            <w:shd w:val="clear" w:color="auto" w:fill="auto"/>
          </w:tcPr>
          <w:p w14:paraId="413C8AC2" w14:textId="77777777" w:rsidR="00C1698B" w:rsidRPr="002A5288" w:rsidRDefault="00C1698B" w:rsidP="00C1698B">
            <w:pPr>
              <w:snapToGrid w:val="0"/>
              <w:spacing w:before="60" w:after="60"/>
              <w:jc w:val="left"/>
              <w:rPr>
                <w:sz w:val="16"/>
                <w:szCs w:val="16"/>
                <w:lang w:val="en-GB"/>
              </w:rPr>
            </w:pPr>
            <w:r>
              <w:rPr>
                <w:sz w:val="16"/>
                <w:szCs w:val="16"/>
                <w:lang w:val="en-GB"/>
              </w:rPr>
              <w:t>Attribute</w:t>
            </w:r>
          </w:p>
        </w:tc>
        <w:tc>
          <w:tcPr>
            <w:tcW w:w="2610" w:type="dxa"/>
            <w:shd w:val="clear" w:color="auto" w:fill="auto"/>
          </w:tcPr>
          <w:p w14:paraId="4AA4052D" w14:textId="77777777" w:rsidR="00C1698B" w:rsidRDefault="00C1698B" w:rsidP="00C1698B">
            <w:pPr>
              <w:snapToGrid w:val="0"/>
              <w:spacing w:before="60" w:after="60"/>
              <w:jc w:val="left"/>
              <w:rPr>
                <w:sz w:val="16"/>
                <w:szCs w:val="16"/>
                <w:lang w:val="en-GB"/>
              </w:rPr>
            </w:pPr>
            <w:r>
              <w:rPr>
                <w:sz w:val="16"/>
                <w:szCs w:val="16"/>
                <w:lang w:val="en-GB"/>
              </w:rPr>
              <w:t>digitalSignatureReference</w:t>
            </w:r>
          </w:p>
        </w:tc>
        <w:tc>
          <w:tcPr>
            <w:tcW w:w="3510" w:type="dxa"/>
            <w:shd w:val="clear" w:color="auto" w:fill="auto"/>
          </w:tcPr>
          <w:p w14:paraId="11675AE1" w14:textId="6C2589AF" w:rsidR="00C1698B" w:rsidRPr="002A5288" w:rsidRDefault="00D92AB7" w:rsidP="00C1698B">
            <w:pPr>
              <w:snapToGrid w:val="0"/>
              <w:spacing w:before="60" w:after="60"/>
              <w:jc w:val="left"/>
              <w:rPr>
                <w:sz w:val="16"/>
                <w:szCs w:val="16"/>
                <w:lang w:val="en-GB"/>
              </w:rPr>
            </w:pPr>
            <w:r w:rsidRPr="00D92AB7">
              <w:rPr>
                <w:sz w:val="16"/>
                <w:szCs w:val="16"/>
                <w:lang w:val="en-GB"/>
              </w:rPr>
              <w:t>Specifies the algorithm used to compute digitalSignatureValue</w:t>
            </w:r>
          </w:p>
        </w:tc>
        <w:tc>
          <w:tcPr>
            <w:tcW w:w="810" w:type="dxa"/>
            <w:shd w:val="clear" w:color="auto" w:fill="auto"/>
          </w:tcPr>
          <w:p w14:paraId="451620D0" w14:textId="77777777" w:rsidR="00C1698B" w:rsidRDefault="00C1698B" w:rsidP="00C1698B">
            <w:pPr>
              <w:snapToGrid w:val="0"/>
              <w:spacing w:before="60" w:after="60"/>
              <w:jc w:val="center"/>
              <w:rPr>
                <w:sz w:val="16"/>
                <w:szCs w:val="16"/>
                <w:lang w:val="en-GB"/>
              </w:rPr>
            </w:pPr>
            <w:r>
              <w:rPr>
                <w:sz w:val="16"/>
                <w:szCs w:val="16"/>
                <w:lang w:val="en-GB"/>
              </w:rPr>
              <w:t>1</w:t>
            </w:r>
          </w:p>
        </w:tc>
        <w:tc>
          <w:tcPr>
            <w:tcW w:w="2790" w:type="dxa"/>
            <w:shd w:val="clear" w:color="auto" w:fill="auto"/>
          </w:tcPr>
          <w:p w14:paraId="7CF59271" w14:textId="771FE5F9" w:rsidR="00C1698B" w:rsidRPr="002C67FC" w:rsidRDefault="00904891" w:rsidP="00C1698B">
            <w:pPr>
              <w:snapToGrid w:val="0"/>
              <w:spacing w:before="60" w:after="60"/>
              <w:jc w:val="left"/>
              <w:rPr>
                <w:rFonts w:cs="Arial"/>
                <w:sz w:val="16"/>
                <w:szCs w:val="16"/>
                <w:lang w:val="en-GB"/>
              </w:rPr>
            </w:pPr>
            <w:r w:rsidRPr="002C67FC">
              <w:rPr>
                <w:rFonts w:cs="Arial"/>
                <w:sz w:val="16"/>
                <w:szCs w:val="16"/>
                <w:lang w:val="en-GB"/>
              </w:rPr>
              <w:t>S100_DigitalSignatureReference (see Part 15)</w:t>
            </w:r>
          </w:p>
        </w:tc>
        <w:tc>
          <w:tcPr>
            <w:tcW w:w="3060" w:type="dxa"/>
            <w:shd w:val="clear" w:color="auto" w:fill="auto"/>
          </w:tcPr>
          <w:p w14:paraId="73FFF2CE" w14:textId="77777777" w:rsidR="00C1698B" w:rsidRPr="002A5288" w:rsidRDefault="00C1698B" w:rsidP="00C1698B">
            <w:pPr>
              <w:snapToGrid w:val="0"/>
              <w:spacing w:before="60" w:after="60"/>
              <w:jc w:val="left"/>
              <w:rPr>
                <w:rFonts w:cs="Arial"/>
                <w:sz w:val="16"/>
                <w:szCs w:val="16"/>
                <w:lang w:val="en-GB"/>
              </w:rPr>
            </w:pPr>
            <w:r w:rsidRPr="00901852">
              <w:rPr>
                <w:rFonts w:cs="Arial"/>
                <w:sz w:val="16"/>
                <w:szCs w:val="16"/>
                <w:lang w:val="en-GB"/>
              </w:rPr>
              <w:t>Specifies the algorithm used to compute digitalSignatureValue</w:t>
            </w:r>
          </w:p>
        </w:tc>
      </w:tr>
      <w:tr w:rsidR="00C1698B" w14:paraId="79DD98C4" w14:textId="77777777" w:rsidTr="00716349">
        <w:trPr>
          <w:cantSplit/>
          <w:trHeight w:val="351"/>
        </w:trPr>
        <w:tc>
          <w:tcPr>
            <w:tcW w:w="1080" w:type="dxa"/>
            <w:shd w:val="clear" w:color="auto" w:fill="auto"/>
          </w:tcPr>
          <w:p w14:paraId="15AE8B43" w14:textId="77777777" w:rsidR="00C1698B" w:rsidRDefault="00C1698B" w:rsidP="00C1698B">
            <w:pPr>
              <w:snapToGrid w:val="0"/>
              <w:spacing w:before="60" w:after="60"/>
              <w:jc w:val="left"/>
              <w:rPr>
                <w:sz w:val="16"/>
                <w:szCs w:val="16"/>
                <w:lang w:val="en-GB"/>
              </w:rPr>
            </w:pPr>
            <w:r>
              <w:rPr>
                <w:sz w:val="16"/>
                <w:szCs w:val="16"/>
                <w:lang w:val="en-GB"/>
              </w:rPr>
              <w:t>Attribute</w:t>
            </w:r>
          </w:p>
        </w:tc>
        <w:tc>
          <w:tcPr>
            <w:tcW w:w="2610" w:type="dxa"/>
            <w:shd w:val="clear" w:color="auto" w:fill="auto"/>
          </w:tcPr>
          <w:p w14:paraId="64213A31" w14:textId="77777777" w:rsidR="00C1698B" w:rsidRDefault="00C1698B" w:rsidP="00C1698B">
            <w:pPr>
              <w:snapToGrid w:val="0"/>
              <w:spacing w:before="60" w:after="60"/>
              <w:jc w:val="left"/>
              <w:rPr>
                <w:sz w:val="16"/>
                <w:szCs w:val="16"/>
                <w:lang w:val="en-GB"/>
              </w:rPr>
            </w:pPr>
            <w:r>
              <w:rPr>
                <w:sz w:val="16"/>
                <w:szCs w:val="16"/>
                <w:lang w:val="en-GB"/>
              </w:rPr>
              <w:t>digitalSignatureValue</w:t>
            </w:r>
          </w:p>
        </w:tc>
        <w:tc>
          <w:tcPr>
            <w:tcW w:w="3510" w:type="dxa"/>
            <w:shd w:val="clear" w:color="auto" w:fill="auto"/>
          </w:tcPr>
          <w:p w14:paraId="69C2541F" w14:textId="77777777" w:rsidR="00C1698B" w:rsidRDefault="00C1698B" w:rsidP="00C1698B">
            <w:pPr>
              <w:snapToGrid w:val="0"/>
              <w:spacing w:before="60" w:after="60"/>
              <w:jc w:val="left"/>
              <w:rPr>
                <w:sz w:val="16"/>
                <w:szCs w:val="16"/>
                <w:lang w:val="en-GB"/>
              </w:rPr>
            </w:pPr>
            <w:r>
              <w:rPr>
                <w:sz w:val="16"/>
                <w:szCs w:val="16"/>
                <w:lang w:val="en-GB"/>
              </w:rPr>
              <w:t>Value derived from the digital signature</w:t>
            </w:r>
          </w:p>
        </w:tc>
        <w:tc>
          <w:tcPr>
            <w:tcW w:w="810" w:type="dxa"/>
            <w:shd w:val="clear" w:color="auto" w:fill="auto"/>
          </w:tcPr>
          <w:p w14:paraId="5F221FCC" w14:textId="65346A3B" w:rsidR="00C1698B" w:rsidRDefault="00C1698B" w:rsidP="00C1698B">
            <w:pPr>
              <w:snapToGrid w:val="0"/>
              <w:spacing w:before="60" w:after="60"/>
              <w:jc w:val="center"/>
              <w:rPr>
                <w:sz w:val="16"/>
                <w:szCs w:val="16"/>
                <w:lang w:val="en-GB"/>
              </w:rPr>
            </w:pPr>
            <w:r>
              <w:rPr>
                <w:sz w:val="16"/>
                <w:szCs w:val="16"/>
                <w:lang w:val="en-GB"/>
              </w:rPr>
              <w:t>1</w:t>
            </w:r>
            <w:r w:rsidR="00026555">
              <w:rPr>
                <w:sz w:val="16"/>
                <w:szCs w:val="16"/>
                <w:lang w:val="en-GB"/>
              </w:rPr>
              <w:t>..*</w:t>
            </w:r>
          </w:p>
        </w:tc>
        <w:tc>
          <w:tcPr>
            <w:tcW w:w="2790" w:type="dxa"/>
            <w:shd w:val="clear" w:color="auto" w:fill="auto"/>
          </w:tcPr>
          <w:p w14:paraId="3B2ABC96" w14:textId="77777777" w:rsidR="00C1698B" w:rsidRPr="002C67FC" w:rsidRDefault="001B4BE4" w:rsidP="00C1698B">
            <w:pPr>
              <w:snapToGrid w:val="0"/>
              <w:spacing w:before="60" w:after="60"/>
              <w:jc w:val="left"/>
              <w:rPr>
                <w:rFonts w:cs="Arial"/>
                <w:sz w:val="16"/>
                <w:szCs w:val="16"/>
                <w:lang w:val="en-GB"/>
              </w:rPr>
            </w:pPr>
            <w:r w:rsidRPr="002C67FC">
              <w:rPr>
                <w:rFonts w:cs="Arial"/>
                <w:sz w:val="16"/>
                <w:szCs w:val="16"/>
                <w:lang w:val="en-GB"/>
              </w:rPr>
              <w:t>S100_DigitalSignatureValue</w:t>
            </w:r>
          </w:p>
        </w:tc>
        <w:tc>
          <w:tcPr>
            <w:tcW w:w="3060" w:type="dxa"/>
            <w:shd w:val="clear" w:color="auto" w:fill="auto"/>
          </w:tcPr>
          <w:p w14:paraId="71919A69" w14:textId="77777777" w:rsidR="00C1698B" w:rsidRDefault="00C1698B" w:rsidP="00C1698B">
            <w:pPr>
              <w:snapToGrid w:val="0"/>
              <w:spacing w:before="60" w:after="60"/>
              <w:jc w:val="left"/>
              <w:rPr>
                <w:rFonts w:cs="Arial"/>
                <w:sz w:val="16"/>
                <w:szCs w:val="16"/>
                <w:lang w:val="en-GB"/>
              </w:rPr>
            </w:pPr>
            <w:r w:rsidRPr="0090386D">
              <w:rPr>
                <w:rFonts w:cs="Arial"/>
                <w:sz w:val="16"/>
                <w:szCs w:val="16"/>
                <w:lang w:val="en-GB"/>
              </w:rPr>
              <w:t>The value resulting from application of digitalSignatureReference</w:t>
            </w:r>
          </w:p>
        </w:tc>
      </w:tr>
      <w:tr w:rsidR="00C1698B" w:rsidRPr="002A5288" w14:paraId="76247535" w14:textId="77777777" w:rsidTr="00716349">
        <w:trPr>
          <w:cantSplit/>
          <w:trHeight w:val="326"/>
        </w:trPr>
        <w:tc>
          <w:tcPr>
            <w:tcW w:w="1080" w:type="dxa"/>
          </w:tcPr>
          <w:p w14:paraId="453A8353" w14:textId="77777777" w:rsidR="00C1698B" w:rsidRPr="002A5288" w:rsidRDefault="00C1698B" w:rsidP="00C1698B">
            <w:pPr>
              <w:snapToGrid w:val="0"/>
              <w:spacing w:before="60" w:after="60"/>
              <w:jc w:val="left"/>
              <w:rPr>
                <w:sz w:val="16"/>
                <w:szCs w:val="16"/>
                <w:lang w:val="en-GB"/>
              </w:rPr>
            </w:pPr>
            <w:r>
              <w:rPr>
                <w:sz w:val="16"/>
                <w:szCs w:val="16"/>
                <w:lang w:val="en-GB"/>
              </w:rPr>
              <w:t>Attribute</w:t>
            </w:r>
          </w:p>
        </w:tc>
        <w:tc>
          <w:tcPr>
            <w:tcW w:w="2610" w:type="dxa"/>
          </w:tcPr>
          <w:p w14:paraId="70CCE52F" w14:textId="77777777" w:rsidR="00C1698B" w:rsidRPr="002A5288" w:rsidRDefault="00C1698B" w:rsidP="00C1698B">
            <w:pPr>
              <w:snapToGrid w:val="0"/>
              <w:spacing w:before="60" w:after="60"/>
              <w:jc w:val="left"/>
              <w:rPr>
                <w:sz w:val="16"/>
                <w:szCs w:val="16"/>
                <w:lang w:val="en-GB"/>
              </w:rPr>
            </w:pPr>
            <w:r>
              <w:rPr>
                <w:sz w:val="16"/>
                <w:szCs w:val="16"/>
                <w:lang w:val="en-GB"/>
              </w:rPr>
              <w:t>copyright</w:t>
            </w:r>
          </w:p>
        </w:tc>
        <w:tc>
          <w:tcPr>
            <w:tcW w:w="3510" w:type="dxa"/>
          </w:tcPr>
          <w:p w14:paraId="7F813AB3" w14:textId="77777777" w:rsidR="00C1698B" w:rsidRPr="002A5288" w:rsidRDefault="00C1698B" w:rsidP="00C1698B">
            <w:pPr>
              <w:snapToGrid w:val="0"/>
              <w:spacing w:before="60" w:after="60"/>
              <w:jc w:val="left"/>
              <w:rPr>
                <w:sz w:val="16"/>
                <w:szCs w:val="16"/>
                <w:lang w:val="en-GB"/>
              </w:rPr>
            </w:pPr>
            <w:r>
              <w:rPr>
                <w:sz w:val="16"/>
                <w:szCs w:val="16"/>
                <w:lang w:val="en-GB"/>
              </w:rPr>
              <w:t>Indicates if the dataset is copyrighted</w:t>
            </w:r>
          </w:p>
        </w:tc>
        <w:tc>
          <w:tcPr>
            <w:tcW w:w="810" w:type="dxa"/>
          </w:tcPr>
          <w:p w14:paraId="1BB5E455" w14:textId="1DC674C6" w:rsidR="00C1698B" w:rsidRPr="002A5288" w:rsidRDefault="00C1698B" w:rsidP="00C1698B">
            <w:pPr>
              <w:snapToGrid w:val="0"/>
              <w:spacing w:before="60" w:after="60"/>
              <w:jc w:val="center"/>
              <w:rPr>
                <w:sz w:val="16"/>
                <w:szCs w:val="16"/>
                <w:lang w:val="en-GB"/>
              </w:rPr>
            </w:pPr>
            <w:r>
              <w:rPr>
                <w:sz w:val="16"/>
                <w:szCs w:val="16"/>
                <w:lang w:val="en-GB"/>
              </w:rPr>
              <w:t>1</w:t>
            </w:r>
          </w:p>
        </w:tc>
        <w:tc>
          <w:tcPr>
            <w:tcW w:w="2790" w:type="dxa"/>
          </w:tcPr>
          <w:p w14:paraId="2C055BBC" w14:textId="3734DA3E" w:rsidR="00C1698B" w:rsidRPr="002C67FC" w:rsidRDefault="00500630" w:rsidP="00C1698B">
            <w:pPr>
              <w:snapToGrid w:val="0"/>
              <w:spacing w:before="60" w:after="60"/>
              <w:jc w:val="left"/>
              <w:rPr>
                <w:rFonts w:cs="Arial"/>
                <w:sz w:val="16"/>
                <w:szCs w:val="16"/>
                <w:lang w:val="en-GB"/>
              </w:rPr>
            </w:pPr>
            <w:r w:rsidRPr="009F7B7D">
              <w:rPr>
                <w:rFonts w:cs="Arial"/>
                <w:sz w:val="16"/>
                <w:szCs w:val="16"/>
              </w:rPr>
              <w:t>Boolean</w:t>
            </w:r>
          </w:p>
        </w:tc>
        <w:tc>
          <w:tcPr>
            <w:tcW w:w="3060" w:type="dxa"/>
          </w:tcPr>
          <w:p w14:paraId="062CB989" w14:textId="77777777" w:rsidR="008316B8" w:rsidRDefault="008316B8" w:rsidP="008316B8">
            <w:pPr>
              <w:snapToGrid w:val="0"/>
              <w:spacing w:before="60" w:after="60"/>
              <w:jc w:val="left"/>
              <w:rPr>
                <w:sz w:val="16"/>
                <w:szCs w:val="16"/>
                <w:lang w:val="en-GB"/>
              </w:rPr>
            </w:pPr>
            <w:r w:rsidRPr="00AC25A3">
              <w:rPr>
                <w:i/>
                <w:sz w:val="16"/>
                <w:szCs w:val="16"/>
                <w:lang w:val="en-GB"/>
              </w:rPr>
              <w:t>True</w:t>
            </w:r>
            <w:r>
              <w:rPr>
                <w:sz w:val="16"/>
                <w:szCs w:val="16"/>
                <w:lang w:val="en-GB"/>
              </w:rPr>
              <w:t xml:space="preserve"> indicates the resource is copyrighted</w:t>
            </w:r>
          </w:p>
          <w:p w14:paraId="649D0061" w14:textId="7CD65F62" w:rsidR="00C1698B" w:rsidRPr="002A5288" w:rsidRDefault="008316B8" w:rsidP="008316B8">
            <w:pPr>
              <w:snapToGrid w:val="0"/>
              <w:spacing w:before="60" w:after="60"/>
              <w:jc w:val="left"/>
              <w:rPr>
                <w:sz w:val="16"/>
                <w:szCs w:val="16"/>
                <w:lang w:val="en-GB"/>
              </w:rPr>
            </w:pPr>
            <w:r w:rsidRPr="00AC25A3">
              <w:rPr>
                <w:i/>
                <w:sz w:val="16"/>
                <w:szCs w:val="16"/>
                <w:lang w:val="en-GB"/>
              </w:rPr>
              <w:t>False</w:t>
            </w:r>
            <w:r>
              <w:rPr>
                <w:sz w:val="16"/>
                <w:szCs w:val="16"/>
                <w:lang w:val="en-GB"/>
              </w:rPr>
              <w:t xml:space="preserve"> Indicates the resource is not copyrighted</w:t>
            </w:r>
          </w:p>
        </w:tc>
      </w:tr>
      <w:tr w:rsidR="00C1698B" w:rsidRPr="002A5288" w14:paraId="44423E5F" w14:textId="77777777" w:rsidTr="00716349">
        <w:trPr>
          <w:cantSplit/>
        </w:trPr>
        <w:tc>
          <w:tcPr>
            <w:tcW w:w="1080" w:type="dxa"/>
          </w:tcPr>
          <w:p w14:paraId="6FB168A3" w14:textId="77777777" w:rsidR="00C1698B" w:rsidRPr="002A5288" w:rsidRDefault="00C1698B" w:rsidP="00C1698B">
            <w:pPr>
              <w:snapToGrid w:val="0"/>
              <w:spacing w:before="60" w:after="60"/>
              <w:jc w:val="left"/>
              <w:rPr>
                <w:sz w:val="16"/>
                <w:szCs w:val="16"/>
                <w:lang w:val="en-GB"/>
              </w:rPr>
            </w:pPr>
            <w:r>
              <w:rPr>
                <w:sz w:val="16"/>
                <w:szCs w:val="16"/>
                <w:lang w:val="en-GB"/>
              </w:rPr>
              <w:t>Attribute</w:t>
            </w:r>
          </w:p>
        </w:tc>
        <w:tc>
          <w:tcPr>
            <w:tcW w:w="2610" w:type="dxa"/>
          </w:tcPr>
          <w:p w14:paraId="0408351F" w14:textId="77777777" w:rsidR="00C1698B" w:rsidRPr="002A5288" w:rsidRDefault="00C1698B" w:rsidP="00C1698B">
            <w:pPr>
              <w:snapToGrid w:val="0"/>
              <w:spacing w:before="60" w:after="60"/>
              <w:jc w:val="left"/>
              <w:rPr>
                <w:sz w:val="16"/>
                <w:szCs w:val="16"/>
                <w:lang w:val="en-GB"/>
              </w:rPr>
            </w:pPr>
            <w:r>
              <w:rPr>
                <w:sz w:val="16"/>
                <w:szCs w:val="16"/>
                <w:lang w:val="en-GB"/>
              </w:rPr>
              <w:t>classification</w:t>
            </w:r>
          </w:p>
        </w:tc>
        <w:tc>
          <w:tcPr>
            <w:tcW w:w="3510" w:type="dxa"/>
          </w:tcPr>
          <w:p w14:paraId="49EA9C23" w14:textId="77777777" w:rsidR="00C1698B" w:rsidRPr="002A5288" w:rsidRDefault="00C1698B" w:rsidP="00C1698B">
            <w:pPr>
              <w:snapToGrid w:val="0"/>
              <w:spacing w:before="60" w:after="60"/>
              <w:jc w:val="left"/>
              <w:rPr>
                <w:sz w:val="16"/>
                <w:szCs w:val="16"/>
                <w:lang w:val="en-GB"/>
              </w:rPr>
            </w:pPr>
            <w:r>
              <w:rPr>
                <w:sz w:val="16"/>
                <w:szCs w:val="16"/>
                <w:lang w:val="en-GB"/>
              </w:rPr>
              <w:t>Indicates the security classification of the dataset</w:t>
            </w:r>
          </w:p>
        </w:tc>
        <w:tc>
          <w:tcPr>
            <w:tcW w:w="810" w:type="dxa"/>
          </w:tcPr>
          <w:p w14:paraId="4874B532" w14:textId="77777777" w:rsidR="00C1698B" w:rsidRPr="002A5288" w:rsidRDefault="00C1698B" w:rsidP="00C1698B">
            <w:pPr>
              <w:snapToGrid w:val="0"/>
              <w:spacing w:before="60" w:after="60"/>
              <w:jc w:val="center"/>
              <w:rPr>
                <w:sz w:val="16"/>
                <w:szCs w:val="16"/>
                <w:lang w:val="en-GB"/>
              </w:rPr>
            </w:pPr>
            <w:r>
              <w:rPr>
                <w:sz w:val="16"/>
                <w:szCs w:val="16"/>
                <w:lang w:val="en-GB"/>
              </w:rPr>
              <w:t>0..1</w:t>
            </w:r>
          </w:p>
        </w:tc>
        <w:tc>
          <w:tcPr>
            <w:tcW w:w="2790" w:type="dxa"/>
          </w:tcPr>
          <w:p w14:paraId="405807C5" w14:textId="77777777" w:rsidR="00C1698B" w:rsidRPr="002C67FC" w:rsidRDefault="00C1698B" w:rsidP="00C1698B">
            <w:pPr>
              <w:spacing w:before="60" w:after="60"/>
              <w:jc w:val="left"/>
              <w:rPr>
                <w:rFonts w:cs="Arial"/>
                <w:sz w:val="16"/>
                <w:szCs w:val="16"/>
              </w:rPr>
            </w:pPr>
            <w:r w:rsidRPr="002C67FC">
              <w:rPr>
                <w:rFonts w:cs="Arial"/>
                <w:sz w:val="16"/>
                <w:szCs w:val="16"/>
              </w:rPr>
              <w:t xml:space="preserve">Class </w:t>
            </w:r>
            <w:r w:rsidRPr="00716349">
              <w:rPr>
                <w:rFonts w:cs="Arial"/>
                <w:color w:val="000000"/>
                <w:sz w:val="16"/>
                <w:szCs w:val="22"/>
              </w:rPr>
              <w:t>MD_SecurityConstraints&gt;MD_ClassificationCode (codelist)</w:t>
            </w:r>
          </w:p>
          <w:p w14:paraId="0C2EEAC9" w14:textId="77777777" w:rsidR="00C1698B" w:rsidRPr="002C67FC" w:rsidRDefault="00C1698B" w:rsidP="00C1698B">
            <w:pPr>
              <w:snapToGrid w:val="0"/>
              <w:spacing w:before="60" w:after="60"/>
              <w:jc w:val="left"/>
              <w:rPr>
                <w:rFonts w:cs="Arial"/>
                <w:sz w:val="16"/>
                <w:szCs w:val="16"/>
                <w:lang w:val="en-GB"/>
              </w:rPr>
            </w:pPr>
          </w:p>
        </w:tc>
        <w:tc>
          <w:tcPr>
            <w:tcW w:w="3060" w:type="dxa"/>
          </w:tcPr>
          <w:p w14:paraId="7EF1C8CE" w14:textId="77777777" w:rsidR="00C1698B" w:rsidRDefault="00C1698B" w:rsidP="00273F8C">
            <w:pPr>
              <w:spacing w:before="60" w:after="0"/>
              <w:jc w:val="left"/>
              <w:rPr>
                <w:rFonts w:cs="Arial"/>
                <w:sz w:val="16"/>
                <w:szCs w:val="16"/>
              </w:rPr>
            </w:pPr>
            <w:r>
              <w:rPr>
                <w:rFonts w:cs="Arial"/>
                <w:sz w:val="16"/>
                <w:szCs w:val="16"/>
              </w:rPr>
              <w:t>1. unclassified</w:t>
            </w:r>
          </w:p>
          <w:p w14:paraId="1CB171FC" w14:textId="77777777" w:rsidR="00C1698B" w:rsidRDefault="00C1698B" w:rsidP="00273F8C">
            <w:pPr>
              <w:spacing w:before="0" w:after="0"/>
              <w:jc w:val="left"/>
              <w:rPr>
                <w:rFonts w:cs="Arial"/>
                <w:sz w:val="16"/>
                <w:szCs w:val="16"/>
              </w:rPr>
            </w:pPr>
            <w:r>
              <w:rPr>
                <w:rFonts w:cs="Arial"/>
                <w:sz w:val="16"/>
                <w:szCs w:val="16"/>
              </w:rPr>
              <w:t>2. restricted</w:t>
            </w:r>
          </w:p>
          <w:p w14:paraId="5E6EA0CB" w14:textId="77777777" w:rsidR="00C1698B" w:rsidRDefault="00C1698B" w:rsidP="00273F8C">
            <w:pPr>
              <w:spacing w:before="0" w:after="0"/>
              <w:jc w:val="left"/>
              <w:rPr>
                <w:rFonts w:cs="Arial"/>
                <w:sz w:val="16"/>
                <w:szCs w:val="16"/>
              </w:rPr>
            </w:pPr>
            <w:r>
              <w:rPr>
                <w:rFonts w:cs="Arial"/>
                <w:sz w:val="16"/>
                <w:szCs w:val="16"/>
              </w:rPr>
              <w:t>3. confidential</w:t>
            </w:r>
          </w:p>
          <w:p w14:paraId="551B7A30" w14:textId="77777777" w:rsidR="00C1698B" w:rsidRDefault="00C1698B" w:rsidP="00273F8C">
            <w:pPr>
              <w:spacing w:before="0" w:after="0"/>
              <w:jc w:val="left"/>
              <w:rPr>
                <w:rFonts w:cs="Arial"/>
                <w:sz w:val="16"/>
                <w:szCs w:val="16"/>
              </w:rPr>
            </w:pPr>
            <w:r>
              <w:rPr>
                <w:rFonts w:cs="Arial"/>
                <w:sz w:val="16"/>
                <w:szCs w:val="16"/>
              </w:rPr>
              <w:t>4. secret</w:t>
            </w:r>
          </w:p>
          <w:p w14:paraId="1A2B799A" w14:textId="77777777" w:rsidR="00C1698B" w:rsidRDefault="00C1698B" w:rsidP="00273F8C">
            <w:pPr>
              <w:snapToGrid w:val="0"/>
              <w:spacing w:before="0" w:after="0"/>
              <w:jc w:val="left"/>
              <w:rPr>
                <w:rFonts w:cs="Arial"/>
                <w:sz w:val="16"/>
                <w:szCs w:val="16"/>
              </w:rPr>
            </w:pPr>
            <w:r>
              <w:rPr>
                <w:rFonts w:cs="Arial"/>
                <w:sz w:val="16"/>
                <w:szCs w:val="16"/>
              </w:rPr>
              <w:t>5. top secret</w:t>
            </w:r>
          </w:p>
          <w:p w14:paraId="10E4CD95" w14:textId="77777777" w:rsidR="00C1698B" w:rsidRPr="00666AFD" w:rsidRDefault="00C1698B" w:rsidP="00273F8C">
            <w:pPr>
              <w:snapToGrid w:val="0"/>
              <w:spacing w:before="0" w:after="0"/>
              <w:jc w:val="left"/>
              <w:rPr>
                <w:sz w:val="16"/>
                <w:szCs w:val="16"/>
                <w:lang w:val="en-GB"/>
              </w:rPr>
            </w:pPr>
            <w:r w:rsidRPr="00666AFD">
              <w:rPr>
                <w:sz w:val="16"/>
                <w:szCs w:val="16"/>
                <w:lang w:val="en-GB"/>
              </w:rPr>
              <w:t>6. sensitive</w:t>
            </w:r>
            <w:r>
              <w:rPr>
                <w:sz w:val="16"/>
                <w:szCs w:val="16"/>
                <w:lang w:val="en-GB"/>
              </w:rPr>
              <w:t xml:space="preserve"> </w:t>
            </w:r>
            <w:r w:rsidRPr="00666AFD">
              <w:rPr>
                <w:sz w:val="16"/>
                <w:szCs w:val="16"/>
                <w:lang w:val="en-GB"/>
              </w:rPr>
              <w:t>but</w:t>
            </w:r>
            <w:r>
              <w:rPr>
                <w:sz w:val="16"/>
                <w:szCs w:val="16"/>
                <w:lang w:val="en-GB"/>
              </w:rPr>
              <w:t xml:space="preserve"> </w:t>
            </w:r>
            <w:r w:rsidRPr="00666AFD">
              <w:rPr>
                <w:sz w:val="16"/>
                <w:szCs w:val="16"/>
                <w:lang w:val="en-GB"/>
              </w:rPr>
              <w:t>unclassified</w:t>
            </w:r>
          </w:p>
          <w:p w14:paraId="34AF8F4B" w14:textId="77777777" w:rsidR="00C1698B" w:rsidRPr="00666AFD" w:rsidRDefault="00C1698B" w:rsidP="00273F8C">
            <w:pPr>
              <w:snapToGrid w:val="0"/>
              <w:spacing w:before="0" w:after="0"/>
              <w:jc w:val="left"/>
              <w:rPr>
                <w:sz w:val="16"/>
                <w:szCs w:val="16"/>
                <w:lang w:val="en-GB"/>
              </w:rPr>
            </w:pPr>
            <w:r w:rsidRPr="00666AFD">
              <w:rPr>
                <w:sz w:val="16"/>
                <w:szCs w:val="16"/>
                <w:lang w:val="en-GB"/>
              </w:rPr>
              <w:t>7. for</w:t>
            </w:r>
            <w:r>
              <w:rPr>
                <w:sz w:val="16"/>
                <w:szCs w:val="16"/>
                <w:lang w:val="en-GB"/>
              </w:rPr>
              <w:t xml:space="preserve"> </w:t>
            </w:r>
            <w:r w:rsidRPr="00666AFD">
              <w:rPr>
                <w:sz w:val="16"/>
                <w:szCs w:val="16"/>
                <w:lang w:val="en-GB"/>
              </w:rPr>
              <w:t>official</w:t>
            </w:r>
            <w:r>
              <w:rPr>
                <w:sz w:val="16"/>
                <w:szCs w:val="16"/>
                <w:lang w:val="en-GB"/>
              </w:rPr>
              <w:t xml:space="preserve"> </w:t>
            </w:r>
            <w:r w:rsidRPr="00666AFD">
              <w:rPr>
                <w:sz w:val="16"/>
                <w:szCs w:val="16"/>
                <w:lang w:val="en-GB"/>
              </w:rPr>
              <w:t>use</w:t>
            </w:r>
            <w:r>
              <w:rPr>
                <w:sz w:val="16"/>
                <w:szCs w:val="16"/>
                <w:lang w:val="en-GB"/>
              </w:rPr>
              <w:t xml:space="preserve"> </w:t>
            </w:r>
            <w:r w:rsidRPr="00666AFD">
              <w:rPr>
                <w:sz w:val="16"/>
                <w:szCs w:val="16"/>
                <w:lang w:val="en-GB"/>
              </w:rPr>
              <w:t>only</w:t>
            </w:r>
          </w:p>
          <w:p w14:paraId="4E18F2A2" w14:textId="77777777" w:rsidR="00C1698B" w:rsidRPr="00666AFD" w:rsidRDefault="00C1698B" w:rsidP="00273F8C">
            <w:pPr>
              <w:snapToGrid w:val="0"/>
              <w:spacing w:before="0" w:after="0"/>
              <w:jc w:val="left"/>
              <w:rPr>
                <w:sz w:val="16"/>
                <w:szCs w:val="16"/>
                <w:lang w:val="en-GB"/>
              </w:rPr>
            </w:pPr>
            <w:r w:rsidRPr="00666AFD">
              <w:rPr>
                <w:sz w:val="16"/>
                <w:szCs w:val="16"/>
                <w:lang w:val="en-GB"/>
              </w:rPr>
              <w:t>8. protected</w:t>
            </w:r>
          </w:p>
          <w:p w14:paraId="2E210825" w14:textId="77777777" w:rsidR="00C1698B" w:rsidRPr="002A5288" w:rsidRDefault="00C1698B" w:rsidP="00273F8C">
            <w:pPr>
              <w:snapToGrid w:val="0"/>
              <w:spacing w:before="0" w:after="60"/>
              <w:jc w:val="left"/>
              <w:rPr>
                <w:sz w:val="16"/>
                <w:szCs w:val="16"/>
                <w:lang w:val="en-GB"/>
              </w:rPr>
            </w:pPr>
            <w:r w:rsidRPr="00666AFD">
              <w:rPr>
                <w:sz w:val="16"/>
                <w:szCs w:val="16"/>
                <w:lang w:val="en-GB"/>
              </w:rPr>
              <w:t>9. limited</w:t>
            </w:r>
            <w:r>
              <w:rPr>
                <w:sz w:val="16"/>
                <w:szCs w:val="16"/>
                <w:lang w:val="en-GB"/>
              </w:rPr>
              <w:t xml:space="preserve"> </w:t>
            </w:r>
            <w:r w:rsidRPr="00666AFD">
              <w:rPr>
                <w:sz w:val="16"/>
                <w:szCs w:val="16"/>
                <w:lang w:val="en-GB"/>
              </w:rPr>
              <w:t>distribution</w:t>
            </w:r>
          </w:p>
        </w:tc>
      </w:tr>
      <w:tr w:rsidR="00C1698B" w:rsidRPr="002A5288" w14:paraId="6109E6D4" w14:textId="77777777" w:rsidTr="00716349">
        <w:trPr>
          <w:cantSplit/>
          <w:trHeight w:val="326"/>
        </w:trPr>
        <w:tc>
          <w:tcPr>
            <w:tcW w:w="1080" w:type="dxa"/>
          </w:tcPr>
          <w:p w14:paraId="3C5F8E91" w14:textId="77777777" w:rsidR="00C1698B" w:rsidRPr="002A5288" w:rsidRDefault="00C1698B" w:rsidP="00C1698B">
            <w:pPr>
              <w:snapToGrid w:val="0"/>
              <w:spacing w:before="60" w:after="60"/>
              <w:jc w:val="left"/>
              <w:rPr>
                <w:sz w:val="16"/>
                <w:szCs w:val="16"/>
                <w:lang w:val="en-GB"/>
              </w:rPr>
            </w:pPr>
            <w:r w:rsidRPr="002A5288">
              <w:rPr>
                <w:sz w:val="16"/>
                <w:szCs w:val="16"/>
                <w:lang w:val="en-GB"/>
              </w:rPr>
              <w:t>Attribute</w:t>
            </w:r>
          </w:p>
        </w:tc>
        <w:tc>
          <w:tcPr>
            <w:tcW w:w="2610" w:type="dxa"/>
          </w:tcPr>
          <w:p w14:paraId="38ED122A" w14:textId="77777777" w:rsidR="00C1698B" w:rsidRPr="002A5288" w:rsidRDefault="00C1698B" w:rsidP="00C1698B">
            <w:pPr>
              <w:snapToGrid w:val="0"/>
              <w:spacing w:before="60" w:after="60"/>
              <w:jc w:val="left"/>
              <w:rPr>
                <w:sz w:val="16"/>
                <w:szCs w:val="16"/>
                <w:lang w:val="en-GB"/>
              </w:rPr>
            </w:pPr>
            <w:r w:rsidRPr="002A5288">
              <w:rPr>
                <w:sz w:val="16"/>
                <w:szCs w:val="16"/>
                <w:lang w:val="en-GB"/>
              </w:rPr>
              <w:t>purpose</w:t>
            </w:r>
          </w:p>
        </w:tc>
        <w:tc>
          <w:tcPr>
            <w:tcW w:w="3510" w:type="dxa"/>
          </w:tcPr>
          <w:p w14:paraId="79DEA5A7" w14:textId="77777777" w:rsidR="00C1698B" w:rsidRPr="002A5288" w:rsidRDefault="00C1698B" w:rsidP="00C1698B">
            <w:pPr>
              <w:snapToGrid w:val="0"/>
              <w:spacing w:before="60" w:after="60"/>
              <w:jc w:val="left"/>
              <w:rPr>
                <w:sz w:val="16"/>
                <w:szCs w:val="16"/>
                <w:lang w:val="en-GB"/>
              </w:rPr>
            </w:pPr>
            <w:r w:rsidRPr="002A5288">
              <w:rPr>
                <w:sz w:val="16"/>
                <w:szCs w:val="16"/>
                <w:lang w:val="en-GB"/>
              </w:rPr>
              <w:t xml:space="preserve">The purpose for which the dataset has been issued </w:t>
            </w:r>
          </w:p>
        </w:tc>
        <w:tc>
          <w:tcPr>
            <w:tcW w:w="810" w:type="dxa"/>
          </w:tcPr>
          <w:p w14:paraId="6D85F40C" w14:textId="77777777" w:rsidR="00C1698B" w:rsidRPr="002A5288" w:rsidRDefault="00C1698B" w:rsidP="00C1698B">
            <w:pPr>
              <w:snapToGrid w:val="0"/>
              <w:spacing w:before="60" w:after="60"/>
              <w:jc w:val="center"/>
              <w:rPr>
                <w:sz w:val="16"/>
                <w:szCs w:val="16"/>
                <w:lang w:val="en-GB"/>
              </w:rPr>
            </w:pPr>
            <w:r>
              <w:rPr>
                <w:sz w:val="16"/>
                <w:szCs w:val="16"/>
                <w:lang w:val="en-GB"/>
              </w:rPr>
              <w:t>1</w:t>
            </w:r>
          </w:p>
        </w:tc>
        <w:tc>
          <w:tcPr>
            <w:tcW w:w="2790" w:type="dxa"/>
          </w:tcPr>
          <w:p w14:paraId="0E5DB59E" w14:textId="010054DE" w:rsidR="00C1698B" w:rsidRPr="002C67FC" w:rsidRDefault="00846772" w:rsidP="00C1698B">
            <w:pPr>
              <w:snapToGrid w:val="0"/>
              <w:spacing w:before="60" w:after="60"/>
              <w:jc w:val="left"/>
              <w:rPr>
                <w:rFonts w:cs="Arial"/>
                <w:sz w:val="16"/>
                <w:szCs w:val="16"/>
                <w:lang w:val="en-GB"/>
              </w:rPr>
            </w:pPr>
            <w:r w:rsidRPr="00716349">
              <w:rPr>
                <w:rFonts w:eastAsia="MS Mincho" w:cs="Arial"/>
                <w:sz w:val="16"/>
                <w:szCs w:val="16"/>
                <w:lang w:eastAsia="en-SG"/>
              </w:rPr>
              <w:t>S100_Purpose</w:t>
            </w:r>
          </w:p>
        </w:tc>
        <w:tc>
          <w:tcPr>
            <w:tcW w:w="3060" w:type="dxa"/>
          </w:tcPr>
          <w:p w14:paraId="3C0D307C" w14:textId="005C2EFE" w:rsidR="00C1698B" w:rsidRPr="002A5288" w:rsidRDefault="00C1698B" w:rsidP="00C1698B">
            <w:pPr>
              <w:snapToGrid w:val="0"/>
              <w:spacing w:before="60" w:after="60"/>
              <w:jc w:val="left"/>
              <w:rPr>
                <w:sz w:val="16"/>
                <w:szCs w:val="16"/>
                <w:lang w:val="en-GB"/>
              </w:rPr>
            </w:pPr>
          </w:p>
        </w:tc>
      </w:tr>
      <w:tr w:rsidR="00C63713" w:rsidRPr="002A5288" w14:paraId="003D7459" w14:textId="77777777" w:rsidTr="00EE37EB">
        <w:trPr>
          <w:cantSplit/>
          <w:trHeight w:val="326"/>
        </w:trPr>
        <w:tc>
          <w:tcPr>
            <w:tcW w:w="1080" w:type="dxa"/>
          </w:tcPr>
          <w:p w14:paraId="4C7E51A7" w14:textId="21454F1D" w:rsidR="00C63713" w:rsidRPr="002A5288" w:rsidRDefault="00C63713" w:rsidP="00C1698B">
            <w:pPr>
              <w:snapToGrid w:val="0"/>
              <w:spacing w:before="60" w:after="60"/>
              <w:jc w:val="left"/>
              <w:rPr>
                <w:sz w:val="16"/>
                <w:szCs w:val="16"/>
                <w:lang w:val="en-GB"/>
              </w:rPr>
            </w:pPr>
            <w:r w:rsidRPr="002A5288">
              <w:rPr>
                <w:sz w:val="16"/>
                <w:szCs w:val="16"/>
                <w:lang w:val="en-GB"/>
              </w:rPr>
              <w:t>Attribute</w:t>
            </w:r>
          </w:p>
        </w:tc>
        <w:tc>
          <w:tcPr>
            <w:tcW w:w="2610" w:type="dxa"/>
          </w:tcPr>
          <w:p w14:paraId="250F48B7" w14:textId="6284EBDE" w:rsidR="00C63713" w:rsidRPr="002A5288" w:rsidRDefault="00C63713" w:rsidP="00C1698B">
            <w:pPr>
              <w:snapToGrid w:val="0"/>
              <w:spacing w:before="60" w:after="60"/>
              <w:jc w:val="left"/>
              <w:rPr>
                <w:sz w:val="16"/>
                <w:szCs w:val="16"/>
                <w:lang w:val="en-GB"/>
              </w:rPr>
            </w:pPr>
            <w:r>
              <w:rPr>
                <w:sz w:val="16"/>
                <w:szCs w:val="16"/>
                <w:lang w:val="en-GB"/>
              </w:rPr>
              <w:t>notForNavigation</w:t>
            </w:r>
          </w:p>
        </w:tc>
        <w:tc>
          <w:tcPr>
            <w:tcW w:w="3510" w:type="dxa"/>
          </w:tcPr>
          <w:p w14:paraId="56654E2D" w14:textId="5F3583CB" w:rsidR="00C63713" w:rsidRPr="002A5288" w:rsidRDefault="00C63713" w:rsidP="00C1698B">
            <w:pPr>
              <w:snapToGrid w:val="0"/>
              <w:spacing w:before="60" w:after="60"/>
              <w:jc w:val="left"/>
              <w:rPr>
                <w:sz w:val="16"/>
                <w:szCs w:val="16"/>
                <w:lang w:val="en-GB"/>
              </w:rPr>
            </w:pPr>
            <w:r w:rsidRPr="00C63713">
              <w:rPr>
                <w:sz w:val="16"/>
                <w:szCs w:val="16"/>
                <w:lang w:val="en-GB"/>
              </w:rPr>
              <w:t>Indicates the dataset is not intended to be used for navigation</w:t>
            </w:r>
          </w:p>
        </w:tc>
        <w:tc>
          <w:tcPr>
            <w:tcW w:w="810" w:type="dxa"/>
          </w:tcPr>
          <w:p w14:paraId="0774E8F2" w14:textId="53604798" w:rsidR="00C63713" w:rsidRDefault="00C63713" w:rsidP="00C1698B">
            <w:pPr>
              <w:snapToGrid w:val="0"/>
              <w:spacing w:before="60" w:after="60"/>
              <w:jc w:val="center"/>
              <w:rPr>
                <w:sz w:val="16"/>
                <w:szCs w:val="16"/>
                <w:lang w:val="en-GB"/>
              </w:rPr>
            </w:pPr>
            <w:r>
              <w:rPr>
                <w:sz w:val="16"/>
                <w:szCs w:val="16"/>
                <w:lang w:val="en-GB"/>
              </w:rPr>
              <w:t>1</w:t>
            </w:r>
          </w:p>
        </w:tc>
        <w:tc>
          <w:tcPr>
            <w:tcW w:w="2790" w:type="dxa"/>
          </w:tcPr>
          <w:p w14:paraId="2B19422A" w14:textId="6A3887E8" w:rsidR="00C63713" w:rsidRPr="00716349" w:rsidRDefault="00C63713" w:rsidP="00C1698B">
            <w:pPr>
              <w:snapToGrid w:val="0"/>
              <w:spacing w:before="60" w:after="60"/>
              <w:jc w:val="left"/>
              <w:rPr>
                <w:rFonts w:eastAsia="MS Mincho" w:cs="Arial"/>
                <w:sz w:val="16"/>
                <w:szCs w:val="16"/>
                <w:lang w:eastAsia="en-SG"/>
              </w:rPr>
            </w:pPr>
            <w:r w:rsidRPr="00716349">
              <w:rPr>
                <w:rFonts w:eastAsia="MS Mincho" w:cs="Arial"/>
                <w:sz w:val="16"/>
                <w:szCs w:val="16"/>
                <w:lang w:eastAsia="en-SG"/>
              </w:rPr>
              <w:t>Boolean</w:t>
            </w:r>
          </w:p>
        </w:tc>
        <w:tc>
          <w:tcPr>
            <w:tcW w:w="3060" w:type="dxa"/>
          </w:tcPr>
          <w:p w14:paraId="7B2CE3D5" w14:textId="77777777" w:rsidR="00FE2CB9" w:rsidRPr="00FE2CB9" w:rsidRDefault="00FE2CB9" w:rsidP="00FE2CB9">
            <w:pPr>
              <w:snapToGrid w:val="0"/>
              <w:spacing w:before="60" w:after="60"/>
              <w:jc w:val="left"/>
              <w:rPr>
                <w:sz w:val="16"/>
                <w:szCs w:val="16"/>
                <w:lang w:val="en-GB"/>
              </w:rPr>
            </w:pPr>
            <w:r w:rsidRPr="00116CE2">
              <w:rPr>
                <w:i/>
                <w:iCs/>
                <w:sz w:val="16"/>
                <w:szCs w:val="16"/>
                <w:lang w:val="en-GB"/>
              </w:rPr>
              <w:t>True</w:t>
            </w:r>
            <w:r w:rsidRPr="00FE2CB9">
              <w:rPr>
                <w:sz w:val="16"/>
                <w:szCs w:val="16"/>
                <w:lang w:val="en-GB"/>
              </w:rPr>
              <w:t xml:space="preserve"> indicates the dataset is not intended to be used for navigation</w:t>
            </w:r>
          </w:p>
          <w:p w14:paraId="030C0C38" w14:textId="042D5B3E" w:rsidR="00C63713" w:rsidRPr="00904A12" w:rsidDel="00E23167" w:rsidRDefault="00FE2CB9" w:rsidP="00FE2CB9">
            <w:pPr>
              <w:snapToGrid w:val="0"/>
              <w:spacing w:before="60" w:after="60"/>
              <w:jc w:val="left"/>
              <w:rPr>
                <w:sz w:val="16"/>
                <w:szCs w:val="16"/>
                <w:lang w:val="en-GB"/>
              </w:rPr>
            </w:pPr>
            <w:r w:rsidRPr="00116CE2">
              <w:rPr>
                <w:i/>
                <w:iCs/>
                <w:sz w:val="16"/>
                <w:szCs w:val="16"/>
                <w:lang w:val="en-GB"/>
              </w:rPr>
              <w:t>False</w:t>
            </w:r>
            <w:r w:rsidRPr="00FE2CB9">
              <w:rPr>
                <w:sz w:val="16"/>
                <w:szCs w:val="16"/>
                <w:lang w:val="en-GB"/>
              </w:rPr>
              <w:t xml:space="preserve"> indicates the dataset is intended to be used for navigation</w:t>
            </w:r>
          </w:p>
        </w:tc>
      </w:tr>
      <w:tr w:rsidR="00C1698B" w:rsidRPr="002A5288" w14:paraId="59B19FC1" w14:textId="77777777" w:rsidTr="00716349">
        <w:trPr>
          <w:cantSplit/>
          <w:trHeight w:val="326"/>
        </w:trPr>
        <w:tc>
          <w:tcPr>
            <w:tcW w:w="1080" w:type="dxa"/>
          </w:tcPr>
          <w:p w14:paraId="53E92E6D" w14:textId="77777777" w:rsidR="00C1698B" w:rsidRPr="002A5288" w:rsidRDefault="00C1698B" w:rsidP="00C1698B">
            <w:pPr>
              <w:snapToGrid w:val="0"/>
              <w:spacing w:before="60" w:after="60"/>
              <w:jc w:val="left"/>
              <w:rPr>
                <w:sz w:val="16"/>
                <w:szCs w:val="16"/>
                <w:lang w:val="en-GB"/>
              </w:rPr>
            </w:pPr>
            <w:r w:rsidRPr="002A5288">
              <w:rPr>
                <w:sz w:val="16"/>
                <w:szCs w:val="16"/>
                <w:lang w:val="en-GB"/>
              </w:rPr>
              <w:t>Attribute</w:t>
            </w:r>
          </w:p>
        </w:tc>
        <w:tc>
          <w:tcPr>
            <w:tcW w:w="2610" w:type="dxa"/>
          </w:tcPr>
          <w:p w14:paraId="33A6FC84" w14:textId="77777777" w:rsidR="00C1698B" w:rsidRPr="002A5288" w:rsidRDefault="00C1698B" w:rsidP="00C1698B">
            <w:pPr>
              <w:snapToGrid w:val="0"/>
              <w:spacing w:before="60" w:after="60"/>
              <w:jc w:val="left"/>
              <w:rPr>
                <w:sz w:val="16"/>
                <w:szCs w:val="16"/>
                <w:lang w:val="en-GB"/>
              </w:rPr>
            </w:pPr>
            <w:r w:rsidRPr="002A5288">
              <w:rPr>
                <w:sz w:val="16"/>
                <w:szCs w:val="16"/>
                <w:lang w:val="en-GB"/>
              </w:rPr>
              <w:t>specificUsage</w:t>
            </w:r>
          </w:p>
        </w:tc>
        <w:tc>
          <w:tcPr>
            <w:tcW w:w="3510" w:type="dxa"/>
          </w:tcPr>
          <w:p w14:paraId="28322387" w14:textId="77777777" w:rsidR="00C1698B" w:rsidRPr="002A5288" w:rsidRDefault="00C1698B" w:rsidP="00C1698B">
            <w:pPr>
              <w:snapToGrid w:val="0"/>
              <w:spacing w:before="60" w:after="60"/>
              <w:jc w:val="left"/>
              <w:rPr>
                <w:sz w:val="16"/>
                <w:szCs w:val="16"/>
                <w:lang w:val="en-GB"/>
              </w:rPr>
            </w:pPr>
            <w:r w:rsidRPr="002A5288">
              <w:rPr>
                <w:sz w:val="16"/>
                <w:szCs w:val="16"/>
                <w:lang w:val="en-GB"/>
              </w:rPr>
              <w:t>The use for which the dataset is intended</w:t>
            </w:r>
          </w:p>
        </w:tc>
        <w:tc>
          <w:tcPr>
            <w:tcW w:w="810" w:type="dxa"/>
          </w:tcPr>
          <w:p w14:paraId="2689C823" w14:textId="77777777" w:rsidR="00C1698B" w:rsidRPr="002A5288" w:rsidRDefault="00C1698B" w:rsidP="00C1698B">
            <w:pPr>
              <w:snapToGrid w:val="0"/>
              <w:spacing w:before="60" w:after="60"/>
              <w:jc w:val="center"/>
              <w:rPr>
                <w:sz w:val="16"/>
                <w:szCs w:val="16"/>
                <w:lang w:val="en-GB"/>
              </w:rPr>
            </w:pPr>
            <w:r>
              <w:rPr>
                <w:sz w:val="16"/>
                <w:szCs w:val="16"/>
                <w:lang w:val="en-GB"/>
              </w:rPr>
              <w:t>1</w:t>
            </w:r>
          </w:p>
        </w:tc>
        <w:tc>
          <w:tcPr>
            <w:tcW w:w="2790" w:type="dxa"/>
          </w:tcPr>
          <w:p w14:paraId="5168CCC9" w14:textId="23327998" w:rsidR="00C1698B" w:rsidRPr="002C67FC" w:rsidRDefault="00C1698B" w:rsidP="00716349">
            <w:pPr>
              <w:spacing w:before="60" w:after="60"/>
              <w:jc w:val="left"/>
              <w:rPr>
                <w:rFonts w:cs="Arial"/>
                <w:sz w:val="16"/>
                <w:szCs w:val="16"/>
                <w:lang w:val="en-GB"/>
              </w:rPr>
            </w:pPr>
            <w:r w:rsidRPr="00716349">
              <w:rPr>
                <w:rFonts w:cs="Arial"/>
                <w:color w:val="000000"/>
                <w:sz w:val="16"/>
                <w:szCs w:val="16"/>
              </w:rPr>
              <w:t>MD_USAGE&gt;specificUsage (character string)</w:t>
            </w:r>
          </w:p>
        </w:tc>
        <w:tc>
          <w:tcPr>
            <w:tcW w:w="3060" w:type="dxa"/>
          </w:tcPr>
          <w:p w14:paraId="3C851CE0" w14:textId="627823CB" w:rsidR="00C1698B" w:rsidRPr="002A5288" w:rsidRDefault="00C1698B" w:rsidP="00C1698B">
            <w:pPr>
              <w:snapToGrid w:val="0"/>
              <w:spacing w:before="60" w:after="60"/>
              <w:jc w:val="left"/>
              <w:rPr>
                <w:sz w:val="16"/>
                <w:szCs w:val="16"/>
                <w:lang w:val="en-GB"/>
              </w:rPr>
            </w:pPr>
            <w:r w:rsidRPr="00904A12">
              <w:rPr>
                <w:sz w:val="16"/>
                <w:szCs w:val="16"/>
                <w:lang w:val="en-GB"/>
              </w:rPr>
              <w:t xml:space="preserve">For navigation through &lt;name of </w:t>
            </w:r>
            <w:del w:id="1532" w:author="Jason Rhee" w:date="2024-07-26T13:03:00Z" w16du:dateUtc="2024-07-26T03:03:00Z">
              <w:r w:rsidRPr="00904A12" w:rsidDel="0098509A">
                <w:rPr>
                  <w:sz w:val="16"/>
                  <w:szCs w:val="16"/>
                  <w:lang w:val="en-GB"/>
                </w:rPr>
                <w:delText>UKCM area</w:delText>
              </w:r>
            </w:del>
            <w:ins w:id="1533" w:author="Jason Rhee" w:date="2024-07-26T13:03:00Z" w16du:dateUtc="2024-07-26T03:03:00Z">
              <w:r w:rsidR="0098509A">
                <w:rPr>
                  <w:sz w:val="16"/>
                  <w:szCs w:val="16"/>
                  <w:lang w:val="en-GB"/>
                </w:rPr>
                <w:t>UKCM Operational Area</w:t>
              </w:r>
            </w:ins>
            <w:r w:rsidRPr="00904A12">
              <w:rPr>
                <w:sz w:val="16"/>
                <w:szCs w:val="16"/>
                <w:lang w:val="en-GB"/>
              </w:rPr>
              <w:t>&gt; by &lt;ship name&gt;.</w:t>
            </w:r>
          </w:p>
        </w:tc>
      </w:tr>
      <w:tr w:rsidR="00505FAD" w:rsidRPr="002A5288" w14:paraId="6369993A" w14:textId="77777777" w:rsidTr="00EE37EB">
        <w:trPr>
          <w:cantSplit/>
          <w:trHeight w:val="326"/>
        </w:trPr>
        <w:tc>
          <w:tcPr>
            <w:tcW w:w="1080" w:type="dxa"/>
          </w:tcPr>
          <w:p w14:paraId="6AEAC5F2" w14:textId="15E36356" w:rsidR="00505FAD" w:rsidRPr="002A5288" w:rsidRDefault="00505FAD" w:rsidP="00C1698B">
            <w:pPr>
              <w:snapToGrid w:val="0"/>
              <w:spacing w:before="60" w:after="60"/>
              <w:jc w:val="left"/>
              <w:rPr>
                <w:sz w:val="16"/>
                <w:szCs w:val="16"/>
                <w:lang w:val="en-GB"/>
              </w:rPr>
            </w:pPr>
            <w:r w:rsidRPr="002A5288">
              <w:rPr>
                <w:sz w:val="16"/>
                <w:szCs w:val="16"/>
                <w:lang w:val="en-GB"/>
              </w:rPr>
              <w:t>Attribute</w:t>
            </w:r>
          </w:p>
        </w:tc>
        <w:tc>
          <w:tcPr>
            <w:tcW w:w="2610" w:type="dxa"/>
          </w:tcPr>
          <w:p w14:paraId="4BB8B3EC" w14:textId="670B4207" w:rsidR="00505FAD" w:rsidRPr="002A5288" w:rsidRDefault="00505FAD" w:rsidP="00C1698B">
            <w:pPr>
              <w:snapToGrid w:val="0"/>
              <w:spacing w:before="60" w:after="60"/>
              <w:jc w:val="left"/>
              <w:rPr>
                <w:sz w:val="16"/>
                <w:szCs w:val="16"/>
                <w:lang w:val="en-GB"/>
              </w:rPr>
            </w:pPr>
            <w:r w:rsidRPr="00505FAD">
              <w:rPr>
                <w:sz w:val="16"/>
                <w:szCs w:val="16"/>
                <w:lang w:val="en-GB"/>
              </w:rPr>
              <w:t>editionNumber</w:t>
            </w:r>
          </w:p>
        </w:tc>
        <w:tc>
          <w:tcPr>
            <w:tcW w:w="3510" w:type="dxa"/>
          </w:tcPr>
          <w:p w14:paraId="07DB4ADE" w14:textId="7C523C0A" w:rsidR="00505FAD" w:rsidRPr="002A5288" w:rsidRDefault="00505FAD" w:rsidP="00C1698B">
            <w:pPr>
              <w:snapToGrid w:val="0"/>
              <w:spacing w:before="60" w:after="60"/>
              <w:jc w:val="left"/>
              <w:rPr>
                <w:sz w:val="16"/>
                <w:szCs w:val="16"/>
                <w:lang w:val="en-GB"/>
              </w:rPr>
            </w:pPr>
            <w:r w:rsidRPr="00505FAD">
              <w:rPr>
                <w:sz w:val="16"/>
                <w:szCs w:val="16"/>
                <w:lang w:val="en-GB"/>
              </w:rPr>
              <w:t>The Edition number of the dataset</w:t>
            </w:r>
          </w:p>
        </w:tc>
        <w:tc>
          <w:tcPr>
            <w:tcW w:w="810" w:type="dxa"/>
          </w:tcPr>
          <w:p w14:paraId="02D3C9DE" w14:textId="370DD358" w:rsidR="00505FAD" w:rsidRDefault="00505FAD" w:rsidP="00C1698B">
            <w:pPr>
              <w:snapToGrid w:val="0"/>
              <w:spacing w:before="60" w:after="60"/>
              <w:jc w:val="center"/>
              <w:rPr>
                <w:sz w:val="16"/>
                <w:szCs w:val="16"/>
                <w:lang w:val="en-GB"/>
              </w:rPr>
            </w:pPr>
            <w:commentRangeStart w:id="1534"/>
            <w:del w:id="1535" w:author="Jason Rhee" w:date="2024-03-07T17:16:00Z">
              <w:r w:rsidRPr="00505FAD" w:rsidDel="005F37DC">
                <w:rPr>
                  <w:sz w:val="16"/>
                  <w:szCs w:val="16"/>
                  <w:lang w:val="en-GB"/>
                </w:rPr>
                <w:delText>0..</w:delText>
              </w:r>
            </w:del>
            <w:commentRangeEnd w:id="1534"/>
            <w:r w:rsidR="00986F0D">
              <w:rPr>
                <w:rStyle w:val="CommentReference"/>
                <w:rFonts w:eastAsia="MS Mincho"/>
                <w:szCs w:val="20"/>
                <w:lang w:eastAsia="ja-JP"/>
              </w:rPr>
              <w:commentReference w:id="1534"/>
            </w:r>
            <w:r w:rsidRPr="00505FAD">
              <w:rPr>
                <w:sz w:val="16"/>
                <w:szCs w:val="16"/>
                <w:lang w:val="en-GB"/>
              </w:rPr>
              <w:t>1</w:t>
            </w:r>
          </w:p>
        </w:tc>
        <w:tc>
          <w:tcPr>
            <w:tcW w:w="2790" w:type="dxa"/>
          </w:tcPr>
          <w:p w14:paraId="11F40B5D" w14:textId="6B89721E" w:rsidR="00505FAD" w:rsidRPr="00716349" w:rsidRDefault="00505FAD" w:rsidP="00C1698B">
            <w:pPr>
              <w:spacing w:before="60" w:after="60"/>
              <w:jc w:val="left"/>
              <w:rPr>
                <w:rFonts w:cs="Arial"/>
                <w:color w:val="000000"/>
                <w:sz w:val="16"/>
                <w:szCs w:val="16"/>
              </w:rPr>
            </w:pPr>
            <w:r w:rsidRPr="00716349">
              <w:rPr>
                <w:rFonts w:cs="Arial"/>
                <w:color w:val="000000"/>
                <w:sz w:val="16"/>
                <w:szCs w:val="16"/>
              </w:rPr>
              <w:t>Integer</w:t>
            </w:r>
          </w:p>
        </w:tc>
        <w:tc>
          <w:tcPr>
            <w:tcW w:w="3060" w:type="dxa"/>
          </w:tcPr>
          <w:p w14:paraId="5A64ADBA" w14:textId="626F8CB1" w:rsidR="00505FAD" w:rsidRPr="00904A12" w:rsidRDefault="00505FAD" w:rsidP="00C1698B">
            <w:pPr>
              <w:snapToGrid w:val="0"/>
              <w:spacing w:before="60" w:after="60"/>
              <w:jc w:val="left"/>
              <w:rPr>
                <w:sz w:val="16"/>
                <w:szCs w:val="16"/>
                <w:lang w:val="en-GB"/>
              </w:rPr>
            </w:pPr>
            <w:r w:rsidRPr="00505FAD">
              <w:rPr>
                <w:sz w:val="16"/>
                <w:szCs w:val="16"/>
                <w:lang w:val="en-GB"/>
              </w:rPr>
              <w:t>When a dataset is initially created, the Edition number 1 is assigned to it. The Edition number is increased by 1 at each new Edition. Edition number remains the same for a re-issue</w:t>
            </w:r>
          </w:p>
        </w:tc>
      </w:tr>
      <w:tr w:rsidR="00505FAD" w:rsidRPr="002A5288" w14:paraId="6449C258" w14:textId="77777777" w:rsidTr="00EE37EB">
        <w:trPr>
          <w:cantSplit/>
          <w:trHeight w:val="326"/>
        </w:trPr>
        <w:tc>
          <w:tcPr>
            <w:tcW w:w="1080" w:type="dxa"/>
          </w:tcPr>
          <w:p w14:paraId="170F80DD" w14:textId="0EBD50E4" w:rsidR="00505FAD" w:rsidRPr="002A5288" w:rsidRDefault="00505FAD" w:rsidP="00C1698B">
            <w:pPr>
              <w:snapToGrid w:val="0"/>
              <w:spacing w:before="60" w:after="60"/>
              <w:jc w:val="left"/>
              <w:rPr>
                <w:sz w:val="16"/>
                <w:szCs w:val="16"/>
                <w:lang w:val="en-GB"/>
              </w:rPr>
            </w:pPr>
            <w:r w:rsidRPr="002A5288">
              <w:rPr>
                <w:sz w:val="16"/>
                <w:szCs w:val="16"/>
                <w:lang w:val="en-GB"/>
              </w:rPr>
              <w:t>Attribute</w:t>
            </w:r>
          </w:p>
        </w:tc>
        <w:tc>
          <w:tcPr>
            <w:tcW w:w="2610" w:type="dxa"/>
          </w:tcPr>
          <w:p w14:paraId="48CF6B89" w14:textId="17914AC8" w:rsidR="00505FAD" w:rsidRPr="002A5288" w:rsidRDefault="00505FAD" w:rsidP="00C1698B">
            <w:pPr>
              <w:snapToGrid w:val="0"/>
              <w:spacing w:before="60" w:after="60"/>
              <w:jc w:val="left"/>
              <w:rPr>
                <w:sz w:val="16"/>
                <w:szCs w:val="16"/>
                <w:lang w:val="en-GB"/>
              </w:rPr>
            </w:pPr>
            <w:r w:rsidRPr="00505FAD">
              <w:rPr>
                <w:sz w:val="16"/>
                <w:szCs w:val="16"/>
                <w:lang w:val="en-GB"/>
              </w:rPr>
              <w:t>updateNumber</w:t>
            </w:r>
          </w:p>
        </w:tc>
        <w:tc>
          <w:tcPr>
            <w:tcW w:w="3510" w:type="dxa"/>
          </w:tcPr>
          <w:p w14:paraId="585D4B06" w14:textId="4B9170D8" w:rsidR="00505FAD" w:rsidRPr="002A5288" w:rsidRDefault="00505FAD" w:rsidP="00C1698B">
            <w:pPr>
              <w:snapToGrid w:val="0"/>
              <w:spacing w:before="60" w:after="60"/>
              <w:jc w:val="left"/>
              <w:rPr>
                <w:sz w:val="16"/>
                <w:szCs w:val="16"/>
                <w:lang w:val="en-GB"/>
              </w:rPr>
            </w:pPr>
            <w:r w:rsidRPr="00505FAD">
              <w:rPr>
                <w:sz w:val="16"/>
                <w:szCs w:val="16"/>
                <w:lang w:val="en-GB"/>
              </w:rPr>
              <w:t>Update number assigned to the dataset and increased by one for each subsequent update</w:t>
            </w:r>
          </w:p>
        </w:tc>
        <w:tc>
          <w:tcPr>
            <w:tcW w:w="810" w:type="dxa"/>
          </w:tcPr>
          <w:p w14:paraId="0E14005F" w14:textId="04B628A4" w:rsidR="00505FAD" w:rsidRDefault="00505FAD" w:rsidP="00C1698B">
            <w:pPr>
              <w:snapToGrid w:val="0"/>
              <w:spacing w:before="60" w:after="60"/>
              <w:jc w:val="center"/>
              <w:rPr>
                <w:sz w:val="16"/>
                <w:szCs w:val="16"/>
                <w:lang w:val="en-GB"/>
              </w:rPr>
            </w:pPr>
            <w:r w:rsidRPr="00505FAD">
              <w:rPr>
                <w:sz w:val="16"/>
                <w:szCs w:val="16"/>
                <w:lang w:val="en-GB"/>
              </w:rPr>
              <w:t>0..1</w:t>
            </w:r>
          </w:p>
        </w:tc>
        <w:tc>
          <w:tcPr>
            <w:tcW w:w="2790" w:type="dxa"/>
          </w:tcPr>
          <w:p w14:paraId="305EF229" w14:textId="4FBEDD0C" w:rsidR="00505FAD" w:rsidRPr="00716349" w:rsidRDefault="00505FAD" w:rsidP="00C1698B">
            <w:pPr>
              <w:spacing w:before="60" w:after="60"/>
              <w:jc w:val="left"/>
              <w:rPr>
                <w:rFonts w:cs="Arial"/>
                <w:color w:val="000000"/>
                <w:sz w:val="16"/>
                <w:szCs w:val="16"/>
              </w:rPr>
            </w:pPr>
            <w:r w:rsidRPr="00716349">
              <w:rPr>
                <w:rFonts w:cs="Arial"/>
                <w:color w:val="000000"/>
                <w:sz w:val="16"/>
                <w:szCs w:val="16"/>
              </w:rPr>
              <w:t>Integer</w:t>
            </w:r>
          </w:p>
        </w:tc>
        <w:tc>
          <w:tcPr>
            <w:tcW w:w="3060" w:type="dxa"/>
          </w:tcPr>
          <w:p w14:paraId="457CEAD5" w14:textId="3F910E52" w:rsidR="00505FAD" w:rsidRPr="00904A12" w:rsidRDefault="00505FAD" w:rsidP="00C1698B">
            <w:pPr>
              <w:snapToGrid w:val="0"/>
              <w:spacing w:before="60" w:after="60"/>
              <w:jc w:val="left"/>
              <w:rPr>
                <w:sz w:val="16"/>
                <w:szCs w:val="16"/>
                <w:lang w:val="en-GB"/>
              </w:rPr>
            </w:pPr>
            <w:r w:rsidRPr="00505FAD">
              <w:rPr>
                <w:sz w:val="16"/>
                <w:szCs w:val="16"/>
                <w:lang w:val="en-GB"/>
              </w:rPr>
              <w:t>Update number 0 is assigned to a new dataset</w:t>
            </w:r>
          </w:p>
        </w:tc>
      </w:tr>
      <w:tr w:rsidR="00DE2386" w:rsidRPr="002A5288" w14:paraId="56DD511D" w14:textId="77777777" w:rsidTr="00EE37EB">
        <w:trPr>
          <w:cantSplit/>
          <w:trHeight w:val="326"/>
        </w:trPr>
        <w:tc>
          <w:tcPr>
            <w:tcW w:w="1080" w:type="dxa"/>
          </w:tcPr>
          <w:p w14:paraId="67E26DEE" w14:textId="683EC574" w:rsidR="00DE2386" w:rsidRPr="002A5288" w:rsidRDefault="00DE2386" w:rsidP="00C1698B">
            <w:pPr>
              <w:snapToGrid w:val="0"/>
              <w:spacing w:before="60" w:after="60"/>
              <w:jc w:val="left"/>
              <w:rPr>
                <w:sz w:val="16"/>
                <w:szCs w:val="16"/>
                <w:lang w:val="en-GB"/>
              </w:rPr>
            </w:pPr>
            <w:r w:rsidRPr="002A5288">
              <w:rPr>
                <w:sz w:val="16"/>
                <w:szCs w:val="16"/>
                <w:lang w:val="en-GB"/>
              </w:rPr>
              <w:t>Attribute</w:t>
            </w:r>
          </w:p>
        </w:tc>
        <w:tc>
          <w:tcPr>
            <w:tcW w:w="2610" w:type="dxa"/>
          </w:tcPr>
          <w:p w14:paraId="74A02803" w14:textId="3863CE9A" w:rsidR="00DE2386" w:rsidRPr="00505FAD" w:rsidRDefault="00DE2386" w:rsidP="00C1698B">
            <w:pPr>
              <w:snapToGrid w:val="0"/>
              <w:spacing w:before="60" w:after="60"/>
              <w:jc w:val="left"/>
              <w:rPr>
                <w:sz w:val="16"/>
                <w:szCs w:val="16"/>
                <w:lang w:val="en-GB"/>
              </w:rPr>
            </w:pPr>
            <w:r w:rsidRPr="00DE2386">
              <w:rPr>
                <w:sz w:val="16"/>
                <w:szCs w:val="16"/>
                <w:lang w:val="en-GB"/>
              </w:rPr>
              <w:t>updateApplicationDate</w:t>
            </w:r>
          </w:p>
        </w:tc>
        <w:tc>
          <w:tcPr>
            <w:tcW w:w="3510" w:type="dxa"/>
          </w:tcPr>
          <w:p w14:paraId="3F2BF227" w14:textId="6C753F49" w:rsidR="00DE2386" w:rsidRPr="00505FAD" w:rsidRDefault="00DE2386" w:rsidP="00C1698B">
            <w:pPr>
              <w:snapToGrid w:val="0"/>
              <w:spacing w:before="60" w:after="60"/>
              <w:jc w:val="left"/>
              <w:rPr>
                <w:sz w:val="16"/>
                <w:szCs w:val="16"/>
                <w:lang w:val="en-GB"/>
              </w:rPr>
            </w:pPr>
            <w:r w:rsidRPr="00DE2386">
              <w:rPr>
                <w:sz w:val="16"/>
                <w:szCs w:val="16"/>
                <w:lang w:val="en-GB"/>
              </w:rPr>
              <w:t>This date is only used for the base cell files (that is new dataset, re-issue and new edition), not update cell files. All updates dated on or before this date must have been applied by the producer</w:t>
            </w:r>
          </w:p>
        </w:tc>
        <w:tc>
          <w:tcPr>
            <w:tcW w:w="810" w:type="dxa"/>
          </w:tcPr>
          <w:p w14:paraId="13F58DC6" w14:textId="0B88005A" w:rsidR="00DE2386" w:rsidRPr="00505FAD" w:rsidRDefault="00DE2386" w:rsidP="00C1698B">
            <w:pPr>
              <w:snapToGrid w:val="0"/>
              <w:spacing w:before="60" w:after="60"/>
              <w:jc w:val="center"/>
              <w:rPr>
                <w:sz w:val="16"/>
                <w:szCs w:val="16"/>
                <w:lang w:val="en-GB"/>
              </w:rPr>
            </w:pPr>
            <w:r w:rsidRPr="00505FAD">
              <w:rPr>
                <w:sz w:val="16"/>
                <w:szCs w:val="16"/>
                <w:lang w:val="en-GB"/>
              </w:rPr>
              <w:t>0..1</w:t>
            </w:r>
          </w:p>
        </w:tc>
        <w:tc>
          <w:tcPr>
            <w:tcW w:w="2790" w:type="dxa"/>
          </w:tcPr>
          <w:p w14:paraId="4E4CA2F8" w14:textId="27EC019C" w:rsidR="00DE2386" w:rsidRPr="00716349" w:rsidRDefault="00DE2386" w:rsidP="00C1698B">
            <w:pPr>
              <w:spacing w:before="60" w:after="60"/>
              <w:jc w:val="left"/>
              <w:rPr>
                <w:rFonts w:cs="Arial"/>
                <w:color w:val="000000"/>
                <w:sz w:val="16"/>
                <w:szCs w:val="16"/>
              </w:rPr>
            </w:pPr>
            <w:r w:rsidRPr="00716349">
              <w:rPr>
                <w:rFonts w:cs="Arial"/>
                <w:color w:val="000000"/>
                <w:sz w:val="16"/>
                <w:szCs w:val="16"/>
              </w:rPr>
              <w:t>Date</w:t>
            </w:r>
          </w:p>
        </w:tc>
        <w:tc>
          <w:tcPr>
            <w:tcW w:w="3060" w:type="dxa"/>
          </w:tcPr>
          <w:p w14:paraId="6D14ED37" w14:textId="77777777" w:rsidR="00DE2386" w:rsidRPr="00505FAD" w:rsidRDefault="00DE2386" w:rsidP="00C1698B">
            <w:pPr>
              <w:snapToGrid w:val="0"/>
              <w:spacing w:before="60" w:after="60"/>
              <w:jc w:val="left"/>
              <w:rPr>
                <w:sz w:val="16"/>
                <w:szCs w:val="16"/>
                <w:lang w:val="en-GB"/>
              </w:rPr>
            </w:pPr>
          </w:p>
        </w:tc>
      </w:tr>
      <w:tr w:rsidR="00B76D65" w:rsidRPr="002A5288" w14:paraId="6438C8D1" w14:textId="77777777" w:rsidTr="00EE37EB">
        <w:trPr>
          <w:cantSplit/>
          <w:trHeight w:val="326"/>
        </w:trPr>
        <w:tc>
          <w:tcPr>
            <w:tcW w:w="1080" w:type="dxa"/>
          </w:tcPr>
          <w:p w14:paraId="74050540" w14:textId="6589758F" w:rsidR="00B76D65" w:rsidRPr="002A5288" w:rsidRDefault="00B76D65" w:rsidP="00C1698B">
            <w:pPr>
              <w:snapToGrid w:val="0"/>
              <w:spacing w:before="60" w:after="60"/>
              <w:jc w:val="left"/>
              <w:rPr>
                <w:sz w:val="16"/>
                <w:szCs w:val="16"/>
                <w:lang w:val="en-GB"/>
              </w:rPr>
            </w:pPr>
            <w:r w:rsidRPr="002A5288">
              <w:rPr>
                <w:sz w:val="16"/>
                <w:szCs w:val="16"/>
                <w:lang w:val="en-GB"/>
              </w:rPr>
              <w:lastRenderedPageBreak/>
              <w:t>Attribute</w:t>
            </w:r>
          </w:p>
        </w:tc>
        <w:tc>
          <w:tcPr>
            <w:tcW w:w="2610" w:type="dxa"/>
          </w:tcPr>
          <w:p w14:paraId="7FA76454" w14:textId="4937E6E6" w:rsidR="00B76D65" w:rsidRPr="00DE2386" w:rsidRDefault="00B76D65" w:rsidP="00C1698B">
            <w:pPr>
              <w:snapToGrid w:val="0"/>
              <w:spacing w:before="60" w:after="60"/>
              <w:jc w:val="left"/>
              <w:rPr>
                <w:sz w:val="16"/>
                <w:szCs w:val="16"/>
                <w:lang w:val="en-GB"/>
              </w:rPr>
            </w:pPr>
            <w:r w:rsidRPr="00B76D65">
              <w:rPr>
                <w:sz w:val="16"/>
                <w:szCs w:val="16"/>
                <w:lang w:val="en-GB"/>
              </w:rPr>
              <w:t>referenceID</w:t>
            </w:r>
          </w:p>
        </w:tc>
        <w:tc>
          <w:tcPr>
            <w:tcW w:w="3510" w:type="dxa"/>
          </w:tcPr>
          <w:p w14:paraId="53C0E2ED" w14:textId="2616BFF9" w:rsidR="00B76D65" w:rsidRPr="00DE2386" w:rsidRDefault="00EC4F93" w:rsidP="00C1698B">
            <w:pPr>
              <w:snapToGrid w:val="0"/>
              <w:spacing w:before="60" w:after="60"/>
              <w:jc w:val="left"/>
              <w:rPr>
                <w:sz w:val="16"/>
                <w:szCs w:val="16"/>
                <w:lang w:val="en-GB"/>
              </w:rPr>
            </w:pPr>
            <w:r w:rsidRPr="00EC4F93">
              <w:rPr>
                <w:sz w:val="16"/>
                <w:szCs w:val="16"/>
                <w:lang w:val="en-GB"/>
              </w:rPr>
              <w:t>Reference back to the datasetID</w:t>
            </w:r>
          </w:p>
        </w:tc>
        <w:tc>
          <w:tcPr>
            <w:tcW w:w="810" w:type="dxa"/>
          </w:tcPr>
          <w:p w14:paraId="29CE740B" w14:textId="6531442E" w:rsidR="00B76D65" w:rsidRPr="00505FAD" w:rsidRDefault="00EC4F93" w:rsidP="00C1698B">
            <w:pPr>
              <w:snapToGrid w:val="0"/>
              <w:spacing w:before="60" w:after="60"/>
              <w:jc w:val="center"/>
              <w:rPr>
                <w:sz w:val="16"/>
                <w:szCs w:val="16"/>
                <w:lang w:val="en-GB"/>
              </w:rPr>
            </w:pPr>
            <w:r>
              <w:rPr>
                <w:sz w:val="16"/>
                <w:szCs w:val="16"/>
                <w:lang w:val="en-GB"/>
              </w:rPr>
              <w:t>0..1</w:t>
            </w:r>
          </w:p>
        </w:tc>
        <w:tc>
          <w:tcPr>
            <w:tcW w:w="2790" w:type="dxa"/>
          </w:tcPr>
          <w:p w14:paraId="70468A95" w14:textId="5B91FA43" w:rsidR="00B76D65" w:rsidRPr="00716349" w:rsidRDefault="00EC4F93" w:rsidP="00C1698B">
            <w:pPr>
              <w:spacing w:before="60" w:after="60"/>
              <w:jc w:val="left"/>
              <w:rPr>
                <w:rFonts w:cs="Arial"/>
                <w:color w:val="000000"/>
                <w:sz w:val="16"/>
                <w:szCs w:val="16"/>
              </w:rPr>
            </w:pPr>
            <w:r w:rsidRPr="00716349">
              <w:rPr>
                <w:rFonts w:cs="Arial"/>
                <w:color w:val="000000"/>
                <w:sz w:val="16"/>
                <w:szCs w:val="16"/>
              </w:rPr>
              <w:t>URN</w:t>
            </w:r>
          </w:p>
        </w:tc>
        <w:tc>
          <w:tcPr>
            <w:tcW w:w="3060" w:type="dxa"/>
          </w:tcPr>
          <w:p w14:paraId="1ABBB04F" w14:textId="77777777" w:rsidR="00EC4F93" w:rsidRPr="00EC4F93" w:rsidRDefault="00EC4F93" w:rsidP="00EC4F93">
            <w:pPr>
              <w:snapToGrid w:val="0"/>
              <w:spacing w:before="60" w:after="60"/>
              <w:jc w:val="left"/>
              <w:rPr>
                <w:sz w:val="16"/>
                <w:szCs w:val="16"/>
                <w:lang w:val="en-GB"/>
              </w:rPr>
            </w:pPr>
            <w:r w:rsidRPr="00EC4F93">
              <w:rPr>
                <w:sz w:val="16"/>
                <w:szCs w:val="16"/>
                <w:lang w:val="en-GB"/>
              </w:rPr>
              <w:t>Update metadata refers to the datasetID of the dataset metadata. This is used if and only if the dataset is an update</w:t>
            </w:r>
          </w:p>
          <w:p w14:paraId="5D3F65FF" w14:textId="2D6782DE" w:rsidR="00B76D65" w:rsidRPr="00505FAD" w:rsidRDefault="00EC4F93" w:rsidP="00EC4F93">
            <w:pPr>
              <w:snapToGrid w:val="0"/>
              <w:spacing w:before="60" w:after="60"/>
              <w:jc w:val="left"/>
              <w:rPr>
                <w:sz w:val="16"/>
                <w:szCs w:val="16"/>
                <w:lang w:val="en-GB"/>
              </w:rPr>
            </w:pPr>
            <w:r w:rsidRPr="00EC4F93">
              <w:rPr>
                <w:sz w:val="16"/>
                <w:szCs w:val="16"/>
                <w:lang w:val="en-GB"/>
              </w:rPr>
              <w:t>The URN must be an MRN</w:t>
            </w:r>
          </w:p>
        </w:tc>
      </w:tr>
      <w:tr w:rsidR="00C1698B" w:rsidRPr="002A5288" w14:paraId="5E1BE751" w14:textId="77777777" w:rsidTr="00716349">
        <w:trPr>
          <w:cantSplit/>
          <w:trHeight w:val="326"/>
        </w:trPr>
        <w:tc>
          <w:tcPr>
            <w:tcW w:w="1080" w:type="dxa"/>
          </w:tcPr>
          <w:p w14:paraId="0E4A9BEA" w14:textId="77777777" w:rsidR="00C1698B" w:rsidRPr="002A5288" w:rsidRDefault="00C1698B" w:rsidP="00C1698B">
            <w:pPr>
              <w:snapToGrid w:val="0"/>
              <w:spacing w:before="60" w:after="60"/>
              <w:jc w:val="left"/>
              <w:rPr>
                <w:sz w:val="16"/>
                <w:szCs w:val="16"/>
                <w:lang w:val="en-GB"/>
              </w:rPr>
            </w:pPr>
            <w:r w:rsidRPr="002A5288">
              <w:rPr>
                <w:sz w:val="16"/>
                <w:szCs w:val="16"/>
                <w:lang w:val="en-GB"/>
              </w:rPr>
              <w:t>Attribute</w:t>
            </w:r>
          </w:p>
        </w:tc>
        <w:tc>
          <w:tcPr>
            <w:tcW w:w="2610" w:type="dxa"/>
          </w:tcPr>
          <w:p w14:paraId="5F4C0997" w14:textId="77777777" w:rsidR="00C1698B" w:rsidRPr="002A5288" w:rsidRDefault="00C1698B" w:rsidP="00C1698B">
            <w:pPr>
              <w:snapToGrid w:val="0"/>
              <w:spacing w:before="60" w:after="60"/>
              <w:jc w:val="left"/>
              <w:rPr>
                <w:sz w:val="16"/>
                <w:szCs w:val="16"/>
                <w:lang w:val="en-GB"/>
              </w:rPr>
            </w:pPr>
            <w:r w:rsidRPr="002A5288">
              <w:rPr>
                <w:sz w:val="16"/>
                <w:szCs w:val="16"/>
                <w:lang w:val="en-GB"/>
              </w:rPr>
              <w:t>issueDate</w:t>
            </w:r>
          </w:p>
        </w:tc>
        <w:tc>
          <w:tcPr>
            <w:tcW w:w="3510" w:type="dxa"/>
          </w:tcPr>
          <w:p w14:paraId="0318DECB" w14:textId="77777777" w:rsidR="00C1698B" w:rsidRPr="002A5288" w:rsidRDefault="00C1698B" w:rsidP="00C1698B">
            <w:pPr>
              <w:snapToGrid w:val="0"/>
              <w:spacing w:before="60" w:after="60"/>
              <w:jc w:val="left"/>
              <w:rPr>
                <w:sz w:val="16"/>
                <w:szCs w:val="16"/>
                <w:lang w:val="en-GB"/>
              </w:rPr>
            </w:pPr>
            <w:r>
              <w:rPr>
                <w:sz w:val="16"/>
                <w:szCs w:val="16"/>
                <w:lang w:val="en-GB"/>
              </w:rPr>
              <w:t>D</w:t>
            </w:r>
            <w:r w:rsidRPr="002A5288">
              <w:rPr>
                <w:sz w:val="16"/>
                <w:szCs w:val="16"/>
                <w:lang w:val="en-GB"/>
              </w:rPr>
              <w:t>ate on which the data was made available by the data producer</w:t>
            </w:r>
          </w:p>
        </w:tc>
        <w:tc>
          <w:tcPr>
            <w:tcW w:w="810" w:type="dxa"/>
          </w:tcPr>
          <w:p w14:paraId="6C27CBAA" w14:textId="77777777" w:rsidR="00C1698B" w:rsidRPr="002A5288" w:rsidRDefault="00C1698B" w:rsidP="00C1698B">
            <w:pPr>
              <w:snapToGrid w:val="0"/>
              <w:spacing w:before="60" w:after="60"/>
              <w:jc w:val="center"/>
              <w:rPr>
                <w:sz w:val="16"/>
                <w:szCs w:val="16"/>
                <w:lang w:val="en-GB"/>
              </w:rPr>
            </w:pPr>
            <w:r w:rsidRPr="002A5288">
              <w:rPr>
                <w:sz w:val="16"/>
                <w:szCs w:val="16"/>
                <w:lang w:val="en-GB"/>
              </w:rPr>
              <w:t>1</w:t>
            </w:r>
          </w:p>
        </w:tc>
        <w:tc>
          <w:tcPr>
            <w:tcW w:w="2790" w:type="dxa"/>
          </w:tcPr>
          <w:p w14:paraId="4DBD2242" w14:textId="77777777" w:rsidR="00C1698B" w:rsidRPr="002A5288" w:rsidRDefault="00C1698B" w:rsidP="00C1698B">
            <w:pPr>
              <w:snapToGrid w:val="0"/>
              <w:spacing w:before="60" w:after="60"/>
              <w:jc w:val="left"/>
              <w:rPr>
                <w:sz w:val="16"/>
                <w:szCs w:val="16"/>
                <w:lang w:val="en-GB"/>
              </w:rPr>
            </w:pPr>
            <w:r w:rsidRPr="002A5288">
              <w:rPr>
                <w:sz w:val="16"/>
                <w:szCs w:val="16"/>
                <w:lang w:val="en-GB"/>
              </w:rPr>
              <w:t>Date</w:t>
            </w:r>
          </w:p>
        </w:tc>
        <w:tc>
          <w:tcPr>
            <w:tcW w:w="3060" w:type="dxa"/>
          </w:tcPr>
          <w:p w14:paraId="6BD8254D" w14:textId="77777777" w:rsidR="00C1698B" w:rsidRPr="002A5288" w:rsidRDefault="00C1698B" w:rsidP="00C1698B">
            <w:pPr>
              <w:snapToGrid w:val="0"/>
              <w:spacing w:before="60" w:after="60"/>
              <w:jc w:val="left"/>
              <w:rPr>
                <w:sz w:val="16"/>
                <w:szCs w:val="16"/>
                <w:lang w:val="en-GB"/>
              </w:rPr>
            </w:pPr>
          </w:p>
        </w:tc>
      </w:tr>
      <w:tr w:rsidR="00C1698B" w:rsidRPr="002A5288" w14:paraId="0EE0D5F5" w14:textId="77777777" w:rsidTr="00716349">
        <w:trPr>
          <w:cantSplit/>
          <w:trHeight w:val="326"/>
        </w:trPr>
        <w:tc>
          <w:tcPr>
            <w:tcW w:w="1080" w:type="dxa"/>
          </w:tcPr>
          <w:p w14:paraId="6F860170" w14:textId="77777777" w:rsidR="00C1698B" w:rsidRPr="002A5288" w:rsidRDefault="00C1698B" w:rsidP="00C1698B">
            <w:pPr>
              <w:snapToGrid w:val="0"/>
              <w:spacing w:before="60" w:after="60"/>
              <w:jc w:val="left"/>
              <w:rPr>
                <w:sz w:val="16"/>
                <w:szCs w:val="16"/>
                <w:lang w:val="en-GB"/>
              </w:rPr>
            </w:pPr>
            <w:r>
              <w:rPr>
                <w:sz w:val="16"/>
                <w:szCs w:val="16"/>
                <w:lang w:val="en-GB"/>
              </w:rPr>
              <w:t>Attribute</w:t>
            </w:r>
          </w:p>
        </w:tc>
        <w:tc>
          <w:tcPr>
            <w:tcW w:w="2610" w:type="dxa"/>
          </w:tcPr>
          <w:p w14:paraId="02F21EED" w14:textId="77777777" w:rsidR="00C1698B" w:rsidRPr="002A5288" w:rsidRDefault="00C1698B" w:rsidP="00C1698B">
            <w:pPr>
              <w:snapToGrid w:val="0"/>
              <w:spacing w:before="60" w:after="60"/>
              <w:jc w:val="left"/>
              <w:rPr>
                <w:sz w:val="16"/>
                <w:szCs w:val="16"/>
                <w:lang w:val="en-GB"/>
              </w:rPr>
            </w:pPr>
            <w:r>
              <w:rPr>
                <w:sz w:val="16"/>
                <w:szCs w:val="16"/>
                <w:lang w:val="en-GB"/>
              </w:rPr>
              <w:t>issueTime</w:t>
            </w:r>
          </w:p>
        </w:tc>
        <w:tc>
          <w:tcPr>
            <w:tcW w:w="3510" w:type="dxa"/>
          </w:tcPr>
          <w:p w14:paraId="1D9919AE" w14:textId="77777777" w:rsidR="00C1698B" w:rsidRDefault="00C1698B" w:rsidP="00C1698B">
            <w:pPr>
              <w:snapToGrid w:val="0"/>
              <w:spacing w:before="60" w:after="60"/>
              <w:jc w:val="left"/>
              <w:rPr>
                <w:sz w:val="16"/>
                <w:szCs w:val="16"/>
                <w:lang w:val="en-GB"/>
              </w:rPr>
            </w:pPr>
            <w:r>
              <w:rPr>
                <w:sz w:val="16"/>
                <w:szCs w:val="16"/>
                <w:lang w:val="en-GB"/>
              </w:rPr>
              <w:t>Time of day at which the data was made available by the data producer</w:t>
            </w:r>
          </w:p>
        </w:tc>
        <w:tc>
          <w:tcPr>
            <w:tcW w:w="810" w:type="dxa"/>
          </w:tcPr>
          <w:p w14:paraId="157AE8CE" w14:textId="77777777" w:rsidR="00C1698B" w:rsidRPr="002A5288" w:rsidRDefault="00C1698B" w:rsidP="00C1698B">
            <w:pPr>
              <w:snapToGrid w:val="0"/>
              <w:spacing w:before="60" w:after="60"/>
              <w:jc w:val="center"/>
              <w:rPr>
                <w:sz w:val="16"/>
                <w:szCs w:val="16"/>
                <w:lang w:val="en-GB"/>
              </w:rPr>
            </w:pPr>
            <w:r>
              <w:rPr>
                <w:sz w:val="16"/>
                <w:szCs w:val="16"/>
                <w:lang w:val="en-GB"/>
              </w:rPr>
              <w:t>1</w:t>
            </w:r>
          </w:p>
        </w:tc>
        <w:tc>
          <w:tcPr>
            <w:tcW w:w="2790" w:type="dxa"/>
          </w:tcPr>
          <w:p w14:paraId="2741E0FB" w14:textId="77777777" w:rsidR="00C1698B" w:rsidRPr="002A5288" w:rsidRDefault="00C1698B" w:rsidP="00C1698B">
            <w:pPr>
              <w:snapToGrid w:val="0"/>
              <w:spacing w:before="60" w:after="60"/>
              <w:jc w:val="left"/>
              <w:rPr>
                <w:sz w:val="16"/>
                <w:szCs w:val="16"/>
                <w:lang w:val="en-GB"/>
              </w:rPr>
            </w:pPr>
            <w:r>
              <w:rPr>
                <w:sz w:val="16"/>
                <w:szCs w:val="16"/>
                <w:lang w:val="en-GB"/>
              </w:rPr>
              <w:t>Time</w:t>
            </w:r>
          </w:p>
        </w:tc>
        <w:tc>
          <w:tcPr>
            <w:tcW w:w="3060" w:type="dxa"/>
          </w:tcPr>
          <w:p w14:paraId="2560D53A" w14:textId="77777777" w:rsidR="00C1698B" w:rsidRPr="002A5288" w:rsidRDefault="00C1698B" w:rsidP="00C1698B">
            <w:pPr>
              <w:snapToGrid w:val="0"/>
              <w:spacing w:before="60" w:after="60"/>
              <w:jc w:val="left"/>
              <w:rPr>
                <w:sz w:val="16"/>
                <w:szCs w:val="16"/>
                <w:lang w:val="en-GB"/>
              </w:rPr>
            </w:pPr>
            <w:r>
              <w:rPr>
                <w:sz w:val="16"/>
                <w:szCs w:val="16"/>
                <w:lang w:val="en-GB"/>
              </w:rPr>
              <w:t>The S-100 datatype Time</w:t>
            </w:r>
          </w:p>
        </w:tc>
      </w:tr>
      <w:tr w:rsidR="0095009E" w:rsidRPr="002A5288" w14:paraId="3647EADC" w14:textId="77777777" w:rsidTr="00EE37EB">
        <w:trPr>
          <w:cantSplit/>
          <w:trHeight w:val="326"/>
        </w:trPr>
        <w:tc>
          <w:tcPr>
            <w:tcW w:w="1080" w:type="dxa"/>
          </w:tcPr>
          <w:p w14:paraId="062C4C80" w14:textId="319102A5" w:rsidR="0095009E" w:rsidRDefault="0095009E" w:rsidP="00C1698B">
            <w:pPr>
              <w:snapToGrid w:val="0"/>
              <w:spacing w:before="60" w:after="60"/>
              <w:jc w:val="left"/>
              <w:rPr>
                <w:sz w:val="16"/>
                <w:szCs w:val="16"/>
                <w:lang w:val="en-GB"/>
              </w:rPr>
            </w:pPr>
            <w:r>
              <w:rPr>
                <w:sz w:val="16"/>
                <w:szCs w:val="16"/>
                <w:lang w:val="en-GB"/>
              </w:rPr>
              <w:t>Attribute</w:t>
            </w:r>
          </w:p>
        </w:tc>
        <w:tc>
          <w:tcPr>
            <w:tcW w:w="2610" w:type="dxa"/>
          </w:tcPr>
          <w:p w14:paraId="6C7F7282" w14:textId="08910EFB" w:rsidR="0095009E" w:rsidRDefault="0095009E" w:rsidP="00C1698B">
            <w:pPr>
              <w:snapToGrid w:val="0"/>
              <w:spacing w:before="60" w:after="60"/>
              <w:jc w:val="left"/>
              <w:rPr>
                <w:sz w:val="16"/>
                <w:szCs w:val="16"/>
                <w:lang w:val="en-GB"/>
              </w:rPr>
            </w:pPr>
            <w:r w:rsidRPr="0095009E">
              <w:rPr>
                <w:sz w:val="16"/>
                <w:szCs w:val="16"/>
                <w:lang w:val="en-GB"/>
              </w:rPr>
              <w:t>boundingBox</w:t>
            </w:r>
          </w:p>
        </w:tc>
        <w:tc>
          <w:tcPr>
            <w:tcW w:w="3510" w:type="dxa"/>
          </w:tcPr>
          <w:p w14:paraId="7058E547" w14:textId="1BEA8FBF" w:rsidR="0095009E" w:rsidRPr="00543C8D" w:rsidRDefault="0095009E" w:rsidP="00C1698B">
            <w:pPr>
              <w:snapToGrid w:val="0"/>
              <w:spacing w:before="60" w:after="60"/>
              <w:jc w:val="left"/>
              <w:rPr>
                <w:rFonts w:cs="Arial"/>
                <w:sz w:val="16"/>
                <w:szCs w:val="16"/>
                <w:lang w:val="en-GB"/>
              </w:rPr>
            </w:pPr>
            <w:r w:rsidRPr="00543C8D">
              <w:rPr>
                <w:rFonts w:cs="Arial"/>
                <w:sz w:val="16"/>
                <w:szCs w:val="16"/>
                <w:lang w:val="en-GB"/>
              </w:rPr>
              <w:t>The extent of the dataset limits</w:t>
            </w:r>
          </w:p>
        </w:tc>
        <w:tc>
          <w:tcPr>
            <w:tcW w:w="810" w:type="dxa"/>
          </w:tcPr>
          <w:p w14:paraId="1D60BEF8" w14:textId="24034880" w:rsidR="0095009E" w:rsidRPr="00543C8D" w:rsidRDefault="0095009E" w:rsidP="00C1698B">
            <w:pPr>
              <w:snapToGrid w:val="0"/>
              <w:spacing w:before="60" w:after="60"/>
              <w:jc w:val="center"/>
              <w:rPr>
                <w:rFonts w:cs="Arial"/>
                <w:sz w:val="16"/>
                <w:szCs w:val="16"/>
                <w:lang w:val="en-GB"/>
              </w:rPr>
            </w:pPr>
            <w:r w:rsidRPr="00543C8D">
              <w:rPr>
                <w:rFonts w:cs="Arial"/>
                <w:sz w:val="16"/>
                <w:szCs w:val="16"/>
                <w:lang w:val="en-GB"/>
              </w:rPr>
              <w:t>0..1</w:t>
            </w:r>
          </w:p>
        </w:tc>
        <w:tc>
          <w:tcPr>
            <w:tcW w:w="2790" w:type="dxa"/>
          </w:tcPr>
          <w:p w14:paraId="238AF268" w14:textId="4760A2FE" w:rsidR="0095009E" w:rsidRPr="00543C8D" w:rsidRDefault="0095009E" w:rsidP="00C1698B">
            <w:pPr>
              <w:snapToGrid w:val="0"/>
              <w:spacing w:before="60" w:after="60"/>
              <w:jc w:val="left"/>
              <w:rPr>
                <w:rFonts w:cs="Arial"/>
                <w:sz w:val="16"/>
                <w:szCs w:val="16"/>
                <w:lang w:val="en-GB"/>
              </w:rPr>
            </w:pPr>
            <w:r w:rsidRPr="004F1035">
              <w:rPr>
                <w:rFonts w:eastAsia="MS Mincho" w:cs="Arial"/>
                <w:sz w:val="16"/>
                <w:szCs w:val="16"/>
                <w:lang w:eastAsia="en-SG"/>
              </w:rPr>
              <w:t>EX_GeographicBoundingBox</w:t>
            </w:r>
          </w:p>
        </w:tc>
        <w:tc>
          <w:tcPr>
            <w:tcW w:w="3060" w:type="dxa"/>
          </w:tcPr>
          <w:p w14:paraId="2482501B" w14:textId="561CFE5B" w:rsidR="0095009E" w:rsidRDefault="0095009E" w:rsidP="00C1698B">
            <w:pPr>
              <w:snapToGrid w:val="0"/>
              <w:spacing w:before="60" w:after="60"/>
              <w:jc w:val="left"/>
              <w:rPr>
                <w:sz w:val="16"/>
                <w:szCs w:val="16"/>
                <w:lang w:val="en-GB"/>
              </w:rPr>
            </w:pPr>
            <w:r>
              <w:rPr>
                <w:sz w:val="16"/>
                <w:szCs w:val="16"/>
                <w:lang w:val="en-GB"/>
              </w:rPr>
              <w:t>-</w:t>
            </w:r>
          </w:p>
        </w:tc>
      </w:tr>
      <w:tr w:rsidR="00165620" w:rsidRPr="002A5288" w14:paraId="407404B1" w14:textId="77777777" w:rsidTr="00EE37EB">
        <w:trPr>
          <w:cantSplit/>
          <w:trHeight w:val="326"/>
        </w:trPr>
        <w:tc>
          <w:tcPr>
            <w:tcW w:w="1080" w:type="dxa"/>
          </w:tcPr>
          <w:p w14:paraId="5FB8F138" w14:textId="45FF72AB" w:rsidR="00165620" w:rsidRDefault="00111549" w:rsidP="00C1698B">
            <w:pPr>
              <w:snapToGrid w:val="0"/>
              <w:spacing w:before="60" w:after="60"/>
              <w:jc w:val="left"/>
              <w:rPr>
                <w:sz w:val="16"/>
                <w:szCs w:val="16"/>
                <w:lang w:val="en-GB"/>
              </w:rPr>
            </w:pPr>
            <w:r w:rsidRPr="002A5288">
              <w:rPr>
                <w:sz w:val="16"/>
                <w:szCs w:val="16"/>
                <w:lang w:val="en-GB"/>
              </w:rPr>
              <w:t>Attribute</w:t>
            </w:r>
          </w:p>
        </w:tc>
        <w:tc>
          <w:tcPr>
            <w:tcW w:w="2610" w:type="dxa"/>
          </w:tcPr>
          <w:p w14:paraId="550AD30D" w14:textId="1B93F9D8" w:rsidR="00165620" w:rsidRPr="009E7B23" w:rsidRDefault="00111549" w:rsidP="00C1698B">
            <w:pPr>
              <w:snapToGrid w:val="0"/>
              <w:spacing w:before="60" w:after="60"/>
              <w:jc w:val="left"/>
              <w:rPr>
                <w:rFonts w:cs="Arial"/>
                <w:sz w:val="16"/>
                <w:szCs w:val="16"/>
                <w:lang w:val="en-GB"/>
              </w:rPr>
            </w:pPr>
            <w:r w:rsidRPr="009E7B23">
              <w:rPr>
                <w:rFonts w:eastAsia="MS Mincho" w:cs="Arial"/>
                <w:sz w:val="16"/>
                <w:szCs w:val="16"/>
                <w:lang w:eastAsia="en-SG"/>
              </w:rPr>
              <w:t>temporalExtent</w:t>
            </w:r>
          </w:p>
        </w:tc>
        <w:tc>
          <w:tcPr>
            <w:tcW w:w="3510" w:type="dxa"/>
          </w:tcPr>
          <w:p w14:paraId="1B4F6E2B" w14:textId="7428787E" w:rsidR="00165620" w:rsidRPr="00543C8D" w:rsidRDefault="00111549" w:rsidP="00C1698B">
            <w:pPr>
              <w:snapToGrid w:val="0"/>
              <w:spacing w:before="60" w:after="60"/>
              <w:jc w:val="left"/>
              <w:rPr>
                <w:rFonts w:cs="Arial"/>
                <w:sz w:val="16"/>
                <w:szCs w:val="16"/>
                <w:lang w:val="en-GB"/>
              </w:rPr>
            </w:pPr>
            <w:r w:rsidRPr="00543C8D">
              <w:rPr>
                <w:rFonts w:cs="Arial"/>
                <w:sz w:val="16"/>
                <w:szCs w:val="16"/>
                <w:lang w:val="en-GB"/>
              </w:rPr>
              <w:t>Specification of the temporal extent of the dataset.</w:t>
            </w:r>
          </w:p>
        </w:tc>
        <w:tc>
          <w:tcPr>
            <w:tcW w:w="810" w:type="dxa"/>
          </w:tcPr>
          <w:p w14:paraId="5142364C" w14:textId="34D965E3" w:rsidR="00165620" w:rsidRPr="00543C8D" w:rsidRDefault="00111549" w:rsidP="00C1698B">
            <w:pPr>
              <w:snapToGrid w:val="0"/>
              <w:spacing w:before="60" w:after="60"/>
              <w:jc w:val="center"/>
              <w:rPr>
                <w:rFonts w:cs="Arial"/>
                <w:sz w:val="16"/>
                <w:szCs w:val="16"/>
                <w:lang w:val="en-GB"/>
              </w:rPr>
            </w:pPr>
            <w:commentRangeStart w:id="1536"/>
            <w:del w:id="1537" w:author="Jason Rhee" w:date="2024-03-07T17:15:00Z">
              <w:r w:rsidRPr="00543C8D" w:rsidDel="00476E85">
                <w:rPr>
                  <w:rFonts w:cs="Arial"/>
                  <w:sz w:val="16"/>
                  <w:szCs w:val="16"/>
                  <w:lang w:val="en-GB"/>
                </w:rPr>
                <w:delText>0..</w:delText>
              </w:r>
            </w:del>
            <w:commentRangeEnd w:id="1536"/>
            <w:r w:rsidR="00C87A36">
              <w:rPr>
                <w:rStyle w:val="CommentReference"/>
                <w:rFonts w:eastAsia="MS Mincho"/>
                <w:szCs w:val="20"/>
                <w:lang w:eastAsia="ja-JP"/>
              </w:rPr>
              <w:commentReference w:id="1536"/>
            </w:r>
            <w:r w:rsidRPr="00543C8D">
              <w:rPr>
                <w:rFonts w:cs="Arial"/>
                <w:sz w:val="16"/>
                <w:szCs w:val="16"/>
                <w:lang w:val="en-GB"/>
              </w:rPr>
              <w:t>1</w:t>
            </w:r>
          </w:p>
        </w:tc>
        <w:tc>
          <w:tcPr>
            <w:tcW w:w="2790" w:type="dxa"/>
          </w:tcPr>
          <w:p w14:paraId="7429D0CE" w14:textId="544E054C" w:rsidR="00165620" w:rsidRPr="004F1035" w:rsidRDefault="00111549" w:rsidP="00C1698B">
            <w:pPr>
              <w:snapToGrid w:val="0"/>
              <w:spacing w:before="60" w:after="60"/>
              <w:jc w:val="left"/>
              <w:rPr>
                <w:rFonts w:eastAsia="MS Mincho" w:cs="Arial"/>
                <w:sz w:val="16"/>
                <w:szCs w:val="16"/>
                <w:lang w:eastAsia="en-SG"/>
              </w:rPr>
            </w:pPr>
            <w:r w:rsidRPr="004F1035">
              <w:rPr>
                <w:rFonts w:eastAsia="MS Mincho" w:cs="Arial"/>
                <w:sz w:val="16"/>
                <w:szCs w:val="16"/>
                <w:lang w:eastAsia="en-SG"/>
              </w:rPr>
              <w:t>S100_TemporalExtent</w:t>
            </w:r>
          </w:p>
        </w:tc>
        <w:tc>
          <w:tcPr>
            <w:tcW w:w="3060" w:type="dxa"/>
          </w:tcPr>
          <w:p w14:paraId="0318E7BF" w14:textId="77777777" w:rsidR="00111549" w:rsidRPr="00111549" w:rsidRDefault="00111549" w:rsidP="00111549">
            <w:pPr>
              <w:snapToGrid w:val="0"/>
              <w:spacing w:before="60" w:after="60"/>
              <w:jc w:val="left"/>
              <w:rPr>
                <w:sz w:val="16"/>
                <w:szCs w:val="16"/>
                <w:lang w:val="en-GB"/>
              </w:rPr>
            </w:pPr>
            <w:r w:rsidRPr="00111549">
              <w:rPr>
                <w:sz w:val="16"/>
                <w:szCs w:val="16"/>
                <w:lang w:val="en-GB"/>
              </w:rPr>
              <w:t>The temporal extent is encoded as the date/time of the earliest and latest data records (in coverage datasets) or date/time ranges (in vector datasets)</w:t>
            </w:r>
          </w:p>
          <w:p w14:paraId="6D7F4055" w14:textId="77777777" w:rsidR="00111549" w:rsidRPr="00111549" w:rsidRDefault="00111549" w:rsidP="00111549">
            <w:pPr>
              <w:snapToGrid w:val="0"/>
              <w:spacing w:before="60" w:after="60"/>
              <w:jc w:val="left"/>
              <w:rPr>
                <w:sz w:val="16"/>
                <w:szCs w:val="16"/>
                <w:lang w:val="en-GB"/>
              </w:rPr>
            </w:pPr>
            <w:r w:rsidRPr="00111549">
              <w:rPr>
                <w:sz w:val="16"/>
                <w:szCs w:val="16"/>
                <w:lang w:val="en-GB"/>
              </w:rPr>
              <w:t>If there is more than one feature in a dataset, the earliest and latest time values of records in all features are used, which means the earliest and latest values may be from different features</w:t>
            </w:r>
          </w:p>
          <w:p w14:paraId="45D3F4B1" w14:textId="77777777" w:rsidR="00111549" w:rsidRPr="00111549" w:rsidRDefault="00111549" w:rsidP="00111549">
            <w:pPr>
              <w:snapToGrid w:val="0"/>
              <w:spacing w:before="60" w:after="60"/>
              <w:jc w:val="left"/>
              <w:rPr>
                <w:sz w:val="16"/>
                <w:szCs w:val="16"/>
                <w:lang w:val="en-GB"/>
              </w:rPr>
            </w:pPr>
            <w:r w:rsidRPr="00111549">
              <w:rPr>
                <w:sz w:val="16"/>
                <w:szCs w:val="16"/>
                <w:lang w:val="en-GB"/>
              </w:rPr>
              <w:t>If date/time information for a feature is not encoded in the dataset, it is treated for the purposes of this attribute as extending indefinitely in the appropriate direction on the time axis, limited by the issue date/time or the cancellation or supersession of the dataset</w:t>
            </w:r>
          </w:p>
          <w:p w14:paraId="033C6ED1" w14:textId="6F5F05C9" w:rsidR="00165620" w:rsidRDefault="00111549" w:rsidP="00111549">
            <w:pPr>
              <w:snapToGrid w:val="0"/>
              <w:spacing w:before="60" w:after="60"/>
              <w:jc w:val="left"/>
              <w:rPr>
                <w:sz w:val="16"/>
                <w:szCs w:val="16"/>
                <w:lang w:val="en-GB"/>
              </w:rPr>
            </w:pPr>
            <w:r w:rsidRPr="00111549">
              <w:rPr>
                <w:sz w:val="16"/>
                <w:szCs w:val="16"/>
                <w:lang w:val="en-GB"/>
              </w:rPr>
              <w:t>This attribute is encoded if and only if at least one of the start and end of the temporal extent is known</w:t>
            </w:r>
          </w:p>
        </w:tc>
      </w:tr>
      <w:tr w:rsidR="00C1698B" w:rsidRPr="002A5288" w14:paraId="49551E17" w14:textId="77777777" w:rsidTr="00716349">
        <w:trPr>
          <w:cantSplit/>
          <w:trHeight w:val="326"/>
        </w:trPr>
        <w:tc>
          <w:tcPr>
            <w:tcW w:w="1080" w:type="dxa"/>
          </w:tcPr>
          <w:p w14:paraId="627CE135" w14:textId="77777777" w:rsidR="00C1698B" w:rsidRPr="002A5288" w:rsidRDefault="00C1698B" w:rsidP="00C1698B">
            <w:pPr>
              <w:snapToGrid w:val="0"/>
              <w:spacing w:before="60" w:after="60"/>
              <w:jc w:val="left"/>
              <w:rPr>
                <w:sz w:val="16"/>
                <w:szCs w:val="16"/>
                <w:lang w:val="en-GB"/>
              </w:rPr>
            </w:pPr>
            <w:r w:rsidRPr="002A5288">
              <w:rPr>
                <w:sz w:val="16"/>
                <w:szCs w:val="16"/>
                <w:lang w:val="en-GB"/>
              </w:rPr>
              <w:t>Attribute</w:t>
            </w:r>
          </w:p>
        </w:tc>
        <w:tc>
          <w:tcPr>
            <w:tcW w:w="2610" w:type="dxa"/>
          </w:tcPr>
          <w:p w14:paraId="6BD899D9" w14:textId="77777777" w:rsidR="00C1698B" w:rsidRPr="002A5288" w:rsidRDefault="00C1698B" w:rsidP="00C1698B">
            <w:pPr>
              <w:snapToGrid w:val="0"/>
              <w:spacing w:before="60" w:after="60"/>
              <w:jc w:val="left"/>
              <w:rPr>
                <w:sz w:val="16"/>
                <w:szCs w:val="16"/>
                <w:lang w:val="en-GB"/>
              </w:rPr>
            </w:pPr>
            <w:r w:rsidRPr="002A5288">
              <w:rPr>
                <w:sz w:val="16"/>
                <w:szCs w:val="16"/>
                <w:lang w:val="en-GB"/>
              </w:rPr>
              <w:t>productSpecification</w:t>
            </w:r>
          </w:p>
        </w:tc>
        <w:tc>
          <w:tcPr>
            <w:tcW w:w="3510" w:type="dxa"/>
          </w:tcPr>
          <w:p w14:paraId="6F9313BD" w14:textId="77777777" w:rsidR="00C1698B" w:rsidRPr="002A5288" w:rsidRDefault="00C1698B" w:rsidP="00C1698B">
            <w:pPr>
              <w:snapToGrid w:val="0"/>
              <w:spacing w:before="60" w:after="60"/>
              <w:jc w:val="left"/>
              <w:rPr>
                <w:sz w:val="16"/>
                <w:szCs w:val="16"/>
                <w:lang w:val="en-GB"/>
              </w:rPr>
            </w:pPr>
            <w:r w:rsidRPr="002A5288">
              <w:rPr>
                <w:sz w:val="16"/>
                <w:szCs w:val="16"/>
                <w:lang w:val="en-GB"/>
              </w:rPr>
              <w:t>The product specification used to create this dataset</w:t>
            </w:r>
          </w:p>
        </w:tc>
        <w:tc>
          <w:tcPr>
            <w:tcW w:w="810" w:type="dxa"/>
          </w:tcPr>
          <w:p w14:paraId="786927E0" w14:textId="77777777" w:rsidR="00C1698B" w:rsidRPr="002A5288" w:rsidRDefault="00C1698B" w:rsidP="00C1698B">
            <w:pPr>
              <w:snapToGrid w:val="0"/>
              <w:spacing w:before="60" w:after="60"/>
              <w:jc w:val="center"/>
              <w:rPr>
                <w:sz w:val="16"/>
                <w:szCs w:val="16"/>
                <w:lang w:val="en-GB"/>
              </w:rPr>
            </w:pPr>
            <w:r w:rsidRPr="002A5288">
              <w:rPr>
                <w:sz w:val="16"/>
                <w:szCs w:val="16"/>
                <w:lang w:val="en-GB"/>
              </w:rPr>
              <w:t>1</w:t>
            </w:r>
          </w:p>
        </w:tc>
        <w:tc>
          <w:tcPr>
            <w:tcW w:w="2790" w:type="dxa"/>
          </w:tcPr>
          <w:p w14:paraId="752BC411" w14:textId="77777777" w:rsidR="00C1698B" w:rsidRPr="002A5288" w:rsidRDefault="00C1698B" w:rsidP="00C1698B">
            <w:pPr>
              <w:snapToGrid w:val="0"/>
              <w:spacing w:before="60" w:after="60"/>
              <w:jc w:val="left"/>
              <w:rPr>
                <w:sz w:val="16"/>
                <w:szCs w:val="16"/>
                <w:lang w:val="en-GB"/>
              </w:rPr>
            </w:pPr>
            <w:r w:rsidRPr="002A5288">
              <w:rPr>
                <w:sz w:val="16"/>
                <w:szCs w:val="16"/>
                <w:lang w:val="en-GB"/>
              </w:rPr>
              <w:t>S100_ProductSpecification</w:t>
            </w:r>
          </w:p>
        </w:tc>
        <w:tc>
          <w:tcPr>
            <w:tcW w:w="3060" w:type="dxa"/>
          </w:tcPr>
          <w:p w14:paraId="2B0DBE95" w14:textId="77777777" w:rsidR="00C1698B" w:rsidRPr="002A5288" w:rsidRDefault="00C1698B" w:rsidP="00C1698B">
            <w:pPr>
              <w:snapToGrid w:val="0"/>
              <w:spacing w:before="60" w:after="60"/>
              <w:jc w:val="left"/>
              <w:rPr>
                <w:sz w:val="16"/>
                <w:szCs w:val="16"/>
                <w:lang w:val="en-GB"/>
              </w:rPr>
            </w:pPr>
          </w:p>
        </w:tc>
      </w:tr>
      <w:tr w:rsidR="00C1698B" w:rsidRPr="002A5288" w14:paraId="1C486A36" w14:textId="77777777" w:rsidTr="00716349">
        <w:trPr>
          <w:cantSplit/>
          <w:trHeight w:val="155"/>
        </w:trPr>
        <w:tc>
          <w:tcPr>
            <w:tcW w:w="1080" w:type="dxa"/>
          </w:tcPr>
          <w:p w14:paraId="61702887" w14:textId="77777777" w:rsidR="00C1698B" w:rsidRPr="002A5288" w:rsidRDefault="00C1698B" w:rsidP="00C1698B">
            <w:pPr>
              <w:snapToGrid w:val="0"/>
              <w:spacing w:before="60" w:after="60"/>
              <w:jc w:val="left"/>
              <w:rPr>
                <w:sz w:val="16"/>
                <w:szCs w:val="16"/>
                <w:lang w:val="en-GB"/>
              </w:rPr>
            </w:pPr>
            <w:r w:rsidRPr="002A5288">
              <w:rPr>
                <w:sz w:val="16"/>
                <w:szCs w:val="16"/>
                <w:lang w:val="en-GB"/>
              </w:rPr>
              <w:t>Attribute</w:t>
            </w:r>
          </w:p>
        </w:tc>
        <w:tc>
          <w:tcPr>
            <w:tcW w:w="2610" w:type="dxa"/>
            <w:tcBorders>
              <w:bottom w:val="single" w:sz="4" w:space="0" w:color="000000"/>
            </w:tcBorders>
          </w:tcPr>
          <w:p w14:paraId="26CFAA85" w14:textId="77777777" w:rsidR="00C1698B" w:rsidRPr="002A5288" w:rsidRDefault="00C1698B" w:rsidP="00C1698B">
            <w:pPr>
              <w:snapToGrid w:val="0"/>
              <w:spacing w:before="60" w:after="60"/>
              <w:jc w:val="left"/>
              <w:rPr>
                <w:sz w:val="16"/>
                <w:szCs w:val="16"/>
                <w:lang w:val="en-GB"/>
              </w:rPr>
            </w:pPr>
            <w:r w:rsidRPr="002A5288">
              <w:rPr>
                <w:sz w:val="16"/>
                <w:szCs w:val="16"/>
                <w:lang w:val="en-GB"/>
              </w:rPr>
              <w:t>producingAgency</w:t>
            </w:r>
          </w:p>
        </w:tc>
        <w:tc>
          <w:tcPr>
            <w:tcW w:w="3510" w:type="dxa"/>
            <w:tcBorders>
              <w:bottom w:val="single" w:sz="4" w:space="0" w:color="000000"/>
            </w:tcBorders>
          </w:tcPr>
          <w:p w14:paraId="07CD843D" w14:textId="77777777" w:rsidR="00C1698B" w:rsidRPr="00973CDB" w:rsidRDefault="00C1698B" w:rsidP="00C1698B">
            <w:pPr>
              <w:pStyle w:val="ISOComments"/>
              <w:spacing w:before="60" w:after="60" w:line="240" w:lineRule="auto"/>
              <w:rPr>
                <w:sz w:val="16"/>
                <w:szCs w:val="16"/>
                <w:lang w:val="en-CA"/>
              </w:rPr>
            </w:pPr>
            <w:r w:rsidRPr="00FD4D76">
              <w:rPr>
                <w:sz w:val="16"/>
                <w:szCs w:val="16"/>
                <w:lang w:val="en-CA"/>
              </w:rPr>
              <w:t>Agency responsible for producing the data</w:t>
            </w:r>
          </w:p>
        </w:tc>
        <w:tc>
          <w:tcPr>
            <w:tcW w:w="810" w:type="dxa"/>
            <w:tcBorders>
              <w:bottom w:val="single" w:sz="4" w:space="0" w:color="000000"/>
            </w:tcBorders>
          </w:tcPr>
          <w:p w14:paraId="7256DC6B" w14:textId="77777777" w:rsidR="00C1698B" w:rsidRPr="002A5288" w:rsidRDefault="00C1698B" w:rsidP="00C1698B">
            <w:pPr>
              <w:snapToGrid w:val="0"/>
              <w:spacing w:before="60" w:after="60"/>
              <w:jc w:val="center"/>
              <w:rPr>
                <w:sz w:val="16"/>
                <w:szCs w:val="16"/>
                <w:lang w:val="en-GB"/>
              </w:rPr>
            </w:pPr>
            <w:r w:rsidRPr="002A5288">
              <w:rPr>
                <w:sz w:val="16"/>
                <w:szCs w:val="16"/>
                <w:lang w:val="en-GB"/>
              </w:rPr>
              <w:t>1</w:t>
            </w:r>
          </w:p>
        </w:tc>
        <w:tc>
          <w:tcPr>
            <w:tcW w:w="2790" w:type="dxa"/>
            <w:tcBorders>
              <w:bottom w:val="single" w:sz="4" w:space="0" w:color="000000"/>
            </w:tcBorders>
          </w:tcPr>
          <w:p w14:paraId="4B8B6E83" w14:textId="5245AA93" w:rsidR="00C1698B" w:rsidRPr="00B236DA" w:rsidRDefault="00C1698B" w:rsidP="00716349">
            <w:pPr>
              <w:snapToGrid w:val="0"/>
              <w:spacing w:before="60" w:after="60"/>
              <w:rPr>
                <w:sz w:val="16"/>
                <w:szCs w:val="16"/>
                <w:lang w:val="fr-CA"/>
              </w:rPr>
            </w:pPr>
            <w:r w:rsidRPr="00B236DA">
              <w:rPr>
                <w:sz w:val="16"/>
                <w:szCs w:val="16"/>
                <w:lang w:val="fr-CA"/>
              </w:rPr>
              <w:t xml:space="preserve">CI_Responsibility&gt;CI_Organisation </w:t>
            </w:r>
          </w:p>
        </w:tc>
        <w:tc>
          <w:tcPr>
            <w:tcW w:w="3060" w:type="dxa"/>
            <w:tcBorders>
              <w:bottom w:val="single" w:sz="4" w:space="0" w:color="000000"/>
            </w:tcBorders>
          </w:tcPr>
          <w:p w14:paraId="3F1B7AF2" w14:textId="55AD9E38" w:rsidR="00C1698B" w:rsidRPr="002A5288" w:rsidRDefault="006E5280" w:rsidP="00C1698B">
            <w:pPr>
              <w:snapToGrid w:val="0"/>
              <w:spacing w:before="60" w:after="60"/>
              <w:jc w:val="left"/>
              <w:rPr>
                <w:sz w:val="16"/>
                <w:szCs w:val="16"/>
                <w:lang w:val="en-GB"/>
              </w:rPr>
            </w:pPr>
            <w:r w:rsidRPr="006E5280">
              <w:rPr>
                <w:sz w:val="16"/>
                <w:szCs w:val="16"/>
                <w:lang w:val="en-GB"/>
              </w:rPr>
              <w:t>See Table 17-3</w:t>
            </w:r>
            <w:r w:rsidR="002A7207">
              <w:rPr>
                <w:sz w:val="16"/>
                <w:szCs w:val="16"/>
                <w:lang w:val="en-GB"/>
              </w:rPr>
              <w:t>, S-100 Ed. 5.0.0</w:t>
            </w:r>
          </w:p>
        </w:tc>
      </w:tr>
      <w:tr w:rsidR="0079648B" w:rsidRPr="002A5288" w14:paraId="77F3165B" w14:textId="77777777" w:rsidTr="00EE37EB">
        <w:trPr>
          <w:cantSplit/>
          <w:trHeight w:val="155"/>
        </w:trPr>
        <w:tc>
          <w:tcPr>
            <w:tcW w:w="1080" w:type="dxa"/>
          </w:tcPr>
          <w:p w14:paraId="1725097B" w14:textId="0C5222B4" w:rsidR="0079648B" w:rsidRPr="002A5288" w:rsidRDefault="0079648B" w:rsidP="00C1698B">
            <w:pPr>
              <w:snapToGrid w:val="0"/>
              <w:spacing w:before="60" w:after="60"/>
              <w:jc w:val="left"/>
              <w:rPr>
                <w:sz w:val="16"/>
                <w:szCs w:val="16"/>
                <w:lang w:val="en-GB"/>
              </w:rPr>
            </w:pPr>
            <w:r w:rsidRPr="002A5288">
              <w:rPr>
                <w:sz w:val="16"/>
                <w:szCs w:val="16"/>
                <w:lang w:val="en-GB"/>
              </w:rPr>
              <w:t>Attribute</w:t>
            </w:r>
          </w:p>
        </w:tc>
        <w:tc>
          <w:tcPr>
            <w:tcW w:w="2610" w:type="dxa"/>
            <w:tcBorders>
              <w:bottom w:val="single" w:sz="4" w:space="0" w:color="000000"/>
            </w:tcBorders>
          </w:tcPr>
          <w:p w14:paraId="02E97CD1" w14:textId="477259A5" w:rsidR="0079648B" w:rsidRPr="002A5288" w:rsidRDefault="0079648B" w:rsidP="00C1698B">
            <w:pPr>
              <w:snapToGrid w:val="0"/>
              <w:spacing w:before="60" w:after="60"/>
              <w:jc w:val="left"/>
              <w:rPr>
                <w:sz w:val="16"/>
                <w:szCs w:val="16"/>
                <w:lang w:val="en-GB"/>
              </w:rPr>
            </w:pPr>
            <w:r w:rsidRPr="0079648B">
              <w:rPr>
                <w:sz w:val="16"/>
                <w:szCs w:val="16"/>
                <w:lang w:val="en-GB"/>
              </w:rPr>
              <w:t>producerCode</w:t>
            </w:r>
          </w:p>
        </w:tc>
        <w:tc>
          <w:tcPr>
            <w:tcW w:w="3510" w:type="dxa"/>
            <w:tcBorders>
              <w:bottom w:val="single" w:sz="4" w:space="0" w:color="000000"/>
            </w:tcBorders>
          </w:tcPr>
          <w:p w14:paraId="52661C31" w14:textId="0EA7A05C" w:rsidR="0079648B" w:rsidRPr="00FD4D76" w:rsidRDefault="0079648B" w:rsidP="00C1698B">
            <w:pPr>
              <w:pStyle w:val="ISOComments"/>
              <w:spacing w:before="60" w:after="60" w:line="240" w:lineRule="auto"/>
              <w:rPr>
                <w:sz w:val="16"/>
                <w:szCs w:val="16"/>
                <w:lang w:val="en-CA"/>
              </w:rPr>
            </w:pPr>
            <w:r w:rsidRPr="0079648B">
              <w:rPr>
                <w:sz w:val="16"/>
                <w:szCs w:val="16"/>
                <w:lang w:val="en-CA"/>
              </w:rPr>
              <w:t>The official IHO Producer Code from S-62</w:t>
            </w:r>
          </w:p>
        </w:tc>
        <w:tc>
          <w:tcPr>
            <w:tcW w:w="810" w:type="dxa"/>
            <w:tcBorders>
              <w:bottom w:val="single" w:sz="4" w:space="0" w:color="000000"/>
            </w:tcBorders>
          </w:tcPr>
          <w:p w14:paraId="32545B78" w14:textId="01C7B0EE" w:rsidR="0079648B" w:rsidRPr="002A5288" w:rsidRDefault="0079648B" w:rsidP="00C1698B">
            <w:pPr>
              <w:snapToGrid w:val="0"/>
              <w:spacing w:before="60" w:after="60"/>
              <w:jc w:val="center"/>
              <w:rPr>
                <w:sz w:val="16"/>
                <w:szCs w:val="16"/>
                <w:lang w:val="en-GB"/>
              </w:rPr>
            </w:pPr>
            <w:r>
              <w:rPr>
                <w:sz w:val="16"/>
                <w:szCs w:val="16"/>
                <w:lang w:val="en-GB"/>
              </w:rPr>
              <w:t>0..1</w:t>
            </w:r>
          </w:p>
        </w:tc>
        <w:tc>
          <w:tcPr>
            <w:tcW w:w="2790" w:type="dxa"/>
            <w:tcBorders>
              <w:bottom w:val="single" w:sz="4" w:space="0" w:color="000000"/>
            </w:tcBorders>
          </w:tcPr>
          <w:p w14:paraId="6945E900" w14:textId="38060314" w:rsidR="0079648B" w:rsidRPr="00B236DA" w:rsidRDefault="002E2D81" w:rsidP="000D1858">
            <w:pPr>
              <w:snapToGrid w:val="0"/>
              <w:spacing w:before="60" w:after="60"/>
              <w:rPr>
                <w:sz w:val="16"/>
                <w:szCs w:val="16"/>
                <w:lang w:val="fr-CA"/>
              </w:rPr>
            </w:pPr>
            <w:r w:rsidRPr="002E2D81">
              <w:rPr>
                <w:sz w:val="16"/>
                <w:szCs w:val="16"/>
                <w:lang w:val="fr-CA"/>
              </w:rPr>
              <w:t>CharacterString</w:t>
            </w:r>
          </w:p>
        </w:tc>
        <w:tc>
          <w:tcPr>
            <w:tcW w:w="3060" w:type="dxa"/>
            <w:tcBorders>
              <w:bottom w:val="single" w:sz="4" w:space="0" w:color="000000"/>
            </w:tcBorders>
          </w:tcPr>
          <w:p w14:paraId="3A08A01C" w14:textId="77777777" w:rsidR="0079648B" w:rsidRPr="006E5280" w:rsidRDefault="0079648B" w:rsidP="00C1698B">
            <w:pPr>
              <w:snapToGrid w:val="0"/>
              <w:spacing w:before="60" w:after="60"/>
              <w:jc w:val="left"/>
              <w:rPr>
                <w:sz w:val="16"/>
                <w:szCs w:val="16"/>
                <w:lang w:val="en-GB"/>
              </w:rPr>
            </w:pPr>
          </w:p>
        </w:tc>
      </w:tr>
      <w:tr w:rsidR="00C1698B" w:rsidRPr="002A5288" w14:paraId="0DD216CF" w14:textId="77777777" w:rsidTr="00716349">
        <w:trPr>
          <w:cantSplit/>
          <w:trHeight w:val="155"/>
        </w:trPr>
        <w:tc>
          <w:tcPr>
            <w:tcW w:w="1080" w:type="dxa"/>
          </w:tcPr>
          <w:p w14:paraId="22087FA4" w14:textId="77777777" w:rsidR="00C1698B" w:rsidRPr="002A5288" w:rsidRDefault="00C1698B" w:rsidP="00C1698B">
            <w:pPr>
              <w:snapToGrid w:val="0"/>
              <w:spacing w:before="60" w:after="60"/>
              <w:jc w:val="left"/>
              <w:rPr>
                <w:sz w:val="16"/>
                <w:szCs w:val="16"/>
                <w:lang w:val="en-GB"/>
              </w:rPr>
            </w:pPr>
            <w:r w:rsidRPr="002A5288">
              <w:rPr>
                <w:sz w:val="16"/>
                <w:szCs w:val="16"/>
                <w:lang w:val="en-GB"/>
              </w:rPr>
              <w:t>Attribute</w:t>
            </w:r>
          </w:p>
        </w:tc>
        <w:tc>
          <w:tcPr>
            <w:tcW w:w="2610" w:type="dxa"/>
          </w:tcPr>
          <w:p w14:paraId="3B15809C" w14:textId="2AD58C6F" w:rsidR="00C1698B" w:rsidRPr="002A5288" w:rsidRDefault="00057572" w:rsidP="00C1698B">
            <w:pPr>
              <w:snapToGrid w:val="0"/>
              <w:spacing w:before="60" w:after="60"/>
              <w:jc w:val="left"/>
              <w:rPr>
                <w:sz w:val="16"/>
                <w:szCs w:val="16"/>
                <w:lang w:val="en-GB"/>
              </w:rPr>
            </w:pPr>
            <w:r w:rsidRPr="00426B25">
              <w:rPr>
                <w:sz w:val="16"/>
                <w:szCs w:val="16"/>
                <w:lang w:val="en-GB"/>
              </w:rPr>
              <w:t>encodingFormat</w:t>
            </w:r>
          </w:p>
        </w:tc>
        <w:tc>
          <w:tcPr>
            <w:tcW w:w="3510" w:type="dxa"/>
          </w:tcPr>
          <w:p w14:paraId="42F3A5D5" w14:textId="77777777" w:rsidR="00C1698B" w:rsidRPr="002A5288" w:rsidRDefault="00C1698B" w:rsidP="00C1698B">
            <w:pPr>
              <w:snapToGrid w:val="0"/>
              <w:spacing w:before="60" w:after="60"/>
              <w:jc w:val="left"/>
              <w:rPr>
                <w:sz w:val="16"/>
                <w:szCs w:val="16"/>
                <w:lang w:val="en-GB"/>
              </w:rPr>
            </w:pPr>
            <w:r w:rsidRPr="002A5288">
              <w:rPr>
                <w:sz w:val="16"/>
                <w:szCs w:val="16"/>
                <w:lang w:val="en-GB"/>
              </w:rPr>
              <w:t>The encoding format of the dataset</w:t>
            </w:r>
          </w:p>
        </w:tc>
        <w:tc>
          <w:tcPr>
            <w:tcW w:w="810" w:type="dxa"/>
          </w:tcPr>
          <w:p w14:paraId="182DA8F5" w14:textId="77777777" w:rsidR="00C1698B" w:rsidRPr="002A5288" w:rsidRDefault="00C1698B" w:rsidP="00C1698B">
            <w:pPr>
              <w:snapToGrid w:val="0"/>
              <w:spacing w:before="60" w:after="60"/>
              <w:jc w:val="center"/>
              <w:rPr>
                <w:sz w:val="16"/>
                <w:szCs w:val="16"/>
                <w:lang w:val="en-GB"/>
              </w:rPr>
            </w:pPr>
            <w:r w:rsidRPr="002A5288">
              <w:rPr>
                <w:sz w:val="16"/>
                <w:szCs w:val="16"/>
                <w:lang w:val="en-GB"/>
              </w:rPr>
              <w:t>1</w:t>
            </w:r>
          </w:p>
        </w:tc>
        <w:tc>
          <w:tcPr>
            <w:tcW w:w="2790" w:type="dxa"/>
          </w:tcPr>
          <w:p w14:paraId="2AB78AE8" w14:textId="5D794189" w:rsidR="00C1698B" w:rsidRPr="002A5288" w:rsidRDefault="00107783" w:rsidP="00C1698B">
            <w:pPr>
              <w:snapToGrid w:val="0"/>
              <w:spacing w:before="60" w:after="60"/>
              <w:jc w:val="left"/>
              <w:rPr>
                <w:sz w:val="16"/>
                <w:szCs w:val="16"/>
                <w:lang w:val="en-GB"/>
              </w:rPr>
            </w:pPr>
            <w:r w:rsidRPr="00426B25">
              <w:rPr>
                <w:sz w:val="16"/>
                <w:szCs w:val="16"/>
                <w:lang w:val="fr-CA"/>
              </w:rPr>
              <w:t>S100</w:t>
            </w:r>
            <w:r w:rsidR="000F0270">
              <w:t>_</w:t>
            </w:r>
            <w:r w:rsidR="000F0270" w:rsidRPr="000F0270">
              <w:rPr>
                <w:sz w:val="16"/>
                <w:szCs w:val="16"/>
                <w:lang w:val="fr-CA"/>
              </w:rPr>
              <w:t>EncodingFormat</w:t>
            </w:r>
            <w:r w:rsidR="000F0270" w:rsidRPr="000F0270" w:rsidDel="00107783">
              <w:rPr>
                <w:sz w:val="16"/>
                <w:szCs w:val="16"/>
                <w:lang w:val="fr-CA"/>
              </w:rPr>
              <w:t xml:space="preserve"> </w:t>
            </w:r>
          </w:p>
        </w:tc>
        <w:tc>
          <w:tcPr>
            <w:tcW w:w="3060" w:type="dxa"/>
          </w:tcPr>
          <w:p w14:paraId="5E58C032" w14:textId="77777777" w:rsidR="00C1698B" w:rsidRPr="002A5288" w:rsidRDefault="00C1698B" w:rsidP="00C1698B">
            <w:pPr>
              <w:snapToGrid w:val="0"/>
              <w:spacing w:before="60" w:after="60"/>
              <w:jc w:val="left"/>
              <w:rPr>
                <w:sz w:val="16"/>
                <w:szCs w:val="16"/>
                <w:lang w:val="en-GB"/>
              </w:rPr>
            </w:pPr>
            <w:r w:rsidRPr="00651F98">
              <w:rPr>
                <w:sz w:val="16"/>
                <w:szCs w:val="16"/>
                <w:lang w:val="en-GB"/>
              </w:rPr>
              <w:t>Must be GML</w:t>
            </w:r>
          </w:p>
        </w:tc>
      </w:tr>
      <w:tr w:rsidR="00C1698B" w:rsidRPr="002A5288" w14:paraId="2F846A08" w14:textId="45BCD416" w:rsidTr="00716349">
        <w:trPr>
          <w:cantSplit/>
          <w:trHeight w:val="171"/>
        </w:trPr>
        <w:tc>
          <w:tcPr>
            <w:tcW w:w="1080" w:type="dxa"/>
          </w:tcPr>
          <w:p w14:paraId="54FA3828" w14:textId="3D8D2986" w:rsidR="00C1698B" w:rsidRPr="002A5288" w:rsidRDefault="00C1698B" w:rsidP="00C1698B">
            <w:pPr>
              <w:snapToGrid w:val="0"/>
              <w:spacing w:before="60" w:after="60"/>
              <w:jc w:val="left"/>
              <w:rPr>
                <w:sz w:val="16"/>
                <w:szCs w:val="16"/>
                <w:lang w:val="en-GB"/>
              </w:rPr>
            </w:pPr>
            <w:r>
              <w:rPr>
                <w:sz w:val="16"/>
                <w:szCs w:val="16"/>
                <w:lang w:val="en-GB"/>
              </w:rPr>
              <w:t>Attribute</w:t>
            </w:r>
          </w:p>
        </w:tc>
        <w:tc>
          <w:tcPr>
            <w:tcW w:w="2610" w:type="dxa"/>
          </w:tcPr>
          <w:p w14:paraId="1E494773" w14:textId="7B51A950" w:rsidR="00C1698B" w:rsidRPr="002A5288" w:rsidRDefault="00C1698B" w:rsidP="00C1698B">
            <w:pPr>
              <w:snapToGrid w:val="0"/>
              <w:spacing w:before="60" w:after="60"/>
              <w:jc w:val="left"/>
              <w:rPr>
                <w:sz w:val="16"/>
                <w:szCs w:val="16"/>
                <w:lang w:val="en-GB"/>
              </w:rPr>
            </w:pPr>
            <w:r>
              <w:rPr>
                <w:sz w:val="16"/>
                <w:szCs w:val="16"/>
                <w:lang w:val="en-GB"/>
              </w:rPr>
              <w:t>dataCoverage</w:t>
            </w:r>
          </w:p>
        </w:tc>
        <w:tc>
          <w:tcPr>
            <w:tcW w:w="3510" w:type="dxa"/>
          </w:tcPr>
          <w:p w14:paraId="7C46D659" w14:textId="5C28A19F" w:rsidR="00C1698B" w:rsidRPr="002A5288" w:rsidRDefault="00C1698B" w:rsidP="00C1698B">
            <w:pPr>
              <w:snapToGrid w:val="0"/>
              <w:spacing w:before="60" w:after="60"/>
              <w:jc w:val="left"/>
              <w:rPr>
                <w:sz w:val="16"/>
                <w:szCs w:val="16"/>
                <w:lang w:val="en-GB"/>
              </w:rPr>
            </w:pPr>
            <w:r>
              <w:rPr>
                <w:sz w:val="16"/>
                <w:szCs w:val="16"/>
                <w:lang w:val="en-GB"/>
              </w:rPr>
              <w:t>Provides information about data coverages within the dataset</w:t>
            </w:r>
          </w:p>
        </w:tc>
        <w:tc>
          <w:tcPr>
            <w:tcW w:w="810" w:type="dxa"/>
          </w:tcPr>
          <w:p w14:paraId="449A10CA" w14:textId="659728B5" w:rsidR="00C1698B" w:rsidRDefault="00C1698B" w:rsidP="00C1698B">
            <w:pPr>
              <w:snapToGrid w:val="0"/>
              <w:spacing w:before="60" w:after="60"/>
              <w:jc w:val="center"/>
              <w:rPr>
                <w:sz w:val="16"/>
                <w:szCs w:val="16"/>
                <w:lang w:val="en-GB"/>
              </w:rPr>
            </w:pPr>
            <w:r>
              <w:rPr>
                <w:sz w:val="16"/>
                <w:szCs w:val="16"/>
                <w:lang w:val="en-GB"/>
              </w:rPr>
              <w:t>1..*</w:t>
            </w:r>
          </w:p>
        </w:tc>
        <w:tc>
          <w:tcPr>
            <w:tcW w:w="2790" w:type="dxa"/>
          </w:tcPr>
          <w:p w14:paraId="6582E3FB" w14:textId="1DA44112" w:rsidR="00C1698B" w:rsidRPr="002A5288" w:rsidRDefault="00C1698B" w:rsidP="00C1698B">
            <w:pPr>
              <w:snapToGrid w:val="0"/>
              <w:spacing w:before="60" w:after="60"/>
              <w:jc w:val="left"/>
              <w:rPr>
                <w:sz w:val="16"/>
                <w:szCs w:val="16"/>
                <w:lang w:val="en-GB"/>
              </w:rPr>
            </w:pPr>
            <w:r>
              <w:rPr>
                <w:sz w:val="16"/>
                <w:szCs w:val="16"/>
                <w:lang w:val="en-GB"/>
              </w:rPr>
              <w:t>S100_DataCoverage</w:t>
            </w:r>
          </w:p>
        </w:tc>
        <w:tc>
          <w:tcPr>
            <w:tcW w:w="3060" w:type="dxa"/>
          </w:tcPr>
          <w:p w14:paraId="697102C7" w14:textId="41611DB1" w:rsidR="00C1698B" w:rsidRPr="002A5288" w:rsidRDefault="00C1698B" w:rsidP="00C1698B">
            <w:pPr>
              <w:snapToGrid w:val="0"/>
              <w:spacing w:before="60" w:after="60"/>
              <w:jc w:val="left"/>
              <w:rPr>
                <w:sz w:val="16"/>
                <w:szCs w:val="16"/>
                <w:lang w:val="en-GB"/>
              </w:rPr>
            </w:pPr>
          </w:p>
        </w:tc>
      </w:tr>
      <w:tr w:rsidR="00C1698B" w:rsidRPr="002A5288" w14:paraId="5D802C32" w14:textId="6C40B253" w:rsidTr="00716349">
        <w:trPr>
          <w:cantSplit/>
          <w:trHeight w:val="155"/>
        </w:trPr>
        <w:tc>
          <w:tcPr>
            <w:tcW w:w="1080" w:type="dxa"/>
          </w:tcPr>
          <w:p w14:paraId="05E4714D" w14:textId="761AB72F" w:rsidR="00C1698B" w:rsidRPr="002A5288" w:rsidRDefault="00C1698B" w:rsidP="00C1698B">
            <w:pPr>
              <w:snapToGrid w:val="0"/>
              <w:spacing w:before="60" w:after="60"/>
              <w:jc w:val="left"/>
              <w:rPr>
                <w:sz w:val="16"/>
                <w:szCs w:val="16"/>
                <w:lang w:val="en-GB"/>
              </w:rPr>
            </w:pPr>
            <w:r w:rsidRPr="002A5288">
              <w:rPr>
                <w:sz w:val="16"/>
                <w:szCs w:val="16"/>
                <w:lang w:val="en-GB"/>
              </w:rPr>
              <w:t>Attribute</w:t>
            </w:r>
          </w:p>
        </w:tc>
        <w:tc>
          <w:tcPr>
            <w:tcW w:w="2610" w:type="dxa"/>
          </w:tcPr>
          <w:p w14:paraId="27DB59E3" w14:textId="65AEFF37" w:rsidR="00C1698B" w:rsidRPr="002A5288" w:rsidRDefault="00C1698B" w:rsidP="00C1698B">
            <w:pPr>
              <w:snapToGrid w:val="0"/>
              <w:spacing w:before="60" w:after="60"/>
              <w:jc w:val="left"/>
              <w:rPr>
                <w:sz w:val="16"/>
                <w:szCs w:val="16"/>
                <w:lang w:val="en-GB"/>
              </w:rPr>
            </w:pPr>
            <w:r w:rsidRPr="002A5288">
              <w:rPr>
                <w:sz w:val="16"/>
                <w:szCs w:val="16"/>
                <w:lang w:val="en-GB"/>
              </w:rPr>
              <w:t>comment</w:t>
            </w:r>
          </w:p>
        </w:tc>
        <w:tc>
          <w:tcPr>
            <w:tcW w:w="3510" w:type="dxa"/>
          </w:tcPr>
          <w:p w14:paraId="251414CF" w14:textId="5DD4915B" w:rsidR="00C1698B" w:rsidRPr="002A5288" w:rsidRDefault="00C1698B" w:rsidP="00C1698B">
            <w:pPr>
              <w:snapToGrid w:val="0"/>
              <w:spacing w:before="60" w:after="60"/>
              <w:jc w:val="left"/>
              <w:rPr>
                <w:sz w:val="16"/>
                <w:szCs w:val="16"/>
                <w:lang w:val="en-GB"/>
              </w:rPr>
            </w:pPr>
            <w:r>
              <w:rPr>
                <w:sz w:val="16"/>
                <w:szCs w:val="16"/>
                <w:lang w:val="en-CA"/>
              </w:rPr>
              <w:t>Any additional information</w:t>
            </w:r>
          </w:p>
        </w:tc>
        <w:tc>
          <w:tcPr>
            <w:tcW w:w="810" w:type="dxa"/>
          </w:tcPr>
          <w:p w14:paraId="0E6F1DA6" w14:textId="2D31A254" w:rsidR="00C1698B" w:rsidRPr="002A5288" w:rsidRDefault="00C1698B" w:rsidP="00C1698B">
            <w:pPr>
              <w:snapToGrid w:val="0"/>
              <w:spacing w:before="60" w:after="60"/>
              <w:jc w:val="center"/>
              <w:rPr>
                <w:sz w:val="16"/>
                <w:szCs w:val="16"/>
                <w:lang w:val="en-GB"/>
              </w:rPr>
            </w:pPr>
            <w:r w:rsidRPr="002A5288">
              <w:rPr>
                <w:sz w:val="16"/>
                <w:szCs w:val="16"/>
                <w:lang w:val="en-GB"/>
              </w:rPr>
              <w:t>0..1</w:t>
            </w:r>
          </w:p>
        </w:tc>
        <w:tc>
          <w:tcPr>
            <w:tcW w:w="2790" w:type="dxa"/>
          </w:tcPr>
          <w:p w14:paraId="57D1119D" w14:textId="39258FBF" w:rsidR="00C1698B" w:rsidRPr="002A5288" w:rsidRDefault="00C1698B" w:rsidP="00C1698B">
            <w:pPr>
              <w:snapToGrid w:val="0"/>
              <w:spacing w:before="60" w:after="60"/>
              <w:jc w:val="left"/>
              <w:rPr>
                <w:sz w:val="16"/>
                <w:szCs w:val="16"/>
                <w:lang w:val="en-GB"/>
              </w:rPr>
            </w:pPr>
            <w:r w:rsidRPr="002A5288">
              <w:rPr>
                <w:sz w:val="16"/>
                <w:szCs w:val="16"/>
                <w:lang w:val="en-GB"/>
              </w:rPr>
              <w:t>CharacterString</w:t>
            </w:r>
          </w:p>
        </w:tc>
        <w:tc>
          <w:tcPr>
            <w:tcW w:w="3060" w:type="dxa"/>
          </w:tcPr>
          <w:p w14:paraId="0A9DA99A" w14:textId="7108736B" w:rsidR="00C1698B" w:rsidRPr="002A5288" w:rsidRDefault="00C1698B" w:rsidP="00C1698B">
            <w:pPr>
              <w:snapToGrid w:val="0"/>
              <w:spacing w:before="60" w:after="60"/>
              <w:jc w:val="left"/>
              <w:rPr>
                <w:sz w:val="16"/>
                <w:szCs w:val="16"/>
                <w:lang w:val="en-GB"/>
              </w:rPr>
            </w:pPr>
          </w:p>
        </w:tc>
      </w:tr>
      <w:tr w:rsidR="00C1698B" w:rsidRPr="002A5288" w14:paraId="3E98EA61" w14:textId="2847C15F" w:rsidTr="00716349">
        <w:trPr>
          <w:cantSplit/>
          <w:trHeight w:val="342"/>
        </w:trPr>
        <w:tc>
          <w:tcPr>
            <w:tcW w:w="1080" w:type="dxa"/>
          </w:tcPr>
          <w:p w14:paraId="1D9722F5" w14:textId="15485ACC" w:rsidR="00C1698B" w:rsidRDefault="00C1698B" w:rsidP="00956F82">
            <w:pPr>
              <w:snapToGrid w:val="0"/>
              <w:spacing w:before="60" w:after="60"/>
              <w:jc w:val="left"/>
              <w:rPr>
                <w:sz w:val="16"/>
                <w:szCs w:val="16"/>
                <w:lang w:val="en-GB"/>
              </w:rPr>
            </w:pPr>
            <w:r>
              <w:rPr>
                <w:sz w:val="16"/>
                <w:szCs w:val="16"/>
                <w:lang w:val="en-GB"/>
              </w:rPr>
              <w:lastRenderedPageBreak/>
              <w:t>Attribute</w:t>
            </w:r>
          </w:p>
        </w:tc>
        <w:tc>
          <w:tcPr>
            <w:tcW w:w="2610" w:type="dxa"/>
          </w:tcPr>
          <w:p w14:paraId="4A24BFFC" w14:textId="2FA72125" w:rsidR="00C1698B" w:rsidRPr="00DD7223" w:rsidRDefault="00C1698B" w:rsidP="00956F82">
            <w:pPr>
              <w:snapToGrid w:val="0"/>
              <w:spacing w:before="60" w:after="60"/>
              <w:jc w:val="left"/>
              <w:rPr>
                <w:rFonts w:cs="Arial"/>
                <w:sz w:val="16"/>
                <w:szCs w:val="16"/>
              </w:rPr>
            </w:pPr>
            <w:r>
              <w:rPr>
                <w:sz w:val="16"/>
                <w:szCs w:val="16"/>
                <w:lang w:val="en-GB"/>
              </w:rPr>
              <w:t>defaultLocale</w:t>
            </w:r>
          </w:p>
        </w:tc>
        <w:tc>
          <w:tcPr>
            <w:tcW w:w="3510" w:type="dxa"/>
          </w:tcPr>
          <w:p w14:paraId="7EE5FC1D" w14:textId="232EF924" w:rsidR="00C1698B" w:rsidRDefault="00171B32" w:rsidP="00956F82">
            <w:pPr>
              <w:spacing w:before="60" w:after="60"/>
              <w:jc w:val="left"/>
              <w:rPr>
                <w:rFonts w:cs="Arial"/>
                <w:sz w:val="16"/>
                <w:szCs w:val="16"/>
              </w:rPr>
            </w:pPr>
            <w:r w:rsidRPr="008611B4">
              <w:rPr>
                <w:sz w:val="16"/>
                <w:szCs w:val="16"/>
              </w:rPr>
              <w:t>Default language and character set used in the dataset</w:t>
            </w:r>
          </w:p>
        </w:tc>
        <w:tc>
          <w:tcPr>
            <w:tcW w:w="810" w:type="dxa"/>
          </w:tcPr>
          <w:p w14:paraId="5805CF02" w14:textId="170EC34F" w:rsidR="00C1698B" w:rsidRDefault="00C1698B" w:rsidP="00283418">
            <w:pPr>
              <w:snapToGrid w:val="0"/>
              <w:spacing w:before="60" w:after="60"/>
              <w:jc w:val="center"/>
              <w:rPr>
                <w:rFonts w:cs="Arial"/>
                <w:sz w:val="16"/>
                <w:szCs w:val="16"/>
              </w:rPr>
            </w:pPr>
            <w:r>
              <w:rPr>
                <w:sz w:val="16"/>
                <w:szCs w:val="16"/>
                <w:lang w:val="en-GB"/>
              </w:rPr>
              <w:t>1</w:t>
            </w:r>
          </w:p>
        </w:tc>
        <w:tc>
          <w:tcPr>
            <w:tcW w:w="2790" w:type="dxa"/>
          </w:tcPr>
          <w:p w14:paraId="71E35DE9" w14:textId="1494D232" w:rsidR="00C1698B" w:rsidRDefault="00C1698B" w:rsidP="00956F82">
            <w:pPr>
              <w:snapToGrid w:val="0"/>
              <w:spacing w:before="60" w:after="60"/>
              <w:jc w:val="left"/>
              <w:rPr>
                <w:rFonts w:cs="Arial"/>
                <w:sz w:val="16"/>
                <w:szCs w:val="16"/>
              </w:rPr>
            </w:pPr>
            <w:r>
              <w:rPr>
                <w:sz w:val="16"/>
                <w:szCs w:val="16"/>
                <w:lang w:val="en-GB"/>
              </w:rPr>
              <w:t>PT_Locale</w:t>
            </w:r>
          </w:p>
        </w:tc>
        <w:tc>
          <w:tcPr>
            <w:tcW w:w="3060" w:type="dxa"/>
          </w:tcPr>
          <w:p w14:paraId="3A9699D9" w14:textId="6FD30730" w:rsidR="00C1698B" w:rsidRDefault="00171B32" w:rsidP="00956F82">
            <w:pPr>
              <w:snapToGrid w:val="0"/>
              <w:spacing w:before="60" w:after="60"/>
              <w:jc w:val="left"/>
              <w:rPr>
                <w:sz w:val="16"/>
                <w:szCs w:val="16"/>
                <w:lang w:val="en-GB"/>
              </w:rPr>
            </w:pPr>
            <w:r w:rsidRPr="000E086D">
              <w:rPr>
                <w:sz w:val="16"/>
                <w:szCs w:val="16"/>
                <w:lang w:val="en-GB"/>
              </w:rPr>
              <w:t>In absence of defaultLocale the language is English, UTF-8</w:t>
            </w:r>
          </w:p>
        </w:tc>
      </w:tr>
      <w:tr w:rsidR="00C1698B" w:rsidRPr="002A5288" w14:paraId="361C3BCB" w14:textId="3DE8FE97" w:rsidTr="00716349">
        <w:trPr>
          <w:cantSplit/>
          <w:trHeight w:val="342"/>
        </w:trPr>
        <w:tc>
          <w:tcPr>
            <w:tcW w:w="1080" w:type="dxa"/>
          </w:tcPr>
          <w:p w14:paraId="0B646F32" w14:textId="0E098369" w:rsidR="00C1698B" w:rsidRDefault="00C1698B" w:rsidP="00956F82">
            <w:pPr>
              <w:snapToGrid w:val="0"/>
              <w:spacing w:before="60" w:after="60"/>
              <w:jc w:val="left"/>
              <w:rPr>
                <w:sz w:val="16"/>
                <w:szCs w:val="16"/>
                <w:lang w:val="en-GB"/>
              </w:rPr>
            </w:pPr>
            <w:r>
              <w:rPr>
                <w:sz w:val="16"/>
                <w:szCs w:val="16"/>
                <w:lang w:val="en-GB"/>
              </w:rPr>
              <w:t>Attribute</w:t>
            </w:r>
          </w:p>
        </w:tc>
        <w:tc>
          <w:tcPr>
            <w:tcW w:w="2610" w:type="dxa"/>
          </w:tcPr>
          <w:p w14:paraId="270A907B" w14:textId="7675042C" w:rsidR="00C1698B" w:rsidRPr="00DD7223" w:rsidRDefault="00C1698B" w:rsidP="00956F82">
            <w:pPr>
              <w:snapToGrid w:val="0"/>
              <w:spacing w:before="60" w:after="60"/>
              <w:jc w:val="left"/>
              <w:rPr>
                <w:rFonts w:cs="Arial"/>
                <w:sz w:val="16"/>
                <w:szCs w:val="16"/>
              </w:rPr>
            </w:pPr>
            <w:r>
              <w:rPr>
                <w:sz w:val="16"/>
                <w:szCs w:val="16"/>
                <w:lang w:val="en-GB"/>
              </w:rPr>
              <w:t>otherLocale</w:t>
            </w:r>
          </w:p>
        </w:tc>
        <w:tc>
          <w:tcPr>
            <w:tcW w:w="3510" w:type="dxa"/>
          </w:tcPr>
          <w:p w14:paraId="5B5584D1" w14:textId="5C18AEF8" w:rsidR="00C1698B" w:rsidRDefault="00171B32" w:rsidP="00956F82">
            <w:pPr>
              <w:spacing w:before="60" w:after="60"/>
              <w:jc w:val="left"/>
              <w:rPr>
                <w:rFonts w:cs="Arial"/>
                <w:sz w:val="16"/>
                <w:szCs w:val="16"/>
              </w:rPr>
            </w:pPr>
            <w:r w:rsidRPr="009E2E2D">
              <w:rPr>
                <w:sz w:val="16"/>
                <w:szCs w:val="16"/>
              </w:rPr>
              <w:t>Other languages and character sets used in the dataset</w:t>
            </w:r>
          </w:p>
        </w:tc>
        <w:tc>
          <w:tcPr>
            <w:tcW w:w="810" w:type="dxa"/>
          </w:tcPr>
          <w:p w14:paraId="7AD5205C" w14:textId="0B813210" w:rsidR="00C1698B" w:rsidRDefault="00C1698B" w:rsidP="00283418">
            <w:pPr>
              <w:snapToGrid w:val="0"/>
              <w:spacing w:before="60" w:after="60"/>
              <w:jc w:val="center"/>
              <w:rPr>
                <w:rFonts w:cs="Arial"/>
                <w:sz w:val="16"/>
                <w:szCs w:val="16"/>
              </w:rPr>
            </w:pPr>
            <w:r>
              <w:rPr>
                <w:sz w:val="16"/>
                <w:szCs w:val="16"/>
                <w:lang w:val="en-GB"/>
              </w:rPr>
              <w:t>0..*</w:t>
            </w:r>
          </w:p>
        </w:tc>
        <w:tc>
          <w:tcPr>
            <w:tcW w:w="2790" w:type="dxa"/>
          </w:tcPr>
          <w:p w14:paraId="5D4772D7" w14:textId="6406522D" w:rsidR="00C1698B" w:rsidRDefault="00C1698B" w:rsidP="00956F82">
            <w:pPr>
              <w:snapToGrid w:val="0"/>
              <w:spacing w:before="60" w:after="60"/>
              <w:jc w:val="left"/>
              <w:rPr>
                <w:rFonts w:cs="Arial"/>
                <w:sz w:val="16"/>
                <w:szCs w:val="16"/>
              </w:rPr>
            </w:pPr>
            <w:r>
              <w:rPr>
                <w:sz w:val="16"/>
                <w:szCs w:val="16"/>
                <w:lang w:val="en-GB"/>
              </w:rPr>
              <w:t>PT_Locale</w:t>
            </w:r>
          </w:p>
        </w:tc>
        <w:tc>
          <w:tcPr>
            <w:tcW w:w="3060" w:type="dxa"/>
          </w:tcPr>
          <w:p w14:paraId="190D810B" w14:textId="618B73DE" w:rsidR="00C1698B" w:rsidRDefault="00C1698B" w:rsidP="00956F82">
            <w:pPr>
              <w:snapToGrid w:val="0"/>
              <w:spacing w:before="60" w:after="60"/>
              <w:jc w:val="left"/>
              <w:rPr>
                <w:sz w:val="16"/>
                <w:szCs w:val="16"/>
                <w:lang w:val="en-GB"/>
              </w:rPr>
            </w:pPr>
          </w:p>
        </w:tc>
      </w:tr>
      <w:tr w:rsidR="00C1698B" w:rsidRPr="000753E8" w14:paraId="40943B06" w14:textId="77777777" w:rsidTr="00716349">
        <w:trPr>
          <w:cantSplit/>
          <w:trHeight w:val="342"/>
        </w:trPr>
        <w:tc>
          <w:tcPr>
            <w:tcW w:w="1080" w:type="dxa"/>
          </w:tcPr>
          <w:p w14:paraId="232C860A" w14:textId="77777777" w:rsidR="00C1698B" w:rsidRDefault="00C1698B" w:rsidP="00716349">
            <w:pPr>
              <w:snapToGrid w:val="0"/>
              <w:spacing w:before="60" w:after="60"/>
              <w:jc w:val="center"/>
              <w:rPr>
                <w:sz w:val="16"/>
                <w:szCs w:val="16"/>
                <w:lang w:val="en-GB"/>
              </w:rPr>
            </w:pPr>
            <w:r w:rsidRPr="001E4A8D">
              <w:rPr>
                <w:sz w:val="16"/>
                <w:szCs w:val="16"/>
                <w:lang w:val="en-GB"/>
              </w:rPr>
              <w:t>Attribute</w:t>
            </w:r>
          </w:p>
        </w:tc>
        <w:tc>
          <w:tcPr>
            <w:tcW w:w="2610" w:type="dxa"/>
          </w:tcPr>
          <w:p w14:paraId="7E1EF676" w14:textId="77777777" w:rsidR="00C1698B" w:rsidRDefault="00C1698B" w:rsidP="00956F82">
            <w:pPr>
              <w:snapToGrid w:val="0"/>
              <w:spacing w:before="60" w:after="60"/>
              <w:jc w:val="left"/>
              <w:rPr>
                <w:sz w:val="16"/>
                <w:szCs w:val="16"/>
                <w:lang w:val="en-GB"/>
              </w:rPr>
            </w:pPr>
            <w:r>
              <w:rPr>
                <w:sz w:val="16"/>
                <w:szCs w:val="16"/>
                <w:lang w:val="en-GB"/>
              </w:rPr>
              <w:t>metadataPointOfContact</w:t>
            </w:r>
          </w:p>
        </w:tc>
        <w:tc>
          <w:tcPr>
            <w:tcW w:w="3510" w:type="dxa"/>
          </w:tcPr>
          <w:p w14:paraId="04E1FBFD" w14:textId="445C16BE" w:rsidR="00C1698B" w:rsidRDefault="00283418" w:rsidP="00956F82">
            <w:pPr>
              <w:spacing w:before="60" w:after="60"/>
              <w:jc w:val="left"/>
              <w:rPr>
                <w:sz w:val="16"/>
                <w:szCs w:val="16"/>
                <w:lang w:val="en-GB"/>
              </w:rPr>
            </w:pPr>
            <w:r>
              <w:rPr>
                <w:sz w:val="16"/>
                <w:szCs w:val="16"/>
                <w:lang w:val="en-GB"/>
              </w:rPr>
              <w:t xml:space="preserve">Point </w:t>
            </w:r>
            <w:r w:rsidR="00C1698B">
              <w:rPr>
                <w:sz w:val="16"/>
                <w:szCs w:val="16"/>
                <w:lang w:val="en-GB"/>
              </w:rPr>
              <w:t>of contact for metadata</w:t>
            </w:r>
          </w:p>
        </w:tc>
        <w:tc>
          <w:tcPr>
            <w:tcW w:w="810" w:type="dxa"/>
          </w:tcPr>
          <w:p w14:paraId="6C8CDAC5" w14:textId="78869A29" w:rsidR="00C1698B" w:rsidRDefault="00101D15" w:rsidP="00283418">
            <w:pPr>
              <w:snapToGrid w:val="0"/>
              <w:spacing w:before="60" w:after="60"/>
              <w:jc w:val="center"/>
              <w:rPr>
                <w:sz w:val="16"/>
                <w:szCs w:val="16"/>
                <w:lang w:val="en-GB"/>
              </w:rPr>
            </w:pPr>
            <w:r>
              <w:rPr>
                <w:sz w:val="16"/>
                <w:szCs w:val="16"/>
                <w:lang w:val="en-GB"/>
              </w:rPr>
              <w:t>0..</w:t>
            </w:r>
            <w:r w:rsidR="00C1698B">
              <w:rPr>
                <w:sz w:val="16"/>
                <w:szCs w:val="16"/>
                <w:lang w:val="en-GB"/>
              </w:rPr>
              <w:t>1</w:t>
            </w:r>
          </w:p>
        </w:tc>
        <w:tc>
          <w:tcPr>
            <w:tcW w:w="2790" w:type="dxa"/>
          </w:tcPr>
          <w:p w14:paraId="72B1AACE" w14:textId="77777777" w:rsidR="00C1698B" w:rsidRPr="00716349" w:rsidRDefault="00C1698B" w:rsidP="00956F82">
            <w:pPr>
              <w:snapToGrid w:val="0"/>
              <w:spacing w:before="60" w:after="60"/>
              <w:jc w:val="left"/>
              <w:rPr>
                <w:sz w:val="16"/>
                <w:szCs w:val="16"/>
                <w:lang w:val="it-IT"/>
              </w:rPr>
            </w:pPr>
            <w:r w:rsidRPr="00716349">
              <w:rPr>
                <w:sz w:val="16"/>
                <w:szCs w:val="16"/>
                <w:lang w:val="it-IT"/>
              </w:rPr>
              <w:t>CI_Responsibility&gt;CI_Individual or</w:t>
            </w:r>
          </w:p>
          <w:p w14:paraId="24F288C3" w14:textId="77777777" w:rsidR="00C1698B" w:rsidRPr="00716349" w:rsidRDefault="00C1698B" w:rsidP="00283418">
            <w:pPr>
              <w:snapToGrid w:val="0"/>
              <w:spacing w:before="60" w:after="60"/>
              <w:jc w:val="left"/>
              <w:rPr>
                <w:sz w:val="16"/>
                <w:szCs w:val="16"/>
                <w:lang w:val="it-IT"/>
              </w:rPr>
            </w:pPr>
            <w:r w:rsidRPr="00716349">
              <w:rPr>
                <w:sz w:val="16"/>
                <w:szCs w:val="16"/>
                <w:lang w:val="it-IT"/>
              </w:rPr>
              <w:t>CI_Responsibility&gt;CI_Organisation</w:t>
            </w:r>
          </w:p>
        </w:tc>
        <w:tc>
          <w:tcPr>
            <w:tcW w:w="3060" w:type="dxa"/>
          </w:tcPr>
          <w:p w14:paraId="07757849" w14:textId="5CE3F106" w:rsidR="00C1698B" w:rsidRPr="00716349" w:rsidRDefault="00101D15" w:rsidP="00283418">
            <w:pPr>
              <w:snapToGrid w:val="0"/>
              <w:spacing w:before="60" w:after="60"/>
              <w:jc w:val="left"/>
              <w:rPr>
                <w:sz w:val="16"/>
                <w:szCs w:val="16"/>
                <w:lang w:val="en-US"/>
              </w:rPr>
            </w:pPr>
            <w:r w:rsidRPr="00716349">
              <w:rPr>
                <w:sz w:val="16"/>
                <w:szCs w:val="16"/>
                <w:lang w:val="en-US"/>
              </w:rPr>
              <w:t>Only if metadataPointOfContact is different to producingAgency</w:t>
            </w:r>
          </w:p>
        </w:tc>
      </w:tr>
      <w:tr w:rsidR="00C1698B" w:rsidRPr="002A5288" w14:paraId="6B510252" w14:textId="77777777" w:rsidTr="00716349">
        <w:trPr>
          <w:cantSplit/>
          <w:trHeight w:val="342"/>
        </w:trPr>
        <w:tc>
          <w:tcPr>
            <w:tcW w:w="1080" w:type="dxa"/>
          </w:tcPr>
          <w:p w14:paraId="11A918FE" w14:textId="77777777" w:rsidR="00C1698B" w:rsidRDefault="00C1698B" w:rsidP="00956F82">
            <w:pPr>
              <w:snapToGrid w:val="0"/>
              <w:spacing w:before="60" w:after="60"/>
              <w:jc w:val="left"/>
              <w:rPr>
                <w:sz w:val="16"/>
                <w:szCs w:val="16"/>
                <w:lang w:val="en-GB"/>
              </w:rPr>
            </w:pPr>
            <w:r w:rsidRPr="001E4A8D">
              <w:rPr>
                <w:sz w:val="16"/>
                <w:szCs w:val="16"/>
                <w:lang w:val="en-GB"/>
              </w:rPr>
              <w:t>Attribute</w:t>
            </w:r>
          </w:p>
        </w:tc>
        <w:tc>
          <w:tcPr>
            <w:tcW w:w="2610" w:type="dxa"/>
          </w:tcPr>
          <w:p w14:paraId="1F308A83" w14:textId="77777777" w:rsidR="00C1698B" w:rsidRDefault="00C1698B" w:rsidP="00956F82">
            <w:pPr>
              <w:snapToGrid w:val="0"/>
              <w:spacing w:before="60" w:after="60"/>
              <w:jc w:val="left"/>
              <w:rPr>
                <w:sz w:val="16"/>
                <w:szCs w:val="16"/>
                <w:lang w:val="en-GB"/>
              </w:rPr>
            </w:pPr>
            <w:r>
              <w:rPr>
                <w:sz w:val="16"/>
                <w:szCs w:val="16"/>
                <w:lang w:val="en-GB"/>
              </w:rPr>
              <w:t>metadataDateStamp</w:t>
            </w:r>
          </w:p>
        </w:tc>
        <w:tc>
          <w:tcPr>
            <w:tcW w:w="3510" w:type="dxa"/>
          </w:tcPr>
          <w:p w14:paraId="243E8CF2" w14:textId="1BE15416" w:rsidR="00C1698B" w:rsidRDefault="00283418" w:rsidP="00956F82">
            <w:pPr>
              <w:spacing w:before="60" w:after="60"/>
              <w:jc w:val="left"/>
              <w:rPr>
                <w:sz w:val="16"/>
                <w:szCs w:val="16"/>
                <w:lang w:val="en-GB"/>
              </w:rPr>
            </w:pPr>
            <w:r>
              <w:rPr>
                <w:sz w:val="16"/>
                <w:szCs w:val="16"/>
                <w:lang w:val="en-GB"/>
              </w:rPr>
              <w:t xml:space="preserve">Date </w:t>
            </w:r>
            <w:r w:rsidR="00C1698B">
              <w:rPr>
                <w:sz w:val="16"/>
                <w:szCs w:val="16"/>
                <w:lang w:val="en-GB"/>
              </w:rPr>
              <w:t>stamp for metadata</w:t>
            </w:r>
          </w:p>
        </w:tc>
        <w:tc>
          <w:tcPr>
            <w:tcW w:w="810" w:type="dxa"/>
          </w:tcPr>
          <w:p w14:paraId="0EB1F316" w14:textId="77777777" w:rsidR="00C1698B" w:rsidRDefault="00C1698B" w:rsidP="00283418">
            <w:pPr>
              <w:snapToGrid w:val="0"/>
              <w:spacing w:before="60" w:after="60"/>
              <w:jc w:val="center"/>
              <w:rPr>
                <w:sz w:val="16"/>
                <w:szCs w:val="16"/>
                <w:lang w:val="en-GB"/>
              </w:rPr>
            </w:pPr>
            <w:r>
              <w:rPr>
                <w:sz w:val="16"/>
                <w:szCs w:val="16"/>
                <w:lang w:val="en-GB"/>
              </w:rPr>
              <w:t>1</w:t>
            </w:r>
          </w:p>
        </w:tc>
        <w:tc>
          <w:tcPr>
            <w:tcW w:w="2790" w:type="dxa"/>
          </w:tcPr>
          <w:p w14:paraId="5BC75E4B" w14:textId="77777777" w:rsidR="00C1698B" w:rsidRDefault="00C1698B" w:rsidP="00956F82">
            <w:pPr>
              <w:snapToGrid w:val="0"/>
              <w:spacing w:before="60" w:after="60"/>
              <w:jc w:val="left"/>
              <w:rPr>
                <w:sz w:val="16"/>
                <w:szCs w:val="16"/>
                <w:lang w:val="en-GB"/>
              </w:rPr>
            </w:pPr>
            <w:r>
              <w:rPr>
                <w:sz w:val="16"/>
                <w:szCs w:val="16"/>
                <w:lang w:val="en-GB"/>
              </w:rPr>
              <w:t>Date</w:t>
            </w:r>
          </w:p>
        </w:tc>
        <w:tc>
          <w:tcPr>
            <w:tcW w:w="3060" w:type="dxa"/>
          </w:tcPr>
          <w:p w14:paraId="0A795225" w14:textId="77777777" w:rsidR="00C1698B" w:rsidRDefault="00C1698B" w:rsidP="00956F82">
            <w:pPr>
              <w:snapToGrid w:val="0"/>
              <w:spacing w:before="60" w:after="60"/>
              <w:jc w:val="left"/>
              <w:rPr>
                <w:sz w:val="16"/>
                <w:szCs w:val="16"/>
                <w:lang w:val="en-GB"/>
              </w:rPr>
            </w:pPr>
            <w:r>
              <w:rPr>
                <w:sz w:val="16"/>
                <w:szCs w:val="16"/>
                <w:lang w:val="en-GB"/>
              </w:rPr>
              <w:t>May or may not be the issue date</w:t>
            </w:r>
          </w:p>
        </w:tc>
      </w:tr>
      <w:tr w:rsidR="00D0622D" w:rsidRPr="002A5288" w14:paraId="2622E569" w14:textId="77777777" w:rsidTr="00716349">
        <w:trPr>
          <w:cantSplit/>
          <w:trHeight w:val="342"/>
        </w:trPr>
        <w:tc>
          <w:tcPr>
            <w:tcW w:w="1080" w:type="dxa"/>
          </w:tcPr>
          <w:p w14:paraId="64763E66" w14:textId="13020062" w:rsidR="00D0622D" w:rsidRPr="001E4A8D" w:rsidRDefault="00D0622D" w:rsidP="00956F82">
            <w:pPr>
              <w:snapToGrid w:val="0"/>
              <w:spacing w:before="60" w:after="60"/>
              <w:jc w:val="left"/>
              <w:rPr>
                <w:sz w:val="16"/>
                <w:szCs w:val="16"/>
                <w:lang w:val="en-GB"/>
              </w:rPr>
            </w:pPr>
            <w:r w:rsidRPr="001E4A8D">
              <w:rPr>
                <w:sz w:val="16"/>
                <w:szCs w:val="16"/>
                <w:lang w:val="en-GB"/>
              </w:rPr>
              <w:t>Attribute</w:t>
            </w:r>
          </w:p>
        </w:tc>
        <w:tc>
          <w:tcPr>
            <w:tcW w:w="2610" w:type="dxa"/>
          </w:tcPr>
          <w:p w14:paraId="2744B230" w14:textId="0138B937" w:rsidR="00D0622D" w:rsidRDefault="0034022E" w:rsidP="00283418">
            <w:pPr>
              <w:snapToGrid w:val="0"/>
              <w:spacing w:before="60" w:after="60"/>
              <w:jc w:val="left"/>
              <w:rPr>
                <w:sz w:val="16"/>
                <w:szCs w:val="16"/>
                <w:lang w:val="en-GB"/>
              </w:rPr>
            </w:pPr>
            <w:r w:rsidRPr="0034022E">
              <w:rPr>
                <w:sz w:val="16"/>
                <w:szCs w:val="16"/>
                <w:lang w:val="en-GB"/>
              </w:rPr>
              <w:t>replacedData</w:t>
            </w:r>
          </w:p>
        </w:tc>
        <w:tc>
          <w:tcPr>
            <w:tcW w:w="3510" w:type="dxa"/>
          </w:tcPr>
          <w:p w14:paraId="11749AD4" w14:textId="50198868" w:rsidR="00D0622D" w:rsidRDefault="0034022E" w:rsidP="00283418">
            <w:pPr>
              <w:spacing w:before="60" w:after="60"/>
              <w:jc w:val="left"/>
              <w:rPr>
                <w:sz w:val="16"/>
                <w:szCs w:val="16"/>
                <w:lang w:val="en-GB"/>
              </w:rPr>
            </w:pPr>
            <w:r w:rsidRPr="0034022E">
              <w:rPr>
                <w:sz w:val="16"/>
                <w:szCs w:val="16"/>
                <w:lang w:val="en-GB"/>
              </w:rPr>
              <w:t>If a data file is cancelled is it replaced by another data file</w:t>
            </w:r>
          </w:p>
        </w:tc>
        <w:tc>
          <w:tcPr>
            <w:tcW w:w="810" w:type="dxa"/>
          </w:tcPr>
          <w:p w14:paraId="4164841E" w14:textId="4C53C35D" w:rsidR="00D0622D" w:rsidRDefault="0034022E" w:rsidP="00283418">
            <w:pPr>
              <w:snapToGrid w:val="0"/>
              <w:spacing w:before="60" w:after="60"/>
              <w:jc w:val="center"/>
              <w:rPr>
                <w:sz w:val="16"/>
                <w:szCs w:val="16"/>
                <w:lang w:val="en-GB"/>
              </w:rPr>
            </w:pPr>
            <w:r>
              <w:rPr>
                <w:sz w:val="16"/>
                <w:szCs w:val="16"/>
                <w:lang w:val="en-GB"/>
              </w:rPr>
              <w:t>0..</w:t>
            </w:r>
            <w:r w:rsidR="002F5C11">
              <w:rPr>
                <w:sz w:val="16"/>
                <w:szCs w:val="16"/>
                <w:lang w:val="en-GB"/>
              </w:rPr>
              <w:t>1</w:t>
            </w:r>
          </w:p>
        </w:tc>
        <w:tc>
          <w:tcPr>
            <w:tcW w:w="2790" w:type="dxa"/>
          </w:tcPr>
          <w:p w14:paraId="482D4937" w14:textId="5E4BE956" w:rsidR="00D0622D" w:rsidRDefault="002F5C11" w:rsidP="00956F82">
            <w:pPr>
              <w:snapToGrid w:val="0"/>
              <w:spacing w:before="60" w:after="60"/>
              <w:jc w:val="left"/>
              <w:rPr>
                <w:sz w:val="16"/>
                <w:szCs w:val="16"/>
                <w:lang w:val="en-GB"/>
              </w:rPr>
            </w:pPr>
            <w:r>
              <w:rPr>
                <w:sz w:val="16"/>
                <w:szCs w:val="16"/>
                <w:lang w:val="en-GB"/>
              </w:rPr>
              <w:t>Boolean</w:t>
            </w:r>
          </w:p>
        </w:tc>
        <w:tc>
          <w:tcPr>
            <w:tcW w:w="3060" w:type="dxa"/>
          </w:tcPr>
          <w:p w14:paraId="0C5EA66A" w14:textId="77777777" w:rsidR="00D0622D" w:rsidRDefault="00D0622D" w:rsidP="00283418">
            <w:pPr>
              <w:snapToGrid w:val="0"/>
              <w:spacing w:before="60" w:after="60"/>
              <w:jc w:val="left"/>
              <w:rPr>
                <w:sz w:val="16"/>
                <w:szCs w:val="16"/>
                <w:lang w:val="en-GB"/>
              </w:rPr>
            </w:pPr>
          </w:p>
        </w:tc>
      </w:tr>
      <w:tr w:rsidR="00D0622D" w:rsidRPr="002A5288" w14:paraId="7C0F85AC" w14:textId="77777777" w:rsidTr="00716349">
        <w:trPr>
          <w:cantSplit/>
          <w:trHeight w:val="342"/>
        </w:trPr>
        <w:tc>
          <w:tcPr>
            <w:tcW w:w="1080" w:type="dxa"/>
          </w:tcPr>
          <w:p w14:paraId="062E8B02" w14:textId="3DAF4210" w:rsidR="00D0622D" w:rsidRPr="001E4A8D" w:rsidRDefault="00D0622D" w:rsidP="00956F82">
            <w:pPr>
              <w:snapToGrid w:val="0"/>
              <w:spacing w:before="60" w:after="60"/>
              <w:jc w:val="left"/>
              <w:rPr>
                <w:sz w:val="16"/>
                <w:szCs w:val="16"/>
                <w:lang w:val="en-GB"/>
              </w:rPr>
            </w:pPr>
            <w:r w:rsidRPr="001E4A8D">
              <w:rPr>
                <w:sz w:val="16"/>
                <w:szCs w:val="16"/>
                <w:lang w:val="en-GB"/>
              </w:rPr>
              <w:t>Attribute</w:t>
            </w:r>
          </w:p>
        </w:tc>
        <w:tc>
          <w:tcPr>
            <w:tcW w:w="2610" w:type="dxa"/>
          </w:tcPr>
          <w:p w14:paraId="429772C4" w14:textId="032999D4" w:rsidR="00D0622D" w:rsidRDefault="0034022E" w:rsidP="00283418">
            <w:pPr>
              <w:snapToGrid w:val="0"/>
              <w:spacing w:before="60" w:after="60"/>
              <w:jc w:val="left"/>
              <w:rPr>
                <w:sz w:val="16"/>
                <w:szCs w:val="16"/>
                <w:lang w:val="en-GB"/>
              </w:rPr>
            </w:pPr>
            <w:r w:rsidRPr="0034022E">
              <w:rPr>
                <w:sz w:val="16"/>
                <w:szCs w:val="16"/>
                <w:lang w:val="en-GB"/>
              </w:rPr>
              <w:t>dataReplacement</w:t>
            </w:r>
          </w:p>
        </w:tc>
        <w:tc>
          <w:tcPr>
            <w:tcW w:w="3510" w:type="dxa"/>
          </w:tcPr>
          <w:p w14:paraId="471A9508" w14:textId="5B5CD3C7" w:rsidR="00D0622D" w:rsidRDefault="0034022E" w:rsidP="00283418">
            <w:pPr>
              <w:spacing w:before="60" w:after="60"/>
              <w:jc w:val="left"/>
              <w:rPr>
                <w:sz w:val="16"/>
                <w:szCs w:val="16"/>
                <w:lang w:val="en-GB"/>
              </w:rPr>
            </w:pPr>
            <w:r w:rsidRPr="0034022E">
              <w:rPr>
                <w:sz w:val="16"/>
                <w:szCs w:val="16"/>
                <w:lang w:val="en-GB"/>
              </w:rPr>
              <w:t>Cell name</w:t>
            </w:r>
          </w:p>
        </w:tc>
        <w:tc>
          <w:tcPr>
            <w:tcW w:w="810" w:type="dxa"/>
          </w:tcPr>
          <w:p w14:paraId="61D426DA" w14:textId="332288DD" w:rsidR="00D0622D" w:rsidRDefault="0034022E" w:rsidP="00283418">
            <w:pPr>
              <w:snapToGrid w:val="0"/>
              <w:spacing w:before="60" w:after="60"/>
              <w:jc w:val="center"/>
              <w:rPr>
                <w:sz w:val="16"/>
                <w:szCs w:val="16"/>
                <w:lang w:val="en-GB"/>
              </w:rPr>
            </w:pPr>
            <w:r>
              <w:rPr>
                <w:sz w:val="16"/>
                <w:szCs w:val="16"/>
                <w:lang w:val="en-GB"/>
              </w:rPr>
              <w:t>0..</w:t>
            </w:r>
            <w:r w:rsidR="002F5C11">
              <w:rPr>
                <w:sz w:val="16"/>
                <w:szCs w:val="16"/>
                <w:lang w:val="en-GB"/>
              </w:rPr>
              <w:t>*</w:t>
            </w:r>
          </w:p>
        </w:tc>
        <w:tc>
          <w:tcPr>
            <w:tcW w:w="2790" w:type="dxa"/>
          </w:tcPr>
          <w:p w14:paraId="22E355F5" w14:textId="6A5F674E" w:rsidR="00D0622D" w:rsidRDefault="007C392E" w:rsidP="00956F82">
            <w:pPr>
              <w:snapToGrid w:val="0"/>
              <w:spacing w:before="60" w:after="60"/>
              <w:jc w:val="left"/>
              <w:rPr>
                <w:sz w:val="16"/>
                <w:szCs w:val="16"/>
                <w:lang w:val="en-GB"/>
              </w:rPr>
            </w:pPr>
            <w:r w:rsidRPr="007C392E">
              <w:rPr>
                <w:sz w:val="16"/>
                <w:szCs w:val="16"/>
                <w:lang w:val="en-GB"/>
              </w:rPr>
              <w:t>CharacterString</w:t>
            </w:r>
          </w:p>
        </w:tc>
        <w:tc>
          <w:tcPr>
            <w:tcW w:w="3060" w:type="dxa"/>
          </w:tcPr>
          <w:p w14:paraId="06656CE7" w14:textId="361C82C9" w:rsidR="00D0622D" w:rsidRDefault="00612262" w:rsidP="00283418">
            <w:pPr>
              <w:snapToGrid w:val="0"/>
              <w:spacing w:before="60" w:after="60"/>
              <w:jc w:val="left"/>
              <w:rPr>
                <w:sz w:val="16"/>
                <w:szCs w:val="16"/>
                <w:lang w:val="en-GB"/>
              </w:rPr>
            </w:pPr>
            <w:r w:rsidRPr="00612262">
              <w:rPr>
                <w:sz w:val="16"/>
                <w:szCs w:val="16"/>
                <w:lang w:val="en-GB"/>
              </w:rPr>
              <w:t>A dataset may be replaced by 1 or more datasets</w:t>
            </w:r>
          </w:p>
        </w:tc>
      </w:tr>
      <w:tr w:rsidR="00AB02F9" w:rsidRPr="002A5288" w14:paraId="70C9053D" w14:textId="77777777" w:rsidTr="00716349">
        <w:trPr>
          <w:cantSplit/>
          <w:trHeight w:val="342"/>
        </w:trPr>
        <w:tc>
          <w:tcPr>
            <w:tcW w:w="1080" w:type="dxa"/>
          </w:tcPr>
          <w:p w14:paraId="3F4BA7CC" w14:textId="2932353E" w:rsidR="00AB02F9" w:rsidRPr="001E4A8D" w:rsidRDefault="00AB02F9" w:rsidP="00956F82">
            <w:pPr>
              <w:snapToGrid w:val="0"/>
              <w:spacing w:before="60" w:after="60"/>
              <w:jc w:val="left"/>
              <w:rPr>
                <w:sz w:val="16"/>
                <w:szCs w:val="16"/>
                <w:lang w:val="en-GB"/>
              </w:rPr>
            </w:pPr>
            <w:r>
              <w:rPr>
                <w:rFonts w:ascii="CIDFont+F1" w:eastAsia="MS Mincho" w:hAnsi="CIDFont+F1" w:cs="CIDFont+F1"/>
                <w:sz w:val="16"/>
                <w:szCs w:val="16"/>
                <w:lang w:eastAsia="en-SG"/>
              </w:rPr>
              <w:t>Attribute</w:t>
            </w:r>
          </w:p>
        </w:tc>
        <w:tc>
          <w:tcPr>
            <w:tcW w:w="2610" w:type="dxa"/>
          </w:tcPr>
          <w:p w14:paraId="54710A82" w14:textId="1C68FA89" w:rsidR="00AB02F9" w:rsidRPr="0034022E" w:rsidRDefault="00AB02F9" w:rsidP="00283418">
            <w:pPr>
              <w:snapToGrid w:val="0"/>
              <w:spacing w:before="60" w:after="60"/>
              <w:jc w:val="left"/>
              <w:rPr>
                <w:sz w:val="16"/>
                <w:szCs w:val="16"/>
                <w:lang w:val="en-GB"/>
              </w:rPr>
            </w:pPr>
            <w:r w:rsidRPr="00AB02F9">
              <w:rPr>
                <w:sz w:val="16"/>
                <w:szCs w:val="16"/>
                <w:lang w:val="en-GB"/>
              </w:rPr>
              <w:t>navigationPurpose</w:t>
            </w:r>
          </w:p>
        </w:tc>
        <w:tc>
          <w:tcPr>
            <w:tcW w:w="3510" w:type="dxa"/>
          </w:tcPr>
          <w:p w14:paraId="0FAD0F6C" w14:textId="0E8DD2A5" w:rsidR="00AB02F9" w:rsidRPr="0034022E" w:rsidRDefault="00AB02F9" w:rsidP="00283418">
            <w:pPr>
              <w:spacing w:before="60" w:after="60"/>
              <w:jc w:val="left"/>
              <w:rPr>
                <w:sz w:val="16"/>
                <w:szCs w:val="16"/>
                <w:lang w:val="en-GB"/>
              </w:rPr>
            </w:pPr>
            <w:r w:rsidRPr="00AB02F9">
              <w:rPr>
                <w:sz w:val="16"/>
                <w:szCs w:val="16"/>
                <w:lang w:val="en-GB"/>
              </w:rPr>
              <w:t>Classification of intended navigation purpose (for Catalogue indexing purposes)</w:t>
            </w:r>
          </w:p>
        </w:tc>
        <w:tc>
          <w:tcPr>
            <w:tcW w:w="810" w:type="dxa"/>
          </w:tcPr>
          <w:p w14:paraId="7D354ED0" w14:textId="3268BA01" w:rsidR="00AB02F9" w:rsidRDefault="00AB02F9" w:rsidP="00283418">
            <w:pPr>
              <w:snapToGrid w:val="0"/>
              <w:spacing w:before="60" w:after="60"/>
              <w:jc w:val="center"/>
              <w:rPr>
                <w:sz w:val="16"/>
                <w:szCs w:val="16"/>
                <w:lang w:val="en-GB"/>
              </w:rPr>
            </w:pPr>
            <w:r>
              <w:rPr>
                <w:sz w:val="16"/>
                <w:szCs w:val="16"/>
                <w:lang w:val="en-GB"/>
              </w:rPr>
              <w:t>0..3</w:t>
            </w:r>
          </w:p>
        </w:tc>
        <w:tc>
          <w:tcPr>
            <w:tcW w:w="2790" w:type="dxa"/>
          </w:tcPr>
          <w:p w14:paraId="011D84B1" w14:textId="5274F371" w:rsidR="00AB02F9" w:rsidRPr="007C392E" w:rsidRDefault="00AB02F9" w:rsidP="00956F82">
            <w:pPr>
              <w:snapToGrid w:val="0"/>
              <w:spacing w:before="60" w:after="60"/>
              <w:jc w:val="left"/>
              <w:rPr>
                <w:sz w:val="16"/>
                <w:szCs w:val="16"/>
                <w:lang w:val="en-GB"/>
              </w:rPr>
            </w:pPr>
            <w:r w:rsidRPr="00AB02F9">
              <w:rPr>
                <w:sz w:val="16"/>
                <w:szCs w:val="16"/>
                <w:lang w:val="en-GB"/>
              </w:rPr>
              <w:t>S100_NavigationPurpose</w:t>
            </w:r>
          </w:p>
        </w:tc>
        <w:tc>
          <w:tcPr>
            <w:tcW w:w="3060" w:type="dxa"/>
          </w:tcPr>
          <w:p w14:paraId="647828FB" w14:textId="0F79B6D1" w:rsidR="00AB02F9" w:rsidRPr="00612262" w:rsidRDefault="00AB02F9" w:rsidP="00283418">
            <w:pPr>
              <w:snapToGrid w:val="0"/>
              <w:spacing w:before="60" w:after="60"/>
              <w:jc w:val="left"/>
              <w:rPr>
                <w:sz w:val="16"/>
                <w:szCs w:val="16"/>
                <w:lang w:val="en-GB"/>
              </w:rPr>
            </w:pPr>
            <w:r w:rsidRPr="00AB02F9">
              <w:rPr>
                <w:sz w:val="16"/>
                <w:szCs w:val="16"/>
                <w:lang w:val="en-GB"/>
              </w:rPr>
              <w:t>If Product Specification is intended for creation of navigational products this attribute should be mandatory</w:t>
            </w:r>
          </w:p>
        </w:tc>
      </w:tr>
      <w:tr w:rsidR="00C1698B" w:rsidRPr="002A5288" w14:paraId="441BFD4A" w14:textId="77777777" w:rsidTr="00716349">
        <w:trPr>
          <w:cantSplit/>
          <w:trHeight w:val="342"/>
        </w:trPr>
        <w:tc>
          <w:tcPr>
            <w:tcW w:w="1080" w:type="dxa"/>
          </w:tcPr>
          <w:p w14:paraId="73C17A84" w14:textId="77777777" w:rsidR="00C1698B" w:rsidRPr="001E4A8D" w:rsidRDefault="00C1698B" w:rsidP="00C1698B">
            <w:pPr>
              <w:snapToGrid w:val="0"/>
              <w:spacing w:before="60" w:after="60"/>
              <w:jc w:val="left"/>
              <w:rPr>
                <w:sz w:val="16"/>
                <w:szCs w:val="16"/>
                <w:lang w:val="en-GB"/>
              </w:rPr>
            </w:pPr>
            <w:r>
              <w:rPr>
                <w:sz w:val="16"/>
                <w:szCs w:val="16"/>
                <w:lang w:val="en-GB"/>
              </w:rPr>
              <w:t>Role</w:t>
            </w:r>
          </w:p>
        </w:tc>
        <w:tc>
          <w:tcPr>
            <w:tcW w:w="2610" w:type="dxa"/>
          </w:tcPr>
          <w:p w14:paraId="60861EF3" w14:textId="00B3A758" w:rsidR="00C1698B" w:rsidRDefault="00A37ED4" w:rsidP="00102D26">
            <w:pPr>
              <w:snapToGrid w:val="0"/>
              <w:spacing w:before="60" w:after="60"/>
              <w:jc w:val="left"/>
              <w:rPr>
                <w:sz w:val="16"/>
                <w:szCs w:val="16"/>
                <w:lang w:val="en-GB"/>
              </w:rPr>
            </w:pPr>
            <w:r w:rsidRPr="00A37ED4">
              <w:rPr>
                <w:sz w:val="16"/>
                <w:szCs w:val="16"/>
                <w:lang w:val="en-GB"/>
              </w:rPr>
              <w:t>resourceMaintenance</w:t>
            </w:r>
          </w:p>
        </w:tc>
        <w:tc>
          <w:tcPr>
            <w:tcW w:w="3510" w:type="dxa"/>
          </w:tcPr>
          <w:p w14:paraId="145E3A01" w14:textId="07279B30" w:rsidR="00C1698B" w:rsidRDefault="00A37ED4" w:rsidP="004A2B9B">
            <w:pPr>
              <w:spacing w:before="60" w:after="60"/>
              <w:jc w:val="left"/>
              <w:rPr>
                <w:sz w:val="16"/>
                <w:szCs w:val="16"/>
                <w:lang w:val="en-GB"/>
              </w:rPr>
            </w:pPr>
            <w:r w:rsidRPr="00A37ED4">
              <w:rPr>
                <w:sz w:val="16"/>
                <w:szCs w:val="16"/>
                <w:lang w:val="en-GB"/>
              </w:rPr>
              <w:t>Information about the frequency of resource updates, and the scope of those updates</w:t>
            </w:r>
          </w:p>
        </w:tc>
        <w:tc>
          <w:tcPr>
            <w:tcW w:w="810" w:type="dxa"/>
          </w:tcPr>
          <w:p w14:paraId="7DE3F726" w14:textId="1579271B" w:rsidR="00C1698B" w:rsidRDefault="00C1698B" w:rsidP="003D46BB">
            <w:pPr>
              <w:snapToGrid w:val="0"/>
              <w:spacing w:before="60" w:after="60"/>
              <w:jc w:val="center"/>
              <w:rPr>
                <w:sz w:val="16"/>
                <w:szCs w:val="16"/>
                <w:lang w:val="en-GB"/>
              </w:rPr>
            </w:pPr>
            <w:r>
              <w:rPr>
                <w:sz w:val="16"/>
                <w:szCs w:val="16"/>
                <w:lang w:val="en-GB"/>
              </w:rPr>
              <w:t>0</w:t>
            </w:r>
            <w:r w:rsidR="00A37ED4">
              <w:rPr>
                <w:sz w:val="16"/>
                <w:szCs w:val="16"/>
                <w:lang w:val="en-GB"/>
              </w:rPr>
              <w:t>..1</w:t>
            </w:r>
          </w:p>
        </w:tc>
        <w:tc>
          <w:tcPr>
            <w:tcW w:w="2790" w:type="dxa"/>
          </w:tcPr>
          <w:p w14:paraId="2D8D7540" w14:textId="63DDEB4B" w:rsidR="00C1698B" w:rsidRDefault="00A37ED4" w:rsidP="004A2B9B">
            <w:pPr>
              <w:snapToGrid w:val="0"/>
              <w:spacing w:before="60" w:after="60"/>
              <w:jc w:val="left"/>
              <w:rPr>
                <w:sz w:val="16"/>
                <w:szCs w:val="16"/>
                <w:lang w:val="en-GB"/>
              </w:rPr>
            </w:pPr>
            <w:r w:rsidRPr="00A37ED4">
              <w:rPr>
                <w:sz w:val="16"/>
                <w:szCs w:val="16"/>
                <w:lang w:val="en-GB"/>
              </w:rPr>
              <w:t>MD_MaintenanceInformation</w:t>
            </w:r>
          </w:p>
        </w:tc>
        <w:tc>
          <w:tcPr>
            <w:tcW w:w="3060" w:type="dxa"/>
            <w:vAlign w:val="center"/>
          </w:tcPr>
          <w:p w14:paraId="709AF408" w14:textId="77777777" w:rsidR="00047C46" w:rsidRPr="00047C46" w:rsidRDefault="00047C46" w:rsidP="00047C46">
            <w:pPr>
              <w:snapToGrid w:val="0"/>
              <w:spacing w:before="60" w:after="60"/>
              <w:jc w:val="left"/>
              <w:rPr>
                <w:sz w:val="16"/>
                <w:szCs w:val="16"/>
                <w:lang w:val="en-GB"/>
              </w:rPr>
            </w:pPr>
            <w:r w:rsidRPr="00047C46">
              <w:rPr>
                <w:sz w:val="16"/>
                <w:szCs w:val="16"/>
                <w:lang w:val="en-GB"/>
              </w:rPr>
              <w:t>S-100 restricts the multiplicity to 0..1 and adds specific restrictions on the ISO 19115 structure and content. See clause MD_MaintenanceInformation later in this Part</w:t>
            </w:r>
          </w:p>
          <w:p w14:paraId="26D7E940" w14:textId="0390C49B" w:rsidR="00C1698B" w:rsidRDefault="00047C46" w:rsidP="00047C46">
            <w:pPr>
              <w:snapToGrid w:val="0"/>
              <w:spacing w:before="60" w:after="60"/>
              <w:jc w:val="left"/>
              <w:rPr>
                <w:sz w:val="16"/>
                <w:szCs w:val="16"/>
                <w:lang w:val="en-GB"/>
              </w:rPr>
            </w:pPr>
            <w:r w:rsidRPr="00047C46">
              <w:rPr>
                <w:sz w:val="16"/>
                <w:szCs w:val="16"/>
                <w:lang w:val="en-GB"/>
              </w:rPr>
              <w:t>Format: PnYnMnDTnHnMnS (XML builtin type for ISO 8601 duration). See clause 17-4.9</w:t>
            </w:r>
          </w:p>
        </w:tc>
      </w:tr>
    </w:tbl>
    <w:p w14:paraId="00D0CCD7" w14:textId="77777777" w:rsidR="00C1698B" w:rsidRPr="008C59E4" w:rsidRDefault="00C1698B" w:rsidP="00102D26">
      <w:pPr>
        <w:spacing w:before="0" w:after="0"/>
      </w:pPr>
    </w:p>
    <w:p w14:paraId="654EF61F" w14:textId="5A30D95B" w:rsidR="00C1698B" w:rsidRDefault="00C1698B" w:rsidP="00716349">
      <w:pPr>
        <w:pStyle w:val="Heading3"/>
      </w:pPr>
      <w:bookmarkStart w:id="1538" w:name="_Toc512925144"/>
      <w:r w:rsidRPr="007C307C">
        <w:t>S100_D</w:t>
      </w:r>
      <w:r>
        <w:t>ataCoverage</w:t>
      </w:r>
      <w:bookmarkEnd w:id="1538"/>
    </w:p>
    <w:p w14:paraId="1F0F648F" w14:textId="09E3E7AE" w:rsidR="00363D1E" w:rsidRPr="002721B0" w:rsidRDefault="00363D1E" w:rsidP="00716349">
      <w:r>
        <w:rPr>
          <w:lang w:val="en-GB" w:eastAsia="ja-JP"/>
        </w:rPr>
        <w:t xml:space="preserve">S-129 uses </w:t>
      </w:r>
      <w:r w:rsidRPr="007C307C">
        <w:t>S100_</w:t>
      </w:r>
      <w:r w:rsidRPr="00363D1E">
        <w:t xml:space="preserve"> </w:t>
      </w:r>
      <w:r w:rsidRPr="007C307C">
        <w:t>D</w:t>
      </w:r>
      <w:r>
        <w:t xml:space="preserve">ataCoverage as detailed in </w:t>
      </w:r>
      <w:r w:rsidRPr="00716349">
        <w:rPr>
          <w:rFonts w:eastAsia="MS Mincho" w:cs="Arial"/>
          <w:color w:val="000000"/>
          <w:szCs w:val="20"/>
          <w:lang w:val="en-GB" w:eastAsia="ja-JP"/>
        </w:rPr>
        <w:t>S-100 Part 17, Clause 17-4.5</w:t>
      </w:r>
      <w:r>
        <w:t>, without modification.</w:t>
      </w:r>
    </w:p>
    <w:p w14:paraId="5271A93F" w14:textId="3A4B15DB" w:rsidR="002237E0" w:rsidRDefault="002237E0" w:rsidP="00716349">
      <w:pPr>
        <w:pStyle w:val="Heading3"/>
      </w:pPr>
      <w:r w:rsidRPr="002237E0">
        <w:t>S100_NavigationPurpose</w:t>
      </w:r>
    </w:p>
    <w:p w14:paraId="1F8107FD" w14:textId="75F1BC21" w:rsidR="002650D4" w:rsidRDefault="00BE3BFF" w:rsidP="00102D26">
      <w:pPr>
        <w:spacing w:before="0" w:after="0"/>
      </w:pPr>
      <w:r>
        <w:rPr>
          <w:lang w:val="en-GB" w:eastAsia="ja-JP"/>
        </w:rPr>
        <w:t xml:space="preserve">S-129 uses </w:t>
      </w:r>
      <w:r w:rsidRPr="002237E0">
        <w:t>S100_NavigationPurpose</w:t>
      </w:r>
      <w:r>
        <w:t xml:space="preserve"> </w:t>
      </w:r>
      <w:r w:rsidR="000B6393">
        <w:t xml:space="preserve">enumeration </w:t>
      </w:r>
      <w:r>
        <w:t xml:space="preserve">as detailed in </w:t>
      </w:r>
      <w:r w:rsidRPr="00432649">
        <w:t>S-100 Part 17, Clause 17-4.5</w:t>
      </w:r>
      <w:r>
        <w:t>, without modification.</w:t>
      </w:r>
    </w:p>
    <w:p w14:paraId="4903F6F8" w14:textId="77777777" w:rsidR="005E062A" w:rsidRDefault="005E062A" w:rsidP="00102D26">
      <w:pPr>
        <w:spacing w:before="0" w:after="0"/>
      </w:pPr>
    </w:p>
    <w:p w14:paraId="41A06DE7" w14:textId="55CF1658" w:rsidR="00431198" w:rsidRDefault="00431198" w:rsidP="002721B0">
      <w:pPr>
        <w:pStyle w:val="Heading3"/>
      </w:pPr>
      <w:r>
        <w:t>S100_Purpose</w:t>
      </w:r>
    </w:p>
    <w:p w14:paraId="00E0A9E4" w14:textId="06744641" w:rsidR="00EB7DF8" w:rsidRDefault="00EB7DF8" w:rsidP="00431198">
      <w:r>
        <w:rPr>
          <w:lang w:val="en-GB" w:eastAsia="ja-JP"/>
        </w:rPr>
        <w:t xml:space="preserve">S-129 uses </w:t>
      </w:r>
      <w:r w:rsidRPr="002237E0">
        <w:t>S100_Purpose</w:t>
      </w:r>
      <w:r>
        <w:t xml:space="preserve"> as detailed in </w:t>
      </w:r>
      <w:r w:rsidRPr="00432649">
        <w:t>S-100 Part 17, Clause 17-4.5</w:t>
      </w:r>
      <w:r>
        <w:t>, without modification.</w:t>
      </w:r>
    </w:p>
    <w:p w14:paraId="490E5E38" w14:textId="584EA77E" w:rsidR="00ED3433" w:rsidRDefault="00ED3433" w:rsidP="002721B0">
      <w:pPr>
        <w:pStyle w:val="Heading3"/>
      </w:pPr>
      <w:r>
        <w:lastRenderedPageBreak/>
        <w:t>S100_TemporalExtent</w:t>
      </w:r>
    </w:p>
    <w:p w14:paraId="7911382D" w14:textId="79E13573" w:rsidR="00EB7DF8" w:rsidRDefault="00EB7DF8" w:rsidP="006E34F0">
      <w:r>
        <w:rPr>
          <w:lang w:val="en-GB" w:eastAsia="ja-JP"/>
        </w:rPr>
        <w:t xml:space="preserve">S-129 uses </w:t>
      </w:r>
      <w:r w:rsidRPr="002237E0">
        <w:t>S100_</w:t>
      </w:r>
      <w:r>
        <w:t xml:space="preserve">TemporalExtent as detailed in </w:t>
      </w:r>
      <w:r w:rsidRPr="00432649">
        <w:t>S-100 Part 17, Clause 17-4.5</w:t>
      </w:r>
      <w:r>
        <w:t>, without modification.</w:t>
      </w:r>
    </w:p>
    <w:p w14:paraId="38351CD8" w14:textId="237EBF7F" w:rsidR="00C1698B" w:rsidRDefault="00C1698B" w:rsidP="00716349">
      <w:pPr>
        <w:pStyle w:val="Heading3"/>
      </w:pPr>
      <w:bookmarkStart w:id="1539" w:name="_Toc512925146"/>
      <w:r w:rsidRPr="007C307C">
        <w:t>S100_</w:t>
      </w:r>
      <w:bookmarkEnd w:id="1539"/>
      <w:r w:rsidR="00973B41">
        <w:t>Encoding</w:t>
      </w:r>
      <w:r w:rsidR="00973B41" w:rsidRPr="007C307C">
        <w:t>Format</w:t>
      </w:r>
    </w:p>
    <w:p w14:paraId="322F9F18" w14:textId="5004BBC0" w:rsidR="00DE33C8" w:rsidRPr="00EF0673" w:rsidRDefault="00DE33C8" w:rsidP="00EF0673">
      <w:pPr>
        <w:rPr>
          <w:lang w:val="en-GB" w:eastAsia="ja-JP"/>
        </w:rPr>
      </w:pPr>
      <w:r w:rsidRPr="00FE254E">
        <w:rPr>
          <w:lang w:val="en-GB" w:eastAsia="ja-JP"/>
        </w:rPr>
        <w:t>S-12</w:t>
      </w:r>
      <w:r>
        <w:rPr>
          <w:lang w:val="en-GB" w:eastAsia="ja-JP"/>
        </w:rPr>
        <w:t>9</w:t>
      </w:r>
      <w:r w:rsidRPr="00FE254E">
        <w:rPr>
          <w:lang w:val="en-GB" w:eastAsia="ja-JP"/>
        </w:rPr>
        <w:t xml:space="preserve"> uses S100_</w:t>
      </w:r>
      <w:r>
        <w:t>Encoding</w:t>
      </w:r>
      <w:r w:rsidRPr="007C307C">
        <w:t>Format</w:t>
      </w:r>
      <w:r w:rsidRPr="00FE254E">
        <w:rPr>
          <w:lang w:val="en-GB" w:eastAsia="ja-JP"/>
        </w:rPr>
        <w:t xml:space="preserve"> with a restriction on the allowed values to permit only the S-100 </w:t>
      </w:r>
      <w:r>
        <w:rPr>
          <w:lang w:val="en-GB" w:eastAsia="ja-JP"/>
        </w:rPr>
        <w:t>GML</w:t>
      </w:r>
      <w:r w:rsidRPr="00FE254E">
        <w:rPr>
          <w:lang w:val="en-GB" w:eastAsia="ja-JP"/>
        </w:rPr>
        <w:t xml:space="preserve"> format for S-12</w:t>
      </w:r>
      <w:r>
        <w:rPr>
          <w:lang w:val="en-GB" w:eastAsia="ja-JP"/>
        </w:rPr>
        <w:t>9</w:t>
      </w:r>
      <w:r w:rsidRPr="00FE254E">
        <w:rPr>
          <w:lang w:val="en-GB" w:eastAsia="ja-JP"/>
        </w:rPr>
        <w:t xml:space="preserve"> datasets.</w:t>
      </w:r>
    </w:p>
    <w:tbl>
      <w:tblPr>
        <w:tblW w:w="13803"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63"/>
        <w:gridCol w:w="2977"/>
        <w:gridCol w:w="3420"/>
        <w:gridCol w:w="804"/>
        <w:gridCol w:w="5439"/>
      </w:tblGrid>
      <w:tr w:rsidR="002F5156" w:rsidRPr="009842DB" w14:paraId="498D8F99" w14:textId="77777777" w:rsidTr="00AE4687">
        <w:trPr>
          <w:cantSplit/>
          <w:trHeight w:val="277"/>
        </w:trPr>
        <w:tc>
          <w:tcPr>
            <w:tcW w:w="1163" w:type="dxa"/>
            <w:shd w:val="clear" w:color="auto" w:fill="D9D9D9" w:themeFill="background1" w:themeFillShade="D9"/>
          </w:tcPr>
          <w:p w14:paraId="68A04AE8" w14:textId="77777777" w:rsidR="002F5156" w:rsidRPr="009842DB" w:rsidRDefault="002F5156" w:rsidP="00C1698B">
            <w:pPr>
              <w:snapToGrid w:val="0"/>
              <w:spacing w:before="60" w:after="60"/>
              <w:jc w:val="left"/>
              <w:rPr>
                <w:b/>
                <w:sz w:val="16"/>
                <w:szCs w:val="16"/>
                <w:lang w:val="en-GB"/>
              </w:rPr>
            </w:pPr>
            <w:r w:rsidRPr="009842DB">
              <w:rPr>
                <w:b/>
                <w:sz w:val="16"/>
                <w:szCs w:val="16"/>
                <w:lang w:val="en-GB"/>
              </w:rPr>
              <w:t>Role Name</w:t>
            </w:r>
          </w:p>
        </w:tc>
        <w:tc>
          <w:tcPr>
            <w:tcW w:w="2977" w:type="dxa"/>
            <w:shd w:val="clear" w:color="auto" w:fill="D9D9D9" w:themeFill="background1" w:themeFillShade="D9"/>
          </w:tcPr>
          <w:p w14:paraId="68668836" w14:textId="77777777" w:rsidR="002F5156" w:rsidRPr="009842DB" w:rsidRDefault="002F5156" w:rsidP="00C1698B">
            <w:pPr>
              <w:snapToGrid w:val="0"/>
              <w:spacing w:before="60" w:after="60"/>
              <w:jc w:val="left"/>
              <w:rPr>
                <w:b/>
                <w:sz w:val="16"/>
                <w:szCs w:val="16"/>
                <w:lang w:val="en-GB"/>
              </w:rPr>
            </w:pPr>
            <w:r w:rsidRPr="009842DB">
              <w:rPr>
                <w:b/>
                <w:sz w:val="16"/>
                <w:szCs w:val="16"/>
                <w:lang w:val="en-GB"/>
              </w:rPr>
              <w:t>Name</w:t>
            </w:r>
          </w:p>
        </w:tc>
        <w:tc>
          <w:tcPr>
            <w:tcW w:w="3420" w:type="dxa"/>
            <w:shd w:val="clear" w:color="auto" w:fill="D9D9D9" w:themeFill="background1" w:themeFillShade="D9"/>
          </w:tcPr>
          <w:p w14:paraId="408468F7" w14:textId="77777777" w:rsidR="002F5156" w:rsidRPr="009842DB" w:rsidRDefault="002F5156" w:rsidP="00C1698B">
            <w:pPr>
              <w:snapToGrid w:val="0"/>
              <w:spacing w:before="60" w:after="60"/>
              <w:jc w:val="left"/>
              <w:rPr>
                <w:b/>
                <w:sz w:val="16"/>
                <w:szCs w:val="16"/>
                <w:lang w:val="en-GB"/>
              </w:rPr>
            </w:pPr>
            <w:r w:rsidRPr="009842DB">
              <w:rPr>
                <w:b/>
                <w:sz w:val="16"/>
                <w:szCs w:val="16"/>
                <w:lang w:val="en-GB"/>
              </w:rPr>
              <w:t>Description</w:t>
            </w:r>
          </w:p>
        </w:tc>
        <w:tc>
          <w:tcPr>
            <w:tcW w:w="804" w:type="dxa"/>
            <w:shd w:val="clear" w:color="auto" w:fill="D9D9D9" w:themeFill="background1" w:themeFillShade="D9"/>
          </w:tcPr>
          <w:p w14:paraId="32BBB468" w14:textId="03A423B5" w:rsidR="002F5156" w:rsidRPr="009842DB" w:rsidRDefault="002F5156" w:rsidP="00C1698B">
            <w:pPr>
              <w:snapToGrid w:val="0"/>
              <w:spacing w:before="60" w:after="60"/>
              <w:jc w:val="center"/>
              <w:rPr>
                <w:b/>
                <w:sz w:val="16"/>
                <w:szCs w:val="16"/>
                <w:lang w:val="en-GB"/>
              </w:rPr>
            </w:pPr>
            <w:r>
              <w:rPr>
                <w:b/>
                <w:sz w:val="16"/>
                <w:szCs w:val="16"/>
                <w:lang w:val="en-GB"/>
              </w:rPr>
              <w:t>Code</w:t>
            </w:r>
          </w:p>
        </w:tc>
        <w:tc>
          <w:tcPr>
            <w:tcW w:w="5439" w:type="dxa"/>
            <w:shd w:val="clear" w:color="auto" w:fill="D9D9D9" w:themeFill="background1" w:themeFillShade="D9"/>
          </w:tcPr>
          <w:p w14:paraId="60CA3CDB" w14:textId="77777777" w:rsidR="002F5156" w:rsidRPr="009842DB" w:rsidRDefault="002F5156" w:rsidP="00C1698B">
            <w:pPr>
              <w:snapToGrid w:val="0"/>
              <w:spacing w:before="60" w:after="60"/>
              <w:jc w:val="left"/>
              <w:rPr>
                <w:b/>
                <w:sz w:val="16"/>
                <w:szCs w:val="16"/>
                <w:lang w:val="en-GB"/>
              </w:rPr>
            </w:pPr>
            <w:r w:rsidRPr="009842DB">
              <w:rPr>
                <w:b/>
                <w:sz w:val="16"/>
                <w:szCs w:val="16"/>
                <w:lang w:val="en-GB"/>
              </w:rPr>
              <w:t>Remarks</w:t>
            </w:r>
          </w:p>
        </w:tc>
      </w:tr>
      <w:tr w:rsidR="002F5156" w:rsidRPr="002A5288" w14:paraId="482AA0EF" w14:textId="77777777" w:rsidTr="00B764EA">
        <w:trPr>
          <w:cantSplit/>
          <w:trHeight w:val="305"/>
        </w:trPr>
        <w:tc>
          <w:tcPr>
            <w:tcW w:w="1163" w:type="dxa"/>
          </w:tcPr>
          <w:p w14:paraId="56CACBF4" w14:textId="77777777" w:rsidR="002F5156" w:rsidRPr="002A5288" w:rsidRDefault="002F5156" w:rsidP="00C1698B">
            <w:pPr>
              <w:snapToGrid w:val="0"/>
              <w:spacing w:before="60" w:after="60"/>
              <w:jc w:val="left"/>
              <w:rPr>
                <w:sz w:val="16"/>
                <w:szCs w:val="16"/>
                <w:lang w:val="en-GB"/>
              </w:rPr>
            </w:pPr>
            <w:r>
              <w:rPr>
                <w:sz w:val="16"/>
                <w:szCs w:val="16"/>
                <w:lang w:val="en-GB"/>
              </w:rPr>
              <w:t>Enumeration</w:t>
            </w:r>
          </w:p>
        </w:tc>
        <w:tc>
          <w:tcPr>
            <w:tcW w:w="2977" w:type="dxa"/>
          </w:tcPr>
          <w:p w14:paraId="3CFF34A5" w14:textId="508531B8" w:rsidR="002F5156" w:rsidRPr="002A5288" w:rsidRDefault="002F5156" w:rsidP="00C1698B">
            <w:pPr>
              <w:snapToGrid w:val="0"/>
              <w:spacing w:before="60" w:after="60"/>
              <w:jc w:val="left"/>
              <w:rPr>
                <w:sz w:val="16"/>
                <w:szCs w:val="16"/>
                <w:lang w:val="en-GB"/>
              </w:rPr>
            </w:pPr>
            <w:r w:rsidRPr="002A5288">
              <w:rPr>
                <w:sz w:val="16"/>
                <w:szCs w:val="16"/>
                <w:lang w:val="en-GB"/>
              </w:rPr>
              <w:t>S100_</w:t>
            </w:r>
            <w:r w:rsidR="00973B41">
              <w:rPr>
                <w:sz w:val="16"/>
                <w:szCs w:val="16"/>
                <w:lang w:val="en-GB"/>
              </w:rPr>
              <w:t>Encoding</w:t>
            </w:r>
            <w:r w:rsidRPr="002A5288">
              <w:rPr>
                <w:sz w:val="16"/>
                <w:szCs w:val="16"/>
                <w:lang w:val="en-GB"/>
              </w:rPr>
              <w:t>Format</w:t>
            </w:r>
          </w:p>
        </w:tc>
        <w:tc>
          <w:tcPr>
            <w:tcW w:w="3420" w:type="dxa"/>
          </w:tcPr>
          <w:p w14:paraId="25937216" w14:textId="77777777" w:rsidR="002F5156" w:rsidRPr="002A5288" w:rsidRDefault="002F5156" w:rsidP="00C1698B">
            <w:pPr>
              <w:snapToGrid w:val="0"/>
              <w:spacing w:before="60" w:after="60"/>
              <w:jc w:val="left"/>
              <w:rPr>
                <w:sz w:val="16"/>
                <w:szCs w:val="16"/>
                <w:lang w:val="en-GB"/>
              </w:rPr>
            </w:pPr>
            <w:r w:rsidRPr="002A5288">
              <w:rPr>
                <w:sz w:val="16"/>
                <w:szCs w:val="16"/>
                <w:lang w:val="en-GB"/>
              </w:rPr>
              <w:t>The encoding format</w:t>
            </w:r>
          </w:p>
        </w:tc>
        <w:tc>
          <w:tcPr>
            <w:tcW w:w="804" w:type="dxa"/>
          </w:tcPr>
          <w:p w14:paraId="248C8F29" w14:textId="77777777" w:rsidR="002F5156" w:rsidRPr="002A5288" w:rsidRDefault="002F5156" w:rsidP="00C1698B">
            <w:pPr>
              <w:snapToGrid w:val="0"/>
              <w:spacing w:before="60" w:after="60"/>
              <w:jc w:val="center"/>
              <w:rPr>
                <w:sz w:val="16"/>
                <w:szCs w:val="16"/>
                <w:lang w:val="en-GB"/>
              </w:rPr>
            </w:pPr>
            <w:r w:rsidRPr="002A5288">
              <w:rPr>
                <w:sz w:val="16"/>
                <w:szCs w:val="16"/>
                <w:lang w:val="en-GB"/>
              </w:rPr>
              <w:t>-</w:t>
            </w:r>
          </w:p>
        </w:tc>
        <w:tc>
          <w:tcPr>
            <w:tcW w:w="5439" w:type="dxa"/>
          </w:tcPr>
          <w:p w14:paraId="66D30318" w14:textId="77777777" w:rsidR="002F5156" w:rsidRPr="002A5288" w:rsidRDefault="002F5156" w:rsidP="00C1698B">
            <w:pPr>
              <w:snapToGrid w:val="0"/>
              <w:spacing w:before="60" w:after="60"/>
              <w:jc w:val="left"/>
              <w:rPr>
                <w:sz w:val="16"/>
                <w:szCs w:val="16"/>
                <w:lang w:val="en-GB"/>
              </w:rPr>
            </w:pPr>
            <w:r>
              <w:rPr>
                <w:sz w:val="16"/>
                <w:szCs w:val="16"/>
                <w:lang w:val="en-GB"/>
              </w:rPr>
              <w:t>Only value permitted in S-129 is GML, therefore the rest are removed.</w:t>
            </w:r>
          </w:p>
        </w:tc>
      </w:tr>
      <w:tr w:rsidR="002F5156" w:rsidRPr="002A5288" w14:paraId="0F7B5739" w14:textId="77777777" w:rsidTr="00B764EA">
        <w:trPr>
          <w:cantSplit/>
          <w:trHeight w:val="277"/>
        </w:trPr>
        <w:tc>
          <w:tcPr>
            <w:tcW w:w="1163" w:type="dxa"/>
          </w:tcPr>
          <w:p w14:paraId="266CDC46" w14:textId="77777777" w:rsidR="002F5156" w:rsidRPr="002A5288" w:rsidRDefault="002F5156" w:rsidP="00C1698B">
            <w:pPr>
              <w:snapToGrid w:val="0"/>
              <w:spacing w:before="60" w:after="60"/>
              <w:jc w:val="left"/>
              <w:rPr>
                <w:sz w:val="16"/>
                <w:szCs w:val="16"/>
                <w:lang w:val="en-GB"/>
              </w:rPr>
            </w:pPr>
            <w:r w:rsidRPr="002A5288">
              <w:rPr>
                <w:sz w:val="16"/>
                <w:szCs w:val="16"/>
                <w:lang w:val="en-GB"/>
              </w:rPr>
              <w:t>Value</w:t>
            </w:r>
          </w:p>
        </w:tc>
        <w:tc>
          <w:tcPr>
            <w:tcW w:w="2977" w:type="dxa"/>
          </w:tcPr>
          <w:p w14:paraId="394B2F0A" w14:textId="77777777" w:rsidR="002F5156" w:rsidRPr="002A5288" w:rsidRDefault="002F5156" w:rsidP="00C1698B">
            <w:pPr>
              <w:snapToGrid w:val="0"/>
              <w:spacing w:before="60" w:after="60"/>
              <w:jc w:val="left"/>
              <w:rPr>
                <w:sz w:val="16"/>
                <w:szCs w:val="16"/>
                <w:lang w:val="en-GB"/>
              </w:rPr>
            </w:pPr>
            <w:r w:rsidRPr="002A5288">
              <w:rPr>
                <w:sz w:val="16"/>
                <w:szCs w:val="16"/>
                <w:lang w:val="en-GB"/>
              </w:rPr>
              <w:t>GML</w:t>
            </w:r>
          </w:p>
        </w:tc>
        <w:tc>
          <w:tcPr>
            <w:tcW w:w="3420" w:type="dxa"/>
          </w:tcPr>
          <w:p w14:paraId="145862A9" w14:textId="77777777" w:rsidR="002F5156" w:rsidRPr="002A5288" w:rsidRDefault="002F5156" w:rsidP="00C1698B">
            <w:pPr>
              <w:snapToGrid w:val="0"/>
              <w:spacing w:before="60" w:after="60"/>
              <w:jc w:val="left"/>
              <w:rPr>
                <w:sz w:val="16"/>
                <w:szCs w:val="16"/>
                <w:lang w:val="en-GB"/>
              </w:rPr>
            </w:pPr>
            <w:r>
              <w:rPr>
                <w:sz w:val="16"/>
                <w:szCs w:val="16"/>
                <w:lang w:val="en-GB"/>
              </w:rPr>
              <w:t>The GML data format as defined in Part 10b</w:t>
            </w:r>
          </w:p>
        </w:tc>
        <w:tc>
          <w:tcPr>
            <w:tcW w:w="804" w:type="dxa"/>
          </w:tcPr>
          <w:p w14:paraId="1DCDA093" w14:textId="437E4349" w:rsidR="002F5156" w:rsidRPr="002A5288" w:rsidRDefault="002F5156" w:rsidP="00C1698B">
            <w:pPr>
              <w:snapToGrid w:val="0"/>
              <w:spacing w:before="60" w:after="60"/>
              <w:jc w:val="center"/>
              <w:rPr>
                <w:sz w:val="16"/>
                <w:szCs w:val="16"/>
                <w:lang w:val="en-GB"/>
              </w:rPr>
            </w:pPr>
          </w:p>
        </w:tc>
        <w:tc>
          <w:tcPr>
            <w:tcW w:w="5439" w:type="dxa"/>
          </w:tcPr>
          <w:p w14:paraId="3453D767" w14:textId="01202C56" w:rsidR="002F5156" w:rsidRPr="002A5288" w:rsidRDefault="002F5156" w:rsidP="00C1698B">
            <w:pPr>
              <w:snapToGrid w:val="0"/>
              <w:spacing w:before="60" w:after="60"/>
              <w:jc w:val="left"/>
              <w:rPr>
                <w:sz w:val="16"/>
                <w:szCs w:val="16"/>
                <w:lang w:val="en-GB"/>
              </w:rPr>
            </w:pPr>
            <w:r w:rsidRPr="002A5288">
              <w:rPr>
                <w:sz w:val="16"/>
                <w:szCs w:val="16"/>
                <w:lang w:val="en-GB"/>
              </w:rPr>
              <w:t>-</w:t>
            </w:r>
            <w:r w:rsidR="00AD29FD">
              <w:rPr>
                <w:sz w:val="16"/>
                <w:szCs w:val="16"/>
                <w:lang w:val="en-GB"/>
              </w:rPr>
              <w:t xml:space="preserve"> </w:t>
            </w:r>
          </w:p>
        </w:tc>
      </w:tr>
    </w:tbl>
    <w:p w14:paraId="110A5CA7" w14:textId="77777777" w:rsidR="00C1698B" w:rsidRPr="007C307C" w:rsidRDefault="00C1698B" w:rsidP="002F5156">
      <w:pPr>
        <w:spacing w:before="0" w:after="0"/>
        <w:rPr>
          <w:lang w:val="en-GB"/>
        </w:rPr>
      </w:pPr>
    </w:p>
    <w:p w14:paraId="55912A44" w14:textId="52DD93C3" w:rsidR="00C1698B" w:rsidRDefault="00C1698B" w:rsidP="005D0061">
      <w:pPr>
        <w:pStyle w:val="Heading3"/>
      </w:pPr>
      <w:bookmarkStart w:id="1540" w:name="_Toc512925147"/>
      <w:bookmarkStart w:id="1541" w:name="_Hlk513114082"/>
      <w:r w:rsidRPr="007C307C">
        <w:t>S100_ProductSpecification</w:t>
      </w:r>
      <w:bookmarkEnd w:id="1540"/>
    </w:p>
    <w:p w14:paraId="197A903C" w14:textId="4A7BE94B" w:rsidR="0005691F" w:rsidRPr="00EF0673" w:rsidRDefault="0005691F" w:rsidP="00EF0673">
      <w:pPr>
        <w:rPr>
          <w:lang w:val="en-GB" w:eastAsia="ja-JP"/>
        </w:rPr>
      </w:pPr>
      <w:r w:rsidRPr="00DA3CC9">
        <w:rPr>
          <w:lang w:val="en-GB"/>
        </w:rPr>
        <w:t>Th</w:t>
      </w:r>
      <w:r>
        <w:rPr>
          <w:lang w:val="en-GB"/>
        </w:rPr>
        <w:t>is class</w:t>
      </w:r>
      <w:r w:rsidRPr="00DA3CC9">
        <w:rPr>
          <w:lang w:val="en-GB"/>
        </w:rPr>
        <w:t xml:space="preserve"> is </w:t>
      </w:r>
      <w:r>
        <w:rPr>
          <w:lang w:val="en-GB"/>
        </w:rPr>
        <w:t>inherited</w:t>
      </w:r>
      <w:r w:rsidRPr="00DA3CC9">
        <w:rPr>
          <w:lang w:val="en-GB"/>
        </w:rPr>
        <w:t xml:space="preserve"> from S100_</w:t>
      </w:r>
      <w:r w:rsidRPr="007C307C">
        <w:t>ProductSpecification</w:t>
      </w:r>
      <w:r>
        <w:rPr>
          <w:lang w:val="en-GB"/>
        </w:rPr>
        <w:t xml:space="preserve">, as detailed in </w:t>
      </w:r>
      <w:r w:rsidRPr="00AE4687">
        <w:rPr>
          <w:lang w:val="en-GB"/>
        </w:rPr>
        <w:t>S-100 Part 17, Clause 17-4.5,</w:t>
      </w:r>
      <w:r>
        <w:rPr>
          <w:lang w:val="en-GB"/>
        </w:rPr>
        <w:t xml:space="preserve"> with </w:t>
      </w:r>
      <w:r w:rsidRPr="00DA3CC9">
        <w:rPr>
          <w:lang w:val="en-GB"/>
        </w:rPr>
        <w:t xml:space="preserve">certain attributes and roles </w:t>
      </w:r>
      <w:r w:rsidR="00CC1849">
        <w:rPr>
          <w:lang w:val="en-GB"/>
        </w:rPr>
        <w:t>restricted</w:t>
      </w:r>
      <w:r>
        <w:rPr>
          <w:lang w:val="en-GB"/>
        </w:rPr>
        <w:t xml:space="preserve"> </w:t>
      </w:r>
      <w:r w:rsidRPr="00DA3CC9">
        <w:rPr>
          <w:lang w:val="en-GB"/>
        </w:rPr>
        <w:t>as described</w:t>
      </w:r>
      <w:r>
        <w:rPr>
          <w:lang w:val="en-GB"/>
        </w:rPr>
        <w:t xml:space="preserve"> below.</w:t>
      </w:r>
    </w:p>
    <w:tbl>
      <w:tblPr>
        <w:tblW w:w="1386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06"/>
        <w:gridCol w:w="3034"/>
        <w:gridCol w:w="3420"/>
        <w:gridCol w:w="804"/>
        <w:gridCol w:w="2436"/>
        <w:gridCol w:w="3060"/>
      </w:tblGrid>
      <w:tr w:rsidR="00C1698B" w:rsidRPr="009842DB" w14:paraId="497BE036" w14:textId="77777777" w:rsidTr="002854B6">
        <w:trPr>
          <w:trHeight w:val="153"/>
        </w:trPr>
        <w:tc>
          <w:tcPr>
            <w:tcW w:w="1106" w:type="dxa"/>
            <w:shd w:val="clear" w:color="auto" w:fill="D9D9D9" w:themeFill="background1" w:themeFillShade="D9"/>
          </w:tcPr>
          <w:p w14:paraId="3D0F4400" w14:textId="77777777" w:rsidR="00C1698B" w:rsidRPr="009842DB" w:rsidRDefault="00C1698B" w:rsidP="00C1698B">
            <w:pPr>
              <w:snapToGrid w:val="0"/>
              <w:spacing w:before="60" w:after="60"/>
              <w:jc w:val="left"/>
              <w:rPr>
                <w:b/>
                <w:sz w:val="16"/>
                <w:szCs w:val="16"/>
                <w:lang w:val="en-GB"/>
              </w:rPr>
            </w:pPr>
            <w:r w:rsidRPr="009842DB">
              <w:rPr>
                <w:b/>
                <w:sz w:val="16"/>
                <w:szCs w:val="16"/>
                <w:lang w:val="en-GB"/>
              </w:rPr>
              <w:t>Role Name</w:t>
            </w:r>
          </w:p>
        </w:tc>
        <w:tc>
          <w:tcPr>
            <w:tcW w:w="3034" w:type="dxa"/>
            <w:shd w:val="clear" w:color="auto" w:fill="D9D9D9" w:themeFill="background1" w:themeFillShade="D9"/>
          </w:tcPr>
          <w:p w14:paraId="0DB090EA" w14:textId="77777777" w:rsidR="00C1698B" w:rsidRPr="009842DB" w:rsidRDefault="00C1698B" w:rsidP="00C1698B">
            <w:pPr>
              <w:snapToGrid w:val="0"/>
              <w:spacing w:before="60" w:after="60"/>
              <w:jc w:val="left"/>
              <w:rPr>
                <w:b/>
                <w:sz w:val="16"/>
                <w:szCs w:val="16"/>
                <w:lang w:val="en-GB"/>
              </w:rPr>
            </w:pPr>
            <w:r w:rsidRPr="009842DB">
              <w:rPr>
                <w:b/>
                <w:sz w:val="16"/>
                <w:szCs w:val="16"/>
                <w:lang w:val="en-GB"/>
              </w:rPr>
              <w:t>Name</w:t>
            </w:r>
          </w:p>
        </w:tc>
        <w:tc>
          <w:tcPr>
            <w:tcW w:w="3420" w:type="dxa"/>
            <w:shd w:val="clear" w:color="auto" w:fill="D9D9D9" w:themeFill="background1" w:themeFillShade="D9"/>
          </w:tcPr>
          <w:p w14:paraId="49B41D7A" w14:textId="77777777" w:rsidR="00C1698B" w:rsidRPr="009842DB" w:rsidRDefault="00C1698B" w:rsidP="00C1698B">
            <w:pPr>
              <w:snapToGrid w:val="0"/>
              <w:spacing w:before="60" w:after="60"/>
              <w:jc w:val="left"/>
              <w:rPr>
                <w:b/>
                <w:sz w:val="16"/>
                <w:szCs w:val="16"/>
                <w:lang w:val="en-GB"/>
              </w:rPr>
            </w:pPr>
            <w:r w:rsidRPr="009842DB">
              <w:rPr>
                <w:b/>
                <w:sz w:val="16"/>
                <w:szCs w:val="16"/>
                <w:lang w:val="en-GB"/>
              </w:rPr>
              <w:t>Description</w:t>
            </w:r>
          </w:p>
        </w:tc>
        <w:tc>
          <w:tcPr>
            <w:tcW w:w="804" w:type="dxa"/>
            <w:shd w:val="clear" w:color="auto" w:fill="D9D9D9" w:themeFill="background1" w:themeFillShade="D9"/>
          </w:tcPr>
          <w:p w14:paraId="1DDB9B34" w14:textId="77777777" w:rsidR="00C1698B" w:rsidRPr="009842DB" w:rsidRDefault="00C1698B" w:rsidP="00C1698B">
            <w:pPr>
              <w:snapToGrid w:val="0"/>
              <w:spacing w:before="60" w:after="60"/>
              <w:jc w:val="center"/>
              <w:rPr>
                <w:b/>
                <w:sz w:val="16"/>
                <w:szCs w:val="16"/>
                <w:lang w:val="en-GB"/>
              </w:rPr>
            </w:pPr>
            <w:r w:rsidRPr="009842DB">
              <w:rPr>
                <w:b/>
                <w:sz w:val="16"/>
                <w:szCs w:val="16"/>
                <w:lang w:val="en-GB"/>
              </w:rPr>
              <w:t>Mult</w:t>
            </w:r>
          </w:p>
        </w:tc>
        <w:tc>
          <w:tcPr>
            <w:tcW w:w="2436" w:type="dxa"/>
            <w:shd w:val="clear" w:color="auto" w:fill="D9D9D9" w:themeFill="background1" w:themeFillShade="D9"/>
          </w:tcPr>
          <w:p w14:paraId="0CDDD11E" w14:textId="77777777" w:rsidR="00C1698B" w:rsidRPr="009842DB" w:rsidRDefault="00C1698B" w:rsidP="00C1698B">
            <w:pPr>
              <w:snapToGrid w:val="0"/>
              <w:spacing w:before="60" w:after="60"/>
              <w:jc w:val="left"/>
              <w:rPr>
                <w:b/>
                <w:sz w:val="16"/>
                <w:szCs w:val="16"/>
                <w:lang w:val="en-GB"/>
              </w:rPr>
            </w:pPr>
            <w:r w:rsidRPr="009842DB">
              <w:rPr>
                <w:b/>
                <w:sz w:val="16"/>
                <w:szCs w:val="16"/>
                <w:lang w:val="en-GB"/>
              </w:rPr>
              <w:t>Type</w:t>
            </w:r>
          </w:p>
        </w:tc>
        <w:tc>
          <w:tcPr>
            <w:tcW w:w="3060" w:type="dxa"/>
            <w:shd w:val="clear" w:color="auto" w:fill="D9D9D9" w:themeFill="background1" w:themeFillShade="D9"/>
          </w:tcPr>
          <w:p w14:paraId="34AC1A5B" w14:textId="77777777" w:rsidR="00C1698B" w:rsidRPr="009842DB" w:rsidRDefault="00C1698B" w:rsidP="00C1698B">
            <w:pPr>
              <w:snapToGrid w:val="0"/>
              <w:spacing w:before="60" w:after="60"/>
              <w:jc w:val="left"/>
              <w:rPr>
                <w:b/>
                <w:sz w:val="16"/>
                <w:szCs w:val="16"/>
                <w:lang w:val="en-GB"/>
              </w:rPr>
            </w:pPr>
            <w:r w:rsidRPr="009842DB">
              <w:rPr>
                <w:b/>
                <w:sz w:val="16"/>
                <w:szCs w:val="16"/>
                <w:lang w:val="en-GB"/>
              </w:rPr>
              <w:t>Remarks</w:t>
            </w:r>
          </w:p>
        </w:tc>
      </w:tr>
      <w:tr w:rsidR="00C1698B" w:rsidRPr="002A5288" w14:paraId="70D35B58" w14:textId="77777777" w:rsidTr="00FD0393">
        <w:trPr>
          <w:trHeight w:val="490"/>
        </w:trPr>
        <w:tc>
          <w:tcPr>
            <w:tcW w:w="1106" w:type="dxa"/>
          </w:tcPr>
          <w:p w14:paraId="30555893" w14:textId="77777777" w:rsidR="00C1698B" w:rsidRPr="002A5288" w:rsidRDefault="00C1698B" w:rsidP="00C1698B">
            <w:pPr>
              <w:snapToGrid w:val="0"/>
              <w:spacing w:before="60" w:after="60"/>
              <w:jc w:val="left"/>
              <w:rPr>
                <w:sz w:val="16"/>
                <w:szCs w:val="16"/>
                <w:lang w:val="en-GB"/>
              </w:rPr>
            </w:pPr>
            <w:r w:rsidRPr="002A5288">
              <w:rPr>
                <w:sz w:val="16"/>
                <w:szCs w:val="16"/>
                <w:lang w:val="en-GB"/>
              </w:rPr>
              <w:t>Class</w:t>
            </w:r>
          </w:p>
        </w:tc>
        <w:tc>
          <w:tcPr>
            <w:tcW w:w="3034" w:type="dxa"/>
          </w:tcPr>
          <w:p w14:paraId="5533DAE4" w14:textId="77777777" w:rsidR="00C1698B" w:rsidRPr="002A5288" w:rsidRDefault="00C1698B" w:rsidP="00C1698B">
            <w:pPr>
              <w:snapToGrid w:val="0"/>
              <w:spacing w:before="60" w:after="60"/>
              <w:jc w:val="left"/>
              <w:rPr>
                <w:sz w:val="16"/>
                <w:szCs w:val="16"/>
                <w:lang w:val="en-GB"/>
              </w:rPr>
            </w:pPr>
            <w:r w:rsidRPr="002A5288">
              <w:rPr>
                <w:sz w:val="16"/>
                <w:szCs w:val="16"/>
                <w:lang w:val="en-GB"/>
              </w:rPr>
              <w:t>S100_</w:t>
            </w:r>
            <w:r>
              <w:rPr>
                <w:sz w:val="16"/>
                <w:szCs w:val="16"/>
                <w:lang w:val="en-GB"/>
              </w:rPr>
              <w:t>ProductSpecification</w:t>
            </w:r>
          </w:p>
        </w:tc>
        <w:tc>
          <w:tcPr>
            <w:tcW w:w="3420" w:type="dxa"/>
          </w:tcPr>
          <w:p w14:paraId="41612E5A" w14:textId="77777777" w:rsidR="00C1698B" w:rsidRPr="002A5288" w:rsidRDefault="00C1698B" w:rsidP="00C1698B">
            <w:pPr>
              <w:snapToGrid w:val="0"/>
              <w:spacing w:before="60" w:after="60"/>
              <w:jc w:val="left"/>
              <w:rPr>
                <w:sz w:val="16"/>
                <w:szCs w:val="16"/>
                <w:lang w:val="en-GB"/>
              </w:rPr>
            </w:pPr>
            <w:r>
              <w:rPr>
                <w:sz w:val="16"/>
                <w:szCs w:val="16"/>
                <w:lang w:val="en-GB"/>
              </w:rPr>
              <w:t>The Product Specification contains the information needed to build the specified product</w:t>
            </w:r>
          </w:p>
        </w:tc>
        <w:tc>
          <w:tcPr>
            <w:tcW w:w="804" w:type="dxa"/>
          </w:tcPr>
          <w:p w14:paraId="483BFE26" w14:textId="77777777" w:rsidR="00C1698B" w:rsidRPr="002A5288" w:rsidRDefault="00C1698B" w:rsidP="00C1698B">
            <w:pPr>
              <w:snapToGrid w:val="0"/>
              <w:spacing w:before="60" w:after="60"/>
              <w:jc w:val="center"/>
              <w:rPr>
                <w:sz w:val="16"/>
                <w:szCs w:val="16"/>
                <w:lang w:val="en-GB"/>
              </w:rPr>
            </w:pPr>
            <w:r w:rsidRPr="002A5288">
              <w:rPr>
                <w:sz w:val="16"/>
                <w:szCs w:val="16"/>
                <w:lang w:val="en-GB"/>
              </w:rPr>
              <w:t>-</w:t>
            </w:r>
          </w:p>
        </w:tc>
        <w:tc>
          <w:tcPr>
            <w:tcW w:w="2436" w:type="dxa"/>
          </w:tcPr>
          <w:p w14:paraId="4091CE46" w14:textId="77777777" w:rsidR="00C1698B" w:rsidRPr="002A5288" w:rsidRDefault="00C1698B" w:rsidP="00C1698B">
            <w:pPr>
              <w:snapToGrid w:val="0"/>
              <w:spacing w:before="60" w:after="60"/>
              <w:jc w:val="left"/>
              <w:rPr>
                <w:sz w:val="16"/>
                <w:szCs w:val="16"/>
                <w:lang w:val="en-GB"/>
              </w:rPr>
            </w:pPr>
            <w:r w:rsidRPr="002A5288">
              <w:rPr>
                <w:sz w:val="16"/>
                <w:szCs w:val="16"/>
                <w:lang w:val="en-GB"/>
              </w:rPr>
              <w:t>-</w:t>
            </w:r>
          </w:p>
        </w:tc>
        <w:tc>
          <w:tcPr>
            <w:tcW w:w="3060" w:type="dxa"/>
          </w:tcPr>
          <w:p w14:paraId="34A31E6F" w14:textId="77777777" w:rsidR="00C1698B" w:rsidRPr="002A5288" w:rsidRDefault="00C1698B" w:rsidP="00C1698B">
            <w:pPr>
              <w:snapToGrid w:val="0"/>
              <w:spacing w:before="60" w:after="60"/>
              <w:jc w:val="left"/>
              <w:rPr>
                <w:sz w:val="16"/>
                <w:szCs w:val="16"/>
                <w:lang w:val="en-GB"/>
              </w:rPr>
            </w:pPr>
            <w:r w:rsidRPr="002A5288">
              <w:rPr>
                <w:sz w:val="16"/>
                <w:szCs w:val="16"/>
                <w:lang w:val="en-GB"/>
              </w:rPr>
              <w:t>-</w:t>
            </w:r>
          </w:p>
        </w:tc>
      </w:tr>
      <w:tr w:rsidR="00C1698B" w:rsidRPr="002A5288" w14:paraId="4606D320" w14:textId="77777777" w:rsidTr="00FD0393">
        <w:trPr>
          <w:trHeight w:val="321"/>
        </w:trPr>
        <w:tc>
          <w:tcPr>
            <w:tcW w:w="1106" w:type="dxa"/>
          </w:tcPr>
          <w:p w14:paraId="776422B2" w14:textId="77777777" w:rsidR="00C1698B" w:rsidRPr="002A5288" w:rsidRDefault="00C1698B" w:rsidP="00C1698B">
            <w:pPr>
              <w:snapToGrid w:val="0"/>
              <w:spacing w:before="60" w:after="60"/>
              <w:jc w:val="left"/>
              <w:rPr>
                <w:sz w:val="16"/>
                <w:szCs w:val="16"/>
                <w:lang w:val="en-GB"/>
              </w:rPr>
            </w:pPr>
            <w:r w:rsidRPr="002A5288">
              <w:rPr>
                <w:sz w:val="16"/>
                <w:szCs w:val="16"/>
                <w:lang w:val="en-GB"/>
              </w:rPr>
              <w:t>Attribute</w:t>
            </w:r>
          </w:p>
        </w:tc>
        <w:tc>
          <w:tcPr>
            <w:tcW w:w="3034" w:type="dxa"/>
          </w:tcPr>
          <w:p w14:paraId="5793FDE0" w14:textId="77777777" w:rsidR="00C1698B" w:rsidRPr="002A5288" w:rsidRDefault="00C1698B" w:rsidP="00C1698B">
            <w:pPr>
              <w:snapToGrid w:val="0"/>
              <w:spacing w:before="60" w:after="60"/>
              <w:jc w:val="left"/>
              <w:rPr>
                <w:sz w:val="16"/>
                <w:szCs w:val="16"/>
                <w:lang w:val="en-GB"/>
              </w:rPr>
            </w:pPr>
            <w:r w:rsidRPr="002A5288">
              <w:rPr>
                <w:sz w:val="16"/>
                <w:szCs w:val="16"/>
                <w:lang w:val="en-GB"/>
              </w:rPr>
              <w:t>name</w:t>
            </w:r>
          </w:p>
        </w:tc>
        <w:tc>
          <w:tcPr>
            <w:tcW w:w="3420" w:type="dxa"/>
          </w:tcPr>
          <w:p w14:paraId="637F53EA" w14:textId="77777777" w:rsidR="00C1698B" w:rsidRPr="002A5288" w:rsidRDefault="00C1698B" w:rsidP="00C1698B">
            <w:pPr>
              <w:snapToGrid w:val="0"/>
              <w:spacing w:before="60" w:after="60"/>
              <w:jc w:val="left"/>
              <w:rPr>
                <w:sz w:val="16"/>
                <w:szCs w:val="16"/>
                <w:lang w:val="en-GB"/>
              </w:rPr>
            </w:pPr>
            <w:r w:rsidRPr="002A5288">
              <w:rPr>
                <w:sz w:val="16"/>
                <w:szCs w:val="16"/>
                <w:lang w:val="en-GB"/>
              </w:rPr>
              <w:t>The name of the product specification used to create the datasets</w:t>
            </w:r>
          </w:p>
        </w:tc>
        <w:tc>
          <w:tcPr>
            <w:tcW w:w="804" w:type="dxa"/>
          </w:tcPr>
          <w:p w14:paraId="26C3142C" w14:textId="77777777" w:rsidR="00C1698B" w:rsidRPr="002A5288" w:rsidRDefault="00C1698B" w:rsidP="00C1698B">
            <w:pPr>
              <w:snapToGrid w:val="0"/>
              <w:spacing w:before="60" w:after="60"/>
              <w:jc w:val="center"/>
              <w:rPr>
                <w:sz w:val="16"/>
                <w:szCs w:val="16"/>
                <w:lang w:val="en-GB"/>
              </w:rPr>
            </w:pPr>
            <w:r w:rsidRPr="002A5288">
              <w:rPr>
                <w:sz w:val="16"/>
                <w:szCs w:val="16"/>
                <w:lang w:val="en-GB"/>
              </w:rPr>
              <w:t>1</w:t>
            </w:r>
          </w:p>
        </w:tc>
        <w:tc>
          <w:tcPr>
            <w:tcW w:w="2436" w:type="dxa"/>
          </w:tcPr>
          <w:p w14:paraId="24E99F7F" w14:textId="77777777" w:rsidR="00C1698B" w:rsidRPr="002A5288" w:rsidRDefault="00C1698B" w:rsidP="00C1698B">
            <w:pPr>
              <w:snapToGrid w:val="0"/>
              <w:spacing w:before="60" w:after="60"/>
              <w:jc w:val="left"/>
              <w:rPr>
                <w:sz w:val="16"/>
                <w:szCs w:val="16"/>
                <w:lang w:val="en-GB"/>
              </w:rPr>
            </w:pPr>
            <w:r w:rsidRPr="002A5288">
              <w:rPr>
                <w:sz w:val="16"/>
                <w:szCs w:val="16"/>
                <w:lang w:val="en-GB"/>
              </w:rPr>
              <w:t>CharacterString</w:t>
            </w:r>
          </w:p>
        </w:tc>
        <w:tc>
          <w:tcPr>
            <w:tcW w:w="3060" w:type="dxa"/>
          </w:tcPr>
          <w:p w14:paraId="319897DD" w14:textId="77777777" w:rsidR="00C1698B" w:rsidRPr="002F5156" w:rsidRDefault="00C1698B" w:rsidP="00763867">
            <w:pPr>
              <w:snapToGrid w:val="0"/>
              <w:spacing w:before="60" w:after="60"/>
              <w:jc w:val="left"/>
              <w:rPr>
                <w:sz w:val="16"/>
                <w:szCs w:val="16"/>
                <w:lang w:val="en-GB"/>
              </w:rPr>
            </w:pPr>
            <w:r w:rsidRPr="002F5156">
              <w:rPr>
                <w:rFonts w:cs="Arial"/>
                <w:sz w:val="16"/>
                <w:szCs w:val="16"/>
              </w:rPr>
              <w:t>129</w:t>
            </w:r>
          </w:p>
        </w:tc>
      </w:tr>
      <w:tr w:rsidR="00C1698B" w:rsidRPr="002A5288" w14:paraId="63AC1EC5" w14:textId="77777777" w:rsidTr="00FD0393">
        <w:trPr>
          <w:trHeight w:val="337"/>
        </w:trPr>
        <w:tc>
          <w:tcPr>
            <w:tcW w:w="1106" w:type="dxa"/>
          </w:tcPr>
          <w:p w14:paraId="0EDE444D" w14:textId="77777777" w:rsidR="00C1698B" w:rsidRPr="002A5288" w:rsidRDefault="00C1698B" w:rsidP="00C1698B">
            <w:pPr>
              <w:snapToGrid w:val="0"/>
              <w:spacing w:before="60" w:after="60"/>
              <w:jc w:val="left"/>
              <w:rPr>
                <w:sz w:val="16"/>
                <w:szCs w:val="16"/>
                <w:lang w:val="en-GB"/>
              </w:rPr>
            </w:pPr>
            <w:r w:rsidRPr="002A5288">
              <w:rPr>
                <w:sz w:val="16"/>
                <w:szCs w:val="16"/>
                <w:lang w:val="en-GB"/>
              </w:rPr>
              <w:t>Attribute</w:t>
            </w:r>
          </w:p>
        </w:tc>
        <w:tc>
          <w:tcPr>
            <w:tcW w:w="3034" w:type="dxa"/>
          </w:tcPr>
          <w:p w14:paraId="7FEEF0FF" w14:textId="77777777" w:rsidR="00C1698B" w:rsidRPr="002A5288" w:rsidRDefault="00C1698B" w:rsidP="00C1698B">
            <w:pPr>
              <w:snapToGrid w:val="0"/>
              <w:spacing w:before="60" w:after="60"/>
              <w:jc w:val="left"/>
              <w:rPr>
                <w:sz w:val="16"/>
                <w:szCs w:val="16"/>
                <w:lang w:val="en-GB"/>
              </w:rPr>
            </w:pPr>
            <w:r w:rsidRPr="002A5288">
              <w:rPr>
                <w:sz w:val="16"/>
                <w:szCs w:val="16"/>
                <w:lang w:val="en-GB"/>
              </w:rPr>
              <w:t>version</w:t>
            </w:r>
          </w:p>
        </w:tc>
        <w:tc>
          <w:tcPr>
            <w:tcW w:w="3420" w:type="dxa"/>
          </w:tcPr>
          <w:p w14:paraId="0CA05B3B" w14:textId="77777777" w:rsidR="00C1698B" w:rsidRPr="002A5288" w:rsidRDefault="00C1698B" w:rsidP="00C1698B">
            <w:pPr>
              <w:snapToGrid w:val="0"/>
              <w:spacing w:before="60" w:after="60"/>
              <w:jc w:val="left"/>
              <w:rPr>
                <w:sz w:val="16"/>
                <w:szCs w:val="16"/>
                <w:lang w:val="en-GB"/>
              </w:rPr>
            </w:pPr>
            <w:r w:rsidRPr="002A5288">
              <w:rPr>
                <w:sz w:val="16"/>
                <w:szCs w:val="16"/>
                <w:lang w:val="en-GB"/>
              </w:rPr>
              <w:t>The version number of the product specification</w:t>
            </w:r>
          </w:p>
        </w:tc>
        <w:tc>
          <w:tcPr>
            <w:tcW w:w="804" w:type="dxa"/>
          </w:tcPr>
          <w:p w14:paraId="7ED88BD2" w14:textId="77777777" w:rsidR="00C1698B" w:rsidRPr="002A5288" w:rsidRDefault="00C1698B" w:rsidP="00C1698B">
            <w:pPr>
              <w:snapToGrid w:val="0"/>
              <w:spacing w:before="60" w:after="60"/>
              <w:jc w:val="center"/>
              <w:rPr>
                <w:sz w:val="16"/>
                <w:szCs w:val="16"/>
                <w:lang w:val="en-GB"/>
              </w:rPr>
            </w:pPr>
            <w:r w:rsidRPr="002A5288">
              <w:rPr>
                <w:sz w:val="16"/>
                <w:szCs w:val="16"/>
                <w:lang w:val="en-GB"/>
              </w:rPr>
              <w:t>1</w:t>
            </w:r>
          </w:p>
        </w:tc>
        <w:tc>
          <w:tcPr>
            <w:tcW w:w="2436" w:type="dxa"/>
          </w:tcPr>
          <w:p w14:paraId="5478E9A1" w14:textId="77777777" w:rsidR="00C1698B" w:rsidRPr="002A5288" w:rsidRDefault="00C1698B" w:rsidP="00C1698B">
            <w:pPr>
              <w:snapToGrid w:val="0"/>
              <w:spacing w:before="60" w:after="60"/>
              <w:jc w:val="left"/>
              <w:rPr>
                <w:sz w:val="16"/>
                <w:szCs w:val="16"/>
                <w:lang w:val="en-GB"/>
              </w:rPr>
            </w:pPr>
            <w:r w:rsidRPr="002A5288">
              <w:rPr>
                <w:sz w:val="16"/>
                <w:szCs w:val="16"/>
                <w:lang w:val="en-GB"/>
              </w:rPr>
              <w:t>CharacterString</w:t>
            </w:r>
          </w:p>
        </w:tc>
        <w:tc>
          <w:tcPr>
            <w:tcW w:w="3060" w:type="dxa"/>
          </w:tcPr>
          <w:p w14:paraId="3DA7A685" w14:textId="0EB1BF76" w:rsidR="00C1698B" w:rsidRPr="002F5156" w:rsidRDefault="00C1698B" w:rsidP="00763867">
            <w:pPr>
              <w:snapToGrid w:val="0"/>
              <w:spacing w:before="60" w:after="60"/>
              <w:jc w:val="left"/>
              <w:rPr>
                <w:sz w:val="16"/>
                <w:szCs w:val="16"/>
                <w:lang w:val="en-GB"/>
              </w:rPr>
            </w:pPr>
            <w:r w:rsidRPr="002F5156">
              <w:rPr>
                <w:rFonts w:cs="Arial"/>
                <w:sz w:val="16"/>
                <w:szCs w:val="16"/>
              </w:rPr>
              <w:t>1.</w:t>
            </w:r>
            <w:r w:rsidR="00B957B2">
              <w:rPr>
                <w:rFonts w:cs="Arial"/>
                <w:sz w:val="16"/>
                <w:szCs w:val="16"/>
              </w:rPr>
              <w:t>1</w:t>
            </w:r>
            <w:r w:rsidRPr="002F5156">
              <w:rPr>
                <w:rFonts w:cs="Arial"/>
                <w:sz w:val="16"/>
                <w:szCs w:val="16"/>
              </w:rPr>
              <w:t>.0</w:t>
            </w:r>
          </w:p>
        </w:tc>
      </w:tr>
      <w:tr w:rsidR="00C1698B" w:rsidRPr="002A5288" w14:paraId="593B550C" w14:textId="77777777" w:rsidTr="00FD0393">
        <w:trPr>
          <w:trHeight w:val="321"/>
        </w:trPr>
        <w:tc>
          <w:tcPr>
            <w:tcW w:w="1106" w:type="dxa"/>
          </w:tcPr>
          <w:p w14:paraId="5D255F54" w14:textId="77777777" w:rsidR="00C1698B" w:rsidRPr="002A5288" w:rsidRDefault="00C1698B" w:rsidP="00C1698B">
            <w:pPr>
              <w:snapToGrid w:val="0"/>
              <w:spacing w:before="60" w:after="60"/>
              <w:jc w:val="left"/>
              <w:rPr>
                <w:sz w:val="16"/>
                <w:szCs w:val="16"/>
                <w:lang w:val="en-GB"/>
              </w:rPr>
            </w:pPr>
            <w:r w:rsidRPr="002A5288">
              <w:rPr>
                <w:sz w:val="16"/>
                <w:szCs w:val="16"/>
                <w:lang w:val="en-GB"/>
              </w:rPr>
              <w:t>Attribute</w:t>
            </w:r>
          </w:p>
        </w:tc>
        <w:tc>
          <w:tcPr>
            <w:tcW w:w="3034" w:type="dxa"/>
          </w:tcPr>
          <w:p w14:paraId="7DC70BB4" w14:textId="77777777" w:rsidR="00C1698B" w:rsidRPr="002A5288" w:rsidRDefault="00C1698B" w:rsidP="00C1698B">
            <w:pPr>
              <w:snapToGrid w:val="0"/>
              <w:spacing w:before="60" w:after="60"/>
              <w:jc w:val="left"/>
              <w:rPr>
                <w:sz w:val="16"/>
                <w:szCs w:val="16"/>
                <w:lang w:val="en-GB"/>
              </w:rPr>
            </w:pPr>
            <w:r w:rsidRPr="002A5288">
              <w:rPr>
                <w:sz w:val="16"/>
                <w:szCs w:val="16"/>
                <w:lang w:val="en-GB"/>
              </w:rPr>
              <w:t>date</w:t>
            </w:r>
          </w:p>
        </w:tc>
        <w:tc>
          <w:tcPr>
            <w:tcW w:w="3420" w:type="dxa"/>
          </w:tcPr>
          <w:p w14:paraId="5818F1B3" w14:textId="77777777" w:rsidR="00C1698B" w:rsidRPr="002A5288" w:rsidRDefault="00C1698B" w:rsidP="00C1698B">
            <w:pPr>
              <w:snapToGrid w:val="0"/>
              <w:spacing w:before="60" w:after="60"/>
              <w:jc w:val="left"/>
              <w:rPr>
                <w:sz w:val="16"/>
                <w:szCs w:val="16"/>
                <w:lang w:val="en-GB"/>
              </w:rPr>
            </w:pPr>
            <w:r w:rsidRPr="002A5288">
              <w:rPr>
                <w:sz w:val="16"/>
                <w:szCs w:val="16"/>
                <w:lang w:val="en-GB"/>
              </w:rPr>
              <w:t>The version date of the product specification</w:t>
            </w:r>
          </w:p>
        </w:tc>
        <w:tc>
          <w:tcPr>
            <w:tcW w:w="804" w:type="dxa"/>
          </w:tcPr>
          <w:p w14:paraId="4FFD3CDD" w14:textId="77777777" w:rsidR="00C1698B" w:rsidRPr="002A5288" w:rsidRDefault="00C1698B" w:rsidP="00C1698B">
            <w:pPr>
              <w:snapToGrid w:val="0"/>
              <w:spacing w:before="60" w:after="60"/>
              <w:jc w:val="center"/>
              <w:rPr>
                <w:sz w:val="16"/>
                <w:szCs w:val="16"/>
                <w:lang w:val="en-GB"/>
              </w:rPr>
            </w:pPr>
            <w:r w:rsidRPr="002A5288">
              <w:rPr>
                <w:sz w:val="16"/>
                <w:szCs w:val="16"/>
                <w:lang w:val="en-GB"/>
              </w:rPr>
              <w:t>1</w:t>
            </w:r>
          </w:p>
        </w:tc>
        <w:tc>
          <w:tcPr>
            <w:tcW w:w="2436" w:type="dxa"/>
          </w:tcPr>
          <w:p w14:paraId="4114C626" w14:textId="77777777" w:rsidR="00C1698B" w:rsidRPr="002A5288" w:rsidRDefault="00C1698B" w:rsidP="00C1698B">
            <w:pPr>
              <w:snapToGrid w:val="0"/>
              <w:spacing w:before="60" w:after="60"/>
              <w:jc w:val="left"/>
              <w:rPr>
                <w:sz w:val="16"/>
                <w:szCs w:val="16"/>
                <w:lang w:val="en-GB"/>
              </w:rPr>
            </w:pPr>
            <w:r w:rsidRPr="002A5288">
              <w:rPr>
                <w:sz w:val="16"/>
                <w:szCs w:val="16"/>
                <w:lang w:val="en-GB"/>
              </w:rPr>
              <w:t>Date</w:t>
            </w:r>
          </w:p>
        </w:tc>
        <w:tc>
          <w:tcPr>
            <w:tcW w:w="3060" w:type="dxa"/>
          </w:tcPr>
          <w:p w14:paraId="55026DCE" w14:textId="77777777" w:rsidR="00C1698B" w:rsidRPr="002F5156" w:rsidRDefault="00C1698B" w:rsidP="00763867">
            <w:pPr>
              <w:snapToGrid w:val="0"/>
              <w:spacing w:before="60" w:after="60"/>
              <w:jc w:val="left"/>
              <w:rPr>
                <w:sz w:val="16"/>
                <w:szCs w:val="16"/>
                <w:lang w:val="en-GB"/>
              </w:rPr>
            </w:pPr>
            <w:r w:rsidRPr="002F5156">
              <w:rPr>
                <w:rFonts w:cs="Arial"/>
                <w:sz w:val="16"/>
                <w:szCs w:val="16"/>
              </w:rPr>
              <w:t>CCYYMMDD</w:t>
            </w:r>
          </w:p>
        </w:tc>
      </w:tr>
      <w:tr w:rsidR="00FD0393" w:rsidRPr="002A5288" w14:paraId="6ADBAA88" w14:textId="77777777" w:rsidTr="00FD0393">
        <w:trPr>
          <w:trHeight w:val="321"/>
        </w:trPr>
        <w:tc>
          <w:tcPr>
            <w:tcW w:w="1106" w:type="dxa"/>
          </w:tcPr>
          <w:p w14:paraId="1D93712E" w14:textId="25BDE148" w:rsidR="00FD0393" w:rsidRPr="002A5288" w:rsidRDefault="00FD0393" w:rsidP="00FD0393">
            <w:pPr>
              <w:snapToGrid w:val="0"/>
              <w:spacing w:before="60" w:after="60"/>
              <w:jc w:val="left"/>
              <w:rPr>
                <w:sz w:val="16"/>
                <w:szCs w:val="16"/>
                <w:lang w:val="en-GB"/>
              </w:rPr>
            </w:pPr>
            <w:r>
              <w:rPr>
                <w:sz w:val="16"/>
                <w:szCs w:val="16"/>
                <w:lang w:val="en-GB"/>
              </w:rPr>
              <w:t>Attribute</w:t>
            </w:r>
          </w:p>
        </w:tc>
        <w:tc>
          <w:tcPr>
            <w:tcW w:w="3034" w:type="dxa"/>
          </w:tcPr>
          <w:p w14:paraId="3C69A3F3" w14:textId="489418A9" w:rsidR="00FD0393" w:rsidRPr="002A5288" w:rsidRDefault="00FD0393" w:rsidP="00FD0393">
            <w:pPr>
              <w:snapToGrid w:val="0"/>
              <w:spacing w:before="60" w:after="60"/>
              <w:jc w:val="left"/>
              <w:rPr>
                <w:sz w:val="16"/>
                <w:szCs w:val="16"/>
                <w:lang w:val="en-GB"/>
              </w:rPr>
            </w:pPr>
            <w:r>
              <w:rPr>
                <w:sz w:val="16"/>
                <w:szCs w:val="16"/>
                <w:lang w:val="en-GB"/>
              </w:rPr>
              <w:t>productIdentifer</w:t>
            </w:r>
          </w:p>
        </w:tc>
        <w:tc>
          <w:tcPr>
            <w:tcW w:w="3420" w:type="dxa"/>
          </w:tcPr>
          <w:p w14:paraId="3BC3863E" w14:textId="7482F7BD" w:rsidR="00FD0393" w:rsidRPr="002A5288" w:rsidRDefault="00FD0393" w:rsidP="00FD0393">
            <w:pPr>
              <w:snapToGrid w:val="0"/>
              <w:spacing w:before="60" w:after="60"/>
              <w:jc w:val="left"/>
              <w:rPr>
                <w:sz w:val="16"/>
                <w:szCs w:val="16"/>
                <w:lang w:val="en-GB"/>
              </w:rPr>
            </w:pPr>
            <w:r>
              <w:rPr>
                <w:sz w:val="16"/>
                <w:szCs w:val="16"/>
                <w:lang w:val="en-GB"/>
              </w:rPr>
              <w:t>Machine readable unique identifier of a product type</w:t>
            </w:r>
          </w:p>
        </w:tc>
        <w:tc>
          <w:tcPr>
            <w:tcW w:w="804" w:type="dxa"/>
          </w:tcPr>
          <w:p w14:paraId="5701DC54" w14:textId="5F670086" w:rsidR="00FD0393" w:rsidRPr="002A5288" w:rsidRDefault="00FD0393" w:rsidP="00FD0393">
            <w:pPr>
              <w:snapToGrid w:val="0"/>
              <w:spacing w:before="60" w:after="60"/>
              <w:jc w:val="center"/>
              <w:rPr>
                <w:sz w:val="16"/>
                <w:szCs w:val="16"/>
                <w:lang w:val="en-GB"/>
              </w:rPr>
            </w:pPr>
            <w:r>
              <w:rPr>
                <w:sz w:val="16"/>
                <w:szCs w:val="16"/>
                <w:lang w:val="en-GB"/>
              </w:rPr>
              <w:t>1</w:t>
            </w:r>
          </w:p>
        </w:tc>
        <w:tc>
          <w:tcPr>
            <w:tcW w:w="2436" w:type="dxa"/>
          </w:tcPr>
          <w:p w14:paraId="0D8C000E" w14:textId="77777777" w:rsidR="00FD0393" w:rsidRDefault="00FD0393" w:rsidP="00FD0393">
            <w:pPr>
              <w:snapToGrid w:val="0"/>
              <w:spacing w:before="60" w:after="60"/>
              <w:jc w:val="left"/>
              <w:rPr>
                <w:sz w:val="16"/>
                <w:szCs w:val="16"/>
                <w:lang w:val="en-GB"/>
              </w:rPr>
            </w:pPr>
            <w:r>
              <w:rPr>
                <w:sz w:val="16"/>
                <w:szCs w:val="16"/>
                <w:lang w:val="en-GB"/>
              </w:rPr>
              <w:t>CharacterString</w:t>
            </w:r>
          </w:p>
          <w:p w14:paraId="7D6E5A41" w14:textId="4EEAD7BA" w:rsidR="00FD0393" w:rsidRPr="002A5288" w:rsidRDefault="00FD0393" w:rsidP="00FD0393">
            <w:pPr>
              <w:snapToGrid w:val="0"/>
              <w:spacing w:before="60" w:after="60"/>
              <w:jc w:val="left"/>
              <w:rPr>
                <w:sz w:val="16"/>
                <w:szCs w:val="16"/>
                <w:lang w:val="en-GB"/>
              </w:rPr>
            </w:pPr>
            <w:r>
              <w:rPr>
                <w:sz w:val="16"/>
                <w:szCs w:val="16"/>
                <w:lang w:val="en-GB"/>
              </w:rPr>
              <w:t>(Restricted to Product ID values from the IHO Product Specification Register, in the IHO Geospatial Information Registry)</w:t>
            </w:r>
          </w:p>
        </w:tc>
        <w:tc>
          <w:tcPr>
            <w:tcW w:w="3060" w:type="dxa"/>
          </w:tcPr>
          <w:p w14:paraId="0D89645B" w14:textId="40254688" w:rsidR="00FD0393" w:rsidRPr="002F5156" w:rsidRDefault="00FD0393" w:rsidP="00FD0393">
            <w:pPr>
              <w:snapToGrid w:val="0"/>
              <w:spacing w:before="60" w:after="60"/>
              <w:jc w:val="left"/>
              <w:rPr>
                <w:rFonts w:cs="Arial"/>
                <w:sz w:val="16"/>
                <w:szCs w:val="16"/>
              </w:rPr>
            </w:pPr>
            <w:r>
              <w:rPr>
                <w:sz w:val="16"/>
                <w:szCs w:val="16"/>
                <w:lang w:val="en-GB"/>
              </w:rPr>
              <w:t>“S-129”</w:t>
            </w:r>
          </w:p>
        </w:tc>
      </w:tr>
      <w:tr w:rsidR="00C1698B" w:rsidRPr="002A5288" w14:paraId="3743A923" w14:textId="77777777" w:rsidTr="00FD0393">
        <w:trPr>
          <w:trHeight w:val="321"/>
        </w:trPr>
        <w:tc>
          <w:tcPr>
            <w:tcW w:w="1106" w:type="dxa"/>
          </w:tcPr>
          <w:p w14:paraId="543A85B3" w14:textId="77777777" w:rsidR="00C1698B" w:rsidRPr="002A5288" w:rsidRDefault="00C1698B" w:rsidP="00C1698B">
            <w:pPr>
              <w:snapToGrid w:val="0"/>
              <w:spacing w:before="60" w:after="60"/>
              <w:jc w:val="left"/>
              <w:rPr>
                <w:sz w:val="16"/>
                <w:szCs w:val="16"/>
                <w:lang w:val="en-GB"/>
              </w:rPr>
            </w:pPr>
            <w:r>
              <w:rPr>
                <w:sz w:val="16"/>
                <w:szCs w:val="16"/>
                <w:lang w:val="en-GB"/>
              </w:rPr>
              <w:t>Attribute</w:t>
            </w:r>
          </w:p>
        </w:tc>
        <w:tc>
          <w:tcPr>
            <w:tcW w:w="3034" w:type="dxa"/>
          </w:tcPr>
          <w:p w14:paraId="642803C9" w14:textId="77777777" w:rsidR="00C1698B" w:rsidRPr="002A5288" w:rsidRDefault="00C1698B" w:rsidP="00C1698B">
            <w:pPr>
              <w:snapToGrid w:val="0"/>
              <w:spacing w:before="60" w:after="60"/>
              <w:jc w:val="left"/>
              <w:rPr>
                <w:sz w:val="16"/>
                <w:szCs w:val="16"/>
                <w:lang w:val="en-GB"/>
              </w:rPr>
            </w:pPr>
            <w:r>
              <w:rPr>
                <w:sz w:val="16"/>
                <w:szCs w:val="16"/>
                <w:lang w:val="en-GB"/>
              </w:rPr>
              <w:t>number</w:t>
            </w:r>
          </w:p>
        </w:tc>
        <w:tc>
          <w:tcPr>
            <w:tcW w:w="3420" w:type="dxa"/>
          </w:tcPr>
          <w:p w14:paraId="6E26151A" w14:textId="77777777" w:rsidR="00C1698B" w:rsidRPr="002A5288" w:rsidRDefault="00C1698B" w:rsidP="00C1698B">
            <w:pPr>
              <w:snapToGrid w:val="0"/>
              <w:spacing w:before="60" w:after="60"/>
              <w:jc w:val="left"/>
              <w:rPr>
                <w:sz w:val="16"/>
                <w:szCs w:val="16"/>
                <w:lang w:val="en-GB"/>
              </w:rPr>
            </w:pPr>
            <w:r w:rsidRPr="001B340E">
              <w:rPr>
                <w:sz w:val="16"/>
                <w:szCs w:val="16"/>
                <w:lang w:val="en-GB"/>
              </w:rPr>
              <w:t>The number (registry index) used to lookup the product in the product specification GI registry</w:t>
            </w:r>
          </w:p>
        </w:tc>
        <w:tc>
          <w:tcPr>
            <w:tcW w:w="804" w:type="dxa"/>
          </w:tcPr>
          <w:p w14:paraId="4604738A" w14:textId="77777777" w:rsidR="00C1698B" w:rsidRPr="002A5288" w:rsidRDefault="00C1698B" w:rsidP="00C1698B">
            <w:pPr>
              <w:snapToGrid w:val="0"/>
              <w:spacing w:before="60" w:after="60"/>
              <w:jc w:val="center"/>
              <w:rPr>
                <w:sz w:val="16"/>
                <w:szCs w:val="16"/>
                <w:lang w:val="en-GB"/>
              </w:rPr>
            </w:pPr>
            <w:r>
              <w:rPr>
                <w:sz w:val="16"/>
                <w:szCs w:val="16"/>
                <w:lang w:val="en-GB"/>
              </w:rPr>
              <w:t>1</w:t>
            </w:r>
          </w:p>
        </w:tc>
        <w:tc>
          <w:tcPr>
            <w:tcW w:w="2436" w:type="dxa"/>
          </w:tcPr>
          <w:p w14:paraId="33D160F5" w14:textId="77777777" w:rsidR="00C1698B" w:rsidRPr="002A5288" w:rsidRDefault="00C1698B" w:rsidP="00C1698B">
            <w:pPr>
              <w:snapToGrid w:val="0"/>
              <w:spacing w:before="60" w:after="60"/>
              <w:jc w:val="left"/>
              <w:rPr>
                <w:sz w:val="16"/>
                <w:szCs w:val="16"/>
                <w:lang w:val="en-GB"/>
              </w:rPr>
            </w:pPr>
            <w:r>
              <w:rPr>
                <w:sz w:val="16"/>
                <w:szCs w:val="16"/>
                <w:lang w:val="en-GB"/>
              </w:rPr>
              <w:t>Integer</w:t>
            </w:r>
          </w:p>
        </w:tc>
        <w:tc>
          <w:tcPr>
            <w:tcW w:w="3060" w:type="dxa"/>
          </w:tcPr>
          <w:p w14:paraId="02815918" w14:textId="08DA5907" w:rsidR="00C1698B" w:rsidRPr="002A5288" w:rsidRDefault="00C1698B" w:rsidP="00C1698B">
            <w:pPr>
              <w:snapToGrid w:val="0"/>
              <w:spacing w:before="60" w:after="60"/>
              <w:jc w:val="left"/>
              <w:rPr>
                <w:sz w:val="16"/>
                <w:szCs w:val="16"/>
                <w:lang w:val="en-GB"/>
              </w:rPr>
            </w:pPr>
            <w:r w:rsidRPr="009E334B">
              <w:rPr>
                <w:sz w:val="16"/>
                <w:szCs w:val="16"/>
                <w:lang w:val="en-GB"/>
              </w:rPr>
              <w:t>From the</w:t>
            </w:r>
            <w:r w:rsidR="00763867">
              <w:rPr>
                <w:sz w:val="16"/>
                <w:szCs w:val="16"/>
                <w:lang w:val="en-GB"/>
              </w:rPr>
              <w:t xml:space="preserve"> Product Specification Register</w:t>
            </w:r>
            <w:r w:rsidRPr="009E334B">
              <w:rPr>
                <w:sz w:val="16"/>
                <w:szCs w:val="16"/>
                <w:lang w:val="en-GB"/>
              </w:rPr>
              <w:t xml:space="preserve"> in the IHO Geospatial Information Registry</w:t>
            </w:r>
          </w:p>
        </w:tc>
      </w:tr>
      <w:tr w:rsidR="00AB0200" w:rsidRPr="002A5288" w14:paraId="33611AA7" w14:textId="77777777" w:rsidTr="00FD0393">
        <w:trPr>
          <w:trHeight w:val="321"/>
        </w:trPr>
        <w:tc>
          <w:tcPr>
            <w:tcW w:w="1106" w:type="dxa"/>
          </w:tcPr>
          <w:p w14:paraId="053C0DDC" w14:textId="2CA9C57F" w:rsidR="00AB0200" w:rsidRDefault="00AB0200" w:rsidP="00AB0200">
            <w:pPr>
              <w:snapToGrid w:val="0"/>
              <w:spacing w:before="60" w:after="60"/>
              <w:jc w:val="left"/>
              <w:rPr>
                <w:sz w:val="16"/>
                <w:szCs w:val="16"/>
                <w:lang w:val="en-GB"/>
              </w:rPr>
            </w:pPr>
            <w:r>
              <w:rPr>
                <w:sz w:val="16"/>
                <w:szCs w:val="16"/>
                <w:lang w:val="en-GB"/>
              </w:rPr>
              <w:t>Attribute</w:t>
            </w:r>
          </w:p>
        </w:tc>
        <w:tc>
          <w:tcPr>
            <w:tcW w:w="3034" w:type="dxa"/>
          </w:tcPr>
          <w:p w14:paraId="6BEC703C" w14:textId="080A5E13" w:rsidR="00AB0200" w:rsidRDefault="00AB0200" w:rsidP="00AB0200">
            <w:pPr>
              <w:snapToGrid w:val="0"/>
              <w:spacing w:before="60" w:after="60"/>
              <w:jc w:val="left"/>
              <w:rPr>
                <w:sz w:val="16"/>
                <w:szCs w:val="16"/>
                <w:lang w:val="en-GB"/>
              </w:rPr>
            </w:pPr>
            <w:r>
              <w:rPr>
                <w:sz w:val="16"/>
                <w:szCs w:val="16"/>
                <w:lang w:val="en-GB"/>
              </w:rPr>
              <w:t>compliancyCategory</w:t>
            </w:r>
          </w:p>
        </w:tc>
        <w:tc>
          <w:tcPr>
            <w:tcW w:w="3420" w:type="dxa"/>
          </w:tcPr>
          <w:p w14:paraId="689A9A4A" w14:textId="10C7B694" w:rsidR="00AB0200" w:rsidRPr="001B340E" w:rsidRDefault="00AB0200" w:rsidP="00AB0200">
            <w:pPr>
              <w:snapToGrid w:val="0"/>
              <w:spacing w:before="60" w:after="60"/>
              <w:jc w:val="left"/>
              <w:rPr>
                <w:sz w:val="16"/>
                <w:szCs w:val="16"/>
                <w:lang w:val="en-GB"/>
              </w:rPr>
            </w:pPr>
            <w:r>
              <w:rPr>
                <w:sz w:val="16"/>
                <w:szCs w:val="16"/>
                <w:lang w:val="en-GB"/>
              </w:rPr>
              <w:t>The level of compliance of the Product Specification to S-100</w:t>
            </w:r>
          </w:p>
        </w:tc>
        <w:tc>
          <w:tcPr>
            <w:tcW w:w="804" w:type="dxa"/>
          </w:tcPr>
          <w:p w14:paraId="0E1E09B0" w14:textId="58B3FDAB" w:rsidR="00AB0200" w:rsidRDefault="00AB0200" w:rsidP="00AB0200">
            <w:pPr>
              <w:snapToGrid w:val="0"/>
              <w:spacing w:before="60" w:after="60"/>
              <w:jc w:val="center"/>
              <w:rPr>
                <w:sz w:val="16"/>
                <w:szCs w:val="16"/>
                <w:lang w:val="en-GB"/>
              </w:rPr>
            </w:pPr>
            <w:r>
              <w:rPr>
                <w:sz w:val="16"/>
                <w:szCs w:val="16"/>
                <w:lang w:val="en-GB"/>
              </w:rPr>
              <w:t>0..1</w:t>
            </w:r>
          </w:p>
        </w:tc>
        <w:tc>
          <w:tcPr>
            <w:tcW w:w="2436" w:type="dxa"/>
          </w:tcPr>
          <w:p w14:paraId="316661A1" w14:textId="0C1761EA" w:rsidR="00AB0200" w:rsidRDefault="00AB0200" w:rsidP="00AB0200">
            <w:pPr>
              <w:snapToGrid w:val="0"/>
              <w:spacing w:before="60" w:after="60"/>
              <w:jc w:val="left"/>
              <w:rPr>
                <w:sz w:val="16"/>
                <w:szCs w:val="16"/>
                <w:lang w:val="en-GB"/>
              </w:rPr>
            </w:pPr>
            <w:r>
              <w:rPr>
                <w:sz w:val="16"/>
                <w:szCs w:val="16"/>
                <w:lang w:val="en-GB"/>
              </w:rPr>
              <w:t>S100_CompliancyCategory</w:t>
            </w:r>
          </w:p>
        </w:tc>
        <w:tc>
          <w:tcPr>
            <w:tcW w:w="3060" w:type="dxa"/>
          </w:tcPr>
          <w:p w14:paraId="3FBC3C46" w14:textId="64436516" w:rsidR="00AB0200" w:rsidRPr="009E334B" w:rsidRDefault="00AB0200" w:rsidP="00AB0200">
            <w:pPr>
              <w:snapToGrid w:val="0"/>
              <w:spacing w:before="60" w:after="60"/>
              <w:jc w:val="left"/>
              <w:rPr>
                <w:sz w:val="16"/>
                <w:szCs w:val="16"/>
                <w:lang w:val="en-GB"/>
              </w:rPr>
            </w:pPr>
            <w:r>
              <w:rPr>
                <w:sz w:val="16"/>
                <w:szCs w:val="16"/>
                <w:lang w:val="en-GB"/>
              </w:rPr>
              <w:t xml:space="preserve">See </w:t>
            </w:r>
            <w:r w:rsidR="00723393">
              <w:rPr>
                <w:sz w:val="16"/>
                <w:szCs w:val="16"/>
                <w:lang w:val="en-GB"/>
              </w:rPr>
              <w:t xml:space="preserve">S-100 </w:t>
            </w:r>
            <w:r>
              <w:rPr>
                <w:sz w:val="16"/>
                <w:szCs w:val="16"/>
                <w:lang w:val="en-GB"/>
              </w:rPr>
              <w:t>Part 4a, clause 4a-5.5</w:t>
            </w:r>
          </w:p>
        </w:tc>
      </w:tr>
      <w:bookmarkEnd w:id="1541"/>
    </w:tbl>
    <w:p w14:paraId="39BC7F21" w14:textId="77777777" w:rsidR="00C1698B" w:rsidRDefault="00C1698B" w:rsidP="00763867">
      <w:pPr>
        <w:spacing w:before="0" w:after="0"/>
        <w:rPr>
          <w:lang w:val="en-GB"/>
        </w:rPr>
      </w:pPr>
    </w:p>
    <w:p w14:paraId="7B5DF618" w14:textId="3D5E48D5" w:rsidR="00344D0C" w:rsidRDefault="00344D0C" w:rsidP="00B66F13">
      <w:pPr>
        <w:pStyle w:val="Heading3"/>
      </w:pPr>
      <w:r w:rsidRPr="00AC25A3">
        <w:t>S100_CompliancyCategory</w:t>
      </w:r>
    </w:p>
    <w:p w14:paraId="486BB699" w14:textId="7BFEC3E7" w:rsidR="00516BD1" w:rsidRDefault="00516BD1" w:rsidP="0016254D">
      <w:r>
        <w:rPr>
          <w:lang w:val="en-GB" w:eastAsia="ja-JP"/>
        </w:rPr>
        <w:t xml:space="preserve">S-129 uses </w:t>
      </w:r>
      <w:r w:rsidRPr="002237E0">
        <w:t>S100_</w:t>
      </w:r>
      <w:r>
        <w:t xml:space="preserve">ComliancyCategory </w:t>
      </w:r>
      <w:r w:rsidR="0047118E">
        <w:t xml:space="preserve">enumeration </w:t>
      </w:r>
      <w:r>
        <w:t xml:space="preserve">as detailed in </w:t>
      </w:r>
      <w:r w:rsidRPr="00F37826">
        <w:t>S-100 Part 17, Clause 17-4.5</w:t>
      </w:r>
      <w:r>
        <w:t>, without modification.</w:t>
      </w:r>
    </w:p>
    <w:p w14:paraId="0F65F68C" w14:textId="19DE21F3" w:rsidR="00C1698B" w:rsidRDefault="00C1698B" w:rsidP="00716349">
      <w:pPr>
        <w:pStyle w:val="Heading3"/>
      </w:pPr>
      <w:r w:rsidRPr="007C307C">
        <w:t>S100_</w:t>
      </w:r>
      <w:r>
        <w:t>ProtectionScheme</w:t>
      </w:r>
    </w:p>
    <w:p w14:paraId="79C91B59" w14:textId="425DC6CF" w:rsidR="000F1CB8" w:rsidRPr="002721B0" w:rsidRDefault="000F1CB8" w:rsidP="00B66F13">
      <w:r>
        <w:rPr>
          <w:lang w:val="en-GB" w:eastAsia="ja-JP"/>
        </w:rPr>
        <w:t xml:space="preserve">S-129 uses </w:t>
      </w:r>
      <w:r w:rsidRPr="002237E0">
        <w:t>S100_</w:t>
      </w:r>
      <w:r>
        <w:t xml:space="preserve">ProtectionScheme </w:t>
      </w:r>
      <w:r w:rsidR="007A002A">
        <w:t xml:space="preserve">enumeration </w:t>
      </w:r>
      <w:r>
        <w:t xml:space="preserve">as detailed in </w:t>
      </w:r>
      <w:r w:rsidRPr="00B66F13">
        <w:rPr>
          <w:rFonts w:eastAsia="MS Mincho" w:cs="Arial"/>
          <w:color w:val="000000"/>
          <w:szCs w:val="20"/>
          <w:lang w:val="en-GB" w:eastAsia="ja-JP"/>
        </w:rPr>
        <w:t>S-100 Part 17, Clause 17-4.5</w:t>
      </w:r>
      <w:r>
        <w:t>, without modification.</w:t>
      </w:r>
    </w:p>
    <w:p w14:paraId="4F5DD464" w14:textId="77777777" w:rsidR="00C1698B" w:rsidRPr="007C307C" w:rsidRDefault="00C1698B" w:rsidP="00763867">
      <w:pPr>
        <w:spacing w:before="0" w:after="0"/>
        <w:rPr>
          <w:lang w:val="en-GB"/>
        </w:rPr>
      </w:pPr>
    </w:p>
    <w:p w14:paraId="5DA9F032" w14:textId="4B0D8DD0" w:rsidR="00C1698B" w:rsidRDefault="00C1698B" w:rsidP="00B3435A">
      <w:pPr>
        <w:pStyle w:val="Heading2"/>
      </w:pPr>
      <w:bookmarkStart w:id="1542" w:name="_Toc512925148"/>
      <w:bookmarkStart w:id="1543" w:name="_Toc127463873"/>
      <w:bookmarkStart w:id="1544" w:name="_Toc128125499"/>
      <w:bookmarkStart w:id="1545" w:name="_Toc141176281"/>
      <w:bookmarkStart w:id="1546" w:name="_Toc141176445"/>
      <w:bookmarkStart w:id="1547" w:name="_Toc141177076"/>
      <w:bookmarkStart w:id="1548" w:name="_Toc150177952"/>
      <w:r w:rsidRPr="007C307C">
        <w:t>S100_SupportFileDiscoveryMetadata</w:t>
      </w:r>
      <w:bookmarkEnd w:id="1542"/>
      <w:bookmarkEnd w:id="1543"/>
      <w:bookmarkEnd w:id="1544"/>
      <w:bookmarkEnd w:id="1545"/>
      <w:bookmarkEnd w:id="1546"/>
      <w:bookmarkEnd w:id="1547"/>
      <w:bookmarkEnd w:id="1548"/>
      <w:r w:rsidRPr="007C307C">
        <w:t xml:space="preserve"> </w:t>
      </w:r>
    </w:p>
    <w:p w14:paraId="62064A17" w14:textId="35932FED" w:rsidR="004C7776" w:rsidRPr="007C307C" w:rsidRDefault="004C7776" w:rsidP="004C7776">
      <w:r>
        <w:rPr>
          <w:lang w:val="en-GB" w:eastAsia="ja-JP"/>
        </w:rPr>
        <w:t xml:space="preserve">S-129 uses </w:t>
      </w:r>
      <w:r w:rsidRPr="007C307C">
        <w:t>S100_SupportFileDiscoveryMetadata</w:t>
      </w:r>
      <w:r>
        <w:t xml:space="preserve"> as detailed in </w:t>
      </w:r>
      <w:r w:rsidRPr="00F37826">
        <w:t>S-100 Part 17, Clause 17-4.5</w:t>
      </w:r>
      <w:r>
        <w:t>, without modification.</w:t>
      </w:r>
    </w:p>
    <w:p w14:paraId="120A44CB" w14:textId="7D7EA225" w:rsidR="00C1698B" w:rsidRDefault="00C1698B" w:rsidP="00716349">
      <w:pPr>
        <w:pStyle w:val="Heading3"/>
      </w:pPr>
      <w:bookmarkStart w:id="1549" w:name="_Toc512925149"/>
      <w:r w:rsidRPr="007C307C">
        <w:t>S100_SupportFileFormat</w:t>
      </w:r>
      <w:bookmarkEnd w:id="1549"/>
    </w:p>
    <w:p w14:paraId="7E1F6484" w14:textId="01B43DC1" w:rsidR="00F42215" w:rsidRPr="006F153E" w:rsidRDefault="00A12008" w:rsidP="006F153E">
      <w:pPr>
        <w:rPr>
          <w:lang w:val="en-GB" w:eastAsia="ja-JP"/>
        </w:rPr>
      </w:pPr>
      <w:r>
        <w:rPr>
          <w:lang w:val="en-GB" w:eastAsia="ja-JP"/>
        </w:rPr>
        <w:t xml:space="preserve">S-129 uses </w:t>
      </w:r>
      <w:r w:rsidR="00F42215" w:rsidRPr="002237E0">
        <w:t>S100_</w:t>
      </w:r>
      <w:r w:rsidR="00F42215" w:rsidRPr="007C307C">
        <w:t>SupportFileFormat</w:t>
      </w:r>
      <w:r w:rsidR="00F42215">
        <w:t xml:space="preserve"> </w:t>
      </w:r>
      <w:r w:rsidR="00C60894">
        <w:t>enumeration as detailed</w:t>
      </w:r>
      <w:r w:rsidR="00F42215">
        <w:t xml:space="preserve"> in </w:t>
      </w:r>
      <w:r w:rsidR="004A661A" w:rsidRPr="00DD7A51">
        <w:t>S-100 Part 17</w:t>
      </w:r>
      <w:r w:rsidR="00865977" w:rsidRPr="00DD7A51">
        <w:t xml:space="preserve">, Clause </w:t>
      </w:r>
      <w:r w:rsidR="00F42215" w:rsidRPr="00DD7A51">
        <w:t>17-4.5</w:t>
      </w:r>
      <w:r>
        <w:t>, without modification.</w:t>
      </w:r>
    </w:p>
    <w:p w14:paraId="47E83C37" w14:textId="7607828D" w:rsidR="00C1698B" w:rsidRDefault="00C1698B" w:rsidP="00716349">
      <w:pPr>
        <w:pStyle w:val="Heading3"/>
      </w:pPr>
      <w:bookmarkStart w:id="1550" w:name="_Toc512925150"/>
      <w:r w:rsidRPr="007C307C">
        <w:t>S100_</w:t>
      </w:r>
      <w:bookmarkEnd w:id="1550"/>
      <w:r w:rsidR="001A2E3A" w:rsidRPr="007C307C">
        <w:t>SupportFile</w:t>
      </w:r>
      <w:r w:rsidR="001A2E3A">
        <w:t>RevisionStatus</w:t>
      </w:r>
    </w:p>
    <w:p w14:paraId="00AC3159" w14:textId="3905119A" w:rsidR="001A2E3A" w:rsidRPr="001A2E3A" w:rsidRDefault="00A12008" w:rsidP="001A2E3A">
      <w:pPr>
        <w:rPr>
          <w:lang w:val="en-GB" w:eastAsia="ja-JP"/>
        </w:rPr>
      </w:pPr>
      <w:r>
        <w:rPr>
          <w:lang w:val="en-GB" w:eastAsia="ja-JP"/>
        </w:rPr>
        <w:t xml:space="preserve">S-129 uses </w:t>
      </w:r>
      <w:r w:rsidR="001A2E3A" w:rsidRPr="002237E0">
        <w:t>S100_</w:t>
      </w:r>
      <w:r w:rsidR="001A2E3A" w:rsidRPr="007C307C">
        <w:t>SupportFile</w:t>
      </w:r>
      <w:r w:rsidR="001A2E3A">
        <w:t xml:space="preserve">RevisionStatus </w:t>
      </w:r>
      <w:r w:rsidR="00C60894">
        <w:t>enumeration as detailed</w:t>
      </w:r>
      <w:r w:rsidR="001A2E3A">
        <w:t xml:space="preserve"> in </w:t>
      </w:r>
      <w:r w:rsidR="004A661A" w:rsidRPr="00DD7A51">
        <w:t>S-100 Part 17</w:t>
      </w:r>
      <w:r w:rsidR="001A2E3A" w:rsidRPr="00DD7A51">
        <w:t>, Clause 17-4.5</w:t>
      </w:r>
      <w:r>
        <w:t>, without modification.</w:t>
      </w:r>
    </w:p>
    <w:p w14:paraId="1721EBA9" w14:textId="7507C962" w:rsidR="00C1698B" w:rsidRDefault="00C1698B" w:rsidP="00716349">
      <w:pPr>
        <w:pStyle w:val="Heading3"/>
      </w:pPr>
      <w:r w:rsidRPr="007C307C">
        <w:t>S100_</w:t>
      </w:r>
      <w:r>
        <w:t>S</w:t>
      </w:r>
      <w:r w:rsidR="00F42496">
        <w:t>u</w:t>
      </w:r>
      <w:r>
        <w:t>pportFile</w:t>
      </w:r>
      <w:r w:rsidRPr="007C307C">
        <w:t>Specification</w:t>
      </w:r>
    </w:p>
    <w:p w14:paraId="4F8C5241" w14:textId="16FC5CBC" w:rsidR="008D28FB" w:rsidRPr="008D28FB" w:rsidRDefault="00A12008" w:rsidP="00F42496">
      <w:r>
        <w:rPr>
          <w:lang w:val="en-GB" w:eastAsia="ja-JP"/>
        </w:rPr>
        <w:t xml:space="preserve">S-129 uses </w:t>
      </w:r>
      <w:r w:rsidR="00F42496" w:rsidRPr="002237E0">
        <w:t>S100_</w:t>
      </w:r>
      <w:r w:rsidR="00F42496" w:rsidRPr="007C307C">
        <w:t>SupportFileSpecification</w:t>
      </w:r>
      <w:r w:rsidR="00F42496">
        <w:t xml:space="preserve"> as detailed in </w:t>
      </w:r>
      <w:r w:rsidR="00F42496" w:rsidRPr="00DD7A51">
        <w:t>S-100 Part 17, Clause 17-4.5</w:t>
      </w:r>
      <w:r>
        <w:t>, without modification.</w:t>
      </w:r>
    </w:p>
    <w:p w14:paraId="43B075C6" w14:textId="1203431A" w:rsidR="00C1698B" w:rsidRDefault="008821E8" w:rsidP="002721B0">
      <w:pPr>
        <w:pStyle w:val="Heading3"/>
      </w:pPr>
      <w:r>
        <w:t>S100_ResourcePurpose</w:t>
      </w:r>
    </w:p>
    <w:p w14:paraId="1D03F672" w14:textId="349369DB" w:rsidR="008821E8" w:rsidRDefault="00A12008" w:rsidP="008821E8">
      <w:r>
        <w:rPr>
          <w:lang w:val="en-GB" w:eastAsia="ja-JP"/>
        </w:rPr>
        <w:t xml:space="preserve">S-129 uses </w:t>
      </w:r>
      <w:r w:rsidR="008821E8" w:rsidRPr="002237E0">
        <w:t>S100_</w:t>
      </w:r>
      <w:r w:rsidR="008821E8">
        <w:t xml:space="preserve">ResourcePurpose </w:t>
      </w:r>
      <w:r w:rsidR="00C60894">
        <w:t>enumeration as detailed</w:t>
      </w:r>
      <w:r w:rsidR="008821E8">
        <w:t xml:space="preserve"> in </w:t>
      </w:r>
      <w:r w:rsidR="008821E8" w:rsidRPr="00DD7A51">
        <w:t>S-100 Part 17, Clause 17-4.5</w:t>
      </w:r>
      <w:r>
        <w:t>, without modification.</w:t>
      </w:r>
    </w:p>
    <w:p w14:paraId="47AA1D24" w14:textId="215B895F" w:rsidR="007901A1" w:rsidRDefault="007901A1" w:rsidP="008821E8">
      <w:pPr>
        <w:rPr>
          <w:ins w:id="1551" w:author="Jason Rhee" w:date="2024-07-26T13:24:00Z" w16du:dateUtc="2024-07-26T03:24:00Z"/>
          <w:lang w:val="en-GB" w:eastAsia="ja-JP"/>
        </w:rPr>
      </w:pPr>
      <w:ins w:id="1552" w:author="Jason Rhee" w:date="2024-07-26T13:24:00Z" w16du:dateUtc="2024-07-26T03:24:00Z">
        <w:r>
          <w:rPr>
            <w:lang w:val="en-GB" w:eastAsia="ja-JP"/>
          </w:rPr>
          <w:br w:type="page"/>
        </w:r>
      </w:ins>
    </w:p>
    <w:p w14:paraId="4FB1CE3D" w14:textId="772B2379" w:rsidR="008D28FB" w:rsidRPr="008821E8" w:rsidDel="007901A1" w:rsidRDefault="008D28FB" w:rsidP="008821E8">
      <w:pPr>
        <w:rPr>
          <w:del w:id="1553" w:author="Jason Rhee" w:date="2024-07-26T13:24:00Z" w16du:dateUtc="2024-07-26T03:24:00Z"/>
          <w:lang w:val="en-GB" w:eastAsia="ja-JP"/>
        </w:rPr>
      </w:pPr>
    </w:p>
    <w:p w14:paraId="63A30305" w14:textId="5F6DD80D" w:rsidR="00C1698B" w:rsidRDefault="00C1698B" w:rsidP="00B3435A">
      <w:pPr>
        <w:pStyle w:val="Heading2"/>
      </w:pPr>
      <w:bookmarkStart w:id="1554" w:name="_Toc512925151"/>
      <w:bookmarkStart w:id="1555" w:name="_Toc127463874"/>
      <w:bookmarkStart w:id="1556" w:name="_Toc128125500"/>
      <w:bookmarkStart w:id="1557" w:name="_Toc141176282"/>
      <w:bookmarkStart w:id="1558" w:name="_Toc141176446"/>
      <w:bookmarkStart w:id="1559" w:name="_Toc141177077"/>
      <w:bookmarkStart w:id="1560" w:name="_Toc150177953"/>
      <w:r w:rsidRPr="007C307C">
        <w:t>S100_Catalogue</w:t>
      </w:r>
      <w:r w:rsidR="0092489E">
        <w:t>Discovery</w:t>
      </w:r>
      <w:r>
        <w:t>Metadata</w:t>
      </w:r>
      <w:bookmarkEnd w:id="1554"/>
      <w:bookmarkEnd w:id="1555"/>
      <w:bookmarkEnd w:id="1556"/>
      <w:bookmarkEnd w:id="1557"/>
      <w:bookmarkEnd w:id="1558"/>
      <w:bookmarkEnd w:id="1559"/>
      <w:bookmarkEnd w:id="1560"/>
    </w:p>
    <w:p w14:paraId="14064829" w14:textId="25CAEFAD" w:rsidR="00EF0673" w:rsidRPr="007C307C" w:rsidRDefault="00EF0673" w:rsidP="00EF0673">
      <w:r w:rsidRPr="00DA3CC9">
        <w:rPr>
          <w:lang w:val="en-GB"/>
        </w:rPr>
        <w:t>Th</w:t>
      </w:r>
      <w:r>
        <w:rPr>
          <w:lang w:val="en-GB"/>
        </w:rPr>
        <w:t>is class</w:t>
      </w:r>
      <w:r w:rsidRPr="00DA3CC9">
        <w:rPr>
          <w:lang w:val="en-GB"/>
        </w:rPr>
        <w:t xml:space="preserve"> is </w:t>
      </w:r>
      <w:r>
        <w:rPr>
          <w:lang w:val="en-GB"/>
        </w:rPr>
        <w:t>inherited</w:t>
      </w:r>
      <w:r w:rsidRPr="00DA3CC9">
        <w:rPr>
          <w:lang w:val="en-GB"/>
        </w:rPr>
        <w:t xml:space="preserve"> from S100</w:t>
      </w:r>
      <w:r>
        <w:rPr>
          <w:lang w:val="en-GB"/>
        </w:rPr>
        <w:t>_</w:t>
      </w:r>
      <w:r w:rsidRPr="007C307C">
        <w:t>Catalogue</w:t>
      </w:r>
      <w:r>
        <w:t>DiscoveryMetadata</w:t>
      </w:r>
      <w:r>
        <w:rPr>
          <w:lang w:val="en-GB"/>
        </w:rPr>
        <w:t xml:space="preserve">, as detailed in </w:t>
      </w:r>
      <w:r w:rsidRPr="00DD7A51">
        <w:rPr>
          <w:lang w:val="en-GB"/>
        </w:rPr>
        <w:t>S-100 Part 17, Clause 17-4.</w:t>
      </w:r>
      <w:r>
        <w:rPr>
          <w:lang w:val="en-GB"/>
        </w:rPr>
        <w:t xml:space="preserve">5, with </w:t>
      </w:r>
      <w:r w:rsidRPr="00DA3CC9">
        <w:rPr>
          <w:lang w:val="en-GB"/>
        </w:rPr>
        <w:t xml:space="preserve">certain attributes and roles </w:t>
      </w:r>
      <w:r w:rsidR="0068149B">
        <w:rPr>
          <w:lang w:val="en-GB"/>
        </w:rPr>
        <w:t>restricted</w:t>
      </w:r>
      <w:r>
        <w:rPr>
          <w:lang w:val="en-GB"/>
        </w:rPr>
        <w:t xml:space="preserve"> </w:t>
      </w:r>
      <w:r w:rsidRPr="00DA3CC9">
        <w:rPr>
          <w:lang w:val="en-GB"/>
        </w:rPr>
        <w:t>as described</w:t>
      </w:r>
      <w:r>
        <w:rPr>
          <w:lang w:val="en-GB"/>
        </w:rPr>
        <w:t xml:space="preserve"> below.</w:t>
      </w:r>
    </w:p>
    <w:tbl>
      <w:tblPr>
        <w:tblW w:w="1386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Change w:id="1561" w:author="Jason Rhee" w:date="2024-07-26T13:24:00Z" w16du:dateUtc="2024-07-26T03:24:00Z">
          <w:tblPr>
            <w:tblW w:w="1386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PrChange>
      </w:tblPr>
      <w:tblGrid>
        <w:gridCol w:w="1163"/>
        <w:gridCol w:w="2977"/>
        <w:gridCol w:w="3420"/>
        <w:gridCol w:w="804"/>
        <w:gridCol w:w="2436"/>
        <w:gridCol w:w="3060"/>
        <w:tblGridChange w:id="1562">
          <w:tblGrid>
            <w:gridCol w:w="1163"/>
            <w:gridCol w:w="2977"/>
            <w:gridCol w:w="3420"/>
            <w:gridCol w:w="804"/>
            <w:gridCol w:w="2436"/>
            <w:gridCol w:w="3060"/>
          </w:tblGrid>
        </w:tblGridChange>
      </w:tblGrid>
      <w:tr w:rsidR="00C1698B" w:rsidRPr="009842DB" w14:paraId="227A77A7" w14:textId="77777777" w:rsidTr="00D04DEB">
        <w:trPr>
          <w:cantSplit/>
          <w:trHeight w:val="198"/>
          <w:tblHeader/>
          <w:trPrChange w:id="1563" w:author="Jason Rhee" w:date="2024-07-26T13:24:00Z" w16du:dateUtc="2024-07-26T03:24:00Z">
            <w:trPr>
              <w:cantSplit/>
              <w:trHeight w:val="198"/>
            </w:trPr>
          </w:trPrChange>
        </w:trPr>
        <w:tc>
          <w:tcPr>
            <w:tcW w:w="1163" w:type="dxa"/>
            <w:shd w:val="clear" w:color="auto" w:fill="D9D9D9" w:themeFill="background1" w:themeFillShade="D9"/>
            <w:tcPrChange w:id="1564" w:author="Jason Rhee" w:date="2024-07-26T13:24:00Z" w16du:dateUtc="2024-07-26T03:24:00Z">
              <w:tcPr>
                <w:tcW w:w="1163" w:type="dxa"/>
                <w:shd w:val="clear" w:color="auto" w:fill="D9D9D9" w:themeFill="background1" w:themeFillShade="D9"/>
              </w:tcPr>
            </w:tcPrChange>
          </w:tcPr>
          <w:p w14:paraId="7FB7CBB3" w14:textId="77777777" w:rsidR="00C1698B" w:rsidRPr="009842DB" w:rsidRDefault="00C1698B" w:rsidP="00C1698B">
            <w:pPr>
              <w:snapToGrid w:val="0"/>
              <w:spacing w:before="60" w:after="60"/>
              <w:jc w:val="left"/>
              <w:rPr>
                <w:b/>
                <w:sz w:val="16"/>
                <w:szCs w:val="16"/>
                <w:lang w:val="en-GB"/>
              </w:rPr>
            </w:pPr>
            <w:r w:rsidRPr="009842DB">
              <w:rPr>
                <w:b/>
                <w:sz w:val="16"/>
                <w:szCs w:val="16"/>
                <w:lang w:val="en-GB"/>
              </w:rPr>
              <w:t>Role Name</w:t>
            </w:r>
          </w:p>
        </w:tc>
        <w:tc>
          <w:tcPr>
            <w:tcW w:w="2977" w:type="dxa"/>
            <w:shd w:val="clear" w:color="auto" w:fill="D9D9D9" w:themeFill="background1" w:themeFillShade="D9"/>
            <w:tcPrChange w:id="1565" w:author="Jason Rhee" w:date="2024-07-26T13:24:00Z" w16du:dateUtc="2024-07-26T03:24:00Z">
              <w:tcPr>
                <w:tcW w:w="2977" w:type="dxa"/>
                <w:shd w:val="clear" w:color="auto" w:fill="D9D9D9" w:themeFill="background1" w:themeFillShade="D9"/>
              </w:tcPr>
            </w:tcPrChange>
          </w:tcPr>
          <w:p w14:paraId="490EA004" w14:textId="77777777" w:rsidR="00C1698B" w:rsidRPr="009842DB" w:rsidRDefault="00C1698B" w:rsidP="00C1698B">
            <w:pPr>
              <w:snapToGrid w:val="0"/>
              <w:spacing w:before="60" w:after="60"/>
              <w:jc w:val="left"/>
              <w:rPr>
                <w:b/>
                <w:sz w:val="16"/>
                <w:szCs w:val="16"/>
                <w:lang w:val="en-GB"/>
              </w:rPr>
            </w:pPr>
            <w:r w:rsidRPr="009842DB">
              <w:rPr>
                <w:b/>
                <w:sz w:val="16"/>
                <w:szCs w:val="16"/>
                <w:lang w:val="en-GB"/>
              </w:rPr>
              <w:t>Name</w:t>
            </w:r>
          </w:p>
        </w:tc>
        <w:tc>
          <w:tcPr>
            <w:tcW w:w="3420" w:type="dxa"/>
            <w:shd w:val="clear" w:color="auto" w:fill="D9D9D9" w:themeFill="background1" w:themeFillShade="D9"/>
            <w:tcPrChange w:id="1566" w:author="Jason Rhee" w:date="2024-07-26T13:24:00Z" w16du:dateUtc="2024-07-26T03:24:00Z">
              <w:tcPr>
                <w:tcW w:w="3420" w:type="dxa"/>
                <w:shd w:val="clear" w:color="auto" w:fill="D9D9D9" w:themeFill="background1" w:themeFillShade="D9"/>
              </w:tcPr>
            </w:tcPrChange>
          </w:tcPr>
          <w:p w14:paraId="511D9B62" w14:textId="77777777" w:rsidR="00C1698B" w:rsidRPr="009842DB" w:rsidRDefault="00C1698B" w:rsidP="00C1698B">
            <w:pPr>
              <w:snapToGrid w:val="0"/>
              <w:spacing w:before="60" w:after="60"/>
              <w:jc w:val="left"/>
              <w:rPr>
                <w:b/>
                <w:sz w:val="16"/>
                <w:szCs w:val="16"/>
                <w:lang w:val="en-GB"/>
              </w:rPr>
            </w:pPr>
            <w:r w:rsidRPr="009842DB">
              <w:rPr>
                <w:b/>
                <w:sz w:val="16"/>
                <w:szCs w:val="16"/>
                <w:lang w:val="en-GB"/>
              </w:rPr>
              <w:t>Description</w:t>
            </w:r>
          </w:p>
        </w:tc>
        <w:tc>
          <w:tcPr>
            <w:tcW w:w="804" w:type="dxa"/>
            <w:shd w:val="clear" w:color="auto" w:fill="D9D9D9" w:themeFill="background1" w:themeFillShade="D9"/>
            <w:tcPrChange w:id="1567" w:author="Jason Rhee" w:date="2024-07-26T13:24:00Z" w16du:dateUtc="2024-07-26T03:24:00Z">
              <w:tcPr>
                <w:tcW w:w="804" w:type="dxa"/>
                <w:shd w:val="clear" w:color="auto" w:fill="D9D9D9" w:themeFill="background1" w:themeFillShade="D9"/>
              </w:tcPr>
            </w:tcPrChange>
          </w:tcPr>
          <w:p w14:paraId="77DEE7F3" w14:textId="77777777" w:rsidR="00C1698B" w:rsidRPr="009842DB" w:rsidRDefault="00C1698B" w:rsidP="00C1698B">
            <w:pPr>
              <w:snapToGrid w:val="0"/>
              <w:spacing w:before="60" w:after="60"/>
              <w:jc w:val="center"/>
              <w:rPr>
                <w:b/>
                <w:sz w:val="16"/>
                <w:szCs w:val="16"/>
                <w:lang w:val="en-GB"/>
              </w:rPr>
            </w:pPr>
            <w:r w:rsidRPr="009842DB">
              <w:rPr>
                <w:b/>
                <w:sz w:val="16"/>
                <w:szCs w:val="16"/>
                <w:lang w:val="en-GB"/>
              </w:rPr>
              <w:t>Mult</w:t>
            </w:r>
          </w:p>
        </w:tc>
        <w:tc>
          <w:tcPr>
            <w:tcW w:w="2436" w:type="dxa"/>
            <w:shd w:val="clear" w:color="auto" w:fill="D9D9D9" w:themeFill="background1" w:themeFillShade="D9"/>
            <w:tcPrChange w:id="1568" w:author="Jason Rhee" w:date="2024-07-26T13:24:00Z" w16du:dateUtc="2024-07-26T03:24:00Z">
              <w:tcPr>
                <w:tcW w:w="2436" w:type="dxa"/>
                <w:shd w:val="clear" w:color="auto" w:fill="D9D9D9" w:themeFill="background1" w:themeFillShade="D9"/>
              </w:tcPr>
            </w:tcPrChange>
          </w:tcPr>
          <w:p w14:paraId="3D753DF4" w14:textId="77777777" w:rsidR="00C1698B" w:rsidRPr="009842DB" w:rsidRDefault="00C1698B" w:rsidP="00C1698B">
            <w:pPr>
              <w:snapToGrid w:val="0"/>
              <w:spacing w:before="60" w:after="60"/>
              <w:jc w:val="left"/>
              <w:rPr>
                <w:b/>
                <w:sz w:val="16"/>
                <w:szCs w:val="16"/>
                <w:lang w:val="en-GB"/>
              </w:rPr>
            </w:pPr>
            <w:r w:rsidRPr="009842DB">
              <w:rPr>
                <w:b/>
                <w:sz w:val="16"/>
                <w:szCs w:val="16"/>
                <w:lang w:val="en-GB"/>
              </w:rPr>
              <w:t>Type</w:t>
            </w:r>
          </w:p>
        </w:tc>
        <w:tc>
          <w:tcPr>
            <w:tcW w:w="3060" w:type="dxa"/>
            <w:shd w:val="clear" w:color="auto" w:fill="D9D9D9" w:themeFill="background1" w:themeFillShade="D9"/>
            <w:tcPrChange w:id="1569" w:author="Jason Rhee" w:date="2024-07-26T13:24:00Z" w16du:dateUtc="2024-07-26T03:24:00Z">
              <w:tcPr>
                <w:tcW w:w="3060" w:type="dxa"/>
                <w:shd w:val="clear" w:color="auto" w:fill="D9D9D9" w:themeFill="background1" w:themeFillShade="D9"/>
              </w:tcPr>
            </w:tcPrChange>
          </w:tcPr>
          <w:p w14:paraId="55D68A0A" w14:textId="77777777" w:rsidR="00C1698B" w:rsidRPr="009842DB" w:rsidRDefault="00C1698B" w:rsidP="00C1698B">
            <w:pPr>
              <w:snapToGrid w:val="0"/>
              <w:spacing w:before="60" w:after="60"/>
              <w:jc w:val="left"/>
              <w:rPr>
                <w:b/>
                <w:sz w:val="16"/>
                <w:szCs w:val="16"/>
                <w:lang w:val="en-GB"/>
              </w:rPr>
            </w:pPr>
            <w:r w:rsidRPr="009842DB">
              <w:rPr>
                <w:b/>
                <w:sz w:val="16"/>
                <w:szCs w:val="16"/>
                <w:lang w:val="en-GB"/>
              </w:rPr>
              <w:t>Remarks</w:t>
            </w:r>
          </w:p>
        </w:tc>
      </w:tr>
      <w:tr w:rsidR="00C1698B" w:rsidRPr="00B551FD" w14:paraId="23773268" w14:textId="77777777" w:rsidTr="000148EB">
        <w:trPr>
          <w:cantSplit/>
          <w:trHeight w:val="218"/>
        </w:trPr>
        <w:tc>
          <w:tcPr>
            <w:tcW w:w="1163" w:type="dxa"/>
          </w:tcPr>
          <w:p w14:paraId="4F4D0939" w14:textId="77777777" w:rsidR="00C1698B" w:rsidRPr="00B551FD" w:rsidRDefault="00C1698B" w:rsidP="00C1698B">
            <w:pPr>
              <w:snapToGrid w:val="0"/>
              <w:spacing w:before="60" w:after="60"/>
              <w:jc w:val="left"/>
              <w:rPr>
                <w:sz w:val="16"/>
                <w:szCs w:val="16"/>
                <w:lang w:val="en-GB"/>
              </w:rPr>
            </w:pPr>
            <w:r w:rsidRPr="00B551FD">
              <w:rPr>
                <w:sz w:val="16"/>
                <w:szCs w:val="16"/>
                <w:lang w:val="en-GB"/>
              </w:rPr>
              <w:t>Class</w:t>
            </w:r>
          </w:p>
        </w:tc>
        <w:tc>
          <w:tcPr>
            <w:tcW w:w="2977" w:type="dxa"/>
          </w:tcPr>
          <w:p w14:paraId="5967BB74" w14:textId="75599291" w:rsidR="00C1698B" w:rsidRPr="00B551FD" w:rsidRDefault="00211F93" w:rsidP="00C1698B">
            <w:pPr>
              <w:snapToGrid w:val="0"/>
              <w:spacing w:before="60" w:after="60"/>
              <w:jc w:val="left"/>
              <w:rPr>
                <w:sz w:val="16"/>
                <w:szCs w:val="16"/>
                <w:lang w:val="en-GB"/>
              </w:rPr>
            </w:pPr>
            <w:r w:rsidRPr="00235B71">
              <w:rPr>
                <w:sz w:val="16"/>
                <w:szCs w:val="16"/>
                <w:lang w:val="en-GB"/>
              </w:rPr>
              <w:t>S100_CatalogueDiscoveryMetadata</w:t>
            </w:r>
          </w:p>
        </w:tc>
        <w:tc>
          <w:tcPr>
            <w:tcW w:w="3420" w:type="dxa"/>
          </w:tcPr>
          <w:p w14:paraId="7B8F329E" w14:textId="77777777" w:rsidR="00C1698B" w:rsidRPr="00B551FD" w:rsidRDefault="00C1698B" w:rsidP="00C1698B">
            <w:pPr>
              <w:snapToGrid w:val="0"/>
              <w:spacing w:before="60" w:after="60"/>
              <w:jc w:val="left"/>
              <w:rPr>
                <w:sz w:val="16"/>
                <w:szCs w:val="16"/>
                <w:lang w:val="en-GB"/>
              </w:rPr>
            </w:pPr>
            <w:r>
              <w:rPr>
                <w:sz w:val="16"/>
                <w:szCs w:val="16"/>
                <w:lang w:val="en-GB"/>
              </w:rPr>
              <w:t>C</w:t>
            </w:r>
            <w:r w:rsidRPr="00D23A6D">
              <w:rPr>
                <w:sz w:val="16"/>
                <w:szCs w:val="16"/>
                <w:lang w:val="en-GB"/>
              </w:rPr>
              <w:t>lass for S-100 catalogue metadata.</w:t>
            </w:r>
          </w:p>
        </w:tc>
        <w:tc>
          <w:tcPr>
            <w:tcW w:w="804" w:type="dxa"/>
          </w:tcPr>
          <w:p w14:paraId="3F95E3AA" w14:textId="77777777" w:rsidR="00C1698B" w:rsidRPr="00B551FD" w:rsidRDefault="00C1698B" w:rsidP="00C1698B">
            <w:pPr>
              <w:snapToGrid w:val="0"/>
              <w:spacing w:before="60" w:after="60"/>
              <w:jc w:val="center"/>
              <w:rPr>
                <w:sz w:val="16"/>
                <w:szCs w:val="16"/>
                <w:lang w:val="en-GB"/>
              </w:rPr>
            </w:pPr>
            <w:r w:rsidRPr="00B551FD">
              <w:rPr>
                <w:sz w:val="16"/>
                <w:szCs w:val="16"/>
                <w:lang w:val="en-GB"/>
              </w:rPr>
              <w:t>-</w:t>
            </w:r>
          </w:p>
        </w:tc>
        <w:tc>
          <w:tcPr>
            <w:tcW w:w="2436" w:type="dxa"/>
          </w:tcPr>
          <w:p w14:paraId="744BCBCB" w14:textId="77777777" w:rsidR="00C1698B" w:rsidRPr="00B551FD" w:rsidRDefault="00C1698B" w:rsidP="00C1698B">
            <w:pPr>
              <w:snapToGrid w:val="0"/>
              <w:spacing w:before="60" w:after="60"/>
              <w:jc w:val="left"/>
              <w:rPr>
                <w:sz w:val="16"/>
                <w:szCs w:val="16"/>
                <w:lang w:val="en-GB"/>
              </w:rPr>
            </w:pPr>
            <w:r w:rsidRPr="00B551FD">
              <w:rPr>
                <w:sz w:val="16"/>
                <w:szCs w:val="16"/>
                <w:lang w:val="en-GB"/>
              </w:rPr>
              <w:t>-</w:t>
            </w:r>
          </w:p>
        </w:tc>
        <w:tc>
          <w:tcPr>
            <w:tcW w:w="3060" w:type="dxa"/>
          </w:tcPr>
          <w:p w14:paraId="1AD61F30" w14:textId="77777777" w:rsidR="00C1698B" w:rsidRPr="00B551FD" w:rsidRDefault="00C1698B" w:rsidP="00C1698B">
            <w:pPr>
              <w:snapToGrid w:val="0"/>
              <w:spacing w:before="60" w:after="60"/>
              <w:jc w:val="left"/>
              <w:rPr>
                <w:sz w:val="16"/>
                <w:szCs w:val="16"/>
                <w:lang w:val="en-GB"/>
              </w:rPr>
            </w:pPr>
            <w:r w:rsidRPr="00B551FD">
              <w:rPr>
                <w:sz w:val="16"/>
                <w:szCs w:val="16"/>
                <w:lang w:val="en-GB"/>
              </w:rPr>
              <w:t>-</w:t>
            </w:r>
          </w:p>
        </w:tc>
      </w:tr>
      <w:tr w:rsidR="00C1698B" w:rsidRPr="00B551FD" w14:paraId="039A3AD7" w14:textId="77777777" w:rsidTr="000148EB">
        <w:trPr>
          <w:cantSplit/>
          <w:trHeight w:val="198"/>
        </w:trPr>
        <w:tc>
          <w:tcPr>
            <w:tcW w:w="1163" w:type="dxa"/>
          </w:tcPr>
          <w:p w14:paraId="2ED57B93" w14:textId="77777777" w:rsidR="00C1698B" w:rsidRPr="00B551FD" w:rsidRDefault="00C1698B" w:rsidP="00C1698B">
            <w:pPr>
              <w:snapToGrid w:val="0"/>
              <w:spacing w:before="60" w:after="60"/>
              <w:jc w:val="left"/>
              <w:rPr>
                <w:sz w:val="16"/>
                <w:szCs w:val="16"/>
                <w:lang w:val="en-GB"/>
              </w:rPr>
            </w:pPr>
            <w:r w:rsidRPr="00B551FD">
              <w:rPr>
                <w:sz w:val="16"/>
                <w:szCs w:val="16"/>
                <w:lang w:val="en-GB"/>
              </w:rPr>
              <w:t>Attribute</w:t>
            </w:r>
          </w:p>
        </w:tc>
        <w:tc>
          <w:tcPr>
            <w:tcW w:w="2977" w:type="dxa"/>
          </w:tcPr>
          <w:p w14:paraId="4EF28E4B" w14:textId="4DD3DC86" w:rsidR="00C1698B" w:rsidRPr="00B551FD" w:rsidRDefault="0086079B" w:rsidP="00C1698B">
            <w:pPr>
              <w:snapToGrid w:val="0"/>
              <w:spacing w:before="60" w:after="60"/>
              <w:jc w:val="left"/>
              <w:rPr>
                <w:sz w:val="16"/>
                <w:szCs w:val="16"/>
                <w:lang w:val="en-GB"/>
              </w:rPr>
            </w:pPr>
            <w:r w:rsidRPr="003A450C">
              <w:rPr>
                <w:sz w:val="16"/>
                <w:szCs w:val="16"/>
                <w:lang w:val="en-GB"/>
              </w:rPr>
              <w:t>file</w:t>
            </w:r>
            <w:r>
              <w:rPr>
                <w:sz w:val="16"/>
                <w:szCs w:val="16"/>
                <w:lang w:val="en-GB"/>
              </w:rPr>
              <w:t>N</w:t>
            </w:r>
            <w:r w:rsidRPr="003A450C">
              <w:rPr>
                <w:sz w:val="16"/>
                <w:szCs w:val="16"/>
                <w:lang w:val="en-GB"/>
              </w:rPr>
              <w:t>ame</w:t>
            </w:r>
          </w:p>
        </w:tc>
        <w:tc>
          <w:tcPr>
            <w:tcW w:w="3420" w:type="dxa"/>
          </w:tcPr>
          <w:p w14:paraId="4A49AF8F" w14:textId="77777777" w:rsidR="00C1698B" w:rsidRPr="00B551FD" w:rsidRDefault="00C1698B" w:rsidP="00C1698B">
            <w:pPr>
              <w:snapToGrid w:val="0"/>
              <w:spacing w:before="60" w:after="60"/>
              <w:jc w:val="left"/>
              <w:rPr>
                <w:sz w:val="16"/>
                <w:szCs w:val="16"/>
                <w:lang w:val="en-GB"/>
              </w:rPr>
            </w:pPr>
            <w:r w:rsidRPr="00B551FD">
              <w:rPr>
                <w:sz w:val="16"/>
                <w:szCs w:val="16"/>
                <w:lang w:val="en-GB"/>
              </w:rPr>
              <w:t>The name for the catalogue</w:t>
            </w:r>
          </w:p>
        </w:tc>
        <w:tc>
          <w:tcPr>
            <w:tcW w:w="804" w:type="dxa"/>
          </w:tcPr>
          <w:p w14:paraId="07E0D266" w14:textId="53BFD8A5" w:rsidR="00C1698B" w:rsidRPr="00B551FD" w:rsidRDefault="00C1698B" w:rsidP="00C1698B">
            <w:pPr>
              <w:snapToGrid w:val="0"/>
              <w:spacing w:before="60" w:after="60"/>
              <w:jc w:val="center"/>
              <w:rPr>
                <w:sz w:val="16"/>
                <w:szCs w:val="16"/>
                <w:lang w:val="en-GB"/>
              </w:rPr>
            </w:pPr>
            <w:r>
              <w:rPr>
                <w:sz w:val="16"/>
                <w:szCs w:val="16"/>
                <w:lang w:val="en-GB"/>
              </w:rPr>
              <w:t>1</w:t>
            </w:r>
          </w:p>
        </w:tc>
        <w:tc>
          <w:tcPr>
            <w:tcW w:w="2436" w:type="dxa"/>
          </w:tcPr>
          <w:p w14:paraId="56F4578A" w14:textId="01E7153A" w:rsidR="00C1698B" w:rsidRPr="00B551FD" w:rsidRDefault="00224CAB" w:rsidP="00C1698B">
            <w:pPr>
              <w:snapToGrid w:val="0"/>
              <w:spacing w:before="60" w:after="60"/>
              <w:jc w:val="left"/>
              <w:rPr>
                <w:sz w:val="16"/>
                <w:szCs w:val="16"/>
                <w:lang w:val="en-GB"/>
              </w:rPr>
            </w:pPr>
            <w:r>
              <w:rPr>
                <w:sz w:val="16"/>
                <w:szCs w:val="16"/>
                <w:lang w:val="en-GB"/>
              </w:rPr>
              <w:t>URI</w:t>
            </w:r>
          </w:p>
        </w:tc>
        <w:tc>
          <w:tcPr>
            <w:tcW w:w="3060" w:type="dxa"/>
          </w:tcPr>
          <w:p w14:paraId="76CF23B8" w14:textId="77777777" w:rsidR="00C1698B" w:rsidRPr="00B551FD" w:rsidRDefault="00C1698B" w:rsidP="00C1698B">
            <w:pPr>
              <w:snapToGrid w:val="0"/>
              <w:spacing w:before="60" w:after="60"/>
              <w:jc w:val="left"/>
              <w:rPr>
                <w:sz w:val="16"/>
                <w:szCs w:val="16"/>
                <w:lang w:val="en-GB"/>
              </w:rPr>
            </w:pPr>
          </w:p>
        </w:tc>
      </w:tr>
      <w:tr w:rsidR="00C0723F" w:rsidRPr="00B551FD" w:rsidDel="00627784" w14:paraId="7D526B6F" w14:textId="77777777" w:rsidTr="000148EB">
        <w:trPr>
          <w:cantSplit/>
          <w:trHeight w:val="198"/>
        </w:trPr>
        <w:tc>
          <w:tcPr>
            <w:tcW w:w="1163" w:type="dxa"/>
          </w:tcPr>
          <w:p w14:paraId="74D41ED9" w14:textId="024ED0C4" w:rsidR="00C0723F" w:rsidDel="00627784" w:rsidRDefault="00C0723F" w:rsidP="00C0723F">
            <w:pPr>
              <w:snapToGrid w:val="0"/>
              <w:spacing w:before="60" w:after="60"/>
              <w:jc w:val="left"/>
              <w:rPr>
                <w:sz w:val="16"/>
                <w:szCs w:val="16"/>
                <w:lang w:val="en-GB"/>
              </w:rPr>
            </w:pPr>
            <w:r w:rsidRPr="003A450C">
              <w:rPr>
                <w:sz w:val="16"/>
                <w:szCs w:val="16"/>
                <w:lang w:val="en-GB"/>
              </w:rPr>
              <w:t>Attribute</w:t>
            </w:r>
          </w:p>
        </w:tc>
        <w:tc>
          <w:tcPr>
            <w:tcW w:w="2977" w:type="dxa"/>
          </w:tcPr>
          <w:p w14:paraId="08B057DB" w14:textId="24AB927F" w:rsidR="00C0723F" w:rsidDel="00627784" w:rsidRDefault="00C0723F" w:rsidP="00C0723F">
            <w:pPr>
              <w:snapToGrid w:val="0"/>
              <w:spacing w:before="60" w:after="60"/>
              <w:jc w:val="left"/>
              <w:rPr>
                <w:sz w:val="16"/>
                <w:szCs w:val="16"/>
                <w:lang w:val="en-GB"/>
              </w:rPr>
            </w:pPr>
            <w:r w:rsidRPr="003A450C">
              <w:rPr>
                <w:sz w:val="16"/>
                <w:szCs w:val="16"/>
                <w:lang w:val="en-GB"/>
              </w:rPr>
              <w:t>purpose</w:t>
            </w:r>
          </w:p>
        </w:tc>
        <w:tc>
          <w:tcPr>
            <w:tcW w:w="3420" w:type="dxa"/>
          </w:tcPr>
          <w:p w14:paraId="70272B1F" w14:textId="651FDAD1" w:rsidR="00C0723F" w:rsidDel="00627784" w:rsidRDefault="00C0723F" w:rsidP="00C0723F">
            <w:pPr>
              <w:snapToGrid w:val="0"/>
              <w:spacing w:before="60" w:after="60"/>
              <w:jc w:val="left"/>
              <w:rPr>
                <w:sz w:val="16"/>
                <w:szCs w:val="16"/>
                <w:lang w:val="en-GB"/>
              </w:rPr>
            </w:pPr>
            <w:r w:rsidRPr="003A450C">
              <w:rPr>
                <w:sz w:val="16"/>
                <w:szCs w:val="16"/>
                <w:lang w:val="en-GB"/>
              </w:rPr>
              <w:t xml:space="preserve">The purpose for which the </w:t>
            </w:r>
            <w:r>
              <w:rPr>
                <w:sz w:val="16"/>
                <w:szCs w:val="16"/>
                <w:lang w:val="en-GB"/>
              </w:rPr>
              <w:t>Catalogue</w:t>
            </w:r>
            <w:r w:rsidRPr="003A450C">
              <w:rPr>
                <w:sz w:val="16"/>
                <w:szCs w:val="16"/>
                <w:lang w:val="en-GB"/>
              </w:rPr>
              <w:t xml:space="preserve"> has been issued </w:t>
            </w:r>
          </w:p>
        </w:tc>
        <w:tc>
          <w:tcPr>
            <w:tcW w:w="804" w:type="dxa"/>
          </w:tcPr>
          <w:p w14:paraId="29AE37CE" w14:textId="121A7C1D" w:rsidR="00C0723F" w:rsidDel="00627784" w:rsidRDefault="00C0723F" w:rsidP="00C0723F">
            <w:pPr>
              <w:snapToGrid w:val="0"/>
              <w:spacing w:before="60" w:after="60"/>
              <w:jc w:val="center"/>
              <w:rPr>
                <w:sz w:val="16"/>
                <w:szCs w:val="16"/>
                <w:lang w:val="en-GB"/>
              </w:rPr>
            </w:pPr>
            <w:r w:rsidRPr="003A450C">
              <w:rPr>
                <w:sz w:val="16"/>
                <w:szCs w:val="16"/>
                <w:lang w:val="en-GB"/>
              </w:rPr>
              <w:t>0..1</w:t>
            </w:r>
          </w:p>
        </w:tc>
        <w:tc>
          <w:tcPr>
            <w:tcW w:w="2436" w:type="dxa"/>
          </w:tcPr>
          <w:p w14:paraId="1D182580" w14:textId="77777777" w:rsidR="00C0723F" w:rsidRPr="003A450C" w:rsidRDefault="00C0723F" w:rsidP="00C0723F">
            <w:pPr>
              <w:snapToGrid w:val="0"/>
              <w:spacing w:before="60" w:after="60"/>
              <w:jc w:val="left"/>
              <w:rPr>
                <w:sz w:val="16"/>
                <w:szCs w:val="16"/>
                <w:lang w:val="en-GB"/>
              </w:rPr>
            </w:pPr>
            <w:r>
              <w:rPr>
                <w:sz w:val="16"/>
                <w:szCs w:val="16"/>
                <w:lang w:val="en-GB"/>
              </w:rPr>
              <w:t>S100_Purpose</w:t>
            </w:r>
          </w:p>
          <w:p w14:paraId="1B9F90E9" w14:textId="4263657C" w:rsidR="00C0723F" w:rsidDel="00627784" w:rsidRDefault="00C0723F" w:rsidP="00C0723F">
            <w:pPr>
              <w:snapToGrid w:val="0"/>
              <w:spacing w:before="60" w:after="60"/>
              <w:jc w:val="left"/>
              <w:rPr>
                <w:sz w:val="16"/>
                <w:szCs w:val="16"/>
                <w:lang w:val="en-GB"/>
              </w:rPr>
            </w:pPr>
            <w:r>
              <w:rPr>
                <w:sz w:val="16"/>
                <w:szCs w:val="16"/>
                <w:lang w:val="en-GB"/>
              </w:rPr>
              <w:t>(codelist)</w:t>
            </w:r>
          </w:p>
        </w:tc>
        <w:tc>
          <w:tcPr>
            <w:tcW w:w="3060" w:type="dxa"/>
          </w:tcPr>
          <w:p w14:paraId="34F0C25C" w14:textId="77777777" w:rsidR="00C0723F" w:rsidRDefault="00C0723F" w:rsidP="00C0723F">
            <w:pPr>
              <w:spacing w:before="0" w:after="0"/>
              <w:jc w:val="left"/>
              <w:rPr>
                <w:rFonts w:cs="Arial"/>
                <w:sz w:val="16"/>
                <w:szCs w:val="16"/>
              </w:rPr>
            </w:pPr>
            <w:r>
              <w:rPr>
                <w:rFonts w:cs="Arial"/>
                <w:sz w:val="16"/>
                <w:szCs w:val="16"/>
              </w:rPr>
              <w:t>The values must be one of the following:</w:t>
            </w:r>
          </w:p>
          <w:p w14:paraId="135D0942" w14:textId="77777777" w:rsidR="00C0723F" w:rsidRPr="003A450C" w:rsidRDefault="00C0723F" w:rsidP="00C0723F">
            <w:pPr>
              <w:spacing w:before="0" w:after="0"/>
              <w:jc w:val="left"/>
              <w:rPr>
                <w:rFonts w:cs="Arial"/>
                <w:sz w:val="16"/>
                <w:szCs w:val="16"/>
              </w:rPr>
            </w:pPr>
            <w:r w:rsidRPr="00AC25A3">
              <w:rPr>
                <w:rFonts w:cs="Arial"/>
                <w:i/>
                <w:sz w:val="16"/>
                <w:szCs w:val="16"/>
              </w:rPr>
              <w:t>2</w:t>
            </w:r>
            <w:r w:rsidRPr="003A450C">
              <w:rPr>
                <w:rFonts w:cs="Arial"/>
                <w:sz w:val="16"/>
                <w:szCs w:val="16"/>
              </w:rPr>
              <w:t xml:space="preserve"> </w:t>
            </w:r>
            <w:r>
              <w:rPr>
                <w:rFonts w:cs="Arial"/>
                <w:sz w:val="16"/>
                <w:szCs w:val="16"/>
              </w:rPr>
              <w:t xml:space="preserve"> new edition</w:t>
            </w:r>
          </w:p>
          <w:p w14:paraId="7338E78A" w14:textId="77777777" w:rsidR="00C0723F" w:rsidRDefault="00C0723F" w:rsidP="00C0723F">
            <w:pPr>
              <w:snapToGrid w:val="0"/>
              <w:spacing w:before="0" w:after="0"/>
              <w:jc w:val="left"/>
              <w:rPr>
                <w:sz w:val="16"/>
                <w:szCs w:val="16"/>
                <w:lang w:val="en-GB"/>
              </w:rPr>
            </w:pPr>
            <w:r w:rsidRPr="00AC25A3">
              <w:rPr>
                <w:rFonts w:cs="Arial"/>
                <w:i/>
                <w:sz w:val="16"/>
                <w:szCs w:val="16"/>
              </w:rPr>
              <w:t>5</w:t>
            </w:r>
            <w:r w:rsidRPr="003A450C">
              <w:rPr>
                <w:rFonts w:cs="Arial"/>
                <w:sz w:val="16"/>
                <w:szCs w:val="16"/>
              </w:rPr>
              <w:t xml:space="preserve"> </w:t>
            </w:r>
            <w:r>
              <w:rPr>
                <w:rFonts w:cs="Arial"/>
                <w:sz w:val="16"/>
                <w:szCs w:val="16"/>
              </w:rPr>
              <w:t xml:space="preserve"> cancellation</w:t>
            </w:r>
          </w:p>
          <w:p w14:paraId="53870187" w14:textId="69178CAC" w:rsidR="00C0723F" w:rsidDel="00627784" w:rsidRDefault="00C0723F" w:rsidP="00C0723F">
            <w:pPr>
              <w:snapToGrid w:val="0"/>
              <w:spacing w:before="60" w:after="60"/>
              <w:jc w:val="left"/>
              <w:rPr>
                <w:sz w:val="16"/>
                <w:szCs w:val="16"/>
                <w:lang w:val="en-GB"/>
              </w:rPr>
            </w:pPr>
            <w:r>
              <w:rPr>
                <w:sz w:val="16"/>
                <w:szCs w:val="16"/>
                <w:lang w:val="en-GB"/>
              </w:rPr>
              <w:t>Default is new edition</w:t>
            </w:r>
          </w:p>
        </w:tc>
      </w:tr>
      <w:tr w:rsidR="00EC5705" w:rsidRPr="00B551FD" w:rsidDel="00627784" w14:paraId="6B9931F6" w14:textId="77777777" w:rsidTr="000148EB">
        <w:trPr>
          <w:cantSplit/>
          <w:trHeight w:val="198"/>
        </w:trPr>
        <w:tc>
          <w:tcPr>
            <w:tcW w:w="1163" w:type="dxa"/>
          </w:tcPr>
          <w:p w14:paraId="5242FB89" w14:textId="3FDB12AA" w:rsidR="00EC5705" w:rsidRPr="003A450C" w:rsidRDefault="00EC5705" w:rsidP="00EC5705">
            <w:pPr>
              <w:snapToGrid w:val="0"/>
              <w:spacing w:before="60" w:after="60"/>
              <w:jc w:val="left"/>
              <w:rPr>
                <w:sz w:val="16"/>
                <w:szCs w:val="16"/>
                <w:lang w:val="en-GB"/>
              </w:rPr>
            </w:pPr>
            <w:r>
              <w:rPr>
                <w:sz w:val="16"/>
                <w:szCs w:val="16"/>
                <w:lang w:val="en-GB"/>
              </w:rPr>
              <w:t>Attribute</w:t>
            </w:r>
          </w:p>
        </w:tc>
        <w:tc>
          <w:tcPr>
            <w:tcW w:w="2977" w:type="dxa"/>
          </w:tcPr>
          <w:p w14:paraId="6EB8A5F6" w14:textId="5267D282" w:rsidR="00EC5705" w:rsidRPr="003A450C" w:rsidRDefault="00EC5705" w:rsidP="00EC5705">
            <w:pPr>
              <w:snapToGrid w:val="0"/>
              <w:spacing w:before="60" w:after="60"/>
              <w:jc w:val="left"/>
              <w:rPr>
                <w:sz w:val="16"/>
                <w:szCs w:val="16"/>
                <w:lang w:val="en-GB"/>
              </w:rPr>
            </w:pPr>
            <w:r>
              <w:rPr>
                <w:sz w:val="16"/>
                <w:szCs w:val="16"/>
                <w:lang w:val="en-GB"/>
              </w:rPr>
              <w:t>editionNumber</w:t>
            </w:r>
          </w:p>
        </w:tc>
        <w:tc>
          <w:tcPr>
            <w:tcW w:w="3420" w:type="dxa"/>
          </w:tcPr>
          <w:p w14:paraId="3CC3BD7D" w14:textId="74039B64" w:rsidR="00EC5705" w:rsidRPr="003A450C" w:rsidRDefault="00EC5705" w:rsidP="00EC5705">
            <w:pPr>
              <w:snapToGrid w:val="0"/>
              <w:spacing w:before="60" w:after="60"/>
              <w:jc w:val="left"/>
              <w:rPr>
                <w:sz w:val="16"/>
                <w:szCs w:val="16"/>
                <w:lang w:val="en-GB"/>
              </w:rPr>
            </w:pPr>
            <w:r>
              <w:rPr>
                <w:sz w:val="16"/>
                <w:szCs w:val="16"/>
                <w:lang w:val="en-GB"/>
              </w:rPr>
              <w:t>The Edition number of the Catalogue</w:t>
            </w:r>
          </w:p>
        </w:tc>
        <w:tc>
          <w:tcPr>
            <w:tcW w:w="804" w:type="dxa"/>
          </w:tcPr>
          <w:p w14:paraId="3C492646" w14:textId="496D472F" w:rsidR="00EC5705" w:rsidRPr="003A450C" w:rsidRDefault="00EC5705" w:rsidP="00EC5705">
            <w:pPr>
              <w:snapToGrid w:val="0"/>
              <w:spacing w:before="60" w:after="60"/>
              <w:jc w:val="center"/>
              <w:rPr>
                <w:sz w:val="16"/>
                <w:szCs w:val="16"/>
                <w:lang w:val="en-GB"/>
              </w:rPr>
            </w:pPr>
            <w:r>
              <w:rPr>
                <w:sz w:val="16"/>
                <w:szCs w:val="16"/>
                <w:lang w:val="en-GB"/>
              </w:rPr>
              <w:t>1</w:t>
            </w:r>
          </w:p>
        </w:tc>
        <w:tc>
          <w:tcPr>
            <w:tcW w:w="2436" w:type="dxa"/>
          </w:tcPr>
          <w:p w14:paraId="5D4E184E" w14:textId="0050B9A8" w:rsidR="00EC5705" w:rsidRDefault="00EC5705" w:rsidP="00EC5705">
            <w:pPr>
              <w:snapToGrid w:val="0"/>
              <w:spacing w:before="60" w:after="60"/>
              <w:jc w:val="left"/>
              <w:rPr>
                <w:sz w:val="16"/>
                <w:szCs w:val="16"/>
                <w:lang w:val="en-GB"/>
              </w:rPr>
            </w:pPr>
            <w:r>
              <w:rPr>
                <w:sz w:val="16"/>
                <w:szCs w:val="16"/>
                <w:lang w:val="en-GB"/>
              </w:rPr>
              <w:t>Integer</w:t>
            </w:r>
          </w:p>
        </w:tc>
        <w:tc>
          <w:tcPr>
            <w:tcW w:w="3060" w:type="dxa"/>
          </w:tcPr>
          <w:p w14:paraId="33EF24DE" w14:textId="77777777" w:rsidR="00EC5705" w:rsidRDefault="00EC5705" w:rsidP="00EC5705">
            <w:pPr>
              <w:snapToGrid w:val="0"/>
              <w:spacing w:before="60" w:after="60"/>
              <w:jc w:val="left"/>
              <w:rPr>
                <w:sz w:val="16"/>
                <w:szCs w:val="16"/>
                <w:lang w:val="en-GB"/>
              </w:rPr>
            </w:pPr>
            <w:r>
              <w:rPr>
                <w:sz w:val="16"/>
                <w:szCs w:val="16"/>
                <w:lang w:val="en-GB"/>
              </w:rPr>
              <w:t>Initially set to 1 for a given productSpecification.number</w:t>
            </w:r>
          </w:p>
          <w:p w14:paraId="78663363" w14:textId="77777777" w:rsidR="00EC5705" w:rsidRDefault="00EC5705" w:rsidP="00EC5705">
            <w:pPr>
              <w:snapToGrid w:val="0"/>
              <w:spacing w:before="60" w:after="60"/>
              <w:jc w:val="left"/>
              <w:rPr>
                <w:sz w:val="16"/>
                <w:szCs w:val="16"/>
                <w:lang w:val="en-GB"/>
              </w:rPr>
            </w:pPr>
            <w:r>
              <w:rPr>
                <w:sz w:val="16"/>
                <w:szCs w:val="16"/>
                <w:lang w:val="en-GB"/>
              </w:rPr>
              <w:t>Increased by 1 for each subsequent newEdition</w:t>
            </w:r>
          </w:p>
          <w:p w14:paraId="1807501D" w14:textId="03CE43EC" w:rsidR="00EC5705" w:rsidRDefault="00EC5705" w:rsidP="00EC5705">
            <w:pPr>
              <w:spacing w:before="0" w:after="0"/>
              <w:jc w:val="left"/>
              <w:rPr>
                <w:rFonts w:cs="Arial"/>
                <w:sz w:val="16"/>
                <w:szCs w:val="16"/>
              </w:rPr>
            </w:pPr>
            <w:r>
              <w:rPr>
                <w:sz w:val="16"/>
                <w:szCs w:val="16"/>
                <w:lang w:val="en-GB"/>
              </w:rPr>
              <w:t>Uniquely identifies the version of the Catalogue</w:t>
            </w:r>
          </w:p>
        </w:tc>
      </w:tr>
      <w:tr w:rsidR="00C1698B" w:rsidRPr="00B551FD" w14:paraId="534AA111" w14:textId="77777777" w:rsidTr="000148EB">
        <w:trPr>
          <w:cantSplit/>
          <w:trHeight w:val="198"/>
        </w:trPr>
        <w:tc>
          <w:tcPr>
            <w:tcW w:w="1163" w:type="dxa"/>
          </w:tcPr>
          <w:p w14:paraId="4114FCC1" w14:textId="77777777" w:rsidR="00C1698B" w:rsidRPr="00B551FD" w:rsidRDefault="00C1698B" w:rsidP="00C1698B">
            <w:pPr>
              <w:snapToGrid w:val="0"/>
              <w:spacing w:before="60" w:after="60"/>
              <w:jc w:val="left"/>
              <w:rPr>
                <w:sz w:val="16"/>
                <w:szCs w:val="16"/>
                <w:lang w:val="en-GB"/>
              </w:rPr>
            </w:pPr>
            <w:r w:rsidRPr="00B551FD">
              <w:rPr>
                <w:sz w:val="16"/>
                <w:szCs w:val="16"/>
                <w:lang w:val="en-GB"/>
              </w:rPr>
              <w:t>Attribute</w:t>
            </w:r>
          </w:p>
        </w:tc>
        <w:tc>
          <w:tcPr>
            <w:tcW w:w="2977" w:type="dxa"/>
          </w:tcPr>
          <w:p w14:paraId="5D314BCF" w14:textId="77777777" w:rsidR="00C1698B" w:rsidRPr="00B551FD" w:rsidRDefault="00C1698B" w:rsidP="00C1698B">
            <w:pPr>
              <w:snapToGrid w:val="0"/>
              <w:spacing w:before="60" w:after="60"/>
              <w:jc w:val="left"/>
              <w:rPr>
                <w:sz w:val="16"/>
                <w:szCs w:val="16"/>
                <w:lang w:val="en-GB"/>
              </w:rPr>
            </w:pPr>
            <w:r w:rsidRPr="00B551FD">
              <w:rPr>
                <w:sz w:val="16"/>
                <w:szCs w:val="16"/>
                <w:lang w:val="en-GB"/>
              </w:rPr>
              <w:t>scope</w:t>
            </w:r>
          </w:p>
        </w:tc>
        <w:tc>
          <w:tcPr>
            <w:tcW w:w="3420" w:type="dxa"/>
          </w:tcPr>
          <w:p w14:paraId="473619EB" w14:textId="77777777" w:rsidR="00C1698B" w:rsidRPr="00B551FD" w:rsidRDefault="00C1698B" w:rsidP="00C1698B">
            <w:pPr>
              <w:snapToGrid w:val="0"/>
              <w:spacing w:before="60" w:after="60"/>
              <w:jc w:val="left"/>
              <w:rPr>
                <w:sz w:val="16"/>
                <w:szCs w:val="16"/>
                <w:lang w:val="en-GB"/>
              </w:rPr>
            </w:pPr>
            <w:r w:rsidRPr="00B551FD">
              <w:rPr>
                <w:sz w:val="16"/>
                <w:szCs w:val="16"/>
                <w:lang w:val="en-GB"/>
              </w:rPr>
              <w:t>Subject domain of the catalogue</w:t>
            </w:r>
          </w:p>
        </w:tc>
        <w:tc>
          <w:tcPr>
            <w:tcW w:w="804" w:type="dxa"/>
          </w:tcPr>
          <w:p w14:paraId="018D1E6C" w14:textId="5370190A" w:rsidR="00C1698B" w:rsidRPr="00B551FD" w:rsidRDefault="00C1698B" w:rsidP="00C1698B">
            <w:pPr>
              <w:snapToGrid w:val="0"/>
              <w:spacing w:before="60" w:after="60"/>
              <w:jc w:val="center"/>
              <w:rPr>
                <w:sz w:val="16"/>
                <w:szCs w:val="16"/>
                <w:lang w:val="en-GB"/>
              </w:rPr>
            </w:pPr>
            <w:r w:rsidRPr="00B551FD">
              <w:rPr>
                <w:sz w:val="16"/>
                <w:szCs w:val="16"/>
                <w:lang w:val="en-GB"/>
              </w:rPr>
              <w:t>1</w:t>
            </w:r>
          </w:p>
        </w:tc>
        <w:tc>
          <w:tcPr>
            <w:tcW w:w="2436" w:type="dxa"/>
          </w:tcPr>
          <w:p w14:paraId="1DD4C4BE" w14:textId="77777777" w:rsidR="00C1698B" w:rsidRPr="00B551FD" w:rsidRDefault="00C1698B" w:rsidP="00C1698B">
            <w:pPr>
              <w:snapToGrid w:val="0"/>
              <w:spacing w:before="60" w:after="60"/>
              <w:jc w:val="left"/>
              <w:rPr>
                <w:sz w:val="16"/>
                <w:szCs w:val="16"/>
                <w:lang w:val="en-GB"/>
              </w:rPr>
            </w:pPr>
            <w:r>
              <w:rPr>
                <w:sz w:val="16"/>
                <w:szCs w:val="16"/>
                <w:lang w:val="en-GB"/>
              </w:rPr>
              <w:t>S100_CatalogueScope</w:t>
            </w:r>
          </w:p>
        </w:tc>
        <w:tc>
          <w:tcPr>
            <w:tcW w:w="3060" w:type="dxa"/>
          </w:tcPr>
          <w:p w14:paraId="068C66A6" w14:textId="77777777" w:rsidR="00C1698B" w:rsidRPr="00B551FD" w:rsidRDefault="00C1698B" w:rsidP="00C1698B">
            <w:pPr>
              <w:snapToGrid w:val="0"/>
              <w:spacing w:before="60" w:after="60"/>
              <w:jc w:val="left"/>
              <w:rPr>
                <w:sz w:val="16"/>
                <w:szCs w:val="16"/>
                <w:lang w:val="en-GB"/>
              </w:rPr>
            </w:pPr>
          </w:p>
        </w:tc>
      </w:tr>
      <w:tr w:rsidR="00C1698B" w:rsidRPr="00B551FD" w14:paraId="3E1D415E" w14:textId="77777777" w:rsidTr="000148EB">
        <w:trPr>
          <w:cantSplit/>
          <w:trHeight w:val="416"/>
        </w:trPr>
        <w:tc>
          <w:tcPr>
            <w:tcW w:w="1163" w:type="dxa"/>
          </w:tcPr>
          <w:p w14:paraId="7111F88E" w14:textId="77777777" w:rsidR="00C1698B" w:rsidRPr="00B551FD" w:rsidRDefault="00C1698B" w:rsidP="00C1698B">
            <w:pPr>
              <w:snapToGrid w:val="0"/>
              <w:spacing w:before="60" w:after="60"/>
              <w:jc w:val="left"/>
              <w:rPr>
                <w:sz w:val="16"/>
                <w:szCs w:val="16"/>
                <w:lang w:val="en-GB"/>
              </w:rPr>
            </w:pPr>
            <w:r w:rsidRPr="00B551FD">
              <w:rPr>
                <w:sz w:val="16"/>
                <w:szCs w:val="16"/>
                <w:lang w:val="en-GB"/>
              </w:rPr>
              <w:t>Attribute</w:t>
            </w:r>
          </w:p>
        </w:tc>
        <w:tc>
          <w:tcPr>
            <w:tcW w:w="2977" w:type="dxa"/>
          </w:tcPr>
          <w:p w14:paraId="59794CFB" w14:textId="77777777" w:rsidR="00C1698B" w:rsidRPr="00B551FD" w:rsidRDefault="00C1698B" w:rsidP="00C1698B">
            <w:pPr>
              <w:snapToGrid w:val="0"/>
              <w:spacing w:before="60" w:after="60"/>
              <w:jc w:val="left"/>
              <w:rPr>
                <w:sz w:val="16"/>
                <w:szCs w:val="16"/>
                <w:lang w:val="en-GB"/>
              </w:rPr>
            </w:pPr>
            <w:r w:rsidRPr="00B551FD">
              <w:rPr>
                <w:sz w:val="16"/>
                <w:szCs w:val="16"/>
                <w:lang w:val="en-GB"/>
              </w:rPr>
              <w:t>versionNumber</w:t>
            </w:r>
          </w:p>
        </w:tc>
        <w:tc>
          <w:tcPr>
            <w:tcW w:w="3420" w:type="dxa"/>
          </w:tcPr>
          <w:p w14:paraId="1D8B1A85" w14:textId="77777777" w:rsidR="00C1698B" w:rsidRPr="00B551FD" w:rsidRDefault="00C1698B" w:rsidP="00C1698B">
            <w:pPr>
              <w:snapToGrid w:val="0"/>
              <w:spacing w:before="60" w:after="60"/>
              <w:jc w:val="left"/>
              <w:rPr>
                <w:sz w:val="16"/>
                <w:szCs w:val="16"/>
                <w:lang w:val="en-GB"/>
              </w:rPr>
            </w:pPr>
            <w:r w:rsidRPr="00B551FD">
              <w:rPr>
                <w:sz w:val="16"/>
                <w:szCs w:val="16"/>
                <w:lang w:val="en-GB"/>
              </w:rPr>
              <w:t>The version number of the product specification</w:t>
            </w:r>
          </w:p>
        </w:tc>
        <w:tc>
          <w:tcPr>
            <w:tcW w:w="804" w:type="dxa"/>
          </w:tcPr>
          <w:p w14:paraId="7C8511EA" w14:textId="0E7D70DF" w:rsidR="00C1698B" w:rsidRPr="00B551FD" w:rsidRDefault="00C1698B" w:rsidP="00C1698B">
            <w:pPr>
              <w:snapToGrid w:val="0"/>
              <w:spacing w:before="60" w:after="60"/>
              <w:jc w:val="center"/>
              <w:rPr>
                <w:sz w:val="16"/>
                <w:szCs w:val="16"/>
                <w:lang w:val="en-GB"/>
              </w:rPr>
            </w:pPr>
            <w:r>
              <w:rPr>
                <w:sz w:val="16"/>
                <w:szCs w:val="16"/>
                <w:lang w:val="en-GB"/>
              </w:rPr>
              <w:t>1</w:t>
            </w:r>
          </w:p>
        </w:tc>
        <w:tc>
          <w:tcPr>
            <w:tcW w:w="2436" w:type="dxa"/>
          </w:tcPr>
          <w:p w14:paraId="180D47A7" w14:textId="77777777" w:rsidR="00C1698B" w:rsidRPr="00B551FD" w:rsidRDefault="00C1698B" w:rsidP="00C1698B">
            <w:pPr>
              <w:snapToGrid w:val="0"/>
              <w:spacing w:before="60" w:after="60"/>
              <w:jc w:val="left"/>
              <w:rPr>
                <w:sz w:val="16"/>
                <w:szCs w:val="16"/>
                <w:lang w:val="en-GB"/>
              </w:rPr>
            </w:pPr>
            <w:r w:rsidRPr="00B551FD">
              <w:rPr>
                <w:sz w:val="16"/>
                <w:szCs w:val="16"/>
                <w:lang w:val="en-GB"/>
              </w:rPr>
              <w:t>CharacterString</w:t>
            </w:r>
          </w:p>
        </w:tc>
        <w:tc>
          <w:tcPr>
            <w:tcW w:w="3060" w:type="dxa"/>
          </w:tcPr>
          <w:p w14:paraId="50829F11" w14:textId="48D658CE" w:rsidR="00C1698B" w:rsidRPr="00B551FD" w:rsidRDefault="00066354" w:rsidP="00C1698B">
            <w:pPr>
              <w:snapToGrid w:val="0"/>
              <w:spacing w:before="60" w:after="60"/>
              <w:jc w:val="left"/>
              <w:rPr>
                <w:sz w:val="16"/>
                <w:szCs w:val="16"/>
                <w:lang w:val="en-GB"/>
              </w:rPr>
            </w:pPr>
            <w:r>
              <w:rPr>
                <w:sz w:val="16"/>
                <w:szCs w:val="16"/>
                <w:lang w:val="en-GB"/>
              </w:rPr>
              <w:t>Human readable version identifier</w:t>
            </w:r>
          </w:p>
        </w:tc>
      </w:tr>
      <w:tr w:rsidR="00C1698B" w:rsidRPr="00B551FD" w14:paraId="6655C70A" w14:textId="77777777" w:rsidTr="000148EB">
        <w:trPr>
          <w:cantSplit/>
          <w:trHeight w:val="416"/>
        </w:trPr>
        <w:tc>
          <w:tcPr>
            <w:tcW w:w="1163" w:type="dxa"/>
          </w:tcPr>
          <w:p w14:paraId="03618619" w14:textId="77777777" w:rsidR="00C1698B" w:rsidRPr="00B551FD" w:rsidRDefault="00C1698B" w:rsidP="00C1698B">
            <w:pPr>
              <w:snapToGrid w:val="0"/>
              <w:spacing w:before="60" w:after="60"/>
              <w:jc w:val="left"/>
              <w:rPr>
                <w:sz w:val="16"/>
                <w:szCs w:val="16"/>
                <w:lang w:val="en-GB"/>
              </w:rPr>
            </w:pPr>
            <w:r w:rsidRPr="00B551FD">
              <w:rPr>
                <w:sz w:val="16"/>
                <w:szCs w:val="16"/>
                <w:lang w:val="en-GB"/>
              </w:rPr>
              <w:t>Attribute</w:t>
            </w:r>
          </w:p>
        </w:tc>
        <w:tc>
          <w:tcPr>
            <w:tcW w:w="2977" w:type="dxa"/>
          </w:tcPr>
          <w:p w14:paraId="4F62237B" w14:textId="77777777" w:rsidR="00C1698B" w:rsidRPr="00B551FD" w:rsidRDefault="00C1698B" w:rsidP="00C1698B">
            <w:pPr>
              <w:snapToGrid w:val="0"/>
              <w:spacing w:before="60" w:after="60"/>
              <w:jc w:val="left"/>
              <w:rPr>
                <w:sz w:val="16"/>
                <w:szCs w:val="16"/>
                <w:lang w:val="en-GB"/>
              </w:rPr>
            </w:pPr>
            <w:r>
              <w:rPr>
                <w:sz w:val="16"/>
                <w:szCs w:val="16"/>
                <w:lang w:val="en-GB"/>
              </w:rPr>
              <w:t>issue</w:t>
            </w:r>
            <w:r w:rsidRPr="00B551FD">
              <w:rPr>
                <w:sz w:val="16"/>
                <w:szCs w:val="16"/>
                <w:lang w:val="en-GB"/>
              </w:rPr>
              <w:t>Date</w:t>
            </w:r>
          </w:p>
        </w:tc>
        <w:tc>
          <w:tcPr>
            <w:tcW w:w="3420" w:type="dxa"/>
          </w:tcPr>
          <w:p w14:paraId="02F7FA95" w14:textId="77777777" w:rsidR="00C1698B" w:rsidRPr="00B551FD" w:rsidRDefault="00C1698B" w:rsidP="00C1698B">
            <w:pPr>
              <w:snapToGrid w:val="0"/>
              <w:spacing w:before="60" w:after="60"/>
              <w:jc w:val="left"/>
              <w:rPr>
                <w:sz w:val="16"/>
                <w:szCs w:val="16"/>
                <w:lang w:val="en-GB"/>
              </w:rPr>
            </w:pPr>
            <w:r w:rsidRPr="00B551FD">
              <w:rPr>
                <w:sz w:val="16"/>
                <w:szCs w:val="16"/>
                <w:lang w:val="en-GB"/>
              </w:rPr>
              <w:t>The version date of the product specification</w:t>
            </w:r>
          </w:p>
        </w:tc>
        <w:tc>
          <w:tcPr>
            <w:tcW w:w="804" w:type="dxa"/>
          </w:tcPr>
          <w:p w14:paraId="7E54D1E2" w14:textId="7D5FE57D" w:rsidR="00C1698B" w:rsidRPr="00B551FD" w:rsidRDefault="00C1698B" w:rsidP="00C1698B">
            <w:pPr>
              <w:snapToGrid w:val="0"/>
              <w:spacing w:before="60" w:after="60"/>
              <w:jc w:val="center"/>
              <w:rPr>
                <w:sz w:val="16"/>
                <w:szCs w:val="16"/>
                <w:lang w:val="en-GB"/>
              </w:rPr>
            </w:pPr>
            <w:r>
              <w:rPr>
                <w:sz w:val="16"/>
                <w:szCs w:val="16"/>
                <w:lang w:val="en-GB"/>
              </w:rPr>
              <w:t>1</w:t>
            </w:r>
          </w:p>
        </w:tc>
        <w:tc>
          <w:tcPr>
            <w:tcW w:w="2436" w:type="dxa"/>
          </w:tcPr>
          <w:p w14:paraId="1704CE4E" w14:textId="77777777" w:rsidR="00C1698B" w:rsidRPr="00B551FD" w:rsidRDefault="00C1698B" w:rsidP="00C1698B">
            <w:pPr>
              <w:snapToGrid w:val="0"/>
              <w:spacing w:before="60" w:after="60"/>
              <w:jc w:val="left"/>
              <w:rPr>
                <w:sz w:val="16"/>
                <w:szCs w:val="16"/>
                <w:lang w:val="en-GB"/>
              </w:rPr>
            </w:pPr>
            <w:r w:rsidRPr="00B551FD">
              <w:rPr>
                <w:sz w:val="16"/>
                <w:szCs w:val="16"/>
                <w:lang w:val="en-GB"/>
              </w:rPr>
              <w:t>Date</w:t>
            </w:r>
          </w:p>
        </w:tc>
        <w:tc>
          <w:tcPr>
            <w:tcW w:w="3060" w:type="dxa"/>
          </w:tcPr>
          <w:p w14:paraId="2E6B52D7" w14:textId="77777777" w:rsidR="00C1698B" w:rsidRPr="00B551FD" w:rsidRDefault="00C1698B" w:rsidP="00C1698B">
            <w:pPr>
              <w:snapToGrid w:val="0"/>
              <w:spacing w:before="60" w:after="60"/>
              <w:jc w:val="left"/>
              <w:rPr>
                <w:sz w:val="16"/>
                <w:szCs w:val="16"/>
                <w:lang w:val="en-GB"/>
              </w:rPr>
            </w:pPr>
          </w:p>
        </w:tc>
      </w:tr>
      <w:tr w:rsidR="00C1698B" w:rsidRPr="002A5288" w14:paraId="2AC570B7" w14:textId="77777777" w:rsidTr="000148EB">
        <w:trPr>
          <w:cantSplit/>
          <w:trHeight w:val="335"/>
        </w:trPr>
        <w:tc>
          <w:tcPr>
            <w:tcW w:w="1163" w:type="dxa"/>
          </w:tcPr>
          <w:p w14:paraId="03C1A8AC" w14:textId="77777777" w:rsidR="00C1698B" w:rsidRPr="002A5288" w:rsidRDefault="00C1698B" w:rsidP="00C1698B">
            <w:pPr>
              <w:snapToGrid w:val="0"/>
              <w:spacing w:before="60" w:after="60"/>
              <w:jc w:val="left"/>
              <w:rPr>
                <w:sz w:val="16"/>
                <w:szCs w:val="16"/>
                <w:lang w:val="en-GB"/>
              </w:rPr>
            </w:pPr>
            <w:r w:rsidRPr="002A5288">
              <w:rPr>
                <w:sz w:val="16"/>
                <w:szCs w:val="16"/>
                <w:lang w:val="en-GB"/>
              </w:rPr>
              <w:t>Attribute</w:t>
            </w:r>
          </w:p>
        </w:tc>
        <w:tc>
          <w:tcPr>
            <w:tcW w:w="2977" w:type="dxa"/>
          </w:tcPr>
          <w:p w14:paraId="37708063" w14:textId="77777777" w:rsidR="00C1698B" w:rsidRPr="002A5288" w:rsidRDefault="00C1698B" w:rsidP="00C1698B">
            <w:pPr>
              <w:snapToGrid w:val="0"/>
              <w:spacing w:before="60" w:after="60"/>
              <w:jc w:val="left"/>
              <w:rPr>
                <w:sz w:val="16"/>
                <w:szCs w:val="16"/>
                <w:lang w:val="en-GB"/>
              </w:rPr>
            </w:pPr>
            <w:r>
              <w:rPr>
                <w:sz w:val="16"/>
                <w:szCs w:val="16"/>
                <w:lang w:val="en-GB"/>
              </w:rPr>
              <w:t>product</w:t>
            </w:r>
            <w:r w:rsidRPr="002A5288">
              <w:rPr>
                <w:sz w:val="16"/>
                <w:szCs w:val="16"/>
                <w:lang w:val="en-GB"/>
              </w:rPr>
              <w:t>Specification</w:t>
            </w:r>
          </w:p>
        </w:tc>
        <w:tc>
          <w:tcPr>
            <w:tcW w:w="3420" w:type="dxa"/>
          </w:tcPr>
          <w:p w14:paraId="71FA2EC1" w14:textId="77777777" w:rsidR="00C1698B" w:rsidRPr="002A5288" w:rsidRDefault="00C1698B" w:rsidP="00C1698B">
            <w:pPr>
              <w:snapToGrid w:val="0"/>
              <w:spacing w:before="60" w:after="60"/>
              <w:jc w:val="left"/>
              <w:rPr>
                <w:sz w:val="16"/>
                <w:szCs w:val="16"/>
                <w:lang w:val="en-GB"/>
              </w:rPr>
            </w:pPr>
            <w:r w:rsidRPr="002A5288">
              <w:rPr>
                <w:sz w:val="16"/>
                <w:szCs w:val="16"/>
                <w:lang w:val="en-GB"/>
              </w:rPr>
              <w:t>The product specification used to create this file</w:t>
            </w:r>
          </w:p>
        </w:tc>
        <w:tc>
          <w:tcPr>
            <w:tcW w:w="804" w:type="dxa"/>
          </w:tcPr>
          <w:p w14:paraId="25E08552" w14:textId="62F3DB61" w:rsidR="00C1698B" w:rsidRPr="002A5288" w:rsidRDefault="00C1698B" w:rsidP="00C1698B">
            <w:pPr>
              <w:snapToGrid w:val="0"/>
              <w:spacing w:before="60" w:after="60"/>
              <w:jc w:val="center"/>
              <w:rPr>
                <w:sz w:val="16"/>
                <w:szCs w:val="16"/>
                <w:lang w:val="en-GB"/>
              </w:rPr>
            </w:pPr>
            <w:r>
              <w:rPr>
                <w:sz w:val="16"/>
                <w:szCs w:val="16"/>
                <w:lang w:val="en-GB"/>
              </w:rPr>
              <w:t>1</w:t>
            </w:r>
          </w:p>
        </w:tc>
        <w:tc>
          <w:tcPr>
            <w:tcW w:w="2436" w:type="dxa"/>
          </w:tcPr>
          <w:p w14:paraId="31676126" w14:textId="77777777" w:rsidR="00C1698B" w:rsidRPr="002A5288" w:rsidRDefault="00C1698B" w:rsidP="00C1698B">
            <w:pPr>
              <w:snapToGrid w:val="0"/>
              <w:spacing w:before="60" w:after="60"/>
              <w:jc w:val="left"/>
              <w:rPr>
                <w:sz w:val="16"/>
                <w:szCs w:val="16"/>
                <w:lang w:val="en-GB"/>
              </w:rPr>
            </w:pPr>
            <w:r w:rsidRPr="002A5288">
              <w:rPr>
                <w:sz w:val="16"/>
                <w:szCs w:val="16"/>
                <w:lang w:val="en-GB"/>
              </w:rPr>
              <w:t>S100_ProductSpecification</w:t>
            </w:r>
          </w:p>
        </w:tc>
        <w:tc>
          <w:tcPr>
            <w:tcW w:w="3060" w:type="dxa"/>
          </w:tcPr>
          <w:p w14:paraId="6606B7C8" w14:textId="77777777" w:rsidR="00C1698B" w:rsidRPr="002A5288" w:rsidRDefault="00C1698B" w:rsidP="00C1698B">
            <w:pPr>
              <w:snapToGrid w:val="0"/>
              <w:spacing w:before="60" w:after="60"/>
              <w:jc w:val="left"/>
              <w:rPr>
                <w:rFonts w:cs="Arial"/>
                <w:sz w:val="16"/>
                <w:szCs w:val="16"/>
                <w:lang w:val="en-GB"/>
              </w:rPr>
            </w:pPr>
          </w:p>
        </w:tc>
      </w:tr>
      <w:tr w:rsidR="00C1698B" w:rsidRPr="002A5288" w14:paraId="2AF4EAEC" w14:textId="77777777" w:rsidTr="000148EB">
        <w:trPr>
          <w:cantSplit/>
          <w:trHeight w:val="335"/>
        </w:trPr>
        <w:tc>
          <w:tcPr>
            <w:tcW w:w="1163" w:type="dxa"/>
          </w:tcPr>
          <w:p w14:paraId="7381D606" w14:textId="77777777" w:rsidR="00C1698B" w:rsidRPr="002A5288" w:rsidRDefault="00C1698B" w:rsidP="00C1698B">
            <w:pPr>
              <w:snapToGrid w:val="0"/>
              <w:spacing w:before="60" w:after="60"/>
              <w:jc w:val="left"/>
              <w:rPr>
                <w:sz w:val="16"/>
                <w:szCs w:val="16"/>
                <w:lang w:val="en-GB"/>
              </w:rPr>
            </w:pPr>
            <w:r>
              <w:rPr>
                <w:sz w:val="16"/>
                <w:szCs w:val="16"/>
                <w:lang w:val="en-GB"/>
              </w:rPr>
              <w:t>Attribute</w:t>
            </w:r>
          </w:p>
        </w:tc>
        <w:tc>
          <w:tcPr>
            <w:tcW w:w="2977" w:type="dxa"/>
          </w:tcPr>
          <w:p w14:paraId="56FC9133" w14:textId="77777777" w:rsidR="00C1698B" w:rsidRDefault="00C1698B" w:rsidP="00C1698B">
            <w:pPr>
              <w:snapToGrid w:val="0"/>
              <w:spacing w:before="60" w:after="60"/>
              <w:jc w:val="left"/>
              <w:rPr>
                <w:sz w:val="16"/>
                <w:szCs w:val="16"/>
                <w:lang w:val="en-GB"/>
              </w:rPr>
            </w:pPr>
            <w:r>
              <w:rPr>
                <w:sz w:val="16"/>
                <w:szCs w:val="16"/>
                <w:lang w:val="en-GB"/>
              </w:rPr>
              <w:t>digitalSignatureReference</w:t>
            </w:r>
          </w:p>
        </w:tc>
        <w:tc>
          <w:tcPr>
            <w:tcW w:w="3420" w:type="dxa"/>
          </w:tcPr>
          <w:p w14:paraId="325B3675" w14:textId="4033F287" w:rsidR="00C1698B" w:rsidRPr="002A5288" w:rsidRDefault="00EB0CD9" w:rsidP="00C1698B">
            <w:pPr>
              <w:snapToGrid w:val="0"/>
              <w:spacing w:before="60" w:after="60"/>
              <w:jc w:val="left"/>
              <w:rPr>
                <w:sz w:val="16"/>
                <w:szCs w:val="16"/>
                <w:lang w:val="en-GB"/>
              </w:rPr>
            </w:pPr>
            <w:r w:rsidRPr="003A450C">
              <w:rPr>
                <w:rFonts w:cs="Arial"/>
                <w:sz w:val="16"/>
                <w:szCs w:val="16"/>
                <w:lang w:val="en-GB"/>
              </w:rPr>
              <w:t>Specifies the algorithm used to compute digitalSignatureValue</w:t>
            </w:r>
          </w:p>
        </w:tc>
        <w:tc>
          <w:tcPr>
            <w:tcW w:w="804" w:type="dxa"/>
          </w:tcPr>
          <w:p w14:paraId="7044F3AD" w14:textId="77777777" w:rsidR="00C1698B" w:rsidRDefault="00C1698B" w:rsidP="00C1698B">
            <w:pPr>
              <w:snapToGrid w:val="0"/>
              <w:spacing w:before="60" w:after="60"/>
              <w:jc w:val="center"/>
              <w:rPr>
                <w:sz w:val="16"/>
                <w:szCs w:val="16"/>
                <w:lang w:val="en-GB"/>
              </w:rPr>
            </w:pPr>
            <w:r>
              <w:rPr>
                <w:sz w:val="16"/>
                <w:szCs w:val="16"/>
                <w:lang w:val="en-GB"/>
              </w:rPr>
              <w:t>1</w:t>
            </w:r>
          </w:p>
        </w:tc>
        <w:tc>
          <w:tcPr>
            <w:tcW w:w="2436" w:type="dxa"/>
          </w:tcPr>
          <w:p w14:paraId="6FD5C7A2" w14:textId="77777777" w:rsidR="00EB0CD9" w:rsidRDefault="00EB0CD9" w:rsidP="00EB0CD9">
            <w:pPr>
              <w:snapToGrid w:val="0"/>
              <w:spacing w:before="60" w:after="60"/>
              <w:jc w:val="left"/>
              <w:rPr>
                <w:sz w:val="16"/>
                <w:szCs w:val="16"/>
                <w:lang w:val="en-GB"/>
              </w:rPr>
            </w:pPr>
            <w:r w:rsidRPr="003A450C">
              <w:rPr>
                <w:sz w:val="16"/>
                <w:szCs w:val="16"/>
                <w:lang w:val="en-GB"/>
              </w:rPr>
              <w:t>S100_DigitalSignature</w:t>
            </w:r>
            <w:r>
              <w:rPr>
                <w:sz w:val="16"/>
                <w:szCs w:val="16"/>
                <w:lang w:val="en-GB"/>
              </w:rPr>
              <w:t>Reference</w:t>
            </w:r>
          </w:p>
          <w:p w14:paraId="20453780" w14:textId="23EBFA2A" w:rsidR="00C1698B" w:rsidRPr="002A5288" w:rsidRDefault="00EB0CD9" w:rsidP="00EB0CD9">
            <w:pPr>
              <w:snapToGrid w:val="0"/>
              <w:spacing w:before="60" w:after="60"/>
              <w:jc w:val="left"/>
              <w:rPr>
                <w:sz w:val="16"/>
                <w:szCs w:val="16"/>
                <w:lang w:val="en-GB"/>
              </w:rPr>
            </w:pPr>
            <w:r>
              <w:rPr>
                <w:sz w:val="16"/>
                <w:szCs w:val="16"/>
                <w:lang w:val="en-GB"/>
              </w:rPr>
              <w:t>(see Part 15)</w:t>
            </w:r>
          </w:p>
        </w:tc>
        <w:tc>
          <w:tcPr>
            <w:tcW w:w="3060" w:type="dxa"/>
          </w:tcPr>
          <w:p w14:paraId="1A6EE286" w14:textId="2EE8DDEC" w:rsidR="00C1698B" w:rsidRPr="002A5288" w:rsidRDefault="00C1698B" w:rsidP="00C1698B">
            <w:pPr>
              <w:snapToGrid w:val="0"/>
              <w:spacing w:before="60" w:after="60"/>
              <w:jc w:val="left"/>
              <w:rPr>
                <w:rFonts w:cs="Arial"/>
                <w:sz w:val="16"/>
                <w:szCs w:val="16"/>
                <w:lang w:val="en-GB"/>
              </w:rPr>
            </w:pPr>
          </w:p>
        </w:tc>
      </w:tr>
      <w:tr w:rsidR="00A74030" w:rsidRPr="002A5288" w14:paraId="3BFB1AD7" w14:textId="77777777" w:rsidTr="000148EB">
        <w:trPr>
          <w:cantSplit/>
          <w:trHeight w:val="335"/>
        </w:trPr>
        <w:tc>
          <w:tcPr>
            <w:tcW w:w="1163" w:type="dxa"/>
          </w:tcPr>
          <w:p w14:paraId="10E53B13" w14:textId="77777777" w:rsidR="00A74030" w:rsidRPr="002A5288" w:rsidRDefault="00A74030" w:rsidP="00A74030">
            <w:pPr>
              <w:snapToGrid w:val="0"/>
              <w:spacing w:before="60" w:after="60"/>
              <w:jc w:val="left"/>
              <w:rPr>
                <w:sz w:val="16"/>
                <w:szCs w:val="16"/>
                <w:lang w:val="en-GB"/>
              </w:rPr>
            </w:pPr>
            <w:r>
              <w:rPr>
                <w:sz w:val="16"/>
                <w:szCs w:val="16"/>
                <w:lang w:val="en-GB"/>
              </w:rPr>
              <w:t>Attribute</w:t>
            </w:r>
          </w:p>
        </w:tc>
        <w:tc>
          <w:tcPr>
            <w:tcW w:w="2977" w:type="dxa"/>
          </w:tcPr>
          <w:p w14:paraId="45180B7D" w14:textId="77777777" w:rsidR="00A74030" w:rsidRDefault="00A74030" w:rsidP="00A74030">
            <w:pPr>
              <w:snapToGrid w:val="0"/>
              <w:spacing w:before="60" w:after="60"/>
              <w:jc w:val="left"/>
              <w:rPr>
                <w:sz w:val="16"/>
                <w:szCs w:val="16"/>
                <w:lang w:val="en-GB"/>
              </w:rPr>
            </w:pPr>
            <w:r>
              <w:rPr>
                <w:sz w:val="16"/>
                <w:szCs w:val="16"/>
                <w:lang w:val="en-GB"/>
              </w:rPr>
              <w:t>digitalSignatureValue</w:t>
            </w:r>
          </w:p>
        </w:tc>
        <w:tc>
          <w:tcPr>
            <w:tcW w:w="3420" w:type="dxa"/>
          </w:tcPr>
          <w:p w14:paraId="467D8E1B" w14:textId="77777777" w:rsidR="00A74030" w:rsidRPr="002A5288" w:rsidRDefault="00A74030" w:rsidP="00A74030">
            <w:pPr>
              <w:snapToGrid w:val="0"/>
              <w:spacing w:before="60" w:after="60"/>
              <w:jc w:val="left"/>
              <w:rPr>
                <w:sz w:val="16"/>
                <w:szCs w:val="16"/>
                <w:lang w:val="en-GB"/>
              </w:rPr>
            </w:pPr>
            <w:r>
              <w:rPr>
                <w:sz w:val="16"/>
                <w:szCs w:val="16"/>
                <w:lang w:val="en-GB"/>
              </w:rPr>
              <w:t>Value derived from the digital signature</w:t>
            </w:r>
          </w:p>
        </w:tc>
        <w:tc>
          <w:tcPr>
            <w:tcW w:w="804" w:type="dxa"/>
          </w:tcPr>
          <w:p w14:paraId="59C17786" w14:textId="7849FCB0" w:rsidR="00A74030" w:rsidRDefault="00A74030" w:rsidP="00A74030">
            <w:pPr>
              <w:snapToGrid w:val="0"/>
              <w:spacing w:before="60" w:after="60"/>
              <w:jc w:val="center"/>
              <w:rPr>
                <w:sz w:val="16"/>
                <w:szCs w:val="16"/>
                <w:lang w:val="en-GB"/>
              </w:rPr>
            </w:pPr>
            <w:r>
              <w:rPr>
                <w:sz w:val="16"/>
                <w:szCs w:val="16"/>
                <w:lang w:val="en-GB"/>
              </w:rPr>
              <w:t>1..*</w:t>
            </w:r>
          </w:p>
        </w:tc>
        <w:tc>
          <w:tcPr>
            <w:tcW w:w="2436" w:type="dxa"/>
          </w:tcPr>
          <w:p w14:paraId="24EDBCA5" w14:textId="77777777" w:rsidR="00A74030" w:rsidRDefault="00A74030" w:rsidP="00A74030">
            <w:pPr>
              <w:snapToGrid w:val="0"/>
              <w:spacing w:before="60" w:after="60"/>
              <w:jc w:val="left"/>
              <w:rPr>
                <w:sz w:val="16"/>
                <w:szCs w:val="16"/>
                <w:lang w:val="en-GB"/>
              </w:rPr>
            </w:pPr>
            <w:r w:rsidRPr="003A450C">
              <w:rPr>
                <w:sz w:val="16"/>
                <w:szCs w:val="16"/>
                <w:lang w:val="en-GB"/>
              </w:rPr>
              <w:t>S100_DigitalSignatureValue</w:t>
            </w:r>
          </w:p>
          <w:p w14:paraId="6E134816" w14:textId="36967735" w:rsidR="00A74030" w:rsidRPr="002A5288" w:rsidRDefault="00A74030" w:rsidP="00A74030">
            <w:pPr>
              <w:snapToGrid w:val="0"/>
              <w:spacing w:before="60" w:after="60"/>
              <w:jc w:val="left"/>
              <w:rPr>
                <w:sz w:val="16"/>
                <w:szCs w:val="16"/>
                <w:lang w:val="en-GB"/>
              </w:rPr>
            </w:pPr>
            <w:r>
              <w:rPr>
                <w:sz w:val="16"/>
                <w:szCs w:val="16"/>
                <w:lang w:val="en-GB"/>
              </w:rPr>
              <w:t>(see Part 15)</w:t>
            </w:r>
          </w:p>
        </w:tc>
        <w:tc>
          <w:tcPr>
            <w:tcW w:w="3060" w:type="dxa"/>
          </w:tcPr>
          <w:p w14:paraId="517F742E" w14:textId="77777777" w:rsidR="00A74030" w:rsidRPr="003A450C" w:rsidRDefault="00A74030" w:rsidP="00A74030">
            <w:pPr>
              <w:snapToGrid w:val="0"/>
              <w:spacing w:before="60" w:after="60"/>
              <w:jc w:val="left"/>
              <w:rPr>
                <w:rFonts w:cs="Arial"/>
                <w:sz w:val="16"/>
                <w:szCs w:val="16"/>
                <w:lang w:val="en-GB"/>
              </w:rPr>
            </w:pPr>
            <w:r w:rsidRPr="003A450C">
              <w:rPr>
                <w:rFonts w:cs="Arial"/>
                <w:sz w:val="16"/>
                <w:szCs w:val="16"/>
                <w:lang w:val="en-GB"/>
              </w:rPr>
              <w:t>The value resulting from application of digitalSignatureReference</w:t>
            </w:r>
          </w:p>
          <w:p w14:paraId="74C17038" w14:textId="2198FCB4" w:rsidR="00A74030" w:rsidRPr="002A5288" w:rsidRDefault="00A74030" w:rsidP="00A74030">
            <w:pPr>
              <w:snapToGrid w:val="0"/>
              <w:spacing w:before="60" w:after="60"/>
              <w:jc w:val="left"/>
              <w:rPr>
                <w:rFonts w:cs="Arial"/>
                <w:sz w:val="16"/>
                <w:szCs w:val="16"/>
                <w:lang w:val="en-GB"/>
              </w:rPr>
            </w:pPr>
            <w:r w:rsidRPr="003A450C">
              <w:rPr>
                <w:rFonts w:cs="Arial"/>
                <w:sz w:val="16"/>
                <w:szCs w:val="16"/>
                <w:lang w:val="en-GB"/>
              </w:rPr>
              <w:t>Implemented as the digital signature format specified in Part 15</w:t>
            </w:r>
          </w:p>
        </w:tc>
      </w:tr>
      <w:tr w:rsidR="00B47F2D" w:rsidRPr="002A5288" w14:paraId="385AD9D7" w14:textId="77777777" w:rsidTr="000148EB">
        <w:trPr>
          <w:cantSplit/>
          <w:trHeight w:val="335"/>
        </w:trPr>
        <w:tc>
          <w:tcPr>
            <w:tcW w:w="1163" w:type="dxa"/>
          </w:tcPr>
          <w:p w14:paraId="7C812C5B" w14:textId="69F7F74A" w:rsidR="00B47F2D" w:rsidRDefault="00B47F2D" w:rsidP="00B47F2D">
            <w:pPr>
              <w:snapToGrid w:val="0"/>
              <w:spacing w:before="60" w:after="60"/>
              <w:jc w:val="left"/>
              <w:rPr>
                <w:sz w:val="16"/>
                <w:szCs w:val="16"/>
                <w:lang w:val="en-GB"/>
              </w:rPr>
            </w:pPr>
            <w:r w:rsidRPr="003A450C">
              <w:rPr>
                <w:sz w:val="16"/>
                <w:szCs w:val="16"/>
                <w:lang w:val="en-GB"/>
              </w:rPr>
              <w:t>Attribute</w:t>
            </w:r>
          </w:p>
        </w:tc>
        <w:tc>
          <w:tcPr>
            <w:tcW w:w="2977" w:type="dxa"/>
          </w:tcPr>
          <w:p w14:paraId="028F9227" w14:textId="68D6B7B5" w:rsidR="00B47F2D" w:rsidRDefault="00B47F2D" w:rsidP="00B47F2D">
            <w:pPr>
              <w:snapToGrid w:val="0"/>
              <w:spacing w:before="60" w:after="60"/>
              <w:jc w:val="left"/>
              <w:rPr>
                <w:sz w:val="16"/>
                <w:szCs w:val="16"/>
                <w:lang w:val="en-GB"/>
              </w:rPr>
            </w:pPr>
            <w:r w:rsidRPr="003A450C">
              <w:rPr>
                <w:rFonts w:cs="Arial"/>
                <w:sz w:val="16"/>
                <w:szCs w:val="16"/>
              </w:rPr>
              <w:t>compressionFlag</w:t>
            </w:r>
          </w:p>
        </w:tc>
        <w:tc>
          <w:tcPr>
            <w:tcW w:w="3420" w:type="dxa"/>
          </w:tcPr>
          <w:p w14:paraId="58E695A4" w14:textId="10529531" w:rsidR="00B47F2D" w:rsidRDefault="00B47F2D" w:rsidP="00B47F2D">
            <w:pPr>
              <w:snapToGrid w:val="0"/>
              <w:spacing w:before="60" w:after="60"/>
              <w:jc w:val="left"/>
              <w:rPr>
                <w:sz w:val="16"/>
                <w:szCs w:val="16"/>
                <w:lang w:val="en-GB"/>
              </w:rPr>
            </w:pPr>
            <w:r w:rsidRPr="00F94B73">
              <w:rPr>
                <w:sz w:val="16"/>
                <w:szCs w:val="16"/>
              </w:rPr>
              <w:t>Indicates if the resource is compressed</w:t>
            </w:r>
          </w:p>
        </w:tc>
        <w:tc>
          <w:tcPr>
            <w:tcW w:w="804" w:type="dxa"/>
          </w:tcPr>
          <w:p w14:paraId="2107AC9E" w14:textId="4B3224A2" w:rsidR="00B47F2D" w:rsidRDefault="00B47F2D" w:rsidP="00B47F2D">
            <w:pPr>
              <w:snapToGrid w:val="0"/>
              <w:spacing w:before="60" w:after="60"/>
              <w:jc w:val="center"/>
              <w:rPr>
                <w:sz w:val="16"/>
                <w:szCs w:val="16"/>
                <w:lang w:val="en-GB"/>
              </w:rPr>
            </w:pPr>
            <w:r w:rsidRPr="003A450C">
              <w:rPr>
                <w:rFonts w:cs="Arial"/>
                <w:sz w:val="16"/>
                <w:szCs w:val="16"/>
              </w:rPr>
              <w:t>1</w:t>
            </w:r>
          </w:p>
        </w:tc>
        <w:tc>
          <w:tcPr>
            <w:tcW w:w="2436" w:type="dxa"/>
          </w:tcPr>
          <w:p w14:paraId="3E75F36E" w14:textId="5DB43EA8" w:rsidR="00B47F2D" w:rsidRPr="003A450C" w:rsidRDefault="00B47F2D" w:rsidP="00B47F2D">
            <w:pPr>
              <w:snapToGrid w:val="0"/>
              <w:spacing w:before="60" w:after="60"/>
              <w:jc w:val="left"/>
              <w:rPr>
                <w:sz w:val="16"/>
                <w:szCs w:val="16"/>
                <w:lang w:val="en-GB"/>
              </w:rPr>
            </w:pPr>
            <w:r w:rsidRPr="003A450C">
              <w:rPr>
                <w:rFonts w:cs="Arial"/>
                <w:sz w:val="16"/>
                <w:szCs w:val="16"/>
              </w:rPr>
              <w:t>Boolean</w:t>
            </w:r>
          </w:p>
        </w:tc>
        <w:tc>
          <w:tcPr>
            <w:tcW w:w="3060" w:type="dxa"/>
          </w:tcPr>
          <w:p w14:paraId="66D48AC5" w14:textId="77777777" w:rsidR="00B47F2D" w:rsidRDefault="00B47F2D" w:rsidP="00716349">
            <w:pPr>
              <w:snapToGrid w:val="0"/>
              <w:spacing w:before="60" w:after="60"/>
              <w:jc w:val="left"/>
              <w:rPr>
                <w:sz w:val="16"/>
                <w:szCs w:val="16"/>
                <w:lang w:val="en-GB"/>
              </w:rPr>
            </w:pPr>
            <w:r w:rsidRPr="00AC25A3">
              <w:rPr>
                <w:i/>
                <w:sz w:val="16"/>
                <w:szCs w:val="16"/>
                <w:lang w:val="en-GB"/>
              </w:rPr>
              <w:t>True</w:t>
            </w:r>
            <w:r>
              <w:rPr>
                <w:sz w:val="16"/>
                <w:szCs w:val="16"/>
                <w:lang w:val="en-GB"/>
              </w:rPr>
              <w:t xml:space="preserve"> indicates a compressed resource</w:t>
            </w:r>
          </w:p>
          <w:p w14:paraId="4E08881F" w14:textId="02DC9C4F" w:rsidR="00B47F2D" w:rsidRPr="003A450C" w:rsidRDefault="00B47F2D" w:rsidP="00B47F2D">
            <w:pPr>
              <w:snapToGrid w:val="0"/>
              <w:spacing w:before="60" w:after="60"/>
              <w:jc w:val="left"/>
              <w:rPr>
                <w:rFonts w:cs="Arial"/>
                <w:sz w:val="16"/>
                <w:szCs w:val="16"/>
                <w:lang w:val="en-GB"/>
              </w:rPr>
            </w:pPr>
            <w:r w:rsidRPr="00AC25A3">
              <w:rPr>
                <w:i/>
                <w:sz w:val="16"/>
                <w:szCs w:val="16"/>
                <w:lang w:val="en-GB"/>
              </w:rPr>
              <w:t>False</w:t>
            </w:r>
            <w:r>
              <w:rPr>
                <w:sz w:val="16"/>
                <w:szCs w:val="16"/>
                <w:lang w:val="en-GB"/>
              </w:rPr>
              <w:t xml:space="preserve"> indicates an uncompressed resource</w:t>
            </w:r>
          </w:p>
        </w:tc>
      </w:tr>
      <w:tr w:rsidR="00C1698B" w:rsidRPr="002A5288" w14:paraId="0F198E97" w14:textId="77777777" w:rsidTr="000148EB">
        <w:trPr>
          <w:cantSplit/>
          <w:trHeight w:val="335"/>
        </w:trPr>
        <w:tc>
          <w:tcPr>
            <w:tcW w:w="1163" w:type="dxa"/>
            <w:vAlign w:val="center"/>
          </w:tcPr>
          <w:p w14:paraId="2B4185BF" w14:textId="77777777" w:rsidR="00C1698B" w:rsidRDefault="00C1698B" w:rsidP="00C1698B">
            <w:pPr>
              <w:snapToGrid w:val="0"/>
              <w:spacing w:before="60" w:after="60"/>
              <w:jc w:val="left"/>
              <w:rPr>
                <w:sz w:val="16"/>
                <w:szCs w:val="16"/>
                <w:lang w:val="en-GB"/>
              </w:rPr>
            </w:pPr>
            <w:r>
              <w:rPr>
                <w:sz w:val="16"/>
                <w:szCs w:val="16"/>
                <w:lang w:val="en-GB"/>
              </w:rPr>
              <w:lastRenderedPageBreak/>
              <w:t>Attribute</w:t>
            </w:r>
          </w:p>
        </w:tc>
        <w:tc>
          <w:tcPr>
            <w:tcW w:w="2977" w:type="dxa"/>
            <w:vAlign w:val="center"/>
          </w:tcPr>
          <w:p w14:paraId="0BB4A97C" w14:textId="77777777" w:rsidR="00C1698B" w:rsidRDefault="00C1698B" w:rsidP="00C1698B">
            <w:pPr>
              <w:snapToGrid w:val="0"/>
              <w:spacing w:before="60" w:after="60"/>
              <w:jc w:val="left"/>
              <w:rPr>
                <w:sz w:val="16"/>
                <w:szCs w:val="16"/>
                <w:lang w:val="en-GB"/>
              </w:rPr>
            </w:pPr>
            <w:r>
              <w:rPr>
                <w:sz w:val="16"/>
                <w:szCs w:val="16"/>
                <w:lang w:val="en-GB"/>
              </w:rPr>
              <w:t>defaultLocale</w:t>
            </w:r>
          </w:p>
        </w:tc>
        <w:tc>
          <w:tcPr>
            <w:tcW w:w="3420" w:type="dxa"/>
            <w:vAlign w:val="center"/>
          </w:tcPr>
          <w:p w14:paraId="2CD6BD42" w14:textId="433752F6" w:rsidR="00C1698B" w:rsidRDefault="00CE794E" w:rsidP="00C1698B">
            <w:pPr>
              <w:snapToGrid w:val="0"/>
              <w:spacing w:before="60" w:after="60"/>
              <w:jc w:val="left"/>
              <w:rPr>
                <w:sz w:val="16"/>
                <w:szCs w:val="16"/>
                <w:lang w:val="en-GB"/>
              </w:rPr>
            </w:pPr>
            <w:r>
              <w:rPr>
                <w:sz w:val="16"/>
                <w:szCs w:val="16"/>
                <w:lang w:val="en-GB"/>
              </w:rPr>
              <w:t xml:space="preserve">Default </w:t>
            </w:r>
            <w:r w:rsidR="00C1698B">
              <w:rPr>
                <w:sz w:val="16"/>
                <w:szCs w:val="16"/>
                <w:lang w:val="en-GB"/>
              </w:rPr>
              <w:t xml:space="preserve">language and character set used in the </w:t>
            </w:r>
            <w:r>
              <w:rPr>
                <w:sz w:val="16"/>
                <w:szCs w:val="16"/>
                <w:lang w:val="en-GB"/>
              </w:rPr>
              <w:t>Catalogue</w:t>
            </w:r>
          </w:p>
        </w:tc>
        <w:tc>
          <w:tcPr>
            <w:tcW w:w="804" w:type="dxa"/>
            <w:vAlign w:val="center"/>
          </w:tcPr>
          <w:p w14:paraId="45276431" w14:textId="77777777" w:rsidR="00C1698B" w:rsidRDefault="00C1698B" w:rsidP="00C1698B">
            <w:pPr>
              <w:snapToGrid w:val="0"/>
              <w:spacing w:before="60" w:after="60"/>
              <w:jc w:val="center"/>
              <w:rPr>
                <w:sz w:val="16"/>
                <w:szCs w:val="16"/>
                <w:lang w:val="en-GB"/>
              </w:rPr>
            </w:pPr>
            <w:r>
              <w:rPr>
                <w:sz w:val="16"/>
                <w:szCs w:val="16"/>
                <w:lang w:val="en-GB"/>
              </w:rPr>
              <w:t>1</w:t>
            </w:r>
          </w:p>
        </w:tc>
        <w:tc>
          <w:tcPr>
            <w:tcW w:w="2436" w:type="dxa"/>
            <w:vAlign w:val="center"/>
          </w:tcPr>
          <w:p w14:paraId="133B9621" w14:textId="77777777" w:rsidR="00C1698B" w:rsidRDefault="00C1698B" w:rsidP="00C1698B">
            <w:pPr>
              <w:snapToGrid w:val="0"/>
              <w:spacing w:before="60" w:after="60"/>
              <w:jc w:val="left"/>
              <w:rPr>
                <w:sz w:val="16"/>
                <w:szCs w:val="16"/>
                <w:lang w:val="en-GB"/>
              </w:rPr>
            </w:pPr>
            <w:r>
              <w:rPr>
                <w:sz w:val="16"/>
                <w:szCs w:val="16"/>
                <w:lang w:val="en-GB"/>
              </w:rPr>
              <w:t>PT_Locale</w:t>
            </w:r>
          </w:p>
        </w:tc>
        <w:tc>
          <w:tcPr>
            <w:tcW w:w="3060" w:type="dxa"/>
            <w:vAlign w:val="center"/>
          </w:tcPr>
          <w:p w14:paraId="6FFB19CC" w14:textId="4F6F4B61" w:rsidR="00C1698B" w:rsidRPr="002A5288" w:rsidRDefault="00B300EA" w:rsidP="00C1698B">
            <w:pPr>
              <w:snapToGrid w:val="0"/>
              <w:spacing w:before="60" w:after="60"/>
              <w:jc w:val="left"/>
              <w:rPr>
                <w:rFonts w:cs="Arial"/>
                <w:sz w:val="16"/>
                <w:szCs w:val="16"/>
                <w:lang w:val="en-GB"/>
              </w:rPr>
            </w:pPr>
            <w:r w:rsidRPr="00951093">
              <w:rPr>
                <w:rFonts w:cs="Arial"/>
                <w:sz w:val="16"/>
                <w:szCs w:val="16"/>
                <w:lang w:val="en-GB"/>
              </w:rPr>
              <w:t>In absence of defaultLocale the language is English in UTF-8</w:t>
            </w:r>
          </w:p>
        </w:tc>
      </w:tr>
      <w:tr w:rsidR="00C1698B" w:rsidRPr="002A5288" w14:paraId="34443AB6" w14:textId="77777777" w:rsidTr="000148EB">
        <w:trPr>
          <w:cantSplit/>
          <w:trHeight w:val="335"/>
        </w:trPr>
        <w:tc>
          <w:tcPr>
            <w:tcW w:w="1163" w:type="dxa"/>
            <w:vAlign w:val="center"/>
          </w:tcPr>
          <w:p w14:paraId="627FE47C" w14:textId="77777777" w:rsidR="00C1698B" w:rsidRDefault="00C1698B" w:rsidP="00C1698B">
            <w:pPr>
              <w:snapToGrid w:val="0"/>
              <w:spacing w:before="60" w:after="60"/>
              <w:jc w:val="left"/>
              <w:rPr>
                <w:sz w:val="16"/>
                <w:szCs w:val="16"/>
                <w:lang w:val="en-GB"/>
              </w:rPr>
            </w:pPr>
            <w:r>
              <w:rPr>
                <w:sz w:val="16"/>
                <w:szCs w:val="16"/>
                <w:lang w:val="en-GB"/>
              </w:rPr>
              <w:t>Attribute</w:t>
            </w:r>
          </w:p>
        </w:tc>
        <w:tc>
          <w:tcPr>
            <w:tcW w:w="2977" w:type="dxa"/>
            <w:vAlign w:val="center"/>
          </w:tcPr>
          <w:p w14:paraId="5F6D5AA3" w14:textId="77777777" w:rsidR="00C1698B" w:rsidRDefault="00C1698B" w:rsidP="00C1698B">
            <w:pPr>
              <w:snapToGrid w:val="0"/>
              <w:spacing w:before="60" w:after="60"/>
              <w:jc w:val="left"/>
              <w:rPr>
                <w:sz w:val="16"/>
                <w:szCs w:val="16"/>
                <w:lang w:val="en-GB"/>
              </w:rPr>
            </w:pPr>
            <w:r>
              <w:rPr>
                <w:sz w:val="16"/>
                <w:szCs w:val="16"/>
                <w:lang w:val="en-GB"/>
              </w:rPr>
              <w:t>otherLocale</w:t>
            </w:r>
          </w:p>
        </w:tc>
        <w:tc>
          <w:tcPr>
            <w:tcW w:w="3420" w:type="dxa"/>
            <w:vAlign w:val="center"/>
          </w:tcPr>
          <w:p w14:paraId="013B0725" w14:textId="26454296" w:rsidR="00C1698B" w:rsidRDefault="00CE794E" w:rsidP="00C1698B">
            <w:pPr>
              <w:snapToGrid w:val="0"/>
              <w:spacing w:before="60" w:after="60"/>
              <w:jc w:val="left"/>
              <w:rPr>
                <w:sz w:val="16"/>
                <w:szCs w:val="16"/>
                <w:lang w:val="en-GB"/>
              </w:rPr>
            </w:pPr>
            <w:r>
              <w:rPr>
                <w:sz w:val="16"/>
                <w:szCs w:val="16"/>
                <w:lang w:val="en-GB"/>
              </w:rPr>
              <w:t xml:space="preserve">Other </w:t>
            </w:r>
            <w:r w:rsidR="00C1698B">
              <w:rPr>
                <w:sz w:val="16"/>
                <w:szCs w:val="16"/>
                <w:lang w:val="en-GB"/>
              </w:rPr>
              <w:t>languages and character sets used in thecatalogue</w:t>
            </w:r>
          </w:p>
        </w:tc>
        <w:tc>
          <w:tcPr>
            <w:tcW w:w="804" w:type="dxa"/>
            <w:vAlign w:val="center"/>
          </w:tcPr>
          <w:p w14:paraId="508DC772" w14:textId="77777777" w:rsidR="00C1698B" w:rsidRDefault="00C1698B" w:rsidP="00C1698B">
            <w:pPr>
              <w:snapToGrid w:val="0"/>
              <w:spacing w:before="60" w:after="60"/>
              <w:jc w:val="center"/>
              <w:rPr>
                <w:sz w:val="16"/>
                <w:szCs w:val="16"/>
                <w:lang w:val="en-GB"/>
              </w:rPr>
            </w:pPr>
            <w:r>
              <w:rPr>
                <w:sz w:val="16"/>
                <w:szCs w:val="16"/>
                <w:lang w:val="en-GB"/>
              </w:rPr>
              <w:t>0..*</w:t>
            </w:r>
          </w:p>
        </w:tc>
        <w:tc>
          <w:tcPr>
            <w:tcW w:w="2436" w:type="dxa"/>
            <w:vAlign w:val="center"/>
          </w:tcPr>
          <w:p w14:paraId="6A29324F" w14:textId="77777777" w:rsidR="00C1698B" w:rsidRDefault="00C1698B" w:rsidP="00C1698B">
            <w:pPr>
              <w:snapToGrid w:val="0"/>
              <w:spacing w:before="60" w:after="60"/>
              <w:jc w:val="left"/>
              <w:rPr>
                <w:sz w:val="16"/>
                <w:szCs w:val="16"/>
                <w:lang w:val="en-GB"/>
              </w:rPr>
            </w:pPr>
            <w:r>
              <w:rPr>
                <w:sz w:val="16"/>
                <w:szCs w:val="16"/>
                <w:lang w:val="en-GB"/>
              </w:rPr>
              <w:t>PT_Locale</w:t>
            </w:r>
          </w:p>
        </w:tc>
        <w:tc>
          <w:tcPr>
            <w:tcW w:w="3060" w:type="dxa"/>
            <w:vAlign w:val="center"/>
          </w:tcPr>
          <w:p w14:paraId="497BFA75" w14:textId="77777777" w:rsidR="00C1698B" w:rsidRPr="002A5288" w:rsidRDefault="00C1698B" w:rsidP="00C1698B">
            <w:pPr>
              <w:snapToGrid w:val="0"/>
              <w:spacing w:before="60" w:after="60"/>
              <w:jc w:val="left"/>
              <w:rPr>
                <w:rFonts w:cs="Arial"/>
                <w:sz w:val="16"/>
                <w:szCs w:val="16"/>
                <w:lang w:val="en-GB"/>
              </w:rPr>
            </w:pPr>
          </w:p>
        </w:tc>
      </w:tr>
    </w:tbl>
    <w:p w14:paraId="388D3AA6" w14:textId="77777777" w:rsidR="00C1698B" w:rsidRPr="007C307C" w:rsidRDefault="00C1698B" w:rsidP="006E7548">
      <w:pPr>
        <w:spacing w:before="0" w:after="0"/>
        <w:rPr>
          <w:lang w:val="en-GB"/>
        </w:rPr>
      </w:pPr>
    </w:p>
    <w:p w14:paraId="1D0FC6AD" w14:textId="6254BE27" w:rsidR="00C1698B" w:rsidRDefault="00C1698B" w:rsidP="001A033A">
      <w:pPr>
        <w:pStyle w:val="Heading3"/>
      </w:pPr>
      <w:bookmarkStart w:id="1570" w:name="_Toc512925152"/>
      <w:r w:rsidRPr="007C307C">
        <w:t>S100_Catalogue</w:t>
      </w:r>
      <w:r>
        <w:t>Scope</w:t>
      </w:r>
      <w:bookmarkEnd w:id="1570"/>
    </w:p>
    <w:p w14:paraId="680FD0E2" w14:textId="51C9E198" w:rsidR="001E2B05" w:rsidRDefault="00A13E27" w:rsidP="001E2B05">
      <w:r>
        <w:rPr>
          <w:lang w:val="en-GB" w:eastAsia="ja-JP"/>
        </w:rPr>
        <w:t xml:space="preserve">S-129 uses </w:t>
      </w:r>
      <w:r w:rsidR="001E2B05" w:rsidRPr="002237E0">
        <w:t>S100_</w:t>
      </w:r>
      <w:r w:rsidR="001E2B05" w:rsidRPr="007C307C">
        <w:t>Catalogue</w:t>
      </w:r>
      <w:r w:rsidR="001E2B05">
        <w:t xml:space="preserve">Scope </w:t>
      </w:r>
      <w:r w:rsidR="00C60894">
        <w:t>enumeration as detailed</w:t>
      </w:r>
      <w:r w:rsidR="001E2B05">
        <w:t xml:space="preserve"> in </w:t>
      </w:r>
      <w:r w:rsidR="001E2B05" w:rsidRPr="001A033A">
        <w:t>S-100 Part 17, Clause 17-4.5</w:t>
      </w:r>
      <w:r>
        <w:t>, without modifications.</w:t>
      </w:r>
    </w:p>
    <w:p w14:paraId="67FC65F6" w14:textId="580AC3E5" w:rsidR="00386F70" w:rsidRDefault="00386F70">
      <w:pPr>
        <w:spacing w:before="0" w:after="0"/>
        <w:jc w:val="left"/>
      </w:pPr>
      <w:r>
        <w:br w:type="page"/>
      </w:r>
    </w:p>
    <w:p w14:paraId="300A07BA" w14:textId="77777777" w:rsidR="001A033A" w:rsidRDefault="001A033A" w:rsidP="001E2B05"/>
    <w:p w14:paraId="62C04216" w14:textId="77777777" w:rsidR="00B47A4D" w:rsidRDefault="00B47A4D" w:rsidP="001E2B05"/>
    <w:p w14:paraId="0EDF6CEA" w14:textId="77777777" w:rsidR="00B47A4D" w:rsidRDefault="00B47A4D" w:rsidP="001E2B05"/>
    <w:p w14:paraId="473DA0C5" w14:textId="77777777" w:rsidR="00B47A4D" w:rsidRDefault="00B47A4D" w:rsidP="001E2B05"/>
    <w:p w14:paraId="1262875A" w14:textId="77777777" w:rsidR="00B47A4D" w:rsidRDefault="00B47A4D" w:rsidP="001E2B05"/>
    <w:p w14:paraId="3F197D80" w14:textId="77777777" w:rsidR="00B47A4D" w:rsidRDefault="00B47A4D" w:rsidP="001E2B05"/>
    <w:p w14:paraId="52F18E0A" w14:textId="77777777" w:rsidR="00B47A4D" w:rsidRDefault="00B47A4D" w:rsidP="001E2B05"/>
    <w:p w14:paraId="296DA1D5" w14:textId="77777777" w:rsidR="00312929" w:rsidRPr="00E61AD8" w:rsidRDefault="00312929" w:rsidP="00716349">
      <w:pPr>
        <w:framePr w:w="4406" w:hSpace="240" w:vSpace="240" w:wrap="around" w:vAnchor="text" w:hAnchor="page" w:x="5881" w:y="453"/>
        <w:pBdr>
          <w:top w:val="single" w:sz="6" w:space="0" w:color="000000"/>
          <w:left w:val="single" w:sz="6" w:space="0" w:color="000000"/>
          <w:bottom w:val="single" w:sz="6" w:space="0" w:color="000000"/>
          <w:right w:val="single" w:sz="6" w:space="0" w:color="000000"/>
        </w:pBdr>
        <w:tabs>
          <w:tab w:val="center" w:pos="2203"/>
          <w:tab w:val="left" w:pos="2880"/>
          <w:tab w:val="left" w:pos="3600"/>
          <w:tab w:val="left" w:pos="4320"/>
          <w:tab w:val="left" w:pos="5040"/>
          <w:tab w:val="left" w:pos="5760"/>
          <w:tab w:val="left" w:pos="6480"/>
          <w:tab w:val="left" w:pos="7200"/>
          <w:tab w:val="left" w:pos="7920"/>
          <w:tab w:val="left" w:pos="8640"/>
        </w:tabs>
        <w:spacing w:after="0"/>
        <w:ind w:right="-90"/>
        <w:jc w:val="center"/>
        <w:rPr>
          <w:sz w:val="22"/>
          <w:lang w:eastAsia="en-GB"/>
        </w:rPr>
      </w:pPr>
      <w:r w:rsidRPr="00E61AD8">
        <w:rPr>
          <w:sz w:val="22"/>
          <w:lang w:eastAsia="en-GB"/>
        </w:rPr>
        <w:t>Page intentionally left blank</w:t>
      </w:r>
    </w:p>
    <w:p w14:paraId="7FE72949" w14:textId="77777777" w:rsidR="00B47A4D" w:rsidRDefault="00B47A4D" w:rsidP="001E2B05"/>
    <w:p w14:paraId="0F34DDB8" w14:textId="77777777" w:rsidR="00386F70" w:rsidRPr="001E2B05" w:rsidRDefault="00386F70" w:rsidP="00716349">
      <w:pPr>
        <w:jc w:val="center"/>
        <w:rPr>
          <w:lang w:val="en-GB" w:eastAsia="ja-JP"/>
        </w:rPr>
      </w:pPr>
    </w:p>
    <w:p w14:paraId="50EBD0DE" w14:textId="77777777" w:rsidR="00FC5198" w:rsidRDefault="00FC5198" w:rsidP="006E7548">
      <w:pPr>
        <w:spacing w:before="0" w:after="0"/>
        <w:rPr>
          <w:rFonts w:cs="Arial"/>
          <w:szCs w:val="20"/>
        </w:rPr>
        <w:sectPr w:rsidR="00FC5198" w:rsidSect="008200D9">
          <w:headerReference w:type="even" r:id="rId44"/>
          <w:headerReference w:type="default" r:id="rId45"/>
          <w:footerReference w:type="even" r:id="rId46"/>
          <w:footerReference w:type="default" r:id="rId47"/>
          <w:pgSz w:w="16838" w:h="11906" w:orient="landscape"/>
          <w:pgMar w:top="1418" w:right="1418" w:bottom="1418" w:left="1134" w:header="709" w:footer="788" w:gutter="0"/>
          <w:cols w:space="720"/>
          <w:docGrid w:linePitch="272"/>
        </w:sectPr>
      </w:pPr>
    </w:p>
    <w:p w14:paraId="7DCF0EAC" w14:textId="77777777" w:rsidR="00561650" w:rsidRPr="00CE2E2D" w:rsidRDefault="006E4207" w:rsidP="002721B0">
      <w:pPr>
        <w:pStyle w:val="Annex0"/>
      </w:pPr>
      <w:bookmarkStart w:id="1581" w:name="_Toc141177078"/>
      <w:bookmarkStart w:id="1582" w:name="_Toc141176447"/>
      <w:bookmarkStart w:id="1583" w:name="_Toc141177079"/>
      <w:bookmarkStart w:id="1584" w:name="_Toc127463875"/>
      <w:bookmarkStart w:id="1585" w:name="_Toc128125501"/>
      <w:bookmarkStart w:id="1586" w:name="_Toc141176283"/>
      <w:bookmarkStart w:id="1587" w:name="_Toc141176448"/>
      <w:bookmarkStart w:id="1588" w:name="_Toc141177080"/>
      <w:bookmarkStart w:id="1589" w:name="_Toc150177954"/>
      <w:bookmarkEnd w:id="1581"/>
      <w:bookmarkEnd w:id="1582"/>
      <w:bookmarkEnd w:id="1583"/>
      <w:r w:rsidRPr="00CE2E2D">
        <w:lastRenderedPageBreak/>
        <w:t>Data Classification and Encoding Guide</w:t>
      </w:r>
      <w:bookmarkEnd w:id="1584"/>
      <w:bookmarkEnd w:id="1585"/>
      <w:bookmarkEnd w:id="1586"/>
      <w:bookmarkEnd w:id="1587"/>
      <w:bookmarkEnd w:id="1588"/>
      <w:bookmarkEnd w:id="1589"/>
    </w:p>
    <w:p w14:paraId="4ED9F115" w14:textId="7B95487B" w:rsidR="00746982" w:rsidRPr="00273D9B" w:rsidRDefault="00746982" w:rsidP="00B3435A">
      <w:pPr>
        <w:pStyle w:val="Annexheader-level2"/>
      </w:pPr>
      <w:bookmarkStart w:id="1590" w:name="_Toc127463876"/>
      <w:bookmarkStart w:id="1591" w:name="_Toc128125502"/>
      <w:bookmarkStart w:id="1592" w:name="_Toc141176284"/>
      <w:bookmarkStart w:id="1593" w:name="_Toc141176449"/>
      <w:bookmarkStart w:id="1594" w:name="_Toc141177081"/>
      <w:bookmarkStart w:id="1595" w:name="_Toc150177955"/>
      <w:r w:rsidRPr="00273D9B">
        <w:t>UnderKeelClearancePlan</w:t>
      </w:r>
      <w:bookmarkEnd w:id="1590"/>
      <w:bookmarkEnd w:id="1591"/>
      <w:bookmarkEnd w:id="1592"/>
      <w:bookmarkEnd w:id="1593"/>
      <w:bookmarkEnd w:id="1594"/>
      <w:bookmarkEnd w:id="1595"/>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00" w:type="dxa"/>
          <w:left w:w="99" w:type="dxa"/>
          <w:right w:w="99" w:type="dxa"/>
        </w:tblCellMar>
        <w:tblLook w:val="0000" w:firstRow="0" w:lastRow="0" w:firstColumn="0" w:lastColumn="0" w:noHBand="0" w:noVBand="0"/>
      </w:tblPr>
      <w:tblGrid>
        <w:gridCol w:w="3066"/>
        <w:gridCol w:w="1476"/>
        <w:gridCol w:w="2228"/>
        <w:gridCol w:w="847"/>
        <w:gridCol w:w="1448"/>
      </w:tblGrid>
      <w:tr w:rsidR="00746982" w:rsidRPr="00ED6BEF" w14:paraId="70747683" w14:textId="77777777" w:rsidTr="003F67E2">
        <w:trPr>
          <w:cantSplit/>
          <w:trHeight w:val="20"/>
        </w:trPr>
        <w:tc>
          <w:tcPr>
            <w:tcW w:w="0" w:type="auto"/>
            <w:gridSpan w:val="5"/>
            <w:shd w:val="clear" w:color="auto" w:fill="auto"/>
          </w:tcPr>
          <w:p w14:paraId="1A029756" w14:textId="44E2424F" w:rsidR="00746982" w:rsidRPr="00ED6BEF" w:rsidRDefault="00746982" w:rsidP="00ED6BEF">
            <w:pPr>
              <w:widowControl w:val="0"/>
              <w:autoSpaceDE w:val="0"/>
              <w:autoSpaceDN w:val="0"/>
              <w:spacing w:before="60" w:after="60"/>
              <w:jc w:val="left"/>
              <w:rPr>
                <w:rFonts w:ascii="Arial Narrow" w:eastAsia="Malgun Gothic" w:hAnsi="Arial Narrow"/>
                <w:b/>
                <w:color w:val="000000"/>
                <w:kern w:val="2"/>
                <w:szCs w:val="22"/>
                <w:lang w:val="en-US" w:eastAsia="ko-KR"/>
              </w:rPr>
            </w:pPr>
            <w:r w:rsidRPr="00ED6BEF">
              <w:rPr>
                <w:rFonts w:ascii="Arial Narrow" w:eastAsia="Malgun Gothic" w:hAnsi="Arial Narrow"/>
                <w:b/>
                <w:color w:val="000000"/>
                <w:kern w:val="2"/>
                <w:szCs w:val="22"/>
                <w:u w:val="single"/>
                <w:lang w:val="en-US" w:eastAsia="ko-KR"/>
              </w:rPr>
              <w:t>IHO Definition</w:t>
            </w:r>
            <w:r w:rsidRPr="00ED6BEF">
              <w:rPr>
                <w:rFonts w:ascii="Arial Narrow" w:eastAsia="Malgun Gothic" w:hAnsi="Arial Narrow"/>
                <w:b/>
                <w:color w:val="000000"/>
                <w:kern w:val="2"/>
                <w:szCs w:val="22"/>
                <w:lang w:val="en-US" w:eastAsia="ko-KR"/>
              </w:rPr>
              <w:t xml:space="preserve">: </w:t>
            </w:r>
            <w:r w:rsidR="00431D1D" w:rsidRPr="00ED6BEF">
              <w:rPr>
                <w:rFonts w:ascii="Arial Narrow" w:eastAsia="Malgun Gothic" w:hAnsi="Arial Narrow"/>
                <w:color w:val="000000"/>
                <w:kern w:val="2"/>
                <w:szCs w:val="22"/>
                <w:lang w:val="en-US" w:eastAsia="ko-KR"/>
              </w:rPr>
              <w:t>UKC plan</w:t>
            </w:r>
            <w:r w:rsidR="00BA2988" w:rsidRPr="00ED6BEF">
              <w:rPr>
                <w:rFonts w:ascii="Arial Narrow" w:eastAsia="Malgun Gothic" w:hAnsi="Arial Narrow"/>
                <w:color w:val="000000"/>
                <w:kern w:val="2"/>
                <w:szCs w:val="22"/>
                <w:lang w:val="en-US" w:eastAsia="ko-KR"/>
              </w:rPr>
              <w:t>s</w:t>
            </w:r>
            <w:r w:rsidR="00431D1D" w:rsidRPr="00ED6BEF">
              <w:rPr>
                <w:rFonts w:ascii="Arial Narrow" w:eastAsia="Malgun Gothic" w:hAnsi="Arial Narrow"/>
                <w:color w:val="000000"/>
                <w:kern w:val="2"/>
                <w:szCs w:val="22"/>
                <w:lang w:val="en-US" w:eastAsia="ko-KR"/>
              </w:rPr>
              <w:t xml:space="preserve"> </w:t>
            </w:r>
            <w:r w:rsidR="00BA2988" w:rsidRPr="00ED6BEF">
              <w:rPr>
                <w:rFonts w:ascii="Arial Narrow" w:eastAsia="Malgun Gothic" w:hAnsi="Arial Narrow"/>
                <w:color w:val="000000"/>
                <w:kern w:val="2"/>
                <w:szCs w:val="22"/>
                <w:lang w:val="en-US" w:eastAsia="ko-KR"/>
              </w:rPr>
              <w:t>are</w:t>
            </w:r>
            <w:r w:rsidR="00431D1D" w:rsidRPr="00ED6BEF">
              <w:rPr>
                <w:rFonts w:ascii="Arial Narrow" w:eastAsia="Malgun Gothic" w:hAnsi="Arial Narrow"/>
                <w:color w:val="000000"/>
                <w:kern w:val="2"/>
                <w:szCs w:val="22"/>
                <w:lang w:val="en-US" w:eastAsia="ko-KR"/>
              </w:rPr>
              <w:t xml:space="preserve"> specific to a ship and a </w:t>
            </w:r>
            <w:r w:rsidR="00E855CB">
              <w:rPr>
                <w:rFonts w:ascii="Arial Narrow" w:eastAsia="Malgun Gothic" w:hAnsi="Arial Narrow"/>
                <w:color w:val="000000"/>
                <w:kern w:val="2"/>
                <w:szCs w:val="22"/>
                <w:lang w:val="en-US" w:eastAsia="ko-KR"/>
              </w:rPr>
              <w:t>UKCM Operational Area</w:t>
            </w:r>
            <w:r w:rsidR="00BA2988" w:rsidRPr="00ED6BEF">
              <w:rPr>
                <w:rFonts w:ascii="Arial Narrow" w:eastAsia="Malgun Gothic" w:hAnsi="Arial Narrow"/>
                <w:color w:val="000000"/>
                <w:kern w:val="2"/>
                <w:szCs w:val="22"/>
                <w:lang w:val="en-US" w:eastAsia="ko-KR"/>
              </w:rPr>
              <w:t xml:space="preserve">.  There are three kinds of plan: a </w:t>
            </w:r>
            <w:del w:id="1596" w:author="Jason Rhee" w:date="2024-07-21T21:25:00Z" w16du:dateUtc="2024-07-21T11:25:00Z">
              <w:r w:rsidR="00BA2988" w:rsidRPr="00ED6BEF" w:rsidDel="00D52A25">
                <w:rPr>
                  <w:rFonts w:ascii="Arial Narrow" w:eastAsia="Malgun Gothic" w:hAnsi="Arial Narrow"/>
                  <w:color w:val="000000"/>
                  <w:kern w:val="2"/>
                  <w:szCs w:val="22"/>
                  <w:lang w:val="en-US" w:eastAsia="ko-KR"/>
                </w:rPr>
                <w:delText>pre</w:delText>
              </w:r>
            </w:del>
            <w:ins w:id="1597" w:author="Jason Rhee" w:date="2024-07-21T21:25:00Z" w16du:dateUtc="2024-07-21T11:25:00Z">
              <w:r w:rsidR="00D52A25">
                <w:rPr>
                  <w:rFonts w:ascii="Arial Narrow" w:eastAsia="Malgun Gothic" w:hAnsi="Arial Narrow" w:hint="eastAsia"/>
                  <w:color w:val="000000"/>
                  <w:kern w:val="2"/>
                  <w:szCs w:val="22"/>
                  <w:lang w:val="en-US" w:eastAsia="ko-KR"/>
                </w:rPr>
                <w:t>P</w:t>
              </w:r>
              <w:r w:rsidR="00D52A25" w:rsidRPr="00ED6BEF">
                <w:rPr>
                  <w:rFonts w:ascii="Arial Narrow" w:eastAsia="Malgun Gothic" w:hAnsi="Arial Narrow"/>
                  <w:color w:val="000000"/>
                  <w:kern w:val="2"/>
                  <w:szCs w:val="22"/>
                  <w:lang w:val="en-US" w:eastAsia="ko-KR"/>
                </w:rPr>
                <w:t>re</w:t>
              </w:r>
            </w:ins>
            <w:r w:rsidR="00BA2988" w:rsidRPr="00ED6BEF">
              <w:rPr>
                <w:rFonts w:ascii="Arial Narrow" w:eastAsia="Malgun Gothic" w:hAnsi="Arial Narrow"/>
                <w:color w:val="000000"/>
                <w:kern w:val="2"/>
                <w:szCs w:val="22"/>
                <w:lang w:val="en-US" w:eastAsia="ko-KR"/>
              </w:rPr>
              <w:t xml:space="preserve">-plan, an </w:t>
            </w:r>
            <w:del w:id="1598" w:author="Jason Rhee" w:date="2024-07-21T21:25:00Z" w16du:dateUtc="2024-07-21T11:25:00Z">
              <w:r w:rsidR="00BA2988" w:rsidRPr="00ED6BEF" w:rsidDel="00D52A25">
                <w:rPr>
                  <w:rFonts w:ascii="Arial Narrow" w:eastAsia="Malgun Gothic" w:hAnsi="Arial Narrow"/>
                  <w:color w:val="000000"/>
                  <w:kern w:val="2"/>
                  <w:szCs w:val="22"/>
                  <w:lang w:val="en-US" w:eastAsia="ko-KR"/>
                </w:rPr>
                <w:delText xml:space="preserve">actual </w:delText>
              </w:r>
            </w:del>
            <w:ins w:id="1599" w:author="Jason Rhee" w:date="2024-07-21T21:25:00Z" w16du:dateUtc="2024-07-21T11:25:00Z">
              <w:r w:rsidR="00D52A25">
                <w:rPr>
                  <w:rFonts w:ascii="Arial Narrow" w:eastAsia="Malgun Gothic" w:hAnsi="Arial Narrow" w:hint="eastAsia"/>
                  <w:color w:val="000000"/>
                  <w:kern w:val="2"/>
                  <w:szCs w:val="22"/>
                  <w:lang w:val="en-US" w:eastAsia="ko-KR"/>
                </w:rPr>
                <w:t>A</w:t>
              </w:r>
              <w:r w:rsidR="00D52A25" w:rsidRPr="00ED6BEF">
                <w:rPr>
                  <w:rFonts w:ascii="Arial Narrow" w:eastAsia="Malgun Gothic" w:hAnsi="Arial Narrow"/>
                  <w:color w:val="000000"/>
                  <w:kern w:val="2"/>
                  <w:szCs w:val="22"/>
                  <w:lang w:val="en-US" w:eastAsia="ko-KR"/>
                </w:rPr>
                <w:t xml:space="preserve">ctual </w:t>
              </w:r>
            </w:ins>
            <w:del w:id="1600" w:author="Jason Rhee" w:date="2024-07-21T21:25:00Z" w16du:dateUtc="2024-07-21T11:25:00Z">
              <w:r w:rsidR="00BA2988" w:rsidRPr="00ED6BEF" w:rsidDel="00D52A25">
                <w:rPr>
                  <w:rFonts w:ascii="Arial Narrow" w:eastAsia="Malgun Gothic" w:hAnsi="Arial Narrow"/>
                  <w:color w:val="000000"/>
                  <w:kern w:val="2"/>
                  <w:szCs w:val="22"/>
                  <w:lang w:val="en-US" w:eastAsia="ko-KR"/>
                </w:rPr>
                <w:delText xml:space="preserve">plan </w:delText>
              </w:r>
            </w:del>
            <w:ins w:id="1601" w:author="Jason Rhee" w:date="2024-07-21T21:25:00Z" w16du:dateUtc="2024-07-21T11:25:00Z">
              <w:r w:rsidR="00D52A25">
                <w:rPr>
                  <w:rFonts w:ascii="Arial Narrow" w:eastAsia="Malgun Gothic" w:hAnsi="Arial Narrow" w:hint="eastAsia"/>
                  <w:color w:val="000000"/>
                  <w:kern w:val="2"/>
                  <w:szCs w:val="22"/>
                  <w:lang w:val="en-US" w:eastAsia="ko-KR"/>
                </w:rPr>
                <w:t>P</w:t>
              </w:r>
              <w:r w:rsidR="00D52A25" w:rsidRPr="00ED6BEF">
                <w:rPr>
                  <w:rFonts w:ascii="Arial Narrow" w:eastAsia="Malgun Gothic" w:hAnsi="Arial Narrow"/>
                  <w:color w:val="000000"/>
                  <w:kern w:val="2"/>
                  <w:szCs w:val="22"/>
                  <w:lang w:val="en-US" w:eastAsia="ko-KR"/>
                </w:rPr>
                <w:t xml:space="preserve">lan </w:t>
              </w:r>
            </w:ins>
            <w:r w:rsidR="00BA2988" w:rsidRPr="00ED6BEF">
              <w:rPr>
                <w:rFonts w:ascii="Arial Narrow" w:eastAsia="Malgun Gothic" w:hAnsi="Arial Narrow"/>
                <w:color w:val="000000"/>
                <w:kern w:val="2"/>
                <w:szCs w:val="22"/>
                <w:lang w:val="en-US" w:eastAsia="ko-KR"/>
              </w:rPr>
              <w:t xml:space="preserve">and an </w:t>
            </w:r>
            <w:del w:id="1602" w:author="Jason Rhee" w:date="2024-07-21T21:25:00Z" w16du:dateUtc="2024-07-21T11:25:00Z">
              <w:r w:rsidR="00BA2988" w:rsidRPr="00ED6BEF" w:rsidDel="00D52A25">
                <w:rPr>
                  <w:rFonts w:ascii="Arial Narrow" w:eastAsia="Malgun Gothic" w:hAnsi="Arial Narrow"/>
                  <w:color w:val="000000"/>
                  <w:kern w:val="2"/>
                  <w:szCs w:val="22"/>
                  <w:lang w:val="en-US" w:eastAsia="ko-KR"/>
                </w:rPr>
                <w:delText xml:space="preserve">actual </w:delText>
              </w:r>
            </w:del>
            <w:ins w:id="1603" w:author="Jason Rhee" w:date="2024-07-21T21:25:00Z" w16du:dateUtc="2024-07-21T11:25:00Z">
              <w:r w:rsidR="00D52A25">
                <w:rPr>
                  <w:rFonts w:ascii="Arial Narrow" w:eastAsia="Malgun Gothic" w:hAnsi="Arial Narrow" w:hint="eastAsia"/>
                  <w:color w:val="000000"/>
                  <w:kern w:val="2"/>
                  <w:szCs w:val="22"/>
                  <w:lang w:val="en-US" w:eastAsia="ko-KR"/>
                </w:rPr>
                <w:t>A</w:t>
              </w:r>
              <w:r w:rsidR="00D52A25" w:rsidRPr="00ED6BEF">
                <w:rPr>
                  <w:rFonts w:ascii="Arial Narrow" w:eastAsia="Malgun Gothic" w:hAnsi="Arial Narrow"/>
                  <w:color w:val="000000"/>
                  <w:kern w:val="2"/>
                  <w:szCs w:val="22"/>
                  <w:lang w:val="en-US" w:eastAsia="ko-KR"/>
                </w:rPr>
                <w:t xml:space="preserve">ctual </w:t>
              </w:r>
            </w:ins>
            <w:del w:id="1604" w:author="Jason Rhee" w:date="2024-07-21T21:25:00Z" w16du:dateUtc="2024-07-21T11:25:00Z">
              <w:r w:rsidR="00BA2988" w:rsidRPr="00ED6BEF" w:rsidDel="00D52A25">
                <w:rPr>
                  <w:rFonts w:ascii="Arial Narrow" w:eastAsia="Malgun Gothic" w:hAnsi="Arial Narrow"/>
                  <w:color w:val="000000"/>
                  <w:kern w:val="2"/>
                  <w:szCs w:val="22"/>
                  <w:lang w:val="en-US" w:eastAsia="ko-KR"/>
                </w:rPr>
                <w:delText>update</w:delText>
              </w:r>
            </w:del>
            <w:ins w:id="1605" w:author="Jason Rhee" w:date="2024-07-21T21:25:00Z" w16du:dateUtc="2024-07-21T11:25:00Z">
              <w:r w:rsidR="00D52A25">
                <w:rPr>
                  <w:rFonts w:ascii="Arial Narrow" w:eastAsia="Malgun Gothic" w:hAnsi="Arial Narrow" w:hint="eastAsia"/>
                  <w:color w:val="000000"/>
                  <w:kern w:val="2"/>
                  <w:szCs w:val="22"/>
                  <w:lang w:val="en-US" w:eastAsia="ko-KR"/>
                </w:rPr>
                <w:t>U</w:t>
              </w:r>
              <w:r w:rsidR="00D52A25" w:rsidRPr="00ED6BEF">
                <w:rPr>
                  <w:rFonts w:ascii="Arial Narrow" w:eastAsia="Malgun Gothic" w:hAnsi="Arial Narrow"/>
                  <w:color w:val="000000"/>
                  <w:kern w:val="2"/>
                  <w:szCs w:val="22"/>
                  <w:lang w:val="en-US" w:eastAsia="ko-KR"/>
                </w:rPr>
                <w:t>pdate</w:t>
              </w:r>
            </w:ins>
            <w:r w:rsidR="00BA2988" w:rsidRPr="00ED6BEF">
              <w:rPr>
                <w:rFonts w:ascii="Arial Narrow" w:eastAsia="Malgun Gothic" w:hAnsi="Arial Narrow"/>
                <w:color w:val="000000"/>
                <w:kern w:val="2"/>
                <w:szCs w:val="22"/>
                <w:lang w:val="en-US" w:eastAsia="ko-KR"/>
              </w:rPr>
              <w:t>.</w:t>
            </w:r>
          </w:p>
        </w:tc>
      </w:tr>
      <w:tr w:rsidR="00746982" w:rsidRPr="00ED6BEF" w14:paraId="1B19277F" w14:textId="77777777" w:rsidTr="003F67E2">
        <w:trPr>
          <w:cantSplit/>
          <w:trHeight w:val="20"/>
        </w:trPr>
        <w:tc>
          <w:tcPr>
            <w:tcW w:w="0" w:type="auto"/>
            <w:gridSpan w:val="5"/>
            <w:shd w:val="clear" w:color="auto" w:fill="auto"/>
          </w:tcPr>
          <w:p w14:paraId="3EF3693D" w14:textId="77777777" w:rsidR="00746982" w:rsidRPr="00ED6BEF" w:rsidRDefault="00746982" w:rsidP="00ED6BEF">
            <w:pPr>
              <w:widowControl w:val="0"/>
              <w:autoSpaceDE w:val="0"/>
              <w:autoSpaceDN w:val="0"/>
              <w:spacing w:before="60" w:after="60"/>
              <w:jc w:val="left"/>
              <w:rPr>
                <w:rFonts w:ascii="Arial Narrow" w:eastAsia="Malgun Gothic" w:hAnsi="Arial Narrow"/>
                <w:b/>
                <w:color w:val="000000"/>
                <w:kern w:val="2"/>
                <w:szCs w:val="22"/>
                <w:lang w:val="en-US" w:eastAsia="ko-KR"/>
              </w:rPr>
            </w:pPr>
            <w:r w:rsidRPr="00ED6BEF">
              <w:rPr>
                <w:rFonts w:ascii="Arial Narrow" w:eastAsia="Malgun Gothic" w:hAnsi="Arial Narrow" w:hint="eastAsia"/>
                <w:b/>
                <w:color w:val="000000"/>
                <w:kern w:val="2"/>
                <w:szCs w:val="22"/>
                <w:u w:val="single"/>
                <w:lang w:val="en-US" w:eastAsia="ko-KR"/>
              </w:rPr>
              <w:t>S</w:t>
            </w:r>
            <w:r w:rsidRPr="00ED6BEF">
              <w:rPr>
                <w:rFonts w:ascii="Arial Narrow" w:eastAsia="Malgun Gothic" w:hAnsi="Arial Narrow"/>
                <w:b/>
                <w:color w:val="000000"/>
                <w:kern w:val="2"/>
                <w:szCs w:val="22"/>
                <w:u w:val="single"/>
                <w:lang w:val="en-US" w:eastAsia="ko-KR"/>
              </w:rPr>
              <w:t>-129 Metadata Feature:</w:t>
            </w:r>
            <w:r w:rsidRPr="00ED6BEF">
              <w:rPr>
                <w:rFonts w:ascii="Arial Narrow" w:eastAsia="Malgun Gothic" w:hAnsi="Arial Narrow"/>
                <w:b/>
                <w:color w:val="000000"/>
                <w:kern w:val="2"/>
                <w:szCs w:val="22"/>
                <w:lang w:val="en-US" w:eastAsia="ko-KR"/>
              </w:rPr>
              <w:t xml:space="preserve"> UnderKeelClearancePlan</w:t>
            </w:r>
          </w:p>
        </w:tc>
      </w:tr>
      <w:tr w:rsidR="00746982" w:rsidRPr="00ED6BEF" w14:paraId="20E8D951" w14:textId="77777777" w:rsidTr="003F67E2">
        <w:trPr>
          <w:cantSplit/>
          <w:trHeight w:val="20"/>
        </w:trPr>
        <w:tc>
          <w:tcPr>
            <w:tcW w:w="0" w:type="auto"/>
            <w:gridSpan w:val="5"/>
            <w:shd w:val="clear" w:color="auto" w:fill="auto"/>
          </w:tcPr>
          <w:p w14:paraId="2F0D00EA" w14:textId="77777777" w:rsidR="00746982" w:rsidRPr="00ED6BEF" w:rsidRDefault="00746982" w:rsidP="00ED6BEF">
            <w:pPr>
              <w:widowControl w:val="0"/>
              <w:autoSpaceDE w:val="0"/>
              <w:autoSpaceDN w:val="0"/>
              <w:spacing w:before="60" w:after="60"/>
              <w:jc w:val="left"/>
              <w:rPr>
                <w:rFonts w:ascii="Arial Narrow" w:eastAsia="Malgun Gothic" w:hAnsi="Arial Narrow"/>
                <w:b/>
                <w:color w:val="000000"/>
                <w:kern w:val="2"/>
                <w:szCs w:val="22"/>
                <w:u w:val="single"/>
                <w:lang w:val="en-US" w:eastAsia="ko-KR"/>
              </w:rPr>
            </w:pPr>
            <w:r w:rsidRPr="00ED6BEF">
              <w:rPr>
                <w:rFonts w:ascii="Arial Narrow" w:eastAsia="Malgun Gothic" w:hAnsi="Arial Narrow"/>
                <w:b/>
                <w:color w:val="000000"/>
                <w:kern w:val="2"/>
                <w:szCs w:val="22"/>
                <w:u w:val="single"/>
                <w:lang w:val="en-US" w:eastAsia="ko-KR"/>
              </w:rPr>
              <w:t>Super Type:</w:t>
            </w:r>
          </w:p>
        </w:tc>
      </w:tr>
      <w:tr w:rsidR="00746982" w:rsidRPr="00ED6BEF" w14:paraId="4AA15BD6" w14:textId="77777777" w:rsidTr="003F67E2">
        <w:trPr>
          <w:cantSplit/>
          <w:trHeight w:val="20"/>
        </w:trPr>
        <w:tc>
          <w:tcPr>
            <w:tcW w:w="0" w:type="auto"/>
            <w:gridSpan w:val="5"/>
            <w:shd w:val="clear" w:color="auto" w:fill="auto"/>
          </w:tcPr>
          <w:p w14:paraId="1FE5B6C5" w14:textId="59C8981F" w:rsidR="00746982" w:rsidRPr="00ED6BEF" w:rsidRDefault="00746982" w:rsidP="00ED6BEF">
            <w:pPr>
              <w:widowControl w:val="0"/>
              <w:autoSpaceDE w:val="0"/>
              <w:autoSpaceDN w:val="0"/>
              <w:spacing w:before="60" w:after="60"/>
              <w:jc w:val="left"/>
              <w:rPr>
                <w:rFonts w:ascii="Arial Narrow" w:eastAsia="Malgun Gothic" w:hAnsi="Arial Narrow"/>
                <w:b/>
                <w:color w:val="000000"/>
                <w:kern w:val="2"/>
                <w:szCs w:val="22"/>
                <w:lang w:val="en-US" w:eastAsia="ko-KR"/>
              </w:rPr>
            </w:pPr>
            <w:r w:rsidRPr="00ED6BEF">
              <w:rPr>
                <w:rFonts w:ascii="Arial Narrow" w:eastAsia="Malgun Gothic" w:hAnsi="Arial Narrow"/>
                <w:b/>
                <w:color w:val="000000"/>
                <w:kern w:val="2"/>
                <w:szCs w:val="22"/>
                <w:u w:val="single"/>
                <w:lang w:val="en-US" w:eastAsia="ko-KR"/>
              </w:rPr>
              <w:t>Primitive:</w:t>
            </w:r>
            <w:r w:rsidRPr="00ED6BEF">
              <w:rPr>
                <w:rFonts w:ascii="Arial Narrow" w:eastAsia="Malgun Gothic" w:hAnsi="Arial Narrow"/>
                <w:b/>
                <w:color w:val="000000"/>
                <w:kern w:val="2"/>
                <w:szCs w:val="22"/>
                <w:lang w:val="en-US" w:eastAsia="ko-KR"/>
              </w:rPr>
              <w:t xml:space="preserve"> </w:t>
            </w:r>
            <w:r w:rsidR="001F7144">
              <w:rPr>
                <w:rFonts w:ascii="Arial Narrow" w:eastAsia="Malgun Gothic" w:hAnsi="Arial Narrow"/>
                <w:b/>
                <w:color w:val="000000"/>
                <w:kern w:val="2"/>
                <w:szCs w:val="22"/>
                <w:lang w:val="en-US" w:eastAsia="ko-KR"/>
              </w:rPr>
              <w:t>surface</w:t>
            </w:r>
          </w:p>
        </w:tc>
      </w:tr>
      <w:tr w:rsidR="00D223AF" w:rsidRPr="00ED6BEF" w14:paraId="0F27A34C" w14:textId="77777777" w:rsidTr="003F67E2">
        <w:trPr>
          <w:cantSplit/>
          <w:trHeight w:val="20"/>
        </w:trPr>
        <w:tc>
          <w:tcPr>
            <w:tcW w:w="0" w:type="auto"/>
            <w:shd w:val="clear" w:color="auto" w:fill="auto"/>
          </w:tcPr>
          <w:p w14:paraId="2B4D0A65" w14:textId="77777777" w:rsidR="00746982" w:rsidRPr="00ED6BEF" w:rsidRDefault="00746982" w:rsidP="00ED6BEF">
            <w:pPr>
              <w:widowControl w:val="0"/>
              <w:autoSpaceDE w:val="0"/>
              <w:autoSpaceDN w:val="0"/>
              <w:spacing w:before="60" w:after="60"/>
              <w:jc w:val="left"/>
              <w:rPr>
                <w:rFonts w:ascii="Arial Narrow" w:eastAsia="Malgun Gothic" w:hAnsi="Arial Narrow"/>
                <w:i/>
                <w:color w:val="0000FF"/>
                <w:kern w:val="2"/>
                <w:szCs w:val="22"/>
                <w:lang w:val="en-US" w:eastAsia="ko-KR"/>
              </w:rPr>
            </w:pPr>
            <w:r w:rsidRPr="00ED6BEF">
              <w:rPr>
                <w:rFonts w:ascii="Arial Narrow" w:eastAsia="Malgun Gothic" w:hAnsi="Arial Narrow"/>
                <w:i/>
                <w:color w:val="0000FF"/>
                <w:kern w:val="2"/>
                <w:szCs w:val="22"/>
                <w:lang w:val="en-US" w:eastAsia="ko-KR"/>
              </w:rPr>
              <w:t>Real World</w:t>
            </w:r>
          </w:p>
        </w:tc>
        <w:tc>
          <w:tcPr>
            <w:tcW w:w="0" w:type="auto"/>
            <w:gridSpan w:val="2"/>
            <w:shd w:val="clear" w:color="auto" w:fill="auto"/>
          </w:tcPr>
          <w:p w14:paraId="45947C83" w14:textId="77777777" w:rsidR="00746982" w:rsidRPr="00ED6BEF" w:rsidRDefault="00746982" w:rsidP="00ED6BEF">
            <w:pPr>
              <w:widowControl w:val="0"/>
              <w:autoSpaceDE w:val="0"/>
              <w:autoSpaceDN w:val="0"/>
              <w:spacing w:before="60" w:after="60"/>
              <w:jc w:val="left"/>
              <w:rPr>
                <w:rFonts w:ascii="Arial Narrow" w:eastAsia="Malgun Gothic" w:hAnsi="Arial Narrow"/>
                <w:i/>
                <w:color w:val="0000FF"/>
                <w:kern w:val="2"/>
                <w:szCs w:val="22"/>
                <w:lang w:val="en-US" w:eastAsia="ko-KR"/>
              </w:rPr>
            </w:pPr>
            <w:r w:rsidRPr="00ED6BEF">
              <w:rPr>
                <w:rFonts w:ascii="Arial Narrow" w:eastAsia="Malgun Gothic" w:hAnsi="Arial Narrow"/>
                <w:i/>
                <w:color w:val="0000FF"/>
                <w:kern w:val="2"/>
                <w:szCs w:val="22"/>
                <w:lang w:val="en-US" w:eastAsia="ko-KR"/>
              </w:rPr>
              <w:t>Paper Chart Symbol</w:t>
            </w:r>
          </w:p>
        </w:tc>
        <w:tc>
          <w:tcPr>
            <w:tcW w:w="0" w:type="auto"/>
            <w:gridSpan w:val="2"/>
            <w:shd w:val="clear" w:color="auto" w:fill="auto"/>
          </w:tcPr>
          <w:p w14:paraId="6C7993CA" w14:textId="77777777" w:rsidR="00746982" w:rsidRPr="00ED6BEF" w:rsidRDefault="00746982" w:rsidP="00ED6BEF">
            <w:pPr>
              <w:widowControl w:val="0"/>
              <w:autoSpaceDE w:val="0"/>
              <w:autoSpaceDN w:val="0"/>
              <w:spacing w:before="60" w:after="60"/>
              <w:jc w:val="left"/>
              <w:rPr>
                <w:rFonts w:ascii="Arial Narrow" w:eastAsia="Malgun Gothic" w:hAnsi="Arial Narrow"/>
                <w:i/>
                <w:color w:val="0000FF"/>
                <w:kern w:val="2"/>
                <w:szCs w:val="22"/>
                <w:lang w:val="en-US" w:eastAsia="ko-KR"/>
              </w:rPr>
            </w:pPr>
            <w:r w:rsidRPr="00ED6BEF">
              <w:rPr>
                <w:rFonts w:ascii="Arial Narrow" w:eastAsia="Malgun Gothic" w:hAnsi="Arial Narrow"/>
                <w:i/>
                <w:color w:val="0000FF"/>
                <w:kern w:val="2"/>
                <w:szCs w:val="22"/>
                <w:lang w:val="en-US" w:eastAsia="ko-KR"/>
              </w:rPr>
              <w:t>ECDIS Symbol</w:t>
            </w:r>
          </w:p>
        </w:tc>
      </w:tr>
      <w:tr w:rsidR="00A320A1" w:rsidRPr="00ED6BEF" w14:paraId="45CC930E" w14:textId="77777777" w:rsidTr="003F67E2">
        <w:trPr>
          <w:cantSplit/>
          <w:trHeight w:val="20"/>
        </w:trPr>
        <w:tc>
          <w:tcPr>
            <w:tcW w:w="0" w:type="auto"/>
            <w:shd w:val="clear" w:color="auto" w:fill="auto"/>
          </w:tcPr>
          <w:p w14:paraId="7EB05846" w14:textId="77777777" w:rsidR="00746982" w:rsidRPr="00ED6BEF" w:rsidRDefault="00746982" w:rsidP="00ED6BEF">
            <w:pPr>
              <w:widowControl w:val="0"/>
              <w:autoSpaceDE w:val="0"/>
              <w:autoSpaceDN w:val="0"/>
              <w:spacing w:before="60" w:after="60"/>
              <w:jc w:val="left"/>
              <w:rPr>
                <w:rFonts w:ascii="Arial Narrow" w:eastAsia="Malgun Gothic" w:hAnsi="Arial Narrow"/>
                <w:b/>
                <w:color w:val="000000"/>
                <w:kern w:val="2"/>
                <w:szCs w:val="22"/>
                <w:lang w:val="en-US" w:eastAsia="ko-KR"/>
              </w:rPr>
            </w:pPr>
            <w:r w:rsidRPr="00ED6BEF">
              <w:rPr>
                <w:rFonts w:ascii="Arial Narrow" w:eastAsia="Malgun Gothic" w:hAnsi="Arial Narrow"/>
                <w:b/>
                <w:color w:val="000000"/>
                <w:kern w:val="2"/>
                <w:szCs w:val="22"/>
                <w:lang w:val="en-US" w:eastAsia="ko-KR"/>
              </w:rPr>
              <w:t>S-129 Attribute</w:t>
            </w:r>
          </w:p>
        </w:tc>
        <w:tc>
          <w:tcPr>
            <w:tcW w:w="0" w:type="auto"/>
            <w:shd w:val="clear" w:color="auto" w:fill="auto"/>
          </w:tcPr>
          <w:p w14:paraId="4E376213" w14:textId="77777777" w:rsidR="00746982" w:rsidRPr="00ED6BEF" w:rsidRDefault="00746982" w:rsidP="00ED6BEF">
            <w:pPr>
              <w:widowControl w:val="0"/>
              <w:autoSpaceDE w:val="0"/>
              <w:autoSpaceDN w:val="0"/>
              <w:spacing w:before="60" w:after="60"/>
              <w:jc w:val="left"/>
              <w:rPr>
                <w:rFonts w:ascii="Arial Narrow" w:eastAsia="Malgun Gothic" w:hAnsi="Arial Narrow"/>
                <w:b/>
                <w:color w:val="000000"/>
                <w:kern w:val="2"/>
                <w:szCs w:val="22"/>
                <w:lang w:val="en-US" w:eastAsia="ko-KR"/>
              </w:rPr>
            </w:pPr>
            <w:r w:rsidRPr="00ED6BEF">
              <w:rPr>
                <w:rFonts w:ascii="Arial Narrow" w:eastAsia="Malgun Gothic" w:hAnsi="Arial Narrow"/>
                <w:b/>
                <w:color w:val="000000"/>
                <w:kern w:val="2"/>
                <w:szCs w:val="22"/>
                <w:lang w:val="en-US" w:eastAsia="ko-KR"/>
              </w:rPr>
              <w:t>S-57 Acronym</w:t>
            </w:r>
          </w:p>
        </w:tc>
        <w:tc>
          <w:tcPr>
            <w:tcW w:w="0" w:type="auto"/>
            <w:shd w:val="clear" w:color="auto" w:fill="auto"/>
          </w:tcPr>
          <w:p w14:paraId="3DBA5B6E" w14:textId="77777777" w:rsidR="00746982" w:rsidRPr="00ED6BEF" w:rsidRDefault="00746982" w:rsidP="00ED6BEF">
            <w:pPr>
              <w:widowControl w:val="0"/>
              <w:autoSpaceDE w:val="0"/>
              <w:autoSpaceDN w:val="0"/>
              <w:spacing w:before="60" w:after="60"/>
              <w:jc w:val="left"/>
              <w:rPr>
                <w:rFonts w:ascii="Arial Narrow" w:eastAsia="Malgun Gothic" w:hAnsi="Arial Narrow"/>
                <w:b/>
                <w:color w:val="000000"/>
                <w:kern w:val="2"/>
                <w:szCs w:val="22"/>
                <w:lang w:val="en-US" w:eastAsia="ko-KR"/>
              </w:rPr>
            </w:pPr>
            <w:r w:rsidRPr="00ED6BEF">
              <w:rPr>
                <w:rFonts w:ascii="Arial Narrow" w:eastAsia="Malgun Gothic" w:hAnsi="Arial Narrow"/>
                <w:b/>
                <w:color w:val="000000"/>
                <w:kern w:val="2"/>
                <w:szCs w:val="22"/>
                <w:lang w:val="en-US" w:eastAsia="ko-KR"/>
              </w:rPr>
              <w:t>Allowable Encoding Value</w:t>
            </w:r>
          </w:p>
        </w:tc>
        <w:tc>
          <w:tcPr>
            <w:tcW w:w="0" w:type="auto"/>
            <w:shd w:val="clear" w:color="auto" w:fill="auto"/>
          </w:tcPr>
          <w:p w14:paraId="31524D59" w14:textId="77777777" w:rsidR="00746982" w:rsidRPr="00ED6BEF" w:rsidRDefault="00746982" w:rsidP="00ED6BEF">
            <w:pPr>
              <w:widowControl w:val="0"/>
              <w:autoSpaceDE w:val="0"/>
              <w:autoSpaceDN w:val="0"/>
              <w:spacing w:before="60" w:after="60"/>
              <w:jc w:val="left"/>
              <w:rPr>
                <w:rFonts w:ascii="Arial Narrow" w:eastAsia="Malgun Gothic" w:hAnsi="Arial Narrow"/>
                <w:b/>
                <w:color w:val="000000"/>
                <w:kern w:val="2"/>
                <w:szCs w:val="22"/>
                <w:lang w:val="en-US" w:eastAsia="ko-KR"/>
              </w:rPr>
            </w:pPr>
            <w:r w:rsidRPr="00ED6BEF">
              <w:rPr>
                <w:rFonts w:ascii="Arial Narrow" w:eastAsia="Malgun Gothic" w:hAnsi="Arial Narrow"/>
                <w:b/>
                <w:color w:val="000000"/>
                <w:kern w:val="2"/>
                <w:szCs w:val="22"/>
                <w:lang w:val="en-US" w:eastAsia="ko-KR"/>
              </w:rPr>
              <w:t>Type</w:t>
            </w:r>
          </w:p>
        </w:tc>
        <w:tc>
          <w:tcPr>
            <w:tcW w:w="0" w:type="auto"/>
            <w:shd w:val="clear" w:color="auto" w:fill="auto"/>
          </w:tcPr>
          <w:p w14:paraId="3D6E26A0" w14:textId="77777777" w:rsidR="00746982" w:rsidRPr="00ED6BEF" w:rsidRDefault="00746982" w:rsidP="00ED6BEF">
            <w:pPr>
              <w:widowControl w:val="0"/>
              <w:autoSpaceDE w:val="0"/>
              <w:autoSpaceDN w:val="0"/>
              <w:spacing w:before="60" w:after="60"/>
              <w:jc w:val="left"/>
              <w:rPr>
                <w:rFonts w:ascii="Arial Narrow" w:eastAsia="Malgun Gothic" w:hAnsi="Arial Narrow"/>
                <w:b/>
                <w:color w:val="000000"/>
                <w:kern w:val="2"/>
                <w:szCs w:val="22"/>
                <w:lang w:val="en-US" w:eastAsia="ko-KR"/>
              </w:rPr>
            </w:pPr>
            <w:r w:rsidRPr="00ED6BEF">
              <w:rPr>
                <w:rFonts w:ascii="Arial Narrow" w:eastAsia="Malgun Gothic" w:hAnsi="Arial Narrow"/>
                <w:b/>
                <w:color w:val="000000"/>
                <w:kern w:val="2"/>
                <w:szCs w:val="22"/>
                <w:lang w:val="en-US" w:eastAsia="ko-KR"/>
              </w:rPr>
              <w:t>Multiplicity</w:t>
            </w:r>
          </w:p>
        </w:tc>
      </w:tr>
      <w:tr w:rsidR="00A320A1" w:rsidRPr="00ED6BEF" w14:paraId="0C992AA2" w14:textId="77777777" w:rsidTr="003F67E2">
        <w:trPr>
          <w:cantSplit/>
          <w:trHeight w:val="20"/>
        </w:trPr>
        <w:tc>
          <w:tcPr>
            <w:tcW w:w="0" w:type="auto"/>
            <w:shd w:val="clear" w:color="auto" w:fill="auto"/>
          </w:tcPr>
          <w:p w14:paraId="54324C23"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Generation Time</w:t>
            </w:r>
          </w:p>
        </w:tc>
        <w:tc>
          <w:tcPr>
            <w:tcW w:w="0" w:type="auto"/>
            <w:shd w:val="clear" w:color="auto" w:fill="auto"/>
          </w:tcPr>
          <w:p w14:paraId="289FC291"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0" w:type="auto"/>
            <w:shd w:val="clear" w:color="auto" w:fill="auto"/>
          </w:tcPr>
          <w:p w14:paraId="13F80514"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0" w:type="auto"/>
            <w:shd w:val="clear" w:color="auto" w:fill="auto"/>
          </w:tcPr>
          <w:p w14:paraId="2CE77FEC"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DT</w:t>
            </w:r>
          </w:p>
        </w:tc>
        <w:tc>
          <w:tcPr>
            <w:tcW w:w="0" w:type="auto"/>
            <w:shd w:val="clear" w:color="auto" w:fill="auto"/>
          </w:tcPr>
          <w:p w14:paraId="4823484A"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0, 1</w:t>
            </w:r>
          </w:p>
        </w:tc>
      </w:tr>
      <w:tr w:rsidR="00A320A1" w:rsidRPr="00ED6BEF" w14:paraId="7759274D" w14:textId="77777777" w:rsidTr="003F67E2">
        <w:trPr>
          <w:cantSplit/>
          <w:trHeight w:val="20"/>
        </w:trPr>
        <w:tc>
          <w:tcPr>
            <w:tcW w:w="0" w:type="auto"/>
            <w:shd w:val="clear" w:color="auto" w:fill="auto"/>
          </w:tcPr>
          <w:p w14:paraId="6B0543F8"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Vessel ID</w:t>
            </w:r>
          </w:p>
        </w:tc>
        <w:tc>
          <w:tcPr>
            <w:tcW w:w="0" w:type="auto"/>
            <w:shd w:val="clear" w:color="auto" w:fill="auto"/>
          </w:tcPr>
          <w:p w14:paraId="440D66FF"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0" w:type="auto"/>
            <w:shd w:val="clear" w:color="auto" w:fill="auto"/>
          </w:tcPr>
          <w:p w14:paraId="51351FAD"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0" w:type="auto"/>
            <w:shd w:val="clear" w:color="auto" w:fill="auto"/>
          </w:tcPr>
          <w:p w14:paraId="7E0CFDEB"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TE</w:t>
            </w:r>
          </w:p>
        </w:tc>
        <w:tc>
          <w:tcPr>
            <w:tcW w:w="0" w:type="auto"/>
            <w:shd w:val="clear" w:color="auto" w:fill="auto"/>
          </w:tcPr>
          <w:p w14:paraId="53762AEA"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0, 1</w:t>
            </w:r>
          </w:p>
        </w:tc>
      </w:tr>
      <w:tr w:rsidR="00A320A1" w:rsidRPr="00ED6BEF" w14:paraId="6CB62E01" w14:textId="77777777" w:rsidTr="003F67E2">
        <w:trPr>
          <w:cantSplit/>
          <w:trHeight w:val="431"/>
        </w:trPr>
        <w:tc>
          <w:tcPr>
            <w:tcW w:w="0" w:type="auto"/>
            <w:shd w:val="clear" w:color="auto" w:fill="auto"/>
          </w:tcPr>
          <w:p w14:paraId="32459C13"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Source Route Name</w:t>
            </w:r>
          </w:p>
        </w:tc>
        <w:tc>
          <w:tcPr>
            <w:tcW w:w="0" w:type="auto"/>
            <w:shd w:val="clear" w:color="auto" w:fill="auto"/>
          </w:tcPr>
          <w:p w14:paraId="33815C58"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0" w:type="auto"/>
            <w:shd w:val="clear" w:color="auto" w:fill="auto"/>
          </w:tcPr>
          <w:p w14:paraId="04C074D6"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0" w:type="auto"/>
            <w:shd w:val="clear" w:color="auto" w:fill="auto"/>
          </w:tcPr>
          <w:p w14:paraId="664EF98D"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TE</w:t>
            </w:r>
          </w:p>
        </w:tc>
        <w:tc>
          <w:tcPr>
            <w:tcW w:w="0" w:type="auto"/>
            <w:shd w:val="clear" w:color="auto" w:fill="auto"/>
          </w:tcPr>
          <w:p w14:paraId="7EC87ED2"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0, 1</w:t>
            </w:r>
          </w:p>
        </w:tc>
      </w:tr>
      <w:tr w:rsidR="00A320A1" w:rsidRPr="00ED6BEF" w14:paraId="450D7AD8" w14:textId="77777777" w:rsidTr="003F67E2">
        <w:trPr>
          <w:cantSplit/>
          <w:trHeight w:val="20"/>
        </w:trPr>
        <w:tc>
          <w:tcPr>
            <w:tcW w:w="0" w:type="auto"/>
            <w:shd w:val="clear" w:color="auto" w:fill="auto"/>
          </w:tcPr>
          <w:p w14:paraId="240FD5F9"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Source Route Version</w:t>
            </w:r>
          </w:p>
        </w:tc>
        <w:tc>
          <w:tcPr>
            <w:tcW w:w="0" w:type="auto"/>
            <w:shd w:val="clear" w:color="auto" w:fill="auto"/>
          </w:tcPr>
          <w:p w14:paraId="0E9083CE"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0" w:type="auto"/>
            <w:shd w:val="clear" w:color="auto" w:fill="auto"/>
          </w:tcPr>
          <w:p w14:paraId="591D4136"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0" w:type="auto"/>
            <w:shd w:val="clear" w:color="auto" w:fill="auto"/>
          </w:tcPr>
          <w:p w14:paraId="525BAA7B" w14:textId="7F80C363" w:rsidR="00746982" w:rsidRPr="00ED6BEF" w:rsidRDefault="00221993" w:rsidP="00ED6BEF">
            <w:pPr>
              <w:widowControl w:val="0"/>
              <w:autoSpaceDE w:val="0"/>
              <w:autoSpaceDN w:val="0"/>
              <w:spacing w:before="60" w:after="60"/>
              <w:jc w:val="left"/>
              <w:rPr>
                <w:rFonts w:ascii="Arial Narrow" w:eastAsia="Malgun Gothic" w:hAnsi="Arial Narrow"/>
                <w:color w:val="000000"/>
                <w:kern w:val="2"/>
                <w:szCs w:val="22"/>
                <w:lang w:val="en-US" w:eastAsia="ko-KR"/>
              </w:rPr>
            </w:pPr>
            <w:r>
              <w:rPr>
                <w:rFonts w:ascii="Arial Narrow" w:eastAsia="Malgun Gothic" w:hAnsi="Arial Narrow"/>
                <w:color w:val="000000"/>
                <w:kern w:val="2"/>
                <w:szCs w:val="22"/>
                <w:lang w:val="en-US" w:eastAsia="ko-KR"/>
              </w:rPr>
              <w:t>IN</w:t>
            </w:r>
          </w:p>
        </w:tc>
        <w:tc>
          <w:tcPr>
            <w:tcW w:w="0" w:type="auto"/>
            <w:shd w:val="clear" w:color="auto" w:fill="auto"/>
          </w:tcPr>
          <w:p w14:paraId="21A7FFCF"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0, 1</w:t>
            </w:r>
          </w:p>
        </w:tc>
      </w:tr>
      <w:tr w:rsidR="00A320A1" w:rsidRPr="00ED6BEF" w14:paraId="4336CC65" w14:textId="77777777" w:rsidTr="003F67E2">
        <w:trPr>
          <w:cantSplit/>
          <w:trHeight w:val="20"/>
        </w:trPr>
        <w:tc>
          <w:tcPr>
            <w:tcW w:w="0" w:type="auto"/>
            <w:shd w:val="clear" w:color="auto" w:fill="auto"/>
          </w:tcPr>
          <w:p w14:paraId="312E97B9"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Maximum Draught</w:t>
            </w:r>
          </w:p>
        </w:tc>
        <w:tc>
          <w:tcPr>
            <w:tcW w:w="0" w:type="auto"/>
            <w:shd w:val="clear" w:color="auto" w:fill="auto"/>
          </w:tcPr>
          <w:p w14:paraId="637F5338"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0" w:type="auto"/>
            <w:shd w:val="clear" w:color="auto" w:fill="auto"/>
          </w:tcPr>
          <w:p w14:paraId="26A88255"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0" w:type="auto"/>
            <w:shd w:val="clear" w:color="auto" w:fill="auto"/>
          </w:tcPr>
          <w:p w14:paraId="299CBB71"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RE</w:t>
            </w:r>
          </w:p>
        </w:tc>
        <w:tc>
          <w:tcPr>
            <w:tcW w:w="0" w:type="auto"/>
            <w:shd w:val="clear" w:color="auto" w:fill="auto"/>
          </w:tcPr>
          <w:p w14:paraId="7CCF993E"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0, 1</w:t>
            </w:r>
          </w:p>
        </w:tc>
      </w:tr>
      <w:tr w:rsidR="00A320A1" w:rsidRPr="00ED6BEF" w14:paraId="0B6C7D7D" w14:textId="77777777" w:rsidTr="003F67E2">
        <w:trPr>
          <w:cantSplit/>
          <w:trHeight w:val="20"/>
        </w:trPr>
        <w:tc>
          <w:tcPr>
            <w:tcW w:w="0" w:type="auto"/>
            <w:shd w:val="clear" w:color="auto" w:fill="auto"/>
          </w:tcPr>
          <w:p w14:paraId="284C15AF" w14:textId="09D49CE9"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Under</w:t>
            </w:r>
            <w:r w:rsidR="00A35373">
              <w:rPr>
                <w:rFonts w:ascii="Arial Narrow" w:eastAsia="Malgun Gothic" w:hAnsi="Arial Narrow"/>
                <w:color w:val="000000"/>
                <w:kern w:val="2"/>
                <w:szCs w:val="22"/>
                <w:lang w:val="en-US" w:eastAsia="ko-KR"/>
              </w:rPr>
              <w:t xml:space="preserve"> </w:t>
            </w:r>
            <w:r w:rsidRPr="00ED6BEF">
              <w:rPr>
                <w:rFonts w:ascii="Arial Narrow" w:eastAsia="Malgun Gothic" w:hAnsi="Arial Narrow"/>
                <w:color w:val="000000"/>
                <w:kern w:val="2"/>
                <w:szCs w:val="22"/>
                <w:lang w:val="en-US" w:eastAsia="ko-KR"/>
              </w:rPr>
              <w:t>Keel</w:t>
            </w:r>
            <w:r w:rsidR="00A35373">
              <w:rPr>
                <w:rFonts w:ascii="Arial Narrow" w:eastAsia="Malgun Gothic" w:hAnsi="Arial Narrow"/>
                <w:color w:val="000000"/>
                <w:kern w:val="2"/>
                <w:szCs w:val="22"/>
                <w:lang w:val="en-US" w:eastAsia="ko-KR"/>
              </w:rPr>
              <w:t xml:space="preserve"> </w:t>
            </w:r>
            <w:r w:rsidRPr="00ED6BEF">
              <w:rPr>
                <w:rFonts w:ascii="Arial Narrow" w:eastAsia="Malgun Gothic" w:hAnsi="Arial Narrow"/>
                <w:color w:val="000000"/>
                <w:kern w:val="2"/>
                <w:szCs w:val="22"/>
                <w:lang w:val="en-US" w:eastAsia="ko-KR"/>
              </w:rPr>
              <w:t>Clearance Purpose</w:t>
            </w:r>
          </w:p>
        </w:tc>
        <w:tc>
          <w:tcPr>
            <w:tcW w:w="0" w:type="auto"/>
            <w:shd w:val="clear" w:color="auto" w:fill="auto"/>
          </w:tcPr>
          <w:p w14:paraId="09E8AFFF"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0" w:type="auto"/>
            <w:shd w:val="clear" w:color="auto" w:fill="auto"/>
          </w:tcPr>
          <w:p w14:paraId="3EB47FCF" w14:textId="77777777" w:rsidR="00746982" w:rsidRPr="00ED6BEF" w:rsidRDefault="00746982" w:rsidP="00ED6BEF">
            <w:pPr>
              <w:widowControl w:val="0"/>
              <w:autoSpaceDE w:val="0"/>
              <w:autoSpaceDN w:val="0"/>
              <w:spacing w:before="60" w:after="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1: prePlan</w:t>
            </w:r>
          </w:p>
          <w:p w14:paraId="2D980E8D" w14:textId="77777777" w:rsidR="00746982" w:rsidRPr="00ED6BEF" w:rsidRDefault="00746982" w:rsidP="003F67E2">
            <w:pPr>
              <w:widowControl w:val="0"/>
              <w:autoSpaceDE w:val="0"/>
              <w:autoSpaceDN w:val="0"/>
              <w:spacing w:before="0" w:after="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2: actualPlan</w:t>
            </w:r>
          </w:p>
          <w:p w14:paraId="3D7315B5" w14:textId="77777777" w:rsidR="00746982" w:rsidRPr="00ED6BEF" w:rsidRDefault="00746982" w:rsidP="003F67E2">
            <w:pPr>
              <w:widowControl w:val="0"/>
              <w:autoSpaceDE w:val="0"/>
              <w:autoSpaceDN w:val="0"/>
              <w:spacing w:before="0" w:after="6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3: actualUpdate</w:t>
            </w:r>
          </w:p>
        </w:tc>
        <w:tc>
          <w:tcPr>
            <w:tcW w:w="0" w:type="auto"/>
            <w:shd w:val="clear" w:color="auto" w:fill="auto"/>
          </w:tcPr>
          <w:p w14:paraId="03149C78"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EN</w:t>
            </w:r>
          </w:p>
        </w:tc>
        <w:tc>
          <w:tcPr>
            <w:tcW w:w="0" w:type="auto"/>
            <w:shd w:val="clear" w:color="auto" w:fill="auto"/>
          </w:tcPr>
          <w:p w14:paraId="48C367A8"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0, 1</w:t>
            </w:r>
          </w:p>
        </w:tc>
      </w:tr>
      <w:tr w:rsidR="00A320A1" w:rsidRPr="00ED6BEF" w14:paraId="7A72189A" w14:textId="77777777" w:rsidTr="003F67E2">
        <w:trPr>
          <w:cantSplit/>
          <w:trHeight w:val="20"/>
        </w:trPr>
        <w:tc>
          <w:tcPr>
            <w:tcW w:w="0" w:type="auto"/>
            <w:shd w:val="clear" w:color="auto" w:fill="auto"/>
          </w:tcPr>
          <w:p w14:paraId="5C16ECA4" w14:textId="4CCD8D51"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Under</w:t>
            </w:r>
            <w:r w:rsidR="00A35373">
              <w:rPr>
                <w:rFonts w:ascii="Arial Narrow" w:eastAsia="Malgun Gothic" w:hAnsi="Arial Narrow"/>
                <w:color w:val="000000"/>
                <w:kern w:val="2"/>
                <w:szCs w:val="22"/>
                <w:lang w:val="en-US" w:eastAsia="ko-KR"/>
              </w:rPr>
              <w:t xml:space="preserve"> </w:t>
            </w:r>
            <w:r w:rsidRPr="00ED6BEF">
              <w:rPr>
                <w:rFonts w:ascii="Arial Narrow" w:eastAsia="Malgun Gothic" w:hAnsi="Arial Narrow"/>
                <w:color w:val="000000"/>
                <w:kern w:val="2"/>
                <w:szCs w:val="22"/>
                <w:lang w:val="en-US" w:eastAsia="ko-KR"/>
              </w:rPr>
              <w:t>Keel</w:t>
            </w:r>
            <w:r w:rsidR="00A35373">
              <w:rPr>
                <w:rFonts w:ascii="Arial Narrow" w:eastAsia="Malgun Gothic" w:hAnsi="Arial Narrow"/>
                <w:color w:val="000000"/>
                <w:kern w:val="2"/>
                <w:szCs w:val="22"/>
                <w:lang w:val="en-US" w:eastAsia="ko-KR"/>
              </w:rPr>
              <w:t xml:space="preserve"> </w:t>
            </w:r>
            <w:r w:rsidRPr="00ED6BEF">
              <w:rPr>
                <w:rFonts w:ascii="Arial Narrow" w:eastAsia="Malgun Gothic" w:hAnsi="Arial Narrow"/>
                <w:color w:val="000000"/>
                <w:kern w:val="2"/>
                <w:szCs w:val="22"/>
                <w:lang w:val="en-US" w:eastAsia="ko-KR"/>
              </w:rPr>
              <w:t>Clearance Calculation Requested</w:t>
            </w:r>
          </w:p>
        </w:tc>
        <w:tc>
          <w:tcPr>
            <w:tcW w:w="0" w:type="auto"/>
            <w:shd w:val="clear" w:color="auto" w:fill="auto"/>
          </w:tcPr>
          <w:p w14:paraId="76812D4F"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0" w:type="auto"/>
            <w:shd w:val="clear" w:color="auto" w:fill="auto"/>
          </w:tcPr>
          <w:p w14:paraId="54B438D1" w14:textId="77777777" w:rsidR="00746982" w:rsidRPr="00ED6BEF" w:rsidRDefault="00746982" w:rsidP="00ED6BEF">
            <w:pPr>
              <w:widowControl w:val="0"/>
              <w:autoSpaceDE w:val="0"/>
              <w:autoSpaceDN w:val="0"/>
              <w:spacing w:before="60" w:after="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1: timeWindow</w:t>
            </w:r>
          </w:p>
          <w:p w14:paraId="20F4935A" w14:textId="77777777" w:rsidR="00746982" w:rsidRPr="00ED6BEF" w:rsidRDefault="00746982" w:rsidP="003F67E2">
            <w:pPr>
              <w:widowControl w:val="0"/>
              <w:autoSpaceDE w:val="0"/>
              <w:autoSpaceDN w:val="0"/>
              <w:spacing w:before="0" w:after="6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2: maxDraught</w:t>
            </w:r>
          </w:p>
        </w:tc>
        <w:tc>
          <w:tcPr>
            <w:tcW w:w="0" w:type="auto"/>
            <w:shd w:val="clear" w:color="auto" w:fill="auto"/>
          </w:tcPr>
          <w:p w14:paraId="61C5ACF9"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EN</w:t>
            </w:r>
          </w:p>
        </w:tc>
        <w:tc>
          <w:tcPr>
            <w:tcW w:w="0" w:type="auto"/>
            <w:shd w:val="clear" w:color="auto" w:fill="auto"/>
          </w:tcPr>
          <w:p w14:paraId="7789BF05"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0, 1</w:t>
            </w:r>
          </w:p>
        </w:tc>
      </w:tr>
      <w:tr w:rsidR="00A320A1" w:rsidRPr="00ED6BEF" w14:paraId="3D6205A2" w14:textId="77777777" w:rsidTr="003F67E2">
        <w:trPr>
          <w:cantSplit/>
          <w:trHeight w:val="20"/>
        </w:trPr>
        <w:tc>
          <w:tcPr>
            <w:tcW w:w="0" w:type="auto"/>
            <w:shd w:val="clear" w:color="auto" w:fill="auto"/>
          </w:tcPr>
          <w:p w14:paraId="0626BA78" w14:textId="361DFDFC" w:rsidR="001647E1" w:rsidRPr="00ED6BEF" w:rsidRDefault="001647E1" w:rsidP="001647E1">
            <w:pPr>
              <w:widowControl w:val="0"/>
              <w:autoSpaceDE w:val="0"/>
              <w:autoSpaceDN w:val="0"/>
              <w:spacing w:before="60" w:after="60"/>
              <w:jc w:val="left"/>
              <w:rPr>
                <w:rFonts w:ascii="Arial Narrow" w:eastAsia="Malgun Gothic" w:hAnsi="Arial Narrow"/>
                <w:color w:val="000000"/>
                <w:kern w:val="2"/>
                <w:szCs w:val="22"/>
                <w:lang w:val="en-US" w:eastAsia="ko-KR"/>
              </w:rPr>
            </w:pPr>
            <w:ins w:id="1606" w:author="Jason Rhee" w:date="2024-07-01T17:43:00Z" w16du:dateUtc="2024-07-01T07:43:00Z">
              <w:r>
                <w:rPr>
                  <w:rFonts w:ascii="Arial Narrow" w:eastAsia="Malgun Gothic" w:hAnsi="Arial Narrow"/>
                  <w:color w:val="000000"/>
                  <w:kern w:val="2"/>
                  <w:szCs w:val="22"/>
                  <w:lang w:val="en-US" w:eastAsia="ko-KR"/>
                </w:rPr>
                <w:t>Interoperability Identifier</w:t>
              </w:r>
            </w:ins>
          </w:p>
        </w:tc>
        <w:tc>
          <w:tcPr>
            <w:tcW w:w="0" w:type="auto"/>
            <w:shd w:val="clear" w:color="auto" w:fill="auto"/>
          </w:tcPr>
          <w:p w14:paraId="16CC3E13" w14:textId="77777777" w:rsidR="001647E1" w:rsidRPr="00ED6BEF" w:rsidRDefault="001647E1" w:rsidP="001647E1">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0" w:type="auto"/>
            <w:shd w:val="clear" w:color="auto" w:fill="auto"/>
          </w:tcPr>
          <w:p w14:paraId="34762663" w14:textId="77777777" w:rsidR="001647E1" w:rsidRPr="00ED6BEF" w:rsidRDefault="001647E1" w:rsidP="001647E1">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0" w:type="auto"/>
            <w:shd w:val="clear" w:color="auto" w:fill="auto"/>
          </w:tcPr>
          <w:p w14:paraId="33AB6262" w14:textId="10F66DCF" w:rsidR="001647E1" w:rsidRPr="00ED6BEF" w:rsidRDefault="001647E1" w:rsidP="001647E1">
            <w:pPr>
              <w:widowControl w:val="0"/>
              <w:autoSpaceDE w:val="0"/>
              <w:autoSpaceDN w:val="0"/>
              <w:spacing w:before="60" w:after="60"/>
              <w:jc w:val="left"/>
              <w:rPr>
                <w:rFonts w:ascii="Arial Narrow" w:eastAsia="Malgun Gothic" w:hAnsi="Arial Narrow"/>
                <w:color w:val="000000"/>
                <w:kern w:val="2"/>
                <w:szCs w:val="22"/>
                <w:lang w:val="en-US" w:eastAsia="ko-KR"/>
              </w:rPr>
            </w:pPr>
            <w:ins w:id="1607" w:author="Jason Rhee" w:date="2024-07-01T17:43:00Z" w16du:dateUtc="2024-07-01T07:43:00Z">
              <w:r>
                <w:rPr>
                  <w:rFonts w:ascii="Arial Narrow" w:eastAsia="Malgun Gothic" w:hAnsi="Arial Narrow"/>
                  <w:color w:val="000000"/>
                  <w:kern w:val="2"/>
                  <w:szCs w:val="22"/>
                  <w:lang w:val="en-US" w:eastAsia="ko-KR"/>
                </w:rPr>
                <w:t>URN</w:t>
              </w:r>
            </w:ins>
          </w:p>
        </w:tc>
        <w:tc>
          <w:tcPr>
            <w:tcW w:w="0" w:type="auto"/>
            <w:shd w:val="clear" w:color="auto" w:fill="auto"/>
          </w:tcPr>
          <w:p w14:paraId="50EA08D7" w14:textId="565E4DC8" w:rsidR="001647E1" w:rsidRPr="00ED6BEF" w:rsidRDefault="001647E1" w:rsidP="001647E1">
            <w:pPr>
              <w:widowControl w:val="0"/>
              <w:autoSpaceDE w:val="0"/>
              <w:autoSpaceDN w:val="0"/>
              <w:spacing w:before="60" w:after="60"/>
              <w:jc w:val="left"/>
              <w:rPr>
                <w:rFonts w:ascii="Arial Narrow" w:eastAsia="Malgun Gothic" w:hAnsi="Arial Narrow"/>
                <w:color w:val="000000"/>
                <w:kern w:val="2"/>
                <w:szCs w:val="22"/>
                <w:lang w:val="en-US" w:eastAsia="ko-KR"/>
              </w:rPr>
            </w:pPr>
            <w:ins w:id="1608" w:author="Jason Rhee" w:date="2024-07-01T17:43:00Z" w16du:dateUtc="2024-07-01T07:43:00Z">
              <w:r>
                <w:rPr>
                  <w:rFonts w:ascii="Arial Narrow" w:eastAsia="Malgun Gothic" w:hAnsi="Arial Narrow"/>
                  <w:color w:val="000000"/>
                  <w:kern w:val="2"/>
                  <w:szCs w:val="22"/>
                  <w:lang w:val="en-US" w:eastAsia="ko-KR"/>
                </w:rPr>
                <w:t>0, 1</w:t>
              </w:r>
            </w:ins>
          </w:p>
        </w:tc>
      </w:tr>
      <w:tr w:rsidR="005F7C49" w:rsidRPr="00ED6BEF" w14:paraId="4D5F9752" w14:textId="77777777" w:rsidTr="003F67E2">
        <w:trPr>
          <w:cantSplit/>
          <w:trHeight w:val="20"/>
          <w:ins w:id="1609" w:author="Jason Rhee" w:date="2024-07-01T23:51:00Z"/>
        </w:trPr>
        <w:tc>
          <w:tcPr>
            <w:tcW w:w="0" w:type="auto"/>
            <w:shd w:val="clear" w:color="auto" w:fill="auto"/>
          </w:tcPr>
          <w:p w14:paraId="2C4D430D" w14:textId="3E4EBE8C" w:rsidR="005F7C49" w:rsidRDefault="005F7C49" w:rsidP="001647E1">
            <w:pPr>
              <w:widowControl w:val="0"/>
              <w:autoSpaceDE w:val="0"/>
              <w:autoSpaceDN w:val="0"/>
              <w:spacing w:before="60" w:after="60"/>
              <w:jc w:val="left"/>
              <w:rPr>
                <w:ins w:id="1610" w:author="Jason Rhee" w:date="2024-07-01T23:51:00Z" w16du:dateUtc="2024-07-01T13:51:00Z"/>
                <w:rFonts w:ascii="Arial Narrow" w:eastAsia="Malgun Gothic" w:hAnsi="Arial Narrow"/>
                <w:color w:val="000000"/>
                <w:kern w:val="2"/>
                <w:szCs w:val="22"/>
                <w:lang w:val="en-US" w:eastAsia="ko-KR"/>
              </w:rPr>
            </w:pPr>
            <w:ins w:id="1611" w:author="Jason Rhee" w:date="2024-07-01T23:51:00Z" w16du:dateUtc="2024-07-01T13:51:00Z">
              <w:r w:rsidRPr="00746982">
                <w:rPr>
                  <w:rFonts w:ascii="Arial Narrow" w:eastAsia="Malgun Gothic" w:hAnsi="Arial Narrow"/>
                  <w:color w:val="000000"/>
                  <w:kern w:val="2"/>
                  <w:szCs w:val="22"/>
                  <w:lang w:val="en-US" w:eastAsia="ko-KR"/>
                </w:rPr>
                <w:t>Fixed Time Range</w:t>
              </w:r>
            </w:ins>
          </w:p>
        </w:tc>
        <w:tc>
          <w:tcPr>
            <w:tcW w:w="0" w:type="auto"/>
            <w:shd w:val="clear" w:color="auto" w:fill="auto"/>
          </w:tcPr>
          <w:p w14:paraId="2B120524" w14:textId="77777777" w:rsidR="005F7C49" w:rsidRPr="00ED6BEF" w:rsidRDefault="005F7C49" w:rsidP="001647E1">
            <w:pPr>
              <w:widowControl w:val="0"/>
              <w:autoSpaceDE w:val="0"/>
              <w:autoSpaceDN w:val="0"/>
              <w:spacing w:before="60" w:after="60"/>
              <w:jc w:val="left"/>
              <w:rPr>
                <w:ins w:id="1612" w:author="Jason Rhee" w:date="2024-07-01T23:51:00Z" w16du:dateUtc="2024-07-01T13:51:00Z"/>
                <w:rFonts w:ascii="Arial Narrow" w:eastAsia="Malgun Gothic" w:hAnsi="Arial Narrow"/>
                <w:color w:val="000000"/>
                <w:kern w:val="2"/>
                <w:szCs w:val="22"/>
                <w:lang w:val="en-US" w:eastAsia="ko-KR"/>
              </w:rPr>
            </w:pPr>
          </w:p>
        </w:tc>
        <w:tc>
          <w:tcPr>
            <w:tcW w:w="0" w:type="auto"/>
            <w:shd w:val="clear" w:color="auto" w:fill="auto"/>
          </w:tcPr>
          <w:p w14:paraId="6D5C117D" w14:textId="77777777" w:rsidR="005F7C49" w:rsidRPr="00ED6BEF" w:rsidRDefault="005F7C49" w:rsidP="001647E1">
            <w:pPr>
              <w:widowControl w:val="0"/>
              <w:autoSpaceDE w:val="0"/>
              <w:autoSpaceDN w:val="0"/>
              <w:spacing w:before="60" w:after="60"/>
              <w:jc w:val="left"/>
              <w:rPr>
                <w:ins w:id="1613" w:author="Jason Rhee" w:date="2024-07-01T23:51:00Z" w16du:dateUtc="2024-07-01T13:51:00Z"/>
                <w:rFonts w:ascii="Arial Narrow" w:eastAsia="Malgun Gothic" w:hAnsi="Arial Narrow"/>
                <w:color w:val="000000"/>
                <w:kern w:val="2"/>
                <w:szCs w:val="22"/>
                <w:lang w:val="en-US" w:eastAsia="ko-KR"/>
              </w:rPr>
            </w:pPr>
          </w:p>
        </w:tc>
        <w:tc>
          <w:tcPr>
            <w:tcW w:w="0" w:type="auto"/>
            <w:shd w:val="clear" w:color="auto" w:fill="auto"/>
          </w:tcPr>
          <w:p w14:paraId="0017D955" w14:textId="3742B640" w:rsidR="005F7C49" w:rsidRDefault="005F7C49" w:rsidP="001647E1">
            <w:pPr>
              <w:widowControl w:val="0"/>
              <w:autoSpaceDE w:val="0"/>
              <w:autoSpaceDN w:val="0"/>
              <w:spacing w:before="60" w:after="60"/>
              <w:jc w:val="left"/>
              <w:rPr>
                <w:ins w:id="1614" w:author="Jason Rhee" w:date="2024-07-01T23:51:00Z" w16du:dateUtc="2024-07-01T13:51:00Z"/>
                <w:rFonts w:ascii="Arial Narrow" w:eastAsia="Malgun Gothic" w:hAnsi="Arial Narrow"/>
                <w:color w:val="000000"/>
                <w:kern w:val="2"/>
                <w:szCs w:val="22"/>
                <w:lang w:val="en-US" w:eastAsia="ko-KR"/>
              </w:rPr>
            </w:pPr>
            <w:ins w:id="1615" w:author="Jason Rhee" w:date="2024-07-01T23:51:00Z" w16du:dateUtc="2024-07-01T13:51:00Z">
              <w:r>
                <w:rPr>
                  <w:rFonts w:ascii="Arial Narrow" w:eastAsia="Malgun Gothic" w:hAnsi="Arial Narrow"/>
                  <w:color w:val="000000"/>
                  <w:kern w:val="2"/>
                  <w:szCs w:val="22"/>
                  <w:lang w:val="en-US" w:eastAsia="ko-KR"/>
                </w:rPr>
                <w:t>C</w:t>
              </w:r>
            </w:ins>
          </w:p>
        </w:tc>
        <w:tc>
          <w:tcPr>
            <w:tcW w:w="0" w:type="auto"/>
            <w:shd w:val="clear" w:color="auto" w:fill="auto"/>
          </w:tcPr>
          <w:p w14:paraId="2DF93B2A" w14:textId="143F118B" w:rsidR="005F7C49" w:rsidRDefault="005F7C49" w:rsidP="001647E1">
            <w:pPr>
              <w:widowControl w:val="0"/>
              <w:autoSpaceDE w:val="0"/>
              <w:autoSpaceDN w:val="0"/>
              <w:spacing w:before="60" w:after="60"/>
              <w:jc w:val="left"/>
              <w:rPr>
                <w:ins w:id="1616" w:author="Jason Rhee" w:date="2024-07-01T23:51:00Z" w16du:dateUtc="2024-07-01T13:51:00Z"/>
                <w:rFonts w:ascii="Arial Narrow" w:eastAsia="Malgun Gothic" w:hAnsi="Arial Narrow"/>
                <w:color w:val="000000"/>
                <w:kern w:val="2"/>
                <w:szCs w:val="22"/>
                <w:lang w:val="en-US" w:eastAsia="ko-KR"/>
              </w:rPr>
            </w:pPr>
            <w:ins w:id="1617" w:author="Jason Rhee" w:date="2024-07-01T23:51:00Z" w16du:dateUtc="2024-07-01T13:51:00Z">
              <w:r>
                <w:rPr>
                  <w:rFonts w:ascii="Arial Narrow" w:eastAsia="Malgun Gothic" w:hAnsi="Arial Narrow"/>
                  <w:color w:val="000000"/>
                  <w:kern w:val="2"/>
                  <w:szCs w:val="22"/>
                  <w:lang w:val="en-US" w:eastAsia="ko-KR"/>
                </w:rPr>
                <w:t>0, 1</w:t>
              </w:r>
            </w:ins>
          </w:p>
        </w:tc>
      </w:tr>
      <w:tr w:rsidR="00A320A1" w:rsidRPr="00ED6BEF" w14:paraId="7C24792C" w14:textId="77777777" w:rsidTr="003F67E2">
        <w:trPr>
          <w:cantSplit/>
          <w:trHeight w:val="20"/>
        </w:trPr>
        <w:tc>
          <w:tcPr>
            <w:tcW w:w="0" w:type="auto"/>
            <w:shd w:val="clear" w:color="auto" w:fill="auto"/>
          </w:tcPr>
          <w:p w14:paraId="747EF668" w14:textId="77777777" w:rsidR="00746982" w:rsidRPr="00ED6BEF" w:rsidRDefault="00746982" w:rsidP="00ED6BEF">
            <w:pPr>
              <w:widowControl w:val="0"/>
              <w:autoSpaceDE w:val="0"/>
              <w:autoSpaceDN w:val="0"/>
              <w:spacing w:before="60" w:after="60"/>
              <w:ind w:firstLineChars="100" w:firstLine="20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Time Start</w:t>
            </w:r>
          </w:p>
        </w:tc>
        <w:tc>
          <w:tcPr>
            <w:tcW w:w="0" w:type="auto"/>
            <w:shd w:val="clear" w:color="auto" w:fill="auto"/>
          </w:tcPr>
          <w:p w14:paraId="45BFFCD3"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0" w:type="auto"/>
            <w:shd w:val="clear" w:color="auto" w:fill="auto"/>
          </w:tcPr>
          <w:p w14:paraId="71530D08"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0" w:type="auto"/>
            <w:shd w:val="clear" w:color="auto" w:fill="auto"/>
          </w:tcPr>
          <w:p w14:paraId="1A27D8B4"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(S) DT</w:t>
            </w:r>
          </w:p>
        </w:tc>
        <w:tc>
          <w:tcPr>
            <w:tcW w:w="0" w:type="auto"/>
            <w:shd w:val="clear" w:color="auto" w:fill="auto"/>
          </w:tcPr>
          <w:p w14:paraId="05B14158"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0, 1</w:t>
            </w:r>
          </w:p>
        </w:tc>
      </w:tr>
      <w:tr w:rsidR="00A320A1" w:rsidRPr="00ED6BEF" w14:paraId="6ABE3BC3" w14:textId="77777777" w:rsidTr="003F67E2">
        <w:trPr>
          <w:cantSplit/>
          <w:trHeight w:val="20"/>
        </w:trPr>
        <w:tc>
          <w:tcPr>
            <w:tcW w:w="0" w:type="auto"/>
            <w:shd w:val="clear" w:color="auto" w:fill="auto"/>
          </w:tcPr>
          <w:p w14:paraId="1E4993A2" w14:textId="77777777" w:rsidR="00746982" w:rsidRPr="00ED6BEF" w:rsidRDefault="00746982" w:rsidP="00ED6BEF">
            <w:pPr>
              <w:widowControl w:val="0"/>
              <w:autoSpaceDE w:val="0"/>
              <w:autoSpaceDN w:val="0"/>
              <w:spacing w:before="60" w:after="60"/>
              <w:ind w:firstLineChars="100" w:firstLine="20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Time End</w:t>
            </w:r>
          </w:p>
        </w:tc>
        <w:tc>
          <w:tcPr>
            <w:tcW w:w="0" w:type="auto"/>
            <w:shd w:val="clear" w:color="auto" w:fill="auto"/>
          </w:tcPr>
          <w:p w14:paraId="07B17111"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0" w:type="auto"/>
            <w:shd w:val="clear" w:color="auto" w:fill="auto"/>
          </w:tcPr>
          <w:p w14:paraId="3D4B4A08"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0" w:type="auto"/>
            <w:shd w:val="clear" w:color="auto" w:fill="auto"/>
          </w:tcPr>
          <w:p w14:paraId="0C63D8DF"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(S) DT</w:t>
            </w:r>
          </w:p>
        </w:tc>
        <w:tc>
          <w:tcPr>
            <w:tcW w:w="0" w:type="auto"/>
            <w:shd w:val="clear" w:color="auto" w:fill="auto"/>
          </w:tcPr>
          <w:p w14:paraId="6D838CD2"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0, 1</w:t>
            </w:r>
          </w:p>
        </w:tc>
      </w:tr>
      <w:tr w:rsidR="00746982" w:rsidRPr="00D129DC" w14:paraId="140F64E7" w14:textId="77777777" w:rsidTr="003F67E2">
        <w:tblPrEx>
          <w:tblCellMar>
            <w:top w:w="0" w:type="dxa"/>
            <w:left w:w="108" w:type="dxa"/>
            <w:right w:w="108" w:type="dxa"/>
          </w:tblCellMar>
          <w:tblLook w:val="01E0" w:firstRow="1" w:lastRow="1" w:firstColumn="1" w:lastColumn="1" w:noHBand="0" w:noVBand="0"/>
        </w:tblPrEx>
        <w:trPr>
          <w:trHeight w:val="70"/>
        </w:trPr>
        <w:tc>
          <w:tcPr>
            <w:tcW w:w="0" w:type="auto"/>
            <w:gridSpan w:val="5"/>
            <w:shd w:val="clear" w:color="auto" w:fill="auto"/>
          </w:tcPr>
          <w:p w14:paraId="75BC76E5" w14:textId="77777777" w:rsidR="00CB554C" w:rsidRDefault="00746982" w:rsidP="003F67E2">
            <w:pPr>
              <w:spacing w:before="60" w:after="60"/>
              <w:rPr>
                <w:rFonts w:cs="Arial"/>
                <w:szCs w:val="20"/>
              </w:rPr>
            </w:pPr>
            <w:r w:rsidRPr="00273D9B">
              <w:rPr>
                <w:rFonts w:cs="Arial"/>
                <w:szCs w:val="20"/>
                <w:u w:val="single"/>
              </w:rPr>
              <w:t>Introductory remarks.</w:t>
            </w:r>
          </w:p>
          <w:p w14:paraId="1F07A233" w14:textId="3C945882" w:rsidR="00BA2988" w:rsidRDefault="00BA2988" w:rsidP="003F67E2">
            <w:pPr>
              <w:spacing w:before="60" w:after="60"/>
              <w:rPr>
                <w:lang w:eastAsia="en-SG"/>
              </w:rPr>
            </w:pPr>
            <w:r>
              <w:rPr>
                <w:rFonts w:cs="Arial"/>
                <w:szCs w:val="20"/>
              </w:rPr>
              <w:t xml:space="preserve">There are three kinds of </w:t>
            </w:r>
            <w:r w:rsidR="0073119D" w:rsidRPr="00273D9B">
              <w:rPr>
                <w:lang w:eastAsia="en-SG"/>
              </w:rPr>
              <w:t>UKC plan</w:t>
            </w:r>
            <w:r>
              <w:rPr>
                <w:lang w:eastAsia="en-SG"/>
              </w:rPr>
              <w:t>s:</w:t>
            </w:r>
          </w:p>
          <w:p w14:paraId="02E649C2" w14:textId="75B3BD2F" w:rsidR="00BA2988" w:rsidRDefault="00BA2988" w:rsidP="003F67E2">
            <w:pPr>
              <w:pStyle w:val="ListParagraph"/>
              <w:numPr>
                <w:ilvl w:val="0"/>
                <w:numId w:val="76"/>
              </w:numPr>
              <w:spacing w:before="60" w:after="60"/>
              <w:rPr>
                <w:lang w:eastAsia="en-SG"/>
              </w:rPr>
            </w:pPr>
            <w:r w:rsidRPr="00BA2988">
              <w:rPr>
                <w:lang w:eastAsia="en-SG"/>
              </w:rPr>
              <w:t xml:space="preserve">a </w:t>
            </w:r>
            <w:del w:id="1618" w:author="Jason Rhee" w:date="2024-07-21T21:25:00Z" w16du:dateUtc="2024-07-21T11:25:00Z">
              <w:r w:rsidRPr="00BA2988" w:rsidDel="00D52A25">
                <w:rPr>
                  <w:lang w:eastAsia="en-SG"/>
                </w:rPr>
                <w:delText>pre-plan</w:delText>
              </w:r>
            </w:del>
            <w:ins w:id="1619" w:author="Jason Rhee" w:date="2024-07-21T21:25:00Z" w16du:dateUtc="2024-07-21T11:25:00Z">
              <w:r w:rsidR="00D52A25">
                <w:rPr>
                  <w:lang w:eastAsia="en-SG"/>
                </w:rPr>
                <w:t>Pre-plan</w:t>
              </w:r>
            </w:ins>
            <w:r w:rsidRPr="00BA2988">
              <w:rPr>
                <w:lang w:eastAsia="en-SG"/>
              </w:rPr>
              <w:t xml:space="preserve"> is a set of tidal windows available for a ship to transit through a </w:t>
            </w:r>
            <w:r w:rsidR="00E855CB">
              <w:rPr>
                <w:lang w:eastAsia="en-SG"/>
              </w:rPr>
              <w:t>UKCM Operational Area</w:t>
            </w:r>
            <w:r w:rsidR="00BF6AC5">
              <w:rPr>
                <w:lang w:eastAsia="en-SG"/>
              </w:rPr>
              <w:t>, at a specified draught</w:t>
            </w:r>
          </w:p>
          <w:p w14:paraId="57A8590A" w14:textId="59AADF53" w:rsidR="00BA2988" w:rsidRPr="00B128D2" w:rsidRDefault="00BA2988" w:rsidP="003F67E2">
            <w:pPr>
              <w:pStyle w:val="ListParagraph"/>
              <w:numPr>
                <w:ilvl w:val="0"/>
                <w:numId w:val="76"/>
              </w:numPr>
              <w:spacing w:before="60" w:after="60"/>
              <w:rPr>
                <w:rStyle w:val="Strong"/>
                <w:rFonts w:cs="Times New Roman"/>
                <w:b w:val="0"/>
                <w:lang w:val="en-AU" w:eastAsia="en-US"/>
              </w:rPr>
            </w:pPr>
            <w:r w:rsidRPr="00B128D2">
              <w:rPr>
                <w:rStyle w:val="Strong"/>
                <w:rFonts w:cs="Times New Roman"/>
                <w:b w:val="0"/>
                <w:lang w:val="en-AU" w:eastAsia="en-US"/>
              </w:rPr>
              <w:t xml:space="preserve">an </w:t>
            </w:r>
            <w:del w:id="1620" w:author="Jason Rhee" w:date="2024-07-21T21:26:00Z" w16du:dateUtc="2024-07-21T11:26:00Z">
              <w:r w:rsidRPr="00B128D2" w:rsidDel="00D52A25">
                <w:rPr>
                  <w:rStyle w:val="Strong"/>
                  <w:rFonts w:cs="Times New Roman"/>
                  <w:b w:val="0"/>
                  <w:lang w:val="en-AU" w:eastAsia="en-US"/>
                </w:rPr>
                <w:delText xml:space="preserve">actual </w:delText>
              </w:r>
            </w:del>
            <w:ins w:id="1621" w:author="Jason Rhee" w:date="2024-07-21T21:26:00Z" w16du:dateUtc="2024-07-21T11:26:00Z">
              <w:r w:rsidR="00D52A25">
                <w:rPr>
                  <w:rStyle w:val="Strong"/>
                  <w:rFonts w:eastAsiaTheme="minorEastAsia" w:cs="Times New Roman" w:hint="eastAsia"/>
                  <w:b w:val="0"/>
                  <w:lang w:val="en-AU" w:eastAsia="ko-KR"/>
                </w:rPr>
                <w:t>A</w:t>
              </w:r>
              <w:r w:rsidR="00D52A25" w:rsidRPr="00B128D2">
                <w:rPr>
                  <w:rStyle w:val="Strong"/>
                  <w:rFonts w:cs="Times New Roman"/>
                  <w:b w:val="0"/>
                  <w:lang w:val="en-AU" w:eastAsia="en-US"/>
                </w:rPr>
                <w:t xml:space="preserve">ctual </w:t>
              </w:r>
            </w:ins>
            <w:del w:id="1622" w:author="Jason Rhee" w:date="2024-07-21T21:26:00Z" w16du:dateUtc="2024-07-21T11:26:00Z">
              <w:r w:rsidRPr="00B128D2" w:rsidDel="00D52A25">
                <w:rPr>
                  <w:rStyle w:val="Strong"/>
                  <w:rFonts w:cs="Times New Roman"/>
                  <w:b w:val="0"/>
                  <w:lang w:val="en-AU" w:eastAsia="en-US"/>
                </w:rPr>
                <w:delText xml:space="preserve">plan </w:delText>
              </w:r>
            </w:del>
            <w:ins w:id="1623" w:author="Jason Rhee" w:date="2024-07-21T21:26:00Z" w16du:dateUtc="2024-07-21T11:26:00Z">
              <w:r w:rsidR="00D52A25">
                <w:rPr>
                  <w:rStyle w:val="Strong"/>
                  <w:rFonts w:eastAsiaTheme="minorEastAsia" w:cs="Times New Roman" w:hint="eastAsia"/>
                  <w:b w:val="0"/>
                  <w:lang w:val="en-AU" w:eastAsia="ko-KR"/>
                </w:rPr>
                <w:t>P</w:t>
              </w:r>
              <w:r w:rsidR="00D52A25" w:rsidRPr="00B128D2">
                <w:rPr>
                  <w:rStyle w:val="Strong"/>
                  <w:rFonts w:cs="Times New Roman"/>
                  <w:b w:val="0"/>
                  <w:lang w:val="en-AU" w:eastAsia="en-US"/>
                </w:rPr>
                <w:t xml:space="preserve">lan </w:t>
              </w:r>
            </w:ins>
            <w:r w:rsidRPr="00B128D2">
              <w:rPr>
                <w:rStyle w:val="Strong"/>
                <w:rFonts w:cs="Times New Roman"/>
                <w:b w:val="0"/>
                <w:lang w:val="en-AU" w:eastAsia="en-US"/>
              </w:rPr>
              <w:t xml:space="preserve">is specific to a ship and a </w:t>
            </w:r>
            <w:r w:rsidR="00E855CB">
              <w:rPr>
                <w:rStyle w:val="Strong"/>
                <w:rFonts w:cs="Times New Roman"/>
                <w:b w:val="0"/>
                <w:lang w:val="en-AU" w:eastAsia="en-US"/>
              </w:rPr>
              <w:t>UKCM Operational Area</w:t>
            </w:r>
            <w:r w:rsidRPr="00B128D2">
              <w:rPr>
                <w:rStyle w:val="Strong"/>
                <w:rFonts w:cs="Times New Roman"/>
                <w:b w:val="0"/>
                <w:lang w:val="en-AU" w:eastAsia="en-US"/>
              </w:rPr>
              <w:t xml:space="preserve"> for a waterway, and contains a route defined by a set of geographical control points with time windows for each control point, and non-navigable and almost non-navigable areas, and</w:t>
            </w:r>
          </w:p>
          <w:p w14:paraId="5FABEDED" w14:textId="3C172CE0" w:rsidR="00746982" w:rsidRPr="00716349" w:rsidRDefault="00BA2988" w:rsidP="003F67E2">
            <w:pPr>
              <w:pStyle w:val="ListParagraph"/>
              <w:numPr>
                <w:ilvl w:val="0"/>
                <w:numId w:val="76"/>
              </w:numPr>
              <w:spacing w:before="60" w:after="60"/>
              <w:rPr>
                <w:rStyle w:val="Strong"/>
                <w:rFonts w:cs="Times New Roman"/>
                <w:b w:val="0"/>
                <w:lang w:val="en-GB" w:eastAsia="ja-JP"/>
              </w:rPr>
            </w:pPr>
            <w:r w:rsidRPr="00B128D2">
              <w:rPr>
                <w:rStyle w:val="Strong"/>
                <w:rFonts w:cs="Times New Roman"/>
                <w:b w:val="0"/>
                <w:lang w:val="en-AU" w:eastAsia="en-US"/>
              </w:rPr>
              <w:t xml:space="preserve">an </w:t>
            </w:r>
            <w:del w:id="1624" w:author="Jason Rhee" w:date="2024-07-21T21:26:00Z" w16du:dateUtc="2024-07-21T11:26:00Z">
              <w:r w:rsidRPr="00B128D2" w:rsidDel="00D52A25">
                <w:rPr>
                  <w:rStyle w:val="Strong"/>
                  <w:rFonts w:cs="Times New Roman"/>
                  <w:b w:val="0"/>
                  <w:lang w:val="en-AU" w:eastAsia="en-US"/>
                </w:rPr>
                <w:delText xml:space="preserve">actual </w:delText>
              </w:r>
            </w:del>
            <w:ins w:id="1625" w:author="Jason Rhee" w:date="2024-07-21T21:26:00Z" w16du:dateUtc="2024-07-21T11:26:00Z">
              <w:r w:rsidR="00D52A25">
                <w:rPr>
                  <w:rStyle w:val="Strong"/>
                  <w:rFonts w:eastAsiaTheme="minorEastAsia" w:cs="Times New Roman" w:hint="eastAsia"/>
                  <w:b w:val="0"/>
                  <w:lang w:val="en-AU" w:eastAsia="ko-KR"/>
                </w:rPr>
                <w:t>A</w:t>
              </w:r>
              <w:r w:rsidR="00D52A25" w:rsidRPr="00B128D2">
                <w:rPr>
                  <w:rStyle w:val="Strong"/>
                  <w:rFonts w:cs="Times New Roman"/>
                  <w:b w:val="0"/>
                  <w:lang w:val="en-AU" w:eastAsia="en-US"/>
                </w:rPr>
                <w:t xml:space="preserve">ctual </w:t>
              </w:r>
            </w:ins>
            <w:del w:id="1626" w:author="Jason Rhee" w:date="2024-07-21T21:26:00Z" w16du:dateUtc="2024-07-21T11:26:00Z">
              <w:r w:rsidRPr="00B128D2" w:rsidDel="00D52A25">
                <w:rPr>
                  <w:rStyle w:val="Strong"/>
                  <w:rFonts w:cs="Times New Roman"/>
                  <w:b w:val="0"/>
                  <w:lang w:val="en-AU" w:eastAsia="en-US"/>
                </w:rPr>
                <w:delText xml:space="preserve">update </w:delText>
              </w:r>
            </w:del>
            <w:ins w:id="1627" w:author="Jason Rhee" w:date="2024-07-21T21:26:00Z" w16du:dateUtc="2024-07-21T11:26:00Z">
              <w:r w:rsidR="00D52A25">
                <w:rPr>
                  <w:rStyle w:val="Strong"/>
                  <w:rFonts w:eastAsiaTheme="minorEastAsia" w:cs="Times New Roman" w:hint="eastAsia"/>
                  <w:b w:val="0"/>
                  <w:lang w:val="en-AU" w:eastAsia="ko-KR"/>
                </w:rPr>
                <w:t>U</w:t>
              </w:r>
              <w:r w:rsidR="00D52A25" w:rsidRPr="00B128D2">
                <w:rPr>
                  <w:rStyle w:val="Strong"/>
                  <w:rFonts w:cs="Times New Roman"/>
                  <w:b w:val="0"/>
                  <w:lang w:val="en-AU" w:eastAsia="en-US"/>
                </w:rPr>
                <w:t xml:space="preserve">pdate </w:t>
              </w:r>
            </w:ins>
            <w:r w:rsidRPr="00B128D2">
              <w:rPr>
                <w:rStyle w:val="Strong"/>
                <w:rFonts w:cs="Times New Roman"/>
                <w:b w:val="0"/>
                <w:lang w:val="en-AU" w:eastAsia="en-US"/>
              </w:rPr>
              <w:t xml:space="preserve">is a replacement </w:t>
            </w:r>
            <w:del w:id="1628" w:author="Jason Rhee" w:date="2024-07-21T21:30:00Z" w16du:dateUtc="2024-07-21T11:30:00Z">
              <w:r w:rsidRPr="00B128D2" w:rsidDel="00295F56">
                <w:rPr>
                  <w:rStyle w:val="Strong"/>
                  <w:rFonts w:cs="Times New Roman"/>
                  <w:b w:val="0"/>
                  <w:lang w:val="en-AU" w:eastAsia="en-US"/>
                </w:rPr>
                <w:delText>actual plan</w:delText>
              </w:r>
            </w:del>
            <w:ins w:id="1629" w:author="Jason Rhee" w:date="2024-07-21T21:30:00Z" w16du:dateUtc="2024-07-21T11:30:00Z">
              <w:r w:rsidR="00295F56">
                <w:rPr>
                  <w:rStyle w:val="Strong"/>
                  <w:rFonts w:cs="Times New Roman"/>
                  <w:b w:val="0"/>
                  <w:lang w:val="en-AU" w:eastAsia="en-US"/>
                </w:rPr>
                <w:t>Actual Plan</w:t>
              </w:r>
            </w:ins>
            <w:r>
              <w:rPr>
                <w:rStyle w:val="Strong"/>
                <w:rFonts w:cs="Times New Roman"/>
                <w:b w:val="0"/>
                <w:lang w:val="en-AU" w:eastAsia="en-US"/>
              </w:rPr>
              <w:t>.</w:t>
            </w:r>
          </w:p>
          <w:p w14:paraId="706CAC00" w14:textId="4FB3E889" w:rsidR="00CB554C" w:rsidRPr="00273D9B" w:rsidRDefault="00CB554C" w:rsidP="00716349">
            <w:pPr>
              <w:spacing w:before="60" w:after="60"/>
            </w:pPr>
            <w:del w:id="1630" w:author="Jason Rhee" w:date="2024-07-26T13:05:00Z" w16du:dateUtc="2024-07-26T03:05:00Z">
              <w:r w:rsidDel="003120FE">
                <w:lastRenderedPageBreak/>
                <w:delText xml:space="preserve">UnderKeelClearancePlan contains spatial attribute to represent the boundaries of </w:delText>
              </w:r>
              <w:r w:rsidR="006547E0" w:rsidDel="003120FE">
                <w:delText xml:space="preserve">the </w:delText>
              </w:r>
              <w:r w:rsidDel="003120FE">
                <w:delText>UKC</w:delText>
              </w:r>
              <w:r w:rsidR="006547E0" w:rsidDel="003120FE">
                <w:delText>M</w:delText>
              </w:r>
              <w:r w:rsidDel="003120FE">
                <w:delText xml:space="preserve"> area</w:delText>
              </w:r>
              <w:r w:rsidR="006547E0" w:rsidDel="003120FE">
                <w:delText>.</w:delText>
              </w:r>
              <w:r w:rsidDel="003120FE">
                <w:delText xml:space="preserve"> In </w:delText>
              </w:r>
            </w:del>
            <w:del w:id="1631" w:author="Jason Rhee" w:date="2024-07-21T21:31:00Z" w16du:dateUtc="2024-07-21T11:31:00Z">
              <w:r w:rsidDel="00C82359">
                <w:delText>actual update</w:delText>
              </w:r>
            </w:del>
            <w:del w:id="1632" w:author="Jason Rhee" w:date="2024-07-26T13:05:00Z" w16du:dateUtc="2024-07-26T03:05:00Z">
              <w:r w:rsidDel="003120FE">
                <w:delText xml:space="preserve">s, these boundaries can be updated to reflect areas no longer in scope </w:delText>
              </w:r>
              <w:r w:rsidR="00C12808" w:rsidDel="003120FE">
                <w:delText>of</w:delText>
              </w:r>
              <w:r w:rsidDel="003120FE">
                <w:delText xml:space="preserve"> UKC calculations (e.g. areas behind transiting vessel)</w:delText>
              </w:r>
            </w:del>
          </w:p>
        </w:tc>
      </w:tr>
    </w:tbl>
    <w:p w14:paraId="3CB421F6" w14:textId="77777777" w:rsidR="007E4334" w:rsidRPr="00746982" w:rsidRDefault="007E4334" w:rsidP="003F67E2">
      <w:pPr>
        <w:spacing w:before="0" w:after="0"/>
        <w:rPr>
          <w:rFonts w:ascii="Malgun Gothic" w:eastAsia="Malgun Gothic" w:hAnsi="Malgun Gothic"/>
          <w:kern w:val="2"/>
          <w:szCs w:val="22"/>
          <w:lang w:val="en-US" w:eastAsia="ko-KR"/>
        </w:rPr>
      </w:pPr>
    </w:p>
    <w:p w14:paraId="2B36FA2E" w14:textId="3110BD00" w:rsidR="00342827" w:rsidRPr="007931FF" w:rsidRDefault="00342827" w:rsidP="00B3435A">
      <w:pPr>
        <w:pStyle w:val="Annexheader-level2"/>
        <w:rPr>
          <w:ins w:id="1633" w:author="Jason Rhee" w:date="2024-07-16T17:40:00Z" w16du:dateUtc="2024-07-16T07:40:00Z"/>
        </w:rPr>
      </w:pPr>
      <w:bookmarkStart w:id="1634" w:name="_Toc127463877"/>
      <w:bookmarkStart w:id="1635" w:name="_Toc128125503"/>
      <w:bookmarkStart w:id="1636" w:name="_Toc141176285"/>
      <w:bookmarkStart w:id="1637" w:name="_Toc141176450"/>
      <w:bookmarkStart w:id="1638" w:name="_Toc141177082"/>
      <w:bookmarkStart w:id="1639" w:name="_Toc150177956"/>
      <w:ins w:id="1640" w:author="Jason Rhee" w:date="2024-07-16T17:40:00Z" w16du:dateUtc="2024-07-16T07:40:00Z">
        <w:r>
          <w:rPr>
            <w:rFonts w:eastAsiaTheme="minorEastAsia" w:hint="eastAsia"/>
            <w:lang w:eastAsia="ko-KR"/>
          </w:rPr>
          <w:t>UnderKeelClearancePlanArea</w:t>
        </w:r>
      </w:ins>
    </w:p>
    <w:tbl>
      <w:tblPr>
        <w:tblW w:w="9356"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200" w:type="dxa"/>
          <w:left w:w="99" w:type="dxa"/>
          <w:right w:w="99" w:type="dxa"/>
        </w:tblCellMar>
        <w:tblLook w:val="0000" w:firstRow="0" w:lastRow="0" w:firstColumn="0" w:lastColumn="0" w:noHBand="0" w:noVBand="0"/>
      </w:tblPr>
      <w:tblGrid>
        <w:gridCol w:w="3488"/>
        <w:gridCol w:w="1396"/>
        <w:gridCol w:w="2093"/>
        <w:gridCol w:w="394"/>
        <w:gridCol w:w="824"/>
        <w:gridCol w:w="1161"/>
      </w:tblGrid>
      <w:tr w:rsidR="008458B6" w:rsidRPr="00746982" w14:paraId="38A27CFC" w14:textId="77777777" w:rsidTr="0069404F">
        <w:trPr>
          <w:ins w:id="1641" w:author="Jason Rhee" w:date="2024-07-16T17:40:00Z"/>
        </w:trPr>
        <w:tc>
          <w:tcPr>
            <w:tcW w:w="9356" w:type="dxa"/>
            <w:gridSpan w:val="6"/>
            <w:shd w:val="clear" w:color="auto" w:fill="auto"/>
            <w:vAlign w:val="center"/>
          </w:tcPr>
          <w:p w14:paraId="68F92237" w14:textId="1558B968" w:rsidR="008458B6" w:rsidRPr="007931FF" w:rsidRDefault="008458B6" w:rsidP="0069404F">
            <w:pPr>
              <w:widowControl w:val="0"/>
              <w:autoSpaceDE w:val="0"/>
              <w:autoSpaceDN w:val="0"/>
              <w:spacing w:before="60" w:after="60"/>
              <w:rPr>
                <w:ins w:id="1642" w:author="Jason Rhee" w:date="2024-07-16T17:40:00Z" w16du:dateUtc="2024-07-16T07:40:00Z"/>
                <w:rFonts w:ascii="Arial Narrow" w:eastAsia="Malgun Gothic" w:hAnsi="Arial Narrow"/>
                <w:color w:val="000000"/>
                <w:kern w:val="2"/>
                <w:szCs w:val="22"/>
                <w:lang w:eastAsia="ko-KR"/>
              </w:rPr>
            </w:pPr>
            <w:ins w:id="1643" w:author="Jason Rhee" w:date="2024-07-16T17:40:00Z" w16du:dateUtc="2024-07-16T07:40:00Z">
              <w:r w:rsidRPr="00746982">
                <w:rPr>
                  <w:rFonts w:ascii="Arial Narrow" w:eastAsia="Malgun Gothic" w:hAnsi="Arial Narrow"/>
                  <w:b/>
                  <w:color w:val="000000"/>
                  <w:kern w:val="2"/>
                  <w:szCs w:val="22"/>
                  <w:u w:val="single"/>
                  <w:lang w:val="en-US" w:eastAsia="ko-KR"/>
                </w:rPr>
                <w:t>IHO Definition:</w:t>
              </w:r>
              <w:r w:rsidRPr="00746982">
                <w:rPr>
                  <w:rFonts w:ascii="Arial Narrow" w:eastAsia="Malgun Gothic" w:hAnsi="Arial Narrow"/>
                  <w:b/>
                  <w:color w:val="000000"/>
                  <w:kern w:val="2"/>
                  <w:szCs w:val="22"/>
                  <w:lang w:val="en-US" w:eastAsia="ko-KR"/>
                </w:rPr>
                <w:t xml:space="preserve"> </w:t>
              </w:r>
            </w:ins>
            <w:ins w:id="1644" w:author="Jason Rhee" w:date="2024-07-16T17:41:00Z">
              <w:r w:rsidRPr="008458B6">
                <w:rPr>
                  <w:rFonts w:ascii="Arial Narrow" w:eastAsia="Malgun Gothic" w:hAnsi="Arial Narrow"/>
                  <w:color w:val="000000"/>
                  <w:kern w:val="2"/>
                  <w:szCs w:val="22"/>
                  <w:lang w:eastAsia="ko-KR"/>
                </w:rPr>
                <w:t>The area for which an under keel clearance plan has been calculated for a particular vessel, for a particular passage.</w:t>
              </w:r>
            </w:ins>
          </w:p>
        </w:tc>
      </w:tr>
      <w:tr w:rsidR="008458B6" w:rsidRPr="00746982" w14:paraId="70119676" w14:textId="77777777" w:rsidTr="0069404F">
        <w:trPr>
          <w:ins w:id="1645" w:author="Jason Rhee" w:date="2024-07-16T17:40:00Z"/>
        </w:trPr>
        <w:tc>
          <w:tcPr>
            <w:tcW w:w="9356" w:type="dxa"/>
            <w:gridSpan w:val="6"/>
            <w:shd w:val="clear" w:color="auto" w:fill="auto"/>
            <w:vAlign w:val="center"/>
          </w:tcPr>
          <w:p w14:paraId="4CA1A3B1" w14:textId="43E15917" w:rsidR="008458B6" w:rsidRPr="00746982" w:rsidRDefault="008458B6" w:rsidP="0069404F">
            <w:pPr>
              <w:widowControl w:val="0"/>
              <w:autoSpaceDE w:val="0"/>
              <w:autoSpaceDN w:val="0"/>
              <w:spacing w:before="60" w:after="60"/>
              <w:jc w:val="left"/>
              <w:rPr>
                <w:ins w:id="1646" w:author="Jason Rhee" w:date="2024-07-16T17:40:00Z" w16du:dateUtc="2024-07-16T07:40:00Z"/>
                <w:rFonts w:ascii="Arial Narrow" w:eastAsia="Malgun Gothic" w:hAnsi="Arial Narrow"/>
                <w:b/>
                <w:color w:val="000000"/>
                <w:kern w:val="2"/>
                <w:szCs w:val="22"/>
                <w:lang w:val="en-US" w:eastAsia="ko-KR"/>
              </w:rPr>
            </w:pPr>
            <w:ins w:id="1647" w:author="Jason Rhee" w:date="2024-07-16T17:40:00Z" w16du:dateUtc="2024-07-16T07:40:00Z">
              <w:r w:rsidRPr="00746982">
                <w:rPr>
                  <w:rFonts w:ascii="Arial Narrow" w:eastAsia="Malgun Gothic" w:hAnsi="Arial Narrow"/>
                  <w:b/>
                  <w:color w:val="000000"/>
                  <w:kern w:val="2"/>
                  <w:szCs w:val="22"/>
                  <w:u w:val="single"/>
                  <w:lang w:val="en-US" w:eastAsia="ko-KR"/>
                </w:rPr>
                <w:t>S-129 Geo Feature:</w:t>
              </w:r>
              <w:r w:rsidRPr="00746982">
                <w:rPr>
                  <w:rFonts w:ascii="Arial Narrow" w:eastAsia="Malgun Gothic" w:hAnsi="Arial Narrow"/>
                  <w:b/>
                  <w:color w:val="000000"/>
                  <w:kern w:val="2"/>
                  <w:szCs w:val="22"/>
                  <w:lang w:val="en-US" w:eastAsia="ko-KR"/>
                </w:rPr>
                <w:t xml:space="preserve"> UnderKeelClearance</w:t>
              </w:r>
            </w:ins>
            <w:ins w:id="1648" w:author="Jason Rhee" w:date="2024-07-16T17:41:00Z" w16du:dateUtc="2024-07-16T07:41:00Z">
              <w:r>
                <w:rPr>
                  <w:rFonts w:ascii="Arial Narrow" w:eastAsia="Malgun Gothic" w:hAnsi="Arial Narrow" w:hint="eastAsia"/>
                  <w:b/>
                  <w:color w:val="000000"/>
                  <w:kern w:val="2"/>
                  <w:szCs w:val="22"/>
                  <w:lang w:val="en-US" w:eastAsia="ko-KR"/>
                </w:rPr>
                <w:t>Plan</w:t>
              </w:r>
            </w:ins>
            <w:ins w:id="1649" w:author="Jason Rhee" w:date="2024-07-16T17:40:00Z" w16du:dateUtc="2024-07-16T07:40:00Z">
              <w:r w:rsidRPr="00746982">
                <w:rPr>
                  <w:rFonts w:ascii="Arial Narrow" w:eastAsia="Malgun Gothic" w:hAnsi="Arial Narrow"/>
                  <w:b/>
                  <w:color w:val="000000"/>
                  <w:kern w:val="2"/>
                  <w:szCs w:val="22"/>
                  <w:lang w:val="en-US" w:eastAsia="ko-KR"/>
                </w:rPr>
                <w:t>Area</w:t>
              </w:r>
            </w:ins>
          </w:p>
        </w:tc>
      </w:tr>
      <w:tr w:rsidR="008458B6" w:rsidRPr="00746982" w14:paraId="679C1332" w14:textId="77777777" w:rsidTr="0069404F">
        <w:trPr>
          <w:ins w:id="1650" w:author="Jason Rhee" w:date="2024-07-16T17:40:00Z"/>
        </w:trPr>
        <w:tc>
          <w:tcPr>
            <w:tcW w:w="9356" w:type="dxa"/>
            <w:gridSpan w:val="6"/>
            <w:shd w:val="clear" w:color="auto" w:fill="auto"/>
            <w:vAlign w:val="center"/>
          </w:tcPr>
          <w:p w14:paraId="6DC632E9" w14:textId="77777777" w:rsidR="008458B6" w:rsidRPr="00746982" w:rsidRDefault="008458B6" w:rsidP="0069404F">
            <w:pPr>
              <w:widowControl w:val="0"/>
              <w:autoSpaceDE w:val="0"/>
              <w:autoSpaceDN w:val="0"/>
              <w:spacing w:before="60" w:after="60"/>
              <w:jc w:val="left"/>
              <w:rPr>
                <w:ins w:id="1651" w:author="Jason Rhee" w:date="2024-07-16T17:40:00Z" w16du:dateUtc="2024-07-16T07:40:00Z"/>
                <w:rFonts w:ascii="Arial Narrow" w:eastAsia="Malgun Gothic" w:hAnsi="Arial Narrow"/>
                <w:b/>
                <w:color w:val="000000"/>
                <w:kern w:val="2"/>
                <w:szCs w:val="22"/>
                <w:u w:val="single"/>
                <w:lang w:val="en-US" w:eastAsia="ko-KR"/>
              </w:rPr>
            </w:pPr>
            <w:ins w:id="1652" w:author="Jason Rhee" w:date="2024-07-16T17:40:00Z" w16du:dateUtc="2024-07-16T07:40:00Z">
              <w:r w:rsidRPr="00746982">
                <w:rPr>
                  <w:rFonts w:ascii="Arial Narrow" w:eastAsia="Malgun Gothic" w:hAnsi="Arial Narrow"/>
                  <w:b/>
                  <w:color w:val="000000"/>
                  <w:kern w:val="2"/>
                  <w:szCs w:val="22"/>
                  <w:u w:val="single"/>
                  <w:lang w:val="en-US" w:eastAsia="ko-KR"/>
                </w:rPr>
                <w:t>Super Type:</w:t>
              </w:r>
            </w:ins>
          </w:p>
        </w:tc>
      </w:tr>
      <w:tr w:rsidR="008458B6" w:rsidRPr="00746982" w14:paraId="3BA1E688" w14:textId="77777777" w:rsidTr="0069404F">
        <w:trPr>
          <w:ins w:id="1653" w:author="Jason Rhee" w:date="2024-07-16T17:40:00Z"/>
        </w:trPr>
        <w:tc>
          <w:tcPr>
            <w:tcW w:w="9356" w:type="dxa"/>
            <w:gridSpan w:val="6"/>
            <w:shd w:val="clear" w:color="auto" w:fill="auto"/>
            <w:vAlign w:val="center"/>
          </w:tcPr>
          <w:p w14:paraId="69995D6C" w14:textId="5D5E1340" w:rsidR="008458B6" w:rsidRPr="00746982" w:rsidRDefault="008458B6" w:rsidP="0069404F">
            <w:pPr>
              <w:widowControl w:val="0"/>
              <w:autoSpaceDE w:val="0"/>
              <w:autoSpaceDN w:val="0"/>
              <w:spacing w:before="60" w:after="60"/>
              <w:jc w:val="left"/>
              <w:rPr>
                <w:ins w:id="1654" w:author="Jason Rhee" w:date="2024-07-16T17:40:00Z" w16du:dateUtc="2024-07-16T07:40:00Z"/>
                <w:rFonts w:ascii="Arial Narrow" w:eastAsia="Malgun Gothic" w:hAnsi="Arial Narrow"/>
                <w:b/>
                <w:color w:val="000000"/>
                <w:kern w:val="2"/>
                <w:szCs w:val="22"/>
                <w:lang w:val="en-US" w:eastAsia="ko-KR"/>
              </w:rPr>
            </w:pPr>
            <w:ins w:id="1655" w:author="Jason Rhee" w:date="2024-07-16T17:40:00Z" w16du:dateUtc="2024-07-16T07:40:00Z">
              <w:r w:rsidRPr="00746982">
                <w:rPr>
                  <w:rFonts w:ascii="Arial Narrow" w:eastAsia="Malgun Gothic" w:hAnsi="Arial Narrow"/>
                  <w:b/>
                  <w:color w:val="000000"/>
                  <w:kern w:val="2"/>
                  <w:szCs w:val="22"/>
                  <w:u w:val="single"/>
                  <w:lang w:val="en-US" w:eastAsia="ko-KR"/>
                </w:rPr>
                <w:t>Primitive:</w:t>
              </w:r>
              <w:r w:rsidRPr="00746982">
                <w:rPr>
                  <w:rFonts w:ascii="Arial Narrow" w:eastAsia="Malgun Gothic" w:hAnsi="Arial Narrow"/>
                  <w:b/>
                  <w:color w:val="000000"/>
                  <w:kern w:val="2"/>
                  <w:szCs w:val="22"/>
                  <w:lang w:val="en-US" w:eastAsia="ko-KR"/>
                </w:rPr>
                <w:t xml:space="preserve"> </w:t>
              </w:r>
            </w:ins>
            <w:ins w:id="1656" w:author="Jason Rhee" w:date="2024-07-16T17:41:00Z" w16du:dateUtc="2024-07-16T07:41:00Z">
              <w:r>
                <w:rPr>
                  <w:rFonts w:ascii="Arial Narrow" w:eastAsia="Malgun Gothic" w:hAnsi="Arial Narrow" w:hint="eastAsia"/>
                  <w:b/>
                  <w:color w:val="000000"/>
                  <w:kern w:val="2"/>
                  <w:szCs w:val="22"/>
                  <w:lang w:val="en-US" w:eastAsia="ko-KR"/>
                </w:rPr>
                <w:t>noGeometry</w:t>
              </w:r>
            </w:ins>
          </w:p>
        </w:tc>
      </w:tr>
      <w:tr w:rsidR="008458B6" w:rsidRPr="00746982" w14:paraId="105C20F3" w14:textId="77777777" w:rsidTr="0069404F">
        <w:trPr>
          <w:ins w:id="1657" w:author="Jason Rhee" w:date="2024-07-16T17:40:00Z"/>
        </w:trPr>
        <w:tc>
          <w:tcPr>
            <w:tcW w:w="3488" w:type="dxa"/>
            <w:shd w:val="clear" w:color="auto" w:fill="auto"/>
            <w:vAlign w:val="center"/>
          </w:tcPr>
          <w:p w14:paraId="4D15B145" w14:textId="77777777" w:rsidR="008458B6" w:rsidRPr="00746982" w:rsidRDefault="008458B6" w:rsidP="0069404F">
            <w:pPr>
              <w:widowControl w:val="0"/>
              <w:autoSpaceDE w:val="0"/>
              <w:autoSpaceDN w:val="0"/>
              <w:spacing w:before="60" w:after="60"/>
              <w:jc w:val="left"/>
              <w:rPr>
                <w:ins w:id="1658" w:author="Jason Rhee" w:date="2024-07-16T17:40:00Z" w16du:dateUtc="2024-07-16T07:40:00Z"/>
                <w:rFonts w:ascii="Arial Narrow" w:eastAsia="Malgun Gothic" w:hAnsi="Arial Narrow"/>
                <w:i/>
                <w:color w:val="0000FF"/>
                <w:kern w:val="2"/>
                <w:szCs w:val="22"/>
                <w:lang w:val="en-US" w:eastAsia="ko-KR"/>
              </w:rPr>
            </w:pPr>
            <w:ins w:id="1659" w:author="Jason Rhee" w:date="2024-07-16T17:40:00Z" w16du:dateUtc="2024-07-16T07:40:00Z">
              <w:r w:rsidRPr="00746982">
                <w:rPr>
                  <w:rFonts w:ascii="Arial Narrow" w:eastAsia="Malgun Gothic" w:hAnsi="Arial Narrow"/>
                  <w:i/>
                  <w:color w:val="0000FF"/>
                  <w:kern w:val="2"/>
                  <w:szCs w:val="22"/>
                  <w:lang w:val="en-US" w:eastAsia="ko-KR"/>
                </w:rPr>
                <w:t>Real World</w:t>
              </w:r>
            </w:ins>
          </w:p>
        </w:tc>
        <w:tc>
          <w:tcPr>
            <w:tcW w:w="3489" w:type="dxa"/>
            <w:gridSpan w:val="2"/>
            <w:shd w:val="clear" w:color="auto" w:fill="auto"/>
            <w:vAlign w:val="center"/>
          </w:tcPr>
          <w:p w14:paraId="543E70F1" w14:textId="77777777" w:rsidR="008458B6" w:rsidRPr="00746982" w:rsidRDefault="008458B6" w:rsidP="0069404F">
            <w:pPr>
              <w:widowControl w:val="0"/>
              <w:autoSpaceDE w:val="0"/>
              <w:autoSpaceDN w:val="0"/>
              <w:spacing w:before="60" w:after="60"/>
              <w:jc w:val="left"/>
              <w:rPr>
                <w:ins w:id="1660" w:author="Jason Rhee" w:date="2024-07-16T17:40:00Z" w16du:dateUtc="2024-07-16T07:40:00Z"/>
                <w:rFonts w:ascii="Arial Narrow" w:eastAsia="Malgun Gothic" w:hAnsi="Arial Narrow"/>
                <w:i/>
                <w:color w:val="0000FF"/>
                <w:kern w:val="2"/>
                <w:szCs w:val="22"/>
                <w:lang w:val="en-US" w:eastAsia="ko-KR"/>
              </w:rPr>
            </w:pPr>
            <w:ins w:id="1661" w:author="Jason Rhee" w:date="2024-07-16T17:40:00Z" w16du:dateUtc="2024-07-16T07:40:00Z">
              <w:r w:rsidRPr="00746982">
                <w:rPr>
                  <w:rFonts w:ascii="Arial Narrow" w:eastAsia="Malgun Gothic" w:hAnsi="Arial Narrow"/>
                  <w:i/>
                  <w:color w:val="0000FF"/>
                  <w:kern w:val="2"/>
                  <w:szCs w:val="22"/>
                  <w:lang w:val="en-US" w:eastAsia="ko-KR"/>
                </w:rPr>
                <w:t>Paper Chart Symbol</w:t>
              </w:r>
            </w:ins>
          </w:p>
        </w:tc>
        <w:tc>
          <w:tcPr>
            <w:tcW w:w="2379" w:type="dxa"/>
            <w:gridSpan w:val="3"/>
            <w:shd w:val="clear" w:color="auto" w:fill="auto"/>
            <w:vAlign w:val="center"/>
          </w:tcPr>
          <w:p w14:paraId="7A7FB553" w14:textId="77777777" w:rsidR="008458B6" w:rsidRPr="00746982" w:rsidRDefault="008458B6" w:rsidP="0069404F">
            <w:pPr>
              <w:widowControl w:val="0"/>
              <w:autoSpaceDE w:val="0"/>
              <w:autoSpaceDN w:val="0"/>
              <w:spacing w:before="60" w:after="60"/>
              <w:jc w:val="left"/>
              <w:rPr>
                <w:ins w:id="1662" w:author="Jason Rhee" w:date="2024-07-16T17:40:00Z" w16du:dateUtc="2024-07-16T07:40:00Z"/>
                <w:rFonts w:ascii="Arial Narrow" w:eastAsia="Malgun Gothic" w:hAnsi="Arial Narrow"/>
                <w:i/>
                <w:color w:val="0000FF"/>
                <w:kern w:val="2"/>
                <w:szCs w:val="22"/>
                <w:lang w:val="en-US" w:eastAsia="ko-KR"/>
              </w:rPr>
            </w:pPr>
            <w:ins w:id="1663" w:author="Jason Rhee" w:date="2024-07-16T17:40:00Z" w16du:dateUtc="2024-07-16T07:40:00Z">
              <w:r w:rsidRPr="00746982">
                <w:rPr>
                  <w:rFonts w:ascii="Arial Narrow" w:eastAsia="Malgun Gothic" w:hAnsi="Arial Narrow"/>
                  <w:i/>
                  <w:color w:val="0000FF"/>
                  <w:kern w:val="2"/>
                  <w:szCs w:val="22"/>
                  <w:lang w:val="en-US" w:eastAsia="ko-KR"/>
                </w:rPr>
                <w:t>ECDIS Symbol</w:t>
              </w:r>
            </w:ins>
          </w:p>
        </w:tc>
      </w:tr>
      <w:tr w:rsidR="008458B6" w:rsidRPr="00746982" w14:paraId="0DE6E09B" w14:textId="77777777" w:rsidTr="0069404F">
        <w:trPr>
          <w:ins w:id="1664" w:author="Jason Rhee" w:date="2024-07-16T17:40:00Z"/>
        </w:trPr>
        <w:tc>
          <w:tcPr>
            <w:tcW w:w="3488" w:type="dxa"/>
            <w:shd w:val="clear" w:color="auto" w:fill="auto"/>
            <w:vAlign w:val="center"/>
          </w:tcPr>
          <w:p w14:paraId="3968BE0E" w14:textId="77777777" w:rsidR="008458B6" w:rsidRPr="00746982" w:rsidRDefault="008458B6" w:rsidP="0069404F">
            <w:pPr>
              <w:widowControl w:val="0"/>
              <w:autoSpaceDE w:val="0"/>
              <w:autoSpaceDN w:val="0"/>
              <w:spacing w:before="60" w:after="60"/>
              <w:jc w:val="left"/>
              <w:rPr>
                <w:ins w:id="1665" w:author="Jason Rhee" w:date="2024-07-16T17:40:00Z" w16du:dateUtc="2024-07-16T07:40:00Z"/>
                <w:rFonts w:ascii="Arial Narrow" w:eastAsia="Malgun Gothic" w:hAnsi="Arial Narrow"/>
                <w:b/>
                <w:color w:val="000000"/>
                <w:kern w:val="2"/>
                <w:szCs w:val="22"/>
                <w:lang w:val="en-US" w:eastAsia="ko-KR"/>
              </w:rPr>
            </w:pPr>
            <w:ins w:id="1666" w:author="Jason Rhee" w:date="2024-07-16T17:40:00Z" w16du:dateUtc="2024-07-16T07:40:00Z">
              <w:r w:rsidRPr="00746982">
                <w:rPr>
                  <w:rFonts w:ascii="Arial Narrow" w:eastAsia="Malgun Gothic" w:hAnsi="Arial Narrow"/>
                  <w:b/>
                  <w:color w:val="000000"/>
                  <w:kern w:val="2"/>
                  <w:szCs w:val="22"/>
                  <w:lang w:val="en-US" w:eastAsia="ko-KR"/>
                </w:rPr>
                <w:t>S-129 Attribute</w:t>
              </w:r>
            </w:ins>
          </w:p>
        </w:tc>
        <w:tc>
          <w:tcPr>
            <w:tcW w:w="1396" w:type="dxa"/>
            <w:shd w:val="clear" w:color="auto" w:fill="auto"/>
            <w:vAlign w:val="center"/>
          </w:tcPr>
          <w:p w14:paraId="024FE646" w14:textId="77777777" w:rsidR="008458B6" w:rsidRPr="00746982" w:rsidRDefault="008458B6" w:rsidP="0069404F">
            <w:pPr>
              <w:widowControl w:val="0"/>
              <w:autoSpaceDE w:val="0"/>
              <w:autoSpaceDN w:val="0"/>
              <w:spacing w:before="60" w:after="60"/>
              <w:jc w:val="left"/>
              <w:rPr>
                <w:ins w:id="1667" w:author="Jason Rhee" w:date="2024-07-16T17:40:00Z" w16du:dateUtc="2024-07-16T07:40:00Z"/>
                <w:rFonts w:ascii="Arial Narrow" w:eastAsia="Malgun Gothic" w:hAnsi="Arial Narrow"/>
                <w:b/>
                <w:color w:val="000000"/>
                <w:kern w:val="2"/>
                <w:szCs w:val="22"/>
                <w:lang w:val="en-US" w:eastAsia="ko-KR"/>
              </w:rPr>
            </w:pPr>
            <w:ins w:id="1668" w:author="Jason Rhee" w:date="2024-07-16T17:40:00Z" w16du:dateUtc="2024-07-16T07:40:00Z">
              <w:r w:rsidRPr="00746982">
                <w:rPr>
                  <w:rFonts w:ascii="Arial Narrow" w:eastAsia="Malgun Gothic" w:hAnsi="Arial Narrow"/>
                  <w:b/>
                  <w:color w:val="000000"/>
                  <w:kern w:val="2"/>
                  <w:szCs w:val="22"/>
                  <w:lang w:val="en-US" w:eastAsia="ko-KR"/>
                </w:rPr>
                <w:t>S-57 Acronym</w:t>
              </w:r>
            </w:ins>
          </w:p>
        </w:tc>
        <w:tc>
          <w:tcPr>
            <w:tcW w:w="2487" w:type="dxa"/>
            <w:gridSpan w:val="2"/>
            <w:shd w:val="clear" w:color="auto" w:fill="auto"/>
            <w:vAlign w:val="center"/>
          </w:tcPr>
          <w:p w14:paraId="4E41ADF9" w14:textId="77777777" w:rsidR="008458B6" w:rsidRPr="00746982" w:rsidRDefault="008458B6" w:rsidP="0069404F">
            <w:pPr>
              <w:widowControl w:val="0"/>
              <w:autoSpaceDE w:val="0"/>
              <w:autoSpaceDN w:val="0"/>
              <w:spacing w:before="60" w:after="60"/>
              <w:jc w:val="left"/>
              <w:rPr>
                <w:ins w:id="1669" w:author="Jason Rhee" w:date="2024-07-16T17:40:00Z" w16du:dateUtc="2024-07-16T07:40:00Z"/>
                <w:rFonts w:ascii="Arial Narrow" w:eastAsia="Malgun Gothic" w:hAnsi="Arial Narrow"/>
                <w:b/>
                <w:color w:val="000000"/>
                <w:kern w:val="2"/>
                <w:szCs w:val="22"/>
                <w:lang w:val="en-US" w:eastAsia="ko-KR"/>
              </w:rPr>
            </w:pPr>
            <w:ins w:id="1670" w:author="Jason Rhee" w:date="2024-07-16T17:40:00Z" w16du:dateUtc="2024-07-16T07:40:00Z">
              <w:r w:rsidRPr="00746982">
                <w:rPr>
                  <w:rFonts w:ascii="Arial Narrow" w:eastAsia="Malgun Gothic" w:hAnsi="Arial Narrow"/>
                  <w:b/>
                  <w:color w:val="000000"/>
                  <w:kern w:val="2"/>
                  <w:szCs w:val="22"/>
                  <w:lang w:val="en-US" w:eastAsia="ko-KR"/>
                </w:rPr>
                <w:t>Allowable Encoding Value</w:t>
              </w:r>
            </w:ins>
          </w:p>
        </w:tc>
        <w:tc>
          <w:tcPr>
            <w:tcW w:w="824" w:type="dxa"/>
            <w:shd w:val="clear" w:color="auto" w:fill="auto"/>
            <w:vAlign w:val="center"/>
          </w:tcPr>
          <w:p w14:paraId="48BBF92F" w14:textId="77777777" w:rsidR="008458B6" w:rsidRPr="00746982" w:rsidRDefault="008458B6" w:rsidP="0069404F">
            <w:pPr>
              <w:widowControl w:val="0"/>
              <w:autoSpaceDE w:val="0"/>
              <w:autoSpaceDN w:val="0"/>
              <w:spacing w:before="60" w:after="60"/>
              <w:jc w:val="left"/>
              <w:rPr>
                <w:ins w:id="1671" w:author="Jason Rhee" w:date="2024-07-16T17:40:00Z" w16du:dateUtc="2024-07-16T07:40:00Z"/>
                <w:rFonts w:ascii="Arial Narrow" w:eastAsia="Malgun Gothic" w:hAnsi="Arial Narrow"/>
                <w:b/>
                <w:color w:val="000000"/>
                <w:kern w:val="2"/>
                <w:szCs w:val="22"/>
                <w:lang w:val="en-US" w:eastAsia="ko-KR"/>
              </w:rPr>
            </w:pPr>
            <w:ins w:id="1672" w:author="Jason Rhee" w:date="2024-07-16T17:40:00Z" w16du:dateUtc="2024-07-16T07:40:00Z">
              <w:r w:rsidRPr="00746982">
                <w:rPr>
                  <w:rFonts w:ascii="Arial Narrow" w:eastAsia="Malgun Gothic" w:hAnsi="Arial Narrow"/>
                  <w:b/>
                  <w:color w:val="000000"/>
                  <w:kern w:val="2"/>
                  <w:szCs w:val="22"/>
                  <w:lang w:val="en-US" w:eastAsia="ko-KR"/>
                </w:rPr>
                <w:t>Type</w:t>
              </w:r>
            </w:ins>
          </w:p>
        </w:tc>
        <w:tc>
          <w:tcPr>
            <w:tcW w:w="1161" w:type="dxa"/>
            <w:shd w:val="clear" w:color="auto" w:fill="auto"/>
            <w:vAlign w:val="center"/>
          </w:tcPr>
          <w:p w14:paraId="6E5354BE" w14:textId="77777777" w:rsidR="008458B6" w:rsidRPr="00746982" w:rsidRDefault="008458B6" w:rsidP="0069404F">
            <w:pPr>
              <w:widowControl w:val="0"/>
              <w:autoSpaceDE w:val="0"/>
              <w:autoSpaceDN w:val="0"/>
              <w:spacing w:before="60" w:after="60"/>
              <w:jc w:val="left"/>
              <w:rPr>
                <w:ins w:id="1673" w:author="Jason Rhee" w:date="2024-07-16T17:40:00Z" w16du:dateUtc="2024-07-16T07:40:00Z"/>
                <w:rFonts w:ascii="Arial Narrow" w:eastAsia="Malgun Gothic" w:hAnsi="Arial Narrow"/>
                <w:b/>
                <w:color w:val="000000"/>
                <w:kern w:val="2"/>
                <w:szCs w:val="22"/>
                <w:lang w:val="en-US" w:eastAsia="ko-KR"/>
              </w:rPr>
            </w:pPr>
            <w:ins w:id="1674" w:author="Jason Rhee" w:date="2024-07-16T17:40:00Z" w16du:dateUtc="2024-07-16T07:40:00Z">
              <w:r w:rsidRPr="00746982">
                <w:rPr>
                  <w:rFonts w:ascii="Arial Narrow" w:eastAsia="Malgun Gothic" w:hAnsi="Arial Narrow"/>
                  <w:b/>
                  <w:color w:val="000000"/>
                  <w:kern w:val="2"/>
                  <w:szCs w:val="22"/>
                  <w:lang w:val="en-US" w:eastAsia="ko-KR"/>
                </w:rPr>
                <w:t>Multiplicity</w:t>
              </w:r>
            </w:ins>
          </w:p>
        </w:tc>
      </w:tr>
      <w:tr w:rsidR="008458B6" w:rsidRPr="00746982" w14:paraId="1BB281D2" w14:textId="77777777" w:rsidTr="0069404F">
        <w:trPr>
          <w:ins w:id="1675" w:author="Jason Rhee" w:date="2024-07-16T17:40:00Z"/>
        </w:trPr>
        <w:tc>
          <w:tcPr>
            <w:tcW w:w="3488" w:type="dxa"/>
            <w:shd w:val="clear" w:color="auto" w:fill="auto"/>
            <w:vAlign w:val="center"/>
          </w:tcPr>
          <w:p w14:paraId="6D435D38" w14:textId="77777777" w:rsidR="008458B6" w:rsidRPr="00746982" w:rsidRDefault="008458B6" w:rsidP="0069404F">
            <w:pPr>
              <w:widowControl w:val="0"/>
              <w:autoSpaceDE w:val="0"/>
              <w:autoSpaceDN w:val="0"/>
              <w:spacing w:before="60" w:after="60"/>
              <w:jc w:val="left"/>
              <w:rPr>
                <w:ins w:id="1676" w:author="Jason Rhee" w:date="2024-07-16T17:40:00Z" w16du:dateUtc="2024-07-16T07:40:00Z"/>
                <w:rFonts w:ascii="Arial Narrow" w:eastAsia="Malgun Gothic" w:hAnsi="Arial Narrow"/>
                <w:color w:val="000000"/>
                <w:kern w:val="2"/>
                <w:szCs w:val="22"/>
                <w:lang w:val="en-US" w:eastAsia="ko-KR"/>
              </w:rPr>
            </w:pPr>
            <w:ins w:id="1677" w:author="Jason Rhee" w:date="2024-07-16T17:40:00Z" w16du:dateUtc="2024-07-16T07:40:00Z">
              <w:r w:rsidRPr="00746982">
                <w:rPr>
                  <w:rFonts w:ascii="Arial Narrow" w:eastAsia="Malgun Gothic" w:hAnsi="Arial Narrow"/>
                  <w:color w:val="000000"/>
                  <w:kern w:val="2"/>
                  <w:szCs w:val="22"/>
                  <w:lang w:val="en-US" w:eastAsia="ko-KR"/>
                </w:rPr>
                <w:t>Scale Minimum</w:t>
              </w:r>
            </w:ins>
          </w:p>
        </w:tc>
        <w:tc>
          <w:tcPr>
            <w:tcW w:w="1396" w:type="dxa"/>
            <w:shd w:val="clear" w:color="auto" w:fill="auto"/>
            <w:vAlign w:val="center"/>
          </w:tcPr>
          <w:p w14:paraId="4C5C0F0D" w14:textId="77777777" w:rsidR="008458B6" w:rsidRPr="00746982" w:rsidRDefault="008458B6" w:rsidP="0069404F">
            <w:pPr>
              <w:widowControl w:val="0"/>
              <w:autoSpaceDE w:val="0"/>
              <w:autoSpaceDN w:val="0"/>
              <w:spacing w:before="60" w:after="60"/>
              <w:jc w:val="left"/>
              <w:rPr>
                <w:ins w:id="1678" w:author="Jason Rhee" w:date="2024-07-16T17:40:00Z" w16du:dateUtc="2024-07-16T07:40:00Z"/>
                <w:rFonts w:ascii="Arial Narrow" w:eastAsia="Malgun Gothic" w:hAnsi="Arial Narrow"/>
                <w:color w:val="000000"/>
                <w:kern w:val="2"/>
                <w:szCs w:val="22"/>
                <w:lang w:val="en-US" w:eastAsia="ko-KR"/>
              </w:rPr>
            </w:pPr>
          </w:p>
        </w:tc>
        <w:tc>
          <w:tcPr>
            <w:tcW w:w="2487" w:type="dxa"/>
            <w:gridSpan w:val="2"/>
            <w:shd w:val="clear" w:color="auto" w:fill="auto"/>
            <w:vAlign w:val="center"/>
          </w:tcPr>
          <w:p w14:paraId="02BA3A2C" w14:textId="77777777" w:rsidR="008458B6" w:rsidRPr="00746982" w:rsidRDefault="008458B6" w:rsidP="0069404F">
            <w:pPr>
              <w:widowControl w:val="0"/>
              <w:autoSpaceDE w:val="0"/>
              <w:autoSpaceDN w:val="0"/>
              <w:spacing w:before="60" w:after="60"/>
              <w:jc w:val="left"/>
              <w:rPr>
                <w:ins w:id="1679" w:author="Jason Rhee" w:date="2024-07-16T17:40:00Z" w16du:dateUtc="2024-07-16T07:40:00Z"/>
                <w:rFonts w:ascii="Arial Narrow" w:eastAsia="Malgun Gothic" w:hAnsi="Arial Narrow"/>
                <w:color w:val="000000"/>
                <w:kern w:val="2"/>
                <w:szCs w:val="22"/>
                <w:lang w:val="en-US" w:eastAsia="ko-KR"/>
              </w:rPr>
            </w:pPr>
          </w:p>
        </w:tc>
        <w:tc>
          <w:tcPr>
            <w:tcW w:w="824" w:type="dxa"/>
            <w:shd w:val="clear" w:color="auto" w:fill="auto"/>
            <w:vAlign w:val="center"/>
          </w:tcPr>
          <w:p w14:paraId="3D56524C" w14:textId="77777777" w:rsidR="008458B6" w:rsidRPr="00746982" w:rsidRDefault="008458B6" w:rsidP="0069404F">
            <w:pPr>
              <w:widowControl w:val="0"/>
              <w:autoSpaceDE w:val="0"/>
              <w:autoSpaceDN w:val="0"/>
              <w:spacing w:before="60" w:after="60"/>
              <w:jc w:val="left"/>
              <w:rPr>
                <w:ins w:id="1680" w:author="Jason Rhee" w:date="2024-07-16T17:40:00Z" w16du:dateUtc="2024-07-16T07:40:00Z"/>
                <w:rFonts w:ascii="Arial Narrow" w:eastAsia="Malgun Gothic" w:hAnsi="Arial Narrow"/>
                <w:color w:val="000000"/>
                <w:kern w:val="2"/>
                <w:szCs w:val="22"/>
                <w:lang w:val="en-US" w:eastAsia="ko-KR"/>
              </w:rPr>
            </w:pPr>
            <w:ins w:id="1681" w:author="Jason Rhee" w:date="2024-07-16T17:40:00Z" w16du:dateUtc="2024-07-16T07:40:00Z">
              <w:r w:rsidRPr="00746982">
                <w:rPr>
                  <w:rFonts w:ascii="Arial Narrow" w:eastAsia="Malgun Gothic" w:hAnsi="Arial Narrow"/>
                  <w:color w:val="000000"/>
                  <w:kern w:val="2"/>
                  <w:szCs w:val="22"/>
                  <w:lang w:val="en-US" w:eastAsia="ko-KR"/>
                </w:rPr>
                <w:t>IN</w:t>
              </w:r>
            </w:ins>
          </w:p>
        </w:tc>
        <w:tc>
          <w:tcPr>
            <w:tcW w:w="1161" w:type="dxa"/>
            <w:shd w:val="clear" w:color="auto" w:fill="auto"/>
            <w:vAlign w:val="center"/>
          </w:tcPr>
          <w:p w14:paraId="339FFCD0" w14:textId="77777777" w:rsidR="008458B6" w:rsidRPr="00746982" w:rsidRDefault="008458B6" w:rsidP="0069404F">
            <w:pPr>
              <w:widowControl w:val="0"/>
              <w:autoSpaceDE w:val="0"/>
              <w:autoSpaceDN w:val="0"/>
              <w:spacing w:before="60" w:after="60"/>
              <w:jc w:val="left"/>
              <w:rPr>
                <w:ins w:id="1682" w:author="Jason Rhee" w:date="2024-07-16T17:40:00Z" w16du:dateUtc="2024-07-16T07:40:00Z"/>
                <w:rFonts w:ascii="Arial Narrow" w:eastAsia="Malgun Gothic" w:hAnsi="Arial Narrow"/>
                <w:color w:val="000000"/>
                <w:kern w:val="2"/>
                <w:szCs w:val="22"/>
                <w:lang w:val="en-US" w:eastAsia="ko-KR"/>
              </w:rPr>
            </w:pPr>
            <w:ins w:id="1683" w:author="Jason Rhee" w:date="2024-07-16T17:40:00Z" w16du:dateUtc="2024-07-16T07:40:00Z">
              <w:r w:rsidRPr="00746982">
                <w:rPr>
                  <w:rFonts w:ascii="Arial Narrow" w:eastAsia="Malgun Gothic" w:hAnsi="Arial Narrow"/>
                  <w:color w:val="000000"/>
                  <w:kern w:val="2"/>
                  <w:szCs w:val="22"/>
                  <w:lang w:val="en-US" w:eastAsia="ko-KR"/>
                </w:rPr>
                <w:t>0, 1</w:t>
              </w:r>
            </w:ins>
          </w:p>
        </w:tc>
      </w:tr>
      <w:tr w:rsidR="008458B6" w:rsidRPr="00746982" w14:paraId="140DCB2E" w14:textId="77777777" w:rsidTr="0069404F">
        <w:trPr>
          <w:ins w:id="1684" w:author="Jason Rhee" w:date="2024-07-16T17:40:00Z"/>
        </w:trPr>
        <w:tc>
          <w:tcPr>
            <w:tcW w:w="3488" w:type="dxa"/>
            <w:shd w:val="clear" w:color="auto" w:fill="auto"/>
          </w:tcPr>
          <w:p w14:paraId="2A2B08FE" w14:textId="77777777" w:rsidR="008458B6" w:rsidRPr="00746982" w:rsidRDefault="008458B6" w:rsidP="0069404F">
            <w:pPr>
              <w:widowControl w:val="0"/>
              <w:autoSpaceDE w:val="0"/>
              <w:autoSpaceDN w:val="0"/>
              <w:spacing w:before="60" w:after="60"/>
              <w:jc w:val="left"/>
              <w:rPr>
                <w:ins w:id="1685" w:author="Jason Rhee" w:date="2024-07-16T17:40:00Z" w16du:dateUtc="2024-07-16T07:40:00Z"/>
                <w:rFonts w:ascii="Arial Narrow" w:eastAsia="Malgun Gothic" w:hAnsi="Arial Narrow"/>
                <w:color w:val="000000"/>
                <w:kern w:val="2"/>
                <w:szCs w:val="22"/>
                <w:lang w:val="en-US" w:eastAsia="ko-KR"/>
              </w:rPr>
            </w:pPr>
            <w:ins w:id="1686" w:author="Jason Rhee" w:date="2024-07-16T17:40:00Z" w16du:dateUtc="2024-07-16T07:40:00Z">
              <w:r>
                <w:rPr>
                  <w:rFonts w:ascii="Arial Narrow" w:eastAsia="Malgun Gothic" w:hAnsi="Arial Narrow"/>
                  <w:color w:val="000000"/>
                  <w:kern w:val="2"/>
                  <w:szCs w:val="22"/>
                  <w:lang w:val="en-US" w:eastAsia="ko-KR"/>
                </w:rPr>
                <w:t>Interoperability Identifier</w:t>
              </w:r>
            </w:ins>
          </w:p>
        </w:tc>
        <w:tc>
          <w:tcPr>
            <w:tcW w:w="1396" w:type="dxa"/>
            <w:shd w:val="clear" w:color="auto" w:fill="auto"/>
          </w:tcPr>
          <w:p w14:paraId="5004B87D" w14:textId="77777777" w:rsidR="008458B6" w:rsidRPr="00746982" w:rsidRDefault="008458B6" w:rsidP="0069404F">
            <w:pPr>
              <w:widowControl w:val="0"/>
              <w:autoSpaceDE w:val="0"/>
              <w:autoSpaceDN w:val="0"/>
              <w:spacing w:before="60" w:after="60"/>
              <w:jc w:val="left"/>
              <w:rPr>
                <w:ins w:id="1687" w:author="Jason Rhee" w:date="2024-07-16T17:40:00Z" w16du:dateUtc="2024-07-16T07:40:00Z"/>
                <w:rFonts w:ascii="Arial Narrow" w:eastAsia="Malgun Gothic" w:hAnsi="Arial Narrow"/>
                <w:color w:val="000000"/>
                <w:kern w:val="2"/>
                <w:szCs w:val="22"/>
                <w:lang w:val="en-US" w:eastAsia="ko-KR"/>
              </w:rPr>
            </w:pPr>
          </w:p>
        </w:tc>
        <w:tc>
          <w:tcPr>
            <w:tcW w:w="2487" w:type="dxa"/>
            <w:gridSpan w:val="2"/>
            <w:shd w:val="clear" w:color="auto" w:fill="auto"/>
          </w:tcPr>
          <w:p w14:paraId="6026606F" w14:textId="77777777" w:rsidR="008458B6" w:rsidRPr="00746982" w:rsidRDefault="008458B6" w:rsidP="0069404F">
            <w:pPr>
              <w:widowControl w:val="0"/>
              <w:autoSpaceDE w:val="0"/>
              <w:autoSpaceDN w:val="0"/>
              <w:spacing w:before="60" w:after="60"/>
              <w:jc w:val="left"/>
              <w:rPr>
                <w:ins w:id="1688" w:author="Jason Rhee" w:date="2024-07-16T17:40:00Z" w16du:dateUtc="2024-07-16T07:40:00Z"/>
                <w:rFonts w:ascii="Arial Narrow" w:eastAsia="Malgun Gothic" w:hAnsi="Arial Narrow"/>
                <w:color w:val="000000"/>
                <w:kern w:val="2"/>
                <w:szCs w:val="22"/>
                <w:lang w:val="en-US" w:eastAsia="ko-KR"/>
              </w:rPr>
            </w:pPr>
          </w:p>
        </w:tc>
        <w:tc>
          <w:tcPr>
            <w:tcW w:w="824" w:type="dxa"/>
            <w:shd w:val="clear" w:color="auto" w:fill="auto"/>
          </w:tcPr>
          <w:p w14:paraId="3B4E780A" w14:textId="77777777" w:rsidR="008458B6" w:rsidRPr="00746982" w:rsidRDefault="008458B6" w:rsidP="0069404F">
            <w:pPr>
              <w:widowControl w:val="0"/>
              <w:autoSpaceDE w:val="0"/>
              <w:autoSpaceDN w:val="0"/>
              <w:spacing w:before="60" w:after="60"/>
              <w:jc w:val="left"/>
              <w:rPr>
                <w:ins w:id="1689" w:author="Jason Rhee" w:date="2024-07-16T17:40:00Z" w16du:dateUtc="2024-07-16T07:40:00Z"/>
                <w:rFonts w:ascii="Arial Narrow" w:eastAsia="Malgun Gothic" w:hAnsi="Arial Narrow"/>
                <w:color w:val="000000"/>
                <w:kern w:val="2"/>
                <w:szCs w:val="22"/>
                <w:lang w:val="en-US" w:eastAsia="ko-KR"/>
              </w:rPr>
            </w:pPr>
            <w:ins w:id="1690" w:author="Jason Rhee" w:date="2024-07-16T17:40:00Z" w16du:dateUtc="2024-07-16T07:40:00Z">
              <w:r>
                <w:rPr>
                  <w:rFonts w:ascii="Arial Narrow" w:eastAsia="Malgun Gothic" w:hAnsi="Arial Narrow"/>
                  <w:color w:val="000000"/>
                  <w:kern w:val="2"/>
                  <w:szCs w:val="22"/>
                  <w:lang w:val="en-US" w:eastAsia="ko-KR"/>
                </w:rPr>
                <w:t>URN</w:t>
              </w:r>
            </w:ins>
          </w:p>
        </w:tc>
        <w:tc>
          <w:tcPr>
            <w:tcW w:w="1161" w:type="dxa"/>
            <w:shd w:val="clear" w:color="auto" w:fill="auto"/>
          </w:tcPr>
          <w:p w14:paraId="4C5FD8D2" w14:textId="77777777" w:rsidR="008458B6" w:rsidRPr="00746982" w:rsidRDefault="008458B6" w:rsidP="0069404F">
            <w:pPr>
              <w:widowControl w:val="0"/>
              <w:autoSpaceDE w:val="0"/>
              <w:autoSpaceDN w:val="0"/>
              <w:spacing w:before="60" w:after="60"/>
              <w:jc w:val="left"/>
              <w:rPr>
                <w:ins w:id="1691" w:author="Jason Rhee" w:date="2024-07-16T17:40:00Z" w16du:dateUtc="2024-07-16T07:40:00Z"/>
                <w:rFonts w:ascii="Arial Narrow" w:eastAsia="Malgun Gothic" w:hAnsi="Arial Narrow"/>
                <w:color w:val="000000"/>
                <w:kern w:val="2"/>
                <w:szCs w:val="22"/>
                <w:lang w:val="en-US" w:eastAsia="ko-KR"/>
              </w:rPr>
            </w:pPr>
            <w:ins w:id="1692" w:author="Jason Rhee" w:date="2024-07-16T17:40:00Z" w16du:dateUtc="2024-07-16T07:40:00Z">
              <w:r>
                <w:rPr>
                  <w:rFonts w:ascii="Arial Narrow" w:eastAsia="Malgun Gothic" w:hAnsi="Arial Narrow"/>
                  <w:color w:val="000000"/>
                  <w:kern w:val="2"/>
                  <w:szCs w:val="22"/>
                  <w:lang w:val="en-US" w:eastAsia="ko-KR"/>
                </w:rPr>
                <w:t>0, 1</w:t>
              </w:r>
            </w:ins>
          </w:p>
        </w:tc>
      </w:tr>
      <w:tr w:rsidR="008458B6" w:rsidRPr="00BB7F10" w14:paraId="3E5B6841" w14:textId="77777777" w:rsidTr="0069404F">
        <w:trPr>
          <w:ins w:id="1693" w:author="Jason Rhee" w:date="2024-07-16T17:40:00Z"/>
        </w:trPr>
        <w:tc>
          <w:tcPr>
            <w:tcW w:w="9356" w:type="dxa"/>
            <w:gridSpan w:val="6"/>
            <w:shd w:val="clear" w:color="auto" w:fill="auto"/>
            <w:vAlign w:val="center"/>
          </w:tcPr>
          <w:p w14:paraId="703863D9" w14:textId="4EFAE119" w:rsidR="008458B6" w:rsidRPr="00BB7F10" w:rsidRDefault="008458B6" w:rsidP="0069404F">
            <w:pPr>
              <w:widowControl w:val="0"/>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60" w:after="60"/>
              <w:rPr>
                <w:ins w:id="1694" w:author="Jason Rhee" w:date="2024-07-16T17:40:00Z" w16du:dateUtc="2024-07-16T07:40:00Z"/>
                <w:rFonts w:cs="Arial"/>
                <w:szCs w:val="20"/>
              </w:rPr>
            </w:pPr>
            <w:ins w:id="1695" w:author="Jason Rhee" w:date="2024-07-16T17:40:00Z" w16du:dateUtc="2024-07-16T07:40:00Z">
              <w:r w:rsidRPr="00273D9B">
                <w:rPr>
                  <w:rFonts w:cs="Arial"/>
                  <w:szCs w:val="20"/>
                  <w:u w:val="single"/>
                </w:rPr>
                <w:t>Introductory remarks</w:t>
              </w:r>
              <w:r w:rsidRPr="00746982">
                <w:rPr>
                  <w:rFonts w:cs="Arial"/>
                  <w:szCs w:val="20"/>
                </w:rPr>
                <w:t xml:space="preserve">. </w:t>
              </w:r>
            </w:ins>
            <w:ins w:id="1696" w:author="Jason Rhee" w:date="2024-07-21T17:04:00Z" w16du:dateUtc="2024-07-21T07:04:00Z">
              <w:r w:rsidR="00147227">
                <w:rPr>
                  <w:rFonts w:cs="Arial"/>
                  <w:szCs w:val="20"/>
                </w:rPr>
                <w:t>T</w:t>
              </w:r>
            </w:ins>
            <w:ins w:id="1697" w:author="Jason Rhee" w:date="2024-07-21T17:05:00Z" w16du:dateUtc="2024-07-21T07:05:00Z">
              <w:r w:rsidR="00147227">
                <w:rPr>
                  <w:rFonts w:cs="Arial"/>
                  <w:szCs w:val="20"/>
                </w:rPr>
                <w:t xml:space="preserve">he </w:t>
              </w:r>
            </w:ins>
            <w:ins w:id="1698" w:author="Jason Rhee" w:date="2024-07-21T17:04:00Z" w16du:dateUtc="2024-07-21T07:04:00Z">
              <w:r w:rsidR="00147227">
                <w:rPr>
                  <w:rFonts w:cs="Arial"/>
                  <w:szCs w:val="20"/>
                </w:rPr>
                <w:t>Under Keel Clearance Plan</w:t>
              </w:r>
            </w:ins>
            <w:ins w:id="1699" w:author="Jason Rhee" w:date="2024-07-16T17:40:00Z" w16du:dateUtc="2024-07-16T07:40:00Z">
              <w:r>
                <w:rPr>
                  <w:rFonts w:cs="Arial"/>
                  <w:szCs w:val="20"/>
                </w:rPr>
                <w:t xml:space="preserve"> area </w:t>
              </w:r>
            </w:ins>
            <w:ins w:id="1700" w:author="Jason Rhee" w:date="2024-07-21T17:05:00Z" w16du:dateUtc="2024-07-21T07:05:00Z">
              <w:r w:rsidR="00147227">
                <w:rPr>
                  <w:rFonts w:cs="Arial"/>
                  <w:szCs w:val="20"/>
                </w:rPr>
                <w:t xml:space="preserve">is </w:t>
              </w:r>
            </w:ins>
            <w:ins w:id="1701" w:author="Jason Rhee" w:date="2024-07-16T17:40:00Z" w16du:dateUtc="2024-07-16T07:40:00Z">
              <w:r>
                <w:rPr>
                  <w:rFonts w:cs="Arial"/>
                  <w:szCs w:val="20"/>
                </w:rPr>
                <w:t xml:space="preserve">spatial information which are included in </w:t>
              </w:r>
            </w:ins>
            <w:ins w:id="1702" w:author="Jason Rhee" w:date="2024-07-21T21:30:00Z" w16du:dateUtc="2024-07-21T11:30:00Z">
              <w:r w:rsidR="00295F56">
                <w:rPr>
                  <w:rFonts w:cs="Arial"/>
                  <w:szCs w:val="20"/>
                </w:rPr>
                <w:t>Actual Plan</w:t>
              </w:r>
            </w:ins>
            <w:ins w:id="1703" w:author="Jason Rhee" w:date="2024-07-16T17:40:00Z" w16du:dateUtc="2024-07-16T07:40:00Z">
              <w:r>
                <w:rPr>
                  <w:rFonts w:cs="Arial"/>
                  <w:szCs w:val="20"/>
                </w:rPr>
                <w:t xml:space="preserve">s and </w:t>
              </w:r>
            </w:ins>
            <w:ins w:id="1704" w:author="Jason Rhee" w:date="2024-07-21T21:31:00Z" w16du:dateUtc="2024-07-21T11:31:00Z">
              <w:r w:rsidR="00C82359">
                <w:rPr>
                  <w:rFonts w:cs="Arial"/>
                  <w:szCs w:val="20"/>
                </w:rPr>
                <w:t>Actual Update</w:t>
              </w:r>
            </w:ins>
            <w:ins w:id="1705" w:author="Jason Rhee" w:date="2024-07-16T17:40:00Z" w16du:dateUtc="2024-07-16T07:40:00Z">
              <w:r>
                <w:rPr>
                  <w:rFonts w:cs="Arial"/>
                  <w:szCs w:val="20"/>
                </w:rPr>
                <w:t>s.</w:t>
              </w:r>
            </w:ins>
            <w:ins w:id="1706" w:author="Jason Rhee" w:date="2024-07-21T17:05:00Z" w16du:dateUtc="2024-07-21T07:05:00Z">
              <w:r w:rsidR="00F76963">
                <w:rPr>
                  <w:rFonts w:cs="Arial"/>
                  <w:szCs w:val="20"/>
                </w:rPr>
                <w:t xml:space="preserve"> It encompasses under keel clearance non-navigable areas, almost non-navigable areas, and </w:t>
              </w:r>
              <w:r w:rsidR="006348BE">
                <w:rPr>
                  <w:rFonts w:cs="Arial"/>
                  <w:szCs w:val="20"/>
                </w:rPr>
                <w:t>navigable areas.</w:t>
              </w:r>
            </w:ins>
          </w:p>
        </w:tc>
      </w:tr>
    </w:tbl>
    <w:p w14:paraId="0873D547" w14:textId="77777777" w:rsidR="008458B6" w:rsidRPr="007931FF" w:rsidRDefault="008458B6" w:rsidP="007931FF">
      <w:pPr>
        <w:rPr>
          <w:ins w:id="1707" w:author="Jason Rhee" w:date="2024-07-16T17:39:00Z" w16du:dateUtc="2024-07-16T07:39:00Z"/>
          <w:rFonts w:eastAsia="MS Mincho"/>
        </w:rPr>
      </w:pPr>
    </w:p>
    <w:p w14:paraId="6587A2D2" w14:textId="1C7E0FF5" w:rsidR="00746982" w:rsidRPr="00273D9B" w:rsidRDefault="00746982" w:rsidP="00B3435A">
      <w:pPr>
        <w:pStyle w:val="Annexheader-level2"/>
      </w:pPr>
      <w:r w:rsidRPr="00273D9B">
        <w:t>UnderKeelClearanceNonNavigableArea</w:t>
      </w:r>
      <w:bookmarkEnd w:id="1634"/>
      <w:bookmarkEnd w:id="1635"/>
      <w:bookmarkEnd w:id="1636"/>
      <w:bookmarkEnd w:id="1637"/>
      <w:bookmarkEnd w:id="1638"/>
      <w:bookmarkEnd w:id="1639"/>
    </w:p>
    <w:tbl>
      <w:tblPr>
        <w:tblW w:w="9356"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200" w:type="dxa"/>
          <w:left w:w="99" w:type="dxa"/>
          <w:right w:w="99" w:type="dxa"/>
        </w:tblCellMar>
        <w:tblLook w:val="0000" w:firstRow="0" w:lastRow="0" w:firstColumn="0" w:lastColumn="0" w:noHBand="0" w:noVBand="0"/>
      </w:tblPr>
      <w:tblGrid>
        <w:gridCol w:w="3488"/>
        <w:gridCol w:w="1396"/>
        <w:gridCol w:w="2093"/>
        <w:gridCol w:w="394"/>
        <w:gridCol w:w="824"/>
        <w:gridCol w:w="1161"/>
      </w:tblGrid>
      <w:tr w:rsidR="00746982" w:rsidRPr="00746982" w14:paraId="4A2734DA" w14:textId="77777777" w:rsidTr="00716349">
        <w:tc>
          <w:tcPr>
            <w:tcW w:w="9356" w:type="dxa"/>
            <w:gridSpan w:val="6"/>
            <w:shd w:val="clear" w:color="auto" w:fill="auto"/>
            <w:vAlign w:val="center"/>
          </w:tcPr>
          <w:p w14:paraId="1F7E44EF" w14:textId="63C40D23" w:rsidR="00746982" w:rsidRPr="00746982" w:rsidRDefault="00746982" w:rsidP="00BB7F10">
            <w:pPr>
              <w:widowControl w:val="0"/>
              <w:autoSpaceDE w:val="0"/>
              <w:autoSpaceDN w:val="0"/>
              <w:spacing w:before="60" w:after="60"/>
              <w:rPr>
                <w:rFonts w:ascii="Arial Narrow" w:eastAsia="Malgun Gothic" w:hAnsi="Arial Narrow"/>
                <w:b/>
                <w:color w:val="000000"/>
                <w:kern w:val="2"/>
                <w:szCs w:val="22"/>
                <w:lang w:val="en-US" w:eastAsia="ko-KR"/>
              </w:rPr>
            </w:pPr>
            <w:r w:rsidRPr="00746982">
              <w:rPr>
                <w:rFonts w:ascii="Arial Narrow" w:eastAsia="Malgun Gothic" w:hAnsi="Arial Narrow"/>
                <w:b/>
                <w:color w:val="000000"/>
                <w:kern w:val="2"/>
                <w:szCs w:val="22"/>
                <w:u w:val="single"/>
                <w:lang w:val="en-US" w:eastAsia="ko-KR"/>
              </w:rPr>
              <w:t>IHO Definition:</w:t>
            </w:r>
            <w:r w:rsidRPr="00746982">
              <w:rPr>
                <w:rFonts w:ascii="Arial Narrow" w:eastAsia="Malgun Gothic" w:hAnsi="Arial Narrow"/>
                <w:b/>
                <w:color w:val="000000"/>
                <w:kern w:val="2"/>
                <w:szCs w:val="22"/>
                <w:lang w:val="en-US" w:eastAsia="ko-KR"/>
              </w:rPr>
              <w:t xml:space="preserve"> </w:t>
            </w:r>
            <w:r w:rsidR="00637567" w:rsidRPr="00273D9B">
              <w:rPr>
                <w:rFonts w:ascii="Arial Narrow" w:eastAsia="Malgun Gothic" w:hAnsi="Arial Narrow"/>
                <w:color w:val="000000"/>
                <w:kern w:val="2"/>
                <w:szCs w:val="22"/>
                <w:lang w:val="en-US" w:eastAsia="ko-KR"/>
              </w:rPr>
              <w:t>A</w:t>
            </w:r>
            <w:r w:rsidR="00637567" w:rsidRPr="00637567">
              <w:rPr>
                <w:rFonts w:ascii="Arial Narrow" w:eastAsia="Malgun Gothic" w:hAnsi="Arial Narrow"/>
                <w:color w:val="000000"/>
                <w:kern w:val="2"/>
                <w:szCs w:val="22"/>
                <w:lang w:val="en-US" w:eastAsia="ko-KR"/>
              </w:rPr>
              <w:t xml:space="preserve">n area within a </w:t>
            </w:r>
            <w:r w:rsidR="00E855CB">
              <w:rPr>
                <w:rFonts w:ascii="Arial Narrow" w:eastAsia="Malgun Gothic" w:hAnsi="Arial Narrow"/>
                <w:color w:val="000000"/>
                <w:kern w:val="2"/>
                <w:szCs w:val="22"/>
                <w:lang w:val="en-US" w:eastAsia="ko-KR"/>
              </w:rPr>
              <w:t>UKCM Operational Area</w:t>
            </w:r>
            <w:r w:rsidR="00637567" w:rsidRPr="00637567">
              <w:rPr>
                <w:rFonts w:ascii="Arial Narrow" w:eastAsia="Malgun Gothic" w:hAnsi="Arial Narrow"/>
                <w:color w:val="000000"/>
                <w:kern w:val="2"/>
                <w:szCs w:val="22"/>
                <w:lang w:val="en-US" w:eastAsia="ko-KR"/>
              </w:rPr>
              <w:t xml:space="preserve"> where UKC for a specific ship is calculated to be less than the UKC limit for the waterway</w:t>
            </w:r>
            <w:r w:rsidR="00BB7F10">
              <w:rPr>
                <w:rFonts w:ascii="Arial Narrow" w:eastAsia="Malgun Gothic" w:hAnsi="Arial Narrow"/>
                <w:color w:val="000000"/>
                <w:kern w:val="2"/>
                <w:szCs w:val="22"/>
                <w:lang w:val="en-US" w:eastAsia="ko-KR"/>
              </w:rPr>
              <w:t>.</w:t>
            </w:r>
          </w:p>
        </w:tc>
      </w:tr>
      <w:tr w:rsidR="00746982" w:rsidRPr="00746982" w14:paraId="34FC935D" w14:textId="77777777" w:rsidTr="00716349">
        <w:tc>
          <w:tcPr>
            <w:tcW w:w="9356" w:type="dxa"/>
            <w:gridSpan w:val="6"/>
            <w:shd w:val="clear" w:color="auto" w:fill="auto"/>
            <w:vAlign w:val="center"/>
          </w:tcPr>
          <w:p w14:paraId="5D237998" w14:textId="77777777" w:rsidR="00746982" w:rsidRPr="00746982" w:rsidRDefault="00746982" w:rsidP="003F67E2">
            <w:pPr>
              <w:widowControl w:val="0"/>
              <w:autoSpaceDE w:val="0"/>
              <w:autoSpaceDN w:val="0"/>
              <w:spacing w:before="60" w:after="60"/>
              <w:jc w:val="left"/>
              <w:rPr>
                <w:rFonts w:ascii="Arial Narrow" w:eastAsia="Malgun Gothic" w:hAnsi="Arial Narrow"/>
                <w:b/>
                <w:color w:val="000000"/>
                <w:kern w:val="2"/>
                <w:szCs w:val="22"/>
                <w:lang w:val="en-US" w:eastAsia="ko-KR"/>
              </w:rPr>
            </w:pPr>
            <w:r w:rsidRPr="00746982">
              <w:rPr>
                <w:rFonts w:ascii="Arial Narrow" w:eastAsia="Malgun Gothic" w:hAnsi="Arial Narrow"/>
                <w:b/>
                <w:color w:val="000000"/>
                <w:kern w:val="2"/>
                <w:szCs w:val="22"/>
                <w:u w:val="single"/>
                <w:lang w:val="en-US" w:eastAsia="ko-KR"/>
              </w:rPr>
              <w:t>S-129 Geo Feature:</w:t>
            </w:r>
            <w:r w:rsidRPr="00746982">
              <w:rPr>
                <w:rFonts w:ascii="Arial Narrow" w:eastAsia="Malgun Gothic" w:hAnsi="Arial Narrow"/>
                <w:b/>
                <w:color w:val="000000"/>
                <w:kern w:val="2"/>
                <w:szCs w:val="22"/>
                <w:lang w:val="en-US" w:eastAsia="ko-KR"/>
              </w:rPr>
              <w:t xml:space="preserve"> UnderKeelClearanceNonNavigableArea</w:t>
            </w:r>
          </w:p>
        </w:tc>
      </w:tr>
      <w:tr w:rsidR="00746982" w:rsidRPr="00746982" w14:paraId="29398D97" w14:textId="77777777" w:rsidTr="00716349">
        <w:tc>
          <w:tcPr>
            <w:tcW w:w="9356" w:type="dxa"/>
            <w:gridSpan w:val="6"/>
            <w:shd w:val="clear" w:color="auto" w:fill="auto"/>
            <w:vAlign w:val="center"/>
          </w:tcPr>
          <w:p w14:paraId="58AE13C7" w14:textId="77777777" w:rsidR="00746982" w:rsidRPr="00746982" w:rsidRDefault="00746982" w:rsidP="003F67E2">
            <w:pPr>
              <w:widowControl w:val="0"/>
              <w:autoSpaceDE w:val="0"/>
              <w:autoSpaceDN w:val="0"/>
              <w:spacing w:before="60" w:after="60"/>
              <w:jc w:val="left"/>
              <w:rPr>
                <w:rFonts w:ascii="Arial Narrow" w:eastAsia="Malgun Gothic" w:hAnsi="Arial Narrow"/>
                <w:b/>
                <w:color w:val="000000"/>
                <w:kern w:val="2"/>
                <w:szCs w:val="22"/>
                <w:u w:val="single"/>
                <w:lang w:val="en-US" w:eastAsia="ko-KR"/>
              </w:rPr>
            </w:pPr>
            <w:r w:rsidRPr="00746982">
              <w:rPr>
                <w:rFonts w:ascii="Arial Narrow" w:eastAsia="Malgun Gothic" w:hAnsi="Arial Narrow"/>
                <w:b/>
                <w:color w:val="000000"/>
                <w:kern w:val="2"/>
                <w:szCs w:val="22"/>
                <w:u w:val="single"/>
                <w:lang w:val="en-US" w:eastAsia="ko-KR"/>
              </w:rPr>
              <w:t>Super Type:</w:t>
            </w:r>
          </w:p>
        </w:tc>
      </w:tr>
      <w:tr w:rsidR="00746982" w:rsidRPr="00746982" w14:paraId="45AC90A9" w14:textId="77777777" w:rsidTr="00716349">
        <w:tc>
          <w:tcPr>
            <w:tcW w:w="9356" w:type="dxa"/>
            <w:gridSpan w:val="6"/>
            <w:shd w:val="clear" w:color="auto" w:fill="auto"/>
            <w:vAlign w:val="center"/>
          </w:tcPr>
          <w:p w14:paraId="1FF99A99" w14:textId="77777777" w:rsidR="00746982" w:rsidRPr="00746982" w:rsidRDefault="00746982" w:rsidP="003F67E2">
            <w:pPr>
              <w:widowControl w:val="0"/>
              <w:autoSpaceDE w:val="0"/>
              <w:autoSpaceDN w:val="0"/>
              <w:spacing w:before="60" w:after="60"/>
              <w:jc w:val="left"/>
              <w:rPr>
                <w:rFonts w:ascii="Arial Narrow" w:eastAsia="Malgun Gothic" w:hAnsi="Arial Narrow"/>
                <w:b/>
                <w:color w:val="000000"/>
                <w:kern w:val="2"/>
                <w:szCs w:val="22"/>
                <w:lang w:val="en-US" w:eastAsia="ko-KR"/>
              </w:rPr>
            </w:pPr>
            <w:r w:rsidRPr="00746982">
              <w:rPr>
                <w:rFonts w:ascii="Arial Narrow" w:eastAsia="Malgun Gothic" w:hAnsi="Arial Narrow"/>
                <w:b/>
                <w:color w:val="000000"/>
                <w:kern w:val="2"/>
                <w:szCs w:val="22"/>
                <w:u w:val="single"/>
                <w:lang w:val="en-US" w:eastAsia="ko-KR"/>
              </w:rPr>
              <w:t>Primitive:</w:t>
            </w:r>
            <w:r w:rsidRPr="00746982">
              <w:rPr>
                <w:rFonts w:ascii="Arial Narrow" w:eastAsia="Malgun Gothic" w:hAnsi="Arial Narrow"/>
                <w:b/>
                <w:color w:val="000000"/>
                <w:kern w:val="2"/>
                <w:szCs w:val="22"/>
                <w:lang w:val="en-US" w:eastAsia="ko-KR"/>
              </w:rPr>
              <w:t xml:space="preserve"> surface</w:t>
            </w:r>
          </w:p>
        </w:tc>
      </w:tr>
      <w:tr w:rsidR="00746982" w:rsidRPr="00746982" w14:paraId="6EA87B22" w14:textId="77777777" w:rsidTr="00716349">
        <w:tc>
          <w:tcPr>
            <w:tcW w:w="3488" w:type="dxa"/>
            <w:shd w:val="clear" w:color="auto" w:fill="auto"/>
            <w:vAlign w:val="center"/>
          </w:tcPr>
          <w:p w14:paraId="08367C43" w14:textId="77777777" w:rsidR="00746982" w:rsidRPr="00746982" w:rsidRDefault="00746982" w:rsidP="003F67E2">
            <w:pPr>
              <w:widowControl w:val="0"/>
              <w:autoSpaceDE w:val="0"/>
              <w:autoSpaceDN w:val="0"/>
              <w:spacing w:before="60" w:after="60"/>
              <w:jc w:val="left"/>
              <w:rPr>
                <w:rFonts w:ascii="Arial Narrow" w:eastAsia="Malgun Gothic" w:hAnsi="Arial Narrow"/>
                <w:i/>
                <w:color w:val="0000FF"/>
                <w:kern w:val="2"/>
                <w:szCs w:val="22"/>
                <w:lang w:val="en-US" w:eastAsia="ko-KR"/>
              </w:rPr>
            </w:pPr>
            <w:r w:rsidRPr="00746982">
              <w:rPr>
                <w:rFonts w:ascii="Arial Narrow" w:eastAsia="Malgun Gothic" w:hAnsi="Arial Narrow"/>
                <w:i/>
                <w:color w:val="0000FF"/>
                <w:kern w:val="2"/>
                <w:szCs w:val="22"/>
                <w:lang w:val="en-US" w:eastAsia="ko-KR"/>
              </w:rPr>
              <w:t>Real World</w:t>
            </w:r>
          </w:p>
        </w:tc>
        <w:tc>
          <w:tcPr>
            <w:tcW w:w="3489" w:type="dxa"/>
            <w:gridSpan w:val="2"/>
            <w:shd w:val="clear" w:color="auto" w:fill="auto"/>
            <w:vAlign w:val="center"/>
          </w:tcPr>
          <w:p w14:paraId="2D49DA27" w14:textId="77777777" w:rsidR="00746982" w:rsidRPr="00746982" w:rsidRDefault="00746982" w:rsidP="003F67E2">
            <w:pPr>
              <w:widowControl w:val="0"/>
              <w:autoSpaceDE w:val="0"/>
              <w:autoSpaceDN w:val="0"/>
              <w:spacing w:before="60" w:after="60"/>
              <w:jc w:val="left"/>
              <w:rPr>
                <w:rFonts w:ascii="Arial Narrow" w:eastAsia="Malgun Gothic" w:hAnsi="Arial Narrow"/>
                <w:i/>
                <w:color w:val="0000FF"/>
                <w:kern w:val="2"/>
                <w:szCs w:val="22"/>
                <w:lang w:val="en-US" w:eastAsia="ko-KR"/>
              </w:rPr>
            </w:pPr>
            <w:r w:rsidRPr="00746982">
              <w:rPr>
                <w:rFonts w:ascii="Arial Narrow" w:eastAsia="Malgun Gothic" w:hAnsi="Arial Narrow"/>
                <w:i/>
                <w:color w:val="0000FF"/>
                <w:kern w:val="2"/>
                <w:szCs w:val="22"/>
                <w:lang w:val="en-US" w:eastAsia="ko-KR"/>
              </w:rPr>
              <w:t>Paper Chart Symbol</w:t>
            </w:r>
          </w:p>
        </w:tc>
        <w:tc>
          <w:tcPr>
            <w:tcW w:w="2379" w:type="dxa"/>
            <w:gridSpan w:val="3"/>
            <w:shd w:val="clear" w:color="auto" w:fill="auto"/>
            <w:vAlign w:val="center"/>
          </w:tcPr>
          <w:p w14:paraId="0542CC69" w14:textId="77777777" w:rsidR="00746982" w:rsidRPr="00746982" w:rsidRDefault="00746982" w:rsidP="003F67E2">
            <w:pPr>
              <w:widowControl w:val="0"/>
              <w:autoSpaceDE w:val="0"/>
              <w:autoSpaceDN w:val="0"/>
              <w:spacing w:before="60" w:after="60"/>
              <w:jc w:val="left"/>
              <w:rPr>
                <w:rFonts w:ascii="Arial Narrow" w:eastAsia="Malgun Gothic" w:hAnsi="Arial Narrow"/>
                <w:i/>
                <w:color w:val="0000FF"/>
                <w:kern w:val="2"/>
                <w:szCs w:val="22"/>
                <w:lang w:val="en-US" w:eastAsia="ko-KR"/>
              </w:rPr>
            </w:pPr>
            <w:r w:rsidRPr="00746982">
              <w:rPr>
                <w:rFonts w:ascii="Arial Narrow" w:eastAsia="Malgun Gothic" w:hAnsi="Arial Narrow"/>
                <w:i/>
                <w:color w:val="0000FF"/>
                <w:kern w:val="2"/>
                <w:szCs w:val="22"/>
                <w:lang w:val="en-US" w:eastAsia="ko-KR"/>
              </w:rPr>
              <w:t>ECDIS Symbol</w:t>
            </w:r>
          </w:p>
        </w:tc>
      </w:tr>
      <w:tr w:rsidR="00746982" w:rsidRPr="00746982" w14:paraId="70C16787" w14:textId="77777777" w:rsidTr="00716349">
        <w:tc>
          <w:tcPr>
            <w:tcW w:w="3488" w:type="dxa"/>
            <w:shd w:val="clear" w:color="auto" w:fill="auto"/>
            <w:vAlign w:val="center"/>
          </w:tcPr>
          <w:p w14:paraId="5088C0E2" w14:textId="77777777" w:rsidR="00746982" w:rsidRPr="00746982" w:rsidRDefault="00746982" w:rsidP="003F67E2">
            <w:pPr>
              <w:widowControl w:val="0"/>
              <w:autoSpaceDE w:val="0"/>
              <w:autoSpaceDN w:val="0"/>
              <w:spacing w:before="60" w:after="60"/>
              <w:jc w:val="left"/>
              <w:rPr>
                <w:rFonts w:ascii="Arial Narrow" w:eastAsia="Malgun Gothic" w:hAnsi="Arial Narrow"/>
                <w:b/>
                <w:color w:val="000000"/>
                <w:kern w:val="2"/>
                <w:szCs w:val="22"/>
                <w:lang w:val="en-US" w:eastAsia="ko-KR"/>
              </w:rPr>
            </w:pPr>
            <w:r w:rsidRPr="00746982">
              <w:rPr>
                <w:rFonts w:ascii="Arial Narrow" w:eastAsia="Malgun Gothic" w:hAnsi="Arial Narrow"/>
                <w:b/>
                <w:color w:val="000000"/>
                <w:kern w:val="2"/>
                <w:szCs w:val="22"/>
                <w:lang w:val="en-US" w:eastAsia="ko-KR"/>
              </w:rPr>
              <w:t>S-129 Attribute</w:t>
            </w:r>
          </w:p>
        </w:tc>
        <w:tc>
          <w:tcPr>
            <w:tcW w:w="1396" w:type="dxa"/>
            <w:shd w:val="clear" w:color="auto" w:fill="auto"/>
            <w:vAlign w:val="center"/>
          </w:tcPr>
          <w:p w14:paraId="295C8FEB" w14:textId="77777777" w:rsidR="00746982" w:rsidRPr="00746982" w:rsidRDefault="00746982" w:rsidP="003F67E2">
            <w:pPr>
              <w:widowControl w:val="0"/>
              <w:autoSpaceDE w:val="0"/>
              <w:autoSpaceDN w:val="0"/>
              <w:spacing w:before="60" w:after="60"/>
              <w:jc w:val="left"/>
              <w:rPr>
                <w:rFonts w:ascii="Arial Narrow" w:eastAsia="Malgun Gothic" w:hAnsi="Arial Narrow"/>
                <w:b/>
                <w:color w:val="000000"/>
                <w:kern w:val="2"/>
                <w:szCs w:val="22"/>
                <w:lang w:val="en-US" w:eastAsia="ko-KR"/>
              </w:rPr>
            </w:pPr>
            <w:r w:rsidRPr="00746982">
              <w:rPr>
                <w:rFonts w:ascii="Arial Narrow" w:eastAsia="Malgun Gothic" w:hAnsi="Arial Narrow"/>
                <w:b/>
                <w:color w:val="000000"/>
                <w:kern w:val="2"/>
                <w:szCs w:val="22"/>
                <w:lang w:val="en-US" w:eastAsia="ko-KR"/>
              </w:rPr>
              <w:t>S-57 Acronym</w:t>
            </w:r>
          </w:p>
        </w:tc>
        <w:tc>
          <w:tcPr>
            <w:tcW w:w="2487" w:type="dxa"/>
            <w:gridSpan w:val="2"/>
            <w:shd w:val="clear" w:color="auto" w:fill="auto"/>
            <w:vAlign w:val="center"/>
          </w:tcPr>
          <w:p w14:paraId="5F0A00D6" w14:textId="77777777" w:rsidR="00746982" w:rsidRPr="00746982" w:rsidRDefault="00746982" w:rsidP="003F67E2">
            <w:pPr>
              <w:widowControl w:val="0"/>
              <w:autoSpaceDE w:val="0"/>
              <w:autoSpaceDN w:val="0"/>
              <w:spacing w:before="60" w:after="60"/>
              <w:jc w:val="left"/>
              <w:rPr>
                <w:rFonts w:ascii="Arial Narrow" w:eastAsia="Malgun Gothic" w:hAnsi="Arial Narrow"/>
                <w:b/>
                <w:color w:val="000000"/>
                <w:kern w:val="2"/>
                <w:szCs w:val="22"/>
                <w:lang w:val="en-US" w:eastAsia="ko-KR"/>
              </w:rPr>
            </w:pPr>
            <w:r w:rsidRPr="00746982">
              <w:rPr>
                <w:rFonts w:ascii="Arial Narrow" w:eastAsia="Malgun Gothic" w:hAnsi="Arial Narrow"/>
                <w:b/>
                <w:color w:val="000000"/>
                <w:kern w:val="2"/>
                <w:szCs w:val="22"/>
                <w:lang w:val="en-US" w:eastAsia="ko-KR"/>
              </w:rPr>
              <w:t>Allowable Encoding Value</w:t>
            </w:r>
          </w:p>
        </w:tc>
        <w:tc>
          <w:tcPr>
            <w:tcW w:w="824" w:type="dxa"/>
            <w:shd w:val="clear" w:color="auto" w:fill="auto"/>
            <w:vAlign w:val="center"/>
          </w:tcPr>
          <w:p w14:paraId="1DCF031C" w14:textId="77777777" w:rsidR="00746982" w:rsidRPr="00746982" w:rsidRDefault="00746982" w:rsidP="003F67E2">
            <w:pPr>
              <w:widowControl w:val="0"/>
              <w:autoSpaceDE w:val="0"/>
              <w:autoSpaceDN w:val="0"/>
              <w:spacing w:before="60" w:after="60"/>
              <w:jc w:val="left"/>
              <w:rPr>
                <w:rFonts w:ascii="Arial Narrow" w:eastAsia="Malgun Gothic" w:hAnsi="Arial Narrow"/>
                <w:b/>
                <w:color w:val="000000"/>
                <w:kern w:val="2"/>
                <w:szCs w:val="22"/>
                <w:lang w:val="en-US" w:eastAsia="ko-KR"/>
              </w:rPr>
            </w:pPr>
            <w:r w:rsidRPr="00746982">
              <w:rPr>
                <w:rFonts w:ascii="Arial Narrow" w:eastAsia="Malgun Gothic" w:hAnsi="Arial Narrow"/>
                <w:b/>
                <w:color w:val="000000"/>
                <w:kern w:val="2"/>
                <w:szCs w:val="22"/>
                <w:lang w:val="en-US" w:eastAsia="ko-KR"/>
              </w:rPr>
              <w:t>Type</w:t>
            </w:r>
          </w:p>
        </w:tc>
        <w:tc>
          <w:tcPr>
            <w:tcW w:w="1161" w:type="dxa"/>
            <w:shd w:val="clear" w:color="auto" w:fill="auto"/>
            <w:vAlign w:val="center"/>
          </w:tcPr>
          <w:p w14:paraId="29B71C32" w14:textId="77777777" w:rsidR="00746982" w:rsidRPr="00746982" w:rsidRDefault="00746982" w:rsidP="003F67E2">
            <w:pPr>
              <w:widowControl w:val="0"/>
              <w:autoSpaceDE w:val="0"/>
              <w:autoSpaceDN w:val="0"/>
              <w:spacing w:before="60" w:after="60"/>
              <w:jc w:val="left"/>
              <w:rPr>
                <w:rFonts w:ascii="Arial Narrow" w:eastAsia="Malgun Gothic" w:hAnsi="Arial Narrow"/>
                <w:b/>
                <w:color w:val="000000"/>
                <w:kern w:val="2"/>
                <w:szCs w:val="22"/>
                <w:lang w:val="en-US" w:eastAsia="ko-KR"/>
              </w:rPr>
            </w:pPr>
            <w:r w:rsidRPr="00746982">
              <w:rPr>
                <w:rFonts w:ascii="Arial Narrow" w:eastAsia="Malgun Gothic" w:hAnsi="Arial Narrow"/>
                <w:b/>
                <w:color w:val="000000"/>
                <w:kern w:val="2"/>
                <w:szCs w:val="22"/>
                <w:lang w:val="en-US" w:eastAsia="ko-KR"/>
              </w:rPr>
              <w:t>Multiplicity</w:t>
            </w:r>
          </w:p>
        </w:tc>
      </w:tr>
      <w:tr w:rsidR="00746982" w:rsidRPr="00746982" w14:paraId="24F33064" w14:textId="77777777" w:rsidTr="00716349">
        <w:tc>
          <w:tcPr>
            <w:tcW w:w="3488" w:type="dxa"/>
            <w:shd w:val="clear" w:color="auto" w:fill="auto"/>
            <w:vAlign w:val="center"/>
          </w:tcPr>
          <w:p w14:paraId="46AD9D2E" w14:textId="77777777" w:rsidR="00746982" w:rsidRPr="00746982" w:rsidRDefault="00746982" w:rsidP="003F67E2">
            <w:pPr>
              <w:widowControl w:val="0"/>
              <w:autoSpaceDE w:val="0"/>
              <w:autoSpaceDN w:val="0"/>
              <w:spacing w:before="60" w:after="60"/>
              <w:jc w:val="left"/>
              <w:rPr>
                <w:rFonts w:ascii="Arial Narrow" w:eastAsia="Malgun Gothic" w:hAnsi="Arial Narrow"/>
                <w:color w:val="000000"/>
                <w:kern w:val="2"/>
                <w:szCs w:val="22"/>
                <w:lang w:val="en-US" w:eastAsia="ko-KR"/>
              </w:rPr>
            </w:pPr>
            <w:r w:rsidRPr="00746982">
              <w:rPr>
                <w:rFonts w:ascii="Arial Narrow" w:eastAsia="Malgun Gothic" w:hAnsi="Arial Narrow"/>
                <w:color w:val="000000"/>
                <w:kern w:val="2"/>
                <w:szCs w:val="22"/>
                <w:lang w:val="en-US" w:eastAsia="ko-KR"/>
              </w:rPr>
              <w:t>Scale Minimum</w:t>
            </w:r>
          </w:p>
        </w:tc>
        <w:tc>
          <w:tcPr>
            <w:tcW w:w="1396" w:type="dxa"/>
            <w:shd w:val="clear" w:color="auto" w:fill="auto"/>
            <w:vAlign w:val="center"/>
          </w:tcPr>
          <w:p w14:paraId="0D73C05C" w14:textId="77777777" w:rsidR="00746982" w:rsidRPr="00746982" w:rsidRDefault="00746982" w:rsidP="003F67E2">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2487" w:type="dxa"/>
            <w:gridSpan w:val="2"/>
            <w:shd w:val="clear" w:color="auto" w:fill="auto"/>
            <w:vAlign w:val="center"/>
          </w:tcPr>
          <w:p w14:paraId="2CA74A50" w14:textId="77777777" w:rsidR="00746982" w:rsidRPr="00746982" w:rsidRDefault="00746982" w:rsidP="003F67E2">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824" w:type="dxa"/>
            <w:shd w:val="clear" w:color="auto" w:fill="auto"/>
            <w:vAlign w:val="center"/>
          </w:tcPr>
          <w:p w14:paraId="28DA9E14" w14:textId="77777777" w:rsidR="00746982" w:rsidRPr="00746982" w:rsidRDefault="00746982" w:rsidP="003F67E2">
            <w:pPr>
              <w:widowControl w:val="0"/>
              <w:autoSpaceDE w:val="0"/>
              <w:autoSpaceDN w:val="0"/>
              <w:spacing w:before="60" w:after="60"/>
              <w:jc w:val="left"/>
              <w:rPr>
                <w:rFonts w:ascii="Arial Narrow" w:eastAsia="Malgun Gothic" w:hAnsi="Arial Narrow"/>
                <w:color w:val="000000"/>
                <w:kern w:val="2"/>
                <w:szCs w:val="22"/>
                <w:lang w:val="en-US" w:eastAsia="ko-KR"/>
              </w:rPr>
            </w:pPr>
            <w:r w:rsidRPr="00746982">
              <w:rPr>
                <w:rFonts w:ascii="Arial Narrow" w:eastAsia="Malgun Gothic" w:hAnsi="Arial Narrow"/>
                <w:color w:val="000000"/>
                <w:kern w:val="2"/>
                <w:szCs w:val="22"/>
                <w:lang w:val="en-US" w:eastAsia="ko-KR"/>
              </w:rPr>
              <w:t>IN</w:t>
            </w:r>
          </w:p>
        </w:tc>
        <w:tc>
          <w:tcPr>
            <w:tcW w:w="1161" w:type="dxa"/>
            <w:shd w:val="clear" w:color="auto" w:fill="auto"/>
            <w:vAlign w:val="center"/>
          </w:tcPr>
          <w:p w14:paraId="65EF35E3" w14:textId="77777777" w:rsidR="00746982" w:rsidRPr="00746982" w:rsidRDefault="00746982" w:rsidP="003F67E2">
            <w:pPr>
              <w:widowControl w:val="0"/>
              <w:autoSpaceDE w:val="0"/>
              <w:autoSpaceDN w:val="0"/>
              <w:spacing w:before="60" w:after="60"/>
              <w:jc w:val="left"/>
              <w:rPr>
                <w:rFonts w:ascii="Arial Narrow" w:eastAsia="Malgun Gothic" w:hAnsi="Arial Narrow"/>
                <w:color w:val="000000"/>
                <w:kern w:val="2"/>
                <w:szCs w:val="22"/>
                <w:lang w:val="en-US" w:eastAsia="ko-KR"/>
              </w:rPr>
            </w:pPr>
            <w:r w:rsidRPr="00746982">
              <w:rPr>
                <w:rFonts w:ascii="Arial Narrow" w:eastAsia="Malgun Gothic" w:hAnsi="Arial Narrow"/>
                <w:color w:val="000000"/>
                <w:kern w:val="2"/>
                <w:szCs w:val="22"/>
                <w:lang w:val="en-US" w:eastAsia="ko-KR"/>
              </w:rPr>
              <w:t>0, 1</w:t>
            </w:r>
          </w:p>
        </w:tc>
      </w:tr>
      <w:tr w:rsidR="009D4B6E" w:rsidRPr="00746982" w14:paraId="0B8C5213" w14:textId="77777777" w:rsidTr="007931FF">
        <w:trPr>
          <w:ins w:id="1708" w:author="Jason Rhee" w:date="2024-07-01T17:41:00Z"/>
        </w:trPr>
        <w:tc>
          <w:tcPr>
            <w:tcW w:w="3488" w:type="dxa"/>
            <w:shd w:val="clear" w:color="auto" w:fill="auto"/>
          </w:tcPr>
          <w:p w14:paraId="0E4FC5B3" w14:textId="3BC70786" w:rsidR="009D4B6E" w:rsidRPr="00746982" w:rsidRDefault="009D4B6E" w:rsidP="009D4B6E">
            <w:pPr>
              <w:widowControl w:val="0"/>
              <w:autoSpaceDE w:val="0"/>
              <w:autoSpaceDN w:val="0"/>
              <w:spacing w:before="60" w:after="60"/>
              <w:jc w:val="left"/>
              <w:rPr>
                <w:ins w:id="1709" w:author="Jason Rhee" w:date="2024-07-01T17:41:00Z" w16du:dateUtc="2024-07-01T07:41:00Z"/>
                <w:rFonts w:ascii="Arial Narrow" w:eastAsia="Malgun Gothic" w:hAnsi="Arial Narrow"/>
                <w:color w:val="000000"/>
                <w:kern w:val="2"/>
                <w:szCs w:val="22"/>
                <w:lang w:val="en-US" w:eastAsia="ko-KR"/>
              </w:rPr>
            </w:pPr>
            <w:ins w:id="1710" w:author="Jason Rhee" w:date="2024-07-01T17:41:00Z" w16du:dateUtc="2024-07-01T07:41:00Z">
              <w:r>
                <w:rPr>
                  <w:rFonts w:ascii="Arial Narrow" w:eastAsia="Malgun Gothic" w:hAnsi="Arial Narrow"/>
                  <w:color w:val="000000"/>
                  <w:kern w:val="2"/>
                  <w:szCs w:val="22"/>
                  <w:lang w:val="en-US" w:eastAsia="ko-KR"/>
                </w:rPr>
                <w:t>Interoperability Identifier</w:t>
              </w:r>
            </w:ins>
          </w:p>
        </w:tc>
        <w:tc>
          <w:tcPr>
            <w:tcW w:w="1396" w:type="dxa"/>
            <w:shd w:val="clear" w:color="auto" w:fill="auto"/>
          </w:tcPr>
          <w:p w14:paraId="25601EA0" w14:textId="77777777" w:rsidR="009D4B6E" w:rsidRPr="00746982" w:rsidRDefault="009D4B6E" w:rsidP="009D4B6E">
            <w:pPr>
              <w:widowControl w:val="0"/>
              <w:autoSpaceDE w:val="0"/>
              <w:autoSpaceDN w:val="0"/>
              <w:spacing w:before="60" w:after="60"/>
              <w:jc w:val="left"/>
              <w:rPr>
                <w:ins w:id="1711" w:author="Jason Rhee" w:date="2024-07-01T17:41:00Z" w16du:dateUtc="2024-07-01T07:41:00Z"/>
                <w:rFonts w:ascii="Arial Narrow" w:eastAsia="Malgun Gothic" w:hAnsi="Arial Narrow"/>
                <w:color w:val="000000"/>
                <w:kern w:val="2"/>
                <w:szCs w:val="22"/>
                <w:lang w:val="en-US" w:eastAsia="ko-KR"/>
              </w:rPr>
            </w:pPr>
          </w:p>
        </w:tc>
        <w:tc>
          <w:tcPr>
            <w:tcW w:w="2487" w:type="dxa"/>
            <w:gridSpan w:val="2"/>
            <w:shd w:val="clear" w:color="auto" w:fill="auto"/>
          </w:tcPr>
          <w:p w14:paraId="7383953F" w14:textId="77777777" w:rsidR="009D4B6E" w:rsidRPr="00746982" w:rsidRDefault="009D4B6E" w:rsidP="009D4B6E">
            <w:pPr>
              <w:widowControl w:val="0"/>
              <w:autoSpaceDE w:val="0"/>
              <w:autoSpaceDN w:val="0"/>
              <w:spacing w:before="60" w:after="60"/>
              <w:jc w:val="left"/>
              <w:rPr>
                <w:ins w:id="1712" w:author="Jason Rhee" w:date="2024-07-01T17:41:00Z" w16du:dateUtc="2024-07-01T07:41:00Z"/>
                <w:rFonts w:ascii="Arial Narrow" w:eastAsia="Malgun Gothic" w:hAnsi="Arial Narrow"/>
                <w:color w:val="000000"/>
                <w:kern w:val="2"/>
                <w:szCs w:val="22"/>
                <w:lang w:val="en-US" w:eastAsia="ko-KR"/>
              </w:rPr>
            </w:pPr>
          </w:p>
        </w:tc>
        <w:tc>
          <w:tcPr>
            <w:tcW w:w="824" w:type="dxa"/>
            <w:shd w:val="clear" w:color="auto" w:fill="auto"/>
          </w:tcPr>
          <w:p w14:paraId="1A0189C6" w14:textId="5D78776B" w:rsidR="009D4B6E" w:rsidRPr="00746982" w:rsidRDefault="009D4B6E" w:rsidP="009D4B6E">
            <w:pPr>
              <w:widowControl w:val="0"/>
              <w:autoSpaceDE w:val="0"/>
              <w:autoSpaceDN w:val="0"/>
              <w:spacing w:before="60" w:after="60"/>
              <w:jc w:val="left"/>
              <w:rPr>
                <w:ins w:id="1713" w:author="Jason Rhee" w:date="2024-07-01T17:41:00Z" w16du:dateUtc="2024-07-01T07:41:00Z"/>
                <w:rFonts w:ascii="Arial Narrow" w:eastAsia="Malgun Gothic" w:hAnsi="Arial Narrow"/>
                <w:color w:val="000000"/>
                <w:kern w:val="2"/>
                <w:szCs w:val="22"/>
                <w:lang w:val="en-US" w:eastAsia="ko-KR"/>
              </w:rPr>
            </w:pPr>
            <w:ins w:id="1714" w:author="Jason Rhee" w:date="2024-07-01T17:41:00Z" w16du:dateUtc="2024-07-01T07:41:00Z">
              <w:r>
                <w:rPr>
                  <w:rFonts w:ascii="Arial Narrow" w:eastAsia="Malgun Gothic" w:hAnsi="Arial Narrow"/>
                  <w:color w:val="000000"/>
                  <w:kern w:val="2"/>
                  <w:szCs w:val="22"/>
                  <w:lang w:val="en-US" w:eastAsia="ko-KR"/>
                </w:rPr>
                <w:t>URN</w:t>
              </w:r>
            </w:ins>
          </w:p>
        </w:tc>
        <w:tc>
          <w:tcPr>
            <w:tcW w:w="1161" w:type="dxa"/>
            <w:shd w:val="clear" w:color="auto" w:fill="auto"/>
          </w:tcPr>
          <w:p w14:paraId="480F3C62" w14:textId="718A389B" w:rsidR="009D4B6E" w:rsidRPr="00746982" w:rsidRDefault="009D4B6E" w:rsidP="009D4B6E">
            <w:pPr>
              <w:widowControl w:val="0"/>
              <w:autoSpaceDE w:val="0"/>
              <w:autoSpaceDN w:val="0"/>
              <w:spacing w:before="60" w:after="60"/>
              <w:jc w:val="left"/>
              <w:rPr>
                <w:ins w:id="1715" w:author="Jason Rhee" w:date="2024-07-01T17:41:00Z" w16du:dateUtc="2024-07-01T07:41:00Z"/>
                <w:rFonts w:ascii="Arial Narrow" w:eastAsia="Malgun Gothic" w:hAnsi="Arial Narrow"/>
                <w:color w:val="000000"/>
                <w:kern w:val="2"/>
                <w:szCs w:val="22"/>
                <w:lang w:val="en-US" w:eastAsia="ko-KR"/>
              </w:rPr>
            </w:pPr>
            <w:ins w:id="1716" w:author="Jason Rhee" w:date="2024-07-01T17:41:00Z" w16du:dateUtc="2024-07-01T07:41:00Z">
              <w:r>
                <w:rPr>
                  <w:rFonts w:ascii="Arial Narrow" w:eastAsia="Malgun Gothic" w:hAnsi="Arial Narrow"/>
                  <w:color w:val="000000"/>
                  <w:kern w:val="2"/>
                  <w:szCs w:val="22"/>
                  <w:lang w:val="en-US" w:eastAsia="ko-KR"/>
                </w:rPr>
                <w:t>0, 1</w:t>
              </w:r>
            </w:ins>
          </w:p>
        </w:tc>
      </w:tr>
      <w:tr w:rsidR="00746982" w:rsidRPr="00746982" w14:paraId="64A3365A" w14:textId="77777777" w:rsidTr="00716349">
        <w:tc>
          <w:tcPr>
            <w:tcW w:w="9356" w:type="dxa"/>
            <w:gridSpan w:val="6"/>
            <w:shd w:val="clear" w:color="auto" w:fill="auto"/>
            <w:vAlign w:val="center"/>
          </w:tcPr>
          <w:p w14:paraId="6EBD062F" w14:textId="20CA51EF" w:rsidR="00746982" w:rsidRPr="00BB7F10" w:rsidRDefault="00746982" w:rsidP="00BB7F10">
            <w:pPr>
              <w:widowControl w:val="0"/>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60" w:after="60"/>
              <w:rPr>
                <w:rFonts w:cs="Arial"/>
                <w:szCs w:val="20"/>
              </w:rPr>
            </w:pPr>
            <w:r w:rsidRPr="00273D9B">
              <w:rPr>
                <w:rFonts w:cs="Arial"/>
                <w:szCs w:val="20"/>
                <w:u w:val="single"/>
              </w:rPr>
              <w:t>Introductory remarks</w:t>
            </w:r>
            <w:r w:rsidRPr="00746982">
              <w:rPr>
                <w:rFonts w:cs="Arial"/>
                <w:szCs w:val="20"/>
              </w:rPr>
              <w:t xml:space="preserve">. </w:t>
            </w:r>
            <w:r w:rsidR="00BA2988">
              <w:rPr>
                <w:rFonts w:cs="Arial"/>
                <w:szCs w:val="20"/>
              </w:rPr>
              <w:t xml:space="preserve">Non-navigable areas are spatial information which are included in </w:t>
            </w:r>
            <w:del w:id="1717" w:author="Jason Rhee" w:date="2024-07-21T21:30:00Z" w16du:dateUtc="2024-07-21T11:30:00Z">
              <w:r w:rsidR="00BA2988" w:rsidDel="00295F56">
                <w:rPr>
                  <w:rFonts w:cs="Arial"/>
                  <w:szCs w:val="20"/>
                </w:rPr>
                <w:delText>actual plan</w:delText>
              </w:r>
            </w:del>
            <w:ins w:id="1718" w:author="Jason Rhee" w:date="2024-07-21T21:30:00Z" w16du:dateUtc="2024-07-21T11:30:00Z">
              <w:r w:rsidR="00295F56">
                <w:rPr>
                  <w:rFonts w:cs="Arial"/>
                  <w:szCs w:val="20"/>
                </w:rPr>
                <w:t>Actual Plan</w:t>
              </w:r>
            </w:ins>
            <w:r w:rsidR="00BA2988">
              <w:rPr>
                <w:rFonts w:cs="Arial"/>
                <w:szCs w:val="20"/>
              </w:rPr>
              <w:t xml:space="preserve">s and </w:t>
            </w:r>
            <w:del w:id="1719" w:author="Jason Rhee" w:date="2024-07-21T21:31:00Z" w16du:dateUtc="2024-07-21T11:31:00Z">
              <w:r w:rsidR="00BA2988" w:rsidDel="00C82359">
                <w:rPr>
                  <w:rFonts w:cs="Arial"/>
                  <w:szCs w:val="20"/>
                </w:rPr>
                <w:delText>actual update</w:delText>
              </w:r>
            </w:del>
            <w:ins w:id="1720" w:author="Jason Rhee" w:date="2024-07-21T21:31:00Z" w16du:dateUtc="2024-07-21T11:31:00Z">
              <w:r w:rsidR="00C82359">
                <w:rPr>
                  <w:rFonts w:cs="Arial"/>
                  <w:szCs w:val="20"/>
                </w:rPr>
                <w:t>Actual Update</w:t>
              </w:r>
            </w:ins>
            <w:r w:rsidR="00BA2988">
              <w:rPr>
                <w:rFonts w:cs="Arial"/>
                <w:szCs w:val="20"/>
              </w:rPr>
              <w:t>s.</w:t>
            </w:r>
          </w:p>
        </w:tc>
      </w:tr>
    </w:tbl>
    <w:p w14:paraId="6906532A" w14:textId="77777777" w:rsidR="001868A1" w:rsidRDefault="001868A1" w:rsidP="003F67E2">
      <w:pPr>
        <w:widowControl w:val="0"/>
        <w:wordWrap w:val="0"/>
        <w:autoSpaceDE w:val="0"/>
        <w:autoSpaceDN w:val="0"/>
        <w:spacing w:before="0" w:after="0"/>
        <w:rPr>
          <w:rFonts w:eastAsia="Malgun Gothic" w:cs="Arial"/>
          <w:b/>
          <w:kern w:val="2"/>
          <w:sz w:val="28"/>
          <w:szCs w:val="28"/>
          <w:lang w:val="en-US" w:eastAsia="ko-KR"/>
        </w:rPr>
      </w:pPr>
    </w:p>
    <w:p w14:paraId="32B15CCF" w14:textId="60C7ABC5" w:rsidR="00746982" w:rsidRPr="00273D9B" w:rsidRDefault="00746982" w:rsidP="00B3435A">
      <w:pPr>
        <w:pStyle w:val="Annexheader-level2"/>
      </w:pPr>
      <w:bookmarkStart w:id="1721" w:name="_Toc127463878"/>
      <w:bookmarkStart w:id="1722" w:name="_Toc128125504"/>
      <w:bookmarkStart w:id="1723" w:name="_Toc141176286"/>
      <w:bookmarkStart w:id="1724" w:name="_Toc141176451"/>
      <w:bookmarkStart w:id="1725" w:name="_Toc141177083"/>
      <w:bookmarkStart w:id="1726" w:name="_Toc150177957"/>
      <w:r w:rsidRPr="00273D9B">
        <w:lastRenderedPageBreak/>
        <w:t>UnderKeelClearanceAlmostNonNavigableArea</w:t>
      </w:r>
      <w:bookmarkEnd w:id="1721"/>
      <w:bookmarkEnd w:id="1722"/>
      <w:bookmarkEnd w:id="1723"/>
      <w:bookmarkEnd w:id="1724"/>
      <w:bookmarkEnd w:id="1725"/>
      <w:bookmarkEnd w:id="1726"/>
    </w:p>
    <w:tbl>
      <w:tblPr>
        <w:tblW w:w="9356"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200" w:type="dxa"/>
          <w:left w:w="99" w:type="dxa"/>
          <w:right w:w="99" w:type="dxa"/>
        </w:tblCellMar>
        <w:tblLook w:val="0000" w:firstRow="0" w:lastRow="0" w:firstColumn="0" w:lastColumn="0" w:noHBand="0" w:noVBand="0"/>
      </w:tblPr>
      <w:tblGrid>
        <w:gridCol w:w="3488"/>
        <w:gridCol w:w="1396"/>
        <w:gridCol w:w="2093"/>
        <w:gridCol w:w="253"/>
        <w:gridCol w:w="824"/>
        <w:gridCol w:w="1302"/>
      </w:tblGrid>
      <w:tr w:rsidR="00746982" w:rsidRPr="00746982" w14:paraId="5B34FF1F" w14:textId="77777777" w:rsidTr="00716349">
        <w:tc>
          <w:tcPr>
            <w:tcW w:w="9356" w:type="dxa"/>
            <w:gridSpan w:val="6"/>
            <w:shd w:val="clear" w:color="auto" w:fill="auto"/>
            <w:vAlign w:val="center"/>
          </w:tcPr>
          <w:p w14:paraId="59422FEA" w14:textId="7338D1DA" w:rsidR="00746982" w:rsidRPr="00746982" w:rsidRDefault="00746982" w:rsidP="00BB7F10">
            <w:pPr>
              <w:widowControl w:val="0"/>
              <w:autoSpaceDE w:val="0"/>
              <w:autoSpaceDN w:val="0"/>
              <w:spacing w:before="60" w:after="60"/>
              <w:rPr>
                <w:rFonts w:ascii="Arial Narrow" w:eastAsia="Malgun Gothic" w:hAnsi="Arial Narrow"/>
                <w:b/>
                <w:color w:val="000000"/>
                <w:kern w:val="2"/>
                <w:szCs w:val="22"/>
                <w:lang w:val="en-US" w:eastAsia="ko-KR"/>
              </w:rPr>
            </w:pPr>
            <w:r w:rsidRPr="00746982">
              <w:rPr>
                <w:rFonts w:ascii="Arial Narrow" w:eastAsia="Malgun Gothic" w:hAnsi="Arial Narrow"/>
                <w:b/>
                <w:color w:val="000000"/>
                <w:kern w:val="2"/>
                <w:szCs w:val="22"/>
                <w:u w:val="single"/>
                <w:lang w:val="en-US" w:eastAsia="ko-KR"/>
              </w:rPr>
              <w:t>IHO Definition:</w:t>
            </w:r>
            <w:r w:rsidRPr="00746982">
              <w:rPr>
                <w:rFonts w:ascii="Arial Narrow" w:eastAsia="Malgun Gothic" w:hAnsi="Arial Narrow"/>
                <w:b/>
                <w:color w:val="000000"/>
                <w:kern w:val="2"/>
                <w:szCs w:val="22"/>
                <w:lang w:val="en-US" w:eastAsia="ko-KR"/>
              </w:rPr>
              <w:t xml:space="preserve"> </w:t>
            </w:r>
            <w:r w:rsidR="00637567">
              <w:rPr>
                <w:rFonts w:ascii="Arial Narrow" w:eastAsia="Malgun Gothic" w:hAnsi="Arial Narrow"/>
                <w:color w:val="000000"/>
                <w:kern w:val="2"/>
                <w:szCs w:val="22"/>
                <w:lang w:val="en-US" w:eastAsia="ko-KR"/>
              </w:rPr>
              <w:t>A</w:t>
            </w:r>
            <w:r w:rsidR="00637567" w:rsidRPr="00637567">
              <w:rPr>
                <w:rFonts w:ascii="Arial Narrow" w:eastAsia="Malgun Gothic" w:hAnsi="Arial Narrow"/>
                <w:color w:val="000000"/>
                <w:kern w:val="2"/>
                <w:szCs w:val="22"/>
                <w:lang w:val="en-US" w:eastAsia="ko-KR"/>
              </w:rPr>
              <w:t xml:space="preserve">n area within a </w:t>
            </w:r>
            <w:r w:rsidR="00E855CB">
              <w:rPr>
                <w:rFonts w:ascii="Arial Narrow" w:eastAsia="Malgun Gothic" w:hAnsi="Arial Narrow"/>
                <w:color w:val="000000"/>
                <w:kern w:val="2"/>
                <w:szCs w:val="22"/>
                <w:lang w:val="en-US" w:eastAsia="ko-KR"/>
              </w:rPr>
              <w:t>UKCM Operational Area</w:t>
            </w:r>
            <w:r w:rsidR="00637567" w:rsidRPr="00637567">
              <w:rPr>
                <w:rFonts w:ascii="Arial Narrow" w:eastAsia="Malgun Gothic" w:hAnsi="Arial Narrow"/>
                <w:color w:val="000000"/>
                <w:kern w:val="2"/>
                <w:szCs w:val="22"/>
                <w:lang w:val="en-US" w:eastAsia="ko-KR"/>
              </w:rPr>
              <w:t xml:space="preserve"> where UKC for a specific ship is calculated to be approaching the UKC limit for the waterway (within a specified value range)</w:t>
            </w:r>
            <w:r w:rsidR="00BB7F10">
              <w:rPr>
                <w:rFonts w:ascii="Arial Narrow" w:eastAsia="Malgun Gothic" w:hAnsi="Arial Narrow"/>
                <w:color w:val="000000"/>
                <w:kern w:val="2"/>
                <w:szCs w:val="22"/>
                <w:lang w:val="en-US" w:eastAsia="ko-KR"/>
              </w:rPr>
              <w:t>.</w:t>
            </w:r>
          </w:p>
        </w:tc>
      </w:tr>
      <w:tr w:rsidR="00746982" w:rsidRPr="00746982" w14:paraId="066D1966" w14:textId="77777777" w:rsidTr="00716349">
        <w:tc>
          <w:tcPr>
            <w:tcW w:w="9356" w:type="dxa"/>
            <w:gridSpan w:val="6"/>
            <w:shd w:val="clear" w:color="auto" w:fill="auto"/>
            <w:vAlign w:val="center"/>
          </w:tcPr>
          <w:p w14:paraId="1B2C1D4F" w14:textId="77777777" w:rsidR="00746982" w:rsidRPr="00746982" w:rsidRDefault="00746982" w:rsidP="00BB7F10">
            <w:pPr>
              <w:widowControl w:val="0"/>
              <w:autoSpaceDE w:val="0"/>
              <w:autoSpaceDN w:val="0"/>
              <w:spacing w:before="60" w:after="60"/>
              <w:jc w:val="left"/>
              <w:rPr>
                <w:rFonts w:ascii="Arial Narrow" w:eastAsia="Malgun Gothic" w:hAnsi="Arial Narrow"/>
                <w:b/>
                <w:color w:val="000000"/>
                <w:kern w:val="2"/>
                <w:szCs w:val="22"/>
                <w:lang w:val="en-US" w:eastAsia="ko-KR"/>
              </w:rPr>
            </w:pPr>
            <w:r w:rsidRPr="00746982">
              <w:rPr>
                <w:rFonts w:ascii="Arial Narrow" w:eastAsia="Malgun Gothic" w:hAnsi="Arial Narrow"/>
                <w:b/>
                <w:color w:val="000000"/>
                <w:kern w:val="2"/>
                <w:szCs w:val="22"/>
                <w:u w:val="single"/>
                <w:lang w:val="en-US" w:eastAsia="ko-KR"/>
              </w:rPr>
              <w:t>S-129 Geo Feature:</w:t>
            </w:r>
            <w:r w:rsidRPr="00746982">
              <w:rPr>
                <w:rFonts w:ascii="Arial Narrow" w:eastAsia="Malgun Gothic" w:hAnsi="Arial Narrow"/>
                <w:b/>
                <w:color w:val="000000"/>
                <w:kern w:val="2"/>
                <w:szCs w:val="22"/>
                <w:lang w:val="en-US" w:eastAsia="ko-KR"/>
              </w:rPr>
              <w:t xml:space="preserve"> UnderKeelClearanceAlmostNonNavigableArea</w:t>
            </w:r>
          </w:p>
        </w:tc>
      </w:tr>
      <w:tr w:rsidR="00746982" w:rsidRPr="00746982" w14:paraId="59082921" w14:textId="77777777" w:rsidTr="00716349">
        <w:tc>
          <w:tcPr>
            <w:tcW w:w="9356" w:type="dxa"/>
            <w:gridSpan w:val="6"/>
            <w:shd w:val="clear" w:color="auto" w:fill="auto"/>
            <w:vAlign w:val="center"/>
          </w:tcPr>
          <w:p w14:paraId="22740C4A" w14:textId="77777777" w:rsidR="00746982" w:rsidRPr="00746982" w:rsidRDefault="00746982" w:rsidP="00BB7F10">
            <w:pPr>
              <w:widowControl w:val="0"/>
              <w:autoSpaceDE w:val="0"/>
              <w:autoSpaceDN w:val="0"/>
              <w:spacing w:before="60" w:after="60"/>
              <w:jc w:val="left"/>
              <w:rPr>
                <w:rFonts w:ascii="Arial Narrow" w:eastAsia="Malgun Gothic" w:hAnsi="Arial Narrow"/>
                <w:b/>
                <w:color w:val="000000"/>
                <w:kern w:val="2"/>
                <w:szCs w:val="22"/>
                <w:u w:val="single"/>
                <w:lang w:val="en-US" w:eastAsia="ko-KR"/>
              </w:rPr>
            </w:pPr>
            <w:r w:rsidRPr="00746982">
              <w:rPr>
                <w:rFonts w:ascii="Arial Narrow" w:eastAsia="Malgun Gothic" w:hAnsi="Arial Narrow"/>
                <w:b/>
                <w:color w:val="000000"/>
                <w:kern w:val="2"/>
                <w:szCs w:val="22"/>
                <w:u w:val="single"/>
                <w:lang w:val="en-US" w:eastAsia="ko-KR"/>
              </w:rPr>
              <w:t>Super Type:</w:t>
            </w:r>
          </w:p>
        </w:tc>
      </w:tr>
      <w:tr w:rsidR="00746982" w:rsidRPr="00746982" w14:paraId="1C5DE511" w14:textId="77777777" w:rsidTr="00716349">
        <w:tc>
          <w:tcPr>
            <w:tcW w:w="9356" w:type="dxa"/>
            <w:gridSpan w:val="6"/>
            <w:shd w:val="clear" w:color="auto" w:fill="auto"/>
            <w:vAlign w:val="center"/>
          </w:tcPr>
          <w:p w14:paraId="291EC44F" w14:textId="77777777" w:rsidR="00746982" w:rsidRPr="00746982" w:rsidRDefault="00746982" w:rsidP="00BB7F10">
            <w:pPr>
              <w:widowControl w:val="0"/>
              <w:autoSpaceDE w:val="0"/>
              <w:autoSpaceDN w:val="0"/>
              <w:spacing w:before="60" w:after="60"/>
              <w:jc w:val="left"/>
              <w:rPr>
                <w:rFonts w:ascii="Arial Narrow" w:eastAsia="Malgun Gothic" w:hAnsi="Arial Narrow"/>
                <w:b/>
                <w:color w:val="000000"/>
                <w:kern w:val="2"/>
                <w:szCs w:val="22"/>
                <w:lang w:val="en-US" w:eastAsia="ko-KR"/>
              </w:rPr>
            </w:pPr>
            <w:r w:rsidRPr="00746982">
              <w:rPr>
                <w:rFonts w:ascii="Arial Narrow" w:eastAsia="Malgun Gothic" w:hAnsi="Arial Narrow"/>
                <w:b/>
                <w:color w:val="000000"/>
                <w:kern w:val="2"/>
                <w:szCs w:val="22"/>
                <w:u w:val="single"/>
                <w:lang w:val="en-US" w:eastAsia="ko-KR"/>
              </w:rPr>
              <w:t>Primitive:</w:t>
            </w:r>
            <w:r w:rsidRPr="00746982">
              <w:rPr>
                <w:rFonts w:ascii="Arial Narrow" w:eastAsia="Malgun Gothic" w:hAnsi="Arial Narrow"/>
                <w:b/>
                <w:color w:val="000000"/>
                <w:kern w:val="2"/>
                <w:szCs w:val="22"/>
                <w:lang w:val="en-US" w:eastAsia="ko-KR"/>
              </w:rPr>
              <w:t xml:space="preserve"> surface</w:t>
            </w:r>
          </w:p>
        </w:tc>
      </w:tr>
      <w:tr w:rsidR="00746982" w:rsidRPr="00746982" w14:paraId="04954CF3" w14:textId="77777777" w:rsidTr="00716349">
        <w:tc>
          <w:tcPr>
            <w:tcW w:w="3488" w:type="dxa"/>
            <w:shd w:val="clear" w:color="auto" w:fill="auto"/>
            <w:vAlign w:val="center"/>
          </w:tcPr>
          <w:p w14:paraId="592972E6" w14:textId="77777777" w:rsidR="00746982" w:rsidRPr="00746982" w:rsidRDefault="00746982" w:rsidP="00BB7F10">
            <w:pPr>
              <w:widowControl w:val="0"/>
              <w:autoSpaceDE w:val="0"/>
              <w:autoSpaceDN w:val="0"/>
              <w:spacing w:before="60" w:after="60"/>
              <w:jc w:val="left"/>
              <w:rPr>
                <w:rFonts w:ascii="Arial Narrow" w:eastAsia="Malgun Gothic" w:hAnsi="Arial Narrow"/>
                <w:i/>
                <w:color w:val="0000FF"/>
                <w:kern w:val="2"/>
                <w:szCs w:val="22"/>
                <w:lang w:val="en-US" w:eastAsia="ko-KR"/>
              </w:rPr>
            </w:pPr>
            <w:r w:rsidRPr="00746982">
              <w:rPr>
                <w:rFonts w:ascii="Arial Narrow" w:eastAsia="Malgun Gothic" w:hAnsi="Arial Narrow"/>
                <w:i/>
                <w:color w:val="0000FF"/>
                <w:kern w:val="2"/>
                <w:szCs w:val="22"/>
                <w:lang w:val="en-US" w:eastAsia="ko-KR"/>
              </w:rPr>
              <w:t>Real World</w:t>
            </w:r>
          </w:p>
        </w:tc>
        <w:tc>
          <w:tcPr>
            <w:tcW w:w="3489" w:type="dxa"/>
            <w:gridSpan w:val="2"/>
            <w:shd w:val="clear" w:color="auto" w:fill="auto"/>
            <w:vAlign w:val="center"/>
          </w:tcPr>
          <w:p w14:paraId="2629C476" w14:textId="77777777" w:rsidR="00746982" w:rsidRPr="00746982" w:rsidRDefault="00746982" w:rsidP="00BB7F10">
            <w:pPr>
              <w:widowControl w:val="0"/>
              <w:autoSpaceDE w:val="0"/>
              <w:autoSpaceDN w:val="0"/>
              <w:spacing w:before="60" w:after="60"/>
              <w:jc w:val="left"/>
              <w:rPr>
                <w:rFonts w:ascii="Arial Narrow" w:eastAsia="Malgun Gothic" w:hAnsi="Arial Narrow"/>
                <w:i/>
                <w:color w:val="0000FF"/>
                <w:kern w:val="2"/>
                <w:szCs w:val="22"/>
                <w:lang w:val="en-US" w:eastAsia="ko-KR"/>
              </w:rPr>
            </w:pPr>
            <w:r w:rsidRPr="00746982">
              <w:rPr>
                <w:rFonts w:ascii="Arial Narrow" w:eastAsia="Malgun Gothic" w:hAnsi="Arial Narrow"/>
                <w:i/>
                <w:color w:val="0000FF"/>
                <w:kern w:val="2"/>
                <w:szCs w:val="22"/>
                <w:lang w:val="en-US" w:eastAsia="ko-KR"/>
              </w:rPr>
              <w:t>Paper Chart Symbol</w:t>
            </w:r>
          </w:p>
        </w:tc>
        <w:tc>
          <w:tcPr>
            <w:tcW w:w="2379" w:type="dxa"/>
            <w:gridSpan w:val="3"/>
            <w:shd w:val="clear" w:color="auto" w:fill="auto"/>
            <w:vAlign w:val="center"/>
          </w:tcPr>
          <w:p w14:paraId="2B62B3B7" w14:textId="77777777" w:rsidR="00746982" w:rsidRPr="00746982" w:rsidRDefault="00746982" w:rsidP="00BB7F10">
            <w:pPr>
              <w:widowControl w:val="0"/>
              <w:autoSpaceDE w:val="0"/>
              <w:autoSpaceDN w:val="0"/>
              <w:spacing w:before="60" w:after="60"/>
              <w:jc w:val="left"/>
              <w:rPr>
                <w:rFonts w:ascii="Arial Narrow" w:eastAsia="Malgun Gothic" w:hAnsi="Arial Narrow"/>
                <w:i/>
                <w:color w:val="0000FF"/>
                <w:kern w:val="2"/>
                <w:szCs w:val="22"/>
                <w:lang w:val="en-US" w:eastAsia="ko-KR"/>
              </w:rPr>
            </w:pPr>
            <w:r w:rsidRPr="00746982">
              <w:rPr>
                <w:rFonts w:ascii="Arial Narrow" w:eastAsia="Malgun Gothic" w:hAnsi="Arial Narrow"/>
                <w:i/>
                <w:color w:val="0000FF"/>
                <w:kern w:val="2"/>
                <w:szCs w:val="22"/>
                <w:lang w:val="en-US" w:eastAsia="ko-KR"/>
              </w:rPr>
              <w:t>ECDIS Symbol</w:t>
            </w:r>
          </w:p>
        </w:tc>
      </w:tr>
      <w:tr w:rsidR="00746982" w:rsidRPr="00746982" w14:paraId="096C747C" w14:textId="77777777" w:rsidTr="00716349">
        <w:tc>
          <w:tcPr>
            <w:tcW w:w="3488" w:type="dxa"/>
            <w:shd w:val="clear" w:color="auto" w:fill="auto"/>
            <w:vAlign w:val="center"/>
          </w:tcPr>
          <w:p w14:paraId="6EB5B51B" w14:textId="77777777" w:rsidR="00746982" w:rsidRPr="00746982" w:rsidRDefault="00746982" w:rsidP="00BB7F10">
            <w:pPr>
              <w:widowControl w:val="0"/>
              <w:autoSpaceDE w:val="0"/>
              <w:autoSpaceDN w:val="0"/>
              <w:spacing w:before="60" w:after="60"/>
              <w:jc w:val="left"/>
              <w:rPr>
                <w:rFonts w:ascii="Arial Narrow" w:eastAsia="Malgun Gothic" w:hAnsi="Arial Narrow"/>
                <w:b/>
                <w:color w:val="000000"/>
                <w:kern w:val="2"/>
                <w:szCs w:val="22"/>
                <w:lang w:val="en-US" w:eastAsia="ko-KR"/>
              </w:rPr>
            </w:pPr>
            <w:r w:rsidRPr="00746982">
              <w:rPr>
                <w:rFonts w:ascii="Arial Narrow" w:eastAsia="Malgun Gothic" w:hAnsi="Arial Narrow"/>
                <w:b/>
                <w:color w:val="000000"/>
                <w:kern w:val="2"/>
                <w:szCs w:val="22"/>
                <w:lang w:val="en-US" w:eastAsia="ko-KR"/>
              </w:rPr>
              <w:t>S-128 Attribute</w:t>
            </w:r>
          </w:p>
        </w:tc>
        <w:tc>
          <w:tcPr>
            <w:tcW w:w="1396" w:type="dxa"/>
            <w:shd w:val="clear" w:color="auto" w:fill="auto"/>
            <w:vAlign w:val="center"/>
          </w:tcPr>
          <w:p w14:paraId="4BF1BACE" w14:textId="77777777" w:rsidR="00746982" w:rsidRPr="00746982" w:rsidRDefault="00746982" w:rsidP="00BB7F10">
            <w:pPr>
              <w:widowControl w:val="0"/>
              <w:autoSpaceDE w:val="0"/>
              <w:autoSpaceDN w:val="0"/>
              <w:spacing w:before="60" w:after="60"/>
              <w:jc w:val="left"/>
              <w:rPr>
                <w:rFonts w:ascii="Arial Narrow" w:eastAsia="Malgun Gothic" w:hAnsi="Arial Narrow"/>
                <w:b/>
                <w:color w:val="000000"/>
                <w:kern w:val="2"/>
                <w:szCs w:val="22"/>
                <w:lang w:val="en-US" w:eastAsia="ko-KR"/>
              </w:rPr>
            </w:pPr>
            <w:r w:rsidRPr="00746982">
              <w:rPr>
                <w:rFonts w:ascii="Arial Narrow" w:eastAsia="Malgun Gothic" w:hAnsi="Arial Narrow"/>
                <w:b/>
                <w:color w:val="000000"/>
                <w:kern w:val="2"/>
                <w:szCs w:val="22"/>
                <w:lang w:val="en-US" w:eastAsia="ko-KR"/>
              </w:rPr>
              <w:t>S-57 Acronym</w:t>
            </w:r>
          </w:p>
        </w:tc>
        <w:tc>
          <w:tcPr>
            <w:tcW w:w="2346" w:type="dxa"/>
            <w:gridSpan w:val="2"/>
            <w:shd w:val="clear" w:color="auto" w:fill="auto"/>
            <w:vAlign w:val="center"/>
          </w:tcPr>
          <w:p w14:paraId="13983D31" w14:textId="77777777" w:rsidR="00746982" w:rsidRPr="00746982" w:rsidRDefault="00746982" w:rsidP="00BB7F10">
            <w:pPr>
              <w:widowControl w:val="0"/>
              <w:autoSpaceDE w:val="0"/>
              <w:autoSpaceDN w:val="0"/>
              <w:spacing w:before="60" w:after="60"/>
              <w:jc w:val="left"/>
              <w:rPr>
                <w:rFonts w:ascii="Arial Narrow" w:eastAsia="Malgun Gothic" w:hAnsi="Arial Narrow"/>
                <w:b/>
                <w:color w:val="000000"/>
                <w:kern w:val="2"/>
                <w:szCs w:val="22"/>
                <w:lang w:val="en-US" w:eastAsia="ko-KR"/>
              </w:rPr>
            </w:pPr>
            <w:r w:rsidRPr="00746982">
              <w:rPr>
                <w:rFonts w:ascii="Arial Narrow" w:eastAsia="Malgun Gothic" w:hAnsi="Arial Narrow"/>
                <w:b/>
                <w:color w:val="000000"/>
                <w:kern w:val="2"/>
                <w:szCs w:val="22"/>
                <w:lang w:val="en-US" w:eastAsia="ko-KR"/>
              </w:rPr>
              <w:t>Allowable Encoding Value</w:t>
            </w:r>
          </w:p>
        </w:tc>
        <w:tc>
          <w:tcPr>
            <w:tcW w:w="824" w:type="dxa"/>
            <w:shd w:val="clear" w:color="auto" w:fill="auto"/>
            <w:vAlign w:val="center"/>
          </w:tcPr>
          <w:p w14:paraId="527037CC" w14:textId="77777777" w:rsidR="00746982" w:rsidRPr="00746982" w:rsidRDefault="00746982" w:rsidP="00BB7F10">
            <w:pPr>
              <w:widowControl w:val="0"/>
              <w:autoSpaceDE w:val="0"/>
              <w:autoSpaceDN w:val="0"/>
              <w:spacing w:before="60" w:after="60"/>
              <w:jc w:val="left"/>
              <w:rPr>
                <w:rFonts w:ascii="Arial Narrow" w:eastAsia="Malgun Gothic" w:hAnsi="Arial Narrow"/>
                <w:b/>
                <w:color w:val="000000"/>
                <w:kern w:val="2"/>
                <w:szCs w:val="22"/>
                <w:lang w:val="en-US" w:eastAsia="ko-KR"/>
              </w:rPr>
            </w:pPr>
            <w:r w:rsidRPr="00746982">
              <w:rPr>
                <w:rFonts w:ascii="Arial Narrow" w:eastAsia="Malgun Gothic" w:hAnsi="Arial Narrow"/>
                <w:b/>
                <w:color w:val="000000"/>
                <w:kern w:val="2"/>
                <w:szCs w:val="22"/>
                <w:lang w:val="en-US" w:eastAsia="ko-KR"/>
              </w:rPr>
              <w:t>Type</w:t>
            </w:r>
          </w:p>
        </w:tc>
        <w:tc>
          <w:tcPr>
            <w:tcW w:w="1302" w:type="dxa"/>
            <w:shd w:val="clear" w:color="auto" w:fill="auto"/>
            <w:vAlign w:val="center"/>
          </w:tcPr>
          <w:p w14:paraId="36197363" w14:textId="77777777" w:rsidR="00746982" w:rsidRPr="00746982" w:rsidRDefault="00746982" w:rsidP="00BB7F10">
            <w:pPr>
              <w:widowControl w:val="0"/>
              <w:autoSpaceDE w:val="0"/>
              <w:autoSpaceDN w:val="0"/>
              <w:spacing w:before="60" w:after="60"/>
              <w:jc w:val="left"/>
              <w:rPr>
                <w:rFonts w:ascii="Arial Narrow" w:eastAsia="Malgun Gothic" w:hAnsi="Arial Narrow"/>
                <w:b/>
                <w:color w:val="000000"/>
                <w:kern w:val="2"/>
                <w:szCs w:val="22"/>
                <w:lang w:val="en-US" w:eastAsia="ko-KR"/>
              </w:rPr>
            </w:pPr>
            <w:r w:rsidRPr="00746982">
              <w:rPr>
                <w:rFonts w:ascii="Arial Narrow" w:eastAsia="Malgun Gothic" w:hAnsi="Arial Narrow"/>
                <w:b/>
                <w:color w:val="000000"/>
                <w:kern w:val="2"/>
                <w:szCs w:val="22"/>
                <w:lang w:val="en-US" w:eastAsia="ko-KR"/>
              </w:rPr>
              <w:t>Multiplicity</w:t>
            </w:r>
          </w:p>
        </w:tc>
      </w:tr>
      <w:tr w:rsidR="00746982" w:rsidRPr="00746982" w14:paraId="3174BD93" w14:textId="77777777" w:rsidTr="00716349">
        <w:tc>
          <w:tcPr>
            <w:tcW w:w="3488" w:type="dxa"/>
            <w:shd w:val="clear" w:color="auto" w:fill="auto"/>
            <w:vAlign w:val="center"/>
          </w:tcPr>
          <w:p w14:paraId="20BD7285"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r w:rsidRPr="00746982">
              <w:rPr>
                <w:rFonts w:ascii="Arial Narrow" w:eastAsia="Malgun Gothic" w:hAnsi="Arial Narrow"/>
                <w:color w:val="000000"/>
                <w:kern w:val="2"/>
                <w:szCs w:val="22"/>
                <w:lang w:val="en-US" w:eastAsia="ko-KR"/>
              </w:rPr>
              <w:t>Scale Minimum</w:t>
            </w:r>
          </w:p>
        </w:tc>
        <w:tc>
          <w:tcPr>
            <w:tcW w:w="1396" w:type="dxa"/>
            <w:shd w:val="clear" w:color="auto" w:fill="auto"/>
            <w:vAlign w:val="center"/>
          </w:tcPr>
          <w:p w14:paraId="1EDF1802"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2346" w:type="dxa"/>
            <w:gridSpan w:val="2"/>
            <w:shd w:val="clear" w:color="auto" w:fill="auto"/>
            <w:vAlign w:val="center"/>
          </w:tcPr>
          <w:p w14:paraId="6FA8C756"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824" w:type="dxa"/>
            <w:shd w:val="clear" w:color="auto" w:fill="auto"/>
            <w:vAlign w:val="center"/>
          </w:tcPr>
          <w:p w14:paraId="38F41A70"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r w:rsidRPr="00746982">
              <w:rPr>
                <w:rFonts w:ascii="Arial Narrow" w:eastAsia="Malgun Gothic" w:hAnsi="Arial Narrow"/>
                <w:color w:val="000000"/>
                <w:kern w:val="2"/>
                <w:szCs w:val="22"/>
                <w:lang w:val="en-US" w:eastAsia="ko-KR"/>
              </w:rPr>
              <w:t>IN</w:t>
            </w:r>
          </w:p>
        </w:tc>
        <w:tc>
          <w:tcPr>
            <w:tcW w:w="1302" w:type="dxa"/>
            <w:shd w:val="clear" w:color="auto" w:fill="auto"/>
            <w:vAlign w:val="center"/>
          </w:tcPr>
          <w:p w14:paraId="07A71F9F"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r w:rsidRPr="00746982">
              <w:rPr>
                <w:rFonts w:ascii="Arial Narrow" w:eastAsia="Malgun Gothic" w:hAnsi="Arial Narrow"/>
                <w:color w:val="000000"/>
                <w:kern w:val="2"/>
                <w:szCs w:val="22"/>
                <w:lang w:val="en-US" w:eastAsia="ko-KR"/>
              </w:rPr>
              <w:t>0, 1</w:t>
            </w:r>
          </w:p>
        </w:tc>
      </w:tr>
      <w:tr w:rsidR="00746982" w:rsidRPr="00746982" w14:paraId="518A7E19" w14:textId="77777777" w:rsidTr="00716349">
        <w:tc>
          <w:tcPr>
            <w:tcW w:w="3488" w:type="dxa"/>
            <w:shd w:val="clear" w:color="auto" w:fill="auto"/>
            <w:vAlign w:val="center"/>
          </w:tcPr>
          <w:p w14:paraId="66998DB0"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r w:rsidRPr="00746982">
              <w:rPr>
                <w:rFonts w:ascii="Arial Narrow" w:eastAsia="Malgun Gothic" w:hAnsi="Arial Narrow"/>
                <w:color w:val="000000"/>
                <w:kern w:val="2"/>
                <w:szCs w:val="22"/>
                <w:lang w:val="en-US" w:eastAsia="ko-KR"/>
              </w:rPr>
              <w:t>Distance Above UKC Limit</w:t>
            </w:r>
          </w:p>
        </w:tc>
        <w:tc>
          <w:tcPr>
            <w:tcW w:w="1396" w:type="dxa"/>
            <w:shd w:val="clear" w:color="auto" w:fill="auto"/>
            <w:vAlign w:val="center"/>
          </w:tcPr>
          <w:p w14:paraId="2BDD783F"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2346" w:type="dxa"/>
            <w:gridSpan w:val="2"/>
            <w:shd w:val="clear" w:color="auto" w:fill="auto"/>
            <w:vAlign w:val="center"/>
          </w:tcPr>
          <w:p w14:paraId="6A5AE486"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824" w:type="dxa"/>
            <w:shd w:val="clear" w:color="auto" w:fill="auto"/>
            <w:vAlign w:val="center"/>
          </w:tcPr>
          <w:p w14:paraId="3BFDC824"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r w:rsidRPr="00746982">
              <w:rPr>
                <w:rFonts w:ascii="Arial Narrow" w:eastAsia="Malgun Gothic" w:hAnsi="Arial Narrow"/>
                <w:color w:val="000000"/>
                <w:kern w:val="2"/>
                <w:szCs w:val="22"/>
                <w:lang w:val="en-US" w:eastAsia="ko-KR"/>
              </w:rPr>
              <w:t>RE</w:t>
            </w:r>
          </w:p>
        </w:tc>
        <w:tc>
          <w:tcPr>
            <w:tcW w:w="1302" w:type="dxa"/>
            <w:shd w:val="clear" w:color="auto" w:fill="auto"/>
            <w:vAlign w:val="center"/>
          </w:tcPr>
          <w:p w14:paraId="11F3D04B"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r w:rsidRPr="00746982">
              <w:rPr>
                <w:rFonts w:ascii="Arial Narrow" w:eastAsia="Malgun Gothic" w:hAnsi="Arial Narrow"/>
                <w:color w:val="000000"/>
                <w:kern w:val="2"/>
                <w:szCs w:val="22"/>
                <w:lang w:val="en-US" w:eastAsia="ko-KR"/>
              </w:rPr>
              <w:t>0, 1</w:t>
            </w:r>
          </w:p>
        </w:tc>
      </w:tr>
      <w:tr w:rsidR="009D4B6E" w:rsidRPr="00746982" w14:paraId="6B9277F0" w14:textId="77777777" w:rsidTr="007931FF">
        <w:trPr>
          <w:ins w:id="1727" w:author="Jason Rhee" w:date="2024-07-01T17:42:00Z"/>
        </w:trPr>
        <w:tc>
          <w:tcPr>
            <w:tcW w:w="3488" w:type="dxa"/>
            <w:shd w:val="clear" w:color="auto" w:fill="auto"/>
          </w:tcPr>
          <w:p w14:paraId="335510C7" w14:textId="3E1FC523" w:rsidR="009D4B6E" w:rsidRPr="00746982" w:rsidRDefault="009D4B6E" w:rsidP="009D4B6E">
            <w:pPr>
              <w:widowControl w:val="0"/>
              <w:autoSpaceDE w:val="0"/>
              <w:autoSpaceDN w:val="0"/>
              <w:spacing w:before="60" w:after="60"/>
              <w:jc w:val="left"/>
              <w:rPr>
                <w:ins w:id="1728" w:author="Jason Rhee" w:date="2024-07-01T17:42:00Z" w16du:dateUtc="2024-07-01T07:42:00Z"/>
                <w:rFonts w:ascii="Arial Narrow" w:eastAsia="Malgun Gothic" w:hAnsi="Arial Narrow"/>
                <w:color w:val="000000"/>
                <w:kern w:val="2"/>
                <w:szCs w:val="22"/>
                <w:lang w:val="en-US" w:eastAsia="ko-KR"/>
              </w:rPr>
            </w:pPr>
            <w:ins w:id="1729" w:author="Jason Rhee" w:date="2024-07-01T17:42:00Z" w16du:dateUtc="2024-07-01T07:42:00Z">
              <w:r>
                <w:rPr>
                  <w:rFonts w:ascii="Arial Narrow" w:eastAsia="Malgun Gothic" w:hAnsi="Arial Narrow"/>
                  <w:color w:val="000000"/>
                  <w:kern w:val="2"/>
                  <w:szCs w:val="22"/>
                  <w:lang w:val="en-US" w:eastAsia="ko-KR"/>
                </w:rPr>
                <w:t>Interoperability Identifier</w:t>
              </w:r>
            </w:ins>
          </w:p>
        </w:tc>
        <w:tc>
          <w:tcPr>
            <w:tcW w:w="1396" w:type="dxa"/>
            <w:shd w:val="clear" w:color="auto" w:fill="auto"/>
          </w:tcPr>
          <w:p w14:paraId="617165E0" w14:textId="77777777" w:rsidR="009D4B6E" w:rsidRPr="00746982" w:rsidRDefault="009D4B6E" w:rsidP="009D4B6E">
            <w:pPr>
              <w:widowControl w:val="0"/>
              <w:autoSpaceDE w:val="0"/>
              <w:autoSpaceDN w:val="0"/>
              <w:spacing w:before="60" w:after="60"/>
              <w:jc w:val="left"/>
              <w:rPr>
                <w:ins w:id="1730" w:author="Jason Rhee" w:date="2024-07-01T17:42:00Z" w16du:dateUtc="2024-07-01T07:42:00Z"/>
                <w:rFonts w:ascii="Arial Narrow" w:eastAsia="Malgun Gothic" w:hAnsi="Arial Narrow"/>
                <w:color w:val="000000"/>
                <w:kern w:val="2"/>
                <w:szCs w:val="22"/>
                <w:lang w:val="en-US" w:eastAsia="ko-KR"/>
              </w:rPr>
            </w:pPr>
          </w:p>
        </w:tc>
        <w:tc>
          <w:tcPr>
            <w:tcW w:w="2346" w:type="dxa"/>
            <w:gridSpan w:val="2"/>
            <w:shd w:val="clear" w:color="auto" w:fill="auto"/>
          </w:tcPr>
          <w:p w14:paraId="565E3C6F" w14:textId="77777777" w:rsidR="009D4B6E" w:rsidRPr="00746982" w:rsidRDefault="009D4B6E" w:rsidP="009D4B6E">
            <w:pPr>
              <w:widowControl w:val="0"/>
              <w:autoSpaceDE w:val="0"/>
              <w:autoSpaceDN w:val="0"/>
              <w:spacing w:before="60" w:after="60"/>
              <w:jc w:val="left"/>
              <w:rPr>
                <w:ins w:id="1731" w:author="Jason Rhee" w:date="2024-07-01T17:42:00Z" w16du:dateUtc="2024-07-01T07:42:00Z"/>
                <w:rFonts w:ascii="Arial Narrow" w:eastAsia="Malgun Gothic" w:hAnsi="Arial Narrow"/>
                <w:color w:val="000000"/>
                <w:kern w:val="2"/>
                <w:szCs w:val="22"/>
                <w:lang w:val="en-US" w:eastAsia="ko-KR"/>
              </w:rPr>
            </w:pPr>
          </w:p>
        </w:tc>
        <w:tc>
          <w:tcPr>
            <w:tcW w:w="824" w:type="dxa"/>
            <w:shd w:val="clear" w:color="auto" w:fill="auto"/>
          </w:tcPr>
          <w:p w14:paraId="7841440A" w14:textId="63DA99E4" w:rsidR="009D4B6E" w:rsidRPr="00746982" w:rsidRDefault="009D4B6E" w:rsidP="009D4B6E">
            <w:pPr>
              <w:widowControl w:val="0"/>
              <w:autoSpaceDE w:val="0"/>
              <w:autoSpaceDN w:val="0"/>
              <w:spacing w:before="60" w:after="60"/>
              <w:jc w:val="left"/>
              <w:rPr>
                <w:ins w:id="1732" w:author="Jason Rhee" w:date="2024-07-01T17:42:00Z" w16du:dateUtc="2024-07-01T07:42:00Z"/>
                <w:rFonts w:ascii="Arial Narrow" w:eastAsia="Malgun Gothic" w:hAnsi="Arial Narrow"/>
                <w:color w:val="000000"/>
                <w:kern w:val="2"/>
                <w:szCs w:val="22"/>
                <w:lang w:val="en-US" w:eastAsia="ko-KR"/>
              </w:rPr>
            </w:pPr>
            <w:ins w:id="1733" w:author="Jason Rhee" w:date="2024-07-01T17:42:00Z" w16du:dateUtc="2024-07-01T07:42:00Z">
              <w:r>
                <w:rPr>
                  <w:rFonts w:ascii="Arial Narrow" w:eastAsia="Malgun Gothic" w:hAnsi="Arial Narrow"/>
                  <w:color w:val="000000"/>
                  <w:kern w:val="2"/>
                  <w:szCs w:val="22"/>
                  <w:lang w:val="en-US" w:eastAsia="ko-KR"/>
                </w:rPr>
                <w:t>URN</w:t>
              </w:r>
            </w:ins>
          </w:p>
        </w:tc>
        <w:tc>
          <w:tcPr>
            <w:tcW w:w="1302" w:type="dxa"/>
            <w:shd w:val="clear" w:color="auto" w:fill="auto"/>
          </w:tcPr>
          <w:p w14:paraId="7ADC2C0A" w14:textId="544EB949" w:rsidR="009D4B6E" w:rsidRPr="00746982" w:rsidRDefault="009D4B6E" w:rsidP="009D4B6E">
            <w:pPr>
              <w:widowControl w:val="0"/>
              <w:autoSpaceDE w:val="0"/>
              <w:autoSpaceDN w:val="0"/>
              <w:spacing w:before="60" w:after="60"/>
              <w:jc w:val="left"/>
              <w:rPr>
                <w:ins w:id="1734" w:author="Jason Rhee" w:date="2024-07-01T17:42:00Z" w16du:dateUtc="2024-07-01T07:42:00Z"/>
                <w:rFonts w:ascii="Arial Narrow" w:eastAsia="Malgun Gothic" w:hAnsi="Arial Narrow"/>
                <w:color w:val="000000"/>
                <w:kern w:val="2"/>
                <w:szCs w:val="22"/>
                <w:lang w:val="en-US" w:eastAsia="ko-KR"/>
              </w:rPr>
            </w:pPr>
            <w:ins w:id="1735" w:author="Jason Rhee" w:date="2024-07-01T17:42:00Z" w16du:dateUtc="2024-07-01T07:42:00Z">
              <w:r>
                <w:rPr>
                  <w:rFonts w:ascii="Arial Narrow" w:eastAsia="Malgun Gothic" w:hAnsi="Arial Narrow"/>
                  <w:color w:val="000000"/>
                  <w:kern w:val="2"/>
                  <w:szCs w:val="22"/>
                  <w:lang w:val="en-US" w:eastAsia="ko-KR"/>
                </w:rPr>
                <w:t>0, 1</w:t>
              </w:r>
            </w:ins>
          </w:p>
        </w:tc>
      </w:tr>
      <w:tr w:rsidR="00746982" w:rsidRPr="00746982" w14:paraId="737E501D" w14:textId="77777777" w:rsidTr="00716349">
        <w:tc>
          <w:tcPr>
            <w:tcW w:w="9356" w:type="dxa"/>
            <w:gridSpan w:val="6"/>
            <w:shd w:val="clear" w:color="auto" w:fill="auto"/>
            <w:vAlign w:val="center"/>
          </w:tcPr>
          <w:p w14:paraId="3002B8F5" w14:textId="0CDB5243" w:rsidR="00746982" w:rsidRPr="00BB7F10" w:rsidRDefault="00746982" w:rsidP="00BB7F10">
            <w:pPr>
              <w:keepNext/>
              <w:keepLines/>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60" w:after="60"/>
              <w:rPr>
                <w:rFonts w:cs="Arial"/>
                <w:szCs w:val="20"/>
              </w:rPr>
            </w:pPr>
            <w:r w:rsidRPr="00273D9B">
              <w:rPr>
                <w:rFonts w:cs="Arial"/>
                <w:szCs w:val="20"/>
                <w:u w:val="single"/>
              </w:rPr>
              <w:t>Introductory remarks</w:t>
            </w:r>
            <w:r w:rsidRPr="00746982">
              <w:rPr>
                <w:rFonts w:cs="Arial"/>
                <w:szCs w:val="20"/>
              </w:rPr>
              <w:t>.</w:t>
            </w:r>
            <w:r w:rsidR="00687DC7">
              <w:rPr>
                <w:rFonts w:cs="Arial"/>
                <w:szCs w:val="20"/>
              </w:rPr>
              <w:t xml:space="preserve">  Almost non-navigable areas are spatial information which are included in </w:t>
            </w:r>
            <w:del w:id="1736" w:author="Jason Rhee" w:date="2024-07-21T21:30:00Z" w16du:dateUtc="2024-07-21T11:30:00Z">
              <w:r w:rsidR="00687DC7" w:rsidDel="00295F56">
                <w:rPr>
                  <w:rFonts w:cs="Arial"/>
                  <w:szCs w:val="20"/>
                </w:rPr>
                <w:delText>actual plan</w:delText>
              </w:r>
            </w:del>
            <w:ins w:id="1737" w:author="Jason Rhee" w:date="2024-07-21T21:30:00Z" w16du:dateUtc="2024-07-21T11:30:00Z">
              <w:r w:rsidR="00295F56">
                <w:rPr>
                  <w:rFonts w:cs="Arial"/>
                  <w:szCs w:val="20"/>
                </w:rPr>
                <w:t>Actual Plan</w:t>
              </w:r>
            </w:ins>
            <w:r w:rsidR="00687DC7">
              <w:rPr>
                <w:rFonts w:cs="Arial"/>
                <w:szCs w:val="20"/>
              </w:rPr>
              <w:t xml:space="preserve">s and </w:t>
            </w:r>
            <w:del w:id="1738" w:author="Jason Rhee" w:date="2024-07-21T21:32:00Z" w16du:dateUtc="2024-07-21T11:32:00Z">
              <w:r w:rsidR="00687DC7" w:rsidDel="00C82359">
                <w:rPr>
                  <w:rFonts w:cs="Arial"/>
                  <w:szCs w:val="20"/>
                </w:rPr>
                <w:delText>actual update</w:delText>
              </w:r>
            </w:del>
            <w:ins w:id="1739" w:author="Jason Rhee" w:date="2024-07-21T21:32:00Z" w16du:dateUtc="2024-07-21T11:32:00Z">
              <w:r w:rsidR="00C82359">
                <w:rPr>
                  <w:rFonts w:cs="Arial"/>
                  <w:szCs w:val="20"/>
                </w:rPr>
                <w:t>Actual Update</w:t>
              </w:r>
            </w:ins>
            <w:r w:rsidR="00687DC7">
              <w:rPr>
                <w:rFonts w:cs="Arial"/>
                <w:szCs w:val="20"/>
              </w:rPr>
              <w:t>s.</w:t>
            </w:r>
          </w:p>
        </w:tc>
      </w:tr>
    </w:tbl>
    <w:p w14:paraId="4FD462D1" w14:textId="77777777" w:rsidR="00746982" w:rsidRPr="00746982" w:rsidRDefault="00746982" w:rsidP="00BB7F10">
      <w:pPr>
        <w:widowControl w:val="0"/>
        <w:wordWrap w:val="0"/>
        <w:autoSpaceDE w:val="0"/>
        <w:autoSpaceDN w:val="0"/>
        <w:spacing w:before="0" w:after="0"/>
        <w:rPr>
          <w:rFonts w:ascii="Malgun Gothic" w:eastAsia="Malgun Gothic" w:hAnsi="Malgun Gothic"/>
          <w:kern w:val="2"/>
          <w:szCs w:val="22"/>
          <w:lang w:val="en-US" w:eastAsia="ko-KR"/>
        </w:rPr>
      </w:pPr>
    </w:p>
    <w:p w14:paraId="121B189A" w14:textId="120EEB95" w:rsidR="00746982" w:rsidRPr="00273D9B" w:rsidRDefault="00746982" w:rsidP="007931FF">
      <w:pPr>
        <w:pStyle w:val="Annexheader-level2"/>
      </w:pPr>
      <w:bookmarkStart w:id="1740" w:name="_Toc127463879"/>
      <w:bookmarkStart w:id="1741" w:name="_Toc128125505"/>
      <w:bookmarkStart w:id="1742" w:name="_Toc141176287"/>
      <w:bookmarkStart w:id="1743" w:name="_Toc141176452"/>
      <w:bookmarkStart w:id="1744" w:name="_Toc141177084"/>
      <w:bookmarkStart w:id="1745" w:name="_Toc150177958"/>
      <w:r w:rsidRPr="00273D9B">
        <w:t>UnderKeelClearanceControlPoint</w:t>
      </w:r>
      <w:bookmarkEnd w:id="1740"/>
      <w:bookmarkEnd w:id="1741"/>
      <w:bookmarkEnd w:id="1742"/>
      <w:bookmarkEnd w:id="1743"/>
      <w:bookmarkEnd w:id="1744"/>
      <w:bookmarkEnd w:id="1745"/>
    </w:p>
    <w:tbl>
      <w:tblPr>
        <w:tblW w:w="9328"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200" w:type="dxa"/>
          <w:left w:w="99" w:type="dxa"/>
          <w:right w:w="99" w:type="dxa"/>
        </w:tblCellMar>
        <w:tblLook w:val="0000" w:firstRow="0" w:lastRow="0" w:firstColumn="0" w:lastColumn="0" w:noHBand="0" w:noVBand="0"/>
      </w:tblPr>
      <w:tblGrid>
        <w:gridCol w:w="3488"/>
        <w:gridCol w:w="1396"/>
        <w:gridCol w:w="2093"/>
        <w:gridCol w:w="253"/>
        <w:gridCol w:w="698"/>
        <w:gridCol w:w="1400"/>
      </w:tblGrid>
      <w:tr w:rsidR="00746982" w:rsidRPr="00746982" w14:paraId="6A7B37AD" w14:textId="77777777" w:rsidTr="00716349">
        <w:tc>
          <w:tcPr>
            <w:tcW w:w="9328" w:type="dxa"/>
            <w:gridSpan w:val="6"/>
            <w:shd w:val="clear" w:color="auto" w:fill="auto"/>
            <w:vAlign w:val="center"/>
          </w:tcPr>
          <w:p w14:paraId="348B990C" w14:textId="61A6C51D" w:rsidR="00746982" w:rsidRPr="00746982" w:rsidRDefault="00746982" w:rsidP="00716349">
            <w:pPr>
              <w:keepNext/>
              <w:keepLines/>
              <w:widowControl w:val="0"/>
              <w:autoSpaceDE w:val="0"/>
              <w:autoSpaceDN w:val="0"/>
              <w:spacing w:before="60" w:after="60"/>
              <w:rPr>
                <w:rFonts w:ascii="Arial Narrow" w:eastAsia="Malgun Gothic" w:hAnsi="Arial Narrow"/>
                <w:b/>
                <w:color w:val="000000"/>
                <w:kern w:val="2"/>
                <w:szCs w:val="22"/>
                <w:lang w:val="en-US" w:eastAsia="ko-KR"/>
              </w:rPr>
            </w:pPr>
            <w:r w:rsidRPr="00746982">
              <w:rPr>
                <w:rFonts w:ascii="Arial Narrow" w:eastAsia="Malgun Gothic" w:hAnsi="Arial Narrow"/>
                <w:b/>
                <w:color w:val="000000"/>
                <w:kern w:val="2"/>
                <w:szCs w:val="22"/>
                <w:u w:val="single"/>
                <w:lang w:val="en-US" w:eastAsia="ko-KR"/>
              </w:rPr>
              <w:t>IHO Definition:</w:t>
            </w:r>
            <w:r w:rsidRPr="00746982">
              <w:rPr>
                <w:rFonts w:ascii="Arial Narrow" w:eastAsia="Malgun Gothic" w:hAnsi="Arial Narrow"/>
                <w:b/>
                <w:color w:val="000000"/>
                <w:kern w:val="2"/>
                <w:szCs w:val="22"/>
                <w:lang w:val="en-US" w:eastAsia="ko-KR"/>
              </w:rPr>
              <w:t xml:space="preserve"> </w:t>
            </w:r>
            <w:r w:rsidR="00637567">
              <w:rPr>
                <w:rFonts w:ascii="Arial Narrow" w:eastAsia="Malgun Gothic" w:hAnsi="Arial Narrow"/>
                <w:color w:val="000000"/>
                <w:kern w:val="2"/>
                <w:szCs w:val="22"/>
                <w:lang w:val="en-US" w:eastAsia="ko-KR"/>
              </w:rPr>
              <w:t>A</w:t>
            </w:r>
            <w:r w:rsidR="00637567" w:rsidRPr="00637567">
              <w:rPr>
                <w:rFonts w:ascii="Arial Narrow" w:eastAsia="Malgun Gothic" w:hAnsi="Arial Narrow"/>
                <w:color w:val="000000"/>
                <w:kern w:val="2"/>
                <w:szCs w:val="22"/>
                <w:lang w:val="en-US" w:eastAsia="ko-KR"/>
              </w:rPr>
              <w:t xml:space="preserve"> geographical position denoting a point along a specific ship’s route within a </w:t>
            </w:r>
            <w:r w:rsidR="00E855CB">
              <w:rPr>
                <w:rFonts w:ascii="Arial Narrow" w:eastAsia="Malgun Gothic" w:hAnsi="Arial Narrow"/>
                <w:color w:val="000000"/>
                <w:kern w:val="2"/>
                <w:szCs w:val="22"/>
                <w:lang w:val="en-US" w:eastAsia="ko-KR"/>
              </w:rPr>
              <w:t>UKCM Operational Area</w:t>
            </w:r>
            <w:r w:rsidR="00637567" w:rsidRPr="00637567">
              <w:rPr>
                <w:rFonts w:ascii="Arial Narrow" w:eastAsia="Malgun Gothic" w:hAnsi="Arial Narrow"/>
                <w:color w:val="000000"/>
                <w:kern w:val="2"/>
                <w:szCs w:val="22"/>
                <w:lang w:val="en-US" w:eastAsia="ko-KR"/>
              </w:rPr>
              <w:t xml:space="preserve"> where the ship must pass within a time range or time window (</w:t>
            </w:r>
            <w:r w:rsidR="00BB7F10">
              <w:rPr>
                <w:rFonts w:ascii="Arial Narrow" w:eastAsia="Malgun Gothic" w:hAnsi="Arial Narrow"/>
                <w:color w:val="000000"/>
                <w:kern w:val="2"/>
                <w:szCs w:val="22"/>
                <w:lang w:val="en-US" w:eastAsia="ko-KR"/>
              </w:rPr>
              <w:t>for example</w:t>
            </w:r>
            <w:r w:rsidR="00637567" w:rsidRPr="00637567">
              <w:rPr>
                <w:rFonts w:ascii="Arial Narrow" w:eastAsia="Malgun Gothic" w:hAnsi="Arial Narrow"/>
                <w:color w:val="000000"/>
                <w:kern w:val="2"/>
                <w:szCs w:val="22"/>
                <w:lang w:val="en-US" w:eastAsia="ko-KR"/>
              </w:rPr>
              <w:t xml:space="preserve"> start and end time) calculated by the </w:t>
            </w:r>
            <w:del w:id="1746" w:author="Jason Rhee" w:date="2024-07-16T17:18:00Z" w16du:dateUtc="2024-07-16T07:18:00Z">
              <w:r w:rsidR="00637567" w:rsidRPr="00637567" w:rsidDel="001B54AD">
                <w:rPr>
                  <w:rFonts w:ascii="Arial Narrow" w:eastAsia="Malgun Gothic" w:hAnsi="Arial Narrow"/>
                  <w:color w:val="000000"/>
                  <w:kern w:val="2"/>
                  <w:szCs w:val="22"/>
                  <w:lang w:val="en-US" w:eastAsia="ko-KR"/>
                </w:rPr>
                <w:delText>UKCM service</w:delText>
              </w:r>
            </w:del>
            <w:del w:id="1747" w:author="Jason Rhee" w:date="2024-07-16T17:19:00Z" w16du:dateUtc="2024-07-16T07:19:00Z">
              <w:r w:rsidR="00637567" w:rsidRPr="00637567" w:rsidDel="001B54AD">
                <w:rPr>
                  <w:rFonts w:ascii="Arial Narrow" w:eastAsia="Malgun Gothic" w:hAnsi="Arial Narrow"/>
                  <w:color w:val="000000"/>
                  <w:kern w:val="2"/>
                  <w:szCs w:val="22"/>
                  <w:lang w:val="en-US" w:eastAsia="ko-KR"/>
                </w:rPr>
                <w:delText xml:space="preserve"> provider</w:delText>
              </w:r>
            </w:del>
            <w:ins w:id="1748" w:author="Jason Rhee" w:date="2024-07-16T17:19:00Z" w16du:dateUtc="2024-07-16T07:19:00Z">
              <w:r w:rsidR="001B54AD">
                <w:rPr>
                  <w:rFonts w:ascii="Arial Narrow" w:eastAsia="Malgun Gothic" w:hAnsi="Arial Narrow"/>
                  <w:color w:val="000000"/>
                  <w:kern w:val="2"/>
                  <w:szCs w:val="22"/>
                  <w:lang w:val="en-US" w:eastAsia="ko-KR"/>
                </w:rPr>
                <w:t>UKCM Service Provider</w:t>
              </w:r>
            </w:ins>
            <w:r w:rsidR="00BB7F10">
              <w:rPr>
                <w:rFonts w:ascii="Arial Narrow" w:eastAsia="Malgun Gothic" w:hAnsi="Arial Narrow"/>
                <w:color w:val="000000"/>
                <w:kern w:val="2"/>
                <w:szCs w:val="22"/>
                <w:lang w:val="en-US" w:eastAsia="ko-KR"/>
              </w:rPr>
              <w:t>.</w:t>
            </w:r>
          </w:p>
        </w:tc>
      </w:tr>
      <w:tr w:rsidR="00746982" w:rsidRPr="00746982" w14:paraId="566A3E0E" w14:textId="77777777" w:rsidTr="00716349">
        <w:tc>
          <w:tcPr>
            <w:tcW w:w="9328" w:type="dxa"/>
            <w:gridSpan w:val="6"/>
            <w:shd w:val="clear" w:color="auto" w:fill="auto"/>
            <w:vAlign w:val="center"/>
          </w:tcPr>
          <w:p w14:paraId="1413CB48" w14:textId="77777777" w:rsidR="00746982" w:rsidRPr="00746982" w:rsidRDefault="00746982" w:rsidP="00BB7F10">
            <w:pPr>
              <w:widowControl w:val="0"/>
              <w:autoSpaceDE w:val="0"/>
              <w:autoSpaceDN w:val="0"/>
              <w:spacing w:before="60" w:after="60"/>
              <w:jc w:val="left"/>
              <w:rPr>
                <w:rFonts w:ascii="Arial Narrow" w:eastAsia="Malgun Gothic" w:hAnsi="Arial Narrow"/>
                <w:b/>
                <w:color w:val="000000"/>
                <w:kern w:val="2"/>
                <w:szCs w:val="22"/>
                <w:lang w:val="en-US" w:eastAsia="ko-KR"/>
              </w:rPr>
            </w:pPr>
            <w:r w:rsidRPr="00746982">
              <w:rPr>
                <w:rFonts w:ascii="Arial Narrow" w:eastAsia="Malgun Gothic" w:hAnsi="Arial Narrow"/>
                <w:b/>
                <w:color w:val="000000"/>
                <w:kern w:val="2"/>
                <w:szCs w:val="22"/>
                <w:u w:val="single"/>
                <w:lang w:val="en-US" w:eastAsia="ko-KR"/>
              </w:rPr>
              <w:t>S-129 Geo Feature:</w:t>
            </w:r>
            <w:r w:rsidRPr="00746982">
              <w:rPr>
                <w:rFonts w:ascii="Arial Narrow" w:eastAsia="Malgun Gothic" w:hAnsi="Arial Narrow"/>
                <w:b/>
                <w:color w:val="000000"/>
                <w:kern w:val="2"/>
                <w:szCs w:val="22"/>
                <w:lang w:val="en-US" w:eastAsia="ko-KR"/>
              </w:rPr>
              <w:t xml:space="preserve"> UnderKeelClearanceControlPoint</w:t>
            </w:r>
          </w:p>
        </w:tc>
      </w:tr>
      <w:tr w:rsidR="00746982" w:rsidRPr="00746982" w14:paraId="34199DFE" w14:textId="77777777" w:rsidTr="00716349">
        <w:tc>
          <w:tcPr>
            <w:tcW w:w="9328" w:type="dxa"/>
            <w:gridSpan w:val="6"/>
            <w:shd w:val="clear" w:color="auto" w:fill="auto"/>
            <w:vAlign w:val="center"/>
          </w:tcPr>
          <w:p w14:paraId="44DB8211" w14:textId="77777777" w:rsidR="00746982" w:rsidRPr="00746982" w:rsidRDefault="00746982" w:rsidP="00BB7F10">
            <w:pPr>
              <w:widowControl w:val="0"/>
              <w:autoSpaceDE w:val="0"/>
              <w:autoSpaceDN w:val="0"/>
              <w:spacing w:before="60" w:after="60"/>
              <w:jc w:val="left"/>
              <w:rPr>
                <w:rFonts w:ascii="Arial Narrow" w:eastAsia="Malgun Gothic" w:hAnsi="Arial Narrow"/>
                <w:b/>
                <w:color w:val="000000"/>
                <w:kern w:val="2"/>
                <w:szCs w:val="22"/>
                <w:u w:val="single"/>
                <w:lang w:val="en-US" w:eastAsia="ko-KR"/>
              </w:rPr>
            </w:pPr>
            <w:r w:rsidRPr="00746982">
              <w:rPr>
                <w:rFonts w:ascii="Arial Narrow" w:eastAsia="Malgun Gothic" w:hAnsi="Arial Narrow"/>
                <w:b/>
                <w:color w:val="000000"/>
                <w:kern w:val="2"/>
                <w:szCs w:val="22"/>
                <w:u w:val="single"/>
                <w:lang w:val="en-US" w:eastAsia="ko-KR"/>
              </w:rPr>
              <w:t>Super Type:</w:t>
            </w:r>
          </w:p>
        </w:tc>
      </w:tr>
      <w:tr w:rsidR="00746982" w:rsidRPr="00746982" w14:paraId="7EA4F8F7" w14:textId="77777777" w:rsidTr="00716349">
        <w:tc>
          <w:tcPr>
            <w:tcW w:w="9328" w:type="dxa"/>
            <w:gridSpan w:val="6"/>
            <w:shd w:val="clear" w:color="auto" w:fill="auto"/>
            <w:vAlign w:val="center"/>
          </w:tcPr>
          <w:p w14:paraId="55CEEE9E" w14:textId="77777777" w:rsidR="00746982" w:rsidRPr="00746982" w:rsidRDefault="00746982" w:rsidP="00BB7F10">
            <w:pPr>
              <w:widowControl w:val="0"/>
              <w:autoSpaceDE w:val="0"/>
              <w:autoSpaceDN w:val="0"/>
              <w:spacing w:before="60" w:after="60"/>
              <w:jc w:val="left"/>
              <w:rPr>
                <w:rFonts w:ascii="Arial Narrow" w:eastAsia="Malgun Gothic" w:hAnsi="Arial Narrow"/>
                <w:b/>
                <w:color w:val="000000"/>
                <w:kern w:val="2"/>
                <w:szCs w:val="22"/>
                <w:lang w:val="en-US" w:eastAsia="ko-KR"/>
              </w:rPr>
            </w:pPr>
            <w:r w:rsidRPr="00746982">
              <w:rPr>
                <w:rFonts w:ascii="Arial Narrow" w:eastAsia="Malgun Gothic" w:hAnsi="Arial Narrow"/>
                <w:b/>
                <w:color w:val="000000"/>
                <w:kern w:val="2"/>
                <w:szCs w:val="22"/>
                <w:u w:val="single"/>
                <w:lang w:val="en-US" w:eastAsia="ko-KR"/>
              </w:rPr>
              <w:t>Primitive:</w:t>
            </w:r>
            <w:r w:rsidRPr="00746982">
              <w:rPr>
                <w:rFonts w:ascii="Arial Narrow" w:eastAsia="Malgun Gothic" w:hAnsi="Arial Narrow"/>
                <w:b/>
                <w:color w:val="000000"/>
                <w:kern w:val="2"/>
                <w:szCs w:val="22"/>
                <w:lang w:val="en-US" w:eastAsia="ko-KR"/>
              </w:rPr>
              <w:t xml:space="preserve"> point</w:t>
            </w:r>
          </w:p>
        </w:tc>
      </w:tr>
      <w:tr w:rsidR="00746982" w:rsidRPr="00746982" w14:paraId="59810E5B" w14:textId="77777777" w:rsidTr="00716349">
        <w:tc>
          <w:tcPr>
            <w:tcW w:w="3488" w:type="dxa"/>
            <w:shd w:val="clear" w:color="auto" w:fill="auto"/>
            <w:vAlign w:val="center"/>
          </w:tcPr>
          <w:p w14:paraId="19F00635" w14:textId="77777777" w:rsidR="00746982" w:rsidRPr="00746982" w:rsidRDefault="00746982" w:rsidP="00BB7F10">
            <w:pPr>
              <w:widowControl w:val="0"/>
              <w:autoSpaceDE w:val="0"/>
              <w:autoSpaceDN w:val="0"/>
              <w:spacing w:before="60" w:after="60"/>
              <w:jc w:val="left"/>
              <w:rPr>
                <w:rFonts w:ascii="Arial Narrow" w:eastAsia="Malgun Gothic" w:hAnsi="Arial Narrow"/>
                <w:i/>
                <w:color w:val="0000FF"/>
                <w:kern w:val="2"/>
                <w:szCs w:val="22"/>
                <w:lang w:val="en-US" w:eastAsia="ko-KR"/>
              </w:rPr>
            </w:pPr>
            <w:r w:rsidRPr="00746982">
              <w:rPr>
                <w:rFonts w:ascii="Arial Narrow" w:eastAsia="Malgun Gothic" w:hAnsi="Arial Narrow"/>
                <w:i/>
                <w:color w:val="0000FF"/>
                <w:kern w:val="2"/>
                <w:szCs w:val="22"/>
                <w:lang w:val="en-US" w:eastAsia="ko-KR"/>
              </w:rPr>
              <w:t>Real World</w:t>
            </w:r>
          </w:p>
        </w:tc>
        <w:tc>
          <w:tcPr>
            <w:tcW w:w="3489" w:type="dxa"/>
            <w:gridSpan w:val="2"/>
            <w:shd w:val="clear" w:color="auto" w:fill="auto"/>
            <w:vAlign w:val="center"/>
          </w:tcPr>
          <w:p w14:paraId="282AD714" w14:textId="77777777" w:rsidR="00746982" w:rsidRPr="00746982" w:rsidRDefault="00746982" w:rsidP="00BB7F10">
            <w:pPr>
              <w:widowControl w:val="0"/>
              <w:autoSpaceDE w:val="0"/>
              <w:autoSpaceDN w:val="0"/>
              <w:spacing w:before="60" w:after="60"/>
              <w:jc w:val="left"/>
              <w:rPr>
                <w:rFonts w:ascii="Arial Narrow" w:eastAsia="Malgun Gothic" w:hAnsi="Arial Narrow"/>
                <w:i/>
                <w:color w:val="0000FF"/>
                <w:kern w:val="2"/>
                <w:szCs w:val="22"/>
                <w:lang w:val="en-US" w:eastAsia="ko-KR"/>
              </w:rPr>
            </w:pPr>
            <w:r w:rsidRPr="00746982">
              <w:rPr>
                <w:rFonts w:ascii="Arial Narrow" w:eastAsia="Malgun Gothic" w:hAnsi="Arial Narrow"/>
                <w:i/>
                <w:color w:val="0000FF"/>
                <w:kern w:val="2"/>
                <w:szCs w:val="22"/>
                <w:lang w:val="en-US" w:eastAsia="ko-KR"/>
              </w:rPr>
              <w:t>Paper Chart Symbol</w:t>
            </w:r>
          </w:p>
        </w:tc>
        <w:tc>
          <w:tcPr>
            <w:tcW w:w="2351" w:type="dxa"/>
            <w:gridSpan w:val="3"/>
            <w:shd w:val="clear" w:color="auto" w:fill="auto"/>
            <w:vAlign w:val="center"/>
          </w:tcPr>
          <w:p w14:paraId="0E89DA1C" w14:textId="77777777" w:rsidR="00746982" w:rsidRPr="00746982" w:rsidRDefault="00746982" w:rsidP="00BB7F10">
            <w:pPr>
              <w:widowControl w:val="0"/>
              <w:autoSpaceDE w:val="0"/>
              <w:autoSpaceDN w:val="0"/>
              <w:spacing w:before="60" w:after="60"/>
              <w:jc w:val="left"/>
              <w:rPr>
                <w:rFonts w:ascii="Arial Narrow" w:eastAsia="Malgun Gothic" w:hAnsi="Arial Narrow"/>
                <w:i/>
                <w:color w:val="0000FF"/>
                <w:kern w:val="2"/>
                <w:szCs w:val="22"/>
                <w:lang w:val="en-US" w:eastAsia="ko-KR"/>
              </w:rPr>
            </w:pPr>
            <w:r w:rsidRPr="00746982">
              <w:rPr>
                <w:rFonts w:ascii="Arial Narrow" w:eastAsia="Malgun Gothic" w:hAnsi="Arial Narrow"/>
                <w:i/>
                <w:color w:val="0000FF"/>
                <w:kern w:val="2"/>
                <w:szCs w:val="22"/>
                <w:lang w:val="en-US" w:eastAsia="ko-KR"/>
              </w:rPr>
              <w:t>ECDIS Symbol</w:t>
            </w:r>
          </w:p>
        </w:tc>
      </w:tr>
      <w:tr w:rsidR="00746982" w:rsidRPr="00746982" w14:paraId="3FD6244E" w14:textId="77777777" w:rsidTr="009D4B6E">
        <w:tc>
          <w:tcPr>
            <w:tcW w:w="3488" w:type="dxa"/>
            <w:shd w:val="clear" w:color="auto" w:fill="auto"/>
            <w:vAlign w:val="center"/>
          </w:tcPr>
          <w:p w14:paraId="47109D03" w14:textId="77777777" w:rsidR="00746982" w:rsidRPr="00746982" w:rsidRDefault="00746982" w:rsidP="00BB7F10">
            <w:pPr>
              <w:widowControl w:val="0"/>
              <w:autoSpaceDE w:val="0"/>
              <w:autoSpaceDN w:val="0"/>
              <w:spacing w:before="60" w:after="60"/>
              <w:jc w:val="left"/>
              <w:rPr>
                <w:rFonts w:ascii="Arial Narrow" w:eastAsia="Malgun Gothic" w:hAnsi="Arial Narrow"/>
                <w:b/>
                <w:color w:val="000000"/>
                <w:kern w:val="2"/>
                <w:szCs w:val="22"/>
                <w:lang w:val="en-US" w:eastAsia="ko-KR"/>
              </w:rPr>
            </w:pPr>
            <w:r w:rsidRPr="00746982">
              <w:rPr>
                <w:rFonts w:ascii="Arial Narrow" w:eastAsia="Malgun Gothic" w:hAnsi="Arial Narrow"/>
                <w:b/>
                <w:color w:val="000000"/>
                <w:kern w:val="2"/>
                <w:szCs w:val="22"/>
                <w:lang w:val="en-US" w:eastAsia="ko-KR"/>
              </w:rPr>
              <w:t>S-129 Attribute</w:t>
            </w:r>
          </w:p>
        </w:tc>
        <w:tc>
          <w:tcPr>
            <w:tcW w:w="1396" w:type="dxa"/>
            <w:shd w:val="clear" w:color="auto" w:fill="auto"/>
            <w:vAlign w:val="center"/>
          </w:tcPr>
          <w:p w14:paraId="636461C4" w14:textId="77777777" w:rsidR="00746982" w:rsidRPr="00746982" w:rsidRDefault="00746982" w:rsidP="00BB7F10">
            <w:pPr>
              <w:widowControl w:val="0"/>
              <w:autoSpaceDE w:val="0"/>
              <w:autoSpaceDN w:val="0"/>
              <w:spacing w:before="60" w:after="60"/>
              <w:jc w:val="left"/>
              <w:rPr>
                <w:rFonts w:ascii="Arial Narrow" w:eastAsia="Malgun Gothic" w:hAnsi="Arial Narrow"/>
                <w:b/>
                <w:color w:val="000000"/>
                <w:kern w:val="2"/>
                <w:szCs w:val="22"/>
                <w:lang w:val="en-US" w:eastAsia="ko-KR"/>
              </w:rPr>
            </w:pPr>
            <w:r w:rsidRPr="00746982">
              <w:rPr>
                <w:rFonts w:ascii="Arial Narrow" w:eastAsia="Malgun Gothic" w:hAnsi="Arial Narrow"/>
                <w:b/>
                <w:color w:val="000000"/>
                <w:kern w:val="2"/>
                <w:szCs w:val="22"/>
                <w:lang w:val="en-US" w:eastAsia="ko-KR"/>
              </w:rPr>
              <w:t>S-57 Acronym</w:t>
            </w:r>
          </w:p>
        </w:tc>
        <w:tc>
          <w:tcPr>
            <w:tcW w:w="2346" w:type="dxa"/>
            <w:gridSpan w:val="2"/>
            <w:shd w:val="clear" w:color="auto" w:fill="auto"/>
            <w:vAlign w:val="center"/>
          </w:tcPr>
          <w:p w14:paraId="1D0788B4" w14:textId="77777777" w:rsidR="00746982" w:rsidRPr="00746982" w:rsidRDefault="00746982" w:rsidP="00BB7F10">
            <w:pPr>
              <w:widowControl w:val="0"/>
              <w:autoSpaceDE w:val="0"/>
              <w:autoSpaceDN w:val="0"/>
              <w:spacing w:before="60" w:after="60"/>
              <w:jc w:val="left"/>
              <w:rPr>
                <w:rFonts w:ascii="Arial Narrow" w:eastAsia="Malgun Gothic" w:hAnsi="Arial Narrow"/>
                <w:b/>
                <w:color w:val="000000"/>
                <w:kern w:val="2"/>
                <w:szCs w:val="22"/>
                <w:lang w:val="en-US" w:eastAsia="ko-KR"/>
              </w:rPr>
            </w:pPr>
            <w:r w:rsidRPr="00746982">
              <w:rPr>
                <w:rFonts w:ascii="Arial Narrow" w:eastAsia="Malgun Gothic" w:hAnsi="Arial Narrow"/>
                <w:b/>
                <w:color w:val="000000"/>
                <w:kern w:val="2"/>
                <w:szCs w:val="22"/>
                <w:lang w:val="en-US" w:eastAsia="ko-KR"/>
              </w:rPr>
              <w:t>Allowable Encoding Value</w:t>
            </w:r>
          </w:p>
        </w:tc>
        <w:tc>
          <w:tcPr>
            <w:tcW w:w="698" w:type="dxa"/>
            <w:shd w:val="clear" w:color="auto" w:fill="auto"/>
            <w:vAlign w:val="center"/>
          </w:tcPr>
          <w:p w14:paraId="45141577" w14:textId="77777777" w:rsidR="00746982" w:rsidRPr="00746982" w:rsidRDefault="00746982" w:rsidP="00BB7F10">
            <w:pPr>
              <w:widowControl w:val="0"/>
              <w:autoSpaceDE w:val="0"/>
              <w:autoSpaceDN w:val="0"/>
              <w:spacing w:before="60" w:after="60"/>
              <w:jc w:val="left"/>
              <w:rPr>
                <w:rFonts w:ascii="Arial Narrow" w:eastAsia="Malgun Gothic" w:hAnsi="Arial Narrow"/>
                <w:b/>
                <w:color w:val="000000"/>
                <w:kern w:val="2"/>
                <w:szCs w:val="22"/>
                <w:lang w:val="en-US" w:eastAsia="ko-KR"/>
              </w:rPr>
            </w:pPr>
            <w:r w:rsidRPr="00746982">
              <w:rPr>
                <w:rFonts w:ascii="Arial Narrow" w:eastAsia="Malgun Gothic" w:hAnsi="Arial Narrow"/>
                <w:b/>
                <w:color w:val="000000"/>
                <w:kern w:val="2"/>
                <w:szCs w:val="22"/>
                <w:lang w:val="en-US" w:eastAsia="ko-KR"/>
              </w:rPr>
              <w:t>Type</w:t>
            </w:r>
          </w:p>
        </w:tc>
        <w:tc>
          <w:tcPr>
            <w:tcW w:w="1400" w:type="dxa"/>
            <w:shd w:val="clear" w:color="auto" w:fill="auto"/>
            <w:vAlign w:val="center"/>
          </w:tcPr>
          <w:p w14:paraId="2E885949" w14:textId="77777777" w:rsidR="00746982" w:rsidRPr="00746982" w:rsidRDefault="00746982" w:rsidP="00BB7F10">
            <w:pPr>
              <w:widowControl w:val="0"/>
              <w:autoSpaceDE w:val="0"/>
              <w:autoSpaceDN w:val="0"/>
              <w:spacing w:before="60" w:after="60"/>
              <w:jc w:val="left"/>
              <w:rPr>
                <w:rFonts w:ascii="Arial Narrow" w:eastAsia="Malgun Gothic" w:hAnsi="Arial Narrow"/>
                <w:b/>
                <w:color w:val="000000"/>
                <w:kern w:val="2"/>
                <w:szCs w:val="22"/>
                <w:lang w:val="en-US" w:eastAsia="ko-KR"/>
              </w:rPr>
            </w:pPr>
            <w:r w:rsidRPr="00746982">
              <w:rPr>
                <w:rFonts w:ascii="Arial Narrow" w:eastAsia="Malgun Gothic" w:hAnsi="Arial Narrow"/>
                <w:b/>
                <w:color w:val="000000"/>
                <w:kern w:val="2"/>
                <w:szCs w:val="22"/>
                <w:lang w:val="en-US" w:eastAsia="ko-KR"/>
              </w:rPr>
              <w:t>Multiplicity</w:t>
            </w:r>
          </w:p>
        </w:tc>
      </w:tr>
      <w:tr w:rsidR="00784BCD" w:rsidRPr="00746982" w14:paraId="063B7AC0" w14:textId="77777777" w:rsidTr="009D4B6E">
        <w:tc>
          <w:tcPr>
            <w:tcW w:w="3488" w:type="dxa"/>
            <w:shd w:val="clear" w:color="auto" w:fill="auto"/>
            <w:vAlign w:val="center"/>
          </w:tcPr>
          <w:p w14:paraId="2B58368E" w14:textId="29991CC8" w:rsidR="00C97194" w:rsidRPr="00C97194" w:rsidRDefault="00C97194" w:rsidP="00BB7F10">
            <w:pPr>
              <w:widowControl w:val="0"/>
              <w:autoSpaceDE w:val="0"/>
              <w:autoSpaceDN w:val="0"/>
              <w:spacing w:before="60" w:after="60"/>
              <w:jc w:val="left"/>
              <w:rPr>
                <w:rFonts w:ascii="Arial Narrow" w:eastAsia="Malgun Gothic" w:hAnsi="Arial Narrow"/>
                <w:bCs/>
                <w:color w:val="000000"/>
                <w:kern w:val="2"/>
                <w:szCs w:val="22"/>
                <w:lang w:val="en-US" w:eastAsia="ko-KR"/>
              </w:rPr>
            </w:pPr>
            <w:r>
              <w:rPr>
                <w:rFonts w:ascii="Arial Narrow" w:eastAsia="Malgun Gothic" w:hAnsi="Arial Narrow"/>
                <w:bCs/>
                <w:color w:val="000000"/>
                <w:kern w:val="2"/>
                <w:szCs w:val="22"/>
                <w:lang w:val="en-US" w:eastAsia="ko-KR"/>
              </w:rPr>
              <w:t>Distance Above UKC Limit</w:t>
            </w:r>
          </w:p>
        </w:tc>
        <w:tc>
          <w:tcPr>
            <w:tcW w:w="1396" w:type="dxa"/>
            <w:shd w:val="clear" w:color="auto" w:fill="auto"/>
            <w:vAlign w:val="center"/>
          </w:tcPr>
          <w:p w14:paraId="7231A1AD" w14:textId="77777777" w:rsidR="00C97194" w:rsidRPr="00C97194" w:rsidRDefault="00C97194" w:rsidP="00BB7F10">
            <w:pPr>
              <w:widowControl w:val="0"/>
              <w:autoSpaceDE w:val="0"/>
              <w:autoSpaceDN w:val="0"/>
              <w:spacing w:before="60" w:after="60"/>
              <w:jc w:val="left"/>
              <w:rPr>
                <w:rFonts w:ascii="Arial Narrow" w:eastAsia="Malgun Gothic" w:hAnsi="Arial Narrow"/>
                <w:bCs/>
                <w:color w:val="000000"/>
                <w:kern w:val="2"/>
                <w:szCs w:val="22"/>
                <w:lang w:val="en-US" w:eastAsia="ko-KR"/>
              </w:rPr>
            </w:pPr>
          </w:p>
        </w:tc>
        <w:tc>
          <w:tcPr>
            <w:tcW w:w="2346" w:type="dxa"/>
            <w:gridSpan w:val="2"/>
            <w:shd w:val="clear" w:color="auto" w:fill="auto"/>
            <w:vAlign w:val="center"/>
          </w:tcPr>
          <w:p w14:paraId="75145D9C" w14:textId="77777777" w:rsidR="00C97194" w:rsidRPr="00C97194" w:rsidRDefault="00C97194" w:rsidP="00BB7F10">
            <w:pPr>
              <w:widowControl w:val="0"/>
              <w:autoSpaceDE w:val="0"/>
              <w:autoSpaceDN w:val="0"/>
              <w:spacing w:before="60" w:after="60"/>
              <w:jc w:val="left"/>
              <w:rPr>
                <w:rFonts w:ascii="Arial Narrow" w:eastAsia="Malgun Gothic" w:hAnsi="Arial Narrow"/>
                <w:bCs/>
                <w:color w:val="000000"/>
                <w:kern w:val="2"/>
                <w:szCs w:val="22"/>
                <w:lang w:val="en-US" w:eastAsia="ko-KR"/>
              </w:rPr>
            </w:pPr>
          </w:p>
        </w:tc>
        <w:tc>
          <w:tcPr>
            <w:tcW w:w="698" w:type="dxa"/>
            <w:shd w:val="clear" w:color="auto" w:fill="auto"/>
            <w:vAlign w:val="center"/>
          </w:tcPr>
          <w:p w14:paraId="29581BF0" w14:textId="7C3B32C6" w:rsidR="00C97194" w:rsidRPr="00C97194" w:rsidRDefault="00131EB7" w:rsidP="00BB7F10">
            <w:pPr>
              <w:widowControl w:val="0"/>
              <w:autoSpaceDE w:val="0"/>
              <w:autoSpaceDN w:val="0"/>
              <w:spacing w:before="60" w:after="60"/>
              <w:jc w:val="left"/>
              <w:rPr>
                <w:rFonts w:ascii="Arial Narrow" w:eastAsia="Malgun Gothic" w:hAnsi="Arial Narrow"/>
                <w:bCs/>
                <w:color w:val="000000"/>
                <w:kern w:val="2"/>
                <w:szCs w:val="22"/>
                <w:lang w:val="en-US" w:eastAsia="ko-KR"/>
              </w:rPr>
            </w:pPr>
            <w:r>
              <w:rPr>
                <w:rFonts w:ascii="Arial Narrow" w:eastAsia="Malgun Gothic" w:hAnsi="Arial Narrow"/>
                <w:bCs/>
                <w:color w:val="000000"/>
                <w:kern w:val="2"/>
                <w:szCs w:val="22"/>
                <w:lang w:val="en-US" w:eastAsia="ko-KR"/>
              </w:rPr>
              <w:t>RE</w:t>
            </w:r>
          </w:p>
        </w:tc>
        <w:tc>
          <w:tcPr>
            <w:tcW w:w="1400" w:type="dxa"/>
            <w:shd w:val="clear" w:color="auto" w:fill="auto"/>
            <w:vAlign w:val="center"/>
          </w:tcPr>
          <w:p w14:paraId="3434A02D" w14:textId="2C521CE0" w:rsidR="00C97194" w:rsidRPr="00C97194" w:rsidRDefault="00C97194" w:rsidP="00BB7F10">
            <w:pPr>
              <w:widowControl w:val="0"/>
              <w:autoSpaceDE w:val="0"/>
              <w:autoSpaceDN w:val="0"/>
              <w:spacing w:before="60" w:after="60"/>
              <w:jc w:val="left"/>
              <w:rPr>
                <w:rFonts w:ascii="Arial Narrow" w:eastAsia="Malgun Gothic" w:hAnsi="Arial Narrow"/>
                <w:bCs/>
                <w:color w:val="000000"/>
                <w:kern w:val="2"/>
                <w:szCs w:val="22"/>
                <w:lang w:val="en-US" w:eastAsia="ko-KR"/>
              </w:rPr>
            </w:pPr>
            <w:r w:rsidRPr="00C97194">
              <w:rPr>
                <w:rFonts w:ascii="Arial Narrow" w:eastAsia="Malgun Gothic" w:hAnsi="Arial Narrow"/>
                <w:bCs/>
                <w:color w:val="000000"/>
                <w:kern w:val="2"/>
                <w:szCs w:val="22"/>
                <w:lang w:val="en-US" w:eastAsia="ko-KR"/>
              </w:rPr>
              <w:t>0, 1</w:t>
            </w:r>
          </w:p>
        </w:tc>
      </w:tr>
      <w:tr w:rsidR="00746982" w:rsidRPr="00746982" w14:paraId="375C626D" w14:textId="77777777" w:rsidTr="009D4B6E">
        <w:tc>
          <w:tcPr>
            <w:tcW w:w="3488" w:type="dxa"/>
            <w:shd w:val="clear" w:color="auto" w:fill="auto"/>
            <w:vAlign w:val="center"/>
          </w:tcPr>
          <w:p w14:paraId="153B9590"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r w:rsidRPr="00746982">
              <w:rPr>
                <w:rFonts w:ascii="Arial Narrow" w:eastAsia="Malgun Gothic" w:hAnsi="Arial Narrow"/>
                <w:color w:val="000000"/>
                <w:kern w:val="2"/>
                <w:szCs w:val="22"/>
                <w:lang w:val="en-US" w:eastAsia="ko-KR"/>
              </w:rPr>
              <w:t>Name</w:t>
            </w:r>
          </w:p>
        </w:tc>
        <w:tc>
          <w:tcPr>
            <w:tcW w:w="1396" w:type="dxa"/>
            <w:shd w:val="clear" w:color="auto" w:fill="auto"/>
            <w:vAlign w:val="center"/>
          </w:tcPr>
          <w:p w14:paraId="29E564E5"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2346" w:type="dxa"/>
            <w:gridSpan w:val="2"/>
            <w:shd w:val="clear" w:color="auto" w:fill="auto"/>
            <w:vAlign w:val="center"/>
          </w:tcPr>
          <w:p w14:paraId="605C65C7"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698" w:type="dxa"/>
            <w:shd w:val="clear" w:color="auto" w:fill="auto"/>
            <w:vAlign w:val="center"/>
          </w:tcPr>
          <w:p w14:paraId="53B97329"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r w:rsidRPr="00746982">
              <w:rPr>
                <w:rFonts w:ascii="Arial Narrow" w:eastAsia="Malgun Gothic" w:hAnsi="Arial Narrow"/>
                <w:color w:val="000000"/>
                <w:kern w:val="2"/>
                <w:szCs w:val="22"/>
                <w:lang w:val="en-US" w:eastAsia="ko-KR"/>
              </w:rPr>
              <w:t>TE</w:t>
            </w:r>
          </w:p>
        </w:tc>
        <w:tc>
          <w:tcPr>
            <w:tcW w:w="1400" w:type="dxa"/>
            <w:shd w:val="clear" w:color="auto" w:fill="auto"/>
            <w:vAlign w:val="center"/>
          </w:tcPr>
          <w:p w14:paraId="0C83CD01"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r w:rsidRPr="00746982">
              <w:rPr>
                <w:rFonts w:ascii="Arial Narrow" w:eastAsia="Malgun Gothic" w:hAnsi="Arial Narrow"/>
                <w:color w:val="000000"/>
                <w:kern w:val="2"/>
                <w:szCs w:val="22"/>
                <w:lang w:val="en-US" w:eastAsia="ko-KR"/>
              </w:rPr>
              <w:t>0, 1</w:t>
            </w:r>
          </w:p>
        </w:tc>
      </w:tr>
      <w:tr w:rsidR="00746982" w:rsidRPr="00746982" w14:paraId="79013F91" w14:textId="77777777" w:rsidTr="009D4B6E">
        <w:tc>
          <w:tcPr>
            <w:tcW w:w="3488" w:type="dxa"/>
            <w:shd w:val="clear" w:color="auto" w:fill="auto"/>
            <w:vAlign w:val="center"/>
          </w:tcPr>
          <w:p w14:paraId="6E38B8E0"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r w:rsidRPr="00746982">
              <w:rPr>
                <w:rFonts w:ascii="Arial Narrow" w:eastAsia="Malgun Gothic" w:hAnsi="Arial Narrow"/>
                <w:color w:val="000000"/>
                <w:kern w:val="2"/>
                <w:szCs w:val="22"/>
                <w:lang w:val="en-US" w:eastAsia="ko-KR"/>
              </w:rPr>
              <w:t>Expected Passing Time</w:t>
            </w:r>
          </w:p>
        </w:tc>
        <w:tc>
          <w:tcPr>
            <w:tcW w:w="1396" w:type="dxa"/>
            <w:shd w:val="clear" w:color="auto" w:fill="auto"/>
            <w:vAlign w:val="center"/>
          </w:tcPr>
          <w:p w14:paraId="11195BF2"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2346" w:type="dxa"/>
            <w:gridSpan w:val="2"/>
            <w:shd w:val="clear" w:color="auto" w:fill="auto"/>
            <w:vAlign w:val="center"/>
          </w:tcPr>
          <w:p w14:paraId="14E8FC0D"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698" w:type="dxa"/>
            <w:shd w:val="clear" w:color="auto" w:fill="auto"/>
            <w:vAlign w:val="center"/>
          </w:tcPr>
          <w:p w14:paraId="491A4DD9"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r w:rsidRPr="00746982">
              <w:rPr>
                <w:rFonts w:ascii="Arial Narrow" w:eastAsia="Malgun Gothic" w:hAnsi="Arial Narrow"/>
                <w:color w:val="000000"/>
                <w:kern w:val="2"/>
                <w:szCs w:val="22"/>
                <w:lang w:val="en-US" w:eastAsia="ko-KR"/>
              </w:rPr>
              <w:t>DT</w:t>
            </w:r>
          </w:p>
        </w:tc>
        <w:tc>
          <w:tcPr>
            <w:tcW w:w="1400" w:type="dxa"/>
            <w:shd w:val="clear" w:color="auto" w:fill="auto"/>
            <w:vAlign w:val="center"/>
          </w:tcPr>
          <w:p w14:paraId="1129507B"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r w:rsidRPr="00746982">
              <w:rPr>
                <w:rFonts w:ascii="Arial Narrow" w:eastAsia="Malgun Gothic" w:hAnsi="Arial Narrow"/>
                <w:color w:val="000000"/>
                <w:kern w:val="2"/>
                <w:szCs w:val="22"/>
                <w:lang w:val="en-US" w:eastAsia="ko-KR"/>
              </w:rPr>
              <w:t>0, 1</w:t>
            </w:r>
          </w:p>
        </w:tc>
      </w:tr>
      <w:tr w:rsidR="00746982" w:rsidRPr="00746982" w14:paraId="47227144" w14:textId="77777777" w:rsidTr="009D4B6E">
        <w:tc>
          <w:tcPr>
            <w:tcW w:w="3488" w:type="dxa"/>
            <w:shd w:val="clear" w:color="auto" w:fill="auto"/>
            <w:vAlign w:val="center"/>
          </w:tcPr>
          <w:p w14:paraId="3FF0A96B"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r w:rsidRPr="00746982">
              <w:rPr>
                <w:rFonts w:ascii="Arial Narrow" w:eastAsia="Malgun Gothic" w:hAnsi="Arial Narrow"/>
                <w:color w:val="000000"/>
                <w:kern w:val="2"/>
                <w:szCs w:val="22"/>
                <w:lang w:val="en-US" w:eastAsia="ko-KR"/>
              </w:rPr>
              <w:t>Expected Passing Speed</w:t>
            </w:r>
          </w:p>
        </w:tc>
        <w:tc>
          <w:tcPr>
            <w:tcW w:w="1396" w:type="dxa"/>
            <w:shd w:val="clear" w:color="auto" w:fill="auto"/>
            <w:vAlign w:val="center"/>
          </w:tcPr>
          <w:p w14:paraId="0EA03E92"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2346" w:type="dxa"/>
            <w:gridSpan w:val="2"/>
            <w:shd w:val="clear" w:color="auto" w:fill="auto"/>
            <w:vAlign w:val="center"/>
          </w:tcPr>
          <w:p w14:paraId="348D3291"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698" w:type="dxa"/>
            <w:shd w:val="clear" w:color="auto" w:fill="auto"/>
            <w:vAlign w:val="center"/>
          </w:tcPr>
          <w:p w14:paraId="27D9C21D"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r w:rsidRPr="00746982">
              <w:rPr>
                <w:rFonts w:ascii="Arial Narrow" w:eastAsia="Malgun Gothic" w:hAnsi="Arial Narrow"/>
                <w:color w:val="000000"/>
                <w:kern w:val="2"/>
                <w:szCs w:val="22"/>
                <w:lang w:val="en-US" w:eastAsia="ko-KR"/>
              </w:rPr>
              <w:t>RE</w:t>
            </w:r>
          </w:p>
        </w:tc>
        <w:tc>
          <w:tcPr>
            <w:tcW w:w="1400" w:type="dxa"/>
            <w:shd w:val="clear" w:color="auto" w:fill="auto"/>
            <w:vAlign w:val="center"/>
          </w:tcPr>
          <w:p w14:paraId="67F8996A"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r w:rsidRPr="00746982">
              <w:rPr>
                <w:rFonts w:ascii="Arial Narrow" w:eastAsia="Malgun Gothic" w:hAnsi="Arial Narrow"/>
                <w:color w:val="000000"/>
                <w:kern w:val="2"/>
                <w:szCs w:val="22"/>
                <w:lang w:val="en-US" w:eastAsia="ko-KR"/>
              </w:rPr>
              <w:t>0, 1</w:t>
            </w:r>
          </w:p>
        </w:tc>
      </w:tr>
      <w:tr w:rsidR="009D4B6E" w:rsidRPr="00746982" w14:paraId="295DF057" w14:textId="77777777" w:rsidTr="007931FF">
        <w:trPr>
          <w:ins w:id="1749" w:author="Jason Rhee" w:date="2024-07-01T17:42:00Z"/>
        </w:trPr>
        <w:tc>
          <w:tcPr>
            <w:tcW w:w="3488" w:type="dxa"/>
            <w:shd w:val="clear" w:color="auto" w:fill="auto"/>
          </w:tcPr>
          <w:p w14:paraId="177134B5" w14:textId="78282D6C" w:rsidR="009D4B6E" w:rsidRPr="00746982" w:rsidRDefault="009D4B6E" w:rsidP="009D4B6E">
            <w:pPr>
              <w:widowControl w:val="0"/>
              <w:autoSpaceDE w:val="0"/>
              <w:autoSpaceDN w:val="0"/>
              <w:spacing w:before="60" w:after="60"/>
              <w:jc w:val="left"/>
              <w:rPr>
                <w:ins w:id="1750" w:author="Jason Rhee" w:date="2024-07-01T17:42:00Z" w16du:dateUtc="2024-07-01T07:42:00Z"/>
                <w:rFonts w:ascii="Arial Narrow" w:eastAsia="Malgun Gothic" w:hAnsi="Arial Narrow"/>
                <w:color w:val="000000"/>
                <w:kern w:val="2"/>
                <w:szCs w:val="22"/>
                <w:lang w:val="en-US" w:eastAsia="ko-KR"/>
              </w:rPr>
            </w:pPr>
            <w:ins w:id="1751" w:author="Jason Rhee" w:date="2024-07-01T17:42:00Z" w16du:dateUtc="2024-07-01T07:42:00Z">
              <w:r>
                <w:rPr>
                  <w:rFonts w:ascii="Arial Narrow" w:eastAsia="Malgun Gothic" w:hAnsi="Arial Narrow"/>
                  <w:color w:val="000000"/>
                  <w:kern w:val="2"/>
                  <w:szCs w:val="22"/>
                  <w:lang w:val="en-US" w:eastAsia="ko-KR"/>
                </w:rPr>
                <w:t>Interoperability Identifier</w:t>
              </w:r>
            </w:ins>
          </w:p>
        </w:tc>
        <w:tc>
          <w:tcPr>
            <w:tcW w:w="1396" w:type="dxa"/>
            <w:shd w:val="clear" w:color="auto" w:fill="auto"/>
          </w:tcPr>
          <w:p w14:paraId="6CFFB7C0" w14:textId="77777777" w:rsidR="009D4B6E" w:rsidRPr="00746982" w:rsidRDefault="009D4B6E" w:rsidP="009D4B6E">
            <w:pPr>
              <w:widowControl w:val="0"/>
              <w:autoSpaceDE w:val="0"/>
              <w:autoSpaceDN w:val="0"/>
              <w:spacing w:before="60" w:after="60"/>
              <w:jc w:val="left"/>
              <w:rPr>
                <w:ins w:id="1752" w:author="Jason Rhee" w:date="2024-07-01T17:42:00Z" w16du:dateUtc="2024-07-01T07:42:00Z"/>
                <w:rFonts w:ascii="Arial Narrow" w:eastAsia="Malgun Gothic" w:hAnsi="Arial Narrow"/>
                <w:color w:val="000000"/>
                <w:kern w:val="2"/>
                <w:szCs w:val="22"/>
                <w:lang w:val="en-US" w:eastAsia="ko-KR"/>
              </w:rPr>
            </w:pPr>
          </w:p>
        </w:tc>
        <w:tc>
          <w:tcPr>
            <w:tcW w:w="2346" w:type="dxa"/>
            <w:gridSpan w:val="2"/>
            <w:shd w:val="clear" w:color="auto" w:fill="auto"/>
          </w:tcPr>
          <w:p w14:paraId="29394334" w14:textId="77777777" w:rsidR="009D4B6E" w:rsidRPr="00746982" w:rsidRDefault="009D4B6E" w:rsidP="009D4B6E">
            <w:pPr>
              <w:widowControl w:val="0"/>
              <w:autoSpaceDE w:val="0"/>
              <w:autoSpaceDN w:val="0"/>
              <w:spacing w:before="60" w:after="60"/>
              <w:jc w:val="left"/>
              <w:rPr>
                <w:ins w:id="1753" w:author="Jason Rhee" w:date="2024-07-01T17:42:00Z" w16du:dateUtc="2024-07-01T07:42:00Z"/>
                <w:rFonts w:ascii="Arial Narrow" w:eastAsia="Malgun Gothic" w:hAnsi="Arial Narrow"/>
                <w:color w:val="000000"/>
                <w:kern w:val="2"/>
                <w:szCs w:val="22"/>
                <w:lang w:val="en-US" w:eastAsia="ko-KR"/>
              </w:rPr>
            </w:pPr>
          </w:p>
        </w:tc>
        <w:tc>
          <w:tcPr>
            <w:tcW w:w="698" w:type="dxa"/>
            <w:shd w:val="clear" w:color="auto" w:fill="auto"/>
          </w:tcPr>
          <w:p w14:paraId="14D3DE83" w14:textId="38639061" w:rsidR="009D4B6E" w:rsidRPr="00746982" w:rsidRDefault="009D4B6E" w:rsidP="009D4B6E">
            <w:pPr>
              <w:widowControl w:val="0"/>
              <w:autoSpaceDE w:val="0"/>
              <w:autoSpaceDN w:val="0"/>
              <w:spacing w:before="60" w:after="60"/>
              <w:jc w:val="left"/>
              <w:rPr>
                <w:ins w:id="1754" w:author="Jason Rhee" w:date="2024-07-01T17:42:00Z" w16du:dateUtc="2024-07-01T07:42:00Z"/>
                <w:rFonts w:ascii="Arial Narrow" w:eastAsia="Malgun Gothic" w:hAnsi="Arial Narrow"/>
                <w:color w:val="000000"/>
                <w:kern w:val="2"/>
                <w:szCs w:val="22"/>
                <w:lang w:val="en-US" w:eastAsia="ko-KR"/>
              </w:rPr>
            </w:pPr>
            <w:ins w:id="1755" w:author="Jason Rhee" w:date="2024-07-01T17:42:00Z" w16du:dateUtc="2024-07-01T07:42:00Z">
              <w:r>
                <w:rPr>
                  <w:rFonts w:ascii="Arial Narrow" w:eastAsia="Malgun Gothic" w:hAnsi="Arial Narrow"/>
                  <w:color w:val="000000"/>
                  <w:kern w:val="2"/>
                  <w:szCs w:val="22"/>
                  <w:lang w:val="en-US" w:eastAsia="ko-KR"/>
                </w:rPr>
                <w:t>URN</w:t>
              </w:r>
            </w:ins>
          </w:p>
        </w:tc>
        <w:tc>
          <w:tcPr>
            <w:tcW w:w="1400" w:type="dxa"/>
            <w:shd w:val="clear" w:color="auto" w:fill="auto"/>
          </w:tcPr>
          <w:p w14:paraId="1F0BF90B" w14:textId="5EA6B4B9" w:rsidR="009D4B6E" w:rsidRPr="00746982" w:rsidRDefault="009D4B6E" w:rsidP="009D4B6E">
            <w:pPr>
              <w:widowControl w:val="0"/>
              <w:autoSpaceDE w:val="0"/>
              <w:autoSpaceDN w:val="0"/>
              <w:spacing w:before="60" w:after="60"/>
              <w:jc w:val="left"/>
              <w:rPr>
                <w:ins w:id="1756" w:author="Jason Rhee" w:date="2024-07-01T17:42:00Z" w16du:dateUtc="2024-07-01T07:42:00Z"/>
                <w:rFonts w:ascii="Arial Narrow" w:eastAsia="Malgun Gothic" w:hAnsi="Arial Narrow"/>
                <w:color w:val="000000"/>
                <w:kern w:val="2"/>
                <w:szCs w:val="22"/>
                <w:lang w:val="en-US" w:eastAsia="ko-KR"/>
              </w:rPr>
            </w:pPr>
            <w:ins w:id="1757" w:author="Jason Rhee" w:date="2024-07-01T17:42:00Z" w16du:dateUtc="2024-07-01T07:42:00Z">
              <w:r>
                <w:rPr>
                  <w:rFonts w:ascii="Arial Narrow" w:eastAsia="Malgun Gothic" w:hAnsi="Arial Narrow"/>
                  <w:color w:val="000000"/>
                  <w:kern w:val="2"/>
                  <w:szCs w:val="22"/>
                  <w:lang w:val="en-US" w:eastAsia="ko-KR"/>
                </w:rPr>
                <w:t>0, 1</w:t>
              </w:r>
            </w:ins>
          </w:p>
        </w:tc>
      </w:tr>
      <w:tr w:rsidR="00746982" w:rsidRPr="00746982" w14:paraId="5C96DF84" w14:textId="77777777" w:rsidTr="009D4B6E">
        <w:tc>
          <w:tcPr>
            <w:tcW w:w="3488" w:type="dxa"/>
            <w:shd w:val="clear" w:color="auto" w:fill="auto"/>
            <w:vAlign w:val="center"/>
          </w:tcPr>
          <w:p w14:paraId="0F601DEA"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r w:rsidRPr="00746982">
              <w:rPr>
                <w:rFonts w:ascii="Arial Narrow" w:eastAsia="Malgun Gothic" w:hAnsi="Arial Narrow"/>
                <w:color w:val="000000"/>
                <w:kern w:val="2"/>
                <w:szCs w:val="22"/>
                <w:lang w:val="en-US" w:eastAsia="ko-KR"/>
              </w:rPr>
              <w:lastRenderedPageBreak/>
              <w:t>Fixed Time Range</w:t>
            </w:r>
          </w:p>
        </w:tc>
        <w:tc>
          <w:tcPr>
            <w:tcW w:w="1396" w:type="dxa"/>
            <w:shd w:val="clear" w:color="auto" w:fill="auto"/>
            <w:vAlign w:val="center"/>
          </w:tcPr>
          <w:p w14:paraId="7568562C"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2346" w:type="dxa"/>
            <w:gridSpan w:val="2"/>
            <w:shd w:val="clear" w:color="auto" w:fill="auto"/>
            <w:vAlign w:val="center"/>
          </w:tcPr>
          <w:p w14:paraId="3EBED0B8"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698" w:type="dxa"/>
            <w:shd w:val="clear" w:color="auto" w:fill="auto"/>
            <w:vAlign w:val="center"/>
          </w:tcPr>
          <w:p w14:paraId="3959EAB3"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r w:rsidRPr="00746982">
              <w:rPr>
                <w:rFonts w:ascii="Arial Narrow" w:eastAsia="Malgun Gothic" w:hAnsi="Arial Narrow"/>
                <w:color w:val="000000"/>
                <w:kern w:val="2"/>
                <w:szCs w:val="22"/>
                <w:lang w:val="en-US" w:eastAsia="ko-KR"/>
              </w:rPr>
              <w:t>C</w:t>
            </w:r>
          </w:p>
        </w:tc>
        <w:tc>
          <w:tcPr>
            <w:tcW w:w="1400" w:type="dxa"/>
            <w:shd w:val="clear" w:color="auto" w:fill="auto"/>
            <w:vAlign w:val="center"/>
          </w:tcPr>
          <w:p w14:paraId="498DB649"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r w:rsidRPr="00746982">
              <w:rPr>
                <w:rFonts w:ascii="Arial Narrow" w:eastAsia="Malgun Gothic" w:hAnsi="Arial Narrow"/>
                <w:color w:val="000000"/>
                <w:kern w:val="2"/>
                <w:szCs w:val="22"/>
                <w:lang w:val="en-US" w:eastAsia="ko-KR"/>
              </w:rPr>
              <w:t>0, 1</w:t>
            </w:r>
          </w:p>
        </w:tc>
      </w:tr>
      <w:tr w:rsidR="00746982" w:rsidRPr="00746982" w14:paraId="1F95E702" w14:textId="77777777" w:rsidTr="009D4B6E">
        <w:tc>
          <w:tcPr>
            <w:tcW w:w="3488" w:type="dxa"/>
            <w:shd w:val="clear" w:color="auto" w:fill="auto"/>
            <w:vAlign w:val="center"/>
          </w:tcPr>
          <w:p w14:paraId="2309B25B" w14:textId="77777777" w:rsidR="00746982" w:rsidRPr="00746982" w:rsidRDefault="00746982" w:rsidP="00BB7F10">
            <w:pPr>
              <w:widowControl w:val="0"/>
              <w:autoSpaceDE w:val="0"/>
              <w:autoSpaceDN w:val="0"/>
              <w:spacing w:before="60" w:after="60"/>
              <w:ind w:firstLineChars="100" w:firstLine="200"/>
              <w:jc w:val="left"/>
              <w:rPr>
                <w:rFonts w:ascii="Arial Narrow" w:eastAsia="Malgun Gothic" w:hAnsi="Arial Narrow"/>
                <w:color w:val="000000"/>
                <w:kern w:val="2"/>
                <w:szCs w:val="22"/>
                <w:lang w:val="en-US" w:eastAsia="ko-KR"/>
              </w:rPr>
            </w:pPr>
            <w:r w:rsidRPr="00746982">
              <w:rPr>
                <w:rFonts w:ascii="Arial Narrow" w:eastAsia="Malgun Gothic" w:hAnsi="Arial Narrow"/>
                <w:color w:val="000000"/>
                <w:kern w:val="2"/>
                <w:szCs w:val="22"/>
                <w:lang w:val="en-US" w:eastAsia="ko-KR"/>
              </w:rPr>
              <w:t>Time Start</w:t>
            </w:r>
          </w:p>
        </w:tc>
        <w:tc>
          <w:tcPr>
            <w:tcW w:w="1396" w:type="dxa"/>
            <w:shd w:val="clear" w:color="auto" w:fill="auto"/>
            <w:vAlign w:val="center"/>
          </w:tcPr>
          <w:p w14:paraId="460C1A03"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2346" w:type="dxa"/>
            <w:gridSpan w:val="2"/>
            <w:shd w:val="clear" w:color="auto" w:fill="auto"/>
            <w:vAlign w:val="center"/>
          </w:tcPr>
          <w:p w14:paraId="594EAD78"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698" w:type="dxa"/>
            <w:shd w:val="clear" w:color="auto" w:fill="auto"/>
            <w:vAlign w:val="center"/>
          </w:tcPr>
          <w:p w14:paraId="3A61C044"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r w:rsidRPr="00746982">
              <w:rPr>
                <w:rFonts w:ascii="Arial Narrow" w:eastAsia="Malgun Gothic" w:hAnsi="Arial Narrow"/>
                <w:color w:val="000000"/>
                <w:kern w:val="2"/>
                <w:szCs w:val="22"/>
                <w:lang w:val="en-US" w:eastAsia="ko-KR"/>
              </w:rPr>
              <w:t>(S) DT</w:t>
            </w:r>
          </w:p>
        </w:tc>
        <w:tc>
          <w:tcPr>
            <w:tcW w:w="1400" w:type="dxa"/>
            <w:shd w:val="clear" w:color="auto" w:fill="auto"/>
            <w:vAlign w:val="center"/>
          </w:tcPr>
          <w:p w14:paraId="5319CB37"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r w:rsidRPr="00746982">
              <w:rPr>
                <w:rFonts w:ascii="Arial Narrow" w:eastAsia="Malgun Gothic" w:hAnsi="Arial Narrow"/>
                <w:color w:val="000000"/>
                <w:kern w:val="2"/>
                <w:szCs w:val="22"/>
                <w:lang w:val="en-US" w:eastAsia="ko-KR"/>
              </w:rPr>
              <w:t>0, 1</w:t>
            </w:r>
          </w:p>
        </w:tc>
      </w:tr>
      <w:tr w:rsidR="00746982" w:rsidRPr="00746982" w14:paraId="4C9BC41E" w14:textId="77777777" w:rsidTr="009D4B6E">
        <w:tc>
          <w:tcPr>
            <w:tcW w:w="3488" w:type="dxa"/>
            <w:shd w:val="clear" w:color="auto" w:fill="auto"/>
            <w:vAlign w:val="center"/>
          </w:tcPr>
          <w:p w14:paraId="54CBEC07" w14:textId="77777777" w:rsidR="00746982" w:rsidRPr="00746982" w:rsidRDefault="00746982" w:rsidP="00BB7F10">
            <w:pPr>
              <w:widowControl w:val="0"/>
              <w:autoSpaceDE w:val="0"/>
              <w:autoSpaceDN w:val="0"/>
              <w:spacing w:before="60" w:after="60"/>
              <w:ind w:firstLineChars="100" w:firstLine="200"/>
              <w:jc w:val="left"/>
              <w:rPr>
                <w:rFonts w:ascii="Arial Narrow" w:eastAsia="Malgun Gothic" w:hAnsi="Arial Narrow"/>
                <w:color w:val="000000"/>
                <w:kern w:val="2"/>
                <w:szCs w:val="22"/>
                <w:lang w:val="en-US" w:eastAsia="ko-KR"/>
              </w:rPr>
            </w:pPr>
            <w:r w:rsidRPr="00746982">
              <w:rPr>
                <w:rFonts w:ascii="Arial Narrow" w:eastAsia="Malgun Gothic" w:hAnsi="Arial Narrow"/>
                <w:color w:val="000000"/>
                <w:kern w:val="2"/>
                <w:szCs w:val="22"/>
                <w:lang w:val="en-US" w:eastAsia="ko-KR"/>
              </w:rPr>
              <w:t>Time End</w:t>
            </w:r>
          </w:p>
        </w:tc>
        <w:tc>
          <w:tcPr>
            <w:tcW w:w="1396" w:type="dxa"/>
            <w:shd w:val="clear" w:color="auto" w:fill="auto"/>
            <w:vAlign w:val="center"/>
          </w:tcPr>
          <w:p w14:paraId="2E2A9A24"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2346" w:type="dxa"/>
            <w:gridSpan w:val="2"/>
            <w:shd w:val="clear" w:color="auto" w:fill="auto"/>
            <w:vAlign w:val="center"/>
          </w:tcPr>
          <w:p w14:paraId="33682980"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698" w:type="dxa"/>
            <w:shd w:val="clear" w:color="auto" w:fill="auto"/>
            <w:vAlign w:val="center"/>
          </w:tcPr>
          <w:p w14:paraId="3E0CE5D9"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r w:rsidRPr="00746982">
              <w:rPr>
                <w:rFonts w:ascii="Arial Narrow" w:eastAsia="Malgun Gothic" w:hAnsi="Arial Narrow"/>
                <w:color w:val="000000"/>
                <w:kern w:val="2"/>
                <w:szCs w:val="22"/>
                <w:lang w:val="en-US" w:eastAsia="ko-KR"/>
              </w:rPr>
              <w:t>(S) DT</w:t>
            </w:r>
          </w:p>
        </w:tc>
        <w:tc>
          <w:tcPr>
            <w:tcW w:w="1400" w:type="dxa"/>
            <w:shd w:val="clear" w:color="auto" w:fill="auto"/>
            <w:vAlign w:val="center"/>
          </w:tcPr>
          <w:p w14:paraId="0FDA8137"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r w:rsidRPr="00746982">
              <w:rPr>
                <w:rFonts w:ascii="Arial Narrow" w:eastAsia="Malgun Gothic" w:hAnsi="Arial Narrow"/>
                <w:color w:val="000000"/>
                <w:kern w:val="2"/>
                <w:szCs w:val="22"/>
                <w:lang w:val="en-US" w:eastAsia="ko-KR"/>
              </w:rPr>
              <w:t>0, 1</w:t>
            </w:r>
          </w:p>
        </w:tc>
      </w:tr>
      <w:tr w:rsidR="00746982" w:rsidRPr="00746982" w14:paraId="4A04D64C" w14:textId="77777777" w:rsidTr="00716349">
        <w:tc>
          <w:tcPr>
            <w:tcW w:w="9328" w:type="dxa"/>
            <w:gridSpan w:val="6"/>
            <w:shd w:val="clear" w:color="auto" w:fill="auto"/>
            <w:vAlign w:val="center"/>
          </w:tcPr>
          <w:p w14:paraId="6DCF6FE7" w14:textId="42E0EFBF" w:rsidR="00746982" w:rsidRPr="00BB7F10" w:rsidRDefault="00746982" w:rsidP="00BB7F10">
            <w:pPr>
              <w:widowControl w:val="0"/>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60" w:after="60"/>
              <w:jc w:val="left"/>
              <w:rPr>
                <w:rFonts w:cs="Arial"/>
                <w:szCs w:val="20"/>
              </w:rPr>
            </w:pPr>
            <w:r w:rsidRPr="00273D9B">
              <w:rPr>
                <w:rFonts w:cs="Arial"/>
                <w:szCs w:val="20"/>
                <w:u w:val="single"/>
              </w:rPr>
              <w:t>Introductory remarks</w:t>
            </w:r>
            <w:r w:rsidRPr="00746982">
              <w:rPr>
                <w:rFonts w:cs="Arial"/>
                <w:szCs w:val="20"/>
              </w:rPr>
              <w:t xml:space="preserve">. </w:t>
            </w:r>
            <w:r w:rsidR="00E14AC8">
              <w:rPr>
                <w:rFonts w:cs="Arial"/>
                <w:szCs w:val="20"/>
              </w:rPr>
              <w:t xml:space="preserve">Control points are </w:t>
            </w:r>
            <w:r w:rsidR="00E14AC8" w:rsidRPr="00E14AC8">
              <w:rPr>
                <w:rFonts w:cs="Arial"/>
                <w:szCs w:val="20"/>
              </w:rPr>
              <w:t xml:space="preserve">included in </w:t>
            </w:r>
            <w:del w:id="1758" w:author="Jason Rhee" w:date="2024-07-21T21:30:00Z" w16du:dateUtc="2024-07-21T11:30:00Z">
              <w:r w:rsidR="00E14AC8" w:rsidRPr="00E14AC8" w:rsidDel="00295F56">
                <w:rPr>
                  <w:rFonts w:cs="Arial"/>
                  <w:szCs w:val="20"/>
                </w:rPr>
                <w:delText>actual plan</w:delText>
              </w:r>
            </w:del>
            <w:ins w:id="1759" w:author="Jason Rhee" w:date="2024-07-21T21:30:00Z" w16du:dateUtc="2024-07-21T11:30:00Z">
              <w:r w:rsidR="00295F56">
                <w:rPr>
                  <w:rFonts w:cs="Arial"/>
                  <w:szCs w:val="20"/>
                </w:rPr>
                <w:t>Actual Plan</w:t>
              </w:r>
            </w:ins>
            <w:r w:rsidR="00E14AC8" w:rsidRPr="00E14AC8">
              <w:rPr>
                <w:rFonts w:cs="Arial"/>
                <w:szCs w:val="20"/>
              </w:rPr>
              <w:t xml:space="preserve">s and </w:t>
            </w:r>
            <w:del w:id="1760" w:author="Jason Rhee" w:date="2024-07-21T21:32:00Z" w16du:dateUtc="2024-07-21T11:32:00Z">
              <w:r w:rsidR="00E14AC8" w:rsidRPr="00E14AC8" w:rsidDel="00C82359">
                <w:rPr>
                  <w:rFonts w:cs="Arial"/>
                  <w:szCs w:val="20"/>
                </w:rPr>
                <w:delText>actual update</w:delText>
              </w:r>
            </w:del>
            <w:ins w:id="1761" w:author="Jason Rhee" w:date="2024-07-21T21:32:00Z" w16du:dateUtc="2024-07-21T11:32:00Z">
              <w:r w:rsidR="00C82359">
                <w:rPr>
                  <w:rFonts w:cs="Arial"/>
                  <w:szCs w:val="20"/>
                </w:rPr>
                <w:t>Actual Update</w:t>
              </w:r>
            </w:ins>
            <w:r w:rsidR="00E14AC8" w:rsidRPr="00E14AC8">
              <w:rPr>
                <w:rFonts w:cs="Arial"/>
                <w:szCs w:val="20"/>
              </w:rPr>
              <w:t>s.</w:t>
            </w:r>
          </w:p>
        </w:tc>
      </w:tr>
    </w:tbl>
    <w:p w14:paraId="5196699A" w14:textId="77777777" w:rsidR="007E4334" w:rsidRDefault="007E4334" w:rsidP="00E12C79">
      <w:pPr>
        <w:pStyle w:val="subpara"/>
        <w:spacing w:before="0" w:after="0"/>
        <w:ind w:left="0" w:firstLine="0"/>
        <w:jc w:val="left"/>
        <w:rPr>
          <w:rFonts w:ascii="Arial" w:hAnsi="Arial" w:cs="Arial"/>
          <w:lang w:val="en-US"/>
        </w:rPr>
      </w:pPr>
    </w:p>
    <w:p w14:paraId="29F72280" w14:textId="77777777" w:rsidR="00EF70CB" w:rsidRPr="00D129DC" w:rsidRDefault="00EF70CB" w:rsidP="00B3435A">
      <w:pPr>
        <w:pStyle w:val="Annexheader-level2"/>
      </w:pPr>
      <w:bookmarkStart w:id="1762" w:name="_Toc454280013"/>
      <w:bookmarkStart w:id="1763" w:name="_Toc454280210"/>
      <w:bookmarkStart w:id="1764" w:name="_Toc516364"/>
      <w:bookmarkStart w:id="1765" w:name="_Toc127463880"/>
      <w:bookmarkStart w:id="1766" w:name="_Toc128125506"/>
      <w:bookmarkStart w:id="1767" w:name="_Toc141176288"/>
      <w:bookmarkStart w:id="1768" w:name="_Toc141176453"/>
      <w:bookmarkStart w:id="1769" w:name="_Toc141177085"/>
      <w:bookmarkStart w:id="1770" w:name="_Toc150177959"/>
      <w:commentRangeStart w:id="1771"/>
      <w:r w:rsidRPr="00D129DC">
        <w:t>Associations/Aggregations/Compositions</w:t>
      </w:r>
      <w:bookmarkEnd w:id="1762"/>
      <w:bookmarkEnd w:id="1763"/>
      <w:bookmarkEnd w:id="1764"/>
      <w:bookmarkEnd w:id="1765"/>
      <w:bookmarkEnd w:id="1766"/>
      <w:bookmarkEnd w:id="1767"/>
      <w:bookmarkEnd w:id="1768"/>
      <w:bookmarkEnd w:id="1769"/>
      <w:bookmarkEnd w:id="1770"/>
      <w:commentRangeEnd w:id="1771"/>
      <w:r w:rsidR="002816F9">
        <w:rPr>
          <w:rStyle w:val="CommentReference"/>
          <w:rFonts w:cs="Times New Roman"/>
          <w:b w:val="0"/>
          <w:bCs w:val="0"/>
          <w:color w:val="auto"/>
          <w:szCs w:val="20"/>
        </w:rPr>
        <w:commentReference w:id="1771"/>
      </w:r>
    </w:p>
    <w:tbl>
      <w:tblPr>
        <w:tblW w:w="94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Change w:id="1772" w:author="Jason Rhee" w:date="2024-07-26T13:26:00Z" w16du:dateUtc="2024-07-26T03:26:00Z">
          <w:tblPr>
            <w:tblW w:w="98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PrChange>
      </w:tblPr>
      <w:tblGrid>
        <w:gridCol w:w="1696"/>
        <w:gridCol w:w="1841"/>
        <w:gridCol w:w="4538"/>
        <w:gridCol w:w="1327"/>
        <w:tblGridChange w:id="1773">
          <w:tblGrid>
            <w:gridCol w:w="2407"/>
            <w:gridCol w:w="2573"/>
            <w:gridCol w:w="4419"/>
            <w:gridCol w:w="3"/>
            <w:gridCol w:w="1258"/>
          </w:tblGrid>
        </w:tblGridChange>
      </w:tblGrid>
      <w:tr w:rsidR="00EF70CB" w:rsidRPr="00D129DC" w14:paraId="4484BD1B" w14:textId="77777777" w:rsidTr="009A244D">
        <w:trPr>
          <w:trHeight w:val="755"/>
          <w:trPrChange w:id="1774" w:author="Jason Rhee" w:date="2024-07-26T13:26:00Z" w16du:dateUtc="2024-07-26T03:26:00Z">
            <w:trPr>
              <w:trHeight w:val="755"/>
            </w:trPr>
          </w:trPrChange>
        </w:trPr>
        <w:tc>
          <w:tcPr>
            <w:tcW w:w="9402" w:type="dxa"/>
            <w:gridSpan w:val="4"/>
            <w:shd w:val="clear" w:color="auto" w:fill="auto"/>
            <w:tcPrChange w:id="1775" w:author="Jason Rhee" w:date="2024-07-26T13:26:00Z" w16du:dateUtc="2024-07-26T03:26:00Z">
              <w:tcPr>
                <w:tcW w:w="9813" w:type="dxa"/>
                <w:gridSpan w:val="5"/>
                <w:shd w:val="clear" w:color="auto" w:fill="auto"/>
              </w:tcPr>
            </w:tcPrChange>
          </w:tcPr>
          <w:p w14:paraId="08F347AB" w14:textId="77777777" w:rsidR="00EF70CB" w:rsidRPr="00D129DC" w:rsidRDefault="00EF70CB" w:rsidP="00E12C79">
            <w:pPr>
              <w:spacing w:before="60" w:after="60"/>
              <w:jc w:val="left"/>
              <w:rPr>
                <w:rFonts w:cs="Arial"/>
                <w:szCs w:val="20"/>
                <w:u w:val="single"/>
              </w:rPr>
            </w:pPr>
            <w:r w:rsidRPr="00D129DC">
              <w:rPr>
                <w:rFonts w:cs="Arial"/>
                <w:szCs w:val="20"/>
                <w:u w:val="single"/>
              </w:rPr>
              <w:t>Remarks:</w:t>
            </w:r>
          </w:p>
          <w:p w14:paraId="78112350" w14:textId="48EC4E27" w:rsidR="005C4F42" w:rsidRPr="00CC5329" w:rsidRDefault="002F05AF" w:rsidP="00E12C79">
            <w:pPr>
              <w:numPr>
                <w:ilvl w:val="0"/>
                <w:numId w:val="58"/>
              </w:numPr>
              <w:tabs>
                <w:tab w:val="num" w:pos="360"/>
              </w:tabs>
              <w:spacing w:before="60" w:after="60"/>
              <w:rPr>
                <w:rFonts w:cs="Arial"/>
                <w:szCs w:val="20"/>
              </w:rPr>
            </w:pPr>
            <w:r w:rsidRPr="00411798">
              <w:rPr>
                <w:rFonts w:cs="Arial"/>
                <w:szCs w:val="20"/>
              </w:rPr>
              <w:t>A</w:t>
            </w:r>
            <w:r w:rsidR="004A51A9">
              <w:rPr>
                <w:rFonts w:cs="Arial"/>
                <w:szCs w:val="20"/>
              </w:rPr>
              <w:t>ggregation</w:t>
            </w:r>
            <w:r w:rsidRPr="00411798">
              <w:rPr>
                <w:rFonts w:cs="Arial"/>
                <w:szCs w:val="20"/>
              </w:rPr>
              <w:t xml:space="preserve"> relations between features of S-129 UKCM data model</w:t>
            </w:r>
            <w:r w:rsidR="00E12C79">
              <w:rPr>
                <w:rFonts w:cs="Arial"/>
                <w:szCs w:val="20"/>
              </w:rPr>
              <w:t>.</w:t>
            </w:r>
          </w:p>
        </w:tc>
      </w:tr>
      <w:tr w:rsidR="00B97B0C" w:rsidRPr="00D129DC" w14:paraId="70947649" w14:textId="77777777" w:rsidTr="009A244D">
        <w:tc>
          <w:tcPr>
            <w:tcW w:w="1696" w:type="dxa"/>
            <w:shd w:val="clear" w:color="auto" w:fill="auto"/>
            <w:tcPrChange w:id="1776" w:author="Jason Rhee" w:date="2024-07-26T13:26:00Z" w16du:dateUtc="2024-07-26T03:26:00Z">
              <w:tcPr>
                <w:tcW w:w="1555" w:type="dxa"/>
                <w:shd w:val="clear" w:color="auto" w:fill="auto"/>
              </w:tcPr>
            </w:tcPrChange>
          </w:tcPr>
          <w:p w14:paraId="33579731" w14:textId="77777777" w:rsidR="00EF70CB" w:rsidRPr="00D129DC" w:rsidRDefault="00EF70CB" w:rsidP="00E12C79">
            <w:pPr>
              <w:spacing w:before="60" w:after="60"/>
              <w:jc w:val="left"/>
              <w:rPr>
                <w:rFonts w:cs="Arial"/>
                <w:b/>
                <w:szCs w:val="20"/>
              </w:rPr>
            </w:pPr>
            <w:r w:rsidRPr="00D129DC">
              <w:rPr>
                <w:rFonts w:cs="Arial"/>
                <w:b/>
                <w:szCs w:val="20"/>
              </w:rPr>
              <w:t>Role Type</w:t>
            </w:r>
          </w:p>
        </w:tc>
        <w:tc>
          <w:tcPr>
            <w:tcW w:w="1841" w:type="dxa"/>
            <w:shd w:val="clear" w:color="auto" w:fill="auto"/>
            <w:tcPrChange w:id="1777" w:author="Jason Rhee" w:date="2024-07-26T13:26:00Z" w16du:dateUtc="2024-07-26T03:26:00Z">
              <w:tcPr>
                <w:tcW w:w="2573" w:type="dxa"/>
                <w:shd w:val="clear" w:color="auto" w:fill="auto"/>
              </w:tcPr>
            </w:tcPrChange>
          </w:tcPr>
          <w:p w14:paraId="424FF93C" w14:textId="77777777" w:rsidR="00EF70CB" w:rsidRPr="00D129DC" w:rsidRDefault="00EF70CB" w:rsidP="00E12C79">
            <w:pPr>
              <w:spacing w:before="60" w:after="60"/>
              <w:jc w:val="left"/>
              <w:rPr>
                <w:rFonts w:cs="Arial"/>
                <w:b/>
                <w:szCs w:val="20"/>
              </w:rPr>
            </w:pPr>
            <w:r w:rsidRPr="00D129DC">
              <w:rPr>
                <w:rFonts w:cs="Arial"/>
                <w:b/>
                <w:szCs w:val="20"/>
              </w:rPr>
              <w:t>Role</w:t>
            </w:r>
          </w:p>
        </w:tc>
        <w:tc>
          <w:tcPr>
            <w:tcW w:w="4538" w:type="dxa"/>
            <w:shd w:val="clear" w:color="auto" w:fill="auto"/>
            <w:tcPrChange w:id="1778" w:author="Jason Rhee" w:date="2024-07-26T13:26:00Z" w16du:dateUtc="2024-07-26T03:26:00Z">
              <w:tcPr>
                <w:tcW w:w="4419" w:type="dxa"/>
                <w:shd w:val="clear" w:color="auto" w:fill="auto"/>
              </w:tcPr>
            </w:tcPrChange>
          </w:tcPr>
          <w:p w14:paraId="111942C0" w14:textId="77777777" w:rsidR="00EF70CB" w:rsidRPr="00D129DC" w:rsidRDefault="00EF70CB" w:rsidP="00E12C79">
            <w:pPr>
              <w:spacing w:before="60" w:after="60"/>
              <w:jc w:val="left"/>
              <w:rPr>
                <w:rFonts w:cs="Arial"/>
                <w:b/>
                <w:szCs w:val="20"/>
              </w:rPr>
            </w:pPr>
            <w:r w:rsidRPr="00D129DC">
              <w:rPr>
                <w:rFonts w:cs="Arial"/>
                <w:b/>
                <w:szCs w:val="20"/>
              </w:rPr>
              <w:t>Features</w:t>
            </w:r>
          </w:p>
        </w:tc>
        <w:tc>
          <w:tcPr>
            <w:tcW w:w="1327" w:type="dxa"/>
            <w:shd w:val="clear" w:color="auto" w:fill="auto"/>
            <w:tcPrChange w:id="1779" w:author="Jason Rhee" w:date="2024-07-26T13:26:00Z" w16du:dateUtc="2024-07-26T03:26:00Z">
              <w:tcPr>
                <w:tcW w:w="1261" w:type="dxa"/>
                <w:gridSpan w:val="2"/>
                <w:shd w:val="clear" w:color="auto" w:fill="auto"/>
              </w:tcPr>
            </w:tcPrChange>
          </w:tcPr>
          <w:p w14:paraId="11226BF6" w14:textId="77777777" w:rsidR="00EF70CB" w:rsidRPr="00D129DC" w:rsidRDefault="00EF70CB" w:rsidP="00E12C79">
            <w:pPr>
              <w:spacing w:before="60" w:after="60"/>
              <w:jc w:val="left"/>
              <w:rPr>
                <w:rFonts w:cs="Arial"/>
                <w:b/>
                <w:szCs w:val="20"/>
              </w:rPr>
            </w:pPr>
            <w:r w:rsidRPr="00D129DC">
              <w:rPr>
                <w:rFonts w:cs="Arial"/>
                <w:b/>
                <w:szCs w:val="20"/>
              </w:rPr>
              <w:t>Multiplicity</w:t>
            </w:r>
          </w:p>
        </w:tc>
      </w:tr>
      <w:tr w:rsidR="00A36B63" w:rsidRPr="00D129DC" w14:paraId="0488971C" w14:textId="77777777" w:rsidTr="009A244D">
        <w:trPr>
          <w:ins w:id="1780" w:author="Jason Rhee" w:date="2024-07-16T17:42:00Z"/>
        </w:trPr>
        <w:tc>
          <w:tcPr>
            <w:tcW w:w="1696" w:type="dxa"/>
            <w:vMerge w:val="restart"/>
            <w:shd w:val="clear" w:color="auto" w:fill="auto"/>
            <w:tcPrChange w:id="1781" w:author="Jason Rhee" w:date="2024-07-26T13:26:00Z" w16du:dateUtc="2024-07-26T03:26:00Z">
              <w:tcPr>
                <w:tcW w:w="1555" w:type="dxa"/>
                <w:vMerge w:val="restart"/>
                <w:shd w:val="clear" w:color="auto" w:fill="auto"/>
              </w:tcPr>
            </w:tcPrChange>
          </w:tcPr>
          <w:p w14:paraId="05128429" w14:textId="4B6A6C4E" w:rsidR="00A36B63" w:rsidRPr="00D129DC" w:rsidRDefault="008C090A" w:rsidP="00A36B63">
            <w:pPr>
              <w:spacing w:before="60" w:after="60"/>
              <w:jc w:val="left"/>
              <w:rPr>
                <w:ins w:id="1782" w:author="Jason Rhee" w:date="2024-07-16T17:42:00Z" w16du:dateUtc="2024-07-16T07:42:00Z"/>
                <w:rFonts w:cs="Arial"/>
                <w:b/>
                <w:szCs w:val="20"/>
              </w:rPr>
            </w:pPr>
            <w:ins w:id="1783" w:author="Jason Rhee" w:date="2024-07-21T17:23:00Z" w16du:dateUtc="2024-07-21T07:23:00Z">
              <w:r>
                <w:rPr>
                  <w:rFonts w:cs="Arial"/>
                  <w:szCs w:val="20"/>
                </w:rPr>
                <w:t>Composition</w:t>
              </w:r>
            </w:ins>
          </w:p>
        </w:tc>
        <w:tc>
          <w:tcPr>
            <w:tcW w:w="1841" w:type="dxa"/>
            <w:shd w:val="clear" w:color="auto" w:fill="auto"/>
            <w:tcPrChange w:id="1784" w:author="Jason Rhee" w:date="2024-07-26T13:26:00Z" w16du:dateUtc="2024-07-26T03:26:00Z">
              <w:tcPr>
                <w:tcW w:w="2573" w:type="dxa"/>
                <w:shd w:val="clear" w:color="auto" w:fill="auto"/>
              </w:tcPr>
            </w:tcPrChange>
          </w:tcPr>
          <w:p w14:paraId="3264B9C0" w14:textId="7CD77D47" w:rsidR="00A36B63" w:rsidRPr="00D129DC" w:rsidRDefault="00377D31" w:rsidP="00A36B63">
            <w:pPr>
              <w:spacing w:before="60" w:after="60"/>
              <w:jc w:val="left"/>
              <w:rPr>
                <w:ins w:id="1785" w:author="Jason Rhee" w:date="2024-07-16T17:42:00Z" w16du:dateUtc="2024-07-16T07:42:00Z"/>
                <w:rFonts w:cs="Arial"/>
                <w:b/>
                <w:szCs w:val="20"/>
              </w:rPr>
            </w:pPr>
            <w:ins w:id="1786" w:author="Jason Rhee" w:date="2024-07-21T17:24:00Z" w16du:dateUtc="2024-07-21T07:24:00Z">
              <w:r>
                <w:rPr>
                  <w:rFonts w:cs="Arial" w:hint="eastAsia"/>
                  <w:szCs w:val="20"/>
                </w:rPr>
                <w:t>theCollection</w:t>
              </w:r>
            </w:ins>
          </w:p>
        </w:tc>
        <w:tc>
          <w:tcPr>
            <w:tcW w:w="4538" w:type="dxa"/>
            <w:shd w:val="clear" w:color="auto" w:fill="auto"/>
            <w:tcPrChange w:id="1787" w:author="Jason Rhee" w:date="2024-07-26T13:26:00Z" w16du:dateUtc="2024-07-26T03:26:00Z">
              <w:tcPr>
                <w:tcW w:w="4419" w:type="dxa"/>
                <w:shd w:val="clear" w:color="auto" w:fill="auto"/>
              </w:tcPr>
            </w:tcPrChange>
          </w:tcPr>
          <w:p w14:paraId="5D36DA52" w14:textId="5EE781DE" w:rsidR="00A36B63" w:rsidRPr="00D129DC" w:rsidRDefault="00A36B63" w:rsidP="00A36B63">
            <w:pPr>
              <w:spacing w:before="60" w:after="60"/>
              <w:jc w:val="left"/>
              <w:rPr>
                <w:ins w:id="1788" w:author="Jason Rhee" w:date="2024-07-16T17:42:00Z" w16du:dateUtc="2024-07-16T07:42:00Z"/>
                <w:rFonts w:cs="Arial"/>
                <w:b/>
                <w:szCs w:val="20"/>
              </w:rPr>
            </w:pPr>
            <w:ins w:id="1789" w:author="Jason Rhee" w:date="2024-07-16T17:42:00Z" w16du:dateUtc="2024-07-16T07:42:00Z">
              <w:r w:rsidRPr="0091514D">
                <w:rPr>
                  <w:rFonts w:cs="Arial" w:hint="eastAsia"/>
                  <w:szCs w:val="20"/>
                </w:rPr>
                <w:t>U</w:t>
              </w:r>
              <w:r w:rsidRPr="0091514D">
                <w:rPr>
                  <w:rFonts w:cs="Arial"/>
                  <w:szCs w:val="20"/>
                </w:rPr>
                <w:t xml:space="preserve">nderKeelClearancePlan- </w:t>
              </w:r>
              <w:r w:rsidRPr="0091514D">
                <w:rPr>
                  <w:rFonts w:cs="Arial" w:hint="eastAsia"/>
                  <w:szCs w:val="20"/>
                </w:rPr>
                <w:t>U</w:t>
              </w:r>
              <w:r w:rsidRPr="0091514D">
                <w:rPr>
                  <w:rFonts w:cs="Arial"/>
                  <w:szCs w:val="20"/>
                </w:rPr>
                <w:t>nderKeelClearance</w:t>
              </w:r>
              <w:r>
                <w:rPr>
                  <w:rFonts w:eastAsiaTheme="minorEastAsia" w:cs="Arial" w:hint="eastAsia"/>
                  <w:szCs w:val="20"/>
                  <w:lang w:eastAsia="ko-KR"/>
                </w:rPr>
                <w:t>Plan</w:t>
              </w:r>
              <w:r>
                <w:rPr>
                  <w:rFonts w:cs="Arial"/>
                  <w:szCs w:val="20"/>
                </w:rPr>
                <w:t>Area</w:t>
              </w:r>
            </w:ins>
          </w:p>
        </w:tc>
        <w:tc>
          <w:tcPr>
            <w:tcW w:w="1327" w:type="dxa"/>
            <w:shd w:val="clear" w:color="auto" w:fill="auto"/>
            <w:tcPrChange w:id="1790" w:author="Jason Rhee" w:date="2024-07-26T13:26:00Z" w16du:dateUtc="2024-07-26T03:26:00Z">
              <w:tcPr>
                <w:tcW w:w="1261" w:type="dxa"/>
                <w:gridSpan w:val="2"/>
                <w:shd w:val="clear" w:color="auto" w:fill="auto"/>
              </w:tcPr>
            </w:tcPrChange>
          </w:tcPr>
          <w:p w14:paraId="1C625CA3" w14:textId="39D7998D" w:rsidR="00A36B63" w:rsidRPr="00D129DC" w:rsidRDefault="00A36B63" w:rsidP="00A36B63">
            <w:pPr>
              <w:spacing w:before="60" w:after="60"/>
              <w:jc w:val="left"/>
              <w:rPr>
                <w:ins w:id="1791" w:author="Jason Rhee" w:date="2024-07-16T17:42:00Z" w16du:dateUtc="2024-07-16T07:42:00Z"/>
                <w:rFonts w:cs="Arial"/>
                <w:b/>
                <w:szCs w:val="20"/>
              </w:rPr>
            </w:pPr>
            <w:ins w:id="1792" w:author="Jason Rhee" w:date="2024-07-16T17:42:00Z" w16du:dateUtc="2024-07-16T07:42:00Z">
              <w:r>
                <w:rPr>
                  <w:rFonts w:cs="Arial" w:hint="eastAsia"/>
                  <w:szCs w:val="20"/>
                </w:rPr>
                <w:t>1</w:t>
              </w:r>
            </w:ins>
          </w:p>
        </w:tc>
      </w:tr>
      <w:tr w:rsidR="00A36B63" w:rsidRPr="00D129DC" w14:paraId="17618B34" w14:textId="77777777" w:rsidTr="009A244D">
        <w:trPr>
          <w:ins w:id="1793" w:author="Jason Rhee" w:date="2024-07-16T17:42:00Z"/>
        </w:trPr>
        <w:tc>
          <w:tcPr>
            <w:tcW w:w="1696" w:type="dxa"/>
            <w:vMerge/>
            <w:shd w:val="clear" w:color="auto" w:fill="auto"/>
            <w:tcPrChange w:id="1794" w:author="Jason Rhee" w:date="2024-07-26T13:26:00Z" w16du:dateUtc="2024-07-26T03:26:00Z">
              <w:tcPr>
                <w:tcW w:w="1555" w:type="dxa"/>
                <w:vMerge/>
                <w:shd w:val="clear" w:color="auto" w:fill="auto"/>
              </w:tcPr>
            </w:tcPrChange>
          </w:tcPr>
          <w:p w14:paraId="555B5AB1" w14:textId="77777777" w:rsidR="00A36B63" w:rsidRPr="00D129DC" w:rsidRDefault="00A36B63" w:rsidP="00A36B63">
            <w:pPr>
              <w:spacing w:before="60" w:after="60"/>
              <w:jc w:val="left"/>
              <w:rPr>
                <w:ins w:id="1795" w:author="Jason Rhee" w:date="2024-07-16T17:42:00Z" w16du:dateUtc="2024-07-16T07:42:00Z"/>
                <w:rFonts w:cs="Arial"/>
                <w:b/>
                <w:szCs w:val="20"/>
              </w:rPr>
            </w:pPr>
          </w:p>
        </w:tc>
        <w:tc>
          <w:tcPr>
            <w:tcW w:w="1841" w:type="dxa"/>
            <w:shd w:val="clear" w:color="auto" w:fill="auto"/>
            <w:tcPrChange w:id="1796" w:author="Jason Rhee" w:date="2024-07-26T13:26:00Z" w16du:dateUtc="2024-07-26T03:26:00Z">
              <w:tcPr>
                <w:tcW w:w="2573" w:type="dxa"/>
                <w:shd w:val="clear" w:color="auto" w:fill="auto"/>
              </w:tcPr>
            </w:tcPrChange>
          </w:tcPr>
          <w:p w14:paraId="2CB32CE5" w14:textId="57DA5BAC" w:rsidR="00A36B63" w:rsidRPr="00D129DC" w:rsidRDefault="00377D31" w:rsidP="00A36B63">
            <w:pPr>
              <w:spacing w:before="60" w:after="60"/>
              <w:jc w:val="left"/>
              <w:rPr>
                <w:ins w:id="1797" w:author="Jason Rhee" w:date="2024-07-16T17:42:00Z" w16du:dateUtc="2024-07-16T07:42:00Z"/>
                <w:rFonts w:cs="Arial"/>
                <w:b/>
                <w:szCs w:val="20"/>
              </w:rPr>
            </w:pPr>
            <w:ins w:id="1798" w:author="Jason Rhee" w:date="2024-07-21T17:25:00Z" w16du:dateUtc="2024-07-21T07:25:00Z">
              <w:r>
                <w:rPr>
                  <w:rFonts w:cs="Arial" w:hint="eastAsia"/>
                  <w:szCs w:val="20"/>
                </w:rPr>
                <w:t>theComponent</w:t>
              </w:r>
            </w:ins>
          </w:p>
        </w:tc>
        <w:tc>
          <w:tcPr>
            <w:tcW w:w="4538" w:type="dxa"/>
            <w:shd w:val="clear" w:color="auto" w:fill="auto"/>
            <w:tcPrChange w:id="1799" w:author="Jason Rhee" w:date="2024-07-26T13:26:00Z" w16du:dateUtc="2024-07-26T03:26:00Z">
              <w:tcPr>
                <w:tcW w:w="4419" w:type="dxa"/>
                <w:shd w:val="clear" w:color="auto" w:fill="auto"/>
              </w:tcPr>
            </w:tcPrChange>
          </w:tcPr>
          <w:p w14:paraId="70CE0995" w14:textId="78146DEE" w:rsidR="00A36B63" w:rsidRPr="00D129DC" w:rsidRDefault="00A36B63" w:rsidP="00A36B63">
            <w:pPr>
              <w:spacing w:before="60" w:after="60"/>
              <w:jc w:val="left"/>
              <w:rPr>
                <w:ins w:id="1800" w:author="Jason Rhee" w:date="2024-07-16T17:42:00Z" w16du:dateUtc="2024-07-16T07:42:00Z"/>
                <w:rFonts w:cs="Arial"/>
                <w:b/>
                <w:szCs w:val="20"/>
              </w:rPr>
            </w:pPr>
            <w:ins w:id="1801" w:author="Jason Rhee" w:date="2024-07-16T17:42:00Z" w16du:dateUtc="2024-07-16T07:42:00Z">
              <w:r w:rsidRPr="0091514D">
                <w:rPr>
                  <w:rFonts w:cs="Arial" w:hint="eastAsia"/>
                  <w:szCs w:val="20"/>
                </w:rPr>
                <w:t>U</w:t>
              </w:r>
              <w:r w:rsidRPr="0091514D">
                <w:rPr>
                  <w:rFonts w:cs="Arial"/>
                  <w:szCs w:val="20"/>
                </w:rPr>
                <w:t>nderKeelClearance</w:t>
              </w:r>
              <w:r>
                <w:rPr>
                  <w:rFonts w:eastAsiaTheme="minorEastAsia" w:cs="Arial" w:hint="eastAsia"/>
                  <w:szCs w:val="20"/>
                  <w:lang w:eastAsia="ko-KR"/>
                </w:rPr>
                <w:t>Plan</w:t>
              </w:r>
              <w:r>
                <w:rPr>
                  <w:rFonts w:cs="Arial"/>
                  <w:szCs w:val="20"/>
                </w:rPr>
                <w:t xml:space="preserve">Area - </w:t>
              </w:r>
              <w:r w:rsidRPr="0091514D">
                <w:rPr>
                  <w:rFonts w:cs="Arial" w:hint="eastAsia"/>
                  <w:szCs w:val="20"/>
                </w:rPr>
                <w:t>U</w:t>
              </w:r>
              <w:r w:rsidRPr="0091514D">
                <w:rPr>
                  <w:rFonts w:cs="Arial"/>
                  <w:szCs w:val="20"/>
                </w:rPr>
                <w:t xml:space="preserve">nderKeelClearancePlan- </w:t>
              </w:r>
            </w:ins>
          </w:p>
        </w:tc>
        <w:tc>
          <w:tcPr>
            <w:tcW w:w="1327" w:type="dxa"/>
            <w:shd w:val="clear" w:color="auto" w:fill="auto"/>
            <w:tcPrChange w:id="1802" w:author="Jason Rhee" w:date="2024-07-26T13:26:00Z" w16du:dateUtc="2024-07-26T03:26:00Z">
              <w:tcPr>
                <w:tcW w:w="1261" w:type="dxa"/>
                <w:gridSpan w:val="2"/>
                <w:shd w:val="clear" w:color="auto" w:fill="auto"/>
              </w:tcPr>
            </w:tcPrChange>
          </w:tcPr>
          <w:p w14:paraId="2B528268" w14:textId="1EB46A62" w:rsidR="00A36B63" w:rsidRPr="00D129DC" w:rsidRDefault="00A36B63" w:rsidP="00A36B63">
            <w:pPr>
              <w:spacing w:before="60" w:after="60"/>
              <w:jc w:val="left"/>
              <w:rPr>
                <w:ins w:id="1803" w:author="Jason Rhee" w:date="2024-07-16T17:42:00Z" w16du:dateUtc="2024-07-16T07:42:00Z"/>
                <w:rFonts w:cs="Arial"/>
                <w:b/>
                <w:szCs w:val="20"/>
              </w:rPr>
            </w:pPr>
            <w:ins w:id="1804" w:author="Jason Rhee" w:date="2024-07-16T17:42:00Z" w16du:dateUtc="2024-07-16T07:42:00Z">
              <w:r>
                <w:rPr>
                  <w:rFonts w:cs="Arial"/>
                  <w:szCs w:val="20"/>
                </w:rPr>
                <w:t>0..*</w:t>
              </w:r>
            </w:ins>
          </w:p>
        </w:tc>
      </w:tr>
      <w:tr w:rsidR="00B97B0C" w:rsidRPr="00D129DC" w14:paraId="48149A01" w14:textId="77777777" w:rsidTr="009A244D">
        <w:tc>
          <w:tcPr>
            <w:tcW w:w="1696" w:type="dxa"/>
            <w:vMerge w:val="restart"/>
            <w:shd w:val="clear" w:color="auto" w:fill="auto"/>
            <w:tcPrChange w:id="1805" w:author="Jason Rhee" w:date="2024-07-26T13:26:00Z" w16du:dateUtc="2024-07-26T03:26:00Z">
              <w:tcPr>
                <w:tcW w:w="1555" w:type="dxa"/>
                <w:vMerge w:val="restart"/>
                <w:shd w:val="clear" w:color="auto" w:fill="auto"/>
              </w:tcPr>
            </w:tcPrChange>
          </w:tcPr>
          <w:p w14:paraId="0A8AB806" w14:textId="54DCEACB" w:rsidR="00DD454E" w:rsidRPr="00D129DC" w:rsidRDefault="00DD454E" w:rsidP="00E12C79">
            <w:pPr>
              <w:spacing w:before="60" w:after="60"/>
              <w:jc w:val="left"/>
              <w:rPr>
                <w:rFonts w:cs="Arial"/>
                <w:b/>
                <w:szCs w:val="20"/>
              </w:rPr>
            </w:pPr>
            <w:del w:id="1806" w:author="Jason Rhee" w:date="2024-07-21T17:23:00Z" w16du:dateUtc="2024-07-21T07:23:00Z">
              <w:r w:rsidRPr="00D129DC" w:rsidDel="008C090A">
                <w:rPr>
                  <w:rFonts w:cs="Arial"/>
                  <w:szCs w:val="20"/>
                </w:rPr>
                <w:delText>Aggregation</w:delText>
              </w:r>
            </w:del>
            <w:ins w:id="1807" w:author="Jason Rhee" w:date="2024-07-21T17:23:00Z" w16du:dateUtc="2024-07-21T07:23:00Z">
              <w:r w:rsidR="008C090A">
                <w:rPr>
                  <w:rFonts w:cs="Arial"/>
                  <w:szCs w:val="20"/>
                </w:rPr>
                <w:t>Composition</w:t>
              </w:r>
            </w:ins>
          </w:p>
        </w:tc>
        <w:tc>
          <w:tcPr>
            <w:tcW w:w="1841" w:type="dxa"/>
            <w:shd w:val="clear" w:color="auto" w:fill="auto"/>
            <w:tcPrChange w:id="1808" w:author="Jason Rhee" w:date="2024-07-26T13:26:00Z" w16du:dateUtc="2024-07-26T03:26:00Z">
              <w:tcPr>
                <w:tcW w:w="2573" w:type="dxa"/>
                <w:shd w:val="clear" w:color="auto" w:fill="auto"/>
              </w:tcPr>
            </w:tcPrChange>
          </w:tcPr>
          <w:p w14:paraId="06C26812" w14:textId="0A2817DB" w:rsidR="00DD454E" w:rsidRPr="00411798" w:rsidRDefault="004A51A9" w:rsidP="00E12C79">
            <w:pPr>
              <w:spacing w:before="60" w:after="60"/>
              <w:jc w:val="left"/>
              <w:rPr>
                <w:rFonts w:cs="Arial"/>
                <w:szCs w:val="20"/>
              </w:rPr>
            </w:pPr>
            <w:del w:id="1809" w:author="Jason Rhee" w:date="2024-07-21T17:24:00Z" w16du:dateUtc="2024-07-21T07:24:00Z">
              <w:r w:rsidRPr="00411798" w:rsidDel="00377D31">
                <w:rPr>
                  <w:rFonts w:cs="Arial"/>
                  <w:szCs w:val="20"/>
                </w:rPr>
                <w:delText>componentOf</w:delText>
              </w:r>
            </w:del>
            <w:ins w:id="1810" w:author="Jason Rhee" w:date="2024-07-21T17:24:00Z" w16du:dateUtc="2024-07-21T07:24:00Z">
              <w:r w:rsidR="00377D31">
                <w:rPr>
                  <w:rFonts w:cs="Arial"/>
                  <w:szCs w:val="20"/>
                </w:rPr>
                <w:t>theCollection</w:t>
              </w:r>
            </w:ins>
          </w:p>
        </w:tc>
        <w:tc>
          <w:tcPr>
            <w:tcW w:w="4538" w:type="dxa"/>
            <w:shd w:val="clear" w:color="auto" w:fill="auto"/>
            <w:tcPrChange w:id="1811" w:author="Jason Rhee" w:date="2024-07-26T13:26:00Z" w16du:dateUtc="2024-07-26T03:26:00Z">
              <w:tcPr>
                <w:tcW w:w="4419" w:type="dxa"/>
                <w:shd w:val="clear" w:color="auto" w:fill="auto"/>
              </w:tcPr>
            </w:tcPrChange>
          </w:tcPr>
          <w:p w14:paraId="6B1F1C41" w14:textId="333C396A" w:rsidR="00B97B0C" w:rsidRPr="00411798" w:rsidRDefault="00B97B0C" w:rsidP="00E12C79">
            <w:pPr>
              <w:spacing w:before="60" w:after="60"/>
              <w:jc w:val="left"/>
              <w:rPr>
                <w:rFonts w:cs="Arial"/>
                <w:szCs w:val="20"/>
              </w:rPr>
            </w:pPr>
            <w:r w:rsidRPr="00411798">
              <w:rPr>
                <w:rFonts w:cs="Arial"/>
                <w:szCs w:val="20"/>
              </w:rPr>
              <w:t>UnderKeelClearancePlan</w:t>
            </w:r>
            <w:r w:rsidR="00CC5329">
              <w:rPr>
                <w:rFonts w:cs="Arial"/>
                <w:szCs w:val="20"/>
              </w:rPr>
              <w:t xml:space="preserve">- </w:t>
            </w:r>
            <w:r w:rsidRPr="00411798">
              <w:rPr>
                <w:rFonts w:cs="Arial"/>
                <w:szCs w:val="20"/>
              </w:rPr>
              <w:t>UnderKeelClearanceControlPoint</w:t>
            </w:r>
          </w:p>
        </w:tc>
        <w:tc>
          <w:tcPr>
            <w:tcW w:w="1327" w:type="dxa"/>
            <w:shd w:val="clear" w:color="auto" w:fill="auto"/>
            <w:tcPrChange w:id="1812" w:author="Jason Rhee" w:date="2024-07-26T13:26:00Z" w16du:dateUtc="2024-07-26T03:26:00Z">
              <w:tcPr>
                <w:tcW w:w="1261" w:type="dxa"/>
                <w:gridSpan w:val="2"/>
                <w:shd w:val="clear" w:color="auto" w:fill="auto"/>
              </w:tcPr>
            </w:tcPrChange>
          </w:tcPr>
          <w:p w14:paraId="238BDFC7" w14:textId="77777777" w:rsidR="00DD454E" w:rsidRPr="00411798" w:rsidRDefault="00B97B0C" w:rsidP="00E12C79">
            <w:pPr>
              <w:spacing w:before="60" w:after="60"/>
              <w:jc w:val="left"/>
              <w:rPr>
                <w:rFonts w:cs="Arial"/>
                <w:szCs w:val="20"/>
              </w:rPr>
            </w:pPr>
            <w:r>
              <w:rPr>
                <w:rFonts w:cs="Arial" w:hint="eastAsia"/>
                <w:szCs w:val="20"/>
              </w:rPr>
              <w:t>1</w:t>
            </w:r>
          </w:p>
        </w:tc>
      </w:tr>
      <w:tr w:rsidR="00B97B0C" w:rsidRPr="00D129DC" w14:paraId="33955BDE" w14:textId="77777777" w:rsidTr="009A244D">
        <w:trPr>
          <w:trHeight w:val="187"/>
          <w:trPrChange w:id="1813" w:author="Jason Rhee" w:date="2024-07-26T13:26:00Z" w16du:dateUtc="2024-07-26T03:26:00Z">
            <w:trPr>
              <w:trHeight w:val="187"/>
            </w:trPr>
          </w:trPrChange>
        </w:trPr>
        <w:tc>
          <w:tcPr>
            <w:tcW w:w="1696" w:type="dxa"/>
            <w:vMerge/>
            <w:shd w:val="clear" w:color="auto" w:fill="auto"/>
            <w:tcPrChange w:id="1814" w:author="Jason Rhee" w:date="2024-07-26T13:26:00Z" w16du:dateUtc="2024-07-26T03:26:00Z">
              <w:tcPr>
                <w:tcW w:w="1555" w:type="dxa"/>
                <w:vMerge/>
                <w:shd w:val="clear" w:color="auto" w:fill="auto"/>
              </w:tcPr>
            </w:tcPrChange>
          </w:tcPr>
          <w:p w14:paraId="5964E17E" w14:textId="77777777" w:rsidR="00B97B0C" w:rsidRPr="00D129DC" w:rsidRDefault="00B97B0C" w:rsidP="00E12C79">
            <w:pPr>
              <w:spacing w:before="60" w:after="60"/>
              <w:jc w:val="left"/>
              <w:rPr>
                <w:rFonts w:cs="Arial"/>
                <w:b/>
                <w:szCs w:val="20"/>
              </w:rPr>
            </w:pPr>
          </w:p>
        </w:tc>
        <w:tc>
          <w:tcPr>
            <w:tcW w:w="1841" w:type="dxa"/>
            <w:shd w:val="clear" w:color="auto" w:fill="auto"/>
            <w:tcPrChange w:id="1815" w:author="Jason Rhee" w:date="2024-07-26T13:26:00Z" w16du:dateUtc="2024-07-26T03:26:00Z">
              <w:tcPr>
                <w:tcW w:w="2573" w:type="dxa"/>
                <w:shd w:val="clear" w:color="auto" w:fill="auto"/>
              </w:tcPr>
            </w:tcPrChange>
          </w:tcPr>
          <w:p w14:paraId="0E2B8368" w14:textId="42C5B072" w:rsidR="00B97B0C" w:rsidRPr="00411798" w:rsidRDefault="00B97B0C" w:rsidP="00E12C79">
            <w:pPr>
              <w:spacing w:before="60" w:after="60"/>
              <w:jc w:val="left"/>
              <w:rPr>
                <w:rFonts w:cs="Arial"/>
                <w:szCs w:val="20"/>
              </w:rPr>
            </w:pPr>
            <w:del w:id="1816" w:author="Jason Rhee" w:date="2024-07-21T17:25:00Z" w16du:dateUtc="2024-07-21T07:25:00Z">
              <w:r w:rsidRPr="00411798" w:rsidDel="00377D31">
                <w:rPr>
                  <w:rFonts w:cs="Arial"/>
                  <w:szCs w:val="20"/>
                </w:rPr>
                <w:delText>consistOf</w:delText>
              </w:r>
            </w:del>
            <w:ins w:id="1817" w:author="Jason Rhee" w:date="2024-07-21T17:25:00Z" w16du:dateUtc="2024-07-21T07:25:00Z">
              <w:r w:rsidR="00377D31">
                <w:rPr>
                  <w:rFonts w:cs="Arial"/>
                  <w:szCs w:val="20"/>
                </w:rPr>
                <w:t>theComponent</w:t>
              </w:r>
            </w:ins>
          </w:p>
        </w:tc>
        <w:tc>
          <w:tcPr>
            <w:tcW w:w="4538" w:type="dxa"/>
            <w:shd w:val="clear" w:color="auto" w:fill="auto"/>
            <w:tcPrChange w:id="1818" w:author="Jason Rhee" w:date="2024-07-26T13:26:00Z" w16du:dateUtc="2024-07-26T03:26:00Z">
              <w:tcPr>
                <w:tcW w:w="4419" w:type="dxa"/>
                <w:shd w:val="clear" w:color="auto" w:fill="auto"/>
              </w:tcPr>
            </w:tcPrChange>
          </w:tcPr>
          <w:p w14:paraId="365CDE16" w14:textId="77777777" w:rsidR="00B97B0C" w:rsidRPr="00411798" w:rsidRDefault="00B97B0C" w:rsidP="00E12C79">
            <w:pPr>
              <w:spacing w:before="60" w:after="60"/>
              <w:jc w:val="left"/>
              <w:rPr>
                <w:rFonts w:cs="Arial"/>
                <w:szCs w:val="20"/>
              </w:rPr>
            </w:pPr>
            <w:r w:rsidRPr="0091514D">
              <w:rPr>
                <w:rFonts w:cs="Arial" w:hint="eastAsia"/>
                <w:szCs w:val="20"/>
              </w:rPr>
              <w:t>U</w:t>
            </w:r>
            <w:r w:rsidRPr="0091514D">
              <w:rPr>
                <w:rFonts w:cs="Arial"/>
                <w:szCs w:val="20"/>
              </w:rPr>
              <w:t>nderKeelClearanceControlPoint</w:t>
            </w:r>
            <w:r>
              <w:rPr>
                <w:rFonts w:cs="Arial"/>
                <w:szCs w:val="20"/>
              </w:rPr>
              <w:t xml:space="preserve">- </w:t>
            </w:r>
            <w:r w:rsidRPr="0091514D">
              <w:rPr>
                <w:rFonts w:cs="Arial" w:hint="eastAsia"/>
                <w:szCs w:val="20"/>
              </w:rPr>
              <w:t>U</w:t>
            </w:r>
            <w:r w:rsidRPr="0091514D">
              <w:rPr>
                <w:rFonts w:cs="Arial"/>
                <w:szCs w:val="20"/>
              </w:rPr>
              <w:t xml:space="preserve">nderKeelClearancePlan- </w:t>
            </w:r>
          </w:p>
        </w:tc>
        <w:tc>
          <w:tcPr>
            <w:tcW w:w="1327" w:type="dxa"/>
            <w:shd w:val="clear" w:color="auto" w:fill="auto"/>
            <w:tcPrChange w:id="1819" w:author="Jason Rhee" w:date="2024-07-26T13:26:00Z" w16du:dateUtc="2024-07-26T03:26:00Z">
              <w:tcPr>
                <w:tcW w:w="1261" w:type="dxa"/>
                <w:gridSpan w:val="2"/>
                <w:shd w:val="clear" w:color="auto" w:fill="auto"/>
              </w:tcPr>
            </w:tcPrChange>
          </w:tcPr>
          <w:p w14:paraId="23C0B967" w14:textId="77777777" w:rsidR="00B97B0C" w:rsidRPr="00411798" w:rsidRDefault="00B97B0C" w:rsidP="00E12C79">
            <w:pPr>
              <w:spacing w:before="60" w:after="60"/>
              <w:jc w:val="left"/>
              <w:rPr>
                <w:rFonts w:cs="Arial"/>
                <w:szCs w:val="20"/>
              </w:rPr>
            </w:pPr>
            <w:r>
              <w:rPr>
                <w:rFonts w:cs="Arial" w:hint="eastAsia"/>
                <w:szCs w:val="20"/>
              </w:rPr>
              <w:t>1</w:t>
            </w:r>
            <w:r>
              <w:rPr>
                <w:rFonts w:cs="Arial"/>
                <w:szCs w:val="20"/>
              </w:rPr>
              <w:t>..*</w:t>
            </w:r>
          </w:p>
        </w:tc>
      </w:tr>
      <w:tr w:rsidR="00B97B0C" w:rsidRPr="00D129DC" w14:paraId="2AFF39EC" w14:textId="77777777" w:rsidTr="009A244D">
        <w:trPr>
          <w:trHeight w:val="187"/>
          <w:trPrChange w:id="1820" w:author="Jason Rhee" w:date="2024-07-26T13:26:00Z" w16du:dateUtc="2024-07-26T03:26:00Z">
            <w:trPr>
              <w:trHeight w:val="187"/>
            </w:trPr>
          </w:trPrChange>
        </w:trPr>
        <w:tc>
          <w:tcPr>
            <w:tcW w:w="1696" w:type="dxa"/>
            <w:vMerge w:val="restart"/>
            <w:shd w:val="clear" w:color="auto" w:fill="auto"/>
            <w:tcPrChange w:id="1821" w:author="Jason Rhee" w:date="2024-07-26T13:26:00Z" w16du:dateUtc="2024-07-26T03:26:00Z">
              <w:tcPr>
                <w:tcW w:w="1555" w:type="dxa"/>
                <w:vMerge w:val="restart"/>
                <w:shd w:val="clear" w:color="auto" w:fill="auto"/>
              </w:tcPr>
            </w:tcPrChange>
          </w:tcPr>
          <w:p w14:paraId="03F21703" w14:textId="7549A121" w:rsidR="00B97B0C" w:rsidRPr="00411798" w:rsidRDefault="00B97B0C" w:rsidP="00E12C79">
            <w:pPr>
              <w:spacing w:before="60" w:after="60"/>
              <w:jc w:val="left"/>
              <w:rPr>
                <w:rFonts w:cs="Arial"/>
                <w:szCs w:val="20"/>
              </w:rPr>
            </w:pPr>
            <w:del w:id="1822" w:author="Jason Rhee" w:date="2024-07-21T17:23:00Z" w16du:dateUtc="2024-07-21T07:23:00Z">
              <w:r w:rsidRPr="00D129DC" w:rsidDel="008C090A">
                <w:rPr>
                  <w:rFonts w:cs="Arial"/>
                  <w:szCs w:val="20"/>
                </w:rPr>
                <w:delText>Aggregation</w:delText>
              </w:r>
            </w:del>
            <w:ins w:id="1823" w:author="Jason Rhee" w:date="2024-07-21T17:23:00Z" w16du:dateUtc="2024-07-21T07:23:00Z">
              <w:r w:rsidR="008C090A">
                <w:rPr>
                  <w:rFonts w:cs="Arial"/>
                  <w:szCs w:val="20"/>
                </w:rPr>
                <w:t>Composition</w:t>
              </w:r>
            </w:ins>
          </w:p>
        </w:tc>
        <w:tc>
          <w:tcPr>
            <w:tcW w:w="1841" w:type="dxa"/>
            <w:shd w:val="clear" w:color="auto" w:fill="auto"/>
            <w:tcPrChange w:id="1824" w:author="Jason Rhee" w:date="2024-07-26T13:26:00Z" w16du:dateUtc="2024-07-26T03:26:00Z">
              <w:tcPr>
                <w:tcW w:w="2573" w:type="dxa"/>
                <w:shd w:val="clear" w:color="auto" w:fill="auto"/>
              </w:tcPr>
            </w:tcPrChange>
          </w:tcPr>
          <w:p w14:paraId="79698CE0" w14:textId="1E739C2E" w:rsidR="00B97B0C" w:rsidRPr="00D129DC" w:rsidRDefault="00B97B0C" w:rsidP="00E12C79">
            <w:pPr>
              <w:spacing w:before="60" w:after="60"/>
              <w:jc w:val="left"/>
              <w:rPr>
                <w:rFonts w:cs="Arial"/>
                <w:b/>
                <w:szCs w:val="20"/>
              </w:rPr>
            </w:pPr>
            <w:del w:id="1825" w:author="Jason Rhee" w:date="2024-07-21T17:24:00Z" w16du:dateUtc="2024-07-21T07:24:00Z">
              <w:r w:rsidRPr="0091514D" w:rsidDel="00377D31">
                <w:rPr>
                  <w:rFonts w:cs="Arial" w:hint="eastAsia"/>
                  <w:szCs w:val="20"/>
                </w:rPr>
                <w:delText>c</w:delText>
              </w:r>
              <w:r w:rsidRPr="0091514D" w:rsidDel="00377D31">
                <w:rPr>
                  <w:rFonts w:cs="Arial"/>
                  <w:szCs w:val="20"/>
                </w:rPr>
                <w:delText>omponentOf</w:delText>
              </w:r>
            </w:del>
            <w:ins w:id="1826" w:author="Jason Rhee" w:date="2024-07-21T17:24:00Z" w16du:dateUtc="2024-07-21T07:24:00Z">
              <w:r w:rsidR="00377D31">
                <w:rPr>
                  <w:rFonts w:cs="Arial" w:hint="eastAsia"/>
                  <w:szCs w:val="20"/>
                </w:rPr>
                <w:t>theCollection</w:t>
              </w:r>
            </w:ins>
          </w:p>
        </w:tc>
        <w:tc>
          <w:tcPr>
            <w:tcW w:w="4538" w:type="dxa"/>
            <w:shd w:val="clear" w:color="auto" w:fill="auto"/>
            <w:tcPrChange w:id="1827" w:author="Jason Rhee" w:date="2024-07-26T13:26:00Z" w16du:dateUtc="2024-07-26T03:26:00Z">
              <w:tcPr>
                <w:tcW w:w="4419" w:type="dxa"/>
                <w:shd w:val="clear" w:color="auto" w:fill="auto"/>
              </w:tcPr>
            </w:tcPrChange>
          </w:tcPr>
          <w:p w14:paraId="614E75D1" w14:textId="77777777" w:rsidR="00B97B0C" w:rsidRPr="00D129DC" w:rsidRDefault="00B97B0C" w:rsidP="00E12C79">
            <w:pPr>
              <w:spacing w:before="60" w:after="60"/>
              <w:jc w:val="left"/>
              <w:rPr>
                <w:rFonts w:cs="Arial"/>
                <w:b/>
                <w:szCs w:val="20"/>
              </w:rPr>
            </w:pPr>
            <w:r w:rsidRPr="0091514D">
              <w:rPr>
                <w:rFonts w:cs="Arial" w:hint="eastAsia"/>
                <w:szCs w:val="20"/>
              </w:rPr>
              <w:t>U</w:t>
            </w:r>
            <w:r w:rsidRPr="0091514D">
              <w:rPr>
                <w:rFonts w:cs="Arial"/>
                <w:szCs w:val="20"/>
              </w:rPr>
              <w:t xml:space="preserve">nderKeelClearancePlan- </w:t>
            </w:r>
            <w:r w:rsidRPr="0091514D">
              <w:rPr>
                <w:rFonts w:cs="Arial" w:hint="eastAsia"/>
                <w:szCs w:val="20"/>
              </w:rPr>
              <w:t>U</w:t>
            </w:r>
            <w:r w:rsidRPr="0091514D">
              <w:rPr>
                <w:rFonts w:cs="Arial"/>
                <w:szCs w:val="20"/>
              </w:rPr>
              <w:t>nderKeelClearance</w:t>
            </w:r>
            <w:r>
              <w:rPr>
                <w:rFonts w:cs="Arial"/>
                <w:szCs w:val="20"/>
              </w:rPr>
              <w:t>NonNavigatbleArea</w:t>
            </w:r>
          </w:p>
        </w:tc>
        <w:tc>
          <w:tcPr>
            <w:tcW w:w="1327" w:type="dxa"/>
            <w:shd w:val="clear" w:color="auto" w:fill="auto"/>
            <w:tcPrChange w:id="1828" w:author="Jason Rhee" w:date="2024-07-26T13:26:00Z" w16du:dateUtc="2024-07-26T03:26:00Z">
              <w:tcPr>
                <w:tcW w:w="1261" w:type="dxa"/>
                <w:gridSpan w:val="2"/>
                <w:shd w:val="clear" w:color="auto" w:fill="auto"/>
              </w:tcPr>
            </w:tcPrChange>
          </w:tcPr>
          <w:p w14:paraId="1A0ACA4A" w14:textId="77777777" w:rsidR="00B97B0C" w:rsidRPr="00D129DC" w:rsidRDefault="00B97B0C" w:rsidP="00E12C79">
            <w:pPr>
              <w:spacing w:before="60" w:after="60"/>
              <w:jc w:val="left"/>
              <w:rPr>
                <w:rFonts w:cs="Arial"/>
                <w:b/>
                <w:szCs w:val="20"/>
              </w:rPr>
            </w:pPr>
            <w:r>
              <w:rPr>
                <w:rFonts w:cs="Arial" w:hint="eastAsia"/>
                <w:szCs w:val="20"/>
              </w:rPr>
              <w:t>1</w:t>
            </w:r>
          </w:p>
        </w:tc>
      </w:tr>
      <w:tr w:rsidR="00B97B0C" w:rsidRPr="00D129DC" w14:paraId="4300E43E" w14:textId="77777777" w:rsidTr="009A244D">
        <w:trPr>
          <w:trHeight w:val="187"/>
          <w:trPrChange w:id="1829" w:author="Jason Rhee" w:date="2024-07-26T13:26:00Z" w16du:dateUtc="2024-07-26T03:26:00Z">
            <w:trPr>
              <w:trHeight w:val="187"/>
            </w:trPr>
          </w:trPrChange>
        </w:trPr>
        <w:tc>
          <w:tcPr>
            <w:tcW w:w="1696" w:type="dxa"/>
            <w:vMerge/>
            <w:shd w:val="clear" w:color="auto" w:fill="auto"/>
            <w:tcPrChange w:id="1830" w:author="Jason Rhee" w:date="2024-07-26T13:26:00Z" w16du:dateUtc="2024-07-26T03:26:00Z">
              <w:tcPr>
                <w:tcW w:w="1555" w:type="dxa"/>
                <w:vMerge/>
                <w:shd w:val="clear" w:color="auto" w:fill="auto"/>
              </w:tcPr>
            </w:tcPrChange>
          </w:tcPr>
          <w:p w14:paraId="1C5DDFB0" w14:textId="77777777" w:rsidR="00B97B0C" w:rsidRPr="00D129DC" w:rsidRDefault="00B97B0C" w:rsidP="00E12C79">
            <w:pPr>
              <w:spacing w:before="60" w:after="60"/>
              <w:jc w:val="left"/>
              <w:rPr>
                <w:rFonts w:cs="Arial"/>
                <w:b/>
                <w:szCs w:val="20"/>
              </w:rPr>
            </w:pPr>
          </w:p>
        </w:tc>
        <w:tc>
          <w:tcPr>
            <w:tcW w:w="1841" w:type="dxa"/>
            <w:shd w:val="clear" w:color="auto" w:fill="auto"/>
            <w:tcPrChange w:id="1831" w:author="Jason Rhee" w:date="2024-07-26T13:26:00Z" w16du:dateUtc="2024-07-26T03:26:00Z">
              <w:tcPr>
                <w:tcW w:w="2573" w:type="dxa"/>
                <w:shd w:val="clear" w:color="auto" w:fill="auto"/>
              </w:tcPr>
            </w:tcPrChange>
          </w:tcPr>
          <w:p w14:paraId="585B2B51" w14:textId="43B1D558" w:rsidR="00B97B0C" w:rsidRPr="00D129DC" w:rsidRDefault="00B97B0C" w:rsidP="00E12C79">
            <w:pPr>
              <w:spacing w:before="60" w:after="60"/>
              <w:jc w:val="left"/>
              <w:rPr>
                <w:rFonts w:cs="Arial"/>
                <w:b/>
                <w:szCs w:val="20"/>
              </w:rPr>
            </w:pPr>
            <w:del w:id="1832" w:author="Jason Rhee" w:date="2024-07-21T17:25:00Z" w16du:dateUtc="2024-07-21T07:25:00Z">
              <w:r w:rsidRPr="0091514D" w:rsidDel="00377D31">
                <w:rPr>
                  <w:rFonts w:cs="Arial" w:hint="eastAsia"/>
                  <w:szCs w:val="20"/>
                </w:rPr>
                <w:delText>c</w:delText>
              </w:r>
              <w:r w:rsidRPr="0091514D" w:rsidDel="00377D31">
                <w:rPr>
                  <w:rFonts w:cs="Arial"/>
                  <w:szCs w:val="20"/>
                </w:rPr>
                <w:delText>onsistOf</w:delText>
              </w:r>
            </w:del>
            <w:ins w:id="1833" w:author="Jason Rhee" w:date="2024-07-21T17:25:00Z" w16du:dateUtc="2024-07-21T07:25:00Z">
              <w:r w:rsidR="00377D31">
                <w:rPr>
                  <w:rFonts w:cs="Arial" w:hint="eastAsia"/>
                  <w:szCs w:val="20"/>
                </w:rPr>
                <w:t>theComponent</w:t>
              </w:r>
            </w:ins>
          </w:p>
        </w:tc>
        <w:tc>
          <w:tcPr>
            <w:tcW w:w="4538" w:type="dxa"/>
            <w:shd w:val="clear" w:color="auto" w:fill="auto"/>
            <w:tcPrChange w:id="1834" w:author="Jason Rhee" w:date="2024-07-26T13:26:00Z" w16du:dateUtc="2024-07-26T03:26:00Z">
              <w:tcPr>
                <w:tcW w:w="4419" w:type="dxa"/>
                <w:shd w:val="clear" w:color="auto" w:fill="auto"/>
              </w:tcPr>
            </w:tcPrChange>
          </w:tcPr>
          <w:p w14:paraId="3C99AE19" w14:textId="77777777" w:rsidR="00B97B0C" w:rsidRPr="00D129DC" w:rsidRDefault="00B97B0C" w:rsidP="00E12C79">
            <w:pPr>
              <w:spacing w:before="60" w:after="60"/>
              <w:jc w:val="left"/>
              <w:rPr>
                <w:rFonts w:cs="Arial"/>
                <w:b/>
                <w:szCs w:val="20"/>
              </w:rPr>
            </w:pPr>
            <w:r w:rsidRPr="0091514D">
              <w:rPr>
                <w:rFonts w:cs="Arial" w:hint="eastAsia"/>
                <w:szCs w:val="20"/>
              </w:rPr>
              <w:t>U</w:t>
            </w:r>
            <w:r w:rsidRPr="0091514D">
              <w:rPr>
                <w:rFonts w:cs="Arial"/>
                <w:szCs w:val="20"/>
              </w:rPr>
              <w:t>nderKeelClearance</w:t>
            </w:r>
            <w:r>
              <w:rPr>
                <w:rFonts w:cs="Arial"/>
                <w:szCs w:val="20"/>
              </w:rPr>
              <w:t xml:space="preserve">NonNavigatbleArea- </w:t>
            </w:r>
            <w:r w:rsidRPr="0091514D">
              <w:rPr>
                <w:rFonts w:cs="Arial" w:hint="eastAsia"/>
                <w:szCs w:val="20"/>
              </w:rPr>
              <w:t>U</w:t>
            </w:r>
            <w:r w:rsidRPr="0091514D">
              <w:rPr>
                <w:rFonts w:cs="Arial"/>
                <w:szCs w:val="20"/>
              </w:rPr>
              <w:t xml:space="preserve">nderKeelClearancePlan- </w:t>
            </w:r>
          </w:p>
        </w:tc>
        <w:tc>
          <w:tcPr>
            <w:tcW w:w="1327" w:type="dxa"/>
            <w:shd w:val="clear" w:color="auto" w:fill="auto"/>
            <w:tcPrChange w:id="1835" w:author="Jason Rhee" w:date="2024-07-26T13:26:00Z" w16du:dateUtc="2024-07-26T03:26:00Z">
              <w:tcPr>
                <w:tcW w:w="1261" w:type="dxa"/>
                <w:gridSpan w:val="2"/>
                <w:shd w:val="clear" w:color="auto" w:fill="auto"/>
              </w:tcPr>
            </w:tcPrChange>
          </w:tcPr>
          <w:p w14:paraId="6EB8CF98" w14:textId="18329315" w:rsidR="00B97B0C" w:rsidRPr="00D129DC" w:rsidRDefault="00FA5145" w:rsidP="00E12C79">
            <w:pPr>
              <w:spacing w:before="60" w:after="60"/>
              <w:jc w:val="left"/>
              <w:rPr>
                <w:rFonts w:cs="Arial"/>
                <w:b/>
                <w:szCs w:val="20"/>
              </w:rPr>
            </w:pPr>
            <w:r>
              <w:rPr>
                <w:rFonts w:cs="Arial"/>
                <w:szCs w:val="20"/>
              </w:rPr>
              <w:t>0</w:t>
            </w:r>
            <w:r w:rsidR="00B97B0C">
              <w:rPr>
                <w:rFonts w:cs="Arial"/>
                <w:szCs w:val="20"/>
              </w:rPr>
              <w:t>..*</w:t>
            </w:r>
          </w:p>
        </w:tc>
      </w:tr>
      <w:tr w:rsidR="00B97B0C" w:rsidRPr="00D129DC" w14:paraId="0EF6960E" w14:textId="77777777" w:rsidTr="009A244D">
        <w:trPr>
          <w:trHeight w:val="187"/>
          <w:trPrChange w:id="1836" w:author="Jason Rhee" w:date="2024-07-26T13:26:00Z" w16du:dateUtc="2024-07-26T03:26:00Z">
            <w:trPr>
              <w:trHeight w:val="187"/>
            </w:trPr>
          </w:trPrChange>
        </w:trPr>
        <w:tc>
          <w:tcPr>
            <w:tcW w:w="1696" w:type="dxa"/>
            <w:vMerge w:val="restart"/>
            <w:shd w:val="clear" w:color="auto" w:fill="auto"/>
            <w:tcPrChange w:id="1837" w:author="Jason Rhee" w:date="2024-07-26T13:26:00Z" w16du:dateUtc="2024-07-26T03:26:00Z">
              <w:tcPr>
                <w:tcW w:w="1555" w:type="dxa"/>
                <w:vMerge w:val="restart"/>
                <w:shd w:val="clear" w:color="auto" w:fill="auto"/>
              </w:tcPr>
            </w:tcPrChange>
          </w:tcPr>
          <w:p w14:paraId="1440F944" w14:textId="30D3FF1E" w:rsidR="00B97B0C" w:rsidRPr="00D129DC" w:rsidRDefault="00B97B0C" w:rsidP="00E12C79">
            <w:pPr>
              <w:spacing w:before="60" w:after="60"/>
              <w:jc w:val="left"/>
              <w:rPr>
                <w:rFonts w:cs="Arial"/>
                <w:b/>
                <w:szCs w:val="20"/>
              </w:rPr>
            </w:pPr>
            <w:del w:id="1838" w:author="Jason Rhee" w:date="2024-07-21T17:23:00Z" w16du:dateUtc="2024-07-21T07:23:00Z">
              <w:r w:rsidRPr="00D129DC" w:rsidDel="008C090A">
                <w:rPr>
                  <w:rFonts w:cs="Arial"/>
                  <w:szCs w:val="20"/>
                </w:rPr>
                <w:delText>Aggregation</w:delText>
              </w:r>
            </w:del>
            <w:ins w:id="1839" w:author="Jason Rhee" w:date="2024-07-21T17:23:00Z" w16du:dateUtc="2024-07-21T07:23:00Z">
              <w:r w:rsidR="008C090A">
                <w:rPr>
                  <w:rFonts w:cs="Arial"/>
                  <w:szCs w:val="20"/>
                </w:rPr>
                <w:t>Composition</w:t>
              </w:r>
            </w:ins>
          </w:p>
        </w:tc>
        <w:tc>
          <w:tcPr>
            <w:tcW w:w="1841" w:type="dxa"/>
            <w:shd w:val="clear" w:color="auto" w:fill="auto"/>
            <w:tcPrChange w:id="1840" w:author="Jason Rhee" w:date="2024-07-26T13:26:00Z" w16du:dateUtc="2024-07-26T03:26:00Z">
              <w:tcPr>
                <w:tcW w:w="2573" w:type="dxa"/>
                <w:shd w:val="clear" w:color="auto" w:fill="auto"/>
              </w:tcPr>
            </w:tcPrChange>
          </w:tcPr>
          <w:p w14:paraId="1BA757E8" w14:textId="575C7275" w:rsidR="00B97B0C" w:rsidRPr="00D129DC" w:rsidRDefault="00B97B0C" w:rsidP="00E12C79">
            <w:pPr>
              <w:spacing w:before="60" w:after="60"/>
              <w:jc w:val="left"/>
              <w:rPr>
                <w:rFonts w:cs="Arial"/>
                <w:b/>
                <w:szCs w:val="20"/>
              </w:rPr>
            </w:pPr>
            <w:del w:id="1841" w:author="Jason Rhee" w:date="2024-07-21T17:24:00Z" w16du:dateUtc="2024-07-21T07:24:00Z">
              <w:r w:rsidRPr="0091514D" w:rsidDel="00377D31">
                <w:rPr>
                  <w:rFonts w:cs="Arial" w:hint="eastAsia"/>
                  <w:szCs w:val="20"/>
                </w:rPr>
                <w:delText>c</w:delText>
              </w:r>
              <w:r w:rsidRPr="0091514D" w:rsidDel="00377D31">
                <w:rPr>
                  <w:rFonts w:cs="Arial"/>
                  <w:szCs w:val="20"/>
                </w:rPr>
                <w:delText>omponentOf</w:delText>
              </w:r>
            </w:del>
            <w:ins w:id="1842" w:author="Jason Rhee" w:date="2024-07-21T17:24:00Z" w16du:dateUtc="2024-07-21T07:24:00Z">
              <w:r w:rsidR="00377D31">
                <w:rPr>
                  <w:rFonts w:cs="Arial" w:hint="eastAsia"/>
                  <w:szCs w:val="20"/>
                </w:rPr>
                <w:t>theCollection</w:t>
              </w:r>
            </w:ins>
          </w:p>
        </w:tc>
        <w:tc>
          <w:tcPr>
            <w:tcW w:w="4538" w:type="dxa"/>
            <w:shd w:val="clear" w:color="auto" w:fill="auto"/>
            <w:tcPrChange w:id="1843" w:author="Jason Rhee" w:date="2024-07-26T13:26:00Z" w16du:dateUtc="2024-07-26T03:26:00Z">
              <w:tcPr>
                <w:tcW w:w="4419" w:type="dxa"/>
                <w:shd w:val="clear" w:color="auto" w:fill="auto"/>
              </w:tcPr>
            </w:tcPrChange>
          </w:tcPr>
          <w:p w14:paraId="7DE42D94" w14:textId="77777777" w:rsidR="00B97B0C" w:rsidRPr="00D129DC" w:rsidRDefault="00B97B0C" w:rsidP="00E12C79">
            <w:pPr>
              <w:spacing w:before="60" w:after="60"/>
              <w:jc w:val="left"/>
              <w:rPr>
                <w:rFonts w:cs="Arial"/>
                <w:b/>
                <w:szCs w:val="20"/>
              </w:rPr>
            </w:pPr>
            <w:r w:rsidRPr="0091514D">
              <w:rPr>
                <w:rFonts w:cs="Arial" w:hint="eastAsia"/>
                <w:szCs w:val="20"/>
              </w:rPr>
              <w:t>U</w:t>
            </w:r>
            <w:r w:rsidRPr="0091514D">
              <w:rPr>
                <w:rFonts w:cs="Arial"/>
                <w:szCs w:val="20"/>
              </w:rPr>
              <w:t xml:space="preserve">nderKeelClearancePlan- </w:t>
            </w:r>
            <w:r w:rsidRPr="0091514D">
              <w:rPr>
                <w:rFonts w:cs="Arial" w:hint="eastAsia"/>
                <w:szCs w:val="20"/>
              </w:rPr>
              <w:t>U</w:t>
            </w:r>
            <w:r w:rsidRPr="0091514D">
              <w:rPr>
                <w:rFonts w:cs="Arial"/>
                <w:szCs w:val="20"/>
              </w:rPr>
              <w:t>nderKeelClearance</w:t>
            </w:r>
            <w:r>
              <w:rPr>
                <w:rFonts w:cs="Arial"/>
                <w:szCs w:val="20"/>
              </w:rPr>
              <w:t>AlmostNonNavigatbleArea</w:t>
            </w:r>
          </w:p>
        </w:tc>
        <w:tc>
          <w:tcPr>
            <w:tcW w:w="1327" w:type="dxa"/>
            <w:shd w:val="clear" w:color="auto" w:fill="auto"/>
            <w:tcPrChange w:id="1844" w:author="Jason Rhee" w:date="2024-07-26T13:26:00Z" w16du:dateUtc="2024-07-26T03:26:00Z">
              <w:tcPr>
                <w:tcW w:w="1261" w:type="dxa"/>
                <w:gridSpan w:val="2"/>
                <w:shd w:val="clear" w:color="auto" w:fill="auto"/>
              </w:tcPr>
            </w:tcPrChange>
          </w:tcPr>
          <w:p w14:paraId="35B57FDA" w14:textId="77777777" w:rsidR="00B97B0C" w:rsidRPr="00D129DC" w:rsidRDefault="00B97B0C" w:rsidP="00E12C79">
            <w:pPr>
              <w:spacing w:before="60" w:after="60"/>
              <w:jc w:val="left"/>
              <w:rPr>
                <w:rFonts w:cs="Arial"/>
                <w:b/>
                <w:szCs w:val="20"/>
              </w:rPr>
            </w:pPr>
            <w:r>
              <w:rPr>
                <w:rFonts w:cs="Arial" w:hint="eastAsia"/>
                <w:szCs w:val="20"/>
              </w:rPr>
              <w:t>1</w:t>
            </w:r>
          </w:p>
        </w:tc>
      </w:tr>
      <w:tr w:rsidR="00B97B0C" w:rsidRPr="00D129DC" w14:paraId="7A5B67CA" w14:textId="77777777" w:rsidTr="009A244D">
        <w:trPr>
          <w:trHeight w:val="187"/>
          <w:trPrChange w:id="1845" w:author="Jason Rhee" w:date="2024-07-26T13:26:00Z" w16du:dateUtc="2024-07-26T03:26:00Z">
            <w:trPr>
              <w:trHeight w:val="187"/>
            </w:trPr>
          </w:trPrChange>
        </w:trPr>
        <w:tc>
          <w:tcPr>
            <w:tcW w:w="1696" w:type="dxa"/>
            <w:vMerge/>
            <w:shd w:val="clear" w:color="auto" w:fill="auto"/>
            <w:tcPrChange w:id="1846" w:author="Jason Rhee" w:date="2024-07-26T13:26:00Z" w16du:dateUtc="2024-07-26T03:26:00Z">
              <w:tcPr>
                <w:tcW w:w="1555" w:type="dxa"/>
                <w:vMerge/>
                <w:shd w:val="clear" w:color="auto" w:fill="auto"/>
              </w:tcPr>
            </w:tcPrChange>
          </w:tcPr>
          <w:p w14:paraId="24E751FB" w14:textId="77777777" w:rsidR="00B97B0C" w:rsidRPr="00D129DC" w:rsidRDefault="00B97B0C" w:rsidP="00E12C79">
            <w:pPr>
              <w:spacing w:before="60" w:after="60"/>
              <w:jc w:val="left"/>
              <w:rPr>
                <w:rFonts w:cs="Arial"/>
                <w:b/>
                <w:szCs w:val="20"/>
              </w:rPr>
            </w:pPr>
          </w:p>
        </w:tc>
        <w:tc>
          <w:tcPr>
            <w:tcW w:w="1841" w:type="dxa"/>
            <w:shd w:val="clear" w:color="auto" w:fill="auto"/>
            <w:tcPrChange w:id="1847" w:author="Jason Rhee" w:date="2024-07-26T13:26:00Z" w16du:dateUtc="2024-07-26T03:26:00Z">
              <w:tcPr>
                <w:tcW w:w="2573" w:type="dxa"/>
                <w:shd w:val="clear" w:color="auto" w:fill="auto"/>
              </w:tcPr>
            </w:tcPrChange>
          </w:tcPr>
          <w:p w14:paraId="5940DB2E" w14:textId="27FBD7E0" w:rsidR="00B97B0C" w:rsidRPr="00D129DC" w:rsidRDefault="00B97B0C" w:rsidP="00E12C79">
            <w:pPr>
              <w:spacing w:before="60" w:after="60"/>
              <w:jc w:val="left"/>
              <w:rPr>
                <w:rFonts w:cs="Arial"/>
                <w:b/>
                <w:szCs w:val="20"/>
              </w:rPr>
            </w:pPr>
            <w:del w:id="1848" w:author="Jason Rhee" w:date="2024-07-21T17:25:00Z" w16du:dateUtc="2024-07-21T07:25:00Z">
              <w:r w:rsidRPr="0091514D" w:rsidDel="00377D31">
                <w:rPr>
                  <w:rFonts w:cs="Arial" w:hint="eastAsia"/>
                  <w:szCs w:val="20"/>
                </w:rPr>
                <w:delText>c</w:delText>
              </w:r>
              <w:r w:rsidRPr="0091514D" w:rsidDel="00377D31">
                <w:rPr>
                  <w:rFonts w:cs="Arial"/>
                  <w:szCs w:val="20"/>
                </w:rPr>
                <w:delText>onsistOf</w:delText>
              </w:r>
            </w:del>
            <w:ins w:id="1849" w:author="Jason Rhee" w:date="2024-07-21T17:25:00Z" w16du:dateUtc="2024-07-21T07:25:00Z">
              <w:r w:rsidR="00377D31">
                <w:rPr>
                  <w:rFonts w:cs="Arial" w:hint="eastAsia"/>
                  <w:szCs w:val="20"/>
                </w:rPr>
                <w:t>theComponent</w:t>
              </w:r>
            </w:ins>
          </w:p>
        </w:tc>
        <w:tc>
          <w:tcPr>
            <w:tcW w:w="4538" w:type="dxa"/>
            <w:shd w:val="clear" w:color="auto" w:fill="auto"/>
            <w:tcPrChange w:id="1850" w:author="Jason Rhee" w:date="2024-07-26T13:26:00Z" w16du:dateUtc="2024-07-26T03:26:00Z">
              <w:tcPr>
                <w:tcW w:w="4419" w:type="dxa"/>
                <w:shd w:val="clear" w:color="auto" w:fill="auto"/>
              </w:tcPr>
            </w:tcPrChange>
          </w:tcPr>
          <w:p w14:paraId="28255B1D" w14:textId="77777777" w:rsidR="00B97B0C" w:rsidRPr="00D129DC" w:rsidRDefault="00B97B0C" w:rsidP="00E12C79">
            <w:pPr>
              <w:spacing w:before="60" w:after="60"/>
              <w:jc w:val="left"/>
              <w:rPr>
                <w:rFonts w:cs="Arial"/>
                <w:b/>
                <w:szCs w:val="20"/>
              </w:rPr>
            </w:pPr>
            <w:r w:rsidRPr="0091514D">
              <w:rPr>
                <w:rFonts w:cs="Arial" w:hint="eastAsia"/>
                <w:szCs w:val="20"/>
              </w:rPr>
              <w:t>U</w:t>
            </w:r>
            <w:r w:rsidRPr="0091514D">
              <w:rPr>
                <w:rFonts w:cs="Arial"/>
                <w:szCs w:val="20"/>
              </w:rPr>
              <w:t>nderKeelClearance</w:t>
            </w:r>
            <w:r>
              <w:rPr>
                <w:rFonts w:cs="Arial"/>
                <w:szCs w:val="20"/>
              </w:rPr>
              <w:t xml:space="preserve">AlmostNonNavigatbleArea - </w:t>
            </w:r>
            <w:r w:rsidRPr="0091514D">
              <w:rPr>
                <w:rFonts w:cs="Arial" w:hint="eastAsia"/>
                <w:szCs w:val="20"/>
              </w:rPr>
              <w:t>U</w:t>
            </w:r>
            <w:r w:rsidRPr="0091514D">
              <w:rPr>
                <w:rFonts w:cs="Arial"/>
                <w:szCs w:val="20"/>
              </w:rPr>
              <w:t xml:space="preserve">nderKeelClearancePlan- </w:t>
            </w:r>
          </w:p>
        </w:tc>
        <w:tc>
          <w:tcPr>
            <w:tcW w:w="1327" w:type="dxa"/>
            <w:shd w:val="clear" w:color="auto" w:fill="auto"/>
            <w:tcPrChange w:id="1851" w:author="Jason Rhee" w:date="2024-07-26T13:26:00Z" w16du:dateUtc="2024-07-26T03:26:00Z">
              <w:tcPr>
                <w:tcW w:w="1261" w:type="dxa"/>
                <w:gridSpan w:val="2"/>
                <w:shd w:val="clear" w:color="auto" w:fill="auto"/>
              </w:tcPr>
            </w:tcPrChange>
          </w:tcPr>
          <w:p w14:paraId="3C25347D" w14:textId="674143ED" w:rsidR="00B97B0C" w:rsidRPr="00D129DC" w:rsidRDefault="00FA5145" w:rsidP="00E12C79">
            <w:pPr>
              <w:spacing w:before="60" w:after="60"/>
              <w:jc w:val="left"/>
              <w:rPr>
                <w:rFonts w:cs="Arial"/>
                <w:b/>
                <w:szCs w:val="20"/>
              </w:rPr>
            </w:pPr>
            <w:r>
              <w:rPr>
                <w:rFonts w:cs="Arial"/>
                <w:szCs w:val="20"/>
              </w:rPr>
              <w:t>0</w:t>
            </w:r>
            <w:r w:rsidR="00B97B0C">
              <w:rPr>
                <w:rFonts w:cs="Arial"/>
                <w:szCs w:val="20"/>
              </w:rPr>
              <w:t>..*</w:t>
            </w:r>
          </w:p>
        </w:tc>
      </w:tr>
    </w:tbl>
    <w:p w14:paraId="10660F90" w14:textId="77777777" w:rsidR="00FE5A32" w:rsidRPr="00E61AD8" w:rsidRDefault="00FE5A32" w:rsidP="00FE5A32">
      <w:pPr>
        <w:rPr>
          <w:lang w:val="en-US"/>
        </w:rPr>
      </w:pPr>
    </w:p>
    <w:p w14:paraId="366FB279" w14:textId="77777777" w:rsidR="00FE5A32" w:rsidRPr="00E61AD8" w:rsidRDefault="00FE5A32" w:rsidP="00FE5A32">
      <w:pPr>
        <w:rPr>
          <w:lang w:val="en-US"/>
        </w:rPr>
      </w:pPr>
    </w:p>
    <w:p w14:paraId="761E9768" w14:textId="77777777" w:rsidR="00FE5A32" w:rsidRPr="00E61AD8" w:rsidRDefault="00FE5A32" w:rsidP="00FE5A32">
      <w:pPr>
        <w:rPr>
          <w:lang w:val="en-US"/>
        </w:rPr>
      </w:pPr>
    </w:p>
    <w:p w14:paraId="0EA36D9D" w14:textId="77777777" w:rsidR="00FE5A32" w:rsidRPr="00E61AD8" w:rsidRDefault="00FE5A32" w:rsidP="00FE5A32">
      <w:pPr>
        <w:rPr>
          <w:lang w:val="en-US"/>
        </w:rPr>
      </w:pPr>
    </w:p>
    <w:p w14:paraId="2EB0EB31" w14:textId="77777777" w:rsidR="00FE5A32" w:rsidRPr="00E61AD8" w:rsidRDefault="00FE5A32" w:rsidP="00FE5A32">
      <w:pPr>
        <w:rPr>
          <w:lang w:val="en-US"/>
        </w:rPr>
      </w:pPr>
    </w:p>
    <w:p w14:paraId="543B7165" w14:textId="77777777" w:rsidR="00FE5A32" w:rsidRPr="00E61AD8" w:rsidRDefault="00FE5A32" w:rsidP="00FE5A32">
      <w:pPr>
        <w:rPr>
          <w:lang w:val="en-US"/>
        </w:rPr>
      </w:pPr>
    </w:p>
    <w:p w14:paraId="077A0B2F" w14:textId="77777777" w:rsidR="00FE5A32" w:rsidRDefault="00FE5A32" w:rsidP="00FE5A32">
      <w:pPr>
        <w:rPr>
          <w:lang w:val="en-US"/>
        </w:rPr>
      </w:pPr>
    </w:p>
    <w:p w14:paraId="700BB53B" w14:textId="77777777" w:rsidR="00FE5A32" w:rsidRPr="00E61AD8" w:rsidRDefault="00FE5A32" w:rsidP="00FE5A32">
      <w:pPr>
        <w:rPr>
          <w:lang w:val="en-US"/>
        </w:rPr>
      </w:pPr>
    </w:p>
    <w:p w14:paraId="0C348A41" w14:textId="77777777" w:rsidR="00FE5A32" w:rsidRPr="00E61AD8" w:rsidRDefault="00FE5A32" w:rsidP="00FE5A32">
      <w:pPr>
        <w:rPr>
          <w:lang w:val="en-US"/>
        </w:rPr>
      </w:pPr>
    </w:p>
    <w:p w14:paraId="56A88FCB" w14:textId="77777777" w:rsidR="00FE5A32" w:rsidRPr="00E61AD8" w:rsidRDefault="00FE5A32" w:rsidP="00FE5A32">
      <w:pPr>
        <w:rPr>
          <w:lang w:val="en-US"/>
        </w:rPr>
      </w:pPr>
    </w:p>
    <w:p w14:paraId="1BA130B8" w14:textId="77777777" w:rsidR="00FE5A32" w:rsidRPr="00E61AD8" w:rsidRDefault="00FE5A32" w:rsidP="00FE5A32">
      <w:pPr>
        <w:rPr>
          <w:lang w:val="en-US"/>
        </w:rPr>
      </w:pPr>
    </w:p>
    <w:p w14:paraId="11D6D1BF" w14:textId="77777777" w:rsidR="00FE5A32" w:rsidRPr="00E61AD8" w:rsidRDefault="00FE5A32" w:rsidP="00FE5A32">
      <w:pPr>
        <w:rPr>
          <w:lang w:val="en-US"/>
        </w:rPr>
      </w:pPr>
    </w:p>
    <w:p w14:paraId="79394A20" w14:textId="77777777" w:rsidR="00FE5A32" w:rsidRPr="00E61AD8" w:rsidRDefault="00FE5A32" w:rsidP="00FE5A32">
      <w:pPr>
        <w:rPr>
          <w:lang w:val="en-US"/>
        </w:rPr>
      </w:pPr>
    </w:p>
    <w:p w14:paraId="25DDA13E" w14:textId="77777777" w:rsidR="00FE5A32" w:rsidRPr="00E61AD8" w:rsidRDefault="00FE5A32" w:rsidP="00FE5A32">
      <w:pPr>
        <w:framePr w:w="4406" w:hSpace="240" w:vSpace="240" w:wrap="around" w:vAnchor="text" w:hAnchor="page" w:x="3742" w:y="1"/>
        <w:pBdr>
          <w:top w:val="single" w:sz="6" w:space="0" w:color="000000"/>
          <w:left w:val="single" w:sz="6" w:space="0" w:color="000000"/>
          <w:bottom w:val="single" w:sz="6" w:space="0" w:color="000000"/>
          <w:right w:val="single" w:sz="6" w:space="0" w:color="000000"/>
        </w:pBdr>
        <w:tabs>
          <w:tab w:val="center" w:pos="2203"/>
          <w:tab w:val="left" w:pos="2880"/>
          <w:tab w:val="left" w:pos="3600"/>
          <w:tab w:val="left" w:pos="4320"/>
          <w:tab w:val="left" w:pos="5040"/>
          <w:tab w:val="left" w:pos="5760"/>
          <w:tab w:val="left" w:pos="6480"/>
          <w:tab w:val="left" w:pos="7200"/>
          <w:tab w:val="left" w:pos="7920"/>
          <w:tab w:val="left" w:pos="8640"/>
        </w:tabs>
        <w:spacing w:after="0"/>
        <w:jc w:val="left"/>
        <w:rPr>
          <w:sz w:val="22"/>
          <w:lang w:eastAsia="en-GB"/>
        </w:rPr>
      </w:pPr>
      <w:r w:rsidRPr="00E61AD8">
        <w:rPr>
          <w:sz w:val="22"/>
          <w:lang w:eastAsia="en-GB"/>
        </w:rPr>
        <w:tab/>
        <w:t>Page intentionally left blank</w:t>
      </w:r>
    </w:p>
    <w:p w14:paraId="427F857D" w14:textId="77777777" w:rsidR="00FE5A32" w:rsidRPr="00E61AD8" w:rsidRDefault="00FE5A32" w:rsidP="00FE5A32">
      <w:pPr>
        <w:rPr>
          <w:lang w:val="en-US"/>
        </w:rPr>
      </w:pPr>
    </w:p>
    <w:p w14:paraId="488B702D" w14:textId="77777777" w:rsidR="00FE5A32" w:rsidRDefault="00FE5A32" w:rsidP="007931FF"/>
    <w:p w14:paraId="7B2277FE" w14:textId="77777777" w:rsidR="00FE5A32" w:rsidRDefault="00FE5A32" w:rsidP="007931FF"/>
    <w:p w14:paraId="1FA99C0F" w14:textId="29DAC384" w:rsidR="008A4EB6" w:rsidRPr="00BA00B6" w:rsidRDefault="00561650" w:rsidP="002721B0">
      <w:pPr>
        <w:pStyle w:val="Annex0"/>
      </w:pPr>
      <w:r w:rsidRPr="00D129DC">
        <w:br w:type="page"/>
      </w:r>
      <w:bookmarkStart w:id="1852" w:name="_Toc127463881"/>
      <w:bookmarkStart w:id="1853" w:name="_Toc128125507"/>
      <w:bookmarkStart w:id="1854" w:name="_Toc141176289"/>
      <w:bookmarkStart w:id="1855" w:name="_Toc141176454"/>
      <w:bookmarkStart w:id="1856" w:name="_Toc141177086"/>
      <w:bookmarkStart w:id="1857" w:name="_Toc150177960"/>
      <w:bookmarkStart w:id="1858" w:name="_Toc270580271"/>
      <w:r w:rsidR="008A4EB6" w:rsidRPr="00BA00B6">
        <w:lastRenderedPageBreak/>
        <w:t>Schema documentation for S129.xsd</w:t>
      </w:r>
      <w:bookmarkEnd w:id="1852"/>
      <w:bookmarkEnd w:id="1853"/>
      <w:bookmarkEnd w:id="1854"/>
      <w:bookmarkEnd w:id="1855"/>
      <w:bookmarkEnd w:id="1856"/>
      <w:bookmarkEnd w:id="1857"/>
    </w:p>
    <w:p w14:paraId="48D49FAD" w14:textId="77777777" w:rsidR="008A4EB6" w:rsidRDefault="008A4EB6" w:rsidP="00B3435A">
      <w:pPr>
        <w:pStyle w:val="Annexheader-level2"/>
      </w:pPr>
      <w:bookmarkStart w:id="1859" w:name="Table_of_Contents"/>
      <w:bookmarkStart w:id="1860" w:name="Namespace:_&quot;http://www.iho.int/S124/gml/"/>
      <w:bookmarkStart w:id="1861" w:name="_bookmark0"/>
      <w:bookmarkStart w:id="1862" w:name="Schema(s)"/>
      <w:bookmarkStart w:id="1863" w:name="_bookmark1"/>
      <w:bookmarkStart w:id="1864" w:name="_Toc516366"/>
      <w:bookmarkStart w:id="1865" w:name="_Toc127463882"/>
      <w:bookmarkStart w:id="1866" w:name="_Toc128125508"/>
      <w:bookmarkStart w:id="1867" w:name="_Toc141176290"/>
      <w:bookmarkStart w:id="1868" w:name="_Toc141176455"/>
      <w:bookmarkStart w:id="1869" w:name="_Toc141177087"/>
      <w:bookmarkStart w:id="1870" w:name="_Toc150177961"/>
      <w:bookmarkEnd w:id="1859"/>
      <w:bookmarkEnd w:id="1860"/>
      <w:bookmarkEnd w:id="1861"/>
      <w:bookmarkEnd w:id="1862"/>
      <w:bookmarkEnd w:id="1863"/>
      <w:r>
        <w:t>Schema(s)</w:t>
      </w:r>
      <w:bookmarkEnd w:id="1864"/>
      <w:bookmarkEnd w:id="1865"/>
      <w:bookmarkEnd w:id="1866"/>
      <w:bookmarkEnd w:id="1867"/>
      <w:bookmarkEnd w:id="1868"/>
      <w:bookmarkEnd w:id="1869"/>
      <w:bookmarkEnd w:id="1870"/>
    </w:p>
    <w:p w14:paraId="1FFE7A7B" w14:textId="77777777" w:rsidR="008A4EB6" w:rsidRDefault="008A4EB6" w:rsidP="00716349">
      <w:pPr>
        <w:pStyle w:val="Annex-Heading3"/>
      </w:pPr>
      <w:bookmarkStart w:id="1871" w:name="Main_schema_S129.xsd"/>
      <w:bookmarkStart w:id="1872" w:name="_bookmark2"/>
      <w:bookmarkEnd w:id="1871"/>
      <w:bookmarkEnd w:id="1872"/>
      <w:r>
        <w:rPr>
          <w:w w:val="105"/>
        </w:rPr>
        <w:t>Main</w:t>
      </w:r>
      <w:r>
        <w:rPr>
          <w:spacing w:val="-23"/>
          <w:w w:val="105"/>
        </w:rPr>
        <w:t xml:space="preserve"> </w:t>
      </w:r>
      <w:r>
        <w:rPr>
          <w:w w:val="105"/>
        </w:rPr>
        <w:t>schema</w:t>
      </w:r>
      <w:r>
        <w:rPr>
          <w:spacing w:val="-23"/>
          <w:w w:val="105"/>
        </w:rPr>
        <w:t xml:space="preserve"> </w:t>
      </w:r>
      <w:r>
        <w:rPr>
          <w:w w:val="105"/>
        </w:rPr>
        <w:t>S129.xsd</w:t>
      </w:r>
    </w:p>
    <w:tbl>
      <w:tblPr>
        <w:tblW w:w="0" w:type="auto"/>
        <w:tblInd w:w="258" w:type="dxa"/>
        <w:tblLayout w:type="fixed"/>
        <w:tblCellMar>
          <w:left w:w="0" w:type="dxa"/>
          <w:right w:w="0" w:type="dxa"/>
        </w:tblCellMar>
        <w:tblLook w:val="01E0" w:firstRow="1" w:lastRow="1" w:firstColumn="1" w:lastColumn="1" w:noHBand="0" w:noVBand="0"/>
      </w:tblPr>
      <w:tblGrid>
        <w:gridCol w:w="1031"/>
        <w:gridCol w:w="1636"/>
        <w:gridCol w:w="6934"/>
      </w:tblGrid>
      <w:tr w:rsidR="008A4EB6" w14:paraId="74FDCAFA" w14:textId="77777777" w:rsidTr="005D41D7">
        <w:trPr>
          <w:trHeight w:hRule="exact" w:val="280"/>
        </w:trPr>
        <w:tc>
          <w:tcPr>
            <w:tcW w:w="1031" w:type="dxa"/>
            <w:tcBorders>
              <w:top w:val="single" w:sz="4" w:space="0" w:color="000000"/>
              <w:left w:val="single" w:sz="4" w:space="0" w:color="000000"/>
              <w:bottom w:val="single" w:sz="4" w:space="0" w:color="000000"/>
              <w:right w:val="single" w:sz="4" w:space="0" w:color="000000"/>
            </w:tcBorders>
          </w:tcPr>
          <w:p w14:paraId="18CFA042" w14:textId="77777777" w:rsidR="008A4EB6" w:rsidRDefault="008A4EB6" w:rsidP="005D41D7">
            <w:pPr>
              <w:pStyle w:val="TableParagraph"/>
              <w:spacing w:before="25"/>
              <w:ind w:left="40"/>
              <w:rPr>
                <w:rFonts w:ascii="Times New Roman" w:eastAsia="Times New Roman" w:hAnsi="Times New Roman" w:cs="Times New Roman"/>
                <w:sz w:val="16"/>
                <w:szCs w:val="16"/>
              </w:rPr>
            </w:pPr>
            <w:r>
              <w:rPr>
                <w:rFonts w:ascii="Times New Roman"/>
                <w:sz w:val="16"/>
              </w:rPr>
              <w:t>Namespace</w:t>
            </w:r>
          </w:p>
        </w:tc>
        <w:tc>
          <w:tcPr>
            <w:tcW w:w="8570" w:type="dxa"/>
            <w:gridSpan w:val="2"/>
            <w:tcBorders>
              <w:top w:val="single" w:sz="4" w:space="0" w:color="000000"/>
              <w:left w:val="single" w:sz="4" w:space="0" w:color="000000"/>
              <w:bottom w:val="single" w:sz="4" w:space="0" w:color="000000"/>
              <w:right w:val="single" w:sz="4" w:space="0" w:color="000000"/>
            </w:tcBorders>
          </w:tcPr>
          <w:p w14:paraId="7043D2E0" w14:textId="4DD7B6E2" w:rsidR="008A4EB6" w:rsidRDefault="00000000" w:rsidP="005D41D7">
            <w:pPr>
              <w:pStyle w:val="TableParagraph"/>
              <w:spacing w:before="25"/>
              <w:ind w:left="37"/>
              <w:rPr>
                <w:rFonts w:ascii="Times New Roman" w:eastAsia="Times New Roman" w:hAnsi="Times New Roman" w:cs="Times New Roman"/>
                <w:sz w:val="16"/>
                <w:szCs w:val="16"/>
              </w:rPr>
            </w:pPr>
            <w:hyperlink r:id="rId48">
              <w:r w:rsidR="008A4EB6">
                <w:rPr>
                  <w:rFonts w:ascii="Times New Roman"/>
                  <w:sz w:val="16"/>
                </w:rPr>
                <w:t>http://www.iho.int/</w:t>
              </w:r>
              <w:r w:rsidR="00A31A5F">
                <w:rPr>
                  <w:rFonts w:ascii="Times New Roman"/>
                  <w:sz w:val="16"/>
                </w:rPr>
                <w:t>S129</w:t>
              </w:r>
              <w:r w:rsidR="008A4EB6">
                <w:rPr>
                  <w:rFonts w:ascii="Times New Roman"/>
                  <w:sz w:val="16"/>
                </w:rPr>
                <w:t>/gml/cs0/0.1</w:t>
              </w:r>
            </w:hyperlink>
          </w:p>
        </w:tc>
      </w:tr>
      <w:tr w:rsidR="008A4EB6" w14:paraId="572F5849" w14:textId="77777777" w:rsidTr="005D41D7">
        <w:trPr>
          <w:trHeight w:hRule="exact" w:val="325"/>
        </w:trPr>
        <w:tc>
          <w:tcPr>
            <w:tcW w:w="1031" w:type="dxa"/>
            <w:vMerge w:val="restart"/>
            <w:tcBorders>
              <w:top w:val="single" w:sz="4" w:space="0" w:color="000000"/>
              <w:left w:val="single" w:sz="4" w:space="0" w:color="000000"/>
              <w:right w:val="single" w:sz="4" w:space="0" w:color="000000"/>
            </w:tcBorders>
          </w:tcPr>
          <w:p w14:paraId="4760DB1F"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Properties</w:t>
            </w:r>
          </w:p>
        </w:tc>
        <w:tc>
          <w:tcPr>
            <w:tcW w:w="1636" w:type="dxa"/>
            <w:tcBorders>
              <w:top w:val="single" w:sz="4" w:space="0" w:color="000000"/>
              <w:left w:val="single" w:sz="4" w:space="0" w:color="000000"/>
              <w:bottom w:val="single" w:sz="4" w:space="0" w:color="000000"/>
              <w:right w:val="nil"/>
            </w:tcBorders>
          </w:tcPr>
          <w:p w14:paraId="69C3094E" w14:textId="77777777" w:rsidR="008A4EB6" w:rsidRDefault="008A4EB6" w:rsidP="005D41D7">
            <w:pPr>
              <w:pStyle w:val="TableParagraph"/>
              <w:spacing w:before="67"/>
              <w:ind w:left="77"/>
              <w:rPr>
                <w:rFonts w:ascii="Times New Roman" w:eastAsia="Times New Roman" w:hAnsi="Times New Roman" w:cs="Times New Roman"/>
                <w:sz w:val="16"/>
                <w:szCs w:val="16"/>
              </w:rPr>
            </w:pPr>
            <w:r>
              <w:rPr>
                <w:rFonts w:ascii="Times New Roman"/>
                <w:sz w:val="16"/>
              </w:rPr>
              <w:t>attribute</w:t>
            </w:r>
            <w:r>
              <w:rPr>
                <w:rFonts w:ascii="Times New Roman"/>
                <w:spacing w:val="-7"/>
                <w:sz w:val="16"/>
              </w:rPr>
              <w:t xml:space="preserve"> </w:t>
            </w:r>
            <w:r>
              <w:rPr>
                <w:rFonts w:ascii="Times New Roman"/>
                <w:sz w:val="16"/>
              </w:rPr>
              <w:t>form</w:t>
            </w:r>
            <w:r>
              <w:rPr>
                <w:rFonts w:ascii="Times New Roman"/>
                <w:spacing w:val="-7"/>
                <w:sz w:val="16"/>
              </w:rPr>
              <w:t xml:space="preserve"> </w:t>
            </w:r>
            <w:r>
              <w:rPr>
                <w:rFonts w:ascii="Times New Roman"/>
                <w:sz w:val="16"/>
              </w:rPr>
              <w:t>default:</w:t>
            </w:r>
          </w:p>
        </w:tc>
        <w:tc>
          <w:tcPr>
            <w:tcW w:w="6934" w:type="dxa"/>
            <w:tcBorders>
              <w:top w:val="single" w:sz="4" w:space="0" w:color="000000"/>
              <w:left w:val="nil"/>
              <w:bottom w:val="single" w:sz="4" w:space="0" w:color="000000"/>
              <w:right w:val="single" w:sz="4" w:space="0" w:color="000000"/>
            </w:tcBorders>
          </w:tcPr>
          <w:p w14:paraId="7A48D564" w14:textId="77777777" w:rsidR="008A4EB6" w:rsidRDefault="008A4EB6" w:rsidP="005D41D7">
            <w:pPr>
              <w:pStyle w:val="TableParagraph"/>
              <w:spacing w:before="83"/>
              <w:ind w:left="142"/>
              <w:rPr>
                <w:rFonts w:ascii="Courier New" w:eastAsia="Courier New" w:hAnsi="Courier New" w:cs="Courier New"/>
                <w:sz w:val="16"/>
                <w:szCs w:val="16"/>
              </w:rPr>
            </w:pPr>
            <w:r>
              <w:rPr>
                <w:rFonts w:ascii="Courier New"/>
                <w:sz w:val="16"/>
              </w:rPr>
              <w:t>unqualified</w:t>
            </w:r>
          </w:p>
        </w:tc>
      </w:tr>
      <w:tr w:rsidR="008A4EB6" w14:paraId="44F2CF1A" w14:textId="77777777" w:rsidTr="005D41D7">
        <w:trPr>
          <w:trHeight w:hRule="exact" w:val="282"/>
        </w:trPr>
        <w:tc>
          <w:tcPr>
            <w:tcW w:w="1031" w:type="dxa"/>
            <w:vMerge/>
            <w:tcBorders>
              <w:left w:val="single" w:sz="4" w:space="0" w:color="000000"/>
              <w:right w:val="single" w:sz="4" w:space="0" w:color="000000"/>
            </w:tcBorders>
          </w:tcPr>
          <w:p w14:paraId="4E5AC535" w14:textId="77777777" w:rsidR="008A4EB6" w:rsidRDefault="008A4EB6" w:rsidP="005D41D7"/>
        </w:tc>
        <w:tc>
          <w:tcPr>
            <w:tcW w:w="1636" w:type="dxa"/>
            <w:tcBorders>
              <w:top w:val="single" w:sz="4" w:space="0" w:color="000000"/>
              <w:left w:val="single" w:sz="4" w:space="0" w:color="000000"/>
              <w:bottom w:val="single" w:sz="4" w:space="0" w:color="000000"/>
              <w:right w:val="nil"/>
            </w:tcBorders>
          </w:tcPr>
          <w:p w14:paraId="0B4C502F" w14:textId="77777777" w:rsidR="008A4EB6" w:rsidRDefault="008A4EB6" w:rsidP="005D41D7">
            <w:pPr>
              <w:pStyle w:val="TableParagraph"/>
              <w:spacing w:before="25"/>
              <w:ind w:left="77"/>
              <w:rPr>
                <w:rFonts w:ascii="Times New Roman" w:eastAsia="Times New Roman" w:hAnsi="Times New Roman" w:cs="Times New Roman"/>
                <w:sz w:val="16"/>
                <w:szCs w:val="16"/>
              </w:rPr>
            </w:pPr>
            <w:r>
              <w:rPr>
                <w:rFonts w:ascii="Times New Roman"/>
                <w:sz w:val="16"/>
              </w:rPr>
              <w:t>element</w:t>
            </w:r>
            <w:r>
              <w:rPr>
                <w:rFonts w:ascii="Times New Roman"/>
                <w:spacing w:val="-7"/>
                <w:sz w:val="16"/>
              </w:rPr>
              <w:t xml:space="preserve"> </w:t>
            </w:r>
            <w:r>
              <w:rPr>
                <w:rFonts w:ascii="Times New Roman"/>
                <w:sz w:val="16"/>
              </w:rPr>
              <w:t>form</w:t>
            </w:r>
            <w:r>
              <w:rPr>
                <w:rFonts w:ascii="Times New Roman"/>
                <w:spacing w:val="-7"/>
                <w:sz w:val="16"/>
              </w:rPr>
              <w:t xml:space="preserve"> </w:t>
            </w:r>
            <w:r>
              <w:rPr>
                <w:rFonts w:ascii="Times New Roman"/>
                <w:sz w:val="16"/>
              </w:rPr>
              <w:t>default:</w:t>
            </w:r>
          </w:p>
        </w:tc>
        <w:tc>
          <w:tcPr>
            <w:tcW w:w="6934" w:type="dxa"/>
            <w:tcBorders>
              <w:top w:val="single" w:sz="4" w:space="0" w:color="000000"/>
              <w:left w:val="nil"/>
              <w:bottom w:val="single" w:sz="4" w:space="0" w:color="000000"/>
              <w:right w:val="single" w:sz="4" w:space="0" w:color="000000"/>
            </w:tcBorders>
          </w:tcPr>
          <w:p w14:paraId="09ACCAF5" w14:textId="77777777" w:rsidR="008A4EB6" w:rsidRDefault="008A4EB6" w:rsidP="005D41D7">
            <w:pPr>
              <w:pStyle w:val="TableParagraph"/>
              <w:spacing w:before="41"/>
              <w:ind w:left="142"/>
              <w:rPr>
                <w:rFonts w:ascii="Courier New" w:eastAsia="Courier New" w:hAnsi="Courier New" w:cs="Courier New"/>
                <w:sz w:val="16"/>
                <w:szCs w:val="16"/>
              </w:rPr>
            </w:pPr>
            <w:r>
              <w:rPr>
                <w:rFonts w:ascii="Courier New"/>
                <w:sz w:val="16"/>
              </w:rPr>
              <w:t>unqualified</w:t>
            </w:r>
          </w:p>
        </w:tc>
      </w:tr>
      <w:tr w:rsidR="008A4EB6" w14:paraId="57B02E08" w14:textId="77777777" w:rsidTr="005D41D7">
        <w:trPr>
          <w:trHeight w:hRule="exact" w:val="322"/>
        </w:trPr>
        <w:tc>
          <w:tcPr>
            <w:tcW w:w="1031" w:type="dxa"/>
            <w:vMerge/>
            <w:tcBorders>
              <w:left w:val="single" w:sz="4" w:space="0" w:color="000000"/>
              <w:bottom w:val="single" w:sz="4" w:space="0" w:color="000000"/>
              <w:right w:val="single" w:sz="4" w:space="0" w:color="000000"/>
            </w:tcBorders>
          </w:tcPr>
          <w:p w14:paraId="31FFF7D5" w14:textId="77777777" w:rsidR="008A4EB6" w:rsidRDefault="008A4EB6" w:rsidP="005D41D7"/>
        </w:tc>
        <w:tc>
          <w:tcPr>
            <w:tcW w:w="1636" w:type="dxa"/>
            <w:tcBorders>
              <w:top w:val="single" w:sz="4" w:space="0" w:color="000000"/>
              <w:left w:val="single" w:sz="4" w:space="0" w:color="000000"/>
              <w:bottom w:val="single" w:sz="4" w:space="0" w:color="000000"/>
              <w:right w:val="nil"/>
            </w:tcBorders>
          </w:tcPr>
          <w:p w14:paraId="43D3629F" w14:textId="77777777" w:rsidR="008A4EB6" w:rsidRDefault="008A4EB6" w:rsidP="005D41D7">
            <w:pPr>
              <w:pStyle w:val="TableParagraph"/>
              <w:spacing w:before="25"/>
              <w:ind w:left="77"/>
              <w:rPr>
                <w:rFonts w:ascii="Times New Roman" w:eastAsia="Times New Roman" w:hAnsi="Times New Roman" w:cs="Times New Roman"/>
                <w:sz w:val="16"/>
                <w:szCs w:val="16"/>
              </w:rPr>
            </w:pPr>
            <w:r>
              <w:rPr>
                <w:rFonts w:ascii="Times New Roman"/>
                <w:sz w:val="16"/>
              </w:rPr>
              <w:t>version:</w:t>
            </w:r>
          </w:p>
        </w:tc>
        <w:tc>
          <w:tcPr>
            <w:tcW w:w="6934" w:type="dxa"/>
            <w:tcBorders>
              <w:top w:val="single" w:sz="4" w:space="0" w:color="000000"/>
              <w:left w:val="nil"/>
              <w:bottom w:val="single" w:sz="4" w:space="0" w:color="000000"/>
              <w:right w:val="single" w:sz="4" w:space="0" w:color="000000"/>
            </w:tcBorders>
          </w:tcPr>
          <w:p w14:paraId="1F7B491A" w14:textId="77777777" w:rsidR="008A4EB6" w:rsidRDefault="008A4EB6" w:rsidP="005D41D7">
            <w:pPr>
              <w:pStyle w:val="TableParagraph"/>
              <w:spacing w:before="41"/>
              <w:ind w:left="142"/>
              <w:rPr>
                <w:rFonts w:ascii="Courier New" w:eastAsia="Courier New" w:hAnsi="Courier New" w:cs="Courier New"/>
                <w:sz w:val="16"/>
                <w:szCs w:val="16"/>
              </w:rPr>
            </w:pPr>
            <w:r>
              <w:rPr>
                <w:rFonts w:ascii="Courier New"/>
                <w:sz w:val="16"/>
              </w:rPr>
              <w:t>0.1-20180531</w:t>
            </w:r>
          </w:p>
        </w:tc>
      </w:tr>
    </w:tbl>
    <w:p w14:paraId="1CE2BC9B" w14:textId="77777777" w:rsidR="008A4EB6" w:rsidRDefault="008A4EB6" w:rsidP="008A4EB6">
      <w:pPr>
        <w:spacing w:before="1"/>
        <w:rPr>
          <w:rFonts w:ascii="Courier New" w:eastAsia="Courier New" w:hAnsi="Courier New" w:cs="Courier New"/>
          <w:b/>
          <w:bCs/>
          <w:sz w:val="7"/>
          <w:szCs w:val="7"/>
        </w:rPr>
      </w:pPr>
    </w:p>
    <w:p w14:paraId="416A35AA" w14:textId="77777777" w:rsidR="008A4EB6" w:rsidRDefault="008A4EB6" w:rsidP="00B3435A">
      <w:pPr>
        <w:pStyle w:val="Annexheader-level2"/>
      </w:pPr>
      <w:bookmarkStart w:id="1873" w:name="Complex_Type(s)"/>
      <w:bookmarkStart w:id="1874" w:name="_bookmark3"/>
      <w:bookmarkStart w:id="1875" w:name="_Toc516367"/>
      <w:bookmarkStart w:id="1876" w:name="_Toc127463883"/>
      <w:bookmarkStart w:id="1877" w:name="_Toc128125509"/>
      <w:bookmarkStart w:id="1878" w:name="_Toc141176291"/>
      <w:bookmarkStart w:id="1879" w:name="_Toc141176456"/>
      <w:bookmarkStart w:id="1880" w:name="_Toc141177088"/>
      <w:bookmarkStart w:id="1881" w:name="_Toc150177962"/>
      <w:bookmarkEnd w:id="1873"/>
      <w:bookmarkEnd w:id="1874"/>
      <w:commentRangeStart w:id="1882"/>
      <w:r>
        <w:t>Complex</w:t>
      </w:r>
      <w:r>
        <w:rPr>
          <w:spacing w:val="-8"/>
        </w:rPr>
        <w:t xml:space="preserve"> </w:t>
      </w:r>
      <w:r>
        <w:rPr>
          <w:spacing w:val="-3"/>
        </w:rPr>
        <w:t>Type(s)</w:t>
      </w:r>
      <w:bookmarkEnd w:id="1875"/>
      <w:bookmarkEnd w:id="1876"/>
      <w:bookmarkEnd w:id="1877"/>
      <w:bookmarkEnd w:id="1878"/>
      <w:bookmarkEnd w:id="1879"/>
      <w:bookmarkEnd w:id="1880"/>
      <w:bookmarkEnd w:id="1881"/>
      <w:commentRangeEnd w:id="1882"/>
      <w:r w:rsidR="00105106">
        <w:rPr>
          <w:rStyle w:val="CommentReference"/>
          <w:rFonts w:cs="Times New Roman"/>
          <w:b w:val="0"/>
          <w:bCs w:val="0"/>
          <w:color w:val="auto"/>
          <w:szCs w:val="20"/>
        </w:rPr>
        <w:commentReference w:id="1882"/>
      </w:r>
    </w:p>
    <w:p w14:paraId="22998CCE" w14:textId="77777777" w:rsidR="008A4EB6" w:rsidRDefault="008A4EB6" w:rsidP="00716349">
      <w:pPr>
        <w:pStyle w:val="Annex-Heading3"/>
      </w:pPr>
      <w:bookmarkStart w:id="1883" w:name="Complex_Type_GM_Point"/>
      <w:bookmarkStart w:id="1884" w:name="_bookmark4"/>
      <w:bookmarkEnd w:id="1883"/>
      <w:bookmarkEnd w:id="1884"/>
      <w:r>
        <w:rPr>
          <w:w w:val="105"/>
        </w:rPr>
        <w:t>Complex</w:t>
      </w:r>
      <w:r>
        <w:rPr>
          <w:spacing w:val="-22"/>
          <w:w w:val="105"/>
        </w:rPr>
        <w:t xml:space="preserve"> </w:t>
      </w:r>
      <w:r>
        <w:rPr>
          <w:spacing w:val="-5"/>
          <w:w w:val="105"/>
        </w:rPr>
        <w:t>Type</w:t>
      </w:r>
      <w:r>
        <w:rPr>
          <w:spacing w:val="-21"/>
          <w:w w:val="105"/>
        </w:rPr>
        <w:t xml:space="preserve"> — </w:t>
      </w:r>
      <w:r>
        <w:rPr>
          <w:w w:val="105"/>
        </w:rPr>
        <w:t>GM_Point</w:t>
      </w:r>
    </w:p>
    <w:tbl>
      <w:tblPr>
        <w:tblW w:w="0" w:type="auto"/>
        <w:tblInd w:w="258" w:type="dxa"/>
        <w:tblLayout w:type="fixed"/>
        <w:tblCellMar>
          <w:left w:w="0" w:type="dxa"/>
          <w:right w:w="0" w:type="dxa"/>
        </w:tblCellMar>
        <w:tblLook w:val="01E0" w:firstRow="1" w:lastRow="1" w:firstColumn="1" w:lastColumn="1" w:noHBand="0" w:noVBand="0"/>
      </w:tblPr>
      <w:tblGrid>
        <w:gridCol w:w="1031"/>
        <w:gridCol w:w="8570"/>
      </w:tblGrid>
      <w:tr w:rsidR="008A4EB6" w14:paraId="30CB902E" w14:textId="77777777" w:rsidTr="005D41D7">
        <w:trPr>
          <w:trHeight w:hRule="exact" w:val="285"/>
        </w:trPr>
        <w:tc>
          <w:tcPr>
            <w:tcW w:w="1031" w:type="dxa"/>
            <w:tcBorders>
              <w:top w:val="single" w:sz="4" w:space="0" w:color="000000"/>
              <w:left w:val="single" w:sz="4" w:space="0" w:color="000000"/>
              <w:bottom w:val="single" w:sz="4" w:space="0" w:color="000000"/>
              <w:right w:val="single" w:sz="4" w:space="0" w:color="000000"/>
            </w:tcBorders>
          </w:tcPr>
          <w:p w14:paraId="71AB295F" w14:textId="77777777" w:rsidR="008A4EB6" w:rsidRDefault="008A4EB6" w:rsidP="005D41D7">
            <w:pPr>
              <w:pStyle w:val="TableParagraph"/>
              <w:spacing w:before="25"/>
              <w:ind w:left="40"/>
              <w:rPr>
                <w:rFonts w:ascii="Times New Roman" w:eastAsia="Times New Roman" w:hAnsi="Times New Roman" w:cs="Times New Roman"/>
                <w:sz w:val="16"/>
                <w:szCs w:val="16"/>
              </w:rPr>
            </w:pPr>
            <w:r>
              <w:rPr>
                <w:rFonts w:ascii="Times New Roman"/>
                <w:sz w:val="16"/>
              </w:rPr>
              <w:t>Namespace</w:t>
            </w:r>
          </w:p>
        </w:tc>
        <w:tc>
          <w:tcPr>
            <w:tcW w:w="8570" w:type="dxa"/>
            <w:tcBorders>
              <w:top w:val="single" w:sz="4" w:space="0" w:color="000000"/>
              <w:left w:val="single" w:sz="4" w:space="0" w:color="000000"/>
              <w:bottom w:val="single" w:sz="4" w:space="0" w:color="000000"/>
              <w:right w:val="single" w:sz="4" w:space="0" w:color="000000"/>
            </w:tcBorders>
          </w:tcPr>
          <w:p w14:paraId="4E5F1593" w14:textId="678FE97F" w:rsidR="008A4EB6" w:rsidRDefault="00000000" w:rsidP="005D41D7">
            <w:pPr>
              <w:pStyle w:val="TableParagraph"/>
              <w:spacing w:before="25"/>
              <w:ind w:left="37"/>
              <w:rPr>
                <w:rFonts w:ascii="Times New Roman" w:eastAsia="Times New Roman" w:hAnsi="Times New Roman" w:cs="Times New Roman"/>
                <w:sz w:val="16"/>
                <w:szCs w:val="16"/>
              </w:rPr>
            </w:pPr>
            <w:hyperlink r:id="rId49">
              <w:r w:rsidR="008A4EB6">
                <w:rPr>
                  <w:rFonts w:ascii="Times New Roman"/>
                  <w:sz w:val="16"/>
                </w:rPr>
                <w:t>http://www.iho.int/</w:t>
              </w:r>
              <w:r w:rsidR="00A31A5F">
                <w:rPr>
                  <w:rFonts w:ascii="Times New Roman"/>
                  <w:sz w:val="16"/>
                </w:rPr>
                <w:t>S129</w:t>
              </w:r>
              <w:r w:rsidR="008A4EB6">
                <w:rPr>
                  <w:rFonts w:ascii="Times New Roman"/>
                  <w:sz w:val="16"/>
                </w:rPr>
                <w:t>/gml/cs0/0.1</w:t>
              </w:r>
            </w:hyperlink>
          </w:p>
        </w:tc>
      </w:tr>
      <w:tr w:rsidR="008A4EB6" w14:paraId="5F7D0FF2" w14:textId="77777777" w:rsidTr="005D41D7">
        <w:trPr>
          <w:trHeight w:hRule="exact" w:val="661"/>
        </w:trPr>
        <w:tc>
          <w:tcPr>
            <w:tcW w:w="1031" w:type="dxa"/>
            <w:tcBorders>
              <w:top w:val="single" w:sz="4" w:space="0" w:color="000000"/>
              <w:left w:val="single" w:sz="4" w:space="0" w:color="000000"/>
              <w:bottom w:val="single" w:sz="4" w:space="0" w:color="000000"/>
              <w:right w:val="single" w:sz="4" w:space="0" w:color="000000"/>
            </w:tcBorders>
          </w:tcPr>
          <w:p w14:paraId="0C66FE25"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Diagram</w:t>
            </w:r>
          </w:p>
        </w:tc>
        <w:tc>
          <w:tcPr>
            <w:tcW w:w="8570" w:type="dxa"/>
            <w:tcBorders>
              <w:top w:val="single" w:sz="4" w:space="0" w:color="000000"/>
              <w:left w:val="single" w:sz="4" w:space="0" w:color="000000"/>
              <w:bottom w:val="single" w:sz="4" w:space="0" w:color="000000"/>
              <w:right w:val="single" w:sz="4" w:space="0" w:color="000000"/>
            </w:tcBorders>
          </w:tcPr>
          <w:p w14:paraId="66308537" w14:textId="77777777" w:rsidR="008A4EB6" w:rsidRDefault="008A4EB6" w:rsidP="005D41D7">
            <w:pPr>
              <w:pStyle w:val="TableParagraph"/>
              <w:spacing w:before="4"/>
              <w:rPr>
                <w:rFonts w:ascii="Courier New" w:eastAsia="Courier New" w:hAnsi="Courier New" w:cs="Courier New"/>
                <w:b/>
                <w:bCs/>
                <w:sz w:val="5"/>
                <w:szCs w:val="5"/>
              </w:rPr>
            </w:pPr>
          </w:p>
          <w:p w14:paraId="6E737C86" w14:textId="77777777" w:rsidR="008A4EB6" w:rsidRDefault="008A4EB6" w:rsidP="005D41D7">
            <w:pPr>
              <w:pStyle w:val="TableParagraph"/>
              <w:spacing w:line="200" w:lineRule="atLeast"/>
              <w:ind w:left="37"/>
              <w:rPr>
                <w:rFonts w:ascii="Courier New" w:eastAsia="Courier New" w:hAnsi="Courier New" w:cs="Courier New"/>
                <w:sz w:val="20"/>
                <w:szCs w:val="20"/>
              </w:rPr>
            </w:pPr>
            <w:r>
              <w:rPr>
                <w:rFonts w:ascii="Courier New" w:eastAsia="Courier New" w:hAnsi="Courier New" w:cs="Courier New"/>
                <w:noProof/>
                <w:sz w:val="20"/>
                <w:szCs w:val="20"/>
                <w:lang w:eastAsia="ko-KR"/>
              </w:rPr>
              <w:drawing>
                <wp:inline distT="0" distB="0" distL="0" distR="0" wp14:anchorId="13A89986" wp14:editId="46166998">
                  <wp:extent cx="3076003" cy="312705"/>
                  <wp:effectExtent l="0" t="0" r="0" b="0"/>
                  <wp:docPr id="4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50" cstate="print"/>
                          <a:stretch>
                            <a:fillRect/>
                          </a:stretch>
                        </pic:blipFill>
                        <pic:spPr>
                          <a:xfrm>
                            <a:off x="0" y="0"/>
                            <a:ext cx="3076003" cy="312705"/>
                          </a:xfrm>
                          <a:prstGeom prst="rect">
                            <a:avLst/>
                          </a:prstGeom>
                        </pic:spPr>
                      </pic:pic>
                    </a:graphicData>
                  </a:graphic>
                </wp:inline>
              </w:drawing>
            </w:r>
          </w:p>
        </w:tc>
      </w:tr>
      <w:tr w:rsidR="008A4EB6" w14:paraId="2C7D0C15" w14:textId="77777777" w:rsidTr="005D41D7">
        <w:trPr>
          <w:trHeight w:hRule="exact" w:val="357"/>
        </w:trPr>
        <w:tc>
          <w:tcPr>
            <w:tcW w:w="1031" w:type="dxa"/>
            <w:tcBorders>
              <w:top w:val="single" w:sz="4" w:space="0" w:color="000000"/>
              <w:left w:val="single" w:sz="4" w:space="0" w:color="000000"/>
              <w:bottom w:val="single" w:sz="4" w:space="0" w:color="000000"/>
              <w:right w:val="single" w:sz="4" w:space="0" w:color="000000"/>
            </w:tcBorders>
          </w:tcPr>
          <w:p w14:paraId="5BD9AD13"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Used</w:t>
            </w:r>
            <w:r>
              <w:rPr>
                <w:rFonts w:ascii="Times New Roman"/>
                <w:spacing w:val="-4"/>
                <w:sz w:val="16"/>
              </w:rPr>
              <w:t xml:space="preserve"> </w:t>
            </w:r>
            <w:r>
              <w:rPr>
                <w:rFonts w:ascii="Times New Roman"/>
                <w:sz w:val="16"/>
              </w:rPr>
              <w:t>by</w:t>
            </w:r>
          </w:p>
        </w:tc>
        <w:tc>
          <w:tcPr>
            <w:tcW w:w="8570" w:type="dxa"/>
            <w:tcBorders>
              <w:top w:val="single" w:sz="4" w:space="0" w:color="000000"/>
              <w:left w:val="single" w:sz="4" w:space="0" w:color="000000"/>
              <w:bottom w:val="single" w:sz="4" w:space="0" w:color="000000"/>
              <w:right w:val="single" w:sz="4" w:space="0" w:color="000000"/>
            </w:tcBorders>
          </w:tcPr>
          <w:p w14:paraId="48D19CE6" w14:textId="77777777" w:rsidR="008A4EB6" w:rsidRDefault="008A4EB6" w:rsidP="005D41D7">
            <w:pPr>
              <w:pStyle w:val="TableParagraph"/>
              <w:tabs>
                <w:tab w:val="left" w:pos="1773"/>
              </w:tabs>
              <w:spacing w:before="62"/>
              <w:ind w:left="77"/>
              <w:rPr>
                <w:rFonts w:ascii="Times New Roman" w:eastAsia="Times New Roman" w:hAnsi="Times New Roman" w:cs="Times New Roman"/>
                <w:sz w:val="16"/>
                <w:szCs w:val="16"/>
              </w:rPr>
            </w:pPr>
            <w:r>
              <w:rPr>
                <w:rFonts w:ascii="Times New Roman"/>
                <w:w w:val="95"/>
                <w:sz w:val="16"/>
              </w:rPr>
              <w:t>Element</w:t>
            </w:r>
            <w:r>
              <w:rPr>
                <w:rFonts w:ascii="Times New Roman"/>
                <w:w w:val="95"/>
                <w:sz w:val="16"/>
              </w:rPr>
              <w:tab/>
            </w:r>
            <w:r>
              <w:rPr>
                <w:rFonts w:ascii="Times New Roman"/>
                <w:sz w:val="16"/>
              </w:rPr>
              <w:t>UnderKeelClearanceControlPointType/geometry</w:t>
            </w:r>
          </w:p>
        </w:tc>
      </w:tr>
      <w:tr w:rsidR="008A4EB6" w14:paraId="77417E50" w14:textId="77777777" w:rsidTr="005D41D7">
        <w:trPr>
          <w:trHeight w:hRule="exact" w:val="287"/>
        </w:trPr>
        <w:tc>
          <w:tcPr>
            <w:tcW w:w="1031" w:type="dxa"/>
            <w:tcBorders>
              <w:top w:val="single" w:sz="4" w:space="0" w:color="000000"/>
              <w:left w:val="single" w:sz="4" w:space="0" w:color="000000"/>
              <w:bottom w:val="single" w:sz="4" w:space="0" w:color="000000"/>
              <w:right w:val="single" w:sz="4" w:space="0" w:color="000000"/>
            </w:tcBorders>
          </w:tcPr>
          <w:p w14:paraId="54454404"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Model</w:t>
            </w:r>
          </w:p>
        </w:tc>
        <w:tc>
          <w:tcPr>
            <w:tcW w:w="8570" w:type="dxa"/>
            <w:tcBorders>
              <w:top w:val="single" w:sz="4" w:space="0" w:color="000000"/>
              <w:left w:val="single" w:sz="4" w:space="0" w:color="000000"/>
              <w:bottom w:val="single" w:sz="4" w:space="0" w:color="000000"/>
              <w:right w:val="single" w:sz="4" w:space="0" w:color="000000"/>
            </w:tcBorders>
          </w:tcPr>
          <w:p w14:paraId="004F24C0"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pointProperty</w:t>
            </w:r>
          </w:p>
        </w:tc>
      </w:tr>
      <w:tr w:rsidR="008A4EB6" w14:paraId="7170BC6B" w14:textId="77777777" w:rsidTr="005D41D7">
        <w:trPr>
          <w:trHeight w:hRule="exact" w:val="279"/>
        </w:trPr>
        <w:tc>
          <w:tcPr>
            <w:tcW w:w="1031" w:type="dxa"/>
            <w:tcBorders>
              <w:top w:val="single" w:sz="4" w:space="0" w:color="000000"/>
              <w:left w:val="single" w:sz="4" w:space="0" w:color="000000"/>
              <w:bottom w:val="single" w:sz="4" w:space="0" w:color="000000"/>
              <w:right w:val="single" w:sz="4" w:space="0" w:color="000000"/>
            </w:tcBorders>
          </w:tcPr>
          <w:p w14:paraId="2697B57B"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Children</w:t>
            </w:r>
          </w:p>
        </w:tc>
        <w:tc>
          <w:tcPr>
            <w:tcW w:w="8570" w:type="dxa"/>
            <w:tcBorders>
              <w:top w:val="single" w:sz="4" w:space="0" w:color="000000"/>
              <w:left w:val="single" w:sz="4" w:space="0" w:color="000000"/>
              <w:bottom w:val="single" w:sz="4" w:space="0" w:color="000000"/>
              <w:right w:val="single" w:sz="4" w:space="0" w:color="000000"/>
            </w:tcBorders>
          </w:tcPr>
          <w:p w14:paraId="2519FFA2" w14:textId="77777777" w:rsidR="008A4EB6" w:rsidRDefault="008A4EB6" w:rsidP="005D41D7">
            <w:pPr>
              <w:pStyle w:val="TableParagraph"/>
              <w:spacing w:before="22"/>
              <w:ind w:left="37"/>
              <w:rPr>
                <w:rFonts w:ascii="Times New Roman" w:eastAsia="Times New Roman" w:hAnsi="Times New Roman" w:cs="Times New Roman"/>
                <w:sz w:val="16"/>
                <w:szCs w:val="16"/>
              </w:rPr>
            </w:pPr>
            <w:r>
              <w:rPr>
                <w:rFonts w:ascii="Times New Roman"/>
                <w:sz w:val="16"/>
              </w:rPr>
              <w:t>pointProperty</w:t>
            </w:r>
          </w:p>
        </w:tc>
      </w:tr>
    </w:tbl>
    <w:p w14:paraId="0CF95B85" w14:textId="77777777" w:rsidR="008A4EB6" w:rsidRPr="00E12C79" w:rsidRDefault="008A4EB6" w:rsidP="00E12C79">
      <w:pPr>
        <w:spacing w:before="0" w:after="0"/>
        <w:rPr>
          <w:rFonts w:eastAsia="Courier New" w:cs="Arial"/>
          <w:b/>
          <w:bCs/>
          <w:szCs w:val="20"/>
        </w:rPr>
      </w:pPr>
    </w:p>
    <w:p w14:paraId="5538C087" w14:textId="77777777" w:rsidR="008A4EB6" w:rsidRDefault="008A4EB6" w:rsidP="00716349">
      <w:pPr>
        <w:pStyle w:val="Annex-Heading3"/>
      </w:pPr>
      <w:bookmarkStart w:id="1885" w:name="Complex_Type_GM_Curve"/>
      <w:bookmarkStart w:id="1886" w:name="_bookmark5"/>
      <w:bookmarkEnd w:id="1885"/>
      <w:bookmarkEnd w:id="1886"/>
      <w:r>
        <w:rPr>
          <w:w w:val="105"/>
        </w:rPr>
        <w:t>Complex</w:t>
      </w:r>
      <w:r>
        <w:rPr>
          <w:spacing w:val="-22"/>
          <w:w w:val="105"/>
        </w:rPr>
        <w:t xml:space="preserve"> </w:t>
      </w:r>
      <w:r>
        <w:rPr>
          <w:spacing w:val="-5"/>
          <w:w w:val="105"/>
        </w:rPr>
        <w:t>Type</w:t>
      </w:r>
      <w:r>
        <w:rPr>
          <w:spacing w:val="-21"/>
          <w:w w:val="105"/>
        </w:rPr>
        <w:t xml:space="preserve"> — </w:t>
      </w:r>
      <w:r>
        <w:rPr>
          <w:w w:val="105"/>
        </w:rPr>
        <w:t>GM_Curve</w:t>
      </w:r>
    </w:p>
    <w:tbl>
      <w:tblPr>
        <w:tblW w:w="0" w:type="auto"/>
        <w:tblInd w:w="258" w:type="dxa"/>
        <w:tblLayout w:type="fixed"/>
        <w:tblCellMar>
          <w:left w:w="0" w:type="dxa"/>
          <w:right w:w="0" w:type="dxa"/>
        </w:tblCellMar>
        <w:tblLook w:val="01E0" w:firstRow="1" w:lastRow="1" w:firstColumn="1" w:lastColumn="1" w:noHBand="0" w:noVBand="0"/>
      </w:tblPr>
      <w:tblGrid>
        <w:gridCol w:w="1031"/>
        <w:gridCol w:w="8570"/>
      </w:tblGrid>
      <w:tr w:rsidR="008A4EB6" w14:paraId="7991DCDC" w14:textId="77777777" w:rsidTr="005D41D7">
        <w:trPr>
          <w:trHeight w:hRule="exact" w:val="279"/>
        </w:trPr>
        <w:tc>
          <w:tcPr>
            <w:tcW w:w="1031" w:type="dxa"/>
            <w:tcBorders>
              <w:top w:val="single" w:sz="4" w:space="0" w:color="000000"/>
              <w:left w:val="single" w:sz="4" w:space="0" w:color="000000"/>
              <w:bottom w:val="single" w:sz="4" w:space="0" w:color="000000"/>
              <w:right w:val="single" w:sz="4" w:space="0" w:color="000000"/>
            </w:tcBorders>
          </w:tcPr>
          <w:p w14:paraId="6E15184C" w14:textId="77777777" w:rsidR="008A4EB6" w:rsidRDefault="008A4EB6" w:rsidP="005D41D7">
            <w:pPr>
              <w:pStyle w:val="TableParagraph"/>
              <w:spacing w:before="25"/>
              <w:ind w:left="40"/>
              <w:rPr>
                <w:rFonts w:ascii="Times New Roman" w:eastAsia="Times New Roman" w:hAnsi="Times New Roman" w:cs="Times New Roman"/>
                <w:sz w:val="16"/>
                <w:szCs w:val="16"/>
              </w:rPr>
            </w:pPr>
            <w:r>
              <w:rPr>
                <w:rFonts w:ascii="Times New Roman"/>
                <w:sz w:val="16"/>
              </w:rPr>
              <w:t>Namespace</w:t>
            </w:r>
          </w:p>
        </w:tc>
        <w:tc>
          <w:tcPr>
            <w:tcW w:w="8570" w:type="dxa"/>
            <w:tcBorders>
              <w:top w:val="single" w:sz="4" w:space="0" w:color="000000"/>
              <w:left w:val="single" w:sz="4" w:space="0" w:color="000000"/>
              <w:bottom w:val="single" w:sz="4" w:space="0" w:color="000000"/>
              <w:right w:val="single" w:sz="4" w:space="0" w:color="000000"/>
            </w:tcBorders>
          </w:tcPr>
          <w:p w14:paraId="3A521239" w14:textId="16FD8E79" w:rsidR="008A4EB6" w:rsidRDefault="00000000" w:rsidP="005D41D7">
            <w:pPr>
              <w:pStyle w:val="TableParagraph"/>
              <w:spacing w:before="25"/>
              <w:ind w:left="37"/>
              <w:rPr>
                <w:rFonts w:ascii="Times New Roman" w:eastAsia="Times New Roman" w:hAnsi="Times New Roman" w:cs="Times New Roman"/>
                <w:sz w:val="16"/>
                <w:szCs w:val="16"/>
              </w:rPr>
            </w:pPr>
            <w:hyperlink r:id="rId51">
              <w:r w:rsidR="008A4EB6">
                <w:rPr>
                  <w:rFonts w:ascii="Times New Roman"/>
                  <w:sz w:val="16"/>
                </w:rPr>
                <w:t>http://www.iho.int/</w:t>
              </w:r>
              <w:r w:rsidR="00A31A5F">
                <w:rPr>
                  <w:rFonts w:ascii="Times New Roman"/>
                  <w:sz w:val="16"/>
                </w:rPr>
                <w:t>S129</w:t>
              </w:r>
              <w:r w:rsidR="008A4EB6">
                <w:rPr>
                  <w:rFonts w:ascii="Times New Roman"/>
                  <w:sz w:val="16"/>
                </w:rPr>
                <w:t>/gml/cs0/0.1</w:t>
              </w:r>
            </w:hyperlink>
          </w:p>
        </w:tc>
      </w:tr>
      <w:tr w:rsidR="008A4EB6" w14:paraId="0F3B8B91" w14:textId="77777777" w:rsidTr="005D41D7">
        <w:trPr>
          <w:trHeight w:hRule="exact" w:val="661"/>
        </w:trPr>
        <w:tc>
          <w:tcPr>
            <w:tcW w:w="1031" w:type="dxa"/>
            <w:tcBorders>
              <w:top w:val="single" w:sz="4" w:space="0" w:color="000000"/>
              <w:left w:val="single" w:sz="4" w:space="0" w:color="000000"/>
              <w:bottom w:val="single" w:sz="4" w:space="0" w:color="000000"/>
              <w:right w:val="single" w:sz="4" w:space="0" w:color="000000"/>
            </w:tcBorders>
          </w:tcPr>
          <w:p w14:paraId="6BD2E10D"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Diagram</w:t>
            </w:r>
          </w:p>
        </w:tc>
        <w:tc>
          <w:tcPr>
            <w:tcW w:w="8570" w:type="dxa"/>
            <w:tcBorders>
              <w:top w:val="single" w:sz="4" w:space="0" w:color="000000"/>
              <w:left w:val="single" w:sz="4" w:space="0" w:color="000000"/>
              <w:bottom w:val="single" w:sz="4" w:space="0" w:color="000000"/>
              <w:right w:val="single" w:sz="4" w:space="0" w:color="000000"/>
            </w:tcBorders>
          </w:tcPr>
          <w:p w14:paraId="141096C1" w14:textId="77777777" w:rsidR="008A4EB6" w:rsidRDefault="008A4EB6" w:rsidP="005D41D7">
            <w:pPr>
              <w:pStyle w:val="TableParagraph"/>
              <w:spacing w:before="9"/>
              <w:rPr>
                <w:rFonts w:ascii="Courier New" w:eastAsia="Courier New" w:hAnsi="Courier New" w:cs="Courier New"/>
                <w:b/>
                <w:bCs/>
                <w:sz w:val="5"/>
                <w:szCs w:val="5"/>
              </w:rPr>
            </w:pPr>
          </w:p>
          <w:p w14:paraId="5B74144C" w14:textId="77777777" w:rsidR="008A4EB6" w:rsidRDefault="008A4EB6" w:rsidP="005D41D7">
            <w:pPr>
              <w:pStyle w:val="TableParagraph"/>
              <w:spacing w:line="200" w:lineRule="atLeast"/>
              <w:ind w:left="37"/>
              <w:rPr>
                <w:rFonts w:ascii="Courier New" w:eastAsia="Courier New" w:hAnsi="Courier New" w:cs="Courier New"/>
                <w:sz w:val="20"/>
                <w:szCs w:val="20"/>
              </w:rPr>
            </w:pPr>
            <w:r>
              <w:rPr>
                <w:rFonts w:ascii="Courier New" w:eastAsia="Courier New" w:hAnsi="Courier New" w:cs="Courier New"/>
                <w:noProof/>
                <w:sz w:val="20"/>
                <w:szCs w:val="20"/>
                <w:lang w:eastAsia="ko-KR"/>
              </w:rPr>
              <w:drawing>
                <wp:inline distT="0" distB="0" distL="0" distR="0" wp14:anchorId="64DDC3BC" wp14:editId="2AAAE322">
                  <wp:extent cx="3127057" cy="312705"/>
                  <wp:effectExtent l="0" t="0" r="0" b="0"/>
                  <wp:docPr id="48"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52" cstate="print"/>
                          <a:stretch>
                            <a:fillRect/>
                          </a:stretch>
                        </pic:blipFill>
                        <pic:spPr>
                          <a:xfrm>
                            <a:off x="0" y="0"/>
                            <a:ext cx="3127057" cy="312705"/>
                          </a:xfrm>
                          <a:prstGeom prst="rect">
                            <a:avLst/>
                          </a:prstGeom>
                        </pic:spPr>
                      </pic:pic>
                    </a:graphicData>
                  </a:graphic>
                </wp:inline>
              </w:drawing>
            </w:r>
          </w:p>
        </w:tc>
      </w:tr>
      <w:tr w:rsidR="008A4EB6" w14:paraId="727FE638" w14:textId="77777777" w:rsidTr="005D41D7">
        <w:trPr>
          <w:trHeight w:hRule="exact" w:val="282"/>
        </w:trPr>
        <w:tc>
          <w:tcPr>
            <w:tcW w:w="1031" w:type="dxa"/>
            <w:tcBorders>
              <w:top w:val="single" w:sz="4" w:space="0" w:color="000000"/>
              <w:left w:val="single" w:sz="4" w:space="0" w:color="000000"/>
              <w:bottom w:val="single" w:sz="4" w:space="0" w:color="000000"/>
              <w:right w:val="single" w:sz="4" w:space="0" w:color="000000"/>
            </w:tcBorders>
          </w:tcPr>
          <w:p w14:paraId="7A65F8FD"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Model</w:t>
            </w:r>
          </w:p>
        </w:tc>
        <w:tc>
          <w:tcPr>
            <w:tcW w:w="8570" w:type="dxa"/>
            <w:tcBorders>
              <w:top w:val="single" w:sz="4" w:space="0" w:color="000000"/>
              <w:left w:val="single" w:sz="4" w:space="0" w:color="000000"/>
              <w:bottom w:val="single" w:sz="4" w:space="0" w:color="000000"/>
              <w:right w:val="single" w:sz="4" w:space="0" w:color="000000"/>
            </w:tcBorders>
          </w:tcPr>
          <w:p w14:paraId="350DEE68"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curveProperty</w:t>
            </w:r>
          </w:p>
        </w:tc>
      </w:tr>
      <w:tr w:rsidR="008A4EB6" w14:paraId="4E863112" w14:textId="77777777" w:rsidTr="005D41D7">
        <w:trPr>
          <w:trHeight w:hRule="exact" w:val="285"/>
        </w:trPr>
        <w:tc>
          <w:tcPr>
            <w:tcW w:w="1031" w:type="dxa"/>
            <w:tcBorders>
              <w:top w:val="single" w:sz="4" w:space="0" w:color="000000"/>
              <w:left w:val="single" w:sz="4" w:space="0" w:color="000000"/>
              <w:bottom w:val="single" w:sz="4" w:space="0" w:color="000000"/>
              <w:right w:val="single" w:sz="4" w:space="0" w:color="000000"/>
            </w:tcBorders>
          </w:tcPr>
          <w:p w14:paraId="2FAFD566"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Children</w:t>
            </w:r>
          </w:p>
        </w:tc>
        <w:tc>
          <w:tcPr>
            <w:tcW w:w="8570" w:type="dxa"/>
            <w:tcBorders>
              <w:top w:val="single" w:sz="4" w:space="0" w:color="000000"/>
              <w:left w:val="single" w:sz="4" w:space="0" w:color="000000"/>
              <w:bottom w:val="single" w:sz="4" w:space="0" w:color="000000"/>
              <w:right w:val="single" w:sz="4" w:space="0" w:color="000000"/>
            </w:tcBorders>
          </w:tcPr>
          <w:p w14:paraId="079A88FE"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curveProperty</w:t>
            </w:r>
          </w:p>
        </w:tc>
      </w:tr>
    </w:tbl>
    <w:p w14:paraId="6F13711B" w14:textId="77777777" w:rsidR="00E12C79" w:rsidRPr="00E12C79" w:rsidRDefault="00E12C79" w:rsidP="00E12C79">
      <w:pPr>
        <w:spacing w:before="0" w:after="0"/>
        <w:rPr>
          <w:rFonts w:eastAsia="Courier New"/>
        </w:rPr>
      </w:pPr>
      <w:bookmarkStart w:id="1887" w:name="Complex_Type_GM_Surface"/>
      <w:bookmarkStart w:id="1888" w:name="_bookmark6"/>
      <w:bookmarkEnd w:id="1887"/>
      <w:bookmarkEnd w:id="1888"/>
    </w:p>
    <w:p w14:paraId="0D154D3E" w14:textId="77777777" w:rsidR="008A4EB6" w:rsidRDefault="008A4EB6" w:rsidP="00716349">
      <w:pPr>
        <w:pStyle w:val="Annex-Heading3"/>
        <w:rPr>
          <w:rFonts w:ascii="Courier New" w:eastAsia="Courier New" w:hAnsi="Courier New" w:cs="Courier New"/>
          <w:szCs w:val="21"/>
        </w:rPr>
      </w:pPr>
      <w:r>
        <w:t>Complex</w:t>
      </w:r>
      <w:r>
        <w:rPr>
          <w:spacing w:val="-16"/>
        </w:rPr>
        <w:t xml:space="preserve"> </w:t>
      </w:r>
      <w:r>
        <w:rPr>
          <w:spacing w:val="-5"/>
        </w:rPr>
        <w:t>Type</w:t>
      </w:r>
      <w:r>
        <w:rPr>
          <w:spacing w:val="-15"/>
        </w:rPr>
        <w:t xml:space="preserve"> — </w:t>
      </w:r>
      <w:r w:rsidRPr="00C91090">
        <w:rPr>
          <w:w w:val="105"/>
        </w:rPr>
        <w:t>GM_Surface</w:t>
      </w:r>
    </w:p>
    <w:tbl>
      <w:tblPr>
        <w:tblW w:w="0" w:type="auto"/>
        <w:tblInd w:w="258" w:type="dxa"/>
        <w:tblLayout w:type="fixed"/>
        <w:tblCellMar>
          <w:left w:w="0" w:type="dxa"/>
          <w:right w:w="0" w:type="dxa"/>
        </w:tblCellMar>
        <w:tblLook w:val="01E0" w:firstRow="1" w:lastRow="1" w:firstColumn="1" w:lastColumn="1" w:noHBand="0" w:noVBand="0"/>
      </w:tblPr>
      <w:tblGrid>
        <w:gridCol w:w="1031"/>
        <w:gridCol w:w="8570"/>
      </w:tblGrid>
      <w:tr w:rsidR="008A4EB6" w14:paraId="2890041D" w14:textId="77777777" w:rsidTr="005D41D7">
        <w:trPr>
          <w:trHeight w:hRule="exact" w:val="284"/>
        </w:trPr>
        <w:tc>
          <w:tcPr>
            <w:tcW w:w="1031" w:type="dxa"/>
            <w:tcBorders>
              <w:top w:val="single" w:sz="4" w:space="0" w:color="000000"/>
              <w:left w:val="single" w:sz="4" w:space="0" w:color="000000"/>
              <w:bottom w:val="single" w:sz="4" w:space="0" w:color="000000"/>
              <w:right w:val="single" w:sz="4" w:space="0" w:color="000000"/>
            </w:tcBorders>
          </w:tcPr>
          <w:p w14:paraId="2A6454C0" w14:textId="77777777" w:rsidR="008A4EB6" w:rsidRDefault="008A4EB6" w:rsidP="005D41D7">
            <w:pPr>
              <w:pStyle w:val="TableParagraph"/>
              <w:spacing w:before="25"/>
              <w:ind w:left="40"/>
              <w:rPr>
                <w:rFonts w:ascii="Times New Roman" w:eastAsia="Times New Roman" w:hAnsi="Times New Roman" w:cs="Times New Roman"/>
                <w:sz w:val="16"/>
                <w:szCs w:val="16"/>
              </w:rPr>
            </w:pPr>
            <w:r>
              <w:rPr>
                <w:rFonts w:ascii="Times New Roman"/>
                <w:sz w:val="16"/>
              </w:rPr>
              <w:t>Namespace</w:t>
            </w:r>
          </w:p>
        </w:tc>
        <w:tc>
          <w:tcPr>
            <w:tcW w:w="8570" w:type="dxa"/>
            <w:tcBorders>
              <w:top w:val="single" w:sz="4" w:space="0" w:color="000000"/>
              <w:left w:val="single" w:sz="4" w:space="0" w:color="000000"/>
              <w:bottom w:val="single" w:sz="4" w:space="0" w:color="000000"/>
              <w:right w:val="single" w:sz="4" w:space="0" w:color="000000"/>
            </w:tcBorders>
          </w:tcPr>
          <w:p w14:paraId="661401A5" w14:textId="184F6990" w:rsidR="008A4EB6" w:rsidRDefault="00000000" w:rsidP="005D41D7">
            <w:pPr>
              <w:pStyle w:val="TableParagraph"/>
              <w:spacing w:before="25"/>
              <w:ind w:left="37"/>
              <w:rPr>
                <w:rFonts w:ascii="Times New Roman" w:eastAsia="Times New Roman" w:hAnsi="Times New Roman" w:cs="Times New Roman"/>
                <w:sz w:val="16"/>
                <w:szCs w:val="16"/>
              </w:rPr>
            </w:pPr>
            <w:hyperlink r:id="rId53">
              <w:r w:rsidR="008A4EB6">
                <w:rPr>
                  <w:rFonts w:ascii="Times New Roman"/>
                  <w:sz w:val="16"/>
                </w:rPr>
                <w:t>http://www.iho.int/</w:t>
              </w:r>
              <w:r w:rsidR="00A31A5F">
                <w:rPr>
                  <w:rFonts w:ascii="Times New Roman"/>
                  <w:sz w:val="16"/>
                </w:rPr>
                <w:t>S129</w:t>
              </w:r>
              <w:r w:rsidR="008A4EB6">
                <w:rPr>
                  <w:rFonts w:ascii="Times New Roman"/>
                  <w:sz w:val="16"/>
                </w:rPr>
                <w:t>/gml/cs0/0.1</w:t>
              </w:r>
            </w:hyperlink>
          </w:p>
        </w:tc>
      </w:tr>
      <w:tr w:rsidR="008A4EB6" w14:paraId="12D1672F" w14:textId="77777777" w:rsidTr="005D41D7">
        <w:trPr>
          <w:trHeight w:hRule="exact" w:val="656"/>
        </w:trPr>
        <w:tc>
          <w:tcPr>
            <w:tcW w:w="1031" w:type="dxa"/>
            <w:tcBorders>
              <w:top w:val="single" w:sz="4" w:space="0" w:color="000000"/>
              <w:left w:val="single" w:sz="4" w:space="0" w:color="000000"/>
              <w:bottom w:val="single" w:sz="4" w:space="0" w:color="000000"/>
              <w:right w:val="single" w:sz="4" w:space="0" w:color="000000"/>
            </w:tcBorders>
          </w:tcPr>
          <w:p w14:paraId="37FA98F6"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Diagram</w:t>
            </w:r>
          </w:p>
        </w:tc>
        <w:tc>
          <w:tcPr>
            <w:tcW w:w="8570" w:type="dxa"/>
            <w:tcBorders>
              <w:top w:val="single" w:sz="4" w:space="0" w:color="000000"/>
              <w:left w:val="single" w:sz="4" w:space="0" w:color="000000"/>
              <w:bottom w:val="single" w:sz="4" w:space="0" w:color="000000"/>
              <w:right w:val="single" w:sz="4" w:space="0" w:color="000000"/>
            </w:tcBorders>
          </w:tcPr>
          <w:p w14:paraId="23CAF9B3" w14:textId="77777777" w:rsidR="008A4EB6" w:rsidRDefault="008A4EB6" w:rsidP="005D41D7">
            <w:pPr>
              <w:pStyle w:val="TableParagraph"/>
              <w:spacing w:before="4"/>
              <w:rPr>
                <w:rFonts w:ascii="Courier New" w:eastAsia="Courier New" w:hAnsi="Courier New" w:cs="Courier New"/>
                <w:b/>
                <w:bCs/>
                <w:sz w:val="5"/>
                <w:szCs w:val="5"/>
              </w:rPr>
            </w:pPr>
          </w:p>
          <w:p w14:paraId="3CDA03D2" w14:textId="77777777" w:rsidR="008A4EB6" w:rsidRDefault="008A4EB6" w:rsidP="005D41D7">
            <w:pPr>
              <w:pStyle w:val="TableParagraph"/>
              <w:spacing w:line="200" w:lineRule="atLeast"/>
              <w:ind w:left="37"/>
              <w:rPr>
                <w:rFonts w:ascii="Courier New" w:eastAsia="Courier New" w:hAnsi="Courier New" w:cs="Courier New"/>
                <w:sz w:val="20"/>
                <w:szCs w:val="20"/>
              </w:rPr>
            </w:pPr>
            <w:r>
              <w:rPr>
                <w:rFonts w:ascii="Courier New" w:eastAsia="Courier New" w:hAnsi="Courier New" w:cs="Courier New"/>
                <w:noProof/>
                <w:sz w:val="20"/>
                <w:szCs w:val="20"/>
                <w:lang w:eastAsia="ko-KR"/>
              </w:rPr>
              <w:drawing>
                <wp:inline distT="0" distB="0" distL="0" distR="0" wp14:anchorId="78D84F0A" wp14:editId="1D5D1B9C">
                  <wp:extent cx="3299364" cy="312705"/>
                  <wp:effectExtent l="0" t="0" r="0" b="0"/>
                  <wp:docPr id="49"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png"/>
                          <pic:cNvPicPr/>
                        </pic:nvPicPr>
                        <pic:blipFill>
                          <a:blip r:embed="rId54" cstate="print"/>
                          <a:stretch>
                            <a:fillRect/>
                          </a:stretch>
                        </pic:blipFill>
                        <pic:spPr>
                          <a:xfrm>
                            <a:off x="0" y="0"/>
                            <a:ext cx="3299364" cy="312705"/>
                          </a:xfrm>
                          <a:prstGeom prst="rect">
                            <a:avLst/>
                          </a:prstGeom>
                        </pic:spPr>
                      </pic:pic>
                    </a:graphicData>
                  </a:graphic>
                </wp:inline>
              </w:drawing>
            </w:r>
          </w:p>
        </w:tc>
      </w:tr>
      <w:tr w:rsidR="008A4EB6" w14:paraId="2AD8EBF9" w14:textId="77777777" w:rsidTr="005D41D7">
        <w:trPr>
          <w:trHeight w:hRule="exact" w:val="559"/>
        </w:trPr>
        <w:tc>
          <w:tcPr>
            <w:tcW w:w="1031" w:type="dxa"/>
            <w:tcBorders>
              <w:top w:val="single" w:sz="4" w:space="0" w:color="000000"/>
              <w:left w:val="single" w:sz="4" w:space="0" w:color="000000"/>
              <w:bottom w:val="single" w:sz="4" w:space="0" w:color="000000"/>
              <w:right w:val="single" w:sz="4" w:space="0" w:color="000000"/>
            </w:tcBorders>
          </w:tcPr>
          <w:p w14:paraId="06702C07"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Used</w:t>
            </w:r>
            <w:r>
              <w:rPr>
                <w:rFonts w:ascii="Times New Roman"/>
                <w:spacing w:val="-4"/>
                <w:sz w:val="16"/>
              </w:rPr>
              <w:t xml:space="preserve"> </w:t>
            </w:r>
            <w:r>
              <w:rPr>
                <w:rFonts w:ascii="Times New Roman"/>
                <w:sz w:val="16"/>
              </w:rPr>
              <w:t>by</w:t>
            </w:r>
          </w:p>
        </w:tc>
        <w:tc>
          <w:tcPr>
            <w:tcW w:w="8570" w:type="dxa"/>
            <w:tcBorders>
              <w:top w:val="single" w:sz="4" w:space="0" w:color="000000"/>
              <w:left w:val="single" w:sz="4" w:space="0" w:color="000000"/>
              <w:bottom w:val="single" w:sz="4" w:space="0" w:color="000000"/>
              <w:right w:val="single" w:sz="4" w:space="0" w:color="000000"/>
            </w:tcBorders>
          </w:tcPr>
          <w:p w14:paraId="1855B3A1" w14:textId="29452103" w:rsidR="008A4EB6" w:rsidRDefault="008A4EB6" w:rsidP="005D41D7">
            <w:pPr>
              <w:pStyle w:val="TableParagraph"/>
              <w:tabs>
                <w:tab w:val="left" w:pos="1773"/>
              </w:tabs>
              <w:spacing w:before="67" w:line="250" w:lineRule="auto"/>
              <w:ind w:left="1773" w:right="543" w:hanging="1697"/>
              <w:rPr>
                <w:rFonts w:ascii="Times New Roman" w:eastAsia="Times New Roman" w:hAnsi="Times New Roman" w:cs="Times New Roman"/>
                <w:sz w:val="16"/>
                <w:szCs w:val="16"/>
              </w:rPr>
            </w:pPr>
            <w:r>
              <w:rPr>
                <w:rFonts w:ascii="Times New Roman"/>
                <w:w w:val="95"/>
                <w:sz w:val="16"/>
              </w:rPr>
              <w:t>Elements</w:t>
            </w:r>
            <w:r>
              <w:rPr>
                <w:rFonts w:ascii="Times New Roman"/>
                <w:w w:val="95"/>
                <w:sz w:val="16"/>
              </w:rPr>
              <w:tab/>
              <w:t xml:space="preserve">UnderKeelClearanceAlmostNonNavigableAreaType/geometry,      </w:t>
            </w:r>
            <w:r>
              <w:rPr>
                <w:rFonts w:ascii="Times New Roman"/>
                <w:spacing w:val="22"/>
                <w:w w:val="95"/>
                <w:sz w:val="16"/>
              </w:rPr>
              <w:t xml:space="preserve"> </w:t>
            </w:r>
            <w:r>
              <w:rPr>
                <w:rFonts w:ascii="Times New Roman"/>
                <w:w w:val="95"/>
                <w:sz w:val="16"/>
              </w:rPr>
              <w:t>UnderKeelClearanceNonNaviga-</w:t>
            </w:r>
            <w:r>
              <w:rPr>
                <w:rFonts w:ascii="Times New Roman"/>
                <w:w w:val="99"/>
                <w:sz w:val="16"/>
              </w:rPr>
              <w:t xml:space="preserve"> </w:t>
            </w:r>
            <w:r>
              <w:rPr>
                <w:rFonts w:ascii="Times New Roman"/>
                <w:w w:val="95"/>
                <w:sz w:val="16"/>
              </w:rPr>
              <w:t xml:space="preserve">bleAreaType/geometry,    </w:t>
            </w:r>
            <w:r>
              <w:rPr>
                <w:rFonts w:ascii="Times New Roman"/>
                <w:spacing w:val="15"/>
                <w:w w:val="95"/>
                <w:sz w:val="16"/>
              </w:rPr>
              <w:t xml:space="preserve"> </w:t>
            </w:r>
            <w:r>
              <w:rPr>
                <w:rFonts w:ascii="Times New Roman"/>
                <w:w w:val="95"/>
                <w:sz w:val="16"/>
              </w:rPr>
              <w:t>UnderKeelClearancePlan</w:t>
            </w:r>
            <w:ins w:id="1889" w:author="Jason Rhee" w:date="2024-07-21T17:34:00Z" w16du:dateUtc="2024-07-21T07:34:00Z">
              <w:r w:rsidR="003E466E">
                <w:rPr>
                  <w:rFonts w:ascii="Times New Roman"/>
                  <w:w w:val="95"/>
                  <w:sz w:val="16"/>
                </w:rPr>
                <w:t>Area</w:t>
              </w:r>
            </w:ins>
            <w:r>
              <w:rPr>
                <w:rFonts w:ascii="Times New Roman"/>
                <w:w w:val="95"/>
                <w:sz w:val="16"/>
              </w:rPr>
              <w:t>Type/geometry</w:t>
            </w:r>
          </w:p>
        </w:tc>
      </w:tr>
      <w:tr w:rsidR="008A4EB6" w14:paraId="11BA9875" w14:textId="77777777" w:rsidTr="005D41D7">
        <w:trPr>
          <w:trHeight w:hRule="exact" w:val="277"/>
        </w:trPr>
        <w:tc>
          <w:tcPr>
            <w:tcW w:w="1031" w:type="dxa"/>
            <w:tcBorders>
              <w:top w:val="single" w:sz="4" w:space="0" w:color="000000"/>
              <w:left w:val="single" w:sz="4" w:space="0" w:color="000000"/>
              <w:bottom w:val="single" w:sz="4" w:space="0" w:color="000000"/>
              <w:right w:val="single" w:sz="4" w:space="0" w:color="000000"/>
            </w:tcBorders>
          </w:tcPr>
          <w:p w14:paraId="5EE18A0B"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Model</w:t>
            </w:r>
          </w:p>
        </w:tc>
        <w:tc>
          <w:tcPr>
            <w:tcW w:w="8570" w:type="dxa"/>
            <w:tcBorders>
              <w:top w:val="single" w:sz="4" w:space="0" w:color="000000"/>
              <w:left w:val="single" w:sz="4" w:space="0" w:color="000000"/>
              <w:bottom w:val="single" w:sz="4" w:space="0" w:color="000000"/>
              <w:right w:val="single" w:sz="4" w:space="0" w:color="000000"/>
            </w:tcBorders>
          </w:tcPr>
          <w:p w14:paraId="0D79B8FE" w14:textId="77777777" w:rsidR="008A4EB6" w:rsidRDefault="008A4EB6" w:rsidP="005D41D7">
            <w:pPr>
              <w:pStyle w:val="TableParagraph"/>
              <w:spacing w:before="22"/>
              <w:ind w:left="37"/>
              <w:rPr>
                <w:rFonts w:ascii="Times New Roman" w:eastAsia="Times New Roman" w:hAnsi="Times New Roman" w:cs="Times New Roman"/>
                <w:sz w:val="16"/>
                <w:szCs w:val="16"/>
              </w:rPr>
            </w:pPr>
            <w:r>
              <w:rPr>
                <w:rFonts w:ascii="Times New Roman"/>
                <w:sz w:val="16"/>
              </w:rPr>
              <w:t>surfaceProperty</w:t>
            </w:r>
          </w:p>
        </w:tc>
      </w:tr>
      <w:tr w:rsidR="008A4EB6" w14:paraId="46A27D6E" w14:textId="77777777" w:rsidTr="005D41D7">
        <w:trPr>
          <w:trHeight w:hRule="exact" w:val="284"/>
        </w:trPr>
        <w:tc>
          <w:tcPr>
            <w:tcW w:w="1031" w:type="dxa"/>
            <w:tcBorders>
              <w:top w:val="single" w:sz="4" w:space="0" w:color="000000"/>
              <w:left w:val="single" w:sz="4" w:space="0" w:color="000000"/>
              <w:bottom w:val="single" w:sz="4" w:space="0" w:color="000000"/>
              <w:right w:val="single" w:sz="4" w:space="0" w:color="000000"/>
            </w:tcBorders>
          </w:tcPr>
          <w:p w14:paraId="3E776C1D"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Children</w:t>
            </w:r>
          </w:p>
        </w:tc>
        <w:tc>
          <w:tcPr>
            <w:tcW w:w="8570" w:type="dxa"/>
            <w:tcBorders>
              <w:top w:val="single" w:sz="4" w:space="0" w:color="000000"/>
              <w:left w:val="single" w:sz="4" w:space="0" w:color="000000"/>
              <w:bottom w:val="single" w:sz="4" w:space="0" w:color="000000"/>
              <w:right w:val="single" w:sz="4" w:space="0" w:color="000000"/>
            </w:tcBorders>
          </w:tcPr>
          <w:p w14:paraId="067B6370"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surfaceProperty</w:t>
            </w:r>
          </w:p>
        </w:tc>
      </w:tr>
    </w:tbl>
    <w:p w14:paraId="62B2B236" w14:textId="77777777" w:rsidR="008A4EB6" w:rsidRPr="00F73E40" w:rsidRDefault="008A4EB6" w:rsidP="00F73E40">
      <w:pPr>
        <w:spacing w:before="0" w:after="0"/>
        <w:rPr>
          <w:rFonts w:eastAsia="Courier New" w:cs="Arial"/>
          <w:b/>
          <w:bCs/>
          <w:szCs w:val="20"/>
        </w:rPr>
      </w:pPr>
    </w:p>
    <w:p w14:paraId="48C73733" w14:textId="77777777" w:rsidR="008A4EB6" w:rsidRDefault="008A4EB6" w:rsidP="00716349">
      <w:pPr>
        <w:pStyle w:val="Annex-Heading3"/>
        <w:rPr>
          <w:rFonts w:eastAsia="Courier New" w:hAnsi="Courier New" w:cs="Courier New"/>
          <w:szCs w:val="21"/>
        </w:rPr>
      </w:pPr>
      <w:bookmarkStart w:id="1890" w:name="Complex_Type_fixedTimeRangeType"/>
      <w:bookmarkStart w:id="1891" w:name="_bookmark7"/>
      <w:bookmarkEnd w:id="1890"/>
      <w:bookmarkEnd w:id="1891"/>
      <w:r>
        <w:t>Complex</w:t>
      </w:r>
      <w:r>
        <w:rPr>
          <w:spacing w:val="-21"/>
        </w:rPr>
        <w:t xml:space="preserve"> </w:t>
      </w:r>
      <w:r>
        <w:rPr>
          <w:spacing w:val="-5"/>
        </w:rPr>
        <w:t>Type</w:t>
      </w:r>
      <w:r>
        <w:rPr>
          <w:spacing w:val="-20"/>
        </w:rPr>
        <w:t xml:space="preserve"> — </w:t>
      </w:r>
      <w:r>
        <w:t>fixedTimeRangeType</w:t>
      </w:r>
    </w:p>
    <w:tbl>
      <w:tblPr>
        <w:tblW w:w="0" w:type="auto"/>
        <w:tblInd w:w="258" w:type="dxa"/>
        <w:tblLayout w:type="fixed"/>
        <w:tblCellMar>
          <w:left w:w="0" w:type="dxa"/>
          <w:right w:w="0" w:type="dxa"/>
        </w:tblCellMar>
        <w:tblLook w:val="01E0" w:firstRow="1" w:lastRow="1" w:firstColumn="1" w:lastColumn="1" w:noHBand="0" w:noVBand="0"/>
      </w:tblPr>
      <w:tblGrid>
        <w:gridCol w:w="1031"/>
        <w:gridCol w:w="8570"/>
      </w:tblGrid>
      <w:tr w:rsidR="008A4EB6" w14:paraId="447D7085" w14:textId="77777777" w:rsidTr="005D41D7">
        <w:trPr>
          <w:trHeight w:hRule="exact" w:val="280"/>
        </w:trPr>
        <w:tc>
          <w:tcPr>
            <w:tcW w:w="1031" w:type="dxa"/>
            <w:tcBorders>
              <w:top w:val="single" w:sz="4" w:space="0" w:color="000000"/>
              <w:left w:val="single" w:sz="4" w:space="0" w:color="000000"/>
              <w:bottom w:val="single" w:sz="4" w:space="0" w:color="000000"/>
              <w:right w:val="single" w:sz="4" w:space="0" w:color="000000"/>
            </w:tcBorders>
          </w:tcPr>
          <w:p w14:paraId="3D9C18F1" w14:textId="77777777" w:rsidR="008A4EB6" w:rsidRDefault="008A4EB6" w:rsidP="005D41D7">
            <w:pPr>
              <w:pStyle w:val="TableParagraph"/>
              <w:spacing w:before="25"/>
              <w:ind w:left="40"/>
              <w:rPr>
                <w:rFonts w:ascii="Times New Roman" w:eastAsia="Times New Roman" w:hAnsi="Times New Roman" w:cs="Times New Roman"/>
                <w:sz w:val="16"/>
                <w:szCs w:val="16"/>
              </w:rPr>
            </w:pPr>
            <w:r>
              <w:rPr>
                <w:rFonts w:ascii="Times New Roman"/>
                <w:sz w:val="16"/>
              </w:rPr>
              <w:t>Namespace</w:t>
            </w:r>
          </w:p>
        </w:tc>
        <w:tc>
          <w:tcPr>
            <w:tcW w:w="8570" w:type="dxa"/>
            <w:tcBorders>
              <w:top w:val="single" w:sz="4" w:space="0" w:color="000000"/>
              <w:left w:val="single" w:sz="4" w:space="0" w:color="000000"/>
              <w:bottom w:val="single" w:sz="4" w:space="0" w:color="000000"/>
              <w:right w:val="single" w:sz="4" w:space="0" w:color="000000"/>
            </w:tcBorders>
          </w:tcPr>
          <w:p w14:paraId="2875A666" w14:textId="3991763B" w:rsidR="008A4EB6" w:rsidRDefault="00000000" w:rsidP="005D41D7">
            <w:pPr>
              <w:pStyle w:val="TableParagraph"/>
              <w:spacing w:before="25"/>
              <w:ind w:left="37"/>
              <w:rPr>
                <w:rFonts w:ascii="Times New Roman" w:eastAsia="Times New Roman" w:hAnsi="Times New Roman" w:cs="Times New Roman"/>
                <w:sz w:val="16"/>
                <w:szCs w:val="16"/>
              </w:rPr>
            </w:pPr>
            <w:hyperlink r:id="rId55">
              <w:r w:rsidR="008A4EB6">
                <w:rPr>
                  <w:rFonts w:ascii="Times New Roman"/>
                  <w:sz w:val="16"/>
                </w:rPr>
                <w:t>http://www.iho.int/</w:t>
              </w:r>
              <w:r w:rsidR="00A31A5F">
                <w:rPr>
                  <w:rFonts w:ascii="Times New Roman"/>
                  <w:sz w:val="16"/>
                </w:rPr>
                <w:t>S129</w:t>
              </w:r>
              <w:r w:rsidR="008A4EB6">
                <w:rPr>
                  <w:rFonts w:ascii="Times New Roman"/>
                  <w:sz w:val="16"/>
                </w:rPr>
                <w:t>/gml/cs0/0.1</w:t>
              </w:r>
            </w:hyperlink>
          </w:p>
        </w:tc>
      </w:tr>
      <w:tr w:rsidR="008A4EB6" w14:paraId="6514C70F" w14:textId="77777777" w:rsidTr="005D41D7">
        <w:trPr>
          <w:trHeight w:hRule="exact" w:val="287"/>
        </w:trPr>
        <w:tc>
          <w:tcPr>
            <w:tcW w:w="1031" w:type="dxa"/>
            <w:tcBorders>
              <w:top w:val="single" w:sz="4" w:space="0" w:color="000000"/>
              <w:left w:val="single" w:sz="4" w:space="0" w:color="000000"/>
              <w:bottom w:val="single" w:sz="4" w:space="0" w:color="000000"/>
              <w:right w:val="single" w:sz="4" w:space="0" w:color="000000"/>
            </w:tcBorders>
          </w:tcPr>
          <w:p w14:paraId="1B527383"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Annotations</w:t>
            </w:r>
          </w:p>
        </w:tc>
        <w:tc>
          <w:tcPr>
            <w:tcW w:w="8570" w:type="dxa"/>
            <w:tcBorders>
              <w:top w:val="single" w:sz="4" w:space="0" w:color="000000"/>
              <w:left w:val="single" w:sz="4" w:space="0" w:color="000000"/>
              <w:bottom w:val="single" w:sz="4" w:space="0" w:color="000000"/>
              <w:right w:val="single" w:sz="4" w:space="0" w:color="000000"/>
            </w:tcBorders>
          </w:tcPr>
          <w:p w14:paraId="45263039" w14:textId="77777777" w:rsidR="008A4EB6" w:rsidRDefault="008A4EB6" w:rsidP="005D41D7">
            <w:pPr>
              <w:pStyle w:val="TableParagraph"/>
              <w:spacing w:before="43"/>
              <w:ind w:left="37"/>
              <w:rPr>
                <w:rFonts w:ascii="Courier New" w:eastAsia="Courier New" w:hAnsi="Courier New" w:cs="Courier New"/>
                <w:sz w:val="14"/>
                <w:szCs w:val="14"/>
              </w:rPr>
            </w:pPr>
            <w:r>
              <w:rPr>
                <w:rFonts w:ascii="Courier New"/>
                <w:sz w:val="14"/>
              </w:rPr>
              <w:t>Time interval</w:t>
            </w:r>
          </w:p>
        </w:tc>
      </w:tr>
      <w:tr w:rsidR="008A4EB6" w14:paraId="5642BA93" w14:textId="77777777" w:rsidTr="005D41D7">
        <w:trPr>
          <w:trHeight w:hRule="exact" w:val="1576"/>
        </w:trPr>
        <w:tc>
          <w:tcPr>
            <w:tcW w:w="1031" w:type="dxa"/>
            <w:tcBorders>
              <w:top w:val="single" w:sz="4" w:space="0" w:color="000000"/>
              <w:left w:val="single" w:sz="4" w:space="0" w:color="000000"/>
              <w:bottom w:val="single" w:sz="4" w:space="0" w:color="000000"/>
              <w:right w:val="single" w:sz="4" w:space="0" w:color="000000"/>
            </w:tcBorders>
          </w:tcPr>
          <w:p w14:paraId="692567CF"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Diagram</w:t>
            </w:r>
          </w:p>
        </w:tc>
        <w:tc>
          <w:tcPr>
            <w:tcW w:w="8570" w:type="dxa"/>
            <w:tcBorders>
              <w:top w:val="single" w:sz="4" w:space="0" w:color="000000"/>
              <w:left w:val="single" w:sz="4" w:space="0" w:color="000000"/>
              <w:bottom w:val="single" w:sz="4" w:space="0" w:color="000000"/>
              <w:right w:val="single" w:sz="4" w:space="0" w:color="000000"/>
            </w:tcBorders>
          </w:tcPr>
          <w:p w14:paraId="5B0C567A" w14:textId="77777777" w:rsidR="008A4EB6" w:rsidRDefault="008A4EB6" w:rsidP="005D41D7">
            <w:pPr>
              <w:pStyle w:val="TableParagraph"/>
              <w:spacing w:before="4"/>
              <w:rPr>
                <w:rFonts w:ascii="Courier New" w:eastAsia="Courier New" w:hAnsi="Courier New" w:cs="Courier New"/>
                <w:b/>
                <w:bCs/>
                <w:sz w:val="5"/>
                <w:szCs w:val="5"/>
              </w:rPr>
            </w:pPr>
          </w:p>
          <w:p w14:paraId="035E5DD7" w14:textId="77777777" w:rsidR="008A4EB6" w:rsidRDefault="008A4EB6" w:rsidP="005D41D7">
            <w:pPr>
              <w:pStyle w:val="TableParagraph"/>
              <w:spacing w:line="200" w:lineRule="atLeast"/>
              <w:ind w:left="37"/>
              <w:rPr>
                <w:rFonts w:ascii="Courier New" w:eastAsia="Courier New" w:hAnsi="Courier New" w:cs="Courier New"/>
                <w:sz w:val="20"/>
                <w:szCs w:val="20"/>
              </w:rPr>
            </w:pPr>
            <w:r>
              <w:rPr>
                <w:rFonts w:ascii="Courier New" w:eastAsia="Courier New" w:hAnsi="Courier New" w:cs="Courier New"/>
                <w:noProof/>
                <w:sz w:val="20"/>
                <w:szCs w:val="20"/>
                <w:lang w:eastAsia="ko-KR"/>
              </w:rPr>
              <w:drawing>
                <wp:inline distT="0" distB="0" distL="0" distR="0" wp14:anchorId="17F8F595" wp14:editId="44F21AAA">
                  <wp:extent cx="3675888" cy="899826"/>
                  <wp:effectExtent l="0" t="0" r="0" b="0"/>
                  <wp:docPr id="7"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png"/>
                          <pic:cNvPicPr/>
                        </pic:nvPicPr>
                        <pic:blipFill>
                          <a:blip r:embed="rId56" cstate="print"/>
                          <a:stretch>
                            <a:fillRect/>
                          </a:stretch>
                        </pic:blipFill>
                        <pic:spPr>
                          <a:xfrm>
                            <a:off x="0" y="0"/>
                            <a:ext cx="3675888" cy="899826"/>
                          </a:xfrm>
                          <a:prstGeom prst="rect">
                            <a:avLst/>
                          </a:prstGeom>
                        </pic:spPr>
                      </pic:pic>
                    </a:graphicData>
                  </a:graphic>
                </wp:inline>
              </w:drawing>
            </w:r>
          </w:p>
        </w:tc>
      </w:tr>
      <w:tr w:rsidR="008A4EB6" w14:paraId="7D373ABA" w14:textId="77777777" w:rsidTr="005D41D7">
        <w:trPr>
          <w:trHeight w:hRule="exact" w:val="554"/>
        </w:trPr>
        <w:tc>
          <w:tcPr>
            <w:tcW w:w="1031" w:type="dxa"/>
            <w:tcBorders>
              <w:top w:val="single" w:sz="4" w:space="0" w:color="000000"/>
              <w:left w:val="single" w:sz="4" w:space="0" w:color="000000"/>
              <w:bottom w:val="single" w:sz="4" w:space="0" w:color="000000"/>
              <w:right w:val="single" w:sz="4" w:space="0" w:color="000000"/>
            </w:tcBorders>
          </w:tcPr>
          <w:p w14:paraId="58FC7F74"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lastRenderedPageBreak/>
              <w:t>Used</w:t>
            </w:r>
            <w:r>
              <w:rPr>
                <w:rFonts w:ascii="Times New Roman"/>
                <w:spacing w:val="-4"/>
                <w:sz w:val="16"/>
              </w:rPr>
              <w:t xml:space="preserve"> </w:t>
            </w:r>
            <w:r>
              <w:rPr>
                <w:rFonts w:ascii="Times New Roman"/>
                <w:sz w:val="16"/>
              </w:rPr>
              <w:t>by</w:t>
            </w:r>
          </w:p>
        </w:tc>
        <w:tc>
          <w:tcPr>
            <w:tcW w:w="8570" w:type="dxa"/>
            <w:tcBorders>
              <w:top w:val="single" w:sz="4" w:space="0" w:color="000000"/>
              <w:left w:val="single" w:sz="4" w:space="0" w:color="000000"/>
              <w:bottom w:val="single" w:sz="4" w:space="0" w:color="000000"/>
              <w:right w:val="single" w:sz="4" w:space="0" w:color="000000"/>
            </w:tcBorders>
          </w:tcPr>
          <w:p w14:paraId="69B26E1D" w14:textId="77777777" w:rsidR="008A4EB6" w:rsidRDefault="008A4EB6" w:rsidP="005D41D7">
            <w:pPr>
              <w:pStyle w:val="TableParagraph"/>
              <w:tabs>
                <w:tab w:val="left" w:pos="1773"/>
              </w:tabs>
              <w:spacing w:before="67" w:line="250" w:lineRule="auto"/>
              <w:ind w:left="1773" w:right="712" w:hanging="1697"/>
              <w:rPr>
                <w:rFonts w:ascii="Times New Roman" w:eastAsia="Times New Roman" w:hAnsi="Times New Roman" w:cs="Times New Roman"/>
                <w:sz w:val="16"/>
                <w:szCs w:val="16"/>
              </w:rPr>
            </w:pPr>
            <w:r>
              <w:rPr>
                <w:rFonts w:ascii="Times New Roman"/>
                <w:w w:val="95"/>
                <w:sz w:val="16"/>
              </w:rPr>
              <w:t>Elements</w:t>
            </w:r>
            <w:r>
              <w:rPr>
                <w:rFonts w:ascii="Times New Roman"/>
                <w:w w:val="95"/>
                <w:sz w:val="16"/>
              </w:rPr>
              <w:tab/>
              <w:t xml:space="preserve">UnderKeelClearanceControlPointType/fixedTimeRange,      </w:t>
            </w:r>
            <w:r>
              <w:rPr>
                <w:rFonts w:ascii="Times New Roman"/>
                <w:spacing w:val="15"/>
                <w:w w:val="95"/>
                <w:sz w:val="16"/>
              </w:rPr>
              <w:t xml:space="preserve"> </w:t>
            </w:r>
            <w:r>
              <w:rPr>
                <w:rFonts w:ascii="Times New Roman"/>
                <w:w w:val="95"/>
                <w:sz w:val="16"/>
              </w:rPr>
              <w:t>UnderKeelClearancePlanType/fixed-</w:t>
            </w:r>
            <w:r>
              <w:rPr>
                <w:rFonts w:ascii="Times New Roman"/>
                <w:w w:val="99"/>
                <w:sz w:val="16"/>
              </w:rPr>
              <w:t xml:space="preserve"> </w:t>
            </w:r>
            <w:r>
              <w:rPr>
                <w:rFonts w:ascii="Times New Roman"/>
                <w:sz w:val="16"/>
              </w:rPr>
              <w:t>TimeRange</w:t>
            </w:r>
          </w:p>
        </w:tc>
      </w:tr>
      <w:tr w:rsidR="008A4EB6" w14:paraId="4EF7A706" w14:textId="77777777" w:rsidTr="005D41D7">
        <w:trPr>
          <w:trHeight w:hRule="exact" w:val="287"/>
        </w:trPr>
        <w:tc>
          <w:tcPr>
            <w:tcW w:w="1031" w:type="dxa"/>
            <w:tcBorders>
              <w:top w:val="single" w:sz="4" w:space="0" w:color="000000"/>
              <w:left w:val="single" w:sz="4" w:space="0" w:color="000000"/>
              <w:bottom w:val="single" w:sz="4" w:space="0" w:color="000000"/>
              <w:right w:val="single" w:sz="4" w:space="0" w:color="000000"/>
            </w:tcBorders>
          </w:tcPr>
          <w:p w14:paraId="4AD4FCDD"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Model</w:t>
            </w:r>
          </w:p>
        </w:tc>
        <w:tc>
          <w:tcPr>
            <w:tcW w:w="8570" w:type="dxa"/>
            <w:tcBorders>
              <w:top w:val="single" w:sz="4" w:space="0" w:color="000000"/>
              <w:left w:val="single" w:sz="4" w:space="0" w:color="000000"/>
              <w:bottom w:val="single" w:sz="4" w:space="0" w:color="000000"/>
              <w:right w:val="single" w:sz="4" w:space="0" w:color="000000"/>
            </w:tcBorders>
          </w:tcPr>
          <w:p w14:paraId="67F57789"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timeStart</w:t>
            </w:r>
            <w:r>
              <w:rPr>
                <w:rFonts w:ascii="Times New Roman"/>
                <w:spacing w:val="-6"/>
                <w:sz w:val="16"/>
              </w:rPr>
              <w:t xml:space="preserve"> </w:t>
            </w:r>
            <w:r>
              <w:rPr>
                <w:rFonts w:ascii="Times New Roman"/>
                <w:sz w:val="16"/>
              </w:rPr>
              <w:t>,</w:t>
            </w:r>
            <w:r>
              <w:rPr>
                <w:rFonts w:ascii="Times New Roman"/>
                <w:spacing w:val="-6"/>
                <w:sz w:val="16"/>
              </w:rPr>
              <w:t xml:space="preserve"> </w:t>
            </w:r>
            <w:r>
              <w:rPr>
                <w:rFonts w:ascii="Times New Roman"/>
                <w:sz w:val="16"/>
              </w:rPr>
              <w:t>timeEnd</w:t>
            </w:r>
          </w:p>
        </w:tc>
      </w:tr>
      <w:tr w:rsidR="008A4EB6" w14:paraId="0260B6D6" w14:textId="77777777" w:rsidTr="005D41D7">
        <w:trPr>
          <w:trHeight w:hRule="exact" w:val="280"/>
        </w:trPr>
        <w:tc>
          <w:tcPr>
            <w:tcW w:w="1031" w:type="dxa"/>
            <w:tcBorders>
              <w:top w:val="single" w:sz="4" w:space="0" w:color="000000"/>
              <w:left w:val="single" w:sz="4" w:space="0" w:color="000000"/>
              <w:bottom w:val="single" w:sz="4" w:space="0" w:color="000000"/>
              <w:right w:val="single" w:sz="4" w:space="0" w:color="000000"/>
            </w:tcBorders>
          </w:tcPr>
          <w:p w14:paraId="0DCF6C5F"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Children</w:t>
            </w:r>
          </w:p>
        </w:tc>
        <w:tc>
          <w:tcPr>
            <w:tcW w:w="8570" w:type="dxa"/>
            <w:tcBorders>
              <w:top w:val="single" w:sz="4" w:space="0" w:color="000000"/>
              <w:left w:val="single" w:sz="4" w:space="0" w:color="000000"/>
              <w:bottom w:val="single" w:sz="4" w:space="0" w:color="000000"/>
              <w:right w:val="single" w:sz="4" w:space="0" w:color="000000"/>
            </w:tcBorders>
          </w:tcPr>
          <w:p w14:paraId="697D2E28" w14:textId="77777777" w:rsidR="008A4EB6" w:rsidRDefault="008A4EB6" w:rsidP="005D41D7">
            <w:pPr>
              <w:pStyle w:val="TableParagraph"/>
              <w:spacing w:before="22"/>
              <w:ind w:left="37"/>
              <w:rPr>
                <w:rFonts w:ascii="Times New Roman" w:eastAsia="Times New Roman" w:hAnsi="Times New Roman" w:cs="Times New Roman"/>
                <w:sz w:val="16"/>
                <w:szCs w:val="16"/>
              </w:rPr>
            </w:pPr>
            <w:r>
              <w:rPr>
                <w:rFonts w:ascii="Times New Roman"/>
                <w:sz w:val="16"/>
              </w:rPr>
              <w:t>timeEnd,</w:t>
            </w:r>
            <w:r>
              <w:rPr>
                <w:rFonts w:ascii="Times New Roman"/>
                <w:spacing w:val="-12"/>
                <w:sz w:val="16"/>
              </w:rPr>
              <w:t xml:space="preserve"> </w:t>
            </w:r>
            <w:r>
              <w:rPr>
                <w:rFonts w:ascii="Times New Roman"/>
                <w:sz w:val="16"/>
              </w:rPr>
              <w:t>timeStart</w:t>
            </w:r>
          </w:p>
        </w:tc>
      </w:tr>
    </w:tbl>
    <w:p w14:paraId="5352DE59" w14:textId="77777777" w:rsidR="008A4EB6" w:rsidRPr="00F73E40" w:rsidRDefault="008A4EB6" w:rsidP="00F73E40">
      <w:pPr>
        <w:spacing w:before="0" w:after="0"/>
        <w:rPr>
          <w:rFonts w:eastAsia="Courier New" w:cs="Arial"/>
          <w:b/>
          <w:bCs/>
          <w:szCs w:val="20"/>
        </w:rPr>
      </w:pPr>
    </w:p>
    <w:p w14:paraId="2D28D56D" w14:textId="77777777" w:rsidR="008A4EB6" w:rsidRDefault="008A4EB6" w:rsidP="00716349">
      <w:pPr>
        <w:pStyle w:val="Annex-Heading3"/>
      </w:pPr>
      <w:bookmarkStart w:id="1892" w:name="Complex_Type_FeatureType"/>
      <w:bookmarkStart w:id="1893" w:name="_bookmark8"/>
      <w:bookmarkEnd w:id="1892"/>
      <w:bookmarkEnd w:id="1893"/>
      <w:r>
        <w:rPr>
          <w:w w:val="105"/>
        </w:rPr>
        <w:t>Complex</w:t>
      </w:r>
      <w:r>
        <w:rPr>
          <w:spacing w:val="-26"/>
          <w:w w:val="105"/>
        </w:rPr>
        <w:t xml:space="preserve"> </w:t>
      </w:r>
      <w:r>
        <w:rPr>
          <w:spacing w:val="-5"/>
          <w:w w:val="105"/>
        </w:rPr>
        <w:t>Type</w:t>
      </w:r>
      <w:r>
        <w:rPr>
          <w:spacing w:val="-25"/>
          <w:w w:val="105"/>
        </w:rPr>
        <w:t xml:space="preserve"> — </w:t>
      </w:r>
      <w:r>
        <w:rPr>
          <w:w w:val="105"/>
        </w:rPr>
        <w:t>FeatureType</w:t>
      </w:r>
    </w:p>
    <w:tbl>
      <w:tblPr>
        <w:tblW w:w="0" w:type="auto"/>
        <w:tblInd w:w="258" w:type="dxa"/>
        <w:tblLayout w:type="fixed"/>
        <w:tblCellMar>
          <w:left w:w="0" w:type="dxa"/>
          <w:right w:w="0" w:type="dxa"/>
        </w:tblCellMar>
        <w:tblLook w:val="01E0" w:firstRow="1" w:lastRow="1" w:firstColumn="1" w:lastColumn="1" w:noHBand="0" w:noVBand="0"/>
      </w:tblPr>
      <w:tblGrid>
        <w:gridCol w:w="1031"/>
        <w:gridCol w:w="2166"/>
        <w:gridCol w:w="2116"/>
        <w:gridCol w:w="4289"/>
        <w:tblGridChange w:id="1894">
          <w:tblGrid>
            <w:gridCol w:w="5"/>
            <w:gridCol w:w="1026"/>
            <w:gridCol w:w="5"/>
            <w:gridCol w:w="2166"/>
            <w:gridCol w:w="2116"/>
            <w:gridCol w:w="4284"/>
            <w:gridCol w:w="5"/>
          </w:tblGrid>
        </w:tblGridChange>
      </w:tblGrid>
      <w:tr w:rsidR="008A4EB6" w14:paraId="1A92A12E" w14:textId="77777777" w:rsidTr="00F73E40">
        <w:trPr>
          <w:trHeight w:hRule="exact" w:val="280"/>
        </w:trPr>
        <w:tc>
          <w:tcPr>
            <w:tcW w:w="1031" w:type="dxa"/>
            <w:tcBorders>
              <w:top w:val="single" w:sz="4" w:space="0" w:color="000000"/>
              <w:left w:val="single" w:sz="4" w:space="0" w:color="000000"/>
              <w:bottom w:val="single" w:sz="4" w:space="0" w:color="000000"/>
              <w:right w:val="single" w:sz="4" w:space="0" w:color="000000"/>
            </w:tcBorders>
          </w:tcPr>
          <w:p w14:paraId="4C8986D0" w14:textId="77777777" w:rsidR="008A4EB6" w:rsidRDefault="008A4EB6" w:rsidP="005D41D7">
            <w:pPr>
              <w:pStyle w:val="TableParagraph"/>
              <w:spacing w:before="25"/>
              <w:ind w:left="40"/>
              <w:rPr>
                <w:rFonts w:ascii="Times New Roman" w:eastAsia="Times New Roman" w:hAnsi="Times New Roman" w:cs="Times New Roman"/>
                <w:sz w:val="16"/>
                <w:szCs w:val="16"/>
              </w:rPr>
            </w:pPr>
            <w:r>
              <w:rPr>
                <w:rFonts w:ascii="Times New Roman"/>
                <w:sz w:val="16"/>
              </w:rPr>
              <w:t>Namespace</w:t>
            </w:r>
          </w:p>
        </w:tc>
        <w:tc>
          <w:tcPr>
            <w:tcW w:w="8571" w:type="dxa"/>
            <w:gridSpan w:val="3"/>
            <w:tcBorders>
              <w:top w:val="single" w:sz="4" w:space="0" w:color="000000"/>
              <w:left w:val="single" w:sz="4" w:space="0" w:color="000000"/>
              <w:bottom w:val="single" w:sz="4" w:space="0" w:color="000000"/>
              <w:right w:val="single" w:sz="4" w:space="0" w:color="000000"/>
            </w:tcBorders>
          </w:tcPr>
          <w:p w14:paraId="5305A4DD" w14:textId="1C7182C3" w:rsidR="008A4EB6" w:rsidRDefault="00000000" w:rsidP="005D41D7">
            <w:pPr>
              <w:pStyle w:val="TableParagraph"/>
              <w:spacing w:before="25"/>
              <w:ind w:left="37"/>
              <w:rPr>
                <w:rFonts w:ascii="Times New Roman" w:eastAsia="Times New Roman" w:hAnsi="Times New Roman" w:cs="Times New Roman"/>
                <w:sz w:val="16"/>
                <w:szCs w:val="16"/>
              </w:rPr>
            </w:pPr>
            <w:hyperlink r:id="rId57">
              <w:r w:rsidR="008A4EB6">
                <w:rPr>
                  <w:rFonts w:ascii="Times New Roman"/>
                  <w:sz w:val="16"/>
                </w:rPr>
                <w:t>http://www.iho.int/</w:t>
              </w:r>
              <w:r w:rsidR="00A31A5F">
                <w:rPr>
                  <w:rFonts w:ascii="Times New Roman"/>
                  <w:sz w:val="16"/>
                </w:rPr>
                <w:t>S129</w:t>
              </w:r>
              <w:r w:rsidR="008A4EB6">
                <w:rPr>
                  <w:rFonts w:ascii="Times New Roman"/>
                  <w:sz w:val="16"/>
                </w:rPr>
                <w:t>/gml/cs0/0.1</w:t>
              </w:r>
            </w:hyperlink>
          </w:p>
        </w:tc>
      </w:tr>
      <w:tr w:rsidR="008A4EB6" w14:paraId="75A70133" w14:textId="77777777" w:rsidTr="00F73E40">
        <w:trPr>
          <w:trHeight w:hRule="exact" w:val="287"/>
        </w:trPr>
        <w:tc>
          <w:tcPr>
            <w:tcW w:w="1031" w:type="dxa"/>
            <w:tcBorders>
              <w:top w:val="single" w:sz="4" w:space="0" w:color="000000"/>
              <w:left w:val="single" w:sz="4" w:space="0" w:color="000000"/>
              <w:bottom w:val="single" w:sz="4" w:space="0" w:color="000000"/>
              <w:right w:val="single" w:sz="4" w:space="0" w:color="000000"/>
            </w:tcBorders>
          </w:tcPr>
          <w:p w14:paraId="063E34F6"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Annotations</w:t>
            </w:r>
          </w:p>
        </w:tc>
        <w:tc>
          <w:tcPr>
            <w:tcW w:w="8571" w:type="dxa"/>
            <w:gridSpan w:val="3"/>
            <w:tcBorders>
              <w:top w:val="single" w:sz="4" w:space="0" w:color="000000"/>
              <w:left w:val="single" w:sz="4" w:space="0" w:color="000000"/>
              <w:bottom w:val="single" w:sz="4" w:space="0" w:color="000000"/>
              <w:right w:val="single" w:sz="4" w:space="0" w:color="000000"/>
            </w:tcBorders>
          </w:tcPr>
          <w:p w14:paraId="1B826D47" w14:textId="77777777" w:rsidR="008A4EB6" w:rsidRDefault="008A4EB6" w:rsidP="005D41D7">
            <w:pPr>
              <w:pStyle w:val="TableParagraph"/>
              <w:spacing w:before="43"/>
              <w:ind w:left="37"/>
              <w:rPr>
                <w:rFonts w:ascii="Courier New" w:eastAsia="Courier New" w:hAnsi="Courier New" w:cs="Courier New"/>
                <w:sz w:val="14"/>
                <w:szCs w:val="14"/>
              </w:rPr>
            </w:pPr>
            <w:r>
              <w:rPr>
                <w:rFonts w:ascii="Courier New"/>
                <w:sz w:val="14"/>
              </w:rPr>
              <w:t>Generalized feature type which carries all the common attributes</w:t>
            </w:r>
          </w:p>
        </w:tc>
      </w:tr>
      <w:tr w:rsidR="008A4EB6" w14:paraId="55685B92" w14:textId="77777777" w:rsidTr="00E51587">
        <w:tblPrEx>
          <w:tblW w:w="0" w:type="auto"/>
          <w:tblInd w:w="258" w:type="dxa"/>
          <w:tblLayout w:type="fixed"/>
          <w:tblCellMar>
            <w:left w:w="0" w:type="dxa"/>
            <w:right w:w="0" w:type="dxa"/>
          </w:tblCellMar>
          <w:tblLook w:val="01E0" w:firstRow="1" w:lastRow="1" w:firstColumn="1" w:lastColumn="1" w:noHBand="0" w:noVBand="0"/>
          <w:tblPrExChange w:id="1895" w:author="Jason Rhee" w:date="2024-07-26T13:07:00Z" w16du:dateUtc="2024-07-26T03:07:00Z">
            <w:tblPrEx>
              <w:tblW w:w="0" w:type="auto"/>
              <w:tblInd w:w="258" w:type="dxa"/>
              <w:tblLayout w:type="fixed"/>
              <w:tblCellMar>
                <w:left w:w="0" w:type="dxa"/>
                <w:right w:w="0" w:type="dxa"/>
              </w:tblCellMar>
              <w:tblLook w:val="01E0" w:firstRow="1" w:lastRow="1" w:firstColumn="1" w:lastColumn="1" w:noHBand="0" w:noVBand="0"/>
            </w:tblPrEx>
          </w:tblPrExChange>
        </w:tblPrEx>
        <w:trPr>
          <w:trHeight w:hRule="exact" w:val="3927"/>
          <w:trPrChange w:id="1896" w:author="Jason Rhee" w:date="2024-07-26T13:07:00Z" w16du:dateUtc="2024-07-26T03:07:00Z">
            <w:trPr>
              <w:gridBefore w:val="1"/>
              <w:trHeight w:hRule="exact" w:val="6563"/>
            </w:trPr>
          </w:trPrChange>
        </w:trPr>
        <w:tc>
          <w:tcPr>
            <w:tcW w:w="1031" w:type="dxa"/>
            <w:tcBorders>
              <w:top w:val="single" w:sz="4" w:space="0" w:color="000000"/>
              <w:left w:val="single" w:sz="4" w:space="0" w:color="000000"/>
              <w:bottom w:val="single" w:sz="4" w:space="0" w:color="000000"/>
              <w:right w:val="single" w:sz="4" w:space="0" w:color="000000"/>
            </w:tcBorders>
            <w:tcPrChange w:id="1897" w:author="Jason Rhee" w:date="2024-07-26T13:07:00Z" w16du:dateUtc="2024-07-26T03:07:00Z">
              <w:tcPr>
                <w:tcW w:w="1031" w:type="dxa"/>
                <w:gridSpan w:val="2"/>
                <w:tcBorders>
                  <w:top w:val="single" w:sz="4" w:space="0" w:color="000000"/>
                  <w:left w:val="single" w:sz="4" w:space="0" w:color="000000"/>
                  <w:bottom w:val="single" w:sz="4" w:space="0" w:color="000000"/>
                  <w:right w:val="single" w:sz="4" w:space="0" w:color="000000"/>
                </w:tcBorders>
              </w:tcPr>
            </w:tcPrChange>
          </w:tcPr>
          <w:p w14:paraId="22E5FB83"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Diagram</w:t>
            </w:r>
          </w:p>
        </w:tc>
        <w:tc>
          <w:tcPr>
            <w:tcW w:w="8571" w:type="dxa"/>
            <w:gridSpan w:val="3"/>
            <w:tcBorders>
              <w:top w:val="single" w:sz="4" w:space="0" w:color="000000"/>
              <w:left w:val="single" w:sz="4" w:space="0" w:color="000000"/>
              <w:bottom w:val="single" w:sz="4" w:space="0" w:color="000000"/>
              <w:right w:val="single" w:sz="4" w:space="0" w:color="000000"/>
            </w:tcBorders>
            <w:tcPrChange w:id="1898" w:author="Jason Rhee" w:date="2024-07-26T13:07:00Z" w16du:dateUtc="2024-07-26T03:07:00Z">
              <w:tcPr>
                <w:tcW w:w="8571" w:type="dxa"/>
                <w:gridSpan w:val="4"/>
                <w:tcBorders>
                  <w:top w:val="single" w:sz="4" w:space="0" w:color="000000"/>
                  <w:left w:val="single" w:sz="4" w:space="0" w:color="000000"/>
                  <w:bottom w:val="single" w:sz="4" w:space="0" w:color="000000"/>
                  <w:right w:val="single" w:sz="4" w:space="0" w:color="000000"/>
                </w:tcBorders>
              </w:tcPr>
            </w:tcPrChange>
          </w:tcPr>
          <w:p w14:paraId="6BEE9F56" w14:textId="77777777" w:rsidR="008A4EB6" w:rsidRDefault="008A4EB6" w:rsidP="005D41D7">
            <w:pPr>
              <w:pStyle w:val="TableParagraph"/>
              <w:spacing w:before="4"/>
              <w:rPr>
                <w:rFonts w:ascii="Courier New" w:eastAsia="Courier New" w:hAnsi="Courier New" w:cs="Courier New"/>
                <w:b/>
                <w:bCs/>
                <w:sz w:val="5"/>
                <w:szCs w:val="5"/>
              </w:rPr>
            </w:pPr>
          </w:p>
          <w:p w14:paraId="3EC8D62D" w14:textId="77777777" w:rsidR="00B04AC7" w:rsidRDefault="00B04AC7" w:rsidP="005D41D7">
            <w:pPr>
              <w:pStyle w:val="TableParagraph"/>
              <w:spacing w:line="200" w:lineRule="atLeast"/>
              <w:ind w:left="37"/>
              <w:rPr>
                <w:ins w:id="1899" w:author="Jason Rhee" w:date="2024-07-25T22:34:00Z" w16du:dateUtc="2024-07-25T12:34:00Z"/>
              </w:rPr>
            </w:pPr>
          </w:p>
          <w:p w14:paraId="3C63A2C6" w14:textId="2B4B6999" w:rsidR="008A4EB6" w:rsidRDefault="00E51587" w:rsidP="005D41D7">
            <w:pPr>
              <w:pStyle w:val="TableParagraph"/>
              <w:spacing w:line="200" w:lineRule="atLeast"/>
              <w:ind w:left="37"/>
              <w:rPr>
                <w:rFonts w:ascii="Courier New" w:eastAsia="Courier New" w:hAnsi="Courier New" w:cs="Courier New"/>
                <w:sz w:val="20"/>
                <w:szCs w:val="20"/>
              </w:rPr>
            </w:pPr>
            <w:ins w:id="1900" w:author="Jason Rhee" w:date="2024-07-26T13:07:00Z" w16du:dateUtc="2024-07-26T03:07:00Z">
              <w:r>
                <w:rPr>
                  <w:noProof/>
                </w:rPr>
                <w:drawing>
                  <wp:inline distT="0" distB="0" distL="0" distR="0" wp14:anchorId="071EEB4D" wp14:editId="48359ED9">
                    <wp:extent cx="4394200" cy="2058933"/>
                    <wp:effectExtent l="0" t="0" r="6350" b="0"/>
                    <wp:docPr id="58738215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396375" cy="2059952"/>
                            </a:xfrm>
                            <a:prstGeom prst="rect">
                              <a:avLst/>
                            </a:prstGeom>
                            <a:noFill/>
                            <a:ln>
                              <a:noFill/>
                            </a:ln>
                          </pic:spPr>
                        </pic:pic>
                      </a:graphicData>
                    </a:graphic>
                  </wp:inline>
                </w:drawing>
              </w:r>
            </w:ins>
            <w:del w:id="1901" w:author="Jason Rhee" w:date="2024-07-25T22:33:00Z" w16du:dateUtc="2024-07-25T12:33:00Z">
              <w:r w:rsidR="008A4EB6" w:rsidDel="00B04AC7">
                <w:rPr>
                  <w:rFonts w:ascii="Courier New" w:eastAsia="Courier New" w:hAnsi="Courier New" w:cs="Courier New"/>
                  <w:noProof/>
                  <w:sz w:val="20"/>
                  <w:szCs w:val="20"/>
                  <w:lang w:eastAsia="ko-KR"/>
                </w:rPr>
                <w:drawing>
                  <wp:inline distT="0" distB="0" distL="0" distR="0" wp14:anchorId="16F5B4D1" wp14:editId="238309CE">
                    <wp:extent cx="4408171" cy="4026789"/>
                    <wp:effectExtent l="0" t="0" r="0" b="0"/>
                    <wp:docPr id="50"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jpeg"/>
                            <pic:cNvPicPr/>
                          </pic:nvPicPr>
                          <pic:blipFill>
                            <a:blip r:embed="rId59" cstate="print"/>
                            <a:stretch>
                              <a:fillRect/>
                            </a:stretch>
                          </pic:blipFill>
                          <pic:spPr>
                            <a:xfrm>
                              <a:off x="0" y="0"/>
                              <a:ext cx="4408171" cy="4026789"/>
                            </a:xfrm>
                            <a:prstGeom prst="rect">
                              <a:avLst/>
                            </a:prstGeom>
                          </pic:spPr>
                        </pic:pic>
                      </a:graphicData>
                    </a:graphic>
                  </wp:inline>
                </w:drawing>
              </w:r>
            </w:del>
            <w:ins w:id="1902" w:author="Jason Rhee" w:date="2024-07-25T22:33:00Z" w16du:dateUtc="2024-07-25T12:33:00Z">
              <w:r w:rsidR="00B04AC7">
                <w:t xml:space="preserve"> </w:t>
              </w:r>
            </w:ins>
          </w:p>
        </w:tc>
      </w:tr>
      <w:tr w:rsidR="008A4EB6" w14:paraId="7EB67717" w14:textId="77777777" w:rsidTr="005D41D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hRule="exact" w:val="275"/>
        </w:trPr>
        <w:tc>
          <w:tcPr>
            <w:tcW w:w="1031" w:type="dxa"/>
          </w:tcPr>
          <w:p w14:paraId="1F8DE17C" w14:textId="77777777" w:rsidR="008A4EB6" w:rsidRDefault="008A4EB6" w:rsidP="005D41D7">
            <w:pPr>
              <w:pStyle w:val="TableParagraph"/>
              <w:spacing w:before="25"/>
              <w:ind w:left="40"/>
              <w:rPr>
                <w:rFonts w:ascii="Times New Roman" w:eastAsia="Times New Roman" w:hAnsi="Times New Roman" w:cs="Times New Roman"/>
                <w:sz w:val="16"/>
                <w:szCs w:val="16"/>
              </w:rPr>
            </w:pPr>
            <w:r>
              <w:rPr>
                <w:rFonts w:ascii="Times New Roman"/>
                <w:spacing w:val="-3"/>
                <w:sz w:val="16"/>
              </w:rPr>
              <w:t>Type</w:t>
            </w:r>
          </w:p>
        </w:tc>
        <w:tc>
          <w:tcPr>
            <w:tcW w:w="8571" w:type="dxa"/>
            <w:gridSpan w:val="3"/>
          </w:tcPr>
          <w:p w14:paraId="211005AD" w14:textId="77777777" w:rsidR="008A4EB6" w:rsidRDefault="008A4EB6" w:rsidP="005D41D7">
            <w:pPr>
              <w:pStyle w:val="TableParagraph"/>
              <w:spacing w:before="25"/>
              <w:ind w:left="37"/>
              <w:rPr>
                <w:rFonts w:ascii="Times New Roman" w:eastAsia="Times New Roman" w:hAnsi="Times New Roman" w:cs="Times New Roman"/>
                <w:sz w:val="16"/>
                <w:szCs w:val="16"/>
              </w:rPr>
            </w:pPr>
            <w:r>
              <w:rPr>
                <w:rFonts w:ascii="Times New Roman"/>
                <w:sz w:val="16"/>
              </w:rPr>
              <w:t>extension</w:t>
            </w:r>
            <w:r>
              <w:rPr>
                <w:rFonts w:ascii="Times New Roman"/>
                <w:spacing w:val="-10"/>
                <w:sz w:val="16"/>
              </w:rPr>
              <w:t xml:space="preserve"> </w:t>
            </w:r>
            <w:r>
              <w:rPr>
                <w:rFonts w:ascii="Times New Roman"/>
                <w:sz w:val="16"/>
              </w:rPr>
              <w:t>of</w:t>
            </w:r>
            <w:r>
              <w:rPr>
                <w:rFonts w:ascii="Times New Roman"/>
                <w:spacing w:val="-10"/>
                <w:sz w:val="16"/>
              </w:rPr>
              <w:t xml:space="preserve"> </w:t>
            </w:r>
            <w:r>
              <w:rPr>
                <w:rFonts w:ascii="Times New Roman"/>
                <w:sz w:val="16"/>
              </w:rPr>
              <w:t>AbstractFeatureType</w:t>
            </w:r>
          </w:p>
        </w:tc>
      </w:tr>
      <w:tr w:rsidR="008A4EB6" w14:paraId="4C7A1FBC" w14:textId="77777777" w:rsidTr="005D41D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hRule="exact" w:val="1343"/>
        </w:trPr>
        <w:tc>
          <w:tcPr>
            <w:tcW w:w="1031" w:type="dxa"/>
          </w:tcPr>
          <w:p w14:paraId="3903A4DE" w14:textId="77777777" w:rsidR="008A4EB6" w:rsidRDefault="008A4EB6" w:rsidP="005D41D7">
            <w:pPr>
              <w:pStyle w:val="TableParagraph"/>
              <w:spacing w:before="27" w:line="250" w:lineRule="auto"/>
              <w:ind w:left="40" w:right="195"/>
              <w:rPr>
                <w:rFonts w:ascii="Times New Roman" w:eastAsia="Times New Roman" w:hAnsi="Times New Roman" w:cs="Times New Roman"/>
                <w:sz w:val="16"/>
                <w:szCs w:val="16"/>
              </w:rPr>
            </w:pPr>
            <w:r>
              <w:rPr>
                <w:rFonts w:ascii="Times New Roman"/>
                <w:spacing w:val="-3"/>
                <w:sz w:val="16"/>
              </w:rPr>
              <w:t>Type</w:t>
            </w:r>
            <w:r>
              <w:rPr>
                <w:rFonts w:ascii="Times New Roman"/>
                <w:spacing w:val="-4"/>
                <w:sz w:val="16"/>
              </w:rPr>
              <w:t xml:space="preserve"> </w:t>
            </w:r>
            <w:r>
              <w:rPr>
                <w:rFonts w:ascii="Times New Roman"/>
                <w:spacing w:val="-4"/>
                <w:sz w:val="16"/>
              </w:rPr>
              <w:br/>
            </w:r>
            <w:r>
              <w:rPr>
                <w:rFonts w:ascii="Times New Roman"/>
                <w:sz w:val="16"/>
              </w:rPr>
              <w:t>hierarchy</w:t>
            </w:r>
          </w:p>
        </w:tc>
        <w:tc>
          <w:tcPr>
            <w:tcW w:w="8571" w:type="dxa"/>
            <w:gridSpan w:val="3"/>
          </w:tcPr>
          <w:p w14:paraId="5BD8A7B2" w14:textId="77777777" w:rsidR="008A4EB6" w:rsidRDefault="008A4EB6" w:rsidP="00BD70B9">
            <w:pPr>
              <w:pStyle w:val="ListParagraph"/>
              <w:widowControl w:val="0"/>
              <w:numPr>
                <w:ilvl w:val="0"/>
                <w:numId w:val="59"/>
              </w:numPr>
              <w:tabs>
                <w:tab w:val="left" w:pos="198"/>
                <w:tab w:val="num" w:pos="360"/>
              </w:tabs>
              <w:spacing w:before="27" w:after="0" w:line="240" w:lineRule="auto"/>
              <w:jc w:val="left"/>
              <w:rPr>
                <w:rFonts w:ascii="Times New Roman" w:eastAsia="Times New Roman" w:hAnsi="Times New Roman"/>
                <w:sz w:val="16"/>
                <w:szCs w:val="16"/>
              </w:rPr>
            </w:pPr>
            <w:r>
              <w:rPr>
                <w:rFonts w:ascii="Times New Roman"/>
                <w:sz w:val="16"/>
              </w:rPr>
              <w:t>gml:AbstractGMLType</w:t>
            </w:r>
          </w:p>
          <w:p w14:paraId="21A649B5" w14:textId="77777777" w:rsidR="008A4EB6" w:rsidRDefault="008A4EB6" w:rsidP="005D41D7">
            <w:pPr>
              <w:pStyle w:val="TableParagraph"/>
              <w:spacing w:before="9"/>
              <w:rPr>
                <w:rFonts w:ascii="Courier New" w:eastAsia="Courier New" w:hAnsi="Courier New" w:cs="Courier New"/>
                <w:b/>
                <w:bCs/>
                <w:sz w:val="14"/>
                <w:szCs w:val="14"/>
              </w:rPr>
            </w:pPr>
          </w:p>
          <w:p w14:paraId="036669C4" w14:textId="77777777" w:rsidR="008A4EB6" w:rsidRDefault="008A4EB6" w:rsidP="00BD70B9">
            <w:pPr>
              <w:pStyle w:val="ListParagraph"/>
              <w:widowControl w:val="0"/>
              <w:numPr>
                <w:ilvl w:val="1"/>
                <w:numId w:val="59"/>
              </w:numPr>
              <w:tabs>
                <w:tab w:val="left" w:pos="358"/>
              </w:tabs>
              <w:spacing w:before="0" w:after="0" w:line="240" w:lineRule="auto"/>
              <w:jc w:val="left"/>
              <w:rPr>
                <w:rFonts w:ascii="Times New Roman" w:eastAsia="Times New Roman" w:hAnsi="Times New Roman"/>
                <w:sz w:val="16"/>
                <w:szCs w:val="16"/>
              </w:rPr>
            </w:pPr>
            <w:r>
              <w:rPr>
                <w:rFonts w:ascii="Times New Roman"/>
                <w:sz w:val="16"/>
              </w:rPr>
              <w:t>gml:AbstractFeatureType</w:t>
            </w:r>
          </w:p>
          <w:p w14:paraId="0AF442D9" w14:textId="77777777" w:rsidR="008A4EB6" w:rsidRDefault="008A4EB6" w:rsidP="005D41D7">
            <w:pPr>
              <w:pStyle w:val="TableParagraph"/>
              <w:spacing w:before="9"/>
              <w:rPr>
                <w:rFonts w:ascii="Courier New" w:eastAsia="Courier New" w:hAnsi="Courier New" w:cs="Courier New"/>
                <w:b/>
                <w:bCs/>
                <w:sz w:val="14"/>
                <w:szCs w:val="14"/>
              </w:rPr>
            </w:pPr>
          </w:p>
          <w:p w14:paraId="57B52C9D" w14:textId="77777777" w:rsidR="008A4EB6" w:rsidRDefault="008A4EB6" w:rsidP="00BD70B9">
            <w:pPr>
              <w:pStyle w:val="ListParagraph"/>
              <w:widowControl w:val="0"/>
              <w:numPr>
                <w:ilvl w:val="2"/>
                <w:numId w:val="59"/>
              </w:numPr>
              <w:tabs>
                <w:tab w:val="num" w:pos="360"/>
                <w:tab w:val="left" w:pos="518"/>
              </w:tabs>
              <w:spacing w:before="0" w:after="0" w:line="240" w:lineRule="auto"/>
              <w:jc w:val="left"/>
              <w:rPr>
                <w:rFonts w:ascii="Times New Roman" w:eastAsia="Times New Roman" w:hAnsi="Times New Roman"/>
                <w:sz w:val="16"/>
                <w:szCs w:val="16"/>
              </w:rPr>
            </w:pPr>
            <w:r>
              <w:rPr>
                <w:rFonts w:ascii="Times New Roman"/>
                <w:sz w:val="16"/>
              </w:rPr>
              <w:t>AbstractFeatureType</w:t>
            </w:r>
          </w:p>
          <w:p w14:paraId="5C7D5C33" w14:textId="77777777" w:rsidR="008A4EB6" w:rsidRDefault="008A4EB6" w:rsidP="005D41D7">
            <w:pPr>
              <w:pStyle w:val="TableParagraph"/>
              <w:spacing w:before="9"/>
              <w:rPr>
                <w:rFonts w:ascii="Courier New" w:eastAsia="Courier New" w:hAnsi="Courier New" w:cs="Courier New"/>
                <w:b/>
                <w:bCs/>
                <w:sz w:val="14"/>
                <w:szCs w:val="14"/>
              </w:rPr>
            </w:pPr>
          </w:p>
          <w:p w14:paraId="5046F036" w14:textId="77777777" w:rsidR="008A4EB6" w:rsidRDefault="00000000" w:rsidP="00BD70B9">
            <w:pPr>
              <w:pStyle w:val="ListParagraph"/>
              <w:widowControl w:val="0"/>
              <w:numPr>
                <w:ilvl w:val="3"/>
                <w:numId w:val="59"/>
              </w:numPr>
              <w:tabs>
                <w:tab w:val="num" w:pos="360"/>
                <w:tab w:val="left" w:pos="678"/>
              </w:tabs>
              <w:spacing w:before="0" w:after="0" w:line="240" w:lineRule="auto"/>
              <w:jc w:val="left"/>
              <w:rPr>
                <w:rFonts w:ascii="Times New Roman" w:eastAsia="Times New Roman" w:hAnsi="Times New Roman"/>
                <w:sz w:val="16"/>
                <w:szCs w:val="16"/>
              </w:rPr>
            </w:pPr>
            <w:hyperlink w:anchor="_bookmark8" w:history="1">
              <w:r w:rsidR="008A4EB6">
                <w:rPr>
                  <w:rFonts w:ascii="Times New Roman"/>
                  <w:sz w:val="16"/>
                </w:rPr>
                <w:t>FeatureType</w:t>
              </w:r>
            </w:hyperlink>
          </w:p>
        </w:tc>
      </w:tr>
      <w:tr w:rsidR="008A4EB6" w14:paraId="0247163A" w14:textId="77777777" w:rsidTr="005D41D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hRule="exact" w:val="357"/>
        </w:trPr>
        <w:tc>
          <w:tcPr>
            <w:tcW w:w="1031" w:type="dxa"/>
          </w:tcPr>
          <w:p w14:paraId="04203A27"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Properties</w:t>
            </w:r>
          </w:p>
        </w:tc>
        <w:tc>
          <w:tcPr>
            <w:tcW w:w="8571" w:type="dxa"/>
            <w:gridSpan w:val="3"/>
          </w:tcPr>
          <w:p w14:paraId="6363AF40" w14:textId="77777777" w:rsidR="008A4EB6" w:rsidRDefault="008A4EB6" w:rsidP="005D41D7">
            <w:pPr>
              <w:pStyle w:val="TableParagraph"/>
              <w:tabs>
                <w:tab w:val="left" w:pos="1773"/>
              </w:tabs>
              <w:spacing w:before="62"/>
              <w:ind w:left="77"/>
              <w:rPr>
                <w:rFonts w:ascii="Courier New" w:eastAsia="Courier New" w:hAnsi="Courier New" w:cs="Courier New"/>
                <w:sz w:val="16"/>
                <w:szCs w:val="16"/>
              </w:rPr>
            </w:pPr>
            <w:r>
              <w:rPr>
                <w:rFonts w:ascii="Times New Roman"/>
                <w:w w:val="95"/>
                <w:sz w:val="16"/>
              </w:rPr>
              <w:t>abstract:</w:t>
            </w:r>
            <w:r>
              <w:rPr>
                <w:rFonts w:ascii="Times New Roman"/>
                <w:w w:val="95"/>
                <w:sz w:val="16"/>
              </w:rPr>
              <w:tab/>
            </w:r>
            <w:r>
              <w:rPr>
                <w:rFonts w:ascii="Courier New"/>
                <w:sz w:val="16"/>
              </w:rPr>
              <w:t>true</w:t>
            </w:r>
          </w:p>
        </w:tc>
      </w:tr>
      <w:tr w:rsidR="008A4EB6" w14:paraId="6DDB301F" w14:textId="77777777" w:rsidTr="005D41D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hRule="exact" w:val="325"/>
        </w:trPr>
        <w:tc>
          <w:tcPr>
            <w:tcW w:w="1031" w:type="dxa"/>
            <w:vMerge w:val="restart"/>
          </w:tcPr>
          <w:p w14:paraId="7C2C58BA"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Used</w:t>
            </w:r>
            <w:r>
              <w:rPr>
                <w:rFonts w:ascii="Times New Roman"/>
                <w:spacing w:val="-4"/>
                <w:sz w:val="16"/>
              </w:rPr>
              <w:t xml:space="preserve"> </w:t>
            </w:r>
            <w:r>
              <w:rPr>
                <w:rFonts w:ascii="Times New Roman"/>
                <w:sz w:val="16"/>
              </w:rPr>
              <w:t>by</w:t>
            </w:r>
          </w:p>
        </w:tc>
        <w:tc>
          <w:tcPr>
            <w:tcW w:w="8571" w:type="dxa"/>
            <w:gridSpan w:val="3"/>
          </w:tcPr>
          <w:p w14:paraId="4C54D77A" w14:textId="77777777" w:rsidR="008A4EB6" w:rsidRDefault="008A4EB6" w:rsidP="005D41D7">
            <w:pPr>
              <w:pStyle w:val="TableParagraph"/>
              <w:tabs>
                <w:tab w:val="left" w:pos="1773"/>
              </w:tabs>
              <w:spacing w:before="67"/>
              <w:ind w:left="77"/>
              <w:rPr>
                <w:rFonts w:ascii="Times New Roman" w:eastAsia="Times New Roman" w:hAnsi="Times New Roman" w:cs="Times New Roman"/>
                <w:sz w:val="16"/>
                <w:szCs w:val="16"/>
              </w:rPr>
            </w:pPr>
            <w:r>
              <w:rPr>
                <w:rFonts w:ascii="Times New Roman"/>
                <w:w w:val="95"/>
                <w:sz w:val="16"/>
              </w:rPr>
              <w:t>Element</w:t>
            </w:r>
            <w:r>
              <w:rPr>
                <w:rFonts w:ascii="Times New Roman"/>
                <w:w w:val="95"/>
                <w:sz w:val="16"/>
              </w:rPr>
              <w:tab/>
            </w:r>
            <w:r>
              <w:rPr>
                <w:rFonts w:ascii="Times New Roman"/>
                <w:sz w:val="16"/>
              </w:rPr>
              <w:t>FeatureType</w:t>
            </w:r>
          </w:p>
        </w:tc>
      </w:tr>
      <w:tr w:rsidR="008A4EB6" w14:paraId="5A29F21E" w14:textId="77777777" w:rsidTr="001671EC">
        <w:tblPrEx>
          <w:tblW w:w="0" w:type="auto"/>
          <w:tblInd w:w="2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1E0" w:firstRow="1" w:lastRow="1" w:firstColumn="1" w:lastColumn="1" w:noHBand="0" w:noVBand="0"/>
          <w:tblPrExChange w:id="1903" w:author="Jason Rhee" w:date="2024-07-21T22:22:00Z" w16du:dateUtc="2024-07-21T12:22:00Z">
            <w:tblPrEx>
              <w:tblW w:w="0" w:type="auto"/>
              <w:tblInd w:w="2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1E0" w:firstRow="1" w:lastRow="1" w:firstColumn="1" w:lastColumn="1" w:noHBand="0" w:noVBand="0"/>
            </w:tblPrEx>
          </w:tblPrExChange>
        </w:tblPrEx>
        <w:trPr>
          <w:trHeight w:hRule="exact" w:val="594"/>
          <w:trPrChange w:id="1904" w:author="Jason Rhee" w:date="2024-07-21T22:22:00Z" w16du:dateUtc="2024-07-21T12:22:00Z">
            <w:trPr>
              <w:gridAfter w:val="0"/>
              <w:trHeight w:hRule="exact" w:val="511"/>
            </w:trPr>
          </w:trPrChange>
        </w:trPr>
        <w:tc>
          <w:tcPr>
            <w:tcW w:w="1031" w:type="dxa"/>
            <w:vMerge/>
            <w:tcPrChange w:id="1905" w:author="Jason Rhee" w:date="2024-07-21T22:22:00Z" w16du:dateUtc="2024-07-21T12:22:00Z">
              <w:tcPr>
                <w:tcW w:w="1031" w:type="dxa"/>
                <w:gridSpan w:val="2"/>
                <w:vMerge/>
              </w:tcPr>
            </w:tcPrChange>
          </w:tcPr>
          <w:p w14:paraId="0CD1F613" w14:textId="77777777" w:rsidR="008A4EB6" w:rsidRDefault="008A4EB6" w:rsidP="005D41D7"/>
        </w:tc>
        <w:tc>
          <w:tcPr>
            <w:tcW w:w="8571" w:type="dxa"/>
            <w:gridSpan w:val="3"/>
            <w:tcPrChange w:id="1906" w:author="Jason Rhee" w:date="2024-07-21T22:22:00Z" w16du:dateUtc="2024-07-21T12:22:00Z">
              <w:tcPr>
                <w:tcW w:w="8571" w:type="dxa"/>
                <w:gridSpan w:val="4"/>
              </w:tcPr>
            </w:tcPrChange>
          </w:tcPr>
          <w:p w14:paraId="6DD9DE16" w14:textId="7989ADCE" w:rsidR="008A4EB6" w:rsidRDefault="008A4EB6" w:rsidP="005D41D7">
            <w:pPr>
              <w:pStyle w:val="TableParagraph"/>
              <w:tabs>
                <w:tab w:val="left" w:pos="1773"/>
              </w:tabs>
              <w:spacing w:before="25" w:line="250" w:lineRule="auto"/>
              <w:ind w:left="1773" w:right="294" w:hanging="1697"/>
              <w:rPr>
                <w:rFonts w:ascii="Times New Roman" w:eastAsia="Times New Roman" w:hAnsi="Times New Roman" w:cs="Times New Roman"/>
                <w:sz w:val="16"/>
                <w:szCs w:val="16"/>
              </w:rPr>
            </w:pPr>
            <w:r>
              <w:rPr>
                <w:rFonts w:ascii="Times New Roman"/>
                <w:sz w:val="16"/>
              </w:rPr>
              <w:t>Complex</w:t>
            </w:r>
            <w:r>
              <w:rPr>
                <w:rFonts w:ascii="Times New Roman"/>
                <w:spacing w:val="-6"/>
                <w:sz w:val="16"/>
              </w:rPr>
              <w:t xml:space="preserve"> </w:t>
            </w:r>
            <w:r>
              <w:rPr>
                <w:rFonts w:ascii="Times New Roman"/>
                <w:spacing w:val="-3"/>
                <w:sz w:val="16"/>
              </w:rPr>
              <w:t>Types</w:t>
            </w:r>
            <w:r>
              <w:rPr>
                <w:rFonts w:ascii="Times New Roman"/>
                <w:spacing w:val="-3"/>
                <w:sz w:val="16"/>
              </w:rPr>
              <w:tab/>
            </w:r>
            <w:r>
              <w:fldChar w:fldCharType="begin"/>
            </w:r>
            <w:r>
              <w:instrText>HYPERLINK \l "_bookmark11"</w:instrText>
            </w:r>
            <w:r>
              <w:fldChar w:fldCharType="separate"/>
            </w:r>
            <w:r>
              <w:rPr>
                <w:rFonts w:ascii="Times New Roman"/>
                <w:w w:val="95"/>
                <w:sz w:val="16"/>
              </w:rPr>
              <w:t>UnderKeelClearanceAlmostNonNavigableAreaType</w:t>
            </w:r>
            <w:r>
              <w:rPr>
                <w:rFonts w:ascii="Times New Roman"/>
                <w:w w:val="95"/>
                <w:sz w:val="16"/>
              </w:rPr>
              <w:fldChar w:fldCharType="end"/>
            </w:r>
            <w:r>
              <w:rPr>
                <w:rFonts w:ascii="Times New Roman"/>
                <w:w w:val="95"/>
                <w:sz w:val="16"/>
              </w:rPr>
              <w:t xml:space="preserve">,   </w:t>
            </w:r>
            <w:r>
              <w:rPr>
                <w:rFonts w:ascii="Times New Roman"/>
                <w:spacing w:val="17"/>
                <w:w w:val="95"/>
                <w:sz w:val="16"/>
              </w:rPr>
              <w:t xml:space="preserve"> </w:t>
            </w:r>
            <w:r>
              <w:fldChar w:fldCharType="begin"/>
            </w:r>
            <w:r>
              <w:instrText>HYPERLINK \l "_bookmark12"</w:instrText>
            </w:r>
            <w:r>
              <w:fldChar w:fldCharType="separate"/>
            </w:r>
            <w:r>
              <w:rPr>
                <w:rFonts w:ascii="Times New Roman"/>
                <w:w w:val="95"/>
                <w:sz w:val="16"/>
              </w:rPr>
              <w:t>UnderKeelClearanceControlPointType</w:t>
            </w:r>
            <w:r>
              <w:rPr>
                <w:rFonts w:ascii="Times New Roman"/>
                <w:w w:val="95"/>
                <w:sz w:val="16"/>
              </w:rPr>
              <w:fldChar w:fldCharType="end"/>
            </w:r>
            <w:r>
              <w:rPr>
                <w:rFonts w:ascii="Times New Roman"/>
                <w:w w:val="95"/>
                <w:sz w:val="16"/>
              </w:rPr>
              <w:t xml:space="preserve">,   </w:t>
            </w:r>
            <w:r>
              <w:rPr>
                <w:rFonts w:ascii="Times New Roman"/>
                <w:spacing w:val="17"/>
                <w:w w:val="95"/>
                <w:sz w:val="16"/>
              </w:rPr>
              <w:t xml:space="preserve"> </w:t>
            </w:r>
            <w:r>
              <w:fldChar w:fldCharType="begin"/>
            </w:r>
            <w:r>
              <w:instrText>HYPERLINK \l "_bookmark10"</w:instrText>
            </w:r>
            <w:r>
              <w:fldChar w:fldCharType="separate"/>
            </w:r>
            <w:r>
              <w:rPr>
                <w:rFonts w:ascii="Times New Roman"/>
                <w:w w:val="95"/>
                <w:sz w:val="16"/>
              </w:rPr>
              <w:t>Under-</w:t>
            </w:r>
            <w:r>
              <w:rPr>
                <w:rFonts w:ascii="Times New Roman"/>
                <w:w w:val="95"/>
                <w:sz w:val="16"/>
              </w:rPr>
              <w:fldChar w:fldCharType="end"/>
            </w:r>
            <w:r>
              <w:rPr>
                <w:rFonts w:ascii="Times New Roman"/>
                <w:spacing w:val="23"/>
                <w:w w:val="99"/>
                <w:sz w:val="16"/>
              </w:rPr>
              <w:t xml:space="preserve"> </w:t>
            </w:r>
            <w:r>
              <w:fldChar w:fldCharType="begin"/>
            </w:r>
            <w:r>
              <w:instrText>HYPERLINK \l "_bookmark10"</w:instrText>
            </w:r>
            <w:r>
              <w:fldChar w:fldCharType="separate"/>
            </w:r>
            <w:r>
              <w:rPr>
                <w:rFonts w:ascii="Times New Roman"/>
                <w:w w:val="95"/>
                <w:sz w:val="16"/>
              </w:rPr>
              <w:t>KeelClearanceNonNavigableAreaType</w:t>
            </w:r>
            <w:r>
              <w:rPr>
                <w:rFonts w:ascii="Times New Roman"/>
                <w:w w:val="95"/>
                <w:sz w:val="16"/>
              </w:rPr>
              <w:fldChar w:fldCharType="end"/>
            </w:r>
            <w:ins w:id="1907" w:author="Jason Rhee" w:date="2024-07-21T22:22:00Z" w16du:dateUtc="2024-07-21T12:22:00Z">
              <w:r w:rsidR="001671EC">
                <w:rPr>
                  <w:rFonts w:ascii="Times New Roman"/>
                  <w:w w:val="95"/>
                  <w:sz w:val="16"/>
                </w:rPr>
                <w:t xml:space="preserve">,    </w:t>
              </w:r>
              <w:r w:rsidR="001671EC">
                <w:rPr>
                  <w:rFonts w:ascii="Times New Roman"/>
                  <w:spacing w:val="30"/>
                  <w:w w:val="95"/>
                  <w:sz w:val="16"/>
                </w:rPr>
                <w:t xml:space="preserve"> </w:t>
              </w:r>
              <w:r w:rsidR="001671EC">
                <w:fldChar w:fldCharType="begin"/>
              </w:r>
              <w:r w:rsidR="001671EC">
                <w:instrText>HYPERLINK \l "_bookmark9"</w:instrText>
              </w:r>
              <w:r w:rsidR="001671EC">
                <w:fldChar w:fldCharType="separate"/>
              </w:r>
              <w:r w:rsidR="001671EC">
                <w:rPr>
                  <w:rFonts w:ascii="Times New Roman"/>
                  <w:w w:val="95"/>
                  <w:sz w:val="16"/>
                </w:rPr>
                <w:t>UnderKeelClearancePlan</w:t>
              </w:r>
              <w:r w:rsidR="001671EC">
                <w:rPr>
                  <w:rFonts w:ascii="Times New Roman" w:eastAsiaTheme="minorEastAsia" w:hint="eastAsia"/>
                  <w:w w:val="95"/>
                  <w:sz w:val="16"/>
                  <w:lang w:eastAsia="ko-KR"/>
                </w:rPr>
                <w:t>Area</w:t>
              </w:r>
              <w:r w:rsidR="001671EC">
                <w:rPr>
                  <w:rFonts w:ascii="Times New Roman"/>
                  <w:w w:val="95"/>
                  <w:sz w:val="16"/>
                </w:rPr>
                <w:t>Type</w:t>
              </w:r>
              <w:r w:rsidR="001671EC">
                <w:rPr>
                  <w:rFonts w:ascii="Times New Roman"/>
                  <w:w w:val="95"/>
                  <w:sz w:val="16"/>
                </w:rPr>
                <w:fldChar w:fldCharType="end"/>
              </w:r>
            </w:ins>
            <w:r>
              <w:rPr>
                <w:rFonts w:ascii="Times New Roman"/>
                <w:w w:val="95"/>
                <w:sz w:val="16"/>
              </w:rPr>
              <w:t xml:space="preserve">,    </w:t>
            </w:r>
            <w:r>
              <w:rPr>
                <w:rFonts w:ascii="Times New Roman"/>
                <w:spacing w:val="30"/>
                <w:w w:val="95"/>
                <w:sz w:val="16"/>
              </w:rPr>
              <w:t xml:space="preserve"> </w:t>
            </w:r>
            <w:r>
              <w:fldChar w:fldCharType="begin"/>
            </w:r>
            <w:r>
              <w:instrText>HYPERLINK \l "_bookmark9"</w:instrText>
            </w:r>
            <w:r>
              <w:fldChar w:fldCharType="separate"/>
            </w:r>
            <w:r>
              <w:rPr>
                <w:rFonts w:ascii="Times New Roman"/>
                <w:w w:val="95"/>
                <w:sz w:val="16"/>
              </w:rPr>
              <w:t>UnderKeelClearancePlanType</w:t>
            </w:r>
            <w:r>
              <w:rPr>
                <w:rFonts w:ascii="Times New Roman"/>
                <w:w w:val="95"/>
                <w:sz w:val="16"/>
              </w:rPr>
              <w:fldChar w:fldCharType="end"/>
            </w:r>
          </w:p>
        </w:tc>
      </w:tr>
      <w:tr w:rsidR="008A4EB6" w14:paraId="2EAC8A28" w14:textId="77777777" w:rsidTr="005D41D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hRule="exact" w:val="287"/>
        </w:trPr>
        <w:tc>
          <w:tcPr>
            <w:tcW w:w="1031" w:type="dxa"/>
          </w:tcPr>
          <w:p w14:paraId="163A5A1E"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Model</w:t>
            </w:r>
          </w:p>
        </w:tc>
        <w:tc>
          <w:tcPr>
            <w:tcW w:w="8571" w:type="dxa"/>
            <w:gridSpan w:val="3"/>
          </w:tcPr>
          <w:p w14:paraId="579FF5FB"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gml:boundedBy{0,1}</w:t>
            </w:r>
            <w:r>
              <w:rPr>
                <w:rFonts w:ascii="Times New Roman"/>
                <w:spacing w:val="-10"/>
                <w:sz w:val="16"/>
              </w:rPr>
              <w:t xml:space="preserve"> </w:t>
            </w:r>
            <w:r>
              <w:rPr>
                <w:rFonts w:ascii="Times New Roman"/>
                <w:sz w:val="16"/>
              </w:rPr>
              <w:t>,</w:t>
            </w:r>
            <w:r>
              <w:rPr>
                <w:rFonts w:ascii="Times New Roman"/>
                <w:spacing w:val="-9"/>
                <w:sz w:val="16"/>
              </w:rPr>
              <w:t xml:space="preserve"> </w:t>
            </w:r>
            <w:r>
              <w:rPr>
                <w:rFonts w:ascii="Times New Roman"/>
                <w:sz w:val="16"/>
              </w:rPr>
              <w:t>featureObjectIdentifier{0,1}</w:t>
            </w:r>
            <w:r>
              <w:rPr>
                <w:rFonts w:ascii="Times New Roman"/>
                <w:spacing w:val="-10"/>
                <w:sz w:val="16"/>
              </w:rPr>
              <w:t xml:space="preserve"> </w:t>
            </w:r>
            <w:r>
              <w:rPr>
                <w:rFonts w:ascii="Times New Roman"/>
                <w:sz w:val="16"/>
              </w:rPr>
              <w:t>,</w:t>
            </w:r>
            <w:r>
              <w:rPr>
                <w:rFonts w:ascii="Times New Roman"/>
                <w:spacing w:val="-9"/>
                <w:sz w:val="16"/>
              </w:rPr>
              <w:t xml:space="preserve"> </w:t>
            </w:r>
            <w:r>
              <w:rPr>
                <w:rFonts w:ascii="Times New Roman"/>
                <w:sz w:val="16"/>
              </w:rPr>
              <w:t>informationAssociation*</w:t>
            </w:r>
            <w:r>
              <w:rPr>
                <w:rFonts w:ascii="Times New Roman"/>
                <w:spacing w:val="-10"/>
                <w:sz w:val="16"/>
              </w:rPr>
              <w:t xml:space="preserve"> </w:t>
            </w:r>
            <w:r>
              <w:rPr>
                <w:rFonts w:ascii="Times New Roman"/>
                <w:sz w:val="16"/>
              </w:rPr>
              <w:t>,</w:t>
            </w:r>
            <w:r>
              <w:rPr>
                <w:rFonts w:ascii="Times New Roman"/>
                <w:spacing w:val="-9"/>
                <w:sz w:val="16"/>
              </w:rPr>
              <w:t xml:space="preserve"> </w:t>
            </w:r>
            <w:r>
              <w:rPr>
                <w:rFonts w:ascii="Times New Roman"/>
                <w:sz w:val="16"/>
              </w:rPr>
              <w:t>featureAssociation*</w:t>
            </w:r>
            <w:r>
              <w:rPr>
                <w:rFonts w:ascii="Times New Roman"/>
                <w:spacing w:val="-10"/>
                <w:sz w:val="16"/>
              </w:rPr>
              <w:t xml:space="preserve"> </w:t>
            </w:r>
            <w:r>
              <w:rPr>
                <w:rFonts w:ascii="Times New Roman"/>
                <w:sz w:val="16"/>
              </w:rPr>
              <w:t>,</w:t>
            </w:r>
            <w:r>
              <w:rPr>
                <w:rFonts w:ascii="Times New Roman"/>
                <w:spacing w:val="-9"/>
                <w:sz w:val="16"/>
              </w:rPr>
              <w:t xml:space="preserve"> </w:t>
            </w:r>
            <w:r>
              <w:rPr>
                <w:rFonts w:ascii="Times New Roman"/>
                <w:sz w:val="16"/>
              </w:rPr>
              <w:t>invFeatureAssociation*</w:t>
            </w:r>
          </w:p>
        </w:tc>
      </w:tr>
      <w:tr w:rsidR="008A4EB6" w14:paraId="506614C9" w14:textId="77777777" w:rsidTr="005D41D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hRule="exact" w:val="277"/>
        </w:trPr>
        <w:tc>
          <w:tcPr>
            <w:tcW w:w="1031" w:type="dxa"/>
          </w:tcPr>
          <w:p w14:paraId="2C3CF08E"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Children</w:t>
            </w:r>
          </w:p>
        </w:tc>
        <w:tc>
          <w:tcPr>
            <w:tcW w:w="8571" w:type="dxa"/>
            <w:gridSpan w:val="3"/>
          </w:tcPr>
          <w:p w14:paraId="38E55120" w14:textId="77777777" w:rsidR="008A4EB6" w:rsidRDefault="008A4EB6" w:rsidP="005D41D7">
            <w:pPr>
              <w:pStyle w:val="TableParagraph"/>
              <w:spacing w:before="22"/>
              <w:ind w:left="37"/>
              <w:rPr>
                <w:rFonts w:ascii="Times New Roman" w:eastAsia="Times New Roman" w:hAnsi="Times New Roman" w:cs="Times New Roman"/>
                <w:sz w:val="16"/>
                <w:szCs w:val="16"/>
              </w:rPr>
            </w:pPr>
            <w:r>
              <w:rPr>
                <w:rFonts w:ascii="Times New Roman"/>
                <w:sz w:val="16"/>
              </w:rPr>
              <w:t>featureAssociation,</w:t>
            </w:r>
            <w:r>
              <w:rPr>
                <w:rFonts w:ascii="Times New Roman"/>
                <w:spacing w:val="-17"/>
                <w:sz w:val="16"/>
              </w:rPr>
              <w:t xml:space="preserve"> </w:t>
            </w:r>
            <w:r>
              <w:rPr>
                <w:rFonts w:ascii="Times New Roman"/>
                <w:sz w:val="16"/>
              </w:rPr>
              <w:t>featureObjectIdentifier,</w:t>
            </w:r>
            <w:r>
              <w:rPr>
                <w:rFonts w:ascii="Times New Roman"/>
                <w:spacing w:val="-18"/>
                <w:sz w:val="16"/>
              </w:rPr>
              <w:t xml:space="preserve"> </w:t>
            </w:r>
            <w:r>
              <w:rPr>
                <w:rFonts w:ascii="Times New Roman"/>
                <w:sz w:val="16"/>
              </w:rPr>
              <w:t>gml:boundedBy,</w:t>
            </w:r>
            <w:r>
              <w:rPr>
                <w:rFonts w:ascii="Times New Roman"/>
                <w:spacing w:val="-17"/>
                <w:sz w:val="16"/>
              </w:rPr>
              <w:t xml:space="preserve"> </w:t>
            </w:r>
            <w:r>
              <w:rPr>
                <w:rFonts w:ascii="Times New Roman"/>
                <w:sz w:val="16"/>
              </w:rPr>
              <w:t>informationAssociation,</w:t>
            </w:r>
            <w:r>
              <w:rPr>
                <w:rFonts w:ascii="Times New Roman"/>
                <w:spacing w:val="-17"/>
                <w:sz w:val="16"/>
              </w:rPr>
              <w:t xml:space="preserve"> </w:t>
            </w:r>
            <w:r>
              <w:rPr>
                <w:rFonts w:ascii="Times New Roman"/>
                <w:sz w:val="16"/>
              </w:rPr>
              <w:t>invFeatureAssociation</w:t>
            </w:r>
          </w:p>
        </w:tc>
      </w:tr>
      <w:tr w:rsidR="008A4EB6" w14:paraId="49AE8B46" w14:textId="77777777" w:rsidTr="005D41D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hRule="exact" w:val="322"/>
        </w:trPr>
        <w:tc>
          <w:tcPr>
            <w:tcW w:w="1031" w:type="dxa"/>
            <w:vMerge w:val="restart"/>
          </w:tcPr>
          <w:p w14:paraId="77384CE4"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Attributes</w:t>
            </w:r>
          </w:p>
        </w:tc>
        <w:tc>
          <w:tcPr>
            <w:tcW w:w="2166" w:type="dxa"/>
          </w:tcPr>
          <w:p w14:paraId="45EAB9EB" w14:textId="77777777" w:rsidR="008A4EB6" w:rsidRDefault="008A4EB6" w:rsidP="005D41D7">
            <w:pPr>
              <w:pStyle w:val="TableParagraph"/>
              <w:spacing w:before="66"/>
              <w:ind w:left="77"/>
              <w:rPr>
                <w:rFonts w:ascii="Times New Roman" w:eastAsia="Times New Roman" w:hAnsi="Times New Roman" w:cs="Times New Roman"/>
                <w:sz w:val="16"/>
                <w:szCs w:val="16"/>
              </w:rPr>
            </w:pPr>
            <w:r>
              <w:rPr>
                <w:rFonts w:ascii="Times New Roman"/>
                <w:b/>
                <w:sz w:val="16"/>
              </w:rPr>
              <w:t>QName</w:t>
            </w:r>
          </w:p>
        </w:tc>
        <w:tc>
          <w:tcPr>
            <w:tcW w:w="2116" w:type="dxa"/>
          </w:tcPr>
          <w:p w14:paraId="58EB4635" w14:textId="77777777" w:rsidR="008A4EB6" w:rsidRDefault="008A4EB6" w:rsidP="005D41D7">
            <w:pPr>
              <w:pStyle w:val="TableParagraph"/>
              <w:spacing w:before="66"/>
              <w:ind w:left="37"/>
              <w:rPr>
                <w:rFonts w:ascii="Times New Roman" w:eastAsia="Times New Roman" w:hAnsi="Times New Roman" w:cs="Times New Roman"/>
                <w:sz w:val="16"/>
                <w:szCs w:val="16"/>
              </w:rPr>
            </w:pPr>
            <w:r>
              <w:rPr>
                <w:rFonts w:ascii="Times New Roman"/>
                <w:b/>
                <w:spacing w:val="-3"/>
                <w:sz w:val="16"/>
              </w:rPr>
              <w:t>Type</w:t>
            </w:r>
          </w:p>
        </w:tc>
        <w:tc>
          <w:tcPr>
            <w:tcW w:w="4289" w:type="dxa"/>
          </w:tcPr>
          <w:p w14:paraId="54F1574A" w14:textId="77777777" w:rsidR="008A4EB6" w:rsidRDefault="008A4EB6" w:rsidP="005D41D7">
            <w:pPr>
              <w:pStyle w:val="TableParagraph"/>
              <w:spacing w:before="66"/>
              <w:ind w:left="42"/>
              <w:rPr>
                <w:rFonts w:ascii="Times New Roman" w:eastAsia="Times New Roman" w:hAnsi="Times New Roman" w:cs="Times New Roman"/>
                <w:sz w:val="16"/>
                <w:szCs w:val="16"/>
              </w:rPr>
            </w:pPr>
            <w:r>
              <w:rPr>
                <w:rFonts w:ascii="Times New Roman"/>
                <w:b/>
                <w:sz w:val="16"/>
              </w:rPr>
              <w:t>Use</w:t>
            </w:r>
          </w:p>
        </w:tc>
      </w:tr>
      <w:tr w:rsidR="008A4EB6" w14:paraId="00E799D7" w14:textId="77777777" w:rsidTr="005D41D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hRule="exact" w:val="287"/>
        </w:trPr>
        <w:tc>
          <w:tcPr>
            <w:tcW w:w="1031" w:type="dxa"/>
            <w:vMerge/>
          </w:tcPr>
          <w:p w14:paraId="4821CAA8" w14:textId="77777777" w:rsidR="008A4EB6" w:rsidRDefault="008A4EB6" w:rsidP="005D41D7"/>
        </w:tc>
        <w:tc>
          <w:tcPr>
            <w:tcW w:w="2166" w:type="dxa"/>
          </w:tcPr>
          <w:p w14:paraId="53685AC8" w14:textId="77777777" w:rsidR="008A4EB6" w:rsidRDefault="008A4EB6" w:rsidP="005D41D7">
            <w:pPr>
              <w:pStyle w:val="TableParagraph"/>
              <w:spacing w:before="27"/>
              <w:ind w:left="77"/>
              <w:rPr>
                <w:rFonts w:ascii="Times New Roman" w:eastAsia="Times New Roman" w:hAnsi="Times New Roman" w:cs="Times New Roman"/>
                <w:sz w:val="16"/>
                <w:szCs w:val="16"/>
              </w:rPr>
            </w:pPr>
            <w:r>
              <w:rPr>
                <w:rFonts w:ascii="Times New Roman"/>
                <w:b/>
                <w:sz w:val="16"/>
              </w:rPr>
              <w:t>gml:id</w:t>
            </w:r>
          </w:p>
        </w:tc>
        <w:tc>
          <w:tcPr>
            <w:tcW w:w="2116" w:type="dxa"/>
            <w:tcBorders>
              <w:bottom w:val="single" w:sz="4" w:space="0" w:color="auto"/>
            </w:tcBorders>
          </w:tcPr>
          <w:p w14:paraId="656F9CFF"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ID</w:t>
            </w:r>
          </w:p>
        </w:tc>
        <w:tc>
          <w:tcPr>
            <w:tcW w:w="4289" w:type="dxa"/>
            <w:tcBorders>
              <w:bottom w:val="single" w:sz="4" w:space="0" w:color="auto"/>
            </w:tcBorders>
          </w:tcPr>
          <w:p w14:paraId="05E6C386" w14:textId="77777777" w:rsidR="008A4EB6" w:rsidRDefault="008A4EB6" w:rsidP="005D41D7">
            <w:pPr>
              <w:pStyle w:val="TableParagraph"/>
              <w:spacing w:before="32"/>
              <w:ind w:left="42"/>
              <w:rPr>
                <w:rFonts w:ascii="Times New Roman" w:eastAsia="Times New Roman" w:hAnsi="Times New Roman" w:cs="Times New Roman"/>
                <w:sz w:val="16"/>
                <w:szCs w:val="16"/>
              </w:rPr>
            </w:pPr>
            <w:r>
              <w:rPr>
                <w:rFonts w:ascii="Times New Roman"/>
                <w:sz w:val="16"/>
              </w:rPr>
              <w:t>required</w:t>
            </w:r>
          </w:p>
        </w:tc>
      </w:tr>
      <w:tr w:rsidR="008A4EB6" w14:paraId="72926784" w14:textId="77777777" w:rsidTr="005D41D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hRule="exact" w:val="813"/>
        </w:trPr>
        <w:tc>
          <w:tcPr>
            <w:tcW w:w="1031" w:type="dxa"/>
            <w:vMerge/>
          </w:tcPr>
          <w:p w14:paraId="50057C62" w14:textId="77777777" w:rsidR="008A4EB6" w:rsidRDefault="008A4EB6" w:rsidP="005D41D7"/>
        </w:tc>
        <w:tc>
          <w:tcPr>
            <w:tcW w:w="2166" w:type="dxa"/>
            <w:tcBorders>
              <w:right w:val="single" w:sz="4" w:space="0" w:color="auto"/>
            </w:tcBorders>
          </w:tcPr>
          <w:p w14:paraId="7D81AD0A" w14:textId="77777777" w:rsidR="008A4EB6" w:rsidRDefault="008A4EB6" w:rsidP="005D41D7"/>
        </w:tc>
        <w:tc>
          <w:tcPr>
            <w:tcW w:w="6405" w:type="dxa"/>
            <w:gridSpan w:val="2"/>
            <w:tcBorders>
              <w:top w:val="single" w:sz="4" w:space="0" w:color="auto"/>
              <w:left w:val="single" w:sz="4" w:space="0" w:color="auto"/>
              <w:bottom w:val="single" w:sz="4" w:space="0" w:color="auto"/>
              <w:right w:val="single" w:sz="4" w:space="0" w:color="auto"/>
            </w:tcBorders>
          </w:tcPr>
          <w:p w14:paraId="72D86472" w14:textId="77777777" w:rsidR="008A4EB6" w:rsidRDefault="008A4EB6" w:rsidP="005D41D7">
            <w:pPr>
              <w:pStyle w:val="TableParagraph"/>
              <w:spacing w:before="43" w:line="254" w:lineRule="auto"/>
              <w:ind w:left="121" w:right="306" w:hanging="84"/>
              <w:rPr>
                <w:rFonts w:ascii="Courier New" w:eastAsia="Courier New" w:hAnsi="Courier New" w:cs="Courier New"/>
                <w:sz w:val="14"/>
                <w:szCs w:val="14"/>
              </w:rPr>
            </w:pPr>
            <w:r>
              <w:rPr>
                <w:rFonts w:ascii="Courier New"/>
                <w:sz w:val="14"/>
              </w:rPr>
              <w:t>The attribute gml:id supports provision of a handle for the XML element representing a GML Object. Its use is mandatory for all GML objects. It is of XML type ID, so is constrained to be unique in the XML document within which it occurs.</w:t>
            </w:r>
          </w:p>
        </w:tc>
      </w:tr>
    </w:tbl>
    <w:p w14:paraId="759A27C3" w14:textId="77777777" w:rsidR="008A4EB6" w:rsidRDefault="008A4EB6" w:rsidP="008A4EB6">
      <w:pPr>
        <w:rPr>
          <w:rFonts w:eastAsia="Courier New" w:hAnsi="Courier New"/>
          <w:b/>
          <w:bCs/>
          <w:szCs w:val="20"/>
        </w:rPr>
      </w:pPr>
      <w:bookmarkStart w:id="1908" w:name="Complex_Type_UnderKeelClearancePlanType"/>
      <w:bookmarkStart w:id="1909" w:name="_bookmark9"/>
      <w:bookmarkEnd w:id="1908"/>
      <w:bookmarkEnd w:id="1909"/>
      <w:r>
        <w:br w:type="page"/>
      </w:r>
    </w:p>
    <w:p w14:paraId="35F46AF0" w14:textId="4C62689A" w:rsidR="008A4EB6" w:rsidRDefault="008A4EB6" w:rsidP="00716349">
      <w:pPr>
        <w:pStyle w:val="Annex-Heading3"/>
      </w:pPr>
      <w:r>
        <w:lastRenderedPageBreak/>
        <w:t xml:space="preserve">Complex </w:t>
      </w:r>
      <w:r>
        <w:rPr>
          <w:spacing w:val="-4"/>
        </w:rPr>
        <w:t>Type</w:t>
      </w:r>
      <w:r>
        <w:t xml:space="preserve"> —</w:t>
      </w:r>
      <w:r>
        <w:rPr>
          <w:spacing w:val="13"/>
        </w:rPr>
        <w:t xml:space="preserve"> </w:t>
      </w:r>
      <w:r>
        <w:t>UnderKeelClearancePlanType</w:t>
      </w:r>
    </w:p>
    <w:tbl>
      <w:tblPr>
        <w:tblW w:w="9612" w:type="dxa"/>
        <w:tblInd w:w="258" w:type="dxa"/>
        <w:tblLayout w:type="fixed"/>
        <w:tblCellMar>
          <w:left w:w="0" w:type="dxa"/>
          <w:right w:w="0" w:type="dxa"/>
        </w:tblCellMar>
        <w:tblLook w:val="01E0" w:firstRow="1" w:lastRow="1" w:firstColumn="1" w:lastColumn="1" w:noHBand="0" w:noVBand="0"/>
      </w:tblPr>
      <w:tblGrid>
        <w:gridCol w:w="1033"/>
        <w:gridCol w:w="2168"/>
        <w:gridCol w:w="2118"/>
        <w:gridCol w:w="4293"/>
        <w:tblGridChange w:id="1910">
          <w:tblGrid>
            <w:gridCol w:w="5"/>
            <w:gridCol w:w="1028"/>
            <w:gridCol w:w="5"/>
            <w:gridCol w:w="2168"/>
            <w:gridCol w:w="2118"/>
            <w:gridCol w:w="4288"/>
            <w:gridCol w:w="5"/>
          </w:tblGrid>
        </w:tblGridChange>
      </w:tblGrid>
      <w:tr w:rsidR="008A4EB6" w14:paraId="68E00482" w14:textId="77777777" w:rsidTr="00892285">
        <w:trPr>
          <w:trHeight w:hRule="exact" w:val="280"/>
        </w:trPr>
        <w:tc>
          <w:tcPr>
            <w:tcW w:w="1031" w:type="dxa"/>
            <w:tcBorders>
              <w:top w:val="single" w:sz="4" w:space="0" w:color="000000"/>
              <w:left w:val="single" w:sz="4" w:space="0" w:color="000000"/>
              <w:bottom w:val="single" w:sz="4" w:space="0" w:color="000000"/>
              <w:right w:val="single" w:sz="4" w:space="0" w:color="000000"/>
            </w:tcBorders>
          </w:tcPr>
          <w:p w14:paraId="7CB73FD7" w14:textId="77777777" w:rsidR="008A4EB6" w:rsidRDefault="008A4EB6" w:rsidP="005D41D7">
            <w:pPr>
              <w:pStyle w:val="TableParagraph"/>
              <w:spacing w:before="25"/>
              <w:ind w:left="40"/>
              <w:rPr>
                <w:rFonts w:ascii="Times New Roman" w:eastAsia="Times New Roman" w:hAnsi="Times New Roman" w:cs="Times New Roman"/>
                <w:sz w:val="16"/>
                <w:szCs w:val="16"/>
              </w:rPr>
            </w:pPr>
            <w:r>
              <w:rPr>
                <w:rFonts w:ascii="Times New Roman"/>
                <w:sz w:val="16"/>
              </w:rPr>
              <w:t>Namespace</w:t>
            </w:r>
          </w:p>
        </w:tc>
        <w:tc>
          <w:tcPr>
            <w:tcW w:w="8570" w:type="dxa"/>
            <w:gridSpan w:val="3"/>
            <w:tcBorders>
              <w:top w:val="single" w:sz="4" w:space="0" w:color="000000"/>
              <w:left w:val="single" w:sz="4" w:space="0" w:color="000000"/>
              <w:bottom w:val="single" w:sz="4" w:space="0" w:color="000000"/>
              <w:right w:val="single" w:sz="4" w:space="0" w:color="000000"/>
            </w:tcBorders>
          </w:tcPr>
          <w:p w14:paraId="1D192653" w14:textId="49B237B3" w:rsidR="008A4EB6" w:rsidRDefault="00000000" w:rsidP="005D41D7">
            <w:pPr>
              <w:pStyle w:val="TableParagraph"/>
              <w:spacing w:before="25"/>
              <w:ind w:left="37"/>
              <w:rPr>
                <w:rFonts w:ascii="Times New Roman" w:eastAsia="Times New Roman" w:hAnsi="Times New Roman" w:cs="Times New Roman"/>
                <w:sz w:val="16"/>
                <w:szCs w:val="16"/>
              </w:rPr>
            </w:pPr>
            <w:hyperlink r:id="rId60">
              <w:r w:rsidR="008A4EB6">
                <w:rPr>
                  <w:rFonts w:ascii="Times New Roman"/>
                  <w:sz w:val="16"/>
                </w:rPr>
                <w:t>http://www.iho.int/</w:t>
              </w:r>
              <w:r w:rsidR="00A31A5F">
                <w:rPr>
                  <w:rFonts w:ascii="Times New Roman"/>
                  <w:sz w:val="16"/>
                </w:rPr>
                <w:t>S129</w:t>
              </w:r>
              <w:r w:rsidR="008A4EB6">
                <w:rPr>
                  <w:rFonts w:ascii="Times New Roman"/>
                  <w:sz w:val="16"/>
                </w:rPr>
                <w:t>/gml/cs0/0.1</w:t>
              </w:r>
            </w:hyperlink>
          </w:p>
        </w:tc>
      </w:tr>
      <w:tr w:rsidR="008A4EB6" w14:paraId="4A24AEEB" w14:textId="77777777" w:rsidTr="00892285">
        <w:trPr>
          <w:trHeight w:hRule="exact" w:val="285"/>
        </w:trPr>
        <w:tc>
          <w:tcPr>
            <w:tcW w:w="1031" w:type="dxa"/>
            <w:tcBorders>
              <w:top w:val="single" w:sz="4" w:space="0" w:color="000000"/>
              <w:left w:val="single" w:sz="4" w:space="0" w:color="000000"/>
              <w:bottom w:val="single" w:sz="4" w:space="0" w:color="000000"/>
              <w:right w:val="single" w:sz="4" w:space="0" w:color="000000"/>
            </w:tcBorders>
          </w:tcPr>
          <w:p w14:paraId="7519DE91"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Annotations</w:t>
            </w:r>
          </w:p>
        </w:tc>
        <w:tc>
          <w:tcPr>
            <w:tcW w:w="8570" w:type="dxa"/>
            <w:gridSpan w:val="3"/>
            <w:tcBorders>
              <w:top w:val="single" w:sz="4" w:space="0" w:color="000000"/>
              <w:left w:val="single" w:sz="4" w:space="0" w:color="000000"/>
              <w:bottom w:val="single" w:sz="4" w:space="0" w:color="000000"/>
              <w:right w:val="single" w:sz="4" w:space="0" w:color="000000"/>
            </w:tcBorders>
          </w:tcPr>
          <w:p w14:paraId="7C7C5DBA" w14:textId="77777777" w:rsidR="008A4EB6" w:rsidRDefault="008A4EB6" w:rsidP="005D41D7">
            <w:pPr>
              <w:pStyle w:val="TableParagraph"/>
              <w:spacing w:before="43"/>
              <w:ind w:left="37"/>
              <w:rPr>
                <w:rFonts w:ascii="Courier New" w:eastAsia="Courier New" w:hAnsi="Courier New" w:cs="Courier New"/>
                <w:sz w:val="14"/>
                <w:szCs w:val="14"/>
              </w:rPr>
            </w:pPr>
            <w:r>
              <w:rPr>
                <w:rFonts w:ascii="Courier New"/>
                <w:sz w:val="14"/>
              </w:rPr>
              <w:t>A UKC plan calculated for a particular vessel, for a particular passage.</w:t>
            </w:r>
          </w:p>
        </w:tc>
      </w:tr>
      <w:tr w:rsidR="00892285" w14:paraId="491D41AC" w14:textId="77777777" w:rsidTr="008F0B5A">
        <w:tblPrEx>
          <w:tblW w:w="9612" w:type="dxa"/>
          <w:tblInd w:w="258" w:type="dxa"/>
          <w:tblLayout w:type="fixed"/>
          <w:tblCellMar>
            <w:left w:w="0" w:type="dxa"/>
            <w:right w:w="0" w:type="dxa"/>
          </w:tblCellMar>
          <w:tblLook w:val="01E0" w:firstRow="1" w:lastRow="1" w:firstColumn="1" w:lastColumn="1" w:noHBand="0" w:noVBand="0"/>
          <w:tblPrExChange w:id="1911" w:author="Jason Rhee" w:date="2024-07-26T13:09:00Z" w16du:dateUtc="2024-07-26T03:09:00Z">
            <w:tblPrEx>
              <w:tblW w:w="9612" w:type="dxa"/>
              <w:tblInd w:w="258" w:type="dxa"/>
              <w:tblLayout w:type="fixed"/>
              <w:tblCellMar>
                <w:left w:w="0" w:type="dxa"/>
                <w:right w:w="0" w:type="dxa"/>
              </w:tblCellMar>
              <w:tblLook w:val="01E0" w:firstRow="1" w:lastRow="1" w:firstColumn="1" w:lastColumn="1" w:noHBand="0" w:noVBand="0"/>
            </w:tblPrEx>
          </w:tblPrExChange>
        </w:tblPrEx>
        <w:trPr>
          <w:trHeight w:val="8594"/>
          <w:trPrChange w:id="1912" w:author="Jason Rhee" w:date="2024-07-26T13:09:00Z" w16du:dateUtc="2024-07-26T03:09:00Z">
            <w:trPr>
              <w:gridAfter w:val="0"/>
            </w:trPr>
          </w:trPrChange>
        </w:trPr>
        <w:tc>
          <w:tcPr>
            <w:tcW w:w="1031" w:type="dxa"/>
            <w:tcBorders>
              <w:top w:val="single" w:sz="4" w:space="0" w:color="000000"/>
              <w:left w:val="single" w:sz="4" w:space="0" w:color="000000"/>
              <w:bottom w:val="single" w:sz="4" w:space="0" w:color="000000"/>
              <w:right w:val="single" w:sz="4" w:space="0" w:color="000000"/>
            </w:tcBorders>
            <w:tcPrChange w:id="1913" w:author="Jason Rhee" w:date="2024-07-26T13:09:00Z" w16du:dateUtc="2024-07-26T03:09:00Z">
              <w:tcPr>
                <w:tcW w:w="1031" w:type="dxa"/>
                <w:gridSpan w:val="2"/>
                <w:tcBorders>
                  <w:top w:val="single" w:sz="4" w:space="0" w:color="000000"/>
                  <w:left w:val="single" w:sz="4" w:space="0" w:color="000000"/>
                  <w:bottom w:val="single" w:sz="4" w:space="0" w:color="000000"/>
                  <w:right w:val="single" w:sz="4" w:space="0" w:color="000000"/>
                </w:tcBorders>
              </w:tcPr>
            </w:tcPrChange>
          </w:tcPr>
          <w:p w14:paraId="7108FDD5" w14:textId="026D3ADB" w:rsidR="00892285" w:rsidRDefault="00892285" w:rsidP="005D41D7">
            <w:pPr>
              <w:pStyle w:val="TableParagraph"/>
              <w:spacing w:before="27"/>
              <w:ind w:left="40"/>
              <w:rPr>
                <w:rFonts w:ascii="Times New Roman"/>
                <w:sz w:val="16"/>
              </w:rPr>
            </w:pPr>
            <w:r>
              <w:rPr>
                <w:rFonts w:ascii="Times New Roman"/>
                <w:sz w:val="16"/>
              </w:rPr>
              <w:t>Diagram</w:t>
            </w:r>
          </w:p>
        </w:tc>
        <w:tc>
          <w:tcPr>
            <w:tcW w:w="8570" w:type="dxa"/>
            <w:gridSpan w:val="3"/>
            <w:tcBorders>
              <w:top w:val="single" w:sz="4" w:space="0" w:color="000000"/>
              <w:left w:val="single" w:sz="4" w:space="0" w:color="000000"/>
              <w:bottom w:val="single" w:sz="4" w:space="0" w:color="000000"/>
              <w:right w:val="single" w:sz="4" w:space="0" w:color="000000"/>
            </w:tcBorders>
            <w:tcPrChange w:id="1914" w:author="Jason Rhee" w:date="2024-07-26T13:09:00Z" w16du:dateUtc="2024-07-26T03:09:00Z">
              <w:tcPr>
                <w:tcW w:w="8570" w:type="dxa"/>
                <w:gridSpan w:val="4"/>
                <w:tcBorders>
                  <w:top w:val="single" w:sz="4" w:space="0" w:color="000000"/>
                  <w:left w:val="single" w:sz="4" w:space="0" w:color="000000"/>
                  <w:bottom w:val="single" w:sz="4" w:space="0" w:color="000000"/>
                  <w:right w:val="single" w:sz="4" w:space="0" w:color="000000"/>
                </w:tcBorders>
              </w:tcPr>
            </w:tcPrChange>
          </w:tcPr>
          <w:p w14:paraId="00FEC6CC" w14:textId="46E2D0D3" w:rsidR="00892285" w:rsidRDefault="008F0B5A" w:rsidP="00716349">
            <w:pPr>
              <w:pStyle w:val="TableParagraph"/>
              <w:spacing w:before="43"/>
              <w:ind w:left="37"/>
              <w:jc w:val="center"/>
              <w:rPr>
                <w:rFonts w:ascii="Courier New"/>
                <w:sz w:val="14"/>
              </w:rPr>
            </w:pPr>
            <w:ins w:id="1915" w:author="Jason Rhee" w:date="2024-07-26T13:07:00Z" w16du:dateUtc="2024-07-26T03:07:00Z">
              <w:r>
                <w:rPr>
                  <w:noProof/>
                </w:rPr>
                <w:drawing>
                  <wp:inline distT="0" distB="0" distL="0" distR="0" wp14:anchorId="0671FDB5" wp14:editId="5E1EAE11">
                    <wp:extent cx="3915883" cy="5266267"/>
                    <wp:effectExtent l="0" t="0" r="8890" b="0"/>
                    <wp:docPr id="56180411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924414" cy="5277740"/>
                            </a:xfrm>
                            <a:prstGeom prst="rect">
                              <a:avLst/>
                            </a:prstGeom>
                            <a:noFill/>
                            <a:ln>
                              <a:noFill/>
                            </a:ln>
                          </pic:spPr>
                        </pic:pic>
                      </a:graphicData>
                    </a:graphic>
                  </wp:inline>
                </w:drawing>
              </w:r>
            </w:ins>
            <w:del w:id="1916" w:author="Jason Rhee" w:date="2024-07-25T22:36:00Z" w16du:dateUtc="2024-07-25T12:36:00Z">
              <w:r w:rsidR="003C10C7" w:rsidDel="00A011ED">
                <w:rPr>
                  <w:noProof/>
                </w:rPr>
                <w:drawing>
                  <wp:inline distT="0" distB="0" distL="0" distR="0" wp14:anchorId="035083A8" wp14:editId="07EC7326">
                    <wp:extent cx="4365266" cy="7022938"/>
                    <wp:effectExtent l="0" t="0" r="0" b="6985"/>
                    <wp:docPr id="45" name="그림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390625" cy="7063736"/>
                            </a:xfrm>
                            <a:prstGeom prst="rect">
                              <a:avLst/>
                            </a:prstGeom>
                          </pic:spPr>
                        </pic:pic>
                      </a:graphicData>
                    </a:graphic>
                  </wp:inline>
                </w:drawing>
              </w:r>
            </w:del>
            <w:ins w:id="1917" w:author="Jason Rhee" w:date="2024-07-25T22:36:00Z" w16du:dateUtc="2024-07-25T12:36:00Z">
              <w:r w:rsidR="00A011ED">
                <w:t xml:space="preserve"> </w:t>
              </w:r>
            </w:ins>
          </w:p>
        </w:tc>
      </w:tr>
      <w:tr w:rsidR="008A4EB6" w14:paraId="2133E202" w14:textId="77777777" w:rsidTr="0089228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hRule="exact" w:val="275"/>
        </w:trPr>
        <w:tc>
          <w:tcPr>
            <w:tcW w:w="1031" w:type="dxa"/>
          </w:tcPr>
          <w:p w14:paraId="4CA951FC" w14:textId="77777777" w:rsidR="008A4EB6" w:rsidRDefault="008A4EB6" w:rsidP="005D41D7">
            <w:pPr>
              <w:pStyle w:val="TableParagraph"/>
              <w:spacing w:before="25"/>
              <w:ind w:left="40"/>
              <w:rPr>
                <w:rFonts w:ascii="Times New Roman" w:eastAsia="Times New Roman" w:hAnsi="Times New Roman" w:cs="Times New Roman"/>
                <w:sz w:val="16"/>
                <w:szCs w:val="16"/>
              </w:rPr>
            </w:pPr>
            <w:r>
              <w:rPr>
                <w:rFonts w:ascii="Times New Roman"/>
                <w:spacing w:val="-3"/>
                <w:sz w:val="16"/>
              </w:rPr>
              <w:t>Type</w:t>
            </w:r>
          </w:p>
        </w:tc>
        <w:tc>
          <w:tcPr>
            <w:tcW w:w="8571" w:type="dxa"/>
            <w:gridSpan w:val="3"/>
          </w:tcPr>
          <w:p w14:paraId="16BB0ECF" w14:textId="77777777" w:rsidR="008A4EB6" w:rsidRDefault="008A4EB6" w:rsidP="005D41D7">
            <w:pPr>
              <w:pStyle w:val="TableParagraph"/>
              <w:spacing w:before="25"/>
              <w:ind w:left="37"/>
              <w:rPr>
                <w:rFonts w:ascii="Times New Roman" w:eastAsia="Times New Roman" w:hAnsi="Times New Roman" w:cs="Times New Roman"/>
                <w:sz w:val="16"/>
                <w:szCs w:val="16"/>
              </w:rPr>
            </w:pPr>
            <w:r>
              <w:rPr>
                <w:rFonts w:ascii="Times New Roman"/>
                <w:sz w:val="16"/>
              </w:rPr>
              <w:t>extension</w:t>
            </w:r>
            <w:r>
              <w:rPr>
                <w:rFonts w:ascii="Times New Roman"/>
                <w:spacing w:val="-8"/>
                <w:sz w:val="16"/>
              </w:rPr>
              <w:t xml:space="preserve"> </w:t>
            </w:r>
            <w:r>
              <w:rPr>
                <w:rFonts w:ascii="Times New Roman"/>
                <w:sz w:val="16"/>
              </w:rPr>
              <w:t>of</w:t>
            </w:r>
            <w:r>
              <w:rPr>
                <w:rFonts w:ascii="Times New Roman"/>
                <w:spacing w:val="-7"/>
                <w:sz w:val="16"/>
              </w:rPr>
              <w:t xml:space="preserve"> </w:t>
            </w:r>
            <w:hyperlink w:anchor="_bookmark8" w:history="1">
              <w:r>
                <w:rPr>
                  <w:rFonts w:ascii="Times New Roman"/>
                  <w:sz w:val="16"/>
                </w:rPr>
                <w:t>FeatureType</w:t>
              </w:r>
            </w:hyperlink>
          </w:p>
        </w:tc>
      </w:tr>
      <w:tr w:rsidR="008A4EB6" w14:paraId="20FA2D36" w14:textId="77777777" w:rsidTr="0089228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hRule="exact" w:val="1690"/>
        </w:trPr>
        <w:tc>
          <w:tcPr>
            <w:tcW w:w="1031" w:type="dxa"/>
          </w:tcPr>
          <w:p w14:paraId="5E723327" w14:textId="77777777" w:rsidR="008A4EB6" w:rsidRDefault="008A4EB6" w:rsidP="005D41D7">
            <w:pPr>
              <w:pStyle w:val="TableParagraph"/>
              <w:spacing w:before="27" w:line="250" w:lineRule="auto"/>
              <w:ind w:left="40" w:right="195"/>
              <w:rPr>
                <w:rFonts w:ascii="Times New Roman" w:eastAsia="Times New Roman" w:hAnsi="Times New Roman" w:cs="Times New Roman"/>
                <w:sz w:val="16"/>
                <w:szCs w:val="16"/>
              </w:rPr>
            </w:pPr>
            <w:r>
              <w:rPr>
                <w:rFonts w:ascii="Times New Roman"/>
                <w:spacing w:val="-3"/>
                <w:sz w:val="16"/>
              </w:rPr>
              <w:t>Type</w:t>
            </w:r>
            <w:r>
              <w:rPr>
                <w:rFonts w:ascii="Times New Roman"/>
                <w:spacing w:val="-4"/>
                <w:sz w:val="16"/>
              </w:rPr>
              <w:t xml:space="preserve"> </w:t>
            </w:r>
            <w:r>
              <w:rPr>
                <w:rFonts w:ascii="Times New Roman"/>
                <w:spacing w:val="-4"/>
                <w:sz w:val="16"/>
              </w:rPr>
              <w:br/>
            </w:r>
            <w:r>
              <w:rPr>
                <w:rFonts w:ascii="Times New Roman"/>
                <w:sz w:val="16"/>
              </w:rPr>
              <w:t>hierarchy</w:t>
            </w:r>
          </w:p>
        </w:tc>
        <w:tc>
          <w:tcPr>
            <w:tcW w:w="8571" w:type="dxa"/>
            <w:gridSpan w:val="3"/>
          </w:tcPr>
          <w:p w14:paraId="5E21437F" w14:textId="77777777" w:rsidR="008A4EB6" w:rsidRDefault="008A4EB6" w:rsidP="00BD70B9">
            <w:pPr>
              <w:pStyle w:val="ListParagraph"/>
              <w:widowControl w:val="0"/>
              <w:numPr>
                <w:ilvl w:val="0"/>
                <w:numId w:val="60"/>
              </w:numPr>
              <w:tabs>
                <w:tab w:val="left" w:pos="198"/>
                <w:tab w:val="num" w:pos="360"/>
              </w:tabs>
              <w:spacing w:before="27" w:after="0" w:line="240" w:lineRule="auto"/>
              <w:jc w:val="left"/>
              <w:rPr>
                <w:rFonts w:ascii="Times New Roman" w:eastAsia="Times New Roman" w:hAnsi="Times New Roman"/>
                <w:sz w:val="16"/>
                <w:szCs w:val="16"/>
              </w:rPr>
            </w:pPr>
            <w:r>
              <w:rPr>
                <w:rFonts w:ascii="Times New Roman"/>
                <w:sz w:val="16"/>
              </w:rPr>
              <w:t>gml:AbstractGMLType</w:t>
            </w:r>
          </w:p>
          <w:p w14:paraId="3D27414B" w14:textId="77777777" w:rsidR="008A4EB6" w:rsidRDefault="008A4EB6" w:rsidP="005D41D7">
            <w:pPr>
              <w:pStyle w:val="TableParagraph"/>
              <w:spacing w:before="7"/>
              <w:rPr>
                <w:rFonts w:ascii="Times New Roman" w:eastAsia="Times New Roman" w:hAnsi="Times New Roman" w:cs="Times New Roman"/>
                <w:sz w:val="14"/>
                <w:szCs w:val="14"/>
              </w:rPr>
            </w:pPr>
          </w:p>
          <w:p w14:paraId="2600B224" w14:textId="77777777" w:rsidR="008A4EB6" w:rsidRDefault="008A4EB6" w:rsidP="00BD70B9">
            <w:pPr>
              <w:pStyle w:val="ListParagraph"/>
              <w:widowControl w:val="0"/>
              <w:numPr>
                <w:ilvl w:val="1"/>
                <w:numId w:val="60"/>
              </w:numPr>
              <w:tabs>
                <w:tab w:val="left" w:pos="358"/>
              </w:tabs>
              <w:spacing w:before="0" w:after="0" w:line="240" w:lineRule="auto"/>
              <w:jc w:val="left"/>
              <w:rPr>
                <w:rFonts w:ascii="Times New Roman" w:eastAsia="Times New Roman" w:hAnsi="Times New Roman"/>
                <w:sz w:val="16"/>
                <w:szCs w:val="16"/>
              </w:rPr>
            </w:pPr>
            <w:r>
              <w:rPr>
                <w:rFonts w:ascii="Times New Roman"/>
                <w:sz w:val="16"/>
              </w:rPr>
              <w:t>gml:AbstractFeatureType</w:t>
            </w:r>
          </w:p>
          <w:p w14:paraId="03BEC508" w14:textId="77777777" w:rsidR="008A4EB6" w:rsidRDefault="008A4EB6" w:rsidP="005D41D7">
            <w:pPr>
              <w:pStyle w:val="TableParagraph"/>
              <w:spacing w:before="7"/>
              <w:rPr>
                <w:rFonts w:ascii="Times New Roman" w:eastAsia="Times New Roman" w:hAnsi="Times New Roman" w:cs="Times New Roman"/>
                <w:sz w:val="14"/>
                <w:szCs w:val="14"/>
              </w:rPr>
            </w:pPr>
          </w:p>
          <w:p w14:paraId="48996EFD" w14:textId="77777777" w:rsidR="008A4EB6" w:rsidRDefault="008A4EB6" w:rsidP="00BD70B9">
            <w:pPr>
              <w:pStyle w:val="ListParagraph"/>
              <w:widowControl w:val="0"/>
              <w:numPr>
                <w:ilvl w:val="2"/>
                <w:numId w:val="60"/>
              </w:numPr>
              <w:tabs>
                <w:tab w:val="num" w:pos="360"/>
                <w:tab w:val="left" w:pos="518"/>
              </w:tabs>
              <w:spacing w:before="0" w:after="0" w:line="240" w:lineRule="auto"/>
              <w:jc w:val="left"/>
              <w:rPr>
                <w:rFonts w:ascii="Times New Roman" w:eastAsia="Times New Roman" w:hAnsi="Times New Roman"/>
                <w:sz w:val="16"/>
                <w:szCs w:val="16"/>
              </w:rPr>
            </w:pPr>
            <w:r>
              <w:rPr>
                <w:rFonts w:ascii="Times New Roman"/>
                <w:sz w:val="16"/>
              </w:rPr>
              <w:t>AbstractFeatureType</w:t>
            </w:r>
          </w:p>
          <w:p w14:paraId="4143CAC2" w14:textId="77777777" w:rsidR="008A4EB6" w:rsidRDefault="008A4EB6" w:rsidP="005D41D7">
            <w:pPr>
              <w:pStyle w:val="TableParagraph"/>
              <w:spacing w:before="7"/>
              <w:rPr>
                <w:rFonts w:ascii="Times New Roman" w:eastAsia="Times New Roman" w:hAnsi="Times New Roman" w:cs="Times New Roman"/>
                <w:sz w:val="14"/>
                <w:szCs w:val="14"/>
              </w:rPr>
            </w:pPr>
          </w:p>
          <w:p w14:paraId="60C64F10" w14:textId="77777777" w:rsidR="008A4EB6" w:rsidRDefault="00000000" w:rsidP="00BD70B9">
            <w:pPr>
              <w:pStyle w:val="ListParagraph"/>
              <w:widowControl w:val="0"/>
              <w:numPr>
                <w:ilvl w:val="3"/>
                <w:numId w:val="60"/>
              </w:numPr>
              <w:tabs>
                <w:tab w:val="num" w:pos="360"/>
                <w:tab w:val="left" w:pos="678"/>
              </w:tabs>
              <w:spacing w:before="0" w:after="0" w:line="240" w:lineRule="auto"/>
              <w:jc w:val="left"/>
              <w:rPr>
                <w:rFonts w:ascii="Times New Roman" w:eastAsia="Times New Roman" w:hAnsi="Times New Roman"/>
                <w:sz w:val="16"/>
                <w:szCs w:val="16"/>
              </w:rPr>
            </w:pPr>
            <w:hyperlink w:anchor="_bookmark8" w:history="1">
              <w:r w:rsidR="008A4EB6">
                <w:rPr>
                  <w:rFonts w:ascii="Times New Roman"/>
                  <w:sz w:val="16"/>
                </w:rPr>
                <w:t>FeatureType</w:t>
              </w:r>
            </w:hyperlink>
          </w:p>
          <w:p w14:paraId="32D409CE" w14:textId="77777777" w:rsidR="008A4EB6" w:rsidRDefault="008A4EB6" w:rsidP="005D41D7">
            <w:pPr>
              <w:pStyle w:val="TableParagraph"/>
              <w:spacing w:before="7"/>
              <w:rPr>
                <w:rFonts w:ascii="Times New Roman" w:eastAsia="Times New Roman" w:hAnsi="Times New Roman" w:cs="Times New Roman"/>
                <w:sz w:val="14"/>
                <w:szCs w:val="14"/>
              </w:rPr>
            </w:pPr>
          </w:p>
          <w:p w14:paraId="0B88FA62" w14:textId="77777777" w:rsidR="008A4EB6" w:rsidRDefault="00000000" w:rsidP="00BD70B9">
            <w:pPr>
              <w:pStyle w:val="ListParagraph"/>
              <w:widowControl w:val="0"/>
              <w:numPr>
                <w:ilvl w:val="4"/>
                <w:numId w:val="60"/>
              </w:numPr>
              <w:tabs>
                <w:tab w:val="num" w:pos="360"/>
                <w:tab w:val="left" w:pos="838"/>
              </w:tabs>
              <w:spacing w:before="0" w:after="0" w:line="240" w:lineRule="auto"/>
              <w:jc w:val="left"/>
              <w:rPr>
                <w:rFonts w:ascii="Times New Roman" w:eastAsia="Times New Roman" w:hAnsi="Times New Roman"/>
                <w:sz w:val="16"/>
                <w:szCs w:val="16"/>
              </w:rPr>
            </w:pPr>
            <w:hyperlink w:anchor="_bookmark9" w:history="1">
              <w:r w:rsidR="008A4EB6">
                <w:rPr>
                  <w:rFonts w:ascii="Times New Roman"/>
                  <w:sz w:val="16"/>
                </w:rPr>
                <w:t>UnderKeelClearancePlanType</w:t>
              </w:r>
            </w:hyperlink>
          </w:p>
        </w:tc>
      </w:tr>
      <w:tr w:rsidR="008A4EB6" w14:paraId="49B6FFB3" w14:textId="77777777" w:rsidTr="0089228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hRule="exact" w:val="362"/>
        </w:trPr>
        <w:tc>
          <w:tcPr>
            <w:tcW w:w="1031" w:type="dxa"/>
          </w:tcPr>
          <w:p w14:paraId="38A53F84"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Used</w:t>
            </w:r>
            <w:r>
              <w:rPr>
                <w:rFonts w:ascii="Times New Roman"/>
                <w:spacing w:val="-4"/>
                <w:sz w:val="16"/>
              </w:rPr>
              <w:t xml:space="preserve"> </w:t>
            </w:r>
            <w:r>
              <w:rPr>
                <w:rFonts w:ascii="Times New Roman"/>
                <w:sz w:val="16"/>
              </w:rPr>
              <w:t>by</w:t>
            </w:r>
          </w:p>
        </w:tc>
        <w:tc>
          <w:tcPr>
            <w:tcW w:w="8571" w:type="dxa"/>
            <w:gridSpan w:val="3"/>
          </w:tcPr>
          <w:p w14:paraId="36828F0F" w14:textId="77777777" w:rsidR="008A4EB6" w:rsidRDefault="008A4EB6" w:rsidP="005D41D7">
            <w:pPr>
              <w:pStyle w:val="TableParagraph"/>
              <w:tabs>
                <w:tab w:val="left" w:pos="1773"/>
              </w:tabs>
              <w:spacing w:before="67"/>
              <w:ind w:left="77"/>
              <w:rPr>
                <w:rFonts w:ascii="Times New Roman" w:eastAsia="Times New Roman" w:hAnsi="Times New Roman" w:cs="Times New Roman"/>
                <w:sz w:val="16"/>
                <w:szCs w:val="16"/>
              </w:rPr>
            </w:pPr>
            <w:r>
              <w:rPr>
                <w:rFonts w:ascii="Times New Roman"/>
                <w:w w:val="95"/>
                <w:sz w:val="16"/>
              </w:rPr>
              <w:t>Element</w:t>
            </w:r>
            <w:r>
              <w:rPr>
                <w:rFonts w:ascii="Times New Roman"/>
                <w:w w:val="95"/>
                <w:sz w:val="16"/>
              </w:rPr>
              <w:tab/>
            </w:r>
            <w:r>
              <w:rPr>
                <w:rFonts w:ascii="Times New Roman"/>
                <w:sz w:val="16"/>
              </w:rPr>
              <w:t>UnderKeelClearancePlan</w:t>
            </w:r>
          </w:p>
        </w:tc>
      </w:tr>
      <w:tr w:rsidR="008A4EB6" w14:paraId="3743A6FB" w14:textId="77777777" w:rsidTr="0089228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hRule="exact" w:val="671"/>
        </w:trPr>
        <w:tc>
          <w:tcPr>
            <w:tcW w:w="1031" w:type="dxa"/>
          </w:tcPr>
          <w:p w14:paraId="0C7C5A49"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Model</w:t>
            </w:r>
          </w:p>
        </w:tc>
        <w:tc>
          <w:tcPr>
            <w:tcW w:w="8571" w:type="dxa"/>
            <w:gridSpan w:val="3"/>
          </w:tcPr>
          <w:p w14:paraId="19A05759" w14:textId="59002C08" w:rsidR="008A4EB6" w:rsidRDefault="008A4EB6" w:rsidP="005D41D7">
            <w:pPr>
              <w:pStyle w:val="TableParagraph"/>
              <w:spacing w:before="27" w:line="250" w:lineRule="auto"/>
              <w:ind w:left="37" w:right="281"/>
              <w:rPr>
                <w:rFonts w:ascii="Times New Roman" w:eastAsia="Times New Roman" w:hAnsi="Times New Roman" w:cs="Times New Roman"/>
                <w:sz w:val="16"/>
                <w:szCs w:val="16"/>
              </w:rPr>
            </w:pPr>
            <w:r>
              <w:rPr>
                <w:rFonts w:ascii="Times New Roman"/>
                <w:sz w:val="16"/>
              </w:rPr>
              <w:t>gml:boundedBy{0,1}</w:t>
            </w:r>
            <w:r>
              <w:rPr>
                <w:rFonts w:ascii="Times New Roman"/>
                <w:spacing w:val="-9"/>
                <w:sz w:val="16"/>
              </w:rPr>
              <w:t xml:space="preserve"> </w:t>
            </w:r>
            <w:r>
              <w:rPr>
                <w:rFonts w:ascii="Times New Roman"/>
                <w:sz w:val="16"/>
              </w:rPr>
              <w:t>,</w:t>
            </w:r>
            <w:r>
              <w:rPr>
                <w:rFonts w:ascii="Times New Roman"/>
                <w:spacing w:val="-8"/>
                <w:sz w:val="16"/>
              </w:rPr>
              <w:t xml:space="preserve"> </w:t>
            </w:r>
            <w:del w:id="1918" w:author="Jason Rhee" w:date="2024-07-25T22:40:00Z" w16du:dateUtc="2024-07-25T12:40:00Z">
              <w:r w:rsidDel="00771010">
                <w:rPr>
                  <w:rFonts w:ascii="Times New Roman"/>
                  <w:sz w:val="16"/>
                </w:rPr>
                <w:delText>featureObjectIdentifier{0,1}</w:delText>
              </w:r>
              <w:r w:rsidDel="00771010">
                <w:rPr>
                  <w:rFonts w:ascii="Times New Roman"/>
                  <w:spacing w:val="-9"/>
                  <w:sz w:val="16"/>
                </w:rPr>
                <w:delText xml:space="preserve"> </w:delText>
              </w:r>
              <w:r w:rsidDel="00771010">
                <w:rPr>
                  <w:rFonts w:ascii="Times New Roman"/>
                  <w:sz w:val="16"/>
                </w:rPr>
                <w:delText>,</w:delText>
              </w:r>
              <w:r w:rsidDel="00771010">
                <w:rPr>
                  <w:rFonts w:ascii="Times New Roman"/>
                  <w:spacing w:val="-8"/>
                  <w:sz w:val="16"/>
                </w:rPr>
                <w:delText xml:space="preserve"> </w:delText>
              </w:r>
              <w:r w:rsidDel="00771010">
                <w:rPr>
                  <w:rFonts w:ascii="Times New Roman"/>
                  <w:sz w:val="16"/>
                </w:rPr>
                <w:delText>informationAssociation*</w:delText>
              </w:r>
              <w:r w:rsidDel="00771010">
                <w:rPr>
                  <w:rFonts w:ascii="Times New Roman"/>
                  <w:spacing w:val="-9"/>
                  <w:sz w:val="16"/>
                </w:rPr>
                <w:delText xml:space="preserve"> </w:delText>
              </w:r>
              <w:r w:rsidDel="00771010">
                <w:rPr>
                  <w:rFonts w:ascii="Times New Roman"/>
                  <w:sz w:val="16"/>
                </w:rPr>
                <w:delText>,</w:delText>
              </w:r>
              <w:r w:rsidDel="00771010">
                <w:rPr>
                  <w:rFonts w:ascii="Times New Roman"/>
                  <w:spacing w:val="-8"/>
                  <w:sz w:val="16"/>
                </w:rPr>
                <w:delText xml:space="preserve"> </w:delText>
              </w:r>
              <w:r w:rsidDel="00771010">
                <w:rPr>
                  <w:rFonts w:ascii="Times New Roman"/>
                  <w:sz w:val="16"/>
                </w:rPr>
                <w:delText>featureAssociation*</w:delText>
              </w:r>
              <w:r w:rsidDel="00771010">
                <w:rPr>
                  <w:rFonts w:ascii="Times New Roman"/>
                  <w:spacing w:val="-9"/>
                  <w:sz w:val="16"/>
                </w:rPr>
                <w:delText xml:space="preserve"> </w:delText>
              </w:r>
              <w:r w:rsidDel="00771010">
                <w:rPr>
                  <w:rFonts w:ascii="Times New Roman"/>
                  <w:sz w:val="16"/>
                </w:rPr>
                <w:delText>,</w:delText>
              </w:r>
              <w:r w:rsidDel="00771010">
                <w:rPr>
                  <w:rFonts w:ascii="Times New Roman"/>
                  <w:spacing w:val="-8"/>
                  <w:sz w:val="16"/>
                </w:rPr>
                <w:delText xml:space="preserve"> </w:delText>
              </w:r>
              <w:r w:rsidDel="00771010">
                <w:rPr>
                  <w:rFonts w:ascii="Times New Roman"/>
                  <w:sz w:val="16"/>
                </w:rPr>
                <w:delText>invFeatureAssociation*</w:delText>
              </w:r>
              <w:r w:rsidDel="00771010">
                <w:rPr>
                  <w:rFonts w:ascii="Times New Roman"/>
                  <w:spacing w:val="-8"/>
                  <w:sz w:val="16"/>
                </w:rPr>
                <w:delText xml:space="preserve"> </w:delText>
              </w:r>
              <w:r w:rsidDel="00771010">
                <w:rPr>
                  <w:rFonts w:ascii="Times New Roman"/>
                  <w:sz w:val="16"/>
                </w:rPr>
                <w:delText xml:space="preserve">, </w:delText>
              </w:r>
            </w:del>
            <w:r>
              <w:rPr>
                <w:rFonts w:ascii="Times New Roman"/>
                <w:sz w:val="16"/>
              </w:rPr>
              <w:t>fixedTimeRange</w:t>
            </w:r>
            <w:r>
              <w:rPr>
                <w:rFonts w:ascii="Times New Roman"/>
                <w:spacing w:val="-7"/>
                <w:sz w:val="16"/>
              </w:rPr>
              <w:t xml:space="preserve"> </w:t>
            </w:r>
            <w:r>
              <w:rPr>
                <w:rFonts w:ascii="Times New Roman"/>
                <w:sz w:val="16"/>
              </w:rPr>
              <w:t>,</w:t>
            </w:r>
            <w:r>
              <w:rPr>
                <w:rFonts w:ascii="Times New Roman"/>
                <w:spacing w:val="-6"/>
                <w:sz w:val="16"/>
              </w:rPr>
              <w:t xml:space="preserve"> </w:t>
            </w:r>
            <w:r>
              <w:rPr>
                <w:rFonts w:ascii="Times New Roman"/>
                <w:sz w:val="16"/>
              </w:rPr>
              <w:t>generationTime</w:t>
            </w:r>
            <w:r>
              <w:rPr>
                <w:rFonts w:ascii="Times New Roman"/>
                <w:spacing w:val="-6"/>
                <w:sz w:val="16"/>
              </w:rPr>
              <w:t xml:space="preserve"> </w:t>
            </w:r>
            <w:r>
              <w:rPr>
                <w:rFonts w:ascii="Times New Roman"/>
                <w:sz w:val="16"/>
              </w:rPr>
              <w:t>,</w:t>
            </w:r>
            <w:r>
              <w:rPr>
                <w:rFonts w:ascii="Times New Roman"/>
                <w:spacing w:val="-7"/>
                <w:sz w:val="16"/>
              </w:rPr>
              <w:t xml:space="preserve"> </w:t>
            </w:r>
            <w:r>
              <w:rPr>
                <w:rFonts w:ascii="Times New Roman"/>
                <w:sz w:val="16"/>
              </w:rPr>
              <w:t>vesselID</w:t>
            </w:r>
            <w:r>
              <w:rPr>
                <w:rFonts w:ascii="Times New Roman"/>
                <w:spacing w:val="-6"/>
                <w:sz w:val="16"/>
              </w:rPr>
              <w:t xml:space="preserve"> </w:t>
            </w:r>
            <w:r>
              <w:rPr>
                <w:rFonts w:ascii="Times New Roman"/>
                <w:sz w:val="16"/>
              </w:rPr>
              <w:t>,</w:t>
            </w:r>
            <w:r>
              <w:rPr>
                <w:rFonts w:ascii="Times New Roman"/>
                <w:spacing w:val="-6"/>
                <w:sz w:val="16"/>
              </w:rPr>
              <w:t xml:space="preserve"> </w:t>
            </w:r>
            <w:r>
              <w:rPr>
                <w:rFonts w:ascii="Times New Roman"/>
                <w:sz w:val="16"/>
              </w:rPr>
              <w:t>sourceRouteName</w:t>
            </w:r>
            <w:r>
              <w:rPr>
                <w:rFonts w:ascii="Times New Roman"/>
                <w:spacing w:val="-6"/>
                <w:sz w:val="16"/>
              </w:rPr>
              <w:t xml:space="preserve"> </w:t>
            </w:r>
            <w:r>
              <w:rPr>
                <w:rFonts w:ascii="Times New Roman"/>
                <w:sz w:val="16"/>
              </w:rPr>
              <w:t>,</w:t>
            </w:r>
            <w:r>
              <w:rPr>
                <w:rFonts w:ascii="Times New Roman"/>
                <w:spacing w:val="-7"/>
                <w:sz w:val="16"/>
              </w:rPr>
              <w:t xml:space="preserve"> </w:t>
            </w:r>
            <w:r>
              <w:rPr>
                <w:rFonts w:ascii="Times New Roman"/>
                <w:sz w:val="16"/>
              </w:rPr>
              <w:t>sourceRouteVersion</w:t>
            </w:r>
            <w:r>
              <w:rPr>
                <w:rFonts w:ascii="Times New Roman"/>
                <w:spacing w:val="-6"/>
                <w:sz w:val="16"/>
              </w:rPr>
              <w:t xml:space="preserve"> </w:t>
            </w:r>
            <w:r>
              <w:rPr>
                <w:rFonts w:ascii="Times New Roman"/>
                <w:sz w:val="16"/>
              </w:rPr>
              <w:t>,</w:t>
            </w:r>
            <w:r>
              <w:rPr>
                <w:rFonts w:ascii="Times New Roman"/>
                <w:spacing w:val="-6"/>
                <w:sz w:val="16"/>
              </w:rPr>
              <w:t xml:space="preserve"> </w:t>
            </w:r>
            <w:r>
              <w:rPr>
                <w:rFonts w:ascii="Times New Roman"/>
                <w:sz w:val="16"/>
              </w:rPr>
              <w:t>maximumDraught</w:t>
            </w:r>
            <w:r>
              <w:rPr>
                <w:rFonts w:ascii="Times New Roman"/>
                <w:spacing w:val="-6"/>
                <w:sz w:val="16"/>
              </w:rPr>
              <w:t xml:space="preserve"> </w:t>
            </w:r>
            <w:r>
              <w:rPr>
                <w:rFonts w:ascii="Times New Roman"/>
                <w:sz w:val="16"/>
              </w:rPr>
              <w:t>,</w:t>
            </w:r>
            <w:r>
              <w:rPr>
                <w:rFonts w:ascii="Times New Roman"/>
                <w:spacing w:val="-7"/>
                <w:sz w:val="16"/>
              </w:rPr>
              <w:t xml:space="preserve"> </w:t>
            </w:r>
            <w:r>
              <w:rPr>
                <w:rFonts w:ascii="Times New Roman"/>
                <w:sz w:val="16"/>
              </w:rPr>
              <w:t>underKeelClearan-</w:t>
            </w:r>
            <w:r>
              <w:rPr>
                <w:rFonts w:ascii="Times New Roman"/>
                <w:w w:val="99"/>
                <w:sz w:val="16"/>
              </w:rPr>
              <w:t xml:space="preserve"> </w:t>
            </w:r>
            <w:r>
              <w:rPr>
                <w:rFonts w:ascii="Times New Roman"/>
                <w:sz w:val="16"/>
              </w:rPr>
              <w:t>cePurpose</w:t>
            </w:r>
            <w:r>
              <w:rPr>
                <w:rFonts w:ascii="Times New Roman"/>
                <w:spacing w:val="-8"/>
                <w:sz w:val="16"/>
              </w:rPr>
              <w:t xml:space="preserve"> </w:t>
            </w:r>
            <w:r>
              <w:rPr>
                <w:rFonts w:ascii="Times New Roman"/>
                <w:sz w:val="16"/>
              </w:rPr>
              <w:t>,</w:t>
            </w:r>
            <w:r>
              <w:rPr>
                <w:rFonts w:ascii="Times New Roman"/>
                <w:spacing w:val="-8"/>
                <w:sz w:val="16"/>
              </w:rPr>
              <w:t xml:space="preserve"> </w:t>
            </w:r>
            <w:r w:rsidR="009029DA">
              <w:rPr>
                <w:rFonts w:ascii="Times New Roman"/>
                <w:sz w:val="16"/>
              </w:rPr>
              <w:t>underKeelClearanceCalculationRequested</w:t>
            </w:r>
            <w:r w:rsidR="009029DA">
              <w:rPr>
                <w:rFonts w:ascii="Times New Roman"/>
                <w:spacing w:val="-8"/>
                <w:sz w:val="16"/>
              </w:rPr>
              <w:t xml:space="preserve"> </w:t>
            </w:r>
            <w:r>
              <w:rPr>
                <w:rFonts w:ascii="Times New Roman"/>
                <w:sz w:val="16"/>
              </w:rPr>
              <w:t>,</w:t>
            </w:r>
            <w:r>
              <w:rPr>
                <w:rFonts w:ascii="Times New Roman"/>
                <w:spacing w:val="-7"/>
                <w:sz w:val="16"/>
              </w:rPr>
              <w:t xml:space="preserve"> </w:t>
            </w:r>
            <w:del w:id="1919" w:author="Jason Rhee" w:date="2024-07-21T17:36:00Z" w16du:dateUtc="2024-07-21T07:36:00Z">
              <w:r w:rsidDel="0070447B">
                <w:rPr>
                  <w:rFonts w:ascii="Times New Roman"/>
                  <w:sz w:val="16"/>
                </w:rPr>
                <w:delText>geometry</w:delText>
              </w:r>
              <w:r w:rsidDel="0070447B">
                <w:rPr>
                  <w:rFonts w:ascii="Times New Roman"/>
                  <w:spacing w:val="-8"/>
                  <w:sz w:val="16"/>
                </w:rPr>
                <w:delText xml:space="preserve"> </w:delText>
              </w:r>
            </w:del>
            <w:ins w:id="1920" w:author="Jason Rhee" w:date="2024-07-21T17:36:00Z" w16du:dateUtc="2024-07-21T07:36:00Z">
              <w:r w:rsidR="0070447B">
                <w:rPr>
                  <w:rFonts w:ascii="Times New Roman"/>
                  <w:sz w:val="16"/>
                </w:rPr>
                <w:t>interoperabilityIdentifier</w:t>
              </w:r>
            </w:ins>
            <w:r>
              <w:rPr>
                <w:rFonts w:ascii="Times New Roman"/>
                <w:sz w:val="16"/>
              </w:rPr>
              <w:t>,</w:t>
            </w:r>
            <w:r>
              <w:rPr>
                <w:rFonts w:ascii="Times New Roman"/>
                <w:spacing w:val="-8"/>
                <w:sz w:val="16"/>
              </w:rPr>
              <w:t xml:space="preserve"> </w:t>
            </w:r>
            <w:del w:id="1921" w:author="Jason Rhee" w:date="2024-07-21T17:35:00Z" w16du:dateUtc="2024-07-21T07:35:00Z">
              <w:r w:rsidDel="00755792">
                <w:rPr>
                  <w:rFonts w:ascii="Times New Roman"/>
                  <w:sz w:val="16"/>
                </w:rPr>
                <w:delText>consitOf</w:delText>
              </w:r>
            </w:del>
            <w:ins w:id="1922" w:author="Jason Rhee" w:date="2024-07-21T17:35:00Z" w16du:dateUtc="2024-07-21T07:35:00Z">
              <w:r w:rsidR="00755792">
                <w:rPr>
                  <w:rFonts w:ascii="Times New Roman"/>
                  <w:sz w:val="16"/>
                </w:rPr>
                <w:t>theComponent</w:t>
              </w:r>
            </w:ins>
            <w:r>
              <w:rPr>
                <w:rFonts w:ascii="Times New Roman"/>
                <w:sz w:val="16"/>
              </w:rPr>
              <w:t>+</w:t>
            </w:r>
          </w:p>
        </w:tc>
      </w:tr>
      <w:tr w:rsidR="008A4EB6" w14:paraId="2D834186" w14:textId="77777777" w:rsidTr="0089228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hRule="exact" w:val="666"/>
        </w:trPr>
        <w:tc>
          <w:tcPr>
            <w:tcW w:w="1031" w:type="dxa"/>
          </w:tcPr>
          <w:p w14:paraId="3969C71F"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Children</w:t>
            </w:r>
          </w:p>
        </w:tc>
        <w:tc>
          <w:tcPr>
            <w:tcW w:w="8571" w:type="dxa"/>
            <w:gridSpan w:val="3"/>
          </w:tcPr>
          <w:p w14:paraId="2A08C53B" w14:textId="5B12EB8C" w:rsidR="008A4EB6" w:rsidRDefault="008A4EB6" w:rsidP="005D41D7">
            <w:pPr>
              <w:pStyle w:val="TableParagraph"/>
              <w:spacing w:before="22" w:line="250" w:lineRule="auto"/>
              <w:ind w:left="37" w:right="42"/>
              <w:rPr>
                <w:rFonts w:ascii="Times New Roman" w:eastAsia="Times New Roman" w:hAnsi="Times New Roman" w:cs="Times New Roman"/>
                <w:sz w:val="16"/>
                <w:szCs w:val="16"/>
              </w:rPr>
            </w:pPr>
            <w:del w:id="1923" w:author="Jason Rhee" w:date="2024-07-21T17:35:00Z" w16du:dateUtc="2024-07-21T07:35:00Z">
              <w:r w:rsidDel="00755792">
                <w:rPr>
                  <w:rFonts w:ascii="Times New Roman"/>
                  <w:sz w:val="16"/>
                </w:rPr>
                <w:delText>consitOf</w:delText>
              </w:r>
            </w:del>
            <w:del w:id="1924" w:author="Jason Rhee" w:date="2024-07-21T17:44:00Z" w16du:dateUtc="2024-07-21T07:44:00Z">
              <w:r w:rsidDel="00964577">
                <w:rPr>
                  <w:rFonts w:ascii="Times New Roman"/>
                  <w:sz w:val="16"/>
                </w:rPr>
                <w:delText>,</w:delText>
              </w:r>
              <w:r w:rsidDel="00964577">
                <w:rPr>
                  <w:rFonts w:ascii="Times New Roman"/>
                  <w:spacing w:val="-12"/>
                  <w:sz w:val="16"/>
                </w:rPr>
                <w:delText xml:space="preserve"> </w:delText>
              </w:r>
            </w:del>
            <w:del w:id="1925" w:author="Jason Rhee" w:date="2024-07-25T22:41:00Z" w16du:dateUtc="2024-07-25T12:41:00Z">
              <w:r w:rsidDel="00BA5E3E">
                <w:rPr>
                  <w:rFonts w:ascii="Times New Roman"/>
                  <w:sz w:val="16"/>
                </w:rPr>
                <w:delText>featureAssociation,</w:delText>
              </w:r>
              <w:r w:rsidDel="00BA5E3E">
                <w:rPr>
                  <w:rFonts w:ascii="Times New Roman"/>
                  <w:spacing w:val="-12"/>
                  <w:sz w:val="16"/>
                </w:rPr>
                <w:delText xml:space="preserve"> </w:delText>
              </w:r>
            </w:del>
            <w:del w:id="1926" w:author="Jason Rhee" w:date="2024-07-25T22:38:00Z" w16du:dateUtc="2024-07-25T12:38:00Z">
              <w:r w:rsidDel="00197B73">
                <w:rPr>
                  <w:rFonts w:ascii="Times New Roman"/>
                  <w:sz w:val="16"/>
                </w:rPr>
                <w:delText>featureObjectIdentifier,</w:delText>
              </w:r>
              <w:r w:rsidDel="00197B73">
                <w:rPr>
                  <w:rFonts w:ascii="Times New Roman"/>
                  <w:spacing w:val="-12"/>
                  <w:sz w:val="16"/>
                </w:rPr>
                <w:delText xml:space="preserve"> </w:delText>
              </w:r>
            </w:del>
            <w:r>
              <w:rPr>
                <w:rFonts w:ascii="Times New Roman"/>
                <w:sz w:val="16"/>
              </w:rPr>
              <w:t>fixedTimeRange,</w:t>
            </w:r>
            <w:r>
              <w:rPr>
                <w:rFonts w:ascii="Times New Roman"/>
                <w:spacing w:val="-11"/>
                <w:sz w:val="16"/>
              </w:rPr>
              <w:t xml:space="preserve"> </w:t>
            </w:r>
            <w:r>
              <w:rPr>
                <w:rFonts w:ascii="Times New Roman"/>
                <w:sz w:val="16"/>
              </w:rPr>
              <w:t>generationTime,</w:t>
            </w:r>
            <w:r>
              <w:rPr>
                <w:rFonts w:ascii="Times New Roman"/>
                <w:spacing w:val="-12"/>
                <w:sz w:val="16"/>
              </w:rPr>
              <w:t xml:space="preserve"> </w:t>
            </w:r>
            <w:del w:id="1927" w:author="Jason Rhee" w:date="2024-07-21T17:39:00Z" w16du:dateUtc="2024-07-21T07:39:00Z">
              <w:r w:rsidDel="00A46F49">
                <w:rPr>
                  <w:rFonts w:ascii="Times New Roman"/>
                  <w:sz w:val="16"/>
                </w:rPr>
                <w:delText>geometry,</w:delText>
              </w:r>
              <w:r w:rsidDel="00A46F49">
                <w:rPr>
                  <w:rFonts w:ascii="Times New Roman"/>
                  <w:spacing w:val="-12"/>
                  <w:sz w:val="16"/>
                </w:rPr>
                <w:delText xml:space="preserve"> </w:delText>
              </w:r>
            </w:del>
            <w:r>
              <w:rPr>
                <w:rFonts w:ascii="Times New Roman"/>
                <w:sz w:val="16"/>
              </w:rPr>
              <w:t>gml:boundedBy,</w:t>
            </w:r>
            <w:r>
              <w:rPr>
                <w:rFonts w:ascii="Times New Roman"/>
                <w:spacing w:val="-12"/>
                <w:sz w:val="16"/>
              </w:rPr>
              <w:t xml:space="preserve"> </w:t>
            </w:r>
            <w:del w:id="1928" w:author="Jason Rhee" w:date="2024-07-25T22:41:00Z" w16du:dateUtc="2024-07-25T12:41:00Z">
              <w:r w:rsidDel="00BA5E3E">
                <w:rPr>
                  <w:rFonts w:ascii="Times New Roman"/>
                  <w:sz w:val="16"/>
                </w:rPr>
                <w:delText>informationAs</w:delText>
              </w:r>
            </w:del>
            <w:del w:id="1929" w:author="Jason Rhee" w:date="2024-07-21T17:39:00Z" w16du:dateUtc="2024-07-21T07:39:00Z">
              <w:r w:rsidDel="00FA1378">
                <w:rPr>
                  <w:rFonts w:ascii="Times New Roman"/>
                  <w:sz w:val="16"/>
                </w:rPr>
                <w:delText>-</w:delText>
              </w:r>
              <w:r w:rsidDel="00FA1378">
                <w:rPr>
                  <w:rFonts w:ascii="Times New Roman"/>
                  <w:w w:val="99"/>
                  <w:sz w:val="16"/>
                </w:rPr>
                <w:delText xml:space="preserve"> </w:delText>
              </w:r>
            </w:del>
            <w:del w:id="1930" w:author="Jason Rhee" w:date="2024-07-25T22:41:00Z" w16du:dateUtc="2024-07-25T12:41:00Z">
              <w:r w:rsidDel="00BA5E3E">
                <w:rPr>
                  <w:rFonts w:ascii="Times New Roman"/>
                  <w:sz w:val="16"/>
                </w:rPr>
                <w:delText>sociation,</w:delText>
              </w:r>
              <w:r w:rsidDel="00BA5E3E">
                <w:rPr>
                  <w:rFonts w:ascii="Times New Roman"/>
                  <w:spacing w:val="-16"/>
                  <w:sz w:val="16"/>
                </w:rPr>
                <w:delText xml:space="preserve"> </w:delText>
              </w:r>
            </w:del>
            <w:ins w:id="1931" w:author="Jason Rhee" w:date="2024-07-21T17:44:00Z" w16du:dateUtc="2024-07-21T07:44:00Z">
              <w:r w:rsidR="00964577">
                <w:rPr>
                  <w:rFonts w:ascii="Times New Roman"/>
                  <w:sz w:val="16"/>
                </w:rPr>
                <w:t xml:space="preserve">interoperabilityIdentifier, </w:t>
              </w:r>
            </w:ins>
            <w:del w:id="1932" w:author="Jason Rhee" w:date="2024-07-25T22:38:00Z" w16du:dateUtc="2024-07-25T12:38:00Z">
              <w:r w:rsidDel="00197B73">
                <w:rPr>
                  <w:rFonts w:ascii="Times New Roman"/>
                  <w:sz w:val="16"/>
                </w:rPr>
                <w:delText>invFeatureAssociation,</w:delText>
              </w:r>
              <w:r w:rsidDel="00197B73">
                <w:rPr>
                  <w:rFonts w:ascii="Times New Roman"/>
                  <w:spacing w:val="-16"/>
                  <w:sz w:val="16"/>
                </w:rPr>
                <w:delText xml:space="preserve"> </w:delText>
              </w:r>
            </w:del>
            <w:r>
              <w:rPr>
                <w:rFonts w:ascii="Times New Roman"/>
                <w:sz w:val="16"/>
              </w:rPr>
              <w:t>maximumDraught,</w:t>
            </w:r>
            <w:r>
              <w:rPr>
                <w:rFonts w:ascii="Times New Roman"/>
                <w:spacing w:val="-16"/>
                <w:sz w:val="16"/>
              </w:rPr>
              <w:t xml:space="preserve"> </w:t>
            </w:r>
            <w:r>
              <w:rPr>
                <w:rFonts w:ascii="Times New Roman"/>
                <w:sz w:val="16"/>
              </w:rPr>
              <w:t>sourceRouteName,</w:t>
            </w:r>
            <w:r>
              <w:rPr>
                <w:rFonts w:ascii="Times New Roman"/>
                <w:spacing w:val="-16"/>
                <w:sz w:val="16"/>
              </w:rPr>
              <w:t xml:space="preserve"> </w:t>
            </w:r>
            <w:r>
              <w:rPr>
                <w:rFonts w:ascii="Times New Roman"/>
                <w:sz w:val="16"/>
              </w:rPr>
              <w:t>sourceRouteVersion,</w:t>
            </w:r>
            <w:r>
              <w:rPr>
                <w:rFonts w:ascii="Times New Roman"/>
                <w:spacing w:val="-16"/>
                <w:sz w:val="16"/>
              </w:rPr>
              <w:t xml:space="preserve"> </w:t>
            </w:r>
            <w:ins w:id="1933" w:author="Jason Rhee" w:date="2024-07-21T17:44:00Z" w16du:dateUtc="2024-07-21T07:44:00Z">
              <w:r w:rsidR="00964577">
                <w:rPr>
                  <w:rFonts w:ascii="Times New Roman"/>
                  <w:sz w:val="16"/>
                </w:rPr>
                <w:t xml:space="preserve">theComponent, </w:t>
              </w:r>
            </w:ins>
            <w:r>
              <w:rPr>
                <w:rFonts w:ascii="Times New Roman"/>
                <w:sz w:val="16"/>
              </w:rPr>
              <w:t>underKeelClearanceCalculation</w:t>
            </w:r>
            <w:del w:id="1934" w:author="Jason Rhee" w:date="2024-07-21T17:39:00Z" w16du:dateUtc="2024-07-21T07:39:00Z">
              <w:r w:rsidDel="00A46F49">
                <w:rPr>
                  <w:rFonts w:ascii="Times New Roman"/>
                  <w:sz w:val="16"/>
                </w:rPr>
                <w:delText>-</w:delText>
              </w:r>
              <w:r w:rsidDel="00A46F49">
                <w:rPr>
                  <w:rFonts w:ascii="Times New Roman"/>
                  <w:w w:val="99"/>
                  <w:sz w:val="16"/>
                </w:rPr>
                <w:delText xml:space="preserve"> </w:delText>
              </w:r>
            </w:del>
            <w:r w:rsidR="00572318">
              <w:rPr>
                <w:rFonts w:ascii="Times New Roman"/>
                <w:sz w:val="16"/>
              </w:rPr>
              <w:t>Requested</w:t>
            </w:r>
            <w:r>
              <w:rPr>
                <w:rFonts w:ascii="Times New Roman"/>
                <w:sz w:val="16"/>
              </w:rPr>
              <w:t>,</w:t>
            </w:r>
            <w:r>
              <w:rPr>
                <w:rFonts w:ascii="Times New Roman"/>
                <w:spacing w:val="-16"/>
                <w:sz w:val="16"/>
              </w:rPr>
              <w:t xml:space="preserve"> </w:t>
            </w:r>
            <w:r>
              <w:rPr>
                <w:rFonts w:ascii="Times New Roman"/>
                <w:sz w:val="16"/>
              </w:rPr>
              <w:t>underKeelClearancePurpose,</w:t>
            </w:r>
            <w:r>
              <w:rPr>
                <w:rFonts w:ascii="Times New Roman"/>
                <w:spacing w:val="-16"/>
                <w:sz w:val="16"/>
              </w:rPr>
              <w:t xml:space="preserve"> </w:t>
            </w:r>
            <w:r>
              <w:rPr>
                <w:rFonts w:ascii="Times New Roman"/>
                <w:sz w:val="16"/>
              </w:rPr>
              <w:t>vesselID</w:t>
            </w:r>
          </w:p>
        </w:tc>
      </w:tr>
      <w:tr w:rsidR="008A4EB6" w14:paraId="6226DA7C" w14:textId="77777777" w:rsidTr="0089228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hRule="exact" w:val="317"/>
        </w:trPr>
        <w:tc>
          <w:tcPr>
            <w:tcW w:w="1031" w:type="dxa"/>
            <w:vMerge w:val="restart"/>
          </w:tcPr>
          <w:p w14:paraId="1F758A66"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Attributes</w:t>
            </w:r>
          </w:p>
        </w:tc>
        <w:tc>
          <w:tcPr>
            <w:tcW w:w="2166" w:type="dxa"/>
          </w:tcPr>
          <w:p w14:paraId="7B4B20ED" w14:textId="77777777" w:rsidR="008A4EB6" w:rsidRDefault="008A4EB6" w:rsidP="005D41D7">
            <w:pPr>
              <w:pStyle w:val="TableParagraph"/>
              <w:spacing w:before="61"/>
              <w:ind w:left="77"/>
              <w:rPr>
                <w:rFonts w:ascii="Times New Roman" w:eastAsia="Times New Roman" w:hAnsi="Times New Roman" w:cs="Times New Roman"/>
                <w:sz w:val="16"/>
                <w:szCs w:val="16"/>
              </w:rPr>
            </w:pPr>
            <w:r>
              <w:rPr>
                <w:rFonts w:ascii="Times New Roman"/>
                <w:b/>
                <w:sz w:val="16"/>
              </w:rPr>
              <w:t>QName</w:t>
            </w:r>
          </w:p>
        </w:tc>
        <w:tc>
          <w:tcPr>
            <w:tcW w:w="2116" w:type="dxa"/>
          </w:tcPr>
          <w:p w14:paraId="0C3B14F1" w14:textId="77777777" w:rsidR="008A4EB6" w:rsidRDefault="008A4EB6" w:rsidP="005D41D7">
            <w:pPr>
              <w:pStyle w:val="TableParagraph"/>
              <w:spacing w:before="61"/>
              <w:ind w:left="37"/>
              <w:rPr>
                <w:rFonts w:ascii="Times New Roman" w:eastAsia="Times New Roman" w:hAnsi="Times New Roman" w:cs="Times New Roman"/>
                <w:sz w:val="16"/>
                <w:szCs w:val="16"/>
              </w:rPr>
            </w:pPr>
            <w:r>
              <w:rPr>
                <w:rFonts w:ascii="Times New Roman"/>
                <w:b/>
                <w:spacing w:val="-3"/>
                <w:sz w:val="16"/>
              </w:rPr>
              <w:t>Type</w:t>
            </w:r>
          </w:p>
        </w:tc>
        <w:tc>
          <w:tcPr>
            <w:tcW w:w="4289" w:type="dxa"/>
          </w:tcPr>
          <w:p w14:paraId="519F2A4E" w14:textId="77777777" w:rsidR="008A4EB6" w:rsidRDefault="008A4EB6" w:rsidP="005D41D7">
            <w:pPr>
              <w:pStyle w:val="TableParagraph"/>
              <w:spacing w:before="61"/>
              <w:ind w:left="42"/>
              <w:rPr>
                <w:rFonts w:ascii="Times New Roman" w:eastAsia="Times New Roman" w:hAnsi="Times New Roman" w:cs="Times New Roman"/>
                <w:sz w:val="16"/>
                <w:szCs w:val="16"/>
              </w:rPr>
            </w:pPr>
            <w:r>
              <w:rPr>
                <w:rFonts w:ascii="Times New Roman"/>
                <w:b/>
                <w:sz w:val="16"/>
              </w:rPr>
              <w:t>Use</w:t>
            </w:r>
          </w:p>
        </w:tc>
      </w:tr>
      <w:tr w:rsidR="008A4EB6" w14:paraId="7119F1F1" w14:textId="77777777" w:rsidTr="0089228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hRule="exact" w:val="287"/>
        </w:trPr>
        <w:tc>
          <w:tcPr>
            <w:tcW w:w="1031" w:type="dxa"/>
            <w:vMerge/>
          </w:tcPr>
          <w:p w14:paraId="0798B352" w14:textId="77777777" w:rsidR="008A4EB6" w:rsidRDefault="008A4EB6" w:rsidP="005D41D7"/>
        </w:tc>
        <w:tc>
          <w:tcPr>
            <w:tcW w:w="2166" w:type="dxa"/>
          </w:tcPr>
          <w:p w14:paraId="08241654" w14:textId="77777777" w:rsidR="008A4EB6" w:rsidRDefault="008A4EB6" w:rsidP="005D41D7">
            <w:pPr>
              <w:pStyle w:val="TableParagraph"/>
              <w:spacing w:before="27"/>
              <w:ind w:left="77"/>
              <w:rPr>
                <w:rFonts w:ascii="Times New Roman" w:eastAsia="Times New Roman" w:hAnsi="Times New Roman" w:cs="Times New Roman"/>
                <w:sz w:val="16"/>
                <w:szCs w:val="16"/>
              </w:rPr>
            </w:pPr>
            <w:r>
              <w:rPr>
                <w:rFonts w:ascii="Times New Roman"/>
                <w:b/>
                <w:sz w:val="16"/>
              </w:rPr>
              <w:t>gml:id</w:t>
            </w:r>
          </w:p>
        </w:tc>
        <w:tc>
          <w:tcPr>
            <w:tcW w:w="2116" w:type="dxa"/>
          </w:tcPr>
          <w:p w14:paraId="6B793735"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ID</w:t>
            </w:r>
          </w:p>
        </w:tc>
        <w:tc>
          <w:tcPr>
            <w:tcW w:w="4289" w:type="dxa"/>
          </w:tcPr>
          <w:p w14:paraId="2447C9EB" w14:textId="77777777" w:rsidR="008A4EB6" w:rsidRDefault="008A4EB6" w:rsidP="005D41D7">
            <w:pPr>
              <w:pStyle w:val="TableParagraph"/>
              <w:spacing w:before="32"/>
              <w:ind w:left="42"/>
              <w:rPr>
                <w:rFonts w:ascii="Times New Roman" w:eastAsia="Times New Roman" w:hAnsi="Times New Roman" w:cs="Times New Roman"/>
                <w:sz w:val="16"/>
                <w:szCs w:val="16"/>
              </w:rPr>
            </w:pPr>
            <w:r>
              <w:rPr>
                <w:rFonts w:ascii="Times New Roman"/>
                <w:sz w:val="16"/>
              </w:rPr>
              <w:t>required</w:t>
            </w:r>
          </w:p>
        </w:tc>
      </w:tr>
      <w:tr w:rsidR="008A4EB6" w14:paraId="3BC5CFF9" w14:textId="77777777" w:rsidTr="0089228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hRule="exact" w:val="842"/>
        </w:trPr>
        <w:tc>
          <w:tcPr>
            <w:tcW w:w="1031" w:type="dxa"/>
            <w:vMerge/>
          </w:tcPr>
          <w:p w14:paraId="0B63A5E3" w14:textId="77777777" w:rsidR="008A4EB6" w:rsidRDefault="008A4EB6" w:rsidP="005D41D7"/>
        </w:tc>
        <w:tc>
          <w:tcPr>
            <w:tcW w:w="2166" w:type="dxa"/>
          </w:tcPr>
          <w:p w14:paraId="08DFA858" w14:textId="77777777" w:rsidR="008A4EB6" w:rsidRDefault="008A4EB6" w:rsidP="005D41D7"/>
        </w:tc>
        <w:tc>
          <w:tcPr>
            <w:tcW w:w="6405" w:type="dxa"/>
            <w:gridSpan w:val="2"/>
          </w:tcPr>
          <w:p w14:paraId="0749F843" w14:textId="77777777" w:rsidR="008A4EB6" w:rsidRDefault="008A4EB6" w:rsidP="005D41D7">
            <w:pPr>
              <w:pStyle w:val="TableParagraph"/>
              <w:spacing w:before="43" w:line="254" w:lineRule="auto"/>
              <w:ind w:left="121" w:right="306" w:hanging="84"/>
              <w:rPr>
                <w:rFonts w:ascii="Courier New" w:eastAsia="Courier New" w:hAnsi="Courier New" w:cs="Courier New"/>
                <w:sz w:val="14"/>
                <w:szCs w:val="14"/>
              </w:rPr>
            </w:pPr>
            <w:r>
              <w:rPr>
                <w:rFonts w:ascii="Courier New"/>
                <w:sz w:val="14"/>
              </w:rPr>
              <w:t>The attribute gml:id supports provision of a handle for the XML element representing a GML Object. Its use is mandatory for all GML objects. It is of XML type ID, so is constrained to be unique in the XML document within which it occurs.</w:t>
            </w:r>
          </w:p>
        </w:tc>
      </w:tr>
    </w:tbl>
    <w:p w14:paraId="2EC84EB0" w14:textId="77777777" w:rsidR="008A4EB6" w:rsidRDefault="008A4EB6" w:rsidP="008A4EB6">
      <w:pPr>
        <w:spacing w:before="5"/>
        <w:rPr>
          <w:rFonts w:ascii="Times New Roman" w:hAnsi="Times New Roman"/>
          <w:sz w:val="8"/>
          <w:szCs w:val="8"/>
        </w:rPr>
      </w:pPr>
    </w:p>
    <w:p w14:paraId="557F7780" w14:textId="77777777" w:rsidR="008A4EB6" w:rsidRDefault="008A4EB6" w:rsidP="008A4EB6">
      <w:pPr>
        <w:rPr>
          <w:rFonts w:eastAsia="MS Mincho" w:cs="Arial"/>
          <w:b/>
          <w:bCs/>
          <w:color w:val="000000"/>
          <w:sz w:val="24"/>
          <w:szCs w:val="20"/>
          <w:lang w:val="en-GB" w:eastAsia="ja-JP"/>
        </w:rPr>
      </w:pPr>
      <w:bookmarkStart w:id="1935" w:name="Complex_Type_UnderKeelClearanceNonNaviga"/>
      <w:bookmarkStart w:id="1936" w:name="_bookmark10"/>
      <w:bookmarkEnd w:id="1935"/>
      <w:bookmarkEnd w:id="1936"/>
      <w:r>
        <w:br w:type="page"/>
      </w:r>
    </w:p>
    <w:p w14:paraId="4C0CE1BC" w14:textId="084F3B65" w:rsidR="007E65FE" w:rsidRPr="002F4E6B" w:rsidRDefault="007E65FE" w:rsidP="00716349">
      <w:pPr>
        <w:pStyle w:val="Annex-Heading3"/>
        <w:rPr>
          <w:ins w:id="1937" w:author="Jason Rhee" w:date="2024-07-21T17:31:00Z" w16du:dateUtc="2024-07-21T07:31:00Z"/>
          <w:rPrChange w:id="1938" w:author="Jason Rhee" w:date="2024-07-21T17:31:00Z" w16du:dateUtc="2024-07-21T07:31:00Z">
            <w:rPr>
              <w:ins w:id="1939" w:author="Jason Rhee" w:date="2024-07-21T17:31:00Z" w16du:dateUtc="2024-07-21T07:31:00Z"/>
              <w:rFonts w:eastAsiaTheme="minorEastAsia"/>
              <w:lang w:eastAsia="ko-KR"/>
            </w:rPr>
          </w:rPrChange>
        </w:rPr>
      </w:pPr>
      <w:ins w:id="1940" w:author="Jason Rhee" w:date="2024-07-16T17:58:00Z" w16du:dateUtc="2024-07-16T07:58:00Z">
        <w:r>
          <w:rPr>
            <w:rFonts w:eastAsiaTheme="minorEastAsia" w:hint="eastAsia"/>
            <w:lang w:eastAsia="ko-KR"/>
          </w:rPr>
          <w:lastRenderedPageBreak/>
          <w:t xml:space="preserve">Complex Type </w:t>
        </w:r>
      </w:ins>
      <w:ins w:id="1941" w:author="Jason Rhee" w:date="2024-07-16T17:59:00Z" w16du:dateUtc="2024-07-16T07:59:00Z">
        <w:r>
          <w:rPr>
            <w:rFonts w:eastAsiaTheme="minorEastAsia"/>
            <w:lang w:eastAsia="ko-KR"/>
          </w:rPr>
          <w:t>–</w:t>
        </w:r>
      </w:ins>
      <w:ins w:id="1942" w:author="Jason Rhee" w:date="2024-07-16T17:58:00Z" w16du:dateUtc="2024-07-16T07:58:00Z">
        <w:r>
          <w:rPr>
            <w:rFonts w:eastAsiaTheme="minorEastAsia" w:hint="eastAsia"/>
            <w:lang w:eastAsia="ko-KR"/>
          </w:rPr>
          <w:t xml:space="preserve"> UnderKeelClearancePlanAreaType</w:t>
        </w:r>
      </w:ins>
    </w:p>
    <w:tbl>
      <w:tblPr>
        <w:tblW w:w="9612" w:type="dxa"/>
        <w:tblInd w:w="258" w:type="dxa"/>
        <w:tblLayout w:type="fixed"/>
        <w:tblCellMar>
          <w:left w:w="0" w:type="dxa"/>
          <w:right w:w="0" w:type="dxa"/>
        </w:tblCellMar>
        <w:tblLook w:val="01E0" w:firstRow="1" w:lastRow="1" w:firstColumn="1" w:lastColumn="1" w:noHBand="0" w:noVBand="0"/>
      </w:tblPr>
      <w:tblGrid>
        <w:gridCol w:w="1033"/>
        <w:gridCol w:w="2168"/>
        <w:gridCol w:w="2118"/>
        <w:gridCol w:w="4293"/>
        <w:tblGridChange w:id="1943">
          <w:tblGrid>
            <w:gridCol w:w="5"/>
            <w:gridCol w:w="1028"/>
            <w:gridCol w:w="5"/>
            <w:gridCol w:w="2168"/>
            <w:gridCol w:w="2118"/>
            <w:gridCol w:w="4288"/>
            <w:gridCol w:w="5"/>
          </w:tblGrid>
        </w:tblGridChange>
      </w:tblGrid>
      <w:tr w:rsidR="007C140F" w14:paraId="3AE5169E" w14:textId="77777777" w:rsidTr="00FB4D5E">
        <w:trPr>
          <w:trHeight w:hRule="exact" w:val="280"/>
          <w:ins w:id="1944" w:author="Jason Rhee" w:date="2024-07-21T17:32:00Z"/>
        </w:trPr>
        <w:tc>
          <w:tcPr>
            <w:tcW w:w="1031" w:type="dxa"/>
            <w:tcBorders>
              <w:top w:val="single" w:sz="4" w:space="0" w:color="000000"/>
              <w:left w:val="single" w:sz="4" w:space="0" w:color="000000"/>
              <w:bottom w:val="single" w:sz="4" w:space="0" w:color="000000"/>
              <w:right w:val="single" w:sz="4" w:space="0" w:color="000000"/>
            </w:tcBorders>
          </w:tcPr>
          <w:p w14:paraId="0E983BF7" w14:textId="77777777" w:rsidR="007C140F" w:rsidRDefault="007C140F" w:rsidP="00FB4D5E">
            <w:pPr>
              <w:pStyle w:val="TableParagraph"/>
              <w:spacing w:before="25"/>
              <w:ind w:left="40"/>
              <w:rPr>
                <w:ins w:id="1945" w:author="Jason Rhee" w:date="2024-07-21T17:32:00Z" w16du:dateUtc="2024-07-21T07:32:00Z"/>
                <w:rFonts w:ascii="Times New Roman" w:eastAsia="Times New Roman" w:hAnsi="Times New Roman" w:cs="Times New Roman"/>
                <w:sz w:val="16"/>
                <w:szCs w:val="16"/>
              </w:rPr>
            </w:pPr>
            <w:ins w:id="1946" w:author="Jason Rhee" w:date="2024-07-21T17:32:00Z" w16du:dateUtc="2024-07-21T07:32:00Z">
              <w:r>
                <w:rPr>
                  <w:rFonts w:ascii="Times New Roman"/>
                  <w:sz w:val="16"/>
                </w:rPr>
                <w:t>Namespace</w:t>
              </w:r>
            </w:ins>
          </w:p>
        </w:tc>
        <w:tc>
          <w:tcPr>
            <w:tcW w:w="8570" w:type="dxa"/>
            <w:gridSpan w:val="3"/>
            <w:tcBorders>
              <w:top w:val="single" w:sz="4" w:space="0" w:color="000000"/>
              <w:left w:val="single" w:sz="4" w:space="0" w:color="000000"/>
              <w:bottom w:val="single" w:sz="4" w:space="0" w:color="000000"/>
              <w:right w:val="single" w:sz="4" w:space="0" w:color="000000"/>
            </w:tcBorders>
          </w:tcPr>
          <w:p w14:paraId="014122EA" w14:textId="77777777" w:rsidR="007C140F" w:rsidRDefault="007C140F" w:rsidP="00FB4D5E">
            <w:pPr>
              <w:pStyle w:val="TableParagraph"/>
              <w:spacing w:before="25"/>
              <w:ind w:left="37"/>
              <w:rPr>
                <w:ins w:id="1947" w:author="Jason Rhee" w:date="2024-07-21T17:32:00Z" w16du:dateUtc="2024-07-21T07:32:00Z"/>
                <w:rFonts w:ascii="Times New Roman" w:eastAsia="Times New Roman" w:hAnsi="Times New Roman" w:cs="Times New Roman"/>
                <w:sz w:val="16"/>
                <w:szCs w:val="16"/>
              </w:rPr>
            </w:pPr>
            <w:ins w:id="1948" w:author="Jason Rhee" w:date="2024-07-21T17:32:00Z" w16du:dateUtc="2024-07-21T07:32:00Z">
              <w:r>
                <w:fldChar w:fldCharType="begin"/>
              </w:r>
              <w:r>
                <w:instrText>HYPERLINK "http://www.iho.int/S124/gml/cs0/0.1" \h</w:instrText>
              </w:r>
              <w:r>
                <w:fldChar w:fldCharType="separate"/>
              </w:r>
              <w:r>
                <w:rPr>
                  <w:rFonts w:ascii="Times New Roman"/>
                  <w:sz w:val="16"/>
                </w:rPr>
                <w:t>http://www.iho.int/S129/gml/cs0/0.1</w:t>
              </w:r>
              <w:r>
                <w:rPr>
                  <w:rFonts w:ascii="Times New Roman"/>
                  <w:sz w:val="16"/>
                </w:rPr>
                <w:fldChar w:fldCharType="end"/>
              </w:r>
            </w:ins>
          </w:p>
        </w:tc>
      </w:tr>
      <w:tr w:rsidR="007C140F" w14:paraId="14169AF3" w14:textId="77777777" w:rsidTr="005778DB">
        <w:tblPrEx>
          <w:tblW w:w="9612" w:type="dxa"/>
          <w:tblInd w:w="258" w:type="dxa"/>
          <w:tblLayout w:type="fixed"/>
          <w:tblCellMar>
            <w:left w:w="0" w:type="dxa"/>
            <w:right w:w="0" w:type="dxa"/>
          </w:tblCellMar>
          <w:tblLook w:val="01E0" w:firstRow="1" w:lastRow="1" w:firstColumn="1" w:lastColumn="1" w:noHBand="0" w:noVBand="0"/>
          <w:tblPrExChange w:id="1949" w:author="Jason Rhee" w:date="2024-07-21T17:33:00Z" w16du:dateUtc="2024-07-21T07:33:00Z">
            <w:tblPrEx>
              <w:tblW w:w="9612" w:type="dxa"/>
              <w:tblInd w:w="258" w:type="dxa"/>
              <w:tblLayout w:type="fixed"/>
              <w:tblCellMar>
                <w:left w:w="0" w:type="dxa"/>
                <w:right w:w="0" w:type="dxa"/>
              </w:tblCellMar>
              <w:tblLook w:val="01E0" w:firstRow="1" w:lastRow="1" w:firstColumn="1" w:lastColumn="1" w:noHBand="0" w:noVBand="0"/>
            </w:tblPrEx>
          </w:tblPrExChange>
        </w:tblPrEx>
        <w:trPr>
          <w:trHeight w:hRule="exact" w:val="402"/>
          <w:ins w:id="1950" w:author="Jason Rhee" w:date="2024-07-21T17:32:00Z"/>
          <w:trPrChange w:id="1951" w:author="Jason Rhee" w:date="2024-07-21T17:33:00Z" w16du:dateUtc="2024-07-21T07:33:00Z">
            <w:trPr>
              <w:gridAfter w:val="0"/>
              <w:trHeight w:hRule="exact" w:val="285"/>
            </w:trPr>
          </w:trPrChange>
        </w:trPr>
        <w:tc>
          <w:tcPr>
            <w:tcW w:w="1031" w:type="dxa"/>
            <w:tcBorders>
              <w:top w:val="single" w:sz="4" w:space="0" w:color="000000"/>
              <w:left w:val="single" w:sz="4" w:space="0" w:color="000000"/>
              <w:bottom w:val="single" w:sz="4" w:space="0" w:color="000000"/>
              <w:right w:val="single" w:sz="4" w:space="0" w:color="000000"/>
            </w:tcBorders>
            <w:tcPrChange w:id="1952" w:author="Jason Rhee" w:date="2024-07-21T17:33:00Z" w16du:dateUtc="2024-07-21T07:33:00Z">
              <w:tcPr>
                <w:tcW w:w="1031" w:type="dxa"/>
                <w:gridSpan w:val="2"/>
                <w:tcBorders>
                  <w:top w:val="single" w:sz="4" w:space="0" w:color="000000"/>
                  <w:left w:val="single" w:sz="4" w:space="0" w:color="000000"/>
                  <w:bottom w:val="single" w:sz="4" w:space="0" w:color="000000"/>
                  <w:right w:val="single" w:sz="4" w:space="0" w:color="000000"/>
                </w:tcBorders>
              </w:tcPr>
            </w:tcPrChange>
          </w:tcPr>
          <w:p w14:paraId="01A17A4E" w14:textId="77777777" w:rsidR="007C140F" w:rsidRDefault="007C140F" w:rsidP="00FB4D5E">
            <w:pPr>
              <w:pStyle w:val="TableParagraph"/>
              <w:spacing w:before="27"/>
              <w:ind w:left="40"/>
              <w:rPr>
                <w:ins w:id="1953" w:author="Jason Rhee" w:date="2024-07-21T17:32:00Z" w16du:dateUtc="2024-07-21T07:32:00Z"/>
                <w:rFonts w:ascii="Times New Roman" w:eastAsia="Times New Roman" w:hAnsi="Times New Roman" w:cs="Times New Roman"/>
                <w:sz w:val="16"/>
                <w:szCs w:val="16"/>
              </w:rPr>
            </w:pPr>
            <w:ins w:id="1954" w:author="Jason Rhee" w:date="2024-07-21T17:32:00Z" w16du:dateUtc="2024-07-21T07:32:00Z">
              <w:r>
                <w:rPr>
                  <w:rFonts w:ascii="Times New Roman"/>
                  <w:sz w:val="16"/>
                </w:rPr>
                <w:t>Annotations</w:t>
              </w:r>
            </w:ins>
          </w:p>
        </w:tc>
        <w:tc>
          <w:tcPr>
            <w:tcW w:w="8570" w:type="dxa"/>
            <w:gridSpan w:val="3"/>
            <w:tcBorders>
              <w:top w:val="single" w:sz="4" w:space="0" w:color="000000"/>
              <w:left w:val="single" w:sz="4" w:space="0" w:color="000000"/>
              <w:bottom w:val="single" w:sz="4" w:space="0" w:color="000000"/>
              <w:right w:val="single" w:sz="4" w:space="0" w:color="000000"/>
            </w:tcBorders>
            <w:tcPrChange w:id="1955" w:author="Jason Rhee" w:date="2024-07-21T17:33:00Z" w16du:dateUtc="2024-07-21T07:33:00Z">
              <w:tcPr>
                <w:tcW w:w="8570" w:type="dxa"/>
                <w:gridSpan w:val="4"/>
                <w:tcBorders>
                  <w:top w:val="single" w:sz="4" w:space="0" w:color="000000"/>
                  <w:left w:val="single" w:sz="4" w:space="0" w:color="000000"/>
                  <w:bottom w:val="single" w:sz="4" w:space="0" w:color="000000"/>
                  <w:right w:val="single" w:sz="4" w:space="0" w:color="000000"/>
                </w:tcBorders>
              </w:tcPr>
            </w:tcPrChange>
          </w:tcPr>
          <w:p w14:paraId="2ADDA52E" w14:textId="3074EC59" w:rsidR="007C140F" w:rsidRDefault="005778DB" w:rsidP="00FB4D5E">
            <w:pPr>
              <w:pStyle w:val="TableParagraph"/>
              <w:spacing w:before="43"/>
              <w:ind w:left="37"/>
              <w:rPr>
                <w:ins w:id="1956" w:author="Jason Rhee" w:date="2024-07-21T17:32:00Z" w16du:dateUtc="2024-07-21T07:32:00Z"/>
                <w:rFonts w:ascii="Courier New" w:eastAsia="Courier New" w:hAnsi="Courier New" w:cs="Courier New"/>
                <w:sz w:val="14"/>
                <w:szCs w:val="14"/>
              </w:rPr>
            </w:pPr>
            <w:ins w:id="1957" w:author="Jason Rhee" w:date="2024-07-21T17:33:00Z" w16du:dateUtc="2024-07-21T07:33:00Z">
              <w:r w:rsidRPr="005778DB">
                <w:rPr>
                  <w:rFonts w:ascii="Courier New" w:hAnsi="Courier New" w:cs="Courier New"/>
                  <w:sz w:val="14"/>
                  <w:szCs w:val="14"/>
                  <w:lang w:eastAsia="fi-FI"/>
                  <w:rPrChange w:id="1958" w:author="Jason Rhee" w:date="2024-07-21T17:33:00Z" w16du:dateUtc="2024-07-21T07:33:00Z">
                    <w:rPr>
                      <w:rFonts w:cs="Arial"/>
                      <w:sz w:val="18"/>
                      <w:szCs w:val="18"/>
                      <w:lang w:eastAsia="fi-FI"/>
                    </w:rPr>
                  </w:rPrChange>
                </w:rPr>
                <w:t>The area for which an under keel clearance plan has been calculated for a particular vessel, for a particular passage</w:t>
              </w:r>
            </w:ins>
            <w:ins w:id="1959" w:author="Jason Rhee" w:date="2024-07-21T17:32:00Z" w16du:dateUtc="2024-07-21T07:32:00Z">
              <w:r w:rsidR="007C140F">
                <w:rPr>
                  <w:rFonts w:ascii="Courier New"/>
                  <w:sz w:val="14"/>
                </w:rPr>
                <w:t>.</w:t>
              </w:r>
            </w:ins>
          </w:p>
        </w:tc>
      </w:tr>
      <w:tr w:rsidR="007C140F" w14:paraId="553A27C6" w14:textId="77777777" w:rsidTr="00FB4D5E">
        <w:trPr>
          <w:ins w:id="1960" w:author="Jason Rhee" w:date="2024-07-21T17:32:00Z"/>
        </w:trPr>
        <w:tc>
          <w:tcPr>
            <w:tcW w:w="1031" w:type="dxa"/>
            <w:tcBorders>
              <w:top w:val="single" w:sz="4" w:space="0" w:color="000000"/>
              <w:left w:val="single" w:sz="4" w:space="0" w:color="000000"/>
              <w:bottom w:val="single" w:sz="4" w:space="0" w:color="000000"/>
              <w:right w:val="single" w:sz="4" w:space="0" w:color="000000"/>
            </w:tcBorders>
          </w:tcPr>
          <w:p w14:paraId="424314F6" w14:textId="77777777" w:rsidR="007C140F" w:rsidRDefault="007C140F" w:rsidP="00FB4D5E">
            <w:pPr>
              <w:pStyle w:val="TableParagraph"/>
              <w:spacing w:before="27"/>
              <w:ind w:left="40"/>
              <w:rPr>
                <w:ins w:id="1961" w:author="Jason Rhee" w:date="2024-07-21T17:32:00Z" w16du:dateUtc="2024-07-21T07:32:00Z"/>
                <w:rFonts w:ascii="Times New Roman"/>
                <w:sz w:val="16"/>
              </w:rPr>
            </w:pPr>
            <w:commentRangeStart w:id="1962"/>
            <w:ins w:id="1963" w:author="Jason Rhee" w:date="2024-07-21T17:32:00Z" w16du:dateUtc="2024-07-21T07:32:00Z">
              <w:r>
                <w:rPr>
                  <w:rFonts w:ascii="Times New Roman"/>
                  <w:sz w:val="16"/>
                </w:rPr>
                <w:t>Diagram</w:t>
              </w:r>
            </w:ins>
            <w:commentRangeEnd w:id="1962"/>
            <w:ins w:id="1964" w:author="Jason Rhee" w:date="2024-07-21T17:42:00Z" w16du:dateUtc="2024-07-21T07:42:00Z">
              <w:r w:rsidR="00CC4FCD">
                <w:rPr>
                  <w:rStyle w:val="CommentReference"/>
                  <w:rFonts w:ascii="Arial" w:eastAsia="MS Mincho" w:hAnsi="Arial" w:cs="Times New Roman"/>
                  <w:szCs w:val="20"/>
                  <w:lang w:eastAsia="ja-JP"/>
                </w:rPr>
                <w:commentReference w:id="1962"/>
              </w:r>
            </w:ins>
          </w:p>
        </w:tc>
        <w:tc>
          <w:tcPr>
            <w:tcW w:w="8570" w:type="dxa"/>
            <w:gridSpan w:val="3"/>
            <w:tcBorders>
              <w:top w:val="single" w:sz="4" w:space="0" w:color="000000"/>
              <w:left w:val="single" w:sz="4" w:space="0" w:color="000000"/>
              <w:bottom w:val="single" w:sz="4" w:space="0" w:color="000000"/>
              <w:right w:val="single" w:sz="4" w:space="0" w:color="000000"/>
            </w:tcBorders>
          </w:tcPr>
          <w:p w14:paraId="2287F7CD" w14:textId="59949EC7" w:rsidR="007C140F" w:rsidRDefault="00F24A64" w:rsidP="00FB4D5E">
            <w:pPr>
              <w:pStyle w:val="TableParagraph"/>
              <w:spacing w:before="43"/>
              <w:ind w:left="37"/>
              <w:jc w:val="center"/>
              <w:rPr>
                <w:ins w:id="1965" w:author="Jason Rhee" w:date="2024-07-21T17:32:00Z" w16du:dateUtc="2024-07-21T07:32:00Z"/>
                <w:rFonts w:ascii="Courier New"/>
                <w:sz w:val="14"/>
              </w:rPr>
            </w:pPr>
            <w:ins w:id="1966" w:author="Jason Rhee" w:date="2024-07-25T22:41:00Z" w16du:dateUtc="2024-07-25T12:41:00Z">
              <w:r>
                <w:rPr>
                  <w:noProof/>
                </w:rPr>
                <w:drawing>
                  <wp:inline distT="0" distB="0" distL="0" distR="0" wp14:anchorId="30322E55" wp14:editId="0D16B2DE">
                    <wp:extent cx="3978275" cy="3218740"/>
                    <wp:effectExtent l="0" t="0" r="3175" b="1270"/>
                    <wp:docPr id="189768203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984923" cy="3224118"/>
                            </a:xfrm>
                            <a:prstGeom prst="rect">
                              <a:avLst/>
                            </a:prstGeom>
                            <a:noFill/>
                            <a:ln>
                              <a:noFill/>
                            </a:ln>
                          </pic:spPr>
                        </pic:pic>
                      </a:graphicData>
                    </a:graphic>
                  </wp:inline>
                </w:drawing>
              </w:r>
            </w:ins>
          </w:p>
        </w:tc>
      </w:tr>
      <w:tr w:rsidR="007C140F" w14:paraId="114E4894" w14:textId="77777777" w:rsidTr="00FB4D5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hRule="exact" w:val="275"/>
          <w:ins w:id="1967" w:author="Jason Rhee" w:date="2024-07-21T17:32:00Z"/>
        </w:trPr>
        <w:tc>
          <w:tcPr>
            <w:tcW w:w="1031" w:type="dxa"/>
          </w:tcPr>
          <w:p w14:paraId="3314A887" w14:textId="77777777" w:rsidR="007C140F" w:rsidRDefault="007C140F" w:rsidP="00FB4D5E">
            <w:pPr>
              <w:pStyle w:val="TableParagraph"/>
              <w:spacing w:before="25"/>
              <w:ind w:left="40"/>
              <w:rPr>
                <w:ins w:id="1968" w:author="Jason Rhee" w:date="2024-07-21T17:32:00Z" w16du:dateUtc="2024-07-21T07:32:00Z"/>
                <w:rFonts w:ascii="Times New Roman" w:eastAsia="Times New Roman" w:hAnsi="Times New Roman" w:cs="Times New Roman"/>
                <w:sz w:val="16"/>
                <w:szCs w:val="16"/>
              </w:rPr>
            </w:pPr>
            <w:ins w:id="1969" w:author="Jason Rhee" w:date="2024-07-21T17:32:00Z" w16du:dateUtc="2024-07-21T07:32:00Z">
              <w:r>
                <w:rPr>
                  <w:rFonts w:ascii="Times New Roman"/>
                  <w:spacing w:val="-3"/>
                  <w:sz w:val="16"/>
                </w:rPr>
                <w:t>Type</w:t>
              </w:r>
            </w:ins>
          </w:p>
        </w:tc>
        <w:tc>
          <w:tcPr>
            <w:tcW w:w="8571" w:type="dxa"/>
            <w:gridSpan w:val="3"/>
          </w:tcPr>
          <w:p w14:paraId="3A921577" w14:textId="77777777" w:rsidR="007C140F" w:rsidRDefault="007C140F" w:rsidP="00FB4D5E">
            <w:pPr>
              <w:pStyle w:val="TableParagraph"/>
              <w:spacing w:before="25"/>
              <w:ind w:left="37"/>
              <w:rPr>
                <w:ins w:id="1970" w:author="Jason Rhee" w:date="2024-07-21T17:32:00Z" w16du:dateUtc="2024-07-21T07:32:00Z"/>
                <w:rFonts w:ascii="Times New Roman" w:eastAsia="Times New Roman" w:hAnsi="Times New Roman" w:cs="Times New Roman"/>
                <w:sz w:val="16"/>
                <w:szCs w:val="16"/>
              </w:rPr>
            </w:pPr>
            <w:ins w:id="1971" w:author="Jason Rhee" w:date="2024-07-21T17:32:00Z" w16du:dateUtc="2024-07-21T07:32:00Z">
              <w:r>
                <w:rPr>
                  <w:rFonts w:ascii="Times New Roman"/>
                  <w:sz w:val="16"/>
                </w:rPr>
                <w:t>extension</w:t>
              </w:r>
              <w:r>
                <w:rPr>
                  <w:rFonts w:ascii="Times New Roman"/>
                  <w:spacing w:val="-8"/>
                  <w:sz w:val="16"/>
                </w:rPr>
                <w:t xml:space="preserve"> </w:t>
              </w:r>
              <w:r>
                <w:rPr>
                  <w:rFonts w:ascii="Times New Roman"/>
                  <w:sz w:val="16"/>
                </w:rPr>
                <w:t>of</w:t>
              </w:r>
              <w:r>
                <w:rPr>
                  <w:rFonts w:ascii="Times New Roman"/>
                  <w:spacing w:val="-7"/>
                  <w:sz w:val="16"/>
                </w:rPr>
                <w:t xml:space="preserve"> </w:t>
              </w:r>
              <w:r>
                <w:fldChar w:fldCharType="begin"/>
              </w:r>
              <w:r>
                <w:instrText>HYPERLINK \l "_bookmark8"</w:instrText>
              </w:r>
              <w:r>
                <w:fldChar w:fldCharType="separate"/>
              </w:r>
              <w:r>
                <w:rPr>
                  <w:rFonts w:ascii="Times New Roman"/>
                  <w:sz w:val="16"/>
                </w:rPr>
                <w:t>FeatureType</w:t>
              </w:r>
              <w:r>
                <w:rPr>
                  <w:rFonts w:ascii="Times New Roman"/>
                  <w:sz w:val="16"/>
                </w:rPr>
                <w:fldChar w:fldCharType="end"/>
              </w:r>
            </w:ins>
          </w:p>
        </w:tc>
      </w:tr>
      <w:tr w:rsidR="007C140F" w14:paraId="5D0D0B8C" w14:textId="77777777" w:rsidTr="00FB4D5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hRule="exact" w:val="1690"/>
          <w:ins w:id="1972" w:author="Jason Rhee" w:date="2024-07-21T17:32:00Z"/>
        </w:trPr>
        <w:tc>
          <w:tcPr>
            <w:tcW w:w="1031" w:type="dxa"/>
          </w:tcPr>
          <w:p w14:paraId="03432126" w14:textId="77777777" w:rsidR="007C140F" w:rsidRDefault="007C140F" w:rsidP="00FB4D5E">
            <w:pPr>
              <w:pStyle w:val="TableParagraph"/>
              <w:spacing w:before="27" w:line="250" w:lineRule="auto"/>
              <w:ind w:left="40" w:right="195"/>
              <w:rPr>
                <w:ins w:id="1973" w:author="Jason Rhee" w:date="2024-07-21T17:32:00Z" w16du:dateUtc="2024-07-21T07:32:00Z"/>
                <w:rFonts w:ascii="Times New Roman" w:eastAsia="Times New Roman" w:hAnsi="Times New Roman" w:cs="Times New Roman"/>
                <w:sz w:val="16"/>
                <w:szCs w:val="16"/>
              </w:rPr>
            </w:pPr>
            <w:ins w:id="1974" w:author="Jason Rhee" w:date="2024-07-21T17:32:00Z" w16du:dateUtc="2024-07-21T07:32:00Z">
              <w:r>
                <w:rPr>
                  <w:rFonts w:ascii="Times New Roman"/>
                  <w:spacing w:val="-3"/>
                  <w:sz w:val="16"/>
                </w:rPr>
                <w:t>Type</w:t>
              </w:r>
              <w:r>
                <w:rPr>
                  <w:rFonts w:ascii="Times New Roman"/>
                  <w:spacing w:val="-4"/>
                  <w:sz w:val="16"/>
                </w:rPr>
                <w:t xml:space="preserve"> </w:t>
              </w:r>
              <w:r>
                <w:rPr>
                  <w:rFonts w:ascii="Times New Roman"/>
                  <w:spacing w:val="-4"/>
                  <w:sz w:val="16"/>
                </w:rPr>
                <w:br/>
              </w:r>
              <w:r>
                <w:rPr>
                  <w:rFonts w:ascii="Times New Roman"/>
                  <w:sz w:val="16"/>
                </w:rPr>
                <w:t>hierarchy</w:t>
              </w:r>
            </w:ins>
          </w:p>
        </w:tc>
        <w:tc>
          <w:tcPr>
            <w:tcW w:w="8571" w:type="dxa"/>
            <w:gridSpan w:val="3"/>
          </w:tcPr>
          <w:p w14:paraId="415B57F1" w14:textId="77777777" w:rsidR="007C140F" w:rsidRDefault="007C140F" w:rsidP="00FB4D5E">
            <w:pPr>
              <w:pStyle w:val="ListParagraph"/>
              <w:widowControl w:val="0"/>
              <w:numPr>
                <w:ilvl w:val="0"/>
                <w:numId w:val="60"/>
              </w:numPr>
              <w:tabs>
                <w:tab w:val="left" w:pos="198"/>
                <w:tab w:val="num" w:pos="360"/>
              </w:tabs>
              <w:spacing w:before="27" w:after="0" w:line="240" w:lineRule="auto"/>
              <w:jc w:val="left"/>
              <w:rPr>
                <w:ins w:id="1975" w:author="Jason Rhee" w:date="2024-07-21T17:32:00Z" w16du:dateUtc="2024-07-21T07:32:00Z"/>
                <w:rFonts w:ascii="Times New Roman" w:eastAsia="Times New Roman" w:hAnsi="Times New Roman"/>
                <w:sz w:val="16"/>
                <w:szCs w:val="16"/>
              </w:rPr>
            </w:pPr>
            <w:ins w:id="1976" w:author="Jason Rhee" w:date="2024-07-21T17:32:00Z" w16du:dateUtc="2024-07-21T07:32:00Z">
              <w:r>
                <w:rPr>
                  <w:rFonts w:ascii="Times New Roman"/>
                  <w:sz w:val="16"/>
                </w:rPr>
                <w:t>gml:AbstractGMLType</w:t>
              </w:r>
            </w:ins>
          </w:p>
          <w:p w14:paraId="684987AD" w14:textId="77777777" w:rsidR="007C140F" w:rsidRDefault="007C140F" w:rsidP="00FB4D5E">
            <w:pPr>
              <w:pStyle w:val="TableParagraph"/>
              <w:spacing w:before="7"/>
              <w:rPr>
                <w:ins w:id="1977" w:author="Jason Rhee" w:date="2024-07-21T17:32:00Z" w16du:dateUtc="2024-07-21T07:32:00Z"/>
                <w:rFonts w:ascii="Times New Roman" w:eastAsia="Times New Roman" w:hAnsi="Times New Roman" w:cs="Times New Roman"/>
                <w:sz w:val="14"/>
                <w:szCs w:val="14"/>
              </w:rPr>
            </w:pPr>
          </w:p>
          <w:p w14:paraId="67E6E17F" w14:textId="77777777" w:rsidR="007C140F" w:rsidRDefault="007C140F" w:rsidP="00FB4D5E">
            <w:pPr>
              <w:pStyle w:val="ListParagraph"/>
              <w:widowControl w:val="0"/>
              <w:numPr>
                <w:ilvl w:val="1"/>
                <w:numId w:val="60"/>
              </w:numPr>
              <w:tabs>
                <w:tab w:val="left" w:pos="358"/>
              </w:tabs>
              <w:spacing w:before="0" w:after="0" w:line="240" w:lineRule="auto"/>
              <w:jc w:val="left"/>
              <w:rPr>
                <w:ins w:id="1978" w:author="Jason Rhee" w:date="2024-07-21T17:32:00Z" w16du:dateUtc="2024-07-21T07:32:00Z"/>
                <w:rFonts w:ascii="Times New Roman" w:eastAsia="Times New Roman" w:hAnsi="Times New Roman"/>
                <w:sz w:val="16"/>
                <w:szCs w:val="16"/>
              </w:rPr>
            </w:pPr>
            <w:ins w:id="1979" w:author="Jason Rhee" w:date="2024-07-21T17:32:00Z" w16du:dateUtc="2024-07-21T07:32:00Z">
              <w:r>
                <w:rPr>
                  <w:rFonts w:ascii="Times New Roman"/>
                  <w:sz w:val="16"/>
                </w:rPr>
                <w:t>gml:AbstractFeatureType</w:t>
              </w:r>
            </w:ins>
          </w:p>
          <w:p w14:paraId="1F65A353" w14:textId="77777777" w:rsidR="007C140F" w:rsidRDefault="007C140F" w:rsidP="00FB4D5E">
            <w:pPr>
              <w:pStyle w:val="TableParagraph"/>
              <w:spacing w:before="7"/>
              <w:rPr>
                <w:ins w:id="1980" w:author="Jason Rhee" w:date="2024-07-21T17:32:00Z" w16du:dateUtc="2024-07-21T07:32:00Z"/>
                <w:rFonts w:ascii="Times New Roman" w:eastAsia="Times New Roman" w:hAnsi="Times New Roman" w:cs="Times New Roman"/>
                <w:sz w:val="14"/>
                <w:szCs w:val="14"/>
              </w:rPr>
            </w:pPr>
          </w:p>
          <w:p w14:paraId="193766FE" w14:textId="77777777" w:rsidR="007C140F" w:rsidRDefault="007C140F" w:rsidP="00FB4D5E">
            <w:pPr>
              <w:pStyle w:val="ListParagraph"/>
              <w:widowControl w:val="0"/>
              <w:numPr>
                <w:ilvl w:val="2"/>
                <w:numId w:val="60"/>
              </w:numPr>
              <w:tabs>
                <w:tab w:val="num" w:pos="360"/>
                <w:tab w:val="left" w:pos="518"/>
              </w:tabs>
              <w:spacing w:before="0" w:after="0" w:line="240" w:lineRule="auto"/>
              <w:jc w:val="left"/>
              <w:rPr>
                <w:ins w:id="1981" w:author="Jason Rhee" w:date="2024-07-21T17:32:00Z" w16du:dateUtc="2024-07-21T07:32:00Z"/>
                <w:rFonts w:ascii="Times New Roman" w:eastAsia="Times New Roman" w:hAnsi="Times New Roman"/>
                <w:sz w:val="16"/>
                <w:szCs w:val="16"/>
              </w:rPr>
            </w:pPr>
            <w:ins w:id="1982" w:author="Jason Rhee" w:date="2024-07-21T17:32:00Z" w16du:dateUtc="2024-07-21T07:32:00Z">
              <w:r>
                <w:rPr>
                  <w:rFonts w:ascii="Times New Roman"/>
                  <w:sz w:val="16"/>
                </w:rPr>
                <w:t>AbstractFeatureType</w:t>
              </w:r>
            </w:ins>
          </w:p>
          <w:p w14:paraId="7D76EED1" w14:textId="77777777" w:rsidR="007C140F" w:rsidRDefault="007C140F" w:rsidP="00FB4D5E">
            <w:pPr>
              <w:pStyle w:val="TableParagraph"/>
              <w:spacing w:before="7"/>
              <w:rPr>
                <w:ins w:id="1983" w:author="Jason Rhee" w:date="2024-07-21T17:32:00Z" w16du:dateUtc="2024-07-21T07:32:00Z"/>
                <w:rFonts w:ascii="Times New Roman" w:eastAsia="Times New Roman" w:hAnsi="Times New Roman" w:cs="Times New Roman"/>
                <w:sz w:val="14"/>
                <w:szCs w:val="14"/>
              </w:rPr>
            </w:pPr>
          </w:p>
          <w:p w14:paraId="56B4D23E" w14:textId="77777777" w:rsidR="007C140F" w:rsidRDefault="007C140F" w:rsidP="00FB4D5E">
            <w:pPr>
              <w:pStyle w:val="ListParagraph"/>
              <w:widowControl w:val="0"/>
              <w:numPr>
                <w:ilvl w:val="3"/>
                <w:numId w:val="60"/>
              </w:numPr>
              <w:tabs>
                <w:tab w:val="num" w:pos="360"/>
                <w:tab w:val="left" w:pos="678"/>
              </w:tabs>
              <w:spacing w:before="0" w:after="0" w:line="240" w:lineRule="auto"/>
              <w:jc w:val="left"/>
              <w:rPr>
                <w:ins w:id="1984" w:author="Jason Rhee" w:date="2024-07-21T17:32:00Z" w16du:dateUtc="2024-07-21T07:32:00Z"/>
                <w:rFonts w:ascii="Times New Roman" w:eastAsia="Times New Roman" w:hAnsi="Times New Roman"/>
                <w:sz w:val="16"/>
                <w:szCs w:val="16"/>
              </w:rPr>
            </w:pPr>
            <w:ins w:id="1985" w:author="Jason Rhee" w:date="2024-07-21T17:32:00Z" w16du:dateUtc="2024-07-21T07:32:00Z">
              <w:r>
                <w:fldChar w:fldCharType="begin"/>
              </w:r>
              <w:r>
                <w:instrText>HYPERLINK \l "_bookmark8"</w:instrText>
              </w:r>
              <w:r>
                <w:fldChar w:fldCharType="separate"/>
              </w:r>
              <w:r>
                <w:rPr>
                  <w:rFonts w:ascii="Times New Roman"/>
                  <w:sz w:val="16"/>
                </w:rPr>
                <w:t>FeatureType</w:t>
              </w:r>
              <w:r>
                <w:rPr>
                  <w:rFonts w:ascii="Times New Roman"/>
                  <w:sz w:val="16"/>
                </w:rPr>
                <w:fldChar w:fldCharType="end"/>
              </w:r>
            </w:ins>
          </w:p>
          <w:p w14:paraId="71F27A59" w14:textId="77777777" w:rsidR="007C140F" w:rsidRDefault="007C140F" w:rsidP="00FB4D5E">
            <w:pPr>
              <w:pStyle w:val="TableParagraph"/>
              <w:spacing w:before="7"/>
              <w:rPr>
                <w:ins w:id="1986" w:author="Jason Rhee" w:date="2024-07-21T17:32:00Z" w16du:dateUtc="2024-07-21T07:32:00Z"/>
                <w:rFonts w:ascii="Times New Roman" w:eastAsia="Times New Roman" w:hAnsi="Times New Roman" w:cs="Times New Roman"/>
                <w:sz w:val="14"/>
                <w:szCs w:val="14"/>
              </w:rPr>
            </w:pPr>
          </w:p>
          <w:p w14:paraId="7E4CA2C3" w14:textId="7B1BCDB6" w:rsidR="007C140F" w:rsidRDefault="007C140F" w:rsidP="00FB4D5E">
            <w:pPr>
              <w:pStyle w:val="ListParagraph"/>
              <w:widowControl w:val="0"/>
              <w:numPr>
                <w:ilvl w:val="4"/>
                <w:numId w:val="60"/>
              </w:numPr>
              <w:tabs>
                <w:tab w:val="num" w:pos="360"/>
                <w:tab w:val="left" w:pos="838"/>
              </w:tabs>
              <w:spacing w:before="0" w:after="0" w:line="240" w:lineRule="auto"/>
              <w:jc w:val="left"/>
              <w:rPr>
                <w:ins w:id="1987" w:author="Jason Rhee" w:date="2024-07-21T17:32:00Z" w16du:dateUtc="2024-07-21T07:32:00Z"/>
                <w:rFonts w:ascii="Times New Roman" w:eastAsia="Times New Roman" w:hAnsi="Times New Roman"/>
                <w:sz w:val="16"/>
                <w:szCs w:val="16"/>
              </w:rPr>
            </w:pPr>
            <w:ins w:id="1988" w:author="Jason Rhee" w:date="2024-07-21T17:32:00Z" w16du:dateUtc="2024-07-21T07:32:00Z">
              <w:r>
                <w:fldChar w:fldCharType="begin"/>
              </w:r>
              <w:r>
                <w:instrText>HYPERLINK \l "_bookmark9"</w:instrText>
              </w:r>
              <w:r>
                <w:fldChar w:fldCharType="separate"/>
              </w:r>
              <w:r>
                <w:rPr>
                  <w:rFonts w:ascii="Times New Roman"/>
                  <w:sz w:val="16"/>
                </w:rPr>
                <w:t>UnderKeelClearancePlan</w:t>
              </w:r>
            </w:ins>
            <w:ins w:id="1989" w:author="Jason Rhee" w:date="2024-07-21T17:34:00Z" w16du:dateUtc="2024-07-21T07:34:00Z">
              <w:r w:rsidR="003E466E">
                <w:rPr>
                  <w:rFonts w:ascii="Times New Roman"/>
                  <w:sz w:val="16"/>
                </w:rPr>
                <w:t>Area</w:t>
              </w:r>
            </w:ins>
            <w:ins w:id="1990" w:author="Jason Rhee" w:date="2024-07-21T17:32:00Z" w16du:dateUtc="2024-07-21T07:32:00Z">
              <w:r>
                <w:rPr>
                  <w:rFonts w:ascii="Times New Roman"/>
                  <w:sz w:val="16"/>
                </w:rPr>
                <w:t>Type</w:t>
              </w:r>
              <w:r>
                <w:rPr>
                  <w:rFonts w:ascii="Times New Roman"/>
                  <w:sz w:val="16"/>
                </w:rPr>
                <w:fldChar w:fldCharType="end"/>
              </w:r>
            </w:ins>
          </w:p>
        </w:tc>
      </w:tr>
      <w:tr w:rsidR="007C140F" w14:paraId="38D7486E" w14:textId="77777777" w:rsidTr="00FB4D5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hRule="exact" w:val="362"/>
          <w:ins w:id="1991" w:author="Jason Rhee" w:date="2024-07-21T17:32:00Z"/>
        </w:trPr>
        <w:tc>
          <w:tcPr>
            <w:tcW w:w="1031" w:type="dxa"/>
          </w:tcPr>
          <w:p w14:paraId="5880EBAD" w14:textId="77777777" w:rsidR="007C140F" w:rsidRDefault="007C140F" w:rsidP="00FB4D5E">
            <w:pPr>
              <w:pStyle w:val="TableParagraph"/>
              <w:spacing w:before="27"/>
              <w:ind w:left="40"/>
              <w:rPr>
                <w:ins w:id="1992" w:author="Jason Rhee" w:date="2024-07-21T17:32:00Z" w16du:dateUtc="2024-07-21T07:32:00Z"/>
                <w:rFonts w:ascii="Times New Roman" w:eastAsia="Times New Roman" w:hAnsi="Times New Roman" w:cs="Times New Roman"/>
                <w:sz w:val="16"/>
                <w:szCs w:val="16"/>
              </w:rPr>
            </w:pPr>
            <w:ins w:id="1993" w:author="Jason Rhee" w:date="2024-07-21T17:32:00Z" w16du:dateUtc="2024-07-21T07:32:00Z">
              <w:r>
                <w:rPr>
                  <w:rFonts w:ascii="Times New Roman"/>
                  <w:sz w:val="16"/>
                </w:rPr>
                <w:t>Used</w:t>
              </w:r>
              <w:r>
                <w:rPr>
                  <w:rFonts w:ascii="Times New Roman"/>
                  <w:spacing w:val="-4"/>
                  <w:sz w:val="16"/>
                </w:rPr>
                <w:t xml:space="preserve"> </w:t>
              </w:r>
              <w:r>
                <w:rPr>
                  <w:rFonts w:ascii="Times New Roman"/>
                  <w:sz w:val="16"/>
                </w:rPr>
                <w:t>by</w:t>
              </w:r>
            </w:ins>
          </w:p>
        </w:tc>
        <w:tc>
          <w:tcPr>
            <w:tcW w:w="8571" w:type="dxa"/>
            <w:gridSpan w:val="3"/>
          </w:tcPr>
          <w:p w14:paraId="64DE2250" w14:textId="0DD16914" w:rsidR="007C140F" w:rsidRDefault="007C140F" w:rsidP="00FB4D5E">
            <w:pPr>
              <w:pStyle w:val="TableParagraph"/>
              <w:tabs>
                <w:tab w:val="left" w:pos="1773"/>
              </w:tabs>
              <w:spacing w:before="67"/>
              <w:ind w:left="77"/>
              <w:rPr>
                <w:ins w:id="1994" w:author="Jason Rhee" w:date="2024-07-21T17:32:00Z" w16du:dateUtc="2024-07-21T07:32:00Z"/>
                <w:rFonts w:ascii="Times New Roman" w:eastAsia="Times New Roman" w:hAnsi="Times New Roman" w:cs="Times New Roman"/>
                <w:sz w:val="16"/>
                <w:szCs w:val="16"/>
              </w:rPr>
            </w:pPr>
            <w:ins w:id="1995" w:author="Jason Rhee" w:date="2024-07-21T17:32:00Z" w16du:dateUtc="2024-07-21T07:32:00Z">
              <w:r>
                <w:rPr>
                  <w:rFonts w:ascii="Times New Roman"/>
                  <w:w w:val="95"/>
                  <w:sz w:val="16"/>
                </w:rPr>
                <w:t>Element</w:t>
              </w:r>
              <w:r>
                <w:rPr>
                  <w:rFonts w:ascii="Times New Roman"/>
                  <w:w w:val="95"/>
                  <w:sz w:val="16"/>
                </w:rPr>
                <w:tab/>
              </w:r>
              <w:r>
                <w:rPr>
                  <w:rFonts w:ascii="Times New Roman"/>
                  <w:sz w:val="16"/>
                </w:rPr>
                <w:t>UnderKeelClearancePlan</w:t>
              </w:r>
            </w:ins>
            <w:ins w:id="1996" w:author="Jason Rhee" w:date="2024-07-21T17:34:00Z" w16du:dateUtc="2024-07-21T07:34:00Z">
              <w:r w:rsidR="00C322D6">
                <w:rPr>
                  <w:rFonts w:ascii="Times New Roman"/>
                  <w:sz w:val="16"/>
                </w:rPr>
                <w:t>Area</w:t>
              </w:r>
            </w:ins>
          </w:p>
        </w:tc>
      </w:tr>
      <w:tr w:rsidR="007C140F" w14:paraId="3E9507C8" w14:textId="77777777" w:rsidTr="00FB4D5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hRule="exact" w:val="671"/>
          <w:ins w:id="1997" w:author="Jason Rhee" w:date="2024-07-21T17:32:00Z"/>
        </w:trPr>
        <w:tc>
          <w:tcPr>
            <w:tcW w:w="1031" w:type="dxa"/>
          </w:tcPr>
          <w:p w14:paraId="360276FB" w14:textId="77777777" w:rsidR="007C140F" w:rsidRDefault="007C140F" w:rsidP="00FB4D5E">
            <w:pPr>
              <w:pStyle w:val="TableParagraph"/>
              <w:spacing w:before="27"/>
              <w:ind w:left="40"/>
              <w:rPr>
                <w:ins w:id="1998" w:author="Jason Rhee" w:date="2024-07-21T17:32:00Z" w16du:dateUtc="2024-07-21T07:32:00Z"/>
                <w:rFonts w:ascii="Times New Roman" w:eastAsia="Times New Roman" w:hAnsi="Times New Roman" w:cs="Times New Roman"/>
                <w:sz w:val="16"/>
                <w:szCs w:val="16"/>
              </w:rPr>
            </w:pPr>
            <w:ins w:id="1999" w:author="Jason Rhee" w:date="2024-07-21T17:32:00Z" w16du:dateUtc="2024-07-21T07:32:00Z">
              <w:r>
                <w:rPr>
                  <w:rFonts w:ascii="Times New Roman"/>
                  <w:sz w:val="16"/>
                </w:rPr>
                <w:t>Model</w:t>
              </w:r>
            </w:ins>
          </w:p>
        </w:tc>
        <w:tc>
          <w:tcPr>
            <w:tcW w:w="8571" w:type="dxa"/>
            <w:gridSpan w:val="3"/>
          </w:tcPr>
          <w:p w14:paraId="179B5EEA" w14:textId="4B9B8069" w:rsidR="007C140F" w:rsidRDefault="007C140F" w:rsidP="00FB4D5E">
            <w:pPr>
              <w:pStyle w:val="TableParagraph"/>
              <w:spacing w:before="27" w:line="250" w:lineRule="auto"/>
              <w:ind w:left="37" w:right="281"/>
              <w:rPr>
                <w:ins w:id="2000" w:author="Jason Rhee" w:date="2024-07-21T17:32:00Z" w16du:dateUtc="2024-07-21T07:32:00Z"/>
                <w:rFonts w:ascii="Times New Roman" w:eastAsia="Times New Roman" w:hAnsi="Times New Roman" w:cs="Times New Roman"/>
                <w:sz w:val="16"/>
                <w:szCs w:val="16"/>
              </w:rPr>
            </w:pPr>
            <w:ins w:id="2001" w:author="Jason Rhee" w:date="2024-07-21T17:32:00Z" w16du:dateUtc="2024-07-21T07:32:00Z">
              <w:r>
                <w:rPr>
                  <w:rFonts w:ascii="Times New Roman"/>
                  <w:sz w:val="16"/>
                </w:rPr>
                <w:t>gml:boundedBy{0,1},</w:t>
              </w:r>
              <w:r>
                <w:rPr>
                  <w:rFonts w:ascii="Times New Roman"/>
                  <w:spacing w:val="-8"/>
                  <w:sz w:val="16"/>
                </w:rPr>
                <w:t xml:space="preserve"> </w:t>
              </w:r>
            </w:ins>
            <w:ins w:id="2002" w:author="Jason Rhee" w:date="2024-07-21T17:37:00Z" w16du:dateUtc="2024-07-21T07:37:00Z">
              <w:r w:rsidR="00163DFF">
                <w:rPr>
                  <w:rFonts w:ascii="Times New Roman"/>
                  <w:sz w:val="16"/>
                </w:rPr>
                <w:t>scaleMinimum,</w:t>
              </w:r>
              <w:r w:rsidR="00163DFF">
                <w:rPr>
                  <w:rFonts w:ascii="Times New Roman"/>
                  <w:spacing w:val="-6"/>
                  <w:sz w:val="16"/>
                </w:rPr>
                <w:t xml:space="preserve"> interoperabilityIdentifier</w:t>
              </w:r>
            </w:ins>
            <w:ins w:id="2003" w:author="Jason Rhee" w:date="2024-07-21T17:32:00Z" w16du:dateUtc="2024-07-21T07:32:00Z">
              <w:r>
                <w:rPr>
                  <w:rFonts w:ascii="Times New Roman"/>
                  <w:sz w:val="16"/>
                </w:rPr>
                <w:t>,</w:t>
              </w:r>
              <w:r>
                <w:rPr>
                  <w:rFonts w:ascii="Times New Roman"/>
                  <w:spacing w:val="-7"/>
                  <w:sz w:val="16"/>
                </w:rPr>
                <w:t xml:space="preserve"> </w:t>
              </w:r>
              <w:r>
                <w:rPr>
                  <w:rFonts w:ascii="Times New Roman"/>
                  <w:sz w:val="16"/>
                </w:rPr>
                <w:t>geometry,</w:t>
              </w:r>
              <w:r>
                <w:rPr>
                  <w:rFonts w:ascii="Times New Roman"/>
                  <w:spacing w:val="-8"/>
                  <w:sz w:val="16"/>
                </w:rPr>
                <w:t xml:space="preserve"> </w:t>
              </w:r>
            </w:ins>
            <w:ins w:id="2004" w:author="Jason Rhee" w:date="2024-07-21T17:35:00Z" w16du:dateUtc="2024-07-21T07:35:00Z">
              <w:r w:rsidR="00755792">
                <w:rPr>
                  <w:rFonts w:ascii="Times New Roman"/>
                  <w:sz w:val="16"/>
                </w:rPr>
                <w:t>theCo</w:t>
              </w:r>
            </w:ins>
            <w:ins w:id="2005" w:author="Jason Rhee" w:date="2024-07-21T17:38:00Z" w16du:dateUtc="2024-07-21T07:38:00Z">
              <w:r w:rsidR="00D9080B">
                <w:rPr>
                  <w:rFonts w:ascii="Times New Roman"/>
                  <w:sz w:val="16"/>
                </w:rPr>
                <w:t>llection</w:t>
              </w:r>
            </w:ins>
            <w:ins w:id="2006" w:author="Jason Rhee" w:date="2024-07-21T17:32:00Z" w16du:dateUtc="2024-07-21T07:32:00Z">
              <w:r>
                <w:rPr>
                  <w:rFonts w:ascii="Times New Roman"/>
                  <w:sz w:val="16"/>
                </w:rPr>
                <w:t>+</w:t>
              </w:r>
            </w:ins>
          </w:p>
        </w:tc>
      </w:tr>
      <w:tr w:rsidR="007C140F" w14:paraId="04092F4F" w14:textId="77777777" w:rsidTr="00FB4D5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hRule="exact" w:val="666"/>
          <w:ins w:id="2007" w:author="Jason Rhee" w:date="2024-07-21T17:32:00Z"/>
        </w:trPr>
        <w:tc>
          <w:tcPr>
            <w:tcW w:w="1031" w:type="dxa"/>
          </w:tcPr>
          <w:p w14:paraId="76585626" w14:textId="77777777" w:rsidR="007C140F" w:rsidRDefault="007C140F" w:rsidP="00FB4D5E">
            <w:pPr>
              <w:pStyle w:val="TableParagraph"/>
              <w:spacing w:before="22"/>
              <w:ind w:left="40"/>
              <w:rPr>
                <w:ins w:id="2008" w:author="Jason Rhee" w:date="2024-07-21T17:32:00Z" w16du:dateUtc="2024-07-21T07:32:00Z"/>
                <w:rFonts w:ascii="Times New Roman" w:eastAsia="Times New Roman" w:hAnsi="Times New Roman" w:cs="Times New Roman"/>
                <w:sz w:val="16"/>
                <w:szCs w:val="16"/>
              </w:rPr>
            </w:pPr>
            <w:ins w:id="2009" w:author="Jason Rhee" w:date="2024-07-21T17:32:00Z" w16du:dateUtc="2024-07-21T07:32:00Z">
              <w:r>
                <w:rPr>
                  <w:rFonts w:ascii="Times New Roman"/>
                  <w:sz w:val="16"/>
                </w:rPr>
                <w:t>Children</w:t>
              </w:r>
            </w:ins>
          </w:p>
        </w:tc>
        <w:tc>
          <w:tcPr>
            <w:tcW w:w="8571" w:type="dxa"/>
            <w:gridSpan w:val="3"/>
          </w:tcPr>
          <w:p w14:paraId="35EDEF7C" w14:textId="666D0355" w:rsidR="007C140F" w:rsidRDefault="007C140F" w:rsidP="00FB4D5E">
            <w:pPr>
              <w:pStyle w:val="TableParagraph"/>
              <w:spacing w:before="22" w:line="250" w:lineRule="auto"/>
              <w:ind w:left="37" w:right="42"/>
              <w:rPr>
                <w:ins w:id="2010" w:author="Jason Rhee" w:date="2024-07-21T17:32:00Z" w16du:dateUtc="2024-07-21T07:32:00Z"/>
                <w:rFonts w:ascii="Times New Roman" w:eastAsia="Times New Roman" w:hAnsi="Times New Roman" w:cs="Times New Roman"/>
                <w:sz w:val="16"/>
                <w:szCs w:val="16"/>
              </w:rPr>
            </w:pPr>
            <w:ins w:id="2011" w:author="Jason Rhee" w:date="2024-07-21T17:32:00Z" w16du:dateUtc="2024-07-21T07:32:00Z">
              <w:r>
                <w:rPr>
                  <w:rFonts w:ascii="Times New Roman"/>
                  <w:sz w:val="16"/>
                </w:rPr>
                <w:t>geometry,</w:t>
              </w:r>
              <w:r>
                <w:rPr>
                  <w:rFonts w:ascii="Times New Roman"/>
                  <w:spacing w:val="-12"/>
                  <w:sz w:val="16"/>
                </w:rPr>
                <w:t xml:space="preserve"> </w:t>
              </w:r>
              <w:r>
                <w:rPr>
                  <w:rFonts w:ascii="Times New Roman"/>
                  <w:sz w:val="16"/>
                </w:rPr>
                <w:t>gml:boundedBy,</w:t>
              </w:r>
              <w:r>
                <w:rPr>
                  <w:rFonts w:ascii="Times New Roman"/>
                  <w:spacing w:val="-16"/>
                  <w:sz w:val="16"/>
                </w:rPr>
                <w:t xml:space="preserve"> </w:t>
              </w:r>
            </w:ins>
            <w:ins w:id="2012" w:author="Jason Rhee" w:date="2024-07-21T17:44:00Z" w16du:dateUtc="2024-07-21T07:44:00Z">
              <w:r w:rsidR="008F27A9">
                <w:rPr>
                  <w:rFonts w:ascii="Times New Roman"/>
                  <w:spacing w:val="-6"/>
                  <w:sz w:val="16"/>
                </w:rPr>
                <w:t>interoperabilityIdentifier</w:t>
              </w:r>
              <w:r w:rsidR="008F27A9">
                <w:rPr>
                  <w:rFonts w:ascii="Times New Roman"/>
                  <w:sz w:val="16"/>
                </w:rPr>
                <w:t xml:space="preserve">, </w:t>
              </w:r>
            </w:ins>
            <w:ins w:id="2013" w:author="Jason Rhee" w:date="2024-07-21T17:41:00Z" w16du:dateUtc="2024-07-21T07:41:00Z">
              <w:r w:rsidR="00876177">
                <w:rPr>
                  <w:rFonts w:ascii="Times New Roman"/>
                  <w:sz w:val="16"/>
                </w:rPr>
                <w:t xml:space="preserve">scaleMinimum, </w:t>
              </w:r>
            </w:ins>
            <w:ins w:id="2014" w:author="Jason Rhee" w:date="2024-07-21T17:44:00Z" w16du:dateUtc="2024-07-21T07:44:00Z">
              <w:r w:rsidR="008F27A9">
                <w:rPr>
                  <w:rFonts w:ascii="Times New Roman"/>
                  <w:sz w:val="16"/>
                </w:rPr>
                <w:t>theCollection</w:t>
              </w:r>
            </w:ins>
          </w:p>
        </w:tc>
      </w:tr>
      <w:tr w:rsidR="007C140F" w14:paraId="1CD04141" w14:textId="77777777" w:rsidTr="00FB4D5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hRule="exact" w:val="317"/>
          <w:ins w:id="2015" w:author="Jason Rhee" w:date="2024-07-21T17:32:00Z"/>
        </w:trPr>
        <w:tc>
          <w:tcPr>
            <w:tcW w:w="1031" w:type="dxa"/>
            <w:vMerge w:val="restart"/>
          </w:tcPr>
          <w:p w14:paraId="6F689335" w14:textId="77777777" w:rsidR="007C140F" w:rsidRDefault="007C140F" w:rsidP="00FB4D5E">
            <w:pPr>
              <w:pStyle w:val="TableParagraph"/>
              <w:spacing w:before="22"/>
              <w:ind w:left="40"/>
              <w:rPr>
                <w:ins w:id="2016" w:author="Jason Rhee" w:date="2024-07-21T17:32:00Z" w16du:dateUtc="2024-07-21T07:32:00Z"/>
                <w:rFonts w:ascii="Times New Roman" w:eastAsia="Times New Roman" w:hAnsi="Times New Roman" w:cs="Times New Roman"/>
                <w:sz w:val="16"/>
                <w:szCs w:val="16"/>
              </w:rPr>
            </w:pPr>
            <w:ins w:id="2017" w:author="Jason Rhee" w:date="2024-07-21T17:32:00Z" w16du:dateUtc="2024-07-21T07:32:00Z">
              <w:r>
                <w:rPr>
                  <w:rFonts w:ascii="Times New Roman"/>
                  <w:sz w:val="16"/>
                </w:rPr>
                <w:t>Attributes</w:t>
              </w:r>
            </w:ins>
          </w:p>
        </w:tc>
        <w:tc>
          <w:tcPr>
            <w:tcW w:w="2166" w:type="dxa"/>
          </w:tcPr>
          <w:p w14:paraId="19E44A39" w14:textId="77777777" w:rsidR="007C140F" w:rsidRDefault="007C140F" w:rsidP="00FB4D5E">
            <w:pPr>
              <w:pStyle w:val="TableParagraph"/>
              <w:spacing w:before="61"/>
              <w:ind w:left="77"/>
              <w:rPr>
                <w:ins w:id="2018" w:author="Jason Rhee" w:date="2024-07-21T17:32:00Z" w16du:dateUtc="2024-07-21T07:32:00Z"/>
                <w:rFonts w:ascii="Times New Roman" w:eastAsia="Times New Roman" w:hAnsi="Times New Roman" w:cs="Times New Roman"/>
                <w:sz w:val="16"/>
                <w:szCs w:val="16"/>
              </w:rPr>
            </w:pPr>
            <w:ins w:id="2019" w:author="Jason Rhee" w:date="2024-07-21T17:32:00Z" w16du:dateUtc="2024-07-21T07:32:00Z">
              <w:r>
                <w:rPr>
                  <w:rFonts w:ascii="Times New Roman"/>
                  <w:b/>
                  <w:sz w:val="16"/>
                </w:rPr>
                <w:t>QName</w:t>
              </w:r>
            </w:ins>
          </w:p>
        </w:tc>
        <w:tc>
          <w:tcPr>
            <w:tcW w:w="2116" w:type="dxa"/>
          </w:tcPr>
          <w:p w14:paraId="66002AD2" w14:textId="77777777" w:rsidR="007C140F" w:rsidRDefault="007C140F" w:rsidP="00FB4D5E">
            <w:pPr>
              <w:pStyle w:val="TableParagraph"/>
              <w:spacing w:before="61"/>
              <w:ind w:left="37"/>
              <w:rPr>
                <w:ins w:id="2020" w:author="Jason Rhee" w:date="2024-07-21T17:32:00Z" w16du:dateUtc="2024-07-21T07:32:00Z"/>
                <w:rFonts w:ascii="Times New Roman" w:eastAsia="Times New Roman" w:hAnsi="Times New Roman" w:cs="Times New Roman"/>
                <w:sz w:val="16"/>
                <w:szCs w:val="16"/>
              </w:rPr>
            </w:pPr>
            <w:ins w:id="2021" w:author="Jason Rhee" w:date="2024-07-21T17:32:00Z" w16du:dateUtc="2024-07-21T07:32:00Z">
              <w:r>
                <w:rPr>
                  <w:rFonts w:ascii="Times New Roman"/>
                  <w:b/>
                  <w:spacing w:val="-3"/>
                  <w:sz w:val="16"/>
                </w:rPr>
                <w:t>Type</w:t>
              </w:r>
            </w:ins>
          </w:p>
        </w:tc>
        <w:tc>
          <w:tcPr>
            <w:tcW w:w="4289" w:type="dxa"/>
          </w:tcPr>
          <w:p w14:paraId="2F77AA62" w14:textId="77777777" w:rsidR="007C140F" w:rsidRDefault="007C140F" w:rsidP="00FB4D5E">
            <w:pPr>
              <w:pStyle w:val="TableParagraph"/>
              <w:spacing w:before="61"/>
              <w:ind w:left="42"/>
              <w:rPr>
                <w:ins w:id="2022" w:author="Jason Rhee" w:date="2024-07-21T17:32:00Z" w16du:dateUtc="2024-07-21T07:32:00Z"/>
                <w:rFonts w:ascii="Times New Roman" w:eastAsia="Times New Roman" w:hAnsi="Times New Roman" w:cs="Times New Roman"/>
                <w:sz w:val="16"/>
                <w:szCs w:val="16"/>
              </w:rPr>
            </w:pPr>
            <w:ins w:id="2023" w:author="Jason Rhee" w:date="2024-07-21T17:32:00Z" w16du:dateUtc="2024-07-21T07:32:00Z">
              <w:r>
                <w:rPr>
                  <w:rFonts w:ascii="Times New Roman"/>
                  <w:b/>
                  <w:sz w:val="16"/>
                </w:rPr>
                <w:t>Use</w:t>
              </w:r>
            </w:ins>
          </w:p>
        </w:tc>
      </w:tr>
      <w:tr w:rsidR="007C140F" w14:paraId="7159A73B" w14:textId="77777777" w:rsidTr="00FB4D5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hRule="exact" w:val="287"/>
          <w:ins w:id="2024" w:author="Jason Rhee" w:date="2024-07-21T17:32:00Z"/>
        </w:trPr>
        <w:tc>
          <w:tcPr>
            <w:tcW w:w="1031" w:type="dxa"/>
            <w:vMerge/>
          </w:tcPr>
          <w:p w14:paraId="7C64114F" w14:textId="77777777" w:rsidR="007C140F" w:rsidRDefault="007C140F" w:rsidP="00FB4D5E">
            <w:pPr>
              <w:rPr>
                <w:ins w:id="2025" w:author="Jason Rhee" w:date="2024-07-21T17:32:00Z" w16du:dateUtc="2024-07-21T07:32:00Z"/>
              </w:rPr>
            </w:pPr>
          </w:p>
        </w:tc>
        <w:tc>
          <w:tcPr>
            <w:tcW w:w="2166" w:type="dxa"/>
          </w:tcPr>
          <w:p w14:paraId="25F8F478" w14:textId="77777777" w:rsidR="007C140F" w:rsidRDefault="007C140F" w:rsidP="00FB4D5E">
            <w:pPr>
              <w:pStyle w:val="TableParagraph"/>
              <w:spacing w:before="27"/>
              <w:ind w:left="77"/>
              <w:rPr>
                <w:ins w:id="2026" w:author="Jason Rhee" w:date="2024-07-21T17:32:00Z" w16du:dateUtc="2024-07-21T07:32:00Z"/>
                <w:rFonts w:ascii="Times New Roman" w:eastAsia="Times New Roman" w:hAnsi="Times New Roman" w:cs="Times New Roman"/>
                <w:sz w:val="16"/>
                <w:szCs w:val="16"/>
              </w:rPr>
            </w:pPr>
            <w:ins w:id="2027" w:author="Jason Rhee" w:date="2024-07-21T17:32:00Z" w16du:dateUtc="2024-07-21T07:32:00Z">
              <w:r>
                <w:rPr>
                  <w:rFonts w:ascii="Times New Roman"/>
                  <w:b/>
                  <w:sz w:val="16"/>
                </w:rPr>
                <w:t>gml:id</w:t>
              </w:r>
            </w:ins>
          </w:p>
        </w:tc>
        <w:tc>
          <w:tcPr>
            <w:tcW w:w="2116" w:type="dxa"/>
          </w:tcPr>
          <w:p w14:paraId="5AC7614E" w14:textId="77777777" w:rsidR="007C140F" w:rsidRDefault="007C140F" w:rsidP="00FB4D5E">
            <w:pPr>
              <w:pStyle w:val="TableParagraph"/>
              <w:spacing w:before="27"/>
              <w:ind w:left="37"/>
              <w:rPr>
                <w:ins w:id="2028" w:author="Jason Rhee" w:date="2024-07-21T17:32:00Z" w16du:dateUtc="2024-07-21T07:32:00Z"/>
                <w:rFonts w:ascii="Times New Roman" w:eastAsia="Times New Roman" w:hAnsi="Times New Roman" w:cs="Times New Roman"/>
                <w:sz w:val="16"/>
                <w:szCs w:val="16"/>
              </w:rPr>
            </w:pPr>
            <w:ins w:id="2029" w:author="Jason Rhee" w:date="2024-07-21T17:32:00Z" w16du:dateUtc="2024-07-21T07:32:00Z">
              <w:r>
                <w:rPr>
                  <w:rFonts w:ascii="Times New Roman"/>
                  <w:sz w:val="16"/>
                </w:rPr>
                <w:t>ID</w:t>
              </w:r>
            </w:ins>
          </w:p>
        </w:tc>
        <w:tc>
          <w:tcPr>
            <w:tcW w:w="4289" w:type="dxa"/>
          </w:tcPr>
          <w:p w14:paraId="2DECD2A4" w14:textId="77777777" w:rsidR="007C140F" w:rsidRDefault="007C140F" w:rsidP="00FB4D5E">
            <w:pPr>
              <w:pStyle w:val="TableParagraph"/>
              <w:spacing w:before="32"/>
              <w:ind w:left="42"/>
              <w:rPr>
                <w:ins w:id="2030" w:author="Jason Rhee" w:date="2024-07-21T17:32:00Z" w16du:dateUtc="2024-07-21T07:32:00Z"/>
                <w:rFonts w:ascii="Times New Roman" w:eastAsia="Times New Roman" w:hAnsi="Times New Roman" w:cs="Times New Roman"/>
                <w:sz w:val="16"/>
                <w:szCs w:val="16"/>
              </w:rPr>
            </w:pPr>
            <w:ins w:id="2031" w:author="Jason Rhee" w:date="2024-07-21T17:32:00Z" w16du:dateUtc="2024-07-21T07:32:00Z">
              <w:r>
                <w:rPr>
                  <w:rFonts w:ascii="Times New Roman"/>
                  <w:sz w:val="16"/>
                </w:rPr>
                <w:t>required</w:t>
              </w:r>
            </w:ins>
          </w:p>
        </w:tc>
      </w:tr>
      <w:tr w:rsidR="007C140F" w14:paraId="33163648" w14:textId="77777777" w:rsidTr="00FB4D5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hRule="exact" w:val="842"/>
          <w:ins w:id="2032" w:author="Jason Rhee" w:date="2024-07-21T17:32:00Z"/>
        </w:trPr>
        <w:tc>
          <w:tcPr>
            <w:tcW w:w="1031" w:type="dxa"/>
            <w:vMerge/>
          </w:tcPr>
          <w:p w14:paraId="1771717B" w14:textId="77777777" w:rsidR="007C140F" w:rsidRDefault="007C140F" w:rsidP="00FB4D5E">
            <w:pPr>
              <w:rPr>
                <w:ins w:id="2033" w:author="Jason Rhee" w:date="2024-07-21T17:32:00Z" w16du:dateUtc="2024-07-21T07:32:00Z"/>
              </w:rPr>
            </w:pPr>
          </w:p>
        </w:tc>
        <w:tc>
          <w:tcPr>
            <w:tcW w:w="2166" w:type="dxa"/>
          </w:tcPr>
          <w:p w14:paraId="761B36A6" w14:textId="77777777" w:rsidR="007C140F" w:rsidRDefault="007C140F" w:rsidP="00FB4D5E">
            <w:pPr>
              <w:rPr>
                <w:ins w:id="2034" w:author="Jason Rhee" w:date="2024-07-21T17:32:00Z" w16du:dateUtc="2024-07-21T07:32:00Z"/>
              </w:rPr>
            </w:pPr>
          </w:p>
        </w:tc>
        <w:tc>
          <w:tcPr>
            <w:tcW w:w="6405" w:type="dxa"/>
            <w:gridSpan w:val="2"/>
          </w:tcPr>
          <w:p w14:paraId="0D0C7CA3" w14:textId="77777777" w:rsidR="007C140F" w:rsidRDefault="007C140F" w:rsidP="00FB4D5E">
            <w:pPr>
              <w:pStyle w:val="TableParagraph"/>
              <w:spacing w:before="43" w:line="254" w:lineRule="auto"/>
              <w:ind w:left="121" w:right="306" w:hanging="84"/>
              <w:rPr>
                <w:ins w:id="2035" w:author="Jason Rhee" w:date="2024-07-21T17:32:00Z" w16du:dateUtc="2024-07-21T07:32:00Z"/>
                <w:rFonts w:ascii="Courier New" w:eastAsia="Courier New" w:hAnsi="Courier New" w:cs="Courier New"/>
                <w:sz w:val="14"/>
                <w:szCs w:val="14"/>
              </w:rPr>
            </w:pPr>
            <w:ins w:id="2036" w:author="Jason Rhee" w:date="2024-07-21T17:32:00Z" w16du:dateUtc="2024-07-21T07:32:00Z">
              <w:r>
                <w:rPr>
                  <w:rFonts w:ascii="Courier New"/>
                  <w:sz w:val="14"/>
                </w:rPr>
                <w:t>The attribute gml:id supports provision of a handle for the XML element representing a GML Object. Its use is mandatory for all GML objects. It is of XML type ID, so is constrained to be unique in the XML document within which it occurs.</w:t>
              </w:r>
            </w:ins>
          </w:p>
        </w:tc>
      </w:tr>
    </w:tbl>
    <w:p w14:paraId="3F681167" w14:textId="7A2DF388" w:rsidR="00437545" w:rsidRDefault="00437545">
      <w:pPr>
        <w:rPr>
          <w:ins w:id="2037" w:author="Jason Rhee" w:date="2024-07-26T13:10:00Z" w16du:dateUtc="2024-07-26T03:10:00Z"/>
        </w:rPr>
      </w:pPr>
      <w:ins w:id="2038" w:author="Jason Rhee" w:date="2024-07-26T13:10:00Z" w16du:dateUtc="2024-07-26T03:10:00Z">
        <w:r>
          <w:br w:type="page"/>
        </w:r>
      </w:ins>
    </w:p>
    <w:p w14:paraId="161840DF" w14:textId="66F47A83" w:rsidR="008A4EB6" w:rsidRDefault="008A4EB6" w:rsidP="00716349">
      <w:pPr>
        <w:pStyle w:val="Annex-Heading3"/>
      </w:pPr>
      <w:r>
        <w:lastRenderedPageBreak/>
        <w:t xml:space="preserve">Complex </w:t>
      </w:r>
      <w:r>
        <w:rPr>
          <w:spacing w:val="-4"/>
        </w:rPr>
        <w:t>Type</w:t>
      </w:r>
      <w:r>
        <w:t xml:space="preserve"> —</w:t>
      </w:r>
      <w:r>
        <w:rPr>
          <w:spacing w:val="34"/>
        </w:rPr>
        <w:t xml:space="preserve"> </w:t>
      </w:r>
      <w:r>
        <w:t>UnderKeelClearanceNonNavigableAreaType</w:t>
      </w:r>
    </w:p>
    <w:tbl>
      <w:tblPr>
        <w:tblW w:w="0" w:type="auto"/>
        <w:tblInd w:w="258" w:type="dxa"/>
        <w:tblLayout w:type="fixed"/>
        <w:tblCellMar>
          <w:left w:w="0" w:type="dxa"/>
          <w:right w:w="0" w:type="dxa"/>
        </w:tblCellMar>
        <w:tblLook w:val="01E0" w:firstRow="1" w:lastRow="1" w:firstColumn="1" w:lastColumn="1" w:noHBand="0" w:noVBand="0"/>
      </w:tblPr>
      <w:tblGrid>
        <w:gridCol w:w="1031"/>
        <w:gridCol w:w="2166"/>
        <w:gridCol w:w="2116"/>
        <w:gridCol w:w="4289"/>
        <w:tblGridChange w:id="2039">
          <w:tblGrid>
            <w:gridCol w:w="5"/>
            <w:gridCol w:w="1026"/>
            <w:gridCol w:w="5"/>
            <w:gridCol w:w="2166"/>
            <w:gridCol w:w="2116"/>
            <w:gridCol w:w="4284"/>
            <w:gridCol w:w="5"/>
          </w:tblGrid>
        </w:tblGridChange>
      </w:tblGrid>
      <w:tr w:rsidR="008A4EB6" w14:paraId="61212D9B" w14:textId="77777777" w:rsidTr="005D41D7">
        <w:trPr>
          <w:trHeight w:hRule="exact" w:val="284"/>
        </w:trPr>
        <w:tc>
          <w:tcPr>
            <w:tcW w:w="1031" w:type="dxa"/>
            <w:tcBorders>
              <w:top w:val="single" w:sz="4" w:space="0" w:color="000000"/>
              <w:left w:val="single" w:sz="4" w:space="0" w:color="000000"/>
              <w:bottom w:val="single" w:sz="4" w:space="0" w:color="000000"/>
              <w:right w:val="single" w:sz="4" w:space="0" w:color="000000"/>
            </w:tcBorders>
          </w:tcPr>
          <w:p w14:paraId="3B7D568C" w14:textId="77777777" w:rsidR="008A4EB6" w:rsidRDefault="008A4EB6" w:rsidP="005D41D7">
            <w:pPr>
              <w:pStyle w:val="TableParagraph"/>
              <w:spacing w:before="25"/>
              <w:ind w:left="40"/>
              <w:rPr>
                <w:rFonts w:ascii="Times New Roman" w:eastAsia="Times New Roman" w:hAnsi="Times New Roman" w:cs="Times New Roman"/>
                <w:sz w:val="16"/>
                <w:szCs w:val="16"/>
              </w:rPr>
            </w:pPr>
            <w:r>
              <w:rPr>
                <w:rFonts w:ascii="Times New Roman"/>
                <w:sz w:val="16"/>
              </w:rPr>
              <w:t>Namespace</w:t>
            </w:r>
          </w:p>
        </w:tc>
        <w:tc>
          <w:tcPr>
            <w:tcW w:w="8570" w:type="dxa"/>
            <w:gridSpan w:val="3"/>
            <w:tcBorders>
              <w:top w:val="single" w:sz="4" w:space="0" w:color="000000"/>
              <w:left w:val="single" w:sz="4" w:space="0" w:color="000000"/>
              <w:bottom w:val="single" w:sz="4" w:space="0" w:color="000000"/>
              <w:right w:val="single" w:sz="4" w:space="0" w:color="000000"/>
            </w:tcBorders>
          </w:tcPr>
          <w:p w14:paraId="526E00CA" w14:textId="07150737" w:rsidR="008A4EB6" w:rsidRDefault="00000000" w:rsidP="005D41D7">
            <w:pPr>
              <w:pStyle w:val="TableParagraph"/>
              <w:spacing w:before="25"/>
              <w:ind w:left="37"/>
              <w:rPr>
                <w:rFonts w:ascii="Times New Roman" w:eastAsia="Times New Roman" w:hAnsi="Times New Roman" w:cs="Times New Roman"/>
                <w:sz w:val="16"/>
                <w:szCs w:val="16"/>
              </w:rPr>
            </w:pPr>
            <w:hyperlink r:id="rId64">
              <w:r w:rsidR="008A4EB6">
                <w:rPr>
                  <w:rFonts w:ascii="Times New Roman"/>
                  <w:sz w:val="16"/>
                </w:rPr>
                <w:t>http://www.iho.int/</w:t>
              </w:r>
              <w:r w:rsidR="00A31A5F">
                <w:rPr>
                  <w:rFonts w:ascii="Times New Roman"/>
                  <w:sz w:val="16"/>
                </w:rPr>
                <w:t>S129</w:t>
              </w:r>
              <w:r w:rsidR="008A4EB6">
                <w:rPr>
                  <w:rFonts w:ascii="Times New Roman"/>
                  <w:sz w:val="16"/>
                </w:rPr>
                <w:t>/gml/cs0/0.1</w:t>
              </w:r>
            </w:hyperlink>
          </w:p>
        </w:tc>
      </w:tr>
      <w:tr w:rsidR="008A4EB6" w14:paraId="7D6E86A4" w14:textId="77777777" w:rsidTr="005D41D7">
        <w:trPr>
          <w:trHeight w:hRule="exact" w:val="280"/>
        </w:trPr>
        <w:tc>
          <w:tcPr>
            <w:tcW w:w="1031" w:type="dxa"/>
            <w:tcBorders>
              <w:top w:val="single" w:sz="4" w:space="0" w:color="000000"/>
              <w:left w:val="single" w:sz="4" w:space="0" w:color="000000"/>
              <w:bottom w:val="single" w:sz="4" w:space="0" w:color="000000"/>
              <w:right w:val="single" w:sz="4" w:space="0" w:color="000000"/>
            </w:tcBorders>
          </w:tcPr>
          <w:p w14:paraId="50DF868C"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Annotations</w:t>
            </w:r>
          </w:p>
        </w:tc>
        <w:tc>
          <w:tcPr>
            <w:tcW w:w="8570" w:type="dxa"/>
            <w:gridSpan w:val="3"/>
            <w:tcBorders>
              <w:top w:val="single" w:sz="4" w:space="0" w:color="000000"/>
              <w:left w:val="single" w:sz="4" w:space="0" w:color="000000"/>
              <w:bottom w:val="single" w:sz="4" w:space="0" w:color="000000"/>
              <w:right w:val="single" w:sz="4" w:space="0" w:color="000000"/>
            </w:tcBorders>
          </w:tcPr>
          <w:p w14:paraId="2A3990A3" w14:textId="4CC27676" w:rsidR="008A4EB6" w:rsidRDefault="008A4EB6" w:rsidP="005D41D7">
            <w:pPr>
              <w:pStyle w:val="TableParagraph"/>
              <w:spacing w:before="38"/>
              <w:ind w:left="37"/>
              <w:rPr>
                <w:rFonts w:ascii="Courier New" w:eastAsia="Courier New" w:hAnsi="Courier New" w:cs="Courier New"/>
                <w:sz w:val="14"/>
                <w:szCs w:val="14"/>
              </w:rPr>
            </w:pPr>
            <w:r>
              <w:rPr>
                <w:rFonts w:ascii="Courier New"/>
                <w:sz w:val="14"/>
              </w:rPr>
              <w:t xml:space="preserve">An area of </w:t>
            </w:r>
            <w:r w:rsidR="009403A8">
              <w:rPr>
                <w:rFonts w:ascii="Courier New"/>
                <w:sz w:val="14"/>
              </w:rPr>
              <w:t xml:space="preserve">under keel clearance </w:t>
            </w:r>
            <w:r>
              <w:rPr>
                <w:rFonts w:ascii="Courier New"/>
                <w:sz w:val="14"/>
              </w:rPr>
              <w:t>less than the calculated safe limit.</w:t>
            </w:r>
          </w:p>
        </w:tc>
      </w:tr>
      <w:tr w:rsidR="008A4EB6" w14:paraId="01D26F36" w14:textId="77777777" w:rsidTr="00437545">
        <w:tblPrEx>
          <w:tblW w:w="0" w:type="auto"/>
          <w:tblInd w:w="258" w:type="dxa"/>
          <w:tblLayout w:type="fixed"/>
          <w:tblCellMar>
            <w:left w:w="0" w:type="dxa"/>
            <w:right w:w="0" w:type="dxa"/>
          </w:tblCellMar>
          <w:tblLook w:val="01E0" w:firstRow="1" w:lastRow="1" w:firstColumn="1" w:lastColumn="1" w:noHBand="0" w:noVBand="0"/>
          <w:tblPrExChange w:id="2040" w:author="Jason Rhee" w:date="2024-07-26T13:10:00Z" w16du:dateUtc="2024-07-26T03:10:00Z">
            <w:tblPrEx>
              <w:tblW w:w="0" w:type="auto"/>
              <w:tblInd w:w="258" w:type="dxa"/>
              <w:tblLayout w:type="fixed"/>
              <w:tblCellMar>
                <w:left w:w="0" w:type="dxa"/>
                <w:right w:w="0" w:type="dxa"/>
              </w:tblCellMar>
              <w:tblLook w:val="01E0" w:firstRow="1" w:lastRow="1" w:firstColumn="1" w:lastColumn="1" w:noHBand="0" w:noVBand="0"/>
            </w:tblPrEx>
          </w:tblPrExChange>
        </w:tblPrEx>
        <w:trPr>
          <w:trHeight w:hRule="exact" w:val="5495"/>
          <w:trPrChange w:id="2041" w:author="Jason Rhee" w:date="2024-07-26T13:10:00Z" w16du:dateUtc="2024-07-26T03:10:00Z">
            <w:trPr>
              <w:gridAfter w:val="0"/>
              <w:trHeight w:hRule="exact" w:val="8652"/>
            </w:trPr>
          </w:trPrChange>
        </w:trPr>
        <w:tc>
          <w:tcPr>
            <w:tcW w:w="1031" w:type="dxa"/>
            <w:tcBorders>
              <w:top w:val="single" w:sz="4" w:space="0" w:color="auto"/>
              <w:left w:val="single" w:sz="4" w:space="0" w:color="000000"/>
              <w:bottom w:val="single" w:sz="4" w:space="0" w:color="000000"/>
              <w:right w:val="single" w:sz="4" w:space="0" w:color="000000"/>
            </w:tcBorders>
            <w:tcPrChange w:id="2042" w:author="Jason Rhee" w:date="2024-07-26T13:10:00Z" w16du:dateUtc="2024-07-26T03:10:00Z">
              <w:tcPr>
                <w:tcW w:w="1031" w:type="dxa"/>
                <w:gridSpan w:val="2"/>
                <w:tcBorders>
                  <w:top w:val="single" w:sz="4" w:space="0" w:color="auto"/>
                  <w:left w:val="single" w:sz="4" w:space="0" w:color="000000"/>
                  <w:bottom w:val="single" w:sz="4" w:space="0" w:color="000000"/>
                  <w:right w:val="single" w:sz="4" w:space="0" w:color="000000"/>
                </w:tcBorders>
              </w:tcPr>
            </w:tcPrChange>
          </w:tcPr>
          <w:p w14:paraId="14304215" w14:textId="77777777" w:rsidR="008A4EB6" w:rsidRDefault="008A4EB6" w:rsidP="005D41D7">
            <w:pPr>
              <w:pStyle w:val="TableParagraph"/>
              <w:spacing w:before="25"/>
              <w:ind w:left="40"/>
              <w:rPr>
                <w:rFonts w:ascii="Times New Roman" w:eastAsia="Times New Roman" w:hAnsi="Times New Roman" w:cs="Times New Roman"/>
                <w:sz w:val="16"/>
                <w:szCs w:val="16"/>
              </w:rPr>
            </w:pPr>
            <w:r>
              <w:rPr>
                <w:rFonts w:ascii="Times New Roman"/>
                <w:sz w:val="16"/>
              </w:rPr>
              <w:t>Diagram</w:t>
            </w:r>
          </w:p>
        </w:tc>
        <w:tc>
          <w:tcPr>
            <w:tcW w:w="8571" w:type="dxa"/>
            <w:gridSpan w:val="3"/>
            <w:tcBorders>
              <w:top w:val="single" w:sz="4" w:space="0" w:color="auto"/>
              <w:left w:val="single" w:sz="4" w:space="0" w:color="000000"/>
              <w:bottom w:val="single" w:sz="4" w:space="0" w:color="000000"/>
              <w:right w:val="single" w:sz="4" w:space="0" w:color="000000"/>
            </w:tcBorders>
            <w:tcPrChange w:id="2043" w:author="Jason Rhee" w:date="2024-07-26T13:10:00Z" w16du:dateUtc="2024-07-26T03:10:00Z">
              <w:tcPr>
                <w:tcW w:w="8571" w:type="dxa"/>
                <w:gridSpan w:val="4"/>
                <w:tcBorders>
                  <w:top w:val="single" w:sz="4" w:space="0" w:color="auto"/>
                  <w:left w:val="single" w:sz="4" w:space="0" w:color="000000"/>
                  <w:bottom w:val="single" w:sz="4" w:space="0" w:color="000000"/>
                  <w:right w:val="single" w:sz="4" w:space="0" w:color="000000"/>
                </w:tcBorders>
              </w:tcPr>
            </w:tcPrChange>
          </w:tcPr>
          <w:p w14:paraId="1A63E6E3" w14:textId="77777777" w:rsidR="008A4EB6" w:rsidRDefault="008A4EB6" w:rsidP="005D41D7">
            <w:pPr>
              <w:pStyle w:val="TableParagraph"/>
              <w:spacing w:before="6"/>
              <w:rPr>
                <w:rFonts w:ascii="Times New Roman" w:eastAsia="Times New Roman" w:hAnsi="Times New Roman" w:cs="Times New Roman"/>
                <w:sz w:val="5"/>
                <w:szCs w:val="5"/>
              </w:rPr>
            </w:pPr>
          </w:p>
          <w:p w14:paraId="52F93D9B" w14:textId="445B2207" w:rsidR="008A4EB6" w:rsidRDefault="00437545">
            <w:pPr>
              <w:pStyle w:val="TableParagraph"/>
              <w:spacing w:line="200" w:lineRule="atLeast"/>
              <w:ind w:left="37"/>
              <w:jc w:val="center"/>
              <w:rPr>
                <w:ins w:id="2044" w:author="Jason Rhee" w:date="2024-07-25T22:44:00Z" w16du:dateUtc="2024-07-25T12:44:00Z"/>
                <w:rFonts w:ascii="Times New Roman" w:eastAsia="Times New Roman" w:hAnsi="Times New Roman" w:cs="Times New Roman"/>
                <w:sz w:val="20"/>
                <w:szCs w:val="20"/>
              </w:rPr>
              <w:pPrChange w:id="2045" w:author="Jason Rhee" w:date="2024-07-26T13:14:00Z" w16du:dateUtc="2024-07-26T03:14:00Z">
                <w:pPr>
                  <w:pStyle w:val="TableParagraph"/>
                  <w:spacing w:line="200" w:lineRule="atLeast"/>
                  <w:ind w:left="37"/>
                </w:pPr>
              </w:pPrChange>
            </w:pPr>
            <w:ins w:id="2046" w:author="Jason Rhee" w:date="2024-07-26T13:09:00Z" w16du:dateUtc="2024-07-26T03:09:00Z">
              <w:r>
                <w:rPr>
                  <w:noProof/>
                </w:rPr>
                <w:drawing>
                  <wp:inline distT="0" distB="0" distL="0" distR="0" wp14:anchorId="77352CE6" wp14:editId="4E0862E6">
                    <wp:extent cx="4096667" cy="3314276"/>
                    <wp:effectExtent l="0" t="0" r="0" b="635"/>
                    <wp:docPr id="88364517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102334" cy="3318861"/>
                            </a:xfrm>
                            <a:prstGeom prst="rect">
                              <a:avLst/>
                            </a:prstGeom>
                            <a:noFill/>
                            <a:ln>
                              <a:noFill/>
                            </a:ln>
                          </pic:spPr>
                        </pic:pic>
                      </a:graphicData>
                    </a:graphic>
                  </wp:inline>
                </w:drawing>
              </w:r>
            </w:ins>
            <w:del w:id="2047" w:author="Jason Rhee" w:date="2024-07-25T22:44:00Z" w16du:dateUtc="2024-07-25T12:44:00Z">
              <w:r w:rsidR="008A4EB6" w:rsidDel="00992B8B">
                <w:rPr>
                  <w:rFonts w:ascii="Times New Roman" w:eastAsia="Times New Roman" w:hAnsi="Times New Roman" w:cs="Times New Roman"/>
                  <w:noProof/>
                  <w:sz w:val="20"/>
                  <w:szCs w:val="20"/>
                  <w:lang w:eastAsia="ko-KR"/>
                </w:rPr>
                <w:drawing>
                  <wp:inline distT="0" distB="0" distL="0" distR="0" wp14:anchorId="4C619CD3" wp14:editId="03C01471">
                    <wp:extent cx="4449897" cy="5394483"/>
                    <wp:effectExtent l="0" t="0" r="0" b="0"/>
                    <wp:docPr id="51"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7.jpeg"/>
                            <pic:cNvPicPr/>
                          </pic:nvPicPr>
                          <pic:blipFill>
                            <a:blip r:embed="rId65" cstate="print"/>
                            <a:stretch>
                              <a:fillRect/>
                            </a:stretch>
                          </pic:blipFill>
                          <pic:spPr>
                            <a:xfrm>
                              <a:off x="0" y="0"/>
                              <a:ext cx="4449897" cy="5394483"/>
                            </a:xfrm>
                            <a:prstGeom prst="rect">
                              <a:avLst/>
                            </a:prstGeom>
                          </pic:spPr>
                        </pic:pic>
                      </a:graphicData>
                    </a:graphic>
                  </wp:inline>
                </w:drawing>
              </w:r>
            </w:del>
          </w:p>
          <w:p w14:paraId="059D6258" w14:textId="1E3280C0" w:rsidR="00992B8B" w:rsidRDefault="00992B8B" w:rsidP="005D41D7">
            <w:pPr>
              <w:pStyle w:val="TableParagraph"/>
              <w:spacing w:line="200" w:lineRule="atLeast"/>
              <w:ind w:left="37"/>
              <w:rPr>
                <w:rFonts w:ascii="Times New Roman" w:eastAsia="Times New Roman" w:hAnsi="Times New Roman" w:cs="Times New Roman"/>
                <w:sz w:val="20"/>
                <w:szCs w:val="20"/>
              </w:rPr>
            </w:pPr>
          </w:p>
        </w:tc>
      </w:tr>
      <w:tr w:rsidR="008A4EB6" w14:paraId="1B9D4F4D" w14:textId="77777777" w:rsidTr="005D41D7">
        <w:trPr>
          <w:trHeight w:hRule="exact" w:val="284"/>
        </w:trPr>
        <w:tc>
          <w:tcPr>
            <w:tcW w:w="1031" w:type="dxa"/>
            <w:tcBorders>
              <w:top w:val="single" w:sz="4" w:space="0" w:color="000000"/>
              <w:left w:val="single" w:sz="4" w:space="0" w:color="000000"/>
              <w:bottom w:val="single" w:sz="4" w:space="0" w:color="000000"/>
              <w:right w:val="single" w:sz="4" w:space="0" w:color="000000"/>
            </w:tcBorders>
          </w:tcPr>
          <w:p w14:paraId="010128A9" w14:textId="77777777" w:rsidR="008A4EB6" w:rsidRDefault="008A4EB6" w:rsidP="005D41D7">
            <w:pPr>
              <w:pStyle w:val="TableParagraph"/>
              <w:spacing w:before="25"/>
              <w:ind w:left="40"/>
              <w:rPr>
                <w:rFonts w:ascii="Times New Roman" w:eastAsia="Times New Roman" w:hAnsi="Times New Roman" w:cs="Times New Roman"/>
                <w:sz w:val="16"/>
                <w:szCs w:val="16"/>
              </w:rPr>
            </w:pPr>
            <w:r>
              <w:rPr>
                <w:rFonts w:ascii="Times New Roman"/>
                <w:spacing w:val="-3"/>
                <w:sz w:val="16"/>
              </w:rPr>
              <w:t>Type</w:t>
            </w:r>
          </w:p>
        </w:tc>
        <w:tc>
          <w:tcPr>
            <w:tcW w:w="8571" w:type="dxa"/>
            <w:gridSpan w:val="3"/>
            <w:tcBorders>
              <w:top w:val="single" w:sz="4" w:space="0" w:color="000000"/>
              <w:left w:val="single" w:sz="4" w:space="0" w:color="000000"/>
              <w:bottom w:val="single" w:sz="4" w:space="0" w:color="000000"/>
              <w:right w:val="single" w:sz="4" w:space="0" w:color="000000"/>
            </w:tcBorders>
          </w:tcPr>
          <w:p w14:paraId="24819E29" w14:textId="77777777" w:rsidR="008A4EB6" w:rsidRDefault="008A4EB6" w:rsidP="005D41D7">
            <w:pPr>
              <w:pStyle w:val="TableParagraph"/>
              <w:spacing w:before="25"/>
              <w:ind w:left="37"/>
              <w:rPr>
                <w:rFonts w:ascii="Times New Roman" w:eastAsia="Times New Roman" w:hAnsi="Times New Roman" w:cs="Times New Roman"/>
                <w:sz w:val="16"/>
                <w:szCs w:val="16"/>
              </w:rPr>
            </w:pPr>
            <w:r>
              <w:rPr>
                <w:rFonts w:ascii="Times New Roman"/>
                <w:sz w:val="16"/>
              </w:rPr>
              <w:t>extension</w:t>
            </w:r>
            <w:r>
              <w:rPr>
                <w:rFonts w:ascii="Times New Roman"/>
                <w:spacing w:val="-8"/>
                <w:sz w:val="16"/>
              </w:rPr>
              <w:t xml:space="preserve"> </w:t>
            </w:r>
            <w:r>
              <w:rPr>
                <w:rFonts w:ascii="Times New Roman"/>
                <w:sz w:val="16"/>
              </w:rPr>
              <w:t>of</w:t>
            </w:r>
            <w:r>
              <w:rPr>
                <w:rFonts w:ascii="Times New Roman"/>
                <w:spacing w:val="-7"/>
                <w:sz w:val="16"/>
              </w:rPr>
              <w:t xml:space="preserve"> </w:t>
            </w:r>
            <w:hyperlink w:anchor="_bookmark8" w:history="1">
              <w:r>
                <w:rPr>
                  <w:rFonts w:ascii="Times New Roman"/>
                  <w:sz w:val="16"/>
                </w:rPr>
                <w:t>FeatureType</w:t>
              </w:r>
            </w:hyperlink>
          </w:p>
        </w:tc>
      </w:tr>
      <w:tr w:rsidR="008A4EB6" w14:paraId="0E555879" w14:textId="77777777" w:rsidTr="005D41D7">
        <w:trPr>
          <w:trHeight w:hRule="exact" w:val="1685"/>
        </w:trPr>
        <w:tc>
          <w:tcPr>
            <w:tcW w:w="1031" w:type="dxa"/>
            <w:tcBorders>
              <w:top w:val="single" w:sz="4" w:space="0" w:color="000000"/>
              <w:left w:val="single" w:sz="4" w:space="0" w:color="000000"/>
              <w:bottom w:val="single" w:sz="4" w:space="0" w:color="000000"/>
              <w:right w:val="single" w:sz="4" w:space="0" w:color="000000"/>
            </w:tcBorders>
          </w:tcPr>
          <w:p w14:paraId="7CF7FD72" w14:textId="77777777" w:rsidR="008A4EB6" w:rsidRDefault="008A4EB6" w:rsidP="005D41D7">
            <w:pPr>
              <w:pStyle w:val="TableParagraph"/>
              <w:spacing w:before="22" w:line="250" w:lineRule="auto"/>
              <w:ind w:left="40" w:right="195"/>
              <w:rPr>
                <w:rFonts w:ascii="Times New Roman" w:eastAsia="Times New Roman" w:hAnsi="Times New Roman" w:cs="Times New Roman"/>
                <w:sz w:val="16"/>
                <w:szCs w:val="16"/>
              </w:rPr>
            </w:pPr>
            <w:r>
              <w:rPr>
                <w:rFonts w:ascii="Times New Roman"/>
                <w:spacing w:val="-3"/>
                <w:sz w:val="16"/>
              </w:rPr>
              <w:t>Type</w:t>
            </w:r>
            <w:r>
              <w:rPr>
                <w:rFonts w:ascii="Times New Roman"/>
                <w:spacing w:val="-4"/>
                <w:sz w:val="16"/>
              </w:rPr>
              <w:t xml:space="preserve"> </w:t>
            </w:r>
            <w:r>
              <w:rPr>
                <w:rFonts w:ascii="Times New Roman"/>
                <w:spacing w:val="-4"/>
                <w:sz w:val="16"/>
              </w:rPr>
              <w:br/>
            </w:r>
            <w:r>
              <w:rPr>
                <w:rFonts w:ascii="Times New Roman"/>
                <w:sz w:val="16"/>
              </w:rPr>
              <w:t>hierarchy</w:t>
            </w:r>
          </w:p>
        </w:tc>
        <w:tc>
          <w:tcPr>
            <w:tcW w:w="8571" w:type="dxa"/>
            <w:gridSpan w:val="3"/>
            <w:tcBorders>
              <w:top w:val="single" w:sz="4" w:space="0" w:color="000000"/>
              <w:left w:val="single" w:sz="4" w:space="0" w:color="000000"/>
              <w:bottom w:val="single" w:sz="4" w:space="0" w:color="000000"/>
              <w:right w:val="single" w:sz="4" w:space="0" w:color="000000"/>
            </w:tcBorders>
          </w:tcPr>
          <w:p w14:paraId="50C2F703" w14:textId="77777777" w:rsidR="008A4EB6" w:rsidRDefault="008A4EB6" w:rsidP="00BD70B9">
            <w:pPr>
              <w:pStyle w:val="ListParagraph"/>
              <w:widowControl w:val="0"/>
              <w:numPr>
                <w:ilvl w:val="0"/>
                <w:numId w:val="61"/>
              </w:numPr>
              <w:tabs>
                <w:tab w:val="left" w:pos="198"/>
                <w:tab w:val="num" w:pos="360"/>
              </w:tabs>
              <w:spacing w:before="22" w:after="0" w:line="240" w:lineRule="auto"/>
              <w:jc w:val="left"/>
              <w:rPr>
                <w:rFonts w:ascii="Times New Roman" w:eastAsia="Times New Roman" w:hAnsi="Times New Roman"/>
                <w:sz w:val="16"/>
                <w:szCs w:val="16"/>
              </w:rPr>
            </w:pPr>
            <w:r>
              <w:rPr>
                <w:rFonts w:ascii="Times New Roman"/>
                <w:sz w:val="16"/>
              </w:rPr>
              <w:t>gml:AbstractGMLType</w:t>
            </w:r>
          </w:p>
          <w:p w14:paraId="628B023C" w14:textId="77777777" w:rsidR="008A4EB6" w:rsidRDefault="008A4EB6" w:rsidP="005D41D7">
            <w:pPr>
              <w:pStyle w:val="TableParagraph"/>
              <w:spacing w:before="7"/>
              <w:rPr>
                <w:rFonts w:ascii="Times New Roman" w:eastAsia="Times New Roman" w:hAnsi="Times New Roman" w:cs="Times New Roman"/>
                <w:sz w:val="14"/>
                <w:szCs w:val="14"/>
              </w:rPr>
            </w:pPr>
          </w:p>
          <w:p w14:paraId="09E190F7" w14:textId="77777777" w:rsidR="008A4EB6" w:rsidRDefault="008A4EB6" w:rsidP="00BD70B9">
            <w:pPr>
              <w:pStyle w:val="ListParagraph"/>
              <w:widowControl w:val="0"/>
              <w:numPr>
                <w:ilvl w:val="1"/>
                <w:numId w:val="61"/>
              </w:numPr>
              <w:tabs>
                <w:tab w:val="left" w:pos="358"/>
              </w:tabs>
              <w:spacing w:before="0" w:after="0" w:line="240" w:lineRule="auto"/>
              <w:jc w:val="left"/>
              <w:rPr>
                <w:rFonts w:ascii="Times New Roman" w:eastAsia="Times New Roman" w:hAnsi="Times New Roman"/>
                <w:sz w:val="16"/>
                <w:szCs w:val="16"/>
              </w:rPr>
            </w:pPr>
            <w:r>
              <w:rPr>
                <w:rFonts w:ascii="Times New Roman"/>
                <w:sz w:val="16"/>
              </w:rPr>
              <w:t>gml:AbstractFeatureType</w:t>
            </w:r>
          </w:p>
          <w:p w14:paraId="2D830D0D" w14:textId="77777777" w:rsidR="008A4EB6" w:rsidRDefault="008A4EB6" w:rsidP="005D41D7">
            <w:pPr>
              <w:pStyle w:val="TableParagraph"/>
              <w:spacing w:before="7"/>
              <w:rPr>
                <w:rFonts w:ascii="Times New Roman" w:eastAsia="Times New Roman" w:hAnsi="Times New Roman" w:cs="Times New Roman"/>
                <w:sz w:val="14"/>
                <w:szCs w:val="14"/>
              </w:rPr>
            </w:pPr>
          </w:p>
          <w:p w14:paraId="179883D7" w14:textId="77777777" w:rsidR="008A4EB6" w:rsidRDefault="008A4EB6" w:rsidP="00BD70B9">
            <w:pPr>
              <w:pStyle w:val="ListParagraph"/>
              <w:widowControl w:val="0"/>
              <w:numPr>
                <w:ilvl w:val="2"/>
                <w:numId w:val="61"/>
              </w:numPr>
              <w:tabs>
                <w:tab w:val="num" w:pos="360"/>
                <w:tab w:val="left" w:pos="518"/>
              </w:tabs>
              <w:spacing w:before="0" w:after="0" w:line="240" w:lineRule="auto"/>
              <w:jc w:val="left"/>
              <w:rPr>
                <w:rFonts w:ascii="Times New Roman" w:eastAsia="Times New Roman" w:hAnsi="Times New Roman"/>
                <w:sz w:val="16"/>
                <w:szCs w:val="16"/>
              </w:rPr>
            </w:pPr>
            <w:r>
              <w:rPr>
                <w:rFonts w:ascii="Times New Roman"/>
                <w:sz w:val="16"/>
              </w:rPr>
              <w:t>AbstractFeatureType</w:t>
            </w:r>
          </w:p>
          <w:p w14:paraId="510699F5" w14:textId="77777777" w:rsidR="008A4EB6" w:rsidRDefault="008A4EB6" w:rsidP="005D41D7">
            <w:pPr>
              <w:pStyle w:val="TableParagraph"/>
              <w:spacing w:before="7"/>
              <w:rPr>
                <w:rFonts w:ascii="Times New Roman" w:eastAsia="Times New Roman" w:hAnsi="Times New Roman" w:cs="Times New Roman"/>
                <w:sz w:val="14"/>
                <w:szCs w:val="14"/>
              </w:rPr>
            </w:pPr>
          </w:p>
          <w:p w14:paraId="054D3774" w14:textId="77777777" w:rsidR="008A4EB6" w:rsidRDefault="00000000" w:rsidP="00BD70B9">
            <w:pPr>
              <w:pStyle w:val="ListParagraph"/>
              <w:widowControl w:val="0"/>
              <w:numPr>
                <w:ilvl w:val="3"/>
                <w:numId w:val="61"/>
              </w:numPr>
              <w:tabs>
                <w:tab w:val="num" w:pos="360"/>
                <w:tab w:val="left" w:pos="678"/>
              </w:tabs>
              <w:spacing w:before="0" w:after="0" w:line="240" w:lineRule="auto"/>
              <w:jc w:val="left"/>
              <w:rPr>
                <w:rFonts w:ascii="Times New Roman" w:eastAsia="Times New Roman" w:hAnsi="Times New Roman"/>
                <w:sz w:val="16"/>
                <w:szCs w:val="16"/>
              </w:rPr>
            </w:pPr>
            <w:hyperlink w:anchor="_bookmark8" w:history="1">
              <w:r w:rsidR="008A4EB6">
                <w:rPr>
                  <w:rFonts w:ascii="Times New Roman"/>
                  <w:sz w:val="16"/>
                </w:rPr>
                <w:t>FeatureType</w:t>
              </w:r>
            </w:hyperlink>
          </w:p>
          <w:p w14:paraId="7E5522BF" w14:textId="77777777" w:rsidR="008A4EB6" w:rsidRDefault="008A4EB6" w:rsidP="005D41D7">
            <w:pPr>
              <w:pStyle w:val="TableParagraph"/>
              <w:spacing w:before="7"/>
              <w:rPr>
                <w:rFonts w:ascii="Times New Roman" w:eastAsia="Times New Roman" w:hAnsi="Times New Roman" w:cs="Times New Roman"/>
                <w:sz w:val="14"/>
                <w:szCs w:val="14"/>
              </w:rPr>
            </w:pPr>
          </w:p>
          <w:p w14:paraId="2322EFC7" w14:textId="77777777" w:rsidR="008A4EB6" w:rsidRDefault="00000000" w:rsidP="00BD70B9">
            <w:pPr>
              <w:pStyle w:val="ListParagraph"/>
              <w:widowControl w:val="0"/>
              <w:numPr>
                <w:ilvl w:val="4"/>
                <w:numId w:val="61"/>
              </w:numPr>
              <w:tabs>
                <w:tab w:val="num" w:pos="360"/>
                <w:tab w:val="left" w:pos="838"/>
              </w:tabs>
              <w:spacing w:before="0" w:after="0" w:line="240" w:lineRule="auto"/>
              <w:jc w:val="left"/>
              <w:rPr>
                <w:rFonts w:ascii="Times New Roman" w:eastAsia="Times New Roman" w:hAnsi="Times New Roman"/>
                <w:sz w:val="16"/>
                <w:szCs w:val="16"/>
              </w:rPr>
            </w:pPr>
            <w:hyperlink w:anchor="_bookmark10" w:history="1">
              <w:r w:rsidR="008A4EB6">
                <w:rPr>
                  <w:rFonts w:ascii="Times New Roman"/>
                  <w:sz w:val="16"/>
                </w:rPr>
                <w:t>UnderKeelClearanceNonNavigableAreaType</w:t>
              </w:r>
            </w:hyperlink>
          </w:p>
        </w:tc>
      </w:tr>
      <w:tr w:rsidR="008A4EB6" w14:paraId="245F9EB7" w14:textId="77777777" w:rsidTr="005D41D7">
        <w:trPr>
          <w:trHeight w:hRule="exact" w:val="367"/>
        </w:trPr>
        <w:tc>
          <w:tcPr>
            <w:tcW w:w="1031" w:type="dxa"/>
            <w:tcBorders>
              <w:top w:val="single" w:sz="4" w:space="0" w:color="000000"/>
              <w:left w:val="single" w:sz="4" w:space="0" w:color="000000"/>
              <w:bottom w:val="single" w:sz="4" w:space="0" w:color="000000"/>
              <w:right w:val="single" w:sz="4" w:space="0" w:color="000000"/>
            </w:tcBorders>
          </w:tcPr>
          <w:p w14:paraId="7B2FCFC1"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Used</w:t>
            </w:r>
            <w:r>
              <w:rPr>
                <w:rFonts w:ascii="Times New Roman"/>
                <w:spacing w:val="-4"/>
                <w:sz w:val="16"/>
              </w:rPr>
              <w:t xml:space="preserve"> </w:t>
            </w:r>
            <w:r>
              <w:rPr>
                <w:rFonts w:ascii="Times New Roman"/>
                <w:sz w:val="16"/>
              </w:rPr>
              <w:t>by</w:t>
            </w:r>
          </w:p>
        </w:tc>
        <w:tc>
          <w:tcPr>
            <w:tcW w:w="8571" w:type="dxa"/>
            <w:gridSpan w:val="3"/>
            <w:tcBorders>
              <w:top w:val="single" w:sz="4" w:space="0" w:color="000000"/>
              <w:left w:val="single" w:sz="4" w:space="0" w:color="000000"/>
              <w:bottom w:val="single" w:sz="4" w:space="0" w:color="000000"/>
              <w:right w:val="single" w:sz="4" w:space="0" w:color="000000"/>
            </w:tcBorders>
          </w:tcPr>
          <w:p w14:paraId="744208FC" w14:textId="77777777" w:rsidR="008A4EB6" w:rsidRDefault="008A4EB6" w:rsidP="005D41D7">
            <w:pPr>
              <w:pStyle w:val="TableParagraph"/>
              <w:tabs>
                <w:tab w:val="left" w:pos="1773"/>
              </w:tabs>
              <w:spacing w:before="67"/>
              <w:ind w:left="77"/>
              <w:rPr>
                <w:rFonts w:ascii="Times New Roman" w:eastAsia="Times New Roman" w:hAnsi="Times New Roman" w:cs="Times New Roman"/>
                <w:sz w:val="16"/>
                <w:szCs w:val="16"/>
              </w:rPr>
            </w:pPr>
            <w:r>
              <w:rPr>
                <w:rFonts w:ascii="Times New Roman"/>
                <w:w w:val="95"/>
                <w:sz w:val="16"/>
              </w:rPr>
              <w:t>Element</w:t>
            </w:r>
            <w:r>
              <w:rPr>
                <w:rFonts w:ascii="Times New Roman"/>
                <w:w w:val="95"/>
                <w:sz w:val="16"/>
              </w:rPr>
              <w:tab/>
            </w:r>
            <w:r>
              <w:rPr>
                <w:rFonts w:ascii="Times New Roman"/>
                <w:sz w:val="16"/>
              </w:rPr>
              <w:t>UnderKeelClearanceNonNavigableArea</w:t>
            </w:r>
          </w:p>
        </w:tc>
      </w:tr>
      <w:tr w:rsidR="008A4EB6" w14:paraId="09E17CF7" w14:textId="77777777" w:rsidTr="005D41D7">
        <w:trPr>
          <w:trHeight w:hRule="exact" w:val="469"/>
        </w:trPr>
        <w:tc>
          <w:tcPr>
            <w:tcW w:w="1031" w:type="dxa"/>
            <w:tcBorders>
              <w:top w:val="single" w:sz="4" w:space="0" w:color="000000"/>
              <w:left w:val="single" w:sz="4" w:space="0" w:color="000000"/>
              <w:bottom w:val="single" w:sz="4" w:space="0" w:color="000000"/>
              <w:right w:val="single" w:sz="4" w:space="0" w:color="000000"/>
            </w:tcBorders>
          </w:tcPr>
          <w:p w14:paraId="03588D01"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Model</w:t>
            </w:r>
          </w:p>
        </w:tc>
        <w:tc>
          <w:tcPr>
            <w:tcW w:w="8571" w:type="dxa"/>
            <w:gridSpan w:val="3"/>
            <w:tcBorders>
              <w:top w:val="single" w:sz="4" w:space="0" w:color="000000"/>
              <w:left w:val="single" w:sz="4" w:space="0" w:color="000000"/>
              <w:bottom w:val="single" w:sz="4" w:space="0" w:color="000000"/>
              <w:right w:val="single" w:sz="4" w:space="0" w:color="000000"/>
            </w:tcBorders>
          </w:tcPr>
          <w:p w14:paraId="77260D84" w14:textId="77D26BEA" w:rsidR="008A4EB6" w:rsidRDefault="008A4EB6" w:rsidP="005D41D7">
            <w:pPr>
              <w:pStyle w:val="TableParagraph"/>
              <w:spacing w:before="22" w:line="250" w:lineRule="auto"/>
              <w:ind w:left="37" w:right="373"/>
              <w:rPr>
                <w:rFonts w:ascii="Times New Roman" w:eastAsia="Times New Roman" w:hAnsi="Times New Roman" w:cs="Times New Roman"/>
                <w:sz w:val="16"/>
                <w:szCs w:val="16"/>
              </w:rPr>
            </w:pPr>
            <w:r>
              <w:rPr>
                <w:rFonts w:ascii="Times New Roman"/>
                <w:sz w:val="16"/>
              </w:rPr>
              <w:t>gml:boundedBy{0,1}</w:t>
            </w:r>
            <w:del w:id="2048" w:author="Jason Rhee" w:date="2024-07-25T22:45:00Z" w16du:dateUtc="2024-07-25T12:45:00Z">
              <w:r w:rsidDel="00346B91">
                <w:rPr>
                  <w:rFonts w:ascii="Times New Roman"/>
                  <w:spacing w:val="-9"/>
                  <w:sz w:val="16"/>
                </w:rPr>
                <w:delText xml:space="preserve"> </w:delText>
              </w:r>
            </w:del>
            <w:r>
              <w:rPr>
                <w:rFonts w:ascii="Times New Roman"/>
                <w:sz w:val="16"/>
              </w:rPr>
              <w:t>,</w:t>
            </w:r>
            <w:r>
              <w:rPr>
                <w:rFonts w:ascii="Times New Roman"/>
                <w:spacing w:val="-8"/>
                <w:sz w:val="16"/>
              </w:rPr>
              <w:t xml:space="preserve"> </w:t>
            </w:r>
            <w:del w:id="2049" w:author="Jason Rhee" w:date="2024-07-25T22:45:00Z" w16du:dateUtc="2024-07-25T12:45:00Z">
              <w:r w:rsidDel="00346B91">
                <w:rPr>
                  <w:rFonts w:ascii="Times New Roman"/>
                  <w:sz w:val="16"/>
                </w:rPr>
                <w:delText>featureObjectIdentifier{0,1}</w:delText>
              </w:r>
              <w:r w:rsidDel="00346B91">
                <w:rPr>
                  <w:rFonts w:ascii="Times New Roman"/>
                  <w:spacing w:val="-9"/>
                  <w:sz w:val="16"/>
                </w:rPr>
                <w:delText xml:space="preserve"> </w:delText>
              </w:r>
              <w:r w:rsidDel="00346B91">
                <w:rPr>
                  <w:rFonts w:ascii="Times New Roman"/>
                  <w:sz w:val="16"/>
                </w:rPr>
                <w:delText>,</w:delText>
              </w:r>
              <w:r w:rsidDel="00346B91">
                <w:rPr>
                  <w:rFonts w:ascii="Times New Roman"/>
                  <w:spacing w:val="-8"/>
                  <w:sz w:val="16"/>
                </w:rPr>
                <w:delText xml:space="preserve"> </w:delText>
              </w:r>
              <w:r w:rsidDel="00346B91">
                <w:rPr>
                  <w:rFonts w:ascii="Times New Roman"/>
                  <w:sz w:val="16"/>
                </w:rPr>
                <w:delText>informationAssociation*</w:delText>
              </w:r>
              <w:r w:rsidDel="00346B91">
                <w:rPr>
                  <w:rFonts w:ascii="Times New Roman"/>
                  <w:spacing w:val="-9"/>
                  <w:sz w:val="16"/>
                </w:rPr>
                <w:delText xml:space="preserve"> </w:delText>
              </w:r>
              <w:r w:rsidDel="00346B91">
                <w:rPr>
                  <w:rFonts w:ascii="Times New Roman"/>
                  <w:sz w:val="16"/>
                </w:rPr>
                <w:delText>,</w:delText>
              </w:r>
              <w:r w:rsidDel="00346B91">
                <w:rPr>
                  <w:rFonts w:ascii="Times New Roman"/>
                  <w:spacing w:val="-8"/>
                  <w:sz w:val="16"/>
                </w:rPr>
                <w:delText xml:space="preserve"> </w:delText>
              </w:r>
              <w:r w:rsidDel="00346B91">
                <w:rPr>
                  <w:rFonts w:ascii="Times New Roman"/>
                  <w:sz w:val="16"/>
                </w:rPr>
                <w:delText>featureAssociation*</w:delText>
              </w:r>
              <w:r w:rsidDel="00346B91">
                <w:rPr>
                  <w:rFonts w:ascii="Times New Roman"/>
                  <w:spacing w:val="-9"/>
                  <w:sz w:val="16"/>
                </w:rPr>
                <w:delText xml:space="preserve"> </w:delText>
              </w:r>
              <w:r w:rsidDel="00346B91">
                <w:rPr>
                  <w:rFonts w:ascii="Times New Roman"/>
                  <w:sz w:val="16"/>
                </w:rPr>
                <w:delText>,</w:delText>
              </w:r>
              <w:r w:rsidDel="00346B91">
                <w:rPr>
                  <w:rFonts w:ascii="Times New Roman"/>
                  <w:spacing w:val="-8"/>
                  <w:sz w:val="16"/>
                </w:rPr>
                <w:delText xml:space="preserve"> </w:delText>
              </w:r>
              <w:r w:rsidDel="00346B91">
                <w:rPr>
                  <w:rFonts w:ascii="Times New Roman"/>
                  <w:sz w:val="16"/>
                </w:rPr>
                <w:delText>invFeatureAssociation*</w:delText>
              </w:r>
              <w:r w:rsidDel="00346B91">
                <w:rPr>
                  <w:rFonts w:ascii="Times New Roman"/>
                  <w:spacing w:val="-8"/>
                  <w:sz w:val="16"/>
                </w:rPr>
                <w:delText xml:space="preserve"> </w:delText>
              </w:r>
              <w:r w:rsidDel="00346B91">
                <w:rPr>
                  <w:rFonts w:ascii="Times New Roman"/>
                  <w:sz w:val="16"/>
                </w:rPr>
                <w:delText xml:space="preserve">, </w:delText>
              </w:r>
            </w:del>
            <w:r>
              <w:rPr>
                <w:rFonts w:ascii="Times New Roman"/>
                <w:sz w:val="16"/>
              </w:rPr>
              <w:t>scaleMinimum</w:t>
            </w:r>
            <w:r>
              <w:rPr>
                <w:rFonts w:ascii="Times New Roman"/>
                <w:spacing w:val="-7"/>
                <w:sz w:val="16"/>
              </w:rPr>
              <w:t xml:space="preserve"> </w:t>
            </w:r>
            <w:r>
              <w:rPr>
                <w:rFonts w:ascii="Times New Roman"/>
                <w:sz w:val="16"/>
              </w:rPr>
              <w:t>,</w:t>
            </w:r>
            <w:r>
              <w:rPr>
                <w:rFonts w:ascii="Times New Roman"/>
                <w:spacing w:val="-6"/>
                <w:sz w:val="16"/>
              </w:rPr>
              <w:t xml:space="preserve"> </w:t>
            </w:r>
            <w:ins w:id="2050" w:author="Jason Rhee" w:date="2024-07-21T17:37:00Z" w16du:dateUtc="2024-07-21T07:37:00Z">
              <w:r w:rsidR="00163DFF">
                <w:rPr>
                  <w:rFonts w:ascii="Times New Roman"/>
                  <w:spacing w:val="-6"/>
                  <w:sz w:val="16"/>
                </w:rPr>
                <w:t xml:space="preserve">interoperabilityIdentifier, </w:t>
              </w:r>
            </w:ins>
            <w:r>
              <w:rPr>
                <w:rFonts w:ascii="Times New Roman"/>
                <w:sz w:val="16"/>
              </w:rPr>
              <w:t>geometry</w:t>
            </w:r>
            <w:r>
              <w:rPr>
                <w:rFonts w:ascii="Times New Roman"/>
                <w:spacing w:val="-6"/>
                <w:sz w:val="16"/>
              </w:rPr>
              <w:t xml:space="preserve"> </w:t>
            </w:r>
            <w:r>
              <w:rPr>
                <w:rFonts w:ascii="Times New Roman"/>
                <w:sz w:val="16"/>
              </w:rPr>
              <w:t>,</w:t>
            </w:r>
            <w:r>
              <w:rPr>
                <w:rFonts w:ascii="Times New Roman"/>
                <w:spacing w:val="-6"/>
                <w:sz w:val="16"/>
              </w:rPr>
              <w:t xml:space="preserve"> </w:t>
            </w:r>
            <w:del w:id="2051" w:author="Jason Rhee" w:date="2024-07-21T17:24:00Z" w16du:dateUtc="2024-07-21T07:24:00Z">
              <w:r w:rsidDel="00377D31">
                <w:rPr>
                  <w:rFonts w:ascii="Times New Roman"/>
                  <w:sz w:val="16"/>
                </w:rPr>
                <w:delText>componentOf</w:delText>
              </w:r>
            </w:del>
            <w:ins w:id="2052" w:author="Jason Rhee" w:date="2024-07-21T17:24:00Z" w16du:dateUtc="2024-07-21T07:24:00Z">
              <w:r w:rsidR="00377D31">
                <w:rPr>
                  <w:rFonts w:ascii="Times New Roman"/>
                  <w:sz w:val="16"/>
                </w:rPr>
                <w:t>theCollection</w:t>
              </w:r>
            </w:ins>
          </w:p>
        </w:tc>
      </w:tr>
      <w:tr w:rsidR="008A4EB6" w14:paraId="3E08DFEB" w14:textId="77777777" w:rsidTr="005D41D7">
        <w:trPr>
          <w:trHeight w:hRule="exact" w:val="474"/>
        </w:trPr>
        <w:tc>
          <w:tcPr>
            <w:tcW w:w="1031" w:type="dxa"/>
            <w:tcBorders>
              <w:top w:val="single" w:sz="4" w:space="0" w:color="000000"/>
              <w:left w:val="single" w:sz="4" w:space="0" w:color="000000"/>
              <w:bottom w:val="single" w:sz="4" w:space="0" w:color="000000"/>
              <w:right w:val="single" w:sz="4" w:space="0" w:color="000000"/>
            </w:tcBorders>
          </w:tcPr>
          <w:p w14:paraId="2A83B486"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Children</w:t>
            </w:r>
          </w:p>
        </w:tc>
        <w:tc>
          <w:tcPr>
            <w:tcW w:w="8571" w:type="dxa"/>
            <w:gridSpan w:val="3"/>
            <w:tcBorders>
              <w:top w:val="single" w:sz="4" w:space="0" w:color="000000"/>
              <w:left w:val="single" w:sz="4" w:space="0" w:color="000000"/>
              <w:bottom w:val="single" w:sz="4" w:space="0" w:color="000000"/>
              <w:right w:val="single" w:sz="4" w:space="0" w:color="000000"/>
            </w:tcBorders>
          </w:tcPr>
          <w:p w14:paraId="19B13347" w14:textId="17858CE4" w:rsidR="008A4EB6" w:rsidRDefault="008A4EB6" w:rsidP="005D41D7">
            <w:pPr>
              <w:pStyle w:val="TableParagraph"/>
              <w:spacing w:before="27" w:line="250" w:lineRule="auto"/>
              <w:ind w:left="37" w:right="112"/>
              <w:rPr>
                <w:rFonts w:ascii="Times New Roman" w:eastAsia="Times New Roman" w:hAnsi="Times New Roman" w:cs="Times New Roman"/>
                <w:sz w:val="16"/>
                <w:szCs w:val="16"/>
              </w:rPr>
            </w:pPr>
            <w:del w:id="2053" w:author="Jason Rhee" w:date="2024-07-21T17:24:00Z" w16du:dateUtc="2024-07-21T07:24:00Z">
              <w:r w:rsidDel="00377D31">
                <w:rPr>
                  <w:rFonts w:ascii="Times New Roman"/>
                  <w:sz w:val="16"/>
                </w:rPr>
                <w:delText>componentOf</w:delText>
              </w:r>
            </w:del>
            <w:del w:id="2054" w:author="Jason Rhee" w:date="2024-07-21T17:46:00Z" w16du:dateUtc="2024-07-21T07:46:00Z">
              <w:r w:rsidDel="00CC2876">
                <w:rPr>
                  <w:rFonts w:ascii="Times New Roman"/>
                  <w:sz w:val="16"/>
                </w:rPr>
                <w:delText>,</w:delText>
              </w:r>
              <w:r w:rsidDel="00CC2876">
                <w:rPr>
                  <w:rFonts w:ascii="Times New Roman"/>
                  <w:spacing w:val="-14"/>
                  <w:sz w:val="16"/>
                </w:rPr>
                <w:delText xml:space="preserve"> </w:delText>
              </w:r>
            </w:del>
            <w:del w:id="2055" w:author="Jason Rhee" w:date="2024-07-25T22:45:00Z" w16du:dateUtc="2024-07-25T12:45:00Z">
              <w:r w:rsidDel="00616E19">
                <w:rPr>
                  <w:rFonts w:ascii="Times New Roman"/>
                  <w:sz w:val="16"/>
                </w:rPr>
                <w:delText>featureAssociation,</w:delText>
              </w:r>
              <w:r w:rsidDel="00616E19">
                <w:rPr>
                  <w:rFonts w:ascii="Times New Roman"/>
                  <w:spacing w:val="-14"/>
                  <w:sz w:val="16"/>
                </w:rPr>
                <w:delText xml:space="preserve"> </w:delText>
              </w:r>
              <w:r w:rsidDel="00616E19">
                <w:rPr>
                  <w:rFonts w:ascii="Times New Roman"/>
                  <w:sz w:val="16"/>
                </w:rPr>
                <w:delText>featureObjectIdentifier,</w:delText>
              </w:r>
              <w:r w:rsidDel="00616E19">
                <w:rPr>
                  <w:rFonts w:ascii="Times New Roman"/>
                  <w:spacing w:val="-13"/>
                  <w:sz w:val="16"/>
                </w:rPr>
                <w:delText xml:space="preserve"> </w:delText>
              </w:r>
            </w:del>
            <w:r>
              <w:rPr>
                <w:rFonts w:ascii="Times New Roman"/>
                <w:sz w:val="16"/>
              </w:rPr>
              <w:t>geometry,</w:t>
            </w:r>
            <w:r>
              <w:rPr>
                <w:rFonts w:ascii="Times New Roman"/>
                <w:spacing w:val="-14"/>
                <w:sz w:val="16"/>
              </w:rPr>
              <w:t xml:space="preserve"> </w:t>
            </w:r>
            <w:r>
              <w:rPr>
                <w:rFonts w:ascii="Times New Roman"/>
                <w:sz w:val="16"/>
              </w:rPr>
              <w:t>gml:boundedBy,</w:t>
            </w:r>
            <w:del w:id="2056" w:author="Jason Rhee" w:date="2024-07-25T22:45:00Z" w16du:dateUtc="2024-07-25T12:45:00Z">
              <w:r w:rsidDel="00616E19">
                <w:rPr>
                  <w:rFonts w:ascii="Times New Roman"/>
                  <w:spacing w:val="-14"/>
                  <w:sz w:val="16"/>
                </w:rPr>
                <w:delText xml:space="preserve"> </w:delText>
              </w:r>
              <w:r w:rsidDel="00616E19">
                <w:rPr>
                  <w:rFonts w:ascii="Times New Roman"/>
                  <w:sz w:val="16"/>
                </w:rPr>
                <w:delText>informationAssociation,</w:delText>
              </w:r>
            </w:del>
            <w:r>
              <w:rPr>
                <w:rFonts w:ascii="Times New Roman"/>
                <w:spacing w:val="-13"/>
                <w:sz w:val="16"/>
              </w:rPr>
              <w:t xml:space="preserve"> </w:t>
            </w:r>
            <w:ins w:id="2057" w:author="Jason Rhee" w:date="2024-07-21T17:46:00Z" w16du:dateUtc="2024-07-21T07:46:00Z">
              <w:r w:rsidR="00CC2876">
                <w:rPr>
                  <w:rFonts w:ascii="Times New Roman"/>
                  <w:spacing w:val="-6"/>
                  <w:sz w:val="16"/>
                </w:rPr>
                <w:t>interoperabilityIdentifier,</w:t>
              </w:r>
              <w:r w:rsidR="00CC2876">
                <w:rPr>
                  <w:rFonts w:ascii="Times New Roman"/>
                  <w:sz w:val="16"/>
                </w:rPr>
                <w:t xml:space="preserve"> </w:t>
              </w:r>
            </w:ins>
            <w:del w:id="2058" w:author="Jason Rhee" w:date="2024-07-25T22:45:00Z" w16du:dateUtc="2024-07-25T12:45:00Z">
              <w:r w:rsidDel="00616E19">
                <w:rPr>
                  <w:rFonts w:ascii="Times New Roman"/>
                  <w:sz w:val="16"/>
                </w:rPr>
                <w:delText>invFeatureAssocia</w:delText>
              </w:r>
            </w:del>
            <w:del w:id="2059" w:author="Jason Rhee" w:date="2024-07-21T17:43:00Z" w16du:dateUtc="2024-07-21T07:43:00Z">
              <w:r w:rsidDel="00964577">
                <w:rPr>
                  <w:rFonts w:ascii="Times New Roman"/>
                  <w:sz w:val="16"/>
                </w:rPr>
                <w:delText>-</w:delText>
              </w:r>
              <w:r w:rsidDel="00964577">
                <w:rPr>
                  <w:rFonts w:ascii="Times New Roman"/>
                  <w:w w:val="99"/>
                  <w:sz w:val="16"/>
                </w:rPr>
                <w:delText xml:space="preserve"> </w:delText>
              </w:r>
            </w:del>
            <w:del w:id="2060" w:author="Jason Rhee" w:date="2024-07-25T22:45:00Z" w16du:dateUtc="2024-07-25T12:45:00Z">
              <w:r w:rsidDel="00616E19">
                <w:rPr>
                  <w:rFonts w:ascii="Times New Roman"/>
                  <w:sz w:val="16"/>
                </w:rPr>
                <w:delText>tion,</w:delText>
              </w:r>
              <w:r w:rsidDel="00616E19">
                <w:rPr>
                  <w:rFonts w:ascii="Times New Roman"/>
                  <w:spacing w:val="-13"/>
                  <w:sz w:val="16"/>
                </w:rPr>
                <w:delText xml:space="preserve"> </w:delText>
              </w:r>
            </w:del>
            <w:r>
              <w:rPr>
                <w:rFonts w:ascii="Times New Roman"/>
                <w:sz w:val="16"/>
              </w:rPr>
              <w:t>scaleMinimum</w:t>
            </w:r>
            <w:ins w:id="2061" w:author="Jason Rhee" w:date="2024-07-21T17:46:00Z" w16du:dateUtc="2024-07-21T07:46:00Z">
              <w:r w:rsidR="00CC2876">
                <w:rPr>
                  <w:rFonts w:ascii="Times New Roman"/>
                  <w:sz w:val="16"/>
                </w:rPr>
                <w:t>, theCollection</w:t>
              </w:r>
            </w:ins>
          </w:p>
        </w:tc>
      </w:tr>
      <w:tr w:rsidR="008A4EB6" w14:paraId="0DC290B8" w14:textId="77777777" w:rsidTr="005D41D7">
        <w:trPr>
          <w:trHeight w:hRule="exact" w:val="327"/>
        </w:trPr>
        <w:tc>
          <w:tcPr>
            <w:tcW w:w="1031" w:type="dxa"/>
            <w:vMerge w:val="restart"/>
            <w:tcBorders>
              <w:top w:val="single" w:sz="4" w:space="0" w:color="000000"/>
              <w:left w:val="single" w:sz="4" w:space="0" w:color="000000"/>
              <w:right w:val="single" w:sz="4" w:space="0" w:color="000000"/>
            </w:tcBorders>
          </w:tcPr>
          <w:p w14:paraId="75830BE4" w14:textId="77777777" w:rsidR="008A4EB6" w:rsidRDefault="008A4EB6" w:rsidP="002C58F5">
            <w:pPr>
              <w:pStyle w:val="TableParagraph"/>
              <w:keepNext/>
              <w:keepLines/>
              <w:spacing w:before="27"/>
              <w:ind w:left="40"/>
              <w:rPr>
                <w:rFonts w:ascii="Times New Roman" w:eastAsia="Times New Roman" w:hAnsi="Times New Roman" w:cs="Times New Roman"/>
                <w:sz w:val="16"/>
                <w:szCs w:val="16"/>
              </w:rPr>
            </w:pPr>
            <w:r>
              <w:rPr>
                <w:rFonts w:ascii="Times New Roman"/>
                <w:sz w:val="16"/>
              </w:rPr>
              <w:t>Attributes</w:t>
            </w:r>
          </w:p>
        </w:tc>
        <w:tc>
          <w:tcPr>
            <w:tcW w:w="2166" w:type="dxa"/>
            <w:tcBorders>
              <w:top w:val="single" w:sz="4" w:space="0" w:color="000000"/>
              <w:left w:val="single" w:sz="4" w:space="0" w:color="000000"/>
              <w:bottom w:val="single" w:sz="4" w:space="0" w:color="000000"/>
              <w:right w:val="single" w:sz="4" w:space="0" w:color="000000"/>
            </w:tcBorders>
          </w:tcPr>
          <w:p w14:paraId="3F6C1BA5" w14:textId="77777777" w:rsidR="008A4EB6" w:rsidRDefault="008A4EB6" w:rsidP="002C58F5">
            <w:pPr>
              <w:pStyle w:val="TableParagraph"/>
              <w:keepNext/>
              <w:keepLines/>
              <w:spacing w:before="66"/>
              <w:ind w:left="77"/>
              <w:rPr>
                <w:rFonts w:ascii="Times New Roman" w:eastAsia="Times New Roman" w:hAnsi="Times New Roman" w:cs="Times New Roman"/>
                <w:sz w:val="16"/>
                <w:szCs w:val="16"/>
              </w:rPr>
            </w:pPr>
            <w:r>
              <w:rPr>
                <w:rFonts w:ascii="Times New Roman"/>
                <w:b/>
                <w:sz w:val="16"/>
              </w:rPr>
              <w:t>QName</w:t>
            </w:r>
          </w:p>
        </w:tc>
        <w:tc>
          <w:tcPr>
            <w:tcW w:w="2116" w:type="dxa"/>
            <w:tcBorders>
              <w:top w:val="single" w:sz="4" w:space="0" w:color="000000"/>
              <w:left w:val="single" w:sz="4" w:space="0" w:color="000000"/>
              <w:bottom w:val="single" w:sz="4" w:space="0" w:color="000000"/>
              <w:right w:val="single" w:sz="4" w:space="0" w:color="000000"/>
            </w:tcBorders>
          </w:tcPr>
          <w:p w14:paraId="316D5F7C" w14:textId="77777777" w:rsidR="008A4EB6" w:rsidRDefault="008A4EB6" w:rsidP="002C58F5">
            <w:pPr>
              <w:pStyle w:val="TableParagraph"/>
              <w:keepNext/>
              <w:keepLines/>
              <w:spacing w:before="66"/>
              <w:ind w:left="37"/>
              <w:rPr>
                <w:rFonts w:ascii="Times New Roman" w:eastAsia="Times New Roman" w:hAnsi="Times New Roman" w:cs="Times New Roman"/>
                <w:sz w:val="16"/>
                <w:szCs w:val="16"/>
              </w:rPr>
            </w:pPr>
            <w:r>
              <w:rPr>
                <w:rFonts w:ascii="Times New Roman"/>
                <w:b/>
                <w:spacing w:val="-3"/>
                <w:sz w:val="16"/>
              </w:rPr>
              <w:t>Type</w:t>
            </w:r>
          </w:p>
        </w:tc>
        <w:tc>
          <w:tcPr>
            <w:tcW w:w="4289" w:type="dxa"/>
            <w:tcBorders>
              <w:top w:val="single" w:sz="4" w:space="0" w:color="000000"/>
              <w:left w:val="single" w:sz="4" w:space="0" w:color="000000"/>
              <w:bottom w:val="nil"/>
              <w:right w:val="single" w:sz="4" w:space="0" w:color="000000"/>
            </w:tcBorders>
          </w:tcPr>
          <w:p w14:paraId="4BF4EA05" w14:textId="77777777" w:rsidR="008A4EB6" w:rsidRDefault="008A4EB6" w:rsidP="002C58F5">
            <w:pPr>
              <w:pStyle w:val="TableParagraph"/>
              <w:keepNext/>
              <w:keepLines/>
              <w:spacing w:before="66"/>
              <w:ind w:left="42"/>
              <w:rPr>
                <w:rFonts w:ascii="Times New Roman" w:eastAsia="Times New Roman" w:hAnsi="Times New Roman" w:cs="Times New Roman"/>
                <w:sz w:val="16"/>
                <w:szCs w:val="16"/>
              </w:rPr>
            </w:pPr>
            <w:r>
              <w:rPr>
                <w:rFonts w:ascii="Times New Roman"/>
                <w:b/>
                <w:sz w:val="16"/>
              </w:rPr>
              <w:t>Use</w:t>
            </w:r>
          </w:p>
        </w:tc>
      </w:tr>
      <w:tr w:rsidR="008A4EB6" w14:paraId="1CF9B13D" w14:textId="77777777" w:rsidTr="002C58F5">
        <w:trPr>
          <w:trHeight w:hRule="exact" w:val="280"/>
        </w:trPr>
        <w:tc>
          <w:tcPr>
            <w:tcW w:w="1031" w:type="dxa"/>
            <w:vMerge/>
            <w:tcBorders>
              <w:left w:val="single" w:sz="4" w:space="0" w:color="000000"/>
              <w:right w:val="single" w:sz="4" w:space="0" w:color="000000"/>
            </w:tcBorders>
          </w:tcPr>
          <w:p w14:paraId="7C36A095" w14:textId="77777777" w:rsidR="008A4EB6" w:rsidRDefault="008A4EB6" w:rsidP="002C58F5">
            <w:pPr>
              <w:keepNext/>
              <w:keepLines/>
            </w:pPr>
          </w:p>
        </w:tc>
        <w:tc>
          <w:tcPr>
            <w:tcW w:w="2166" w:type="dxa"/>
            <w:tcBorders>
              <w:top w:val="single" w:sz="4" w:space="0" w:color="000000"/>
              <w:left w:val="single" w:sz="4" w:space="0" w:color="000000"/>
              <w:bottom w:val="single" w:sz="4" w:space="0" w:color="000000"/>
              <w:right w:val="single" w:sz="4" w:space="0" w:color="000000"/>
            </w:tcBorders>
          </w:tcPr>
          <w:p w14:paraId="56BB67BE" w14:textId="77777777" w:rsidR="008A4EB6" w:rsidRDefault="008A4EB6" w:rsidP="002C58F5">
            <w:pPr>
              <w:pStyle w:val="TableParagraph"/>
              <w:keepNext/>
              <w:keepLines/>
              <w:spacing w:before="22"/>
              <w:ind w:left="77"/>
              <w:rPr>
                <w:rFonts w:ascii="Times New Roman" w:eastAsia="Times New Roman" w:hAnsi="Times New Roman" w:cs="Times New Roman"/>
                <w:sz w:val="16"/>
                <w:szCs w:val="16"/>
              </w:rPr>
            </w:pPr>
            <w:r>
              <w:rPr>
                <w:rFonts w:ascii="Times New Roman"/>
                <w:b/>
                <w:sz w:val="16"/>
              </w:rPr>
              <w:t>gml:id</w:t>
            </w:r>
          </w:p>
        </w:tc>
        <w:tc>
          <w:tcPr>
            <w:tcW w:w="2116" w:type="dxa"/>
            <w:tcBorders>
              <w:top w:val="single" w:sz="4" w:space="0" w:color="000000"/>
              <w:left w:val="single" w:sz="4" w:space="0" w:color="000000"/>
              <w:bottom w:val="single" w:sz="4" w:space="0" w:color="000000"/>
              <w:right w:val="single" w:sz="4" w:space="0" w:color="000000"/>
            </w:tcBorders>
          </w:tcPr>
          <w:p w14:paraId="6E87C85A" w14:textId="77777777" w:rsidR="008A4EB6" w:rsidRDefault="008A4EB6" w:rsidP="002C58F5">
            <w:pPr>
              <w:pStyle w:val="TableParagraph"/>
              <w:keepNext/>
              <w:keepLines/>
              <w:spacing w:before="22"/>
              <w:ind w:left="37"/>
              <w:rPr>
                <w:rFonts w:ascii="Times New Roman" w:eastAsia="Times New Roman" w:hAnsi="Times New Roman" w:cs="Times New Roman"/>
                <w:sz w:val="16"/>
                <w:szCs w:val="16"/>
              </w:rPr>
            </w:pPr>
            <w:r>
              <w:rPr>
                <w:rFonts w:ascii="Times New Roman"/>
                <w:sz w:val="16"/>
              </w:rPr>
              <w:t>ID</w:t>
            </w:r>
          </w:p>
        </w:tc>
        <w:tc>
          <w:tcPr>
            <w:tcW w:w="4289" w:type="dxa"/>
            <w:tcBorders>
              <w:top w:val="nil"/>
              <w:left w:val="single" w:sz="4" w:space="0" w:color="000000"/>
              <w:bottom w:val="single" w:sz="4" w:space="0" w:color="000000"/>
              <w:right w:val="single" w:sz="4" w:space="0" w:color="000000"/>
            </w:tcBorders>
          </w:tcPr>
          <w:p w14:paraId="6A1E06D9" w14:textId="77777777" w:rsidR="008A4EB6" w:rsidRDefault="008A4EB6" w:rsidP="002C58F5">
            <w:pPr>
              <w:pStyle w:val="TableParagraph"/>
              <w:keepNext/>
              <w:keepLines/>
              <w:spacing w:before="27"/>
              <w:ind w:left="42"/>
              <w:rPr>
                <w:rFonts w:ascii="Times New Roman" w:eastAsia="Times New Roman" w:hAnsi="Times New Roman" w:cs="Times New Roman"/>
                <w:sz w:val="16"/>
                <w:szCs w:val="16"/>
              </w:rPr>
            </w:pPr>
            <w:r>
              <w:rPr>
                <w:rFonts w:ascii="Times New Roman"/>
                <w:sz w:val="16"/>
              </w:rPr>
              <w:t>required</w:t>
            </w:r>
          </w:p>
        </w:tc>
      </w:tr>
      <w:tr w:rsidR="008A4EB6" w14:paraId="5DC3E730" w14:textId="77777777" w:rsidTr="002C58F5">
        <w:trPr>
          <w:trHeight w:hRule="exact" w:val="732"/>
        </w:trPr>
        <w:tc>
          <w:tcPr>
            <w:tcW w:w="1031" w:type="dxa"/>
            <w:vMerge/>
            <w:tcBorders>
              <w:left w:val="single" w:sz="4" w:space="0" w:color="000000"/>
              <w:bottom w:val="single" w:sz="4" w:space="0" w:color="000000"/>
              <w:right w:val="single" w:sz="4" w:space="0" w:color="000000"/>
            </w:tcBorders>
          </w:tcPr>
          <w:p w14:paraId="3211350C" w14:textId="77777777" w:rsidR="008A4EB6" w:rsidRDefault="008A4EB6" w:rsidP="005D41D7"/>
        </w:tc>
        <w:tc>
          <w:tcPr>
            <w:tcW w:w="2166" w:type="dxa"/>
            <w:tcBorders>
              <w:top w:val="single" w:sz="4" w:space="0" w:color="000000"/>
              <w:left w:val="single" w:sz="4" w:space="0" w:color="000000"/>
              <w:bottom w:val="single" w:sz="4" w:space="0" w:color="000000"/>
              <w:right w:val="single" w:sz="4" w:space="0" w:color="000000"/>
            </w:tcBorders>
          </w:tcPr>
          <w:p w14:paraId="592CD690" w14:textId="77777777" w:rsidR="008A4EB6" w:rsidRDefault="008A4EB6" w:rsidP="005D41D7"/>
        </w:tc>
        <w:tc>
          <w:tcPr>
            <w:tcW w:w="6405" w:type="dxa"/>
            <w:gridSpan w:val="2"/>
            <w:tcBorders>
              <w:top w:val="single" w:sz="4" w:space="0" w:color="000000"/>
              <w:left w:val="single" w:sz="4" w:space="0" w:color="000000"/>
              <w:bottom w:val="single" w:sz="4" w:space="0" w:color="000000"/>
              <w:right w:val="single" w:sz="4" w:space="0" w:color="000000"/>
            </w:tcBorders>
          </w:tcPr>
          <w:p w14:paraId="28303DE9" w14:textId="77777777" w:rsidR="008A4EB6" w:rsidRDefault="008A4EB6" w:rsidP="005D41D7">
            <w:pPr>
              <w:pStyle w:val="TableParagraph"/>
              <w:spacing w:before="45" w:line="254" w:lineRule="auto"/>
              <w:ind w:left="121" w:right="306" w:hanging="84"/>
              <w:rPr>
                <w:rFonts w:ascii="Courier New" w:eastAsia="Courier New" w:hAnsi="Courier New" w:cs="Courier New"/>
                <w:sz w:val="14"/>
                <w:szCs w:val="14"/>
              </w:rPr>
            </w:pPr>
            <w:r>
              <w:rPr>
                <w:rFonts w:ascii="Courier New"/>
                <w:sz w:val="14"/>
              </w:rPr>
              <w:t>The attribute gml:id supports provision of a handle for the XML element representing a GML Object. Its use is mandatory for all GML objects. It is of XML type ID, so is constrained to be unique in the XML document within which it occurs.</w:t>
            </w:r>
          </w:p>
        </w:tc>
      </w:tr>
    </w:tbl>
    <w:p w14:paraId="6E67CF5E" w14:textId="3AD794BF" w:rsidR="00D46BA3" w:rsidRDefault="00D46BA3" w:rsidP="00971C72">
      <w:pPr>
        <w:spacing w:before="0" w:after="0"/>
        <w:rPr>
          <w:ins w:id="2062" w:author="Jason Rhee" w:date="2024-07-26T13:10:00Z" w16du:dateUtc="2024-07-26T03:10:00Z"/>
          <w:rFonts w:eastAsia="Courier New"/>
        </w:rPr>
      </w:pPr>
      <w:bookmarkStart w:id="2063" w:name="Complex_Type_UnderKeelClearanceAlmostNon"/>
      <w:bookmarkStart w:id="2064" w:name="_bookmark11"/>
      <w:bookmarkEnd w:id="2063"/>
      <w:bookmarkEnd w:id="2064"/>
      <w:ins w:id="2065" w:author="Jason Rhee" w:date="2024-07-26T13:10:00Z" w16du:dateUtc="2024-07-26T03:10:00Z">
        <w:r>
          <w:rPr>
            <w:rFonts w:eastAsia="Courier New"/>
          </w:rPr>
          <w:br w:type="page"/>
        </w:r>
      </w:ins>
    </w:p>
    <w:p w14:paraId="7B7230EF" w14:textId="4E8892BC" w:rsidR="00971C72" w:rsidRPr="00971C72" w:rsidDel="00D46BA3" w:rsidRDefault="00971C72" w:rsidP="00971C72">
      <w:pPr>
        <w:spacing w:before="0" w:after="0"/>
        <w:rPr>
          <w:del w:id="2066" w:author="Jason Rhee" w:date="2024-07-26T13:10:00Z" w16du:dateUtc="2024-07-26T03:10:00Z"/>
          <w:rFonts w:eastAsia="Courier New"/>
        </w:rPr>
      </w:pPr>
    </w:p>
    <w:p w14:paraId="3F890A95" w14:textId="77777777" w:rsidR="008A4EB6" w:rsidRDefault="008A4EB6" w:rsidP="00716349">
      <w:pPr>
        <w:pStyle w:val="Annex-Heading3"/>
        <w:rPr>
          <w:rFonts w:eastAsia="Courier New" w:hAnsi="Courier New" w:cs="Courier New"/>
          <w:szCs w:val="21"/>
        </w:rPr>
      </w:pPr>
      <w:r>
        <w:t>Complex</w:t>
      </w:r>
      <w:r>
        <w:rPr>
          <w:spacing w:val="-37"/>
        </w:rPr>
        <w:t xml:space="preserve"> </w:t>
      </w:r>
      <w:r>
        <w:rPr>
          <w:spacing w:val="-5"/>
        </w:rPr>
        <w:t>Type</w:t>
      </w:r>
      <w:r>
        <w:rPr>
          <w:spacing w:val="-36"/>
        </w:rPr>
        <w:t xml:space="preserve"> — </w:t>
      </w:r>
      <w:r>
        <w:t>UnderKeelClearanceAlmostNonNavigableAreaType</w:t>
      </w:r>
    </w:p>
    <w:tbl>
      <w:tblPr>
        <w:tblW w:w="0" w:type="auto"/>
        <w:tblInd w:w="258" w:type="dxa"/>
        <w:tblLayout w:type="fixed"/>
        <w:tblCellMar>
          <w:left w:w="0" w:type="dxa"/>
          <w:right w:w="0" w:type="dxa"/>
        </w:tblCellMar>
        <w:tblLook w:val="01E0" w:firstRow="1" w:lastRow="1" w:firstColumn="1" w:lastColumn="1" w:noHBand="0" w:noVBand="0"/>
      </w:tblPr>
      <w:tblGrid>
        <w:gridCol w:w="1031"/>
        <w:gridCol w:w="2166"/>
        <w:gridCol w:w="2116"/>
        <w:gridCol w:w="4289"/>
        <w:tblGridChange w:id="2067">
          <w:tblGrid>
            <w:gridCol w:w="5"/>
            <w:gridCol w:w="1026"/>
            <w:gridCol w:w="5"/>
            <w:gridCol w:w="2166"/>
            <w:gridCol w:w="2116"/>
            <w:gridCol w:w="4284"/>
            <w:gridCol w:w="5"/>
          </w:tblGrid>
        </w:tblGridChange>
      </w:tblGrid>
      <w:tr w:rsidR="008A4EB6" w14:paraId="628F69EF" w14:textId="77777777" w:rsidTr="005D41D7">
        <w:trPr>
          <w:trHeight w:hRule="exact" w:val="285"/>
        </w:trPr>
        <w:tc>
          <w:tcPr>
            <w:tcW w:w="1031" w:type="dxa"/>
            <w:tcBorders>
              <w:top w:val="single" w:sz="4" w:space="0" w:color="000000"/>
              <w:left w:val="single" w:sz="4" w:space="0" w:color="000000"/>
              <w:bottom w:val="single" w:sz="4" w:space="0" w:color="000000"/>
              <w:right w:val="single" w:sz="4" w:space="0" w:color="000000"/>
            </w:tcBorders>
          </w:tcPr>
          <w:p w14:paraId="0767D06C" w14:textId="77777777" w:rsidR="008A4EB6" w:rsidRDefault="008A4EB6" w:rsidP="005D41D7">
            <w:pPr>
              <w:pStyle w:val="TableParagraph"/>
              <w:spacing w:before="25"/>
              <w:ind w:left="40"/>
              <w:rPr>
                <w:rFonts w:ascii="Times New Roman" w:eastAsia="Times New Roman" w:hAnsi="Times New Roman" w:cs="Times New Roman"/>
                <w:sz w:val="16"/>
                <w:szCs w:val="16"/>
              </w:rPr>
            </w:pPr>
            <w:r>
              <w:rPr>
                <w:rFonts w:ascii="Times New Roman"/>
                <w:sz w:val="16"/>
              </w:rPr>
              <w:t>Namespace</w:t>
            </w:r>
          </w:p>
        </w:tc>
        <w:tc>
          <w:tcPr>
            <w:tcW w:w="8571" w:type="dxa"/>
            <w:gridSpan w:val="3"/>
            <w:tcBorders>
              <w:top w:val="single" w:sz="4" w:space="0" w:color="000000"/>
              <w:left w:val="single" w:sz="4" w:space="0" w:color="000000"/>
              <w:bottom w:val="single" w:sz="4" w:space="0" w:color="000000"/>
              <w:right w:val="single" w:sz="4" w:space="0" w:color="000000"/>
            </w:tcBorders>
          </w:tcPr>
          <w:p w14:paraId="34B36DFE" w14:textId="5B477085" w:rsidR="008A4EB6" w:rsidRDefault="00000000" w:rsidP="005D41D7">
            <w:pPr>
              <w:pStyle w:val="TableParagraph"/>
              <w:spacing w:before="25"/>
              <w:ind w:left="37"/>
              <w:rPr>
                <w:rFonts w:ascii="Times New Roman" w:eastAsia="Times New Roman" w:hAnsi="Times New Roman" w:cs="Times New Roman"/>
                <w:sz w:val="16"/>
                <w:szCs w:val="16"/>
              </w:rPr>
            </w:pPr>
            <w:hyperlink r:id="rId66">
              <w:r w:rsidR="008A4EB6">
                <w:rPr>
                  <w:rFonts w:ascii="Times New Roman"/>
                  <w:sz w:val="16"/>
                </w:rPr>
                <w:t>http://www.iho.int/</w:t>
              </w:r>
              <w:r w:rsidR="00A31A5F">
                <w:rPr>
                  <w:rFonts w:ascii="Times New Roman"/>
                  <w:sz w:val="16"/>
                </w:rPr>
                <w:t>S129</w:t>
              </w:r>
              <w:r w:rsidR="008A4EB6">
                <w:rPr>
                  <w:rFonts w:ascii="Times New Roman"/>
                  <w:sz w:val="16"/>
                </w:rPr>
                <w:t>/gml/cs0/0.1</w:t>
              </w:r>
            </w:hyperlink>
          </w:p>
        </w:tc>
      </w:tr>
      <w:tr w:rsidR="008A4EB6" w14:paraId="7A272F09" w14:textId="77777777" w:rsidTr="00716349">
        <w:trPr>
          <w:trHeight w:hRule="exact" w:val="449"/>
        </w:trPr>
        <w:tc>
          <w:tcPr>
            <w:tcW w:w="1031" w:type="dxa"/>
            <w:tcBorders>
              <w:top w:val="single" w:sz="4" w:space="0" w:color="000000"/>
              <w:left w:val="single" w:sz="4" w:space="0" w:color="000000"/>
              <w:bottom w:val="single" w:sz="4" w:space="0" w:color="000000"/>
              <w:right w:val="single" w:sz="4" w:space="0" w:color="000000"/>
            </w:tcBorders>
          </w:tcPr>
          <w:p w14:paraId="32DFECA9"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Annotations</w:t>
            </w:r>
          </w:p>
        </w:tc>
        <w:tc>
          <w:tcPr>
            <w:tcW w:w="8571" w:type="dxa"/>
            <w:gridSpan w:val="3"/>
            <w:tcBorders>
              <w:top w:val="single" w:sz="4" w:space="0" w:color="000000"/>
              <w:left w:val="single" w:sz="4" w:space="0" w:color="000000"/>
              <w:bottom w:val="single" w:sz="4" w:space="0" w:color="000000"/>
              <w:right w:val="single" w:sz="4" w:space="0" w:color="000000"/>
            </w:tcBorders>
          </w:tcPr>
          <w:p w14:paraId="5386EC61" w14:textId="5EB48E7C" w:rsidR="008A4EB6" w:rsidRDefault="008A4EB6" w:rsidP="005D41D7">
            <w:pPr>
              <w:pStyle w:val="TableParagraph"/>
              <w:spacing w:before="38"/>
              <w:ind w:left="37"/>
              <w:rPr>
                <w:rFonts w:ascii="Courier New" w:eastAsia="Courier New" w:hAnsi="Courier New" w:cs="Courier New"/>
                <w:sz w:val="14"/>
                <w:szCs w:val="14"/>
              </w:rPr>
            </w:pPr>
            <w:r>
              <w:rPr>
                <w:rFonts w:ascii="Courier New"/>
                <w:sz w:val="14"/>
              </w:rPr>
              <w:t xml:space="preserve">An area of </w:t>
            </w:r>
            <w:r w:rsidR="00C26041">
              <w:rPr>
                <w:rFonts w:ascii="Courier New"/>
                <w:sz w:val="14"/>
              </w:rPr>
              <w:t xml:space="preserve">under keel clearance </w:t>
            </w:r>
            <w:r>
              <w:rPr>
                <w:rFonts w:ascii="Courier New"/>
                <w:sz w:val="14"/>
              </w:rPr>
              <w:t>almost less than the calculated safe limit, as established for the waterway.</w:t>
            </w:r>
          </w:p>
        </w:tc>
      </w:tr>
      <w:tr w:rsidR="00EB6D3C" w14:paraId="2EDCB1F8" w14:textId="77777777" w:rsidTr="00D46BA3">
        <w:tblPrEx>
          <w:tblW w:w="0" w:type="auto"/>
          <w:tblInd w:w="258" w:type="dxa"/>
          <w:tblLayout w:type="fixed"/>
          <w:tblCellMar>
            <w:left w:w="0" w:type="dxa"/>
            <w:right w:w="0" w:type="dxa"/>
          </w:tblCellMar>
          <w:tblLook w:val="01E0" w:firstRow="1" w:lastRow="1" w:firstColumn="1" w:lastColumn="1" w:noHBand="0" w:noVBand="0"/>
          <w:tblPrExChange w:id="2068" w:author="Jason Rhee" w:date="2024-07-26T13:14:00Z" w16du:dateUtc="2024-07-26T03:14:00Z">
            <w:tblPrEx>
              <w:tblW w:w="0" w:type="auto"/>
              <w:tblInd w:w="258" w:type="dxa"/>
              <w:tblLayout w:type="fixed"/>
              <w:tblCellMar>
                <w:left w:w="0" w:type="dxa"/>
                <w:right w:w="0" w:type="dxa"/>
              </w:tblCellMar>
              <w:tblLook w:val="01E0" w:firstRow="1" w:lastRow="1" w:firstColumn="1" w:lastColumn="1" w:noHBand="0" w:noVBand="0"/>
            </w:tblPrEx>
          </w:tblPrExChange>
        </w:tblPrEx>
        <w:trPr>
          <w:trHeight w:hRule="exact" w:val="6249"/>
          <w:trPrChange w:id="2069" w:author="Jason Rhee" w:date="2024-07-26T13:14:00Z" w16du:dateUtc="2024-07-26T03:14:00Z">
            <w:trPr>
              <w:gridAfter w:val="0"/>
              <w:trHeight w:hRule="exact" w:val="13833"/>
            </w:trPr>
          </w:trPrChange>
        </w:trPr>
        <w:tc>
          <w:tcPr>
            <w:tcW w:w="1031" w:type="dxa"/>
            <w:tcBorders>
              <w:top w:val="single" w:sz="4" w:space="0" w:color="000000"/>
              <w:left w:val="single" w:sz="4" w:space="0" w:color="000000"/>
              <w:bottom w:val="single" w:sz="4" w:space="0" w:color="000000"/>
              <w:right w:val="single" w:sz="4" w:space="0" w:color="000000"/>
            </w:tcBorders>
            <w:tcPrChange w:id="2070" w:author="Jason Rhee" w:date="2024-07-26T13:14:00Z" w16du:dateUtc="2024-07-26T03:14:00Z">
              <w:tcPr>
                <w:tcW w:w="1031" w:type="dxa"/>
                <w:gridSpan w:val="2"/>
                <w:tcBorders>
                  <w:top w:val="single" w:sz="4" w:space="0" w:color="000000"/>
                  <w:left w:val="single" w:sz="4" w:space="0" w:color="000000"/>
                  <w:bottom w:val="single" w:sz="4" w:space="0" w:color="000000"/>
                  <w:right w:val="single" w:sz="4" w:space="0" w:color="000000"/>
                </w:tcBorders>
              </w:tcPr>
            </w:tcPrChange>
          </w:tcPr>
          <w:p w14:paraId="4C445864"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Diagram</w:t>
            </w:r>
          </w:p>
          <w:p w14:paraId="74FFD25C" w14:textId="77777777" w:rsidR="008A4EB6" w:rsidRDefault="008A4EB6" w:rsidP="005D41D7">
            <w:pPr>
              <w:pStyle w:val="TableParagraph"/>
              <w:rPr>
                <w:rFonts w:ascii="Courier New" w:eastAsia="Courier New" w:hAnsi="Courier New" w:cs="Courier New"/>
                <w:b/>
                <w:bCs/>
                <w:sz w:val="16"/>
                <w:szCs w:val="16"/>
              </w:rPr>
            </w:pPr>
          </w:p>
          <w:p w14:paraId="1536120E" w14:textId="77777777" w:rsidR="008A4EB6" w:rsidRDefault="008A4EB6" w:rsidP="005D41D7">
            <w:pPr>
              <w:pStyle w:val="TableParagraph"/>
              <w:rPr>
                <w:rFonts w:ascii="Courier New" w:eastAsia="Courier New" w:hAnsi="Courier New" w:cs="Courier New"/>
                <w:b/>
                <w:bCs/>
                <w:sz w:val="16"/>
                <w:szCs w:val="16"/>
              </w:rPr>
            </w:pPr>
          </w:p>
          <w:p w14:paraId="565F55A9" w14:textId="77777777" w:rsidR="008A4EB6" w:rsidRDefault="008A4EB6" w:rsidP="005D41D7">
            <w:pPr>
              <w:pStyle w:val="TableParagraph"/>
              <w:rPr>
                <w:rFonts w:ascii="Courier New" w:eastAsia="Courier New" w:hAnsi="Courier New" w:cs="Courier New"/>
                <w:b/>
                <w:bCs/>
                <w:sz w:val="16"/>
                <w:szCs w:val="16"/>
              </w:rPr>
            </w:pPr>
          </w:p>
          <w:p w14:paraId="2266258A" w14:textId="77777777" w:rsidR="008A4EB6" w:rsidRDefault="008A4EB6" w:rsidP="005D41D7">
            <w:pPr>
              <w:pStyle w:val="TableParagraph"/>
              <w:rPr>
                <w:rFonts w:ascii="Courier New" w:eastAsia="Courier New" w:hAnsi="Courier New" w:cs="Courier New"/>
                <w:b/>
                <w:bCs/>
                <w:sz w:val="16"/>
                <w:szCs w:val="16"/>
              </w:rPr>
            </w:pPr>
          </w:p>
          <w:p w14:paraId="43BADD40" w14:textId="77777777" w:rsidR="008A4EB6" w:rsidRDefault="008A4EB6" w:rsidP="005D41D7">
            <w:pPr>
              <w:pStyle w:val="TableParagraph"/>
              <w:rPr>
                <w:rFonts w:ascii="Courier New" w:eastAsia="Courier New" w:hAnsi="Courier New" w:cs="Courier New"/>
                <w:b/>
                <w:bCs/>
                <w:sz w:val="16"/>
                <w:szCs w:val="16"/>
              </w:rPr>
            </w:pPr>
          </w:p>
          <w:p w14:paraId="72C6A9FA" w14:textId="77777777" w:rsidR="008A4EB6" w:rsidRDefault="008A4EB6" w:rsidP="005D41D7">
            <w:pPr>
              <w:pStyle w:val="TableParagraph"/>
              <w:rPr>
                <w:rFonts w:ascii="Courier New" w:eastAsia="Courier New" w:hAnsi="Courier New" w:cs="Courier New"/>
                <w:b/>
                <w:bCs/>
                <w:sz w:val="16"/>
                <w:szCs w:val="16"/>
              </w:rPr>
            </w:pPr>
          </w:p>
          <w:p w14:paraId="4A73D1D5" w14:textId="77777777" w:rsidR="008A4EB6" w:rsidRDefault="008A4EB6" w:rsidP="005D41D7">
            <w:pPr>
              <w:pStyle w:val="TableParagraph"/>
              <w:rPr>
                <w:rFonts w:ascii="Courier New" w:eastAsia="Courier New" w:hAnsi="Courier New" w:cs="Courier New"/>
                <w:b/>
                <w:bCs/>
                <w:sz w:val="16"/>
                <w:szCs w:val="16"/>
              </w:rPr>
            </w:pPr>
          </w:p>
          <w:p w14:paraId="5845B583" w14:textId="77777777" w:rsidR="008A4EB6" w:rsidRDefault="008A4EB6" w:rsidP="005D41D7">
            <w:pPr>
              <w:pStyle w:val="TableParagraph"/>
              <w:rPr>
                <w:rFonts w:ascii="Courier New" w:eastAsia="Courier New" w:hAnsi="Courier New" w:cs="Courier New"/>
                <w:b/>
                <w:bCs/>
                <w:sz w:val="16"/>
                <w:szCs w:val="16"/>
              </w:rPr>
            </w:pPr>
          </w:p>
          <w:p w14:paraId="05515A54" w14:textId="77777777" w:rsidR="008A4EB6" w:rsidRDefault="008A4EB6" w:rsidP="005D41D7">
            <w:pPr>
              <w:pStyle w:val="TableParagraph"/>
              <w:rPr>
                <w:rFonts w:ascii="Courier New" w:eastAsia="Courier New" w:hAnsi="Courier New" w:cs="Courier New"/>
                <w:b/>
                <w:bCs/>
                <w:sz w:val="16"/>
                <w:szCs w:val="16"/>
              </w:rPr>
            </w:pPr>
          </w:p>
          <w:p w14:paraId="1D030609" w14:textId="77777777" w:rsidR="008A4EB6" w:rsidRDefault="008A4EB6" w:rsidP="005D41D7">
            <w:pPr>
              <w:pStyle w:val="TableParagraph"/>
              <w:rPr>
                <w:rFonts w:ascii="Courier New" w:eastAsia="Courier New" w:hAnsi="Courier New" w:cs="Courier New"/>
                <w:b/>
                <w:bCs/>
                <w:sz w:val="16"/>
                <w:szCs w:val="16"/>
              </w:rPr>
            </w:pPr>
          </w:p>
          <w:p w14:paraId="180B3F9E" w14:textId="77777777" w:rsidR="008A4EB6" w:rsidRDefault="008A4EB6" w:rsidP="005D41D7">
            <w:pPr>
              <w:pStyle w:val="TableParagraph"/>
              <w:rPr>
                <w:rFonts w:ascii="Courier New" w:eastAsia="Courier New" w:hAnsi="Courier New" w:cs="Courier New"/>
                <w:b/>
                <w:bCs/>
                <w:sz w:val="16"/>
                <w:szCs w:val="16"/>
              </w:rPr>
            </w:pPr>
          </w:p>
          <w:p w14:paraId="02945AA8" w14:textId="77777777" w:rsidR="008A4EB6" w:rsidRDefault="008A4EB6" w:rsidP="005D41D7">
            <w:pPr>
              <w:pStyle w:val="TableParagraph"/>
              <w:rPr>
                <w:rFonts w:ascii="Courier New" w:eastAsia="Courier New" w:hAnsi="Courier New" w:cs="Courier New"/>
                <w:b/>
                <w:bCs/>
                <w:sz w:val="16"/>
                <w:szCs w:val="16"/>
              </w:rPr>
            </w:pPr>
          </w:p>
          <w:p w14:paraId="106692BC" w14:textId="77777777" w:rsidR="008A4EB6" w:rsidRDefault="008A4EB6" w:rsidP="005D41D7">
            <w:pPr>
              <w:pStyle w:val="TableParagraph"/>
              <w:rPr>
                <w:rFonts w:ascii="Courier New" w:eastAsia="Courier New" w:hAnsi="Courier New" w:cs="Courier New"/>
                <w:b/>
                <w:bCs/>
                <w:sz w:val="16"/>
                <w:szCs w:val="16"/>
              </w:rPr>
            </w:pPr>
          </w:p>
          <w:p w14:paraId="4A17F683" w14:textId="77777777" w:rsidR="008A4EB6" w:rsidRDefault="008A4EB6" w:rsidP="005D41D7">
            <w:pPr>
              <w:pStyle w:val="TableParagraph"/>
              <w:rPr>
                <w:rFonts w:ascii="Courier New" w:eastAsia="Courier New" w:hAnsi="Courier New" w:cs="Courier New"/>
                <w:b/>
                <w:bCs/>
                <w:sz w:val="16"/>
                <w:szCs w:val="16"/>
              </w:rPr>
            </w:pPr>
          </w:p>
          <w:p w14:paraId="1458E39F" w14:textId="77777777" w:rsidR="008A4EB6" w:rsidRDefault="008A4EB6" w:rsidP="005D41D7">
            <w:pPr>
              <w:pStyle w:val="TableParagraph"/>
              <w:rPr>
                <w:rFonts w:ascii="Courier New" w:eastAsia="Courier New" w:hAnsi="Courier New" w:cs="Courier New"/>
                <w:b/>
                <w:bCs/>
                <w:sz w:val="16"/>
                <w:szCs w:val="16"/>
              </w:rPr>
            </w:pPr>
          </w:p>
          <w:p w14:paraId="3121110C" w14:textId="77777777" w:rsidR="008A4EB6" w:rsidRDefault="008A4EB6" w:rsidP="005D41D7">
            <w:pPr>
              <w:pStyle w:val="TableParagraph"/>
              <w:rPr>
                <w:rFonts w:ascii="Courier New" w:eastAsia="Courier New" w:hAnsi="Courier New" w:cs="Courier New"/>
                <w:b/>
                <w:bCs/>
                <w:sz w:val="16"/>
                <w:szCs w:val="16"/>
              </w:rPr>
            </w:pPr>
          </w:p>
          <w:p w14:paraId="5C97BB5F" w14:textId="77777777" w:rsidR="008A4EB6" w:rsidRDefault="008A4EB6" w:rsidP="005D41D7">
            <w:pPr>
              <w:pStyle w:val="TableParagraph"/>
              <w:rPr>
                <w:rFonts w:ascii="Courier New" w:eastAsia="Courier New" w:hAnsi="Courier New" w:cs="Courier New"/>
                <w:b/>
                <w:bCs/>
                <w:sz w:val="16"/>
                <w:szCs w:val="16"/>
              </w:rPr>
            </w:pPr>
          </w:p>
          <w:p w14:paraId="43FC0653" w14:textId="77777777" w:rsidR="008A4EB6" w:rsidRDefault="008A4EB6" w:rsidP="005D41D7">
            <w:pPr>
              <w:pStyle w:val="TableParagraph"/>
              <w:rPr>
                <w:rFonts w:ascii="Courier New" w:eastAsia="Courier New" w:hAnsi="Courier New" w:cs="Courier New"/>
                <w:b/>
                <w:bCs/>
                <w:sz w:val="16"/>
                <w:szCs w:val="16"/>
              </w:rPr>
            </w:pPr>
          </w:p>
          <w:p w14:paraId="368B7DB0" w14:textId="77777777" w:rsidR="008A4EB6" w:rsidRDefault="008A4EB6" w:rsidP="005D41D7">
            <w:pPr>
              <w:pStyle w:val="TableParagraph"/>
              <w:rPr>
                <w:rFonts w:ascii="Courier New" w:eastAsia="Courier New" w:hAnsi="Courier New" w:cs="Courier New"/>
                <w:b/>
                <w:bCs/>
                <w:sz w:val="16"/>
                <w:szCs w:val="16"/>
              </w:rPr>
            </w:pPr>
          </w:p>
          <w:p w14:paraId="2061931E" w14:textId="77777777" w:rsidR="008A4EB6" w:rsidRDefault="008A4EB6" w:rsidP="005D41D7">
            <w:pPr>
              <w:pStyle w:val="TableParagraph"/>
              <w:rPr>
                <w:rFonts w:ascii="Courier New" w:eastAsia="Courier New" w:hAnsi="Courier New" w:cs="Courier New"/>
                <w:b/>
                <w:bCs/>
                <w:sz w:val="16"/>
                <w:szCs w:val="16"/>
              </w:rPr>
            </w:pPr>
          </w:p>
          <w:p w14:paraId="5A55B8FE" w14:textId="77777777" w:rsidR="008A4EB6" w:rsidRDefault="008A4EB6" w:rsidP="005D41D7">
            <w:pPr>
              <w:pStyle w:val="TableParagraph"/>
              <w:rPr>
                <w:rFonts w:ascii="Courier New" w:eastAsia="Courier New" w:hAnsi="Courier New" w:cs="Courier New"/>
                <w:b/>
                <w:bCs/>
                <w:sz w:val="16"/>
                <w:szCs w:val="16"/>
              </w:rPr>
            </w:pPr>
          </w:p>
          <w:p w14:paraId="25A6D2F9" w14:textId="77777777" w:rsidR="008A4EB6" w:rsidRDefault="008A4EB6" w:rsidP="005D41D7">
            <w:pPr>
              <w:pStyle w:val="TableParagraph"/>
              <w:rPr>
                <w:rFonts w:ascii="Courier New" w:eastAsia="Courier New" w:hAnsi="Courier New" w:cs="Courier New"/>
                <w:b/>
                <w:bCs/>
                <w:sz w:val="16"/>
                <w:szCs w:val="16"/>
              </w:rPr>
            </w:pPr>
          </w:p>
          <w:p w14:paraId="0BF8671D" w14:textId="77777777" w:rsidR="008A4EB6" w:rsidRDefault="008A4EB6" w:rsidP="005D41D7">
            <w:pPr>
              <w:pStyle w:val="TableParagraph"/>
              <w:rPr>
                <w:rFonts w:ascii="Courier New" w:eastAsia="Courier New" w:hAnsi="Courier New" w:cs="Courier New"/>
                <w:b/>
                <w:bCs/>
                <w:sz w:val="16"/>
                <w:szCs w:val="16"/>
              </w:rPr>
            </w:pPr>
          </w:p>
          <w:p w14:paraId="5398700B" w14:textId="77777777" w:rsidR="008A4EB6" w:rsidRDefault="008A4EB6" w:rsidP="005D41D7">
            <w:pPr>
              <w:pStyle w:val="TableParagraph"/>
              <w:rPr>
                <w:rFonts w:ascii="Courier New" w:eastAsia="Courier New" w:hAnsi="Courier New" w:cs="Courier New"/>
                <w:b/>
                <w:bCs/>
                <w:sz w:val="16"/>
                <w:szCs w:val="16"/>
              </w:rPr>
            </w:pPr>
          </w:p>
          <w:p w14:paraId="1A0F2BCB" w14:textId="77777777" w:rsidR="008A4EB6" w:rsidRDefault="008A4EB6" w:rsidP="005D41D7">
            <w:pPr>
              <w:pStyle w:val="TableParagraph"/>
              <w:rPr>
                <w:rFonts w:ascii="Courier New" w:eastAsia="Courier New" w:hAnsi="Courier New" w:cs="Courier New"/>
                <w:b/>
                <w:bCs/>
                <w:sz w:val="16"/>
                <w:szCs w:val="16"/>
              </w:rPr>
            </w:pPr>
          </w:p>
          <w:p w14:paraId="530FBD66" w14:textId="77777777" w:rsidR="008A4EB6" w:rsidRDefault="008A4EB6" w:rsidP="005D41D7">
            <w:pPr>
              <w:pStyle w:val="TableParagraph"/>
              <w:rPr>
                <w:rFonts w:ascii="Courier New" w:eastAsia="Courier New" w:hAnsi="Courier New" w:cs="Courier New"/>
                <w:b/>
                <w:bCs/>
                <w:sz w:val="16"/>
                <w:szCs w:val="16"/>
              </w:rPr>
            </w:pPr>
          </w:p>
          <w:p w14:paraId="1DE1C3CE" w14:textId="77777777" w:rsidR="008A4EB6" w:rsidRDefault="008A4EB6" w:rsidP="005D41D7">
            <w:pPr>
              <w:pStyle w:val="TableParagraph"/>
              <w:rPr>
                <w:rFonts w:ascii="Courier New" w:eastAsia="Courier New" w:hAnsi="Courier New" w:cs="Courier New"/>
                <w:b/>
                <w:bCs/>
                <w:sz w:val="16"/>
                <w:szCs w:val="16"/>
              </w:rPr>
            </w:pPr>
          </w:p>
          <w:p w14:paraId="79216FD4" w14:textId="77777777" w:rsidR="008A4EB6" w:rsidRDefault="008A4EB6" w:rsidP="005D41D7">
            <w:pPr>
              <w:pStyle w:val="TableParagraph"/>
              <w:rPr>
                <w:rFonts w:ascii="Courier New" w:eastAsia="Courier New" w:hAnsi="Courier New" w:cs="Courier New"/>
                <w:b/>
                <w:bCs/>
                <w:sz w:val="16"/>
                <w:szCs w:val="16"/>
              </w:rPr>
            </w:pPr>
          </w:p>
          <w:p w14:paraId="12CC087C" w14:textId="77777777" w:rsidR="008A4EB6" w:rsidRDefault="008A4EB6" w:rsidP="005D41D7">
            <w:pPr>
              <w:pStyle w:val="TableParagraph"/>
              <w:rPr>
                <w:rFonts w:ascii="Courier New" w:eastAsia="Courier New" w:hAnsi="Courier New" w:cs="Courier New"/>
                <w:b/>
                <w:bCs/>
                <w:sz w:val="16"/>
                <w:szCs w:val="16"/>
              </w:rPr>
            </w:pPr>
          </w:p>
          <w:p w14:paraId="386E4940" w14:textId="77777777" w:rsidR="008A4EB6" w:rsidRDefault="008A4EB6" w:rsidP="005D41D7">
            <w:pPr>
              <w:pStyle w:val="TableParagraph"/>
              <w:rPr>
                <w:rFonts w:ascii="Courier New" w:eastAsia="Courier New" w:hAnsi="Courier New" w:cs="Courier New"/>
                <w:b/>
                <w:bCs/>
                <w:sz w:val="16"/>
                <w:szCs w:val="16"/>
              </w:rPr>
            </w:pPr>
          </w:p>
          <w:p w14:paraId="79FCEBAC" w14:textId="77777777" w:rsidR="008A4EB6" w:rsidRDefault="008A4EB6" w:rsidP="005D41D7">
            <w:pPr>
              <w:pStyle w:val="TableParagraph"/>
              <w:rPr>
                <w:rFonts w:ascii="Courier New" w:eastAsia="Courier New" w:hAnsi="Courier New" w:cs="Courier New"/>
                <w:b/>
                <w:bCs/>
                <w:sz w:val="16"/>
                <w:szCs w:val="16"/>
              </w:rPr>
            </w:pPr>
          </w:p>
          <w:p w14:paraId="76EA1400" w14:textId="77777777" w:rsidR="008A4EB6" w:rsidRDefault="008A4EB6" w:rsidP="005D41D7">
            <w:pPr>
              <w:pStyle w:val="TableParagraph"/>
              <w:rPr>
                <w:rFonts w:ascii="Courier New" w:eastAsia="Courier New" w:hAnsi="Courier New" w:cs="Courier New"/>
                <w:b/>
                <w:bCs/>
                <w:sz w:val="16"/>
                <w:szCs w:val="16"/>
              </w:rPr>
            </w:pPr>
          </w:p>
          <w:p w14:paraId="0D0E4135" w14:textId="77777777" w:rsidR="008A4EB6" w:rsidRDefault="008A4EB6" w:rsidP="005D41D7">
            <w:pPr>
              <w:pStyle w:val="TableParagraph"/>
              <w:rPr>
                <w:rFonts w:ascii="Courier New" w:eastAsia="Courier New" w:hAnsi="Courier New" w:cs="Courier New"/>
                <w:b/>
                <w:bCs/>
                <w:sz w:val="16"/>
                <w:szCs w:val="16"/>
              </w:rPr>
            </w:pPr>
          </w:p>
          <w:p w14:paraId="76E855CF" w14:textId="77777777" w:rsidR="008A4EB6" w:rsidRDefault="008A4EB6" w:rsidP="005D41D7">
            <w:pPr>
              <w:pStyle w:val="TableParagraph"/>
              <w:rPr>
                <w:rFonts w:ascii="Courier New" w:eastAsia="Courier New" w:hAnsi="Courier New" w:cs="Courier New"/>
                <w:b/>
                <w:bCs/>
                <w:sz w:val="16"/>
                <w:szCs w:val="16"/>
              </w:rPr>
            </w:pPr>
          </w:p>
          <w:p w14:paraId="4A30D1F2" w14:textId="77777777" w:rsidR="008A4EB6" w:rsidRDefault="008A4EB6" w:rsidP="005D41D7">
            <w:pPr>
              <w:pStyle w:val="TableParagraph"/>
              <w:rPr>
                <w:rFonts w:ascii="Courier New" w:eastAsia="Courier New" w:hAnsi="Courier New" w:cs="Courier New"/>
                <w:b/>
                <w:bCs/>
                <w:sz w:val="16"/>
                <w:szCs w:val="16"/>
              </w:rPr>
            </w:pPr>
          </w:p>
          <w:p w14:paraId="4DF3128C" w14:textId="77777777" w:rsidR="008A4EB6" w:rsidRDefault="008A4EB6" w:rsidP="005D41D7">
            <w:pPr>
              <w:pStyle w:val="TableParagraph"/>
              <w:rPr>
                <w:rFonts w:ascii="Courier New" w:eastAsia="Courier New" w:hAnsi="Courier New" w:cs="Courier New"/>
                <w:b/>
                <w:bCs/>
                <w:sz w:val="16"/>
                <w:szCs w:val="16"/>
              </w:rPr>
            </w:pPr>
          </w:p>
          <w:p w14:paraId="011B5257" w14:textId="77777777" w:rsidR="008A4EB6" w:rsidRDefault="008A4EB6" w:rsidP="005D41D7">
            <w:pPr>
              <w:pStyle w:val="TableParagraph"/>
              <w:rPr>
                <w:rFonts w:ascii="Courier New" w:eastAsia="Courier New" w:hAnsi="Courier New" w:cs="Courier New"/>
                <w:b/>
                <w:bCs/>
                <w:sz w:val="16"/>
                <w:szCs w:val="16"/>
              </w:rPr>
            </w:pPr>
          </w:p>
          <w:p w14:paraId="1032800B" w14:textId="77777777" w:rsidR="008A4EB6" w:rsidRDefault="008A4EB6" w:rsidP="005D41D7">
            <w:pPr>
              <w:pStyle w:val="TableParagraph"/>
              <w:rPr>
                <w:rFonts w:ascii="Courier New" w:eastAsia="Courier New" w:hAnsi="Courier New" w:cs="Courier New"/>
                <w:b/>
                <w:bCs/>
                <w:sz w:val="16"/>
                <w:szCs w:val="16"/>
              </w:rPr>
            </w:pPr>
          </w:p>
          <w:p w14:paraId="7C66CE75" w14:textId="77777777" w:rsidR="008A4EB6" w:rsidRDefault="008A4EB6" w:rsidP="005D41D7">
            <w:pPr>
              <w:pStyle w:val="TableParagraph"/>
              <w:rPr>
                <w:rFonts w:ascii="Courier New" w:eastAsia="Courier New" w:hAnsi="Courier New" w:cs="Courier New"/>
                <w:b/>
                <w:bCs/>
                <w:sz w:val="16"/>
                <w:szCs w:val="16"/>
              </w:rPr>
            </w:pPr>
          </w:p>
          <w:p w14:paraId="0F0B4725" w14:textId="77777777" w:rsidR="008A4EB6" w:rsidRDefault="008A4EB6" w:rsidP="005D41D7">
            <w:pPr>
              <w:pStyle w:val="TableParagraph"/>
              <w:rPr>
                <w:rFonts w:ascii="Courier New" w:eastAsia="Courier New" w:hAnsi="Courier New" w:cs="Courier New"/>
                <w:b/>
                <w:bCs/>
                <w:sz w:val="16"/>
                <w:szCs w:val="16"/>
              </w:rPr>
            </w:pPr>
          </w:p>
          <w:p w14:paraId="3EB51036" w14:textId="77777777" w:rsidR="008A4EB6" w:rsidRDefault="008A4EB6" w:rsidP="005D41D7">
            <w:pPr>
              <w:pStyle w:val="TableParagraph"/>
              <w:rPr>
                <w:rFonts w:ascii="Courier New" w:eastAsia="Courier New" w:hAnsi="Courier New" w:cs="Courier New"/>
                <w:b/>
                <w:bCs/>
                <w:sz w:val="16"/>
                <w:szCs w:val="16"/>
              </w:rPr>
            </w:pPr>
          </w:p>
          <w:p w14:paraId="433BC32E" w14:textId="77777777" w:rsidR="008A4EB6" w:rsidRDefault="008A4EB6" w:rsidP="005D41D7">
            <w:pPr>
              <w:pStyle w:val="TableParagraph"/>
              <w:rPr>
                <w:rFonts w:ascii="Courier New" w:eastAsia="Courier New" w:hAnsi="Courier New" w:cs="Courier New"/>
                <w:b/>
                <w:bCs/>
                <w:sz w:val="16"/>
                <w:szCs w:val="16"/>
              </w:rPr>
            </w:pPr>
          </w:p>
          <w:p w14:paraId="66BB9433" w14:textId="77777777" w:rsidR="008A4EB6" w:rsidRDefault="008A4EB6" w:rsidP="005D41D7">
            <w:pPr>
              <w:pStyle w:val="TableParagraph"/>
              <w:rPr>
                <w:rFonts w:ascii="Courier New" w:eastAsia="Courier New" w:hAnsi="Courier New" w:cs="Courier New"/>
                <w:b/>
                <w:bCs/>
                <w:sz w:val="16"/>
                <w:szCs w:val="16"/>
              </w:rPr>
            </w:pPr>
          </w:p>
          <w:p w14:paraId="45315639" w14:textId="77777777" w:rsidR="008A4EB6" w:rsidRDefault="008A4EB6" w:rsidP="005D41D7">
            <w:pPr>
              <w:pStyle w:val="TableParagraph"/>
              <w:rPr>
                <w:rFonts w:ascii="Courier New" w:eastAsia="Courier New" w:hAnsi="Courier New" w:cs="Courier New"/>
                <w:b/>
                <w:bCs/>
                <w:sz w:val="16"/>
                <w:szCs w:val="16"/>
              </w:rPr>
            </w:pPr>
          </w:p>
          <w:p w14:paraId="10C59F8D" w14:textId="77777777" w:rsidR="008A4EB6" w:rsidRDefault="008A4EB6" w:rsidP="005D41D7">
            <w:pPr>
              <w:pStyle w:val="TableParagraph"/>
              <w:rPr>
                <w:rFonts w:ascii="Courier New" w:eastAsia="Courier New" w:hAnsi="Courier New" w:cs="Courier New"/>
                <w:b/>
                <w:bCs/>
                <w:sz w:val="16"/>
                <w:szCs w:val="16"/>
              </w:rPr>
            </w:pPr>
          </w:p>
          <w:p w14:paraId="0886ABB5" w14:textId="77777777" w:rsidR="008A4EB6" w:rsidRDefault="008A4EB6" w:rsidP="005D41D7">
            <w:pPr>
              <w:pStyle w:val="TableParagraph"/>
              <w:rPr>
                <w:rFonts w:ascii="Courier New" w:eastAsia="Courier New" w:hAnsi="Courier New" w:cs="Courier New"/>
                <w:b/>
                <w:bCs/>
                <w:sz w:val="16"/>
                <w:szCs w:val="16"/>
              </w:rPr>
            </w:pPr>
          </w:p>
          <w:p w14:paraId="3175FD2C" w14:textId="77777777" w:rsidR="008A4EB6" w:rsidRDefault="008A4EB6" w:rsidP="005D41D7">
            <w:pPr>
              <w:pStyle w:val="TableParagraph"/>
              <w:spacing w:before="1"/>
              <w:rPr>
                <w:rFonts w:ascii="Courier New" w:eastAsia="Courier New" w:hAnsi="Courier New" w:cs="Courier New"/>
                <w:b/>
                <w:bCs/>
                <w:sz w:val="23"/>
                <w:szCs w:val="23"/>
              </w:rPr>
            </w:pPr>
          </w:p>
          <w:p w14:paraId="167E403A" w14:textId="4FCB01AA" w:rsidR="008A4EB6" w:rsidRDefault="008A4EB6" w:rsidP="005D41D7">
            <w:pPr>
              <w:pStyle w:val="TableParagraph"/>
              <w:ind w:left="40"/>
              <w:rPr>
                <w:rFonts w:ascii="Times New Roman" w:eastAsia="Times New Roman" w:hAnsi="Times New Roman" w:cs="Times New Roman"/>
                <w:sz w:val="16"/>
                <w:szCs w:val="16"/>
              </w:rPr>
            </w:pPr>
          </w:p>
        </w:tc>
        <w:tc>
          <w:tcPr>
            <w:tcW w:w="8571" w:type="dxa"/>
            <w:gridSpan w:val="3"/>
            <w:tcBorders>
              <w:top w:val="single" w:sz="4" w:space="0" w:color="000000"/>
              <w:left w:val="single" w:sz="4" w:space="0" w:color="000000"/>
              <w:bottom w:val="single" w:sz="4" w:space="0" w:color="000000"/>
              <w:right w:val="single" w:sz="4" w:space="0" w:color="000000"/>
            </w:tcBorders>
            <w:tcPrChange w:id="2071" w:author="Jason Rhee" w:date="2024-07-26T13:14:00Z" w16du:dateUtc="2024-07-26T03:14:00Z">
              <w:tcPr>
                <w:tcW w:w="8571" w:type="dxa"/>
                <w:gridSpan w:val="4"/>
                <w:tcBorders>
                  <w:top w:val="single" w:sz="4" w:space="0" w:color="000000"/>
                  <w:left w:val="single" w:sz="4" w:space="0" w:color="000000"/>
                  <w:bottom w:val="single" w:sz="4" w:space="0" w:color="000000"/>
                  <w:right w:val="single" w:sz="4" w:space="0" w:color="000000"/>
                </w:tcBorders>
              </w:tcPr>
            </w:tcPrChange>
          </w:tcPr>
          <w:p w14:paraId="0472B03D" w14:textId="77777777" w:rsidR="008A4EB6" w:rsidRDefault="008A4EB6" w:rsidP="005D41D7">
            <w:pPr>
              <w:pStyle w:val="TableParagraph"/>
              <w:spacing w:before="4"/>
              <w:rPr>
                <w:rFonts w:ascii="Courier New" w:eastAsia="Courier New" w:hAnsi="Courier New" w:cs="Courier New"/>
                <w:b/>
                <w:bCs/>
                <w:sz w:val="5"/>
                <w:szCs w:val="5"/>
              </w:rPr>
            </w:pPr>
          </w:p>
          <w:p w14:paraId="3EDFCC5B" w14:textId="0F095CE3" w:rsidR="008A4EB6" w:rsidDel="00D46BA3" w:rsidRDefault="00D46BA3">
            <w:pPr>
              <w:pStyle w:val="TableParagraph"/>
              <w:spacing w:line="200" w:lineRule="atLeast"/>
              <w:ind w:left="37"/>
              <w:jc w:val="center"/>
              <w:rPr>
                <w:del w:id="2072" w:author="Jason Rhee" w:date="2024-07-26T13:11:00Z" w16du:dateUtc="2024-07-26T03:11:00Z"/>
                <w:rFonts w:ascii="Courier New" w:eastAsia="Courier New" w:hAnsi="Courier New" w:cs="Courier New"/>
                <w:sz w:val="20"/>
                <w:szCs w:val="20"/>
              </w:rPr>
              <w:pPrChange w:id="2073" w:author="Jason Rhee" w:date="2024-07-26T13:14:00Z" w16du:dateUtc="2024-07-26T03:14:00Z">
                <w:pPr>
                  <w:pStyle w:val="TableParagraph"/>
                  <w:spacing w:line="200" w:lineRule="atLeast"/>
                  <w:ind w:left="37"/>
                </w:pPr>
              </w:pPrChange>
            </w:pPr>
            <w:ins w:id="2074" w:author="Jason Rhee" w:date="2024-07-26T13:11:00Z" w16du:dateUtc="2024-07-26T03:11:00Z">
              <w:r>
                <w:rPr>
                  <w:noProof/>
                </w:rPr>
                <w:drawing>
                  <wp:inline distT="0" distB="0" distL="0" distR="0" wp14:anchorId="753D1E05" wp14:editId="0D9369FA">
                    <wp:extent cx="4366727" cy="3734237"/>
                    <wp:effectExtent l="0" t="0" r="0" b="5715"/>
                    <wp:docPr id="168985180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366727" cy="3734237"/>
                            </a:xfrm>
                            <a:prstGeom prst="rect">
                              <a:avLst/>
                            </a:prstGeom>
                            <a:noFill/>
                            <a:ln>
                              <a:noFill/>
                            </a:ln>
                          </pic:spPr>
                        </pic:pic>
                      </a:graphicData>
                    </a:graphic>
                  </wp:inline>
                </w:drawing>
              </w:r>
            </w:ins>
            <w:del w:id="2075" w:author="Jason Rhee" w:date="2024-07-25T22:46:00Z" w16du:dateUtc="2024-07-25T12:46:00Z">
              <w:r w:rsidR="00D86FE0" w:rsidDel="00B86DF9">
                <w:rPr>
                  <w:noProof/>
                </w:rPr>
                <w:drawing>
                  <wp:inline distT="0" distB="0" distL="0" distR="0" wp14:anchorId="7C169931" wp14:editId="2FB1A46E">
                    <wp:extent cx="4891783" cy="5187821"/>
                    <wp:effectExtent l="0" t="0" r="4445" b="0"/>
                    <wp:docPr id="25" name="그림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900713" cy="5197291"/>
                            </a:xfrm>
                            <a:prstGeom prst="rect">
                              <a:avLst/>
                            </a:prstGeom>
                          </pic:spPr>
                        </pic:pic>
                      </a:graphicData>
                    </a:graphic>
                  </wp:inline>
                </w:drawing>
              </w:r>
            </w:del>
          </w:p>
          <w:p w14:paraId="2AAFA1BE" w14:textId="0F9F4F59" w:rsidR="00EB6D3C" w:rsidRPr="00D46BA3" w:rsidRDefault="00EB6D3C">
            <w:pPr>
              <w:pStyle w:val="TableParagraph"/>
              <w:spacing w:line="200" w:lineRule="atLeast"/>
              <w:jc w:val="center"/>
              <w:rPr>
                <w:rFonts w:eastAsiaTheme="minorEastAsia"/>
                <w:lang w:eastAsia="ko-KR"/>
              </w:rPr>
              <w:pPrChange w:id="2076" w:author="Jason Rhee" w:date="2024-07-26T13:14:00Z" w16du:dateUtc="2024-07-26T03:14:00Z">
                <w:pPr>
                  <w:pStyle w:val="TableParagraph"/>
                  <w:spacing w:line="200" w:lineRule="atLeast"/>
                </w:pPr>
              </w:pPrChange>
            </w:pPr>
          </w:p>
        </w:tc>
      </w:tr>
      <w:tr w:rsidR="00457C3A" w14:paraId="28AC03B1" w14:textId="77777777" w:rsidTr="00716349">
        <w:trPr>
          <w:trHeight w:hRule="exact" w:val="288"/>
        </w:trPr>
        <w:tc>
          <w:tcPr>
            <w:tcW w:w="1031" w:type="dxa"/>
            <w:tcBorders>
              <w:top w:val="single" w:sz="4" w:space="0" w:color="000000"/>
              <w:left w:val="single" w:sz="4" w:space="0" w:color="000000"/>
              <w:bottom w:val="single" w:sz="4" w:space="0" w:color="000000"/>
              <w:right w:val="single" w:sz="4" w:space="0" w:color="000000"/>
            </w:tcBorders>
          </w:tcPr>
          <w:p w14:paraId="327D9FD6" w14:textId="69BC94C0" w:rsidR="00457C3A" w:rsidRDefault="00457C3A" w:rsidP="005D41D7">
            <w:pPr>
              <w:pStyle w:val="TableParagraph"/>
              <w:spacing w:before="22"/>
              <w:ind w:left="40"/>
              <w:rPr>
                <w:rFonts w:ascii="Times New Roman"/>
                <w:sz w:val="16"/>
              </w:rPr>
            </w:pPr>
            <w:r>
              <w:rPr>
                <w:rFonts w:ascii="Times New Roman"/>
                <w:spacing w:val="-3"/>
                <w:sz w:val="16"/>
              </w:rPr>
              <w:t>Type</w:t>
            </w:r>
          </w:p>
        </w:tc>
        <w:tc>
          <w:tcPr>
            <w:tcW w:w="8571" w:type="dxa"/>
            <w:gridSpan w:val="3"/>
            <w:tcBorders>
              <w:top w:val="single" w:sz="4" w:space="0" w:color="000000"/>
              <w:left w:val="single" w:sz="4" w:space="0" w:color="000000"/>
              <w:bottom w:val="single" w:sz="4" w:space="0" w:color="000000"/>
              <w:right w:val="single" w:sz="4" w:space="0" w:color="000000"/>
            </w:tcBorders>
          </w:tcPr>
          <w:p w14:paraId="1869AA03" w14:textId="4B3AE961" w:rsidR="00457C3A" w:rsidRDefault="00457C3A" w:rsidP="005D41D7">
            <w:pPr>
              <w:pStyle w:val="TableParagraph"/>
              <w:spacing w:before="4"/>
              <w:rPr>
                <w:rFonts w:ascii="Courier New" w:eastAsia="Courier New" w:hAnsi="Courier New" w:cs="Courier New"/>
                <w:b/>
                <w:bCs/>
                <w:sz w:val="5"/>
                <w:szCs w:val="5"/>
              </w:rPr>
            </w:pPr>
            <w:r>
              <w:rPr>
                <w:rFonts w:ascii="Times New Roman"/>
                <w:sz w:val="16"/>
              </w:rPr>
              <w:t>extension</w:t>
            </w:r>
            <w:r>
              <w:rPr>
                <w:rFonts w:ascii="Times New Roman"/>
                <w:spacing w:val="-8"/>
                <w:sz w:val="16"/>
              </w:rPr>
              <w:t xml:space="preserve"> </w:t>
            </w:r>
            <w:r>
              <w:rPr>
                <w:rFonts w:ascii="Times New Roman"/>
                <w:sz w:val="16"/>
              </w:rPr>
              <w:t>of</w:t>
            </w:r>
            <w:r>
              <w:rPr>
                <w:rFonts w:ascii="Times New Roman"/>
                <w:spacing w:val="-7"/>
                <w:sz w:val="16"/>
              </w:rPr>
              <w:t xml:space="preserve"> </w:t>
            </w:r>
            <w:hyperlink w:anchor="_bookmark8" w:history="1">
              <w:r>
                <w:rPr>
                  <w:rFonts w:ascii="Times New Roman"/>
                  <w:sz w:val="16"/>
                </w:rPr>
                <w:t>FeatureType</w:t>
              </w:r>
            </w:hyperlink>
          </w:p>
        </w:tc>
      </w:tr>
      <w:tr w:rsidR="008A4EB6" w14:paraId="44B6F6A5" w14:textId="77777777" w:rsidTr="005D41D7">
        <w:trPr>
          <w:trHeight w:hRule="exact" w:val="1690"/>
        </w:trPr>
        <w:tc>
          <w:tcPr>
            <w:tcW w:w="1031" w:type="dxa"/>
            <w:tcBorders>
              <w:top w:val="single" w:sz="4" w:space="0" w:color="000000"/>
              <w:left w:val="single" w:sz="4" w:space="0" w:color="000000"/>
              <w:bottom w:val="single" w:sz="4" w:space="0" w:color="000000"/>
              <w:right w:val="single" w:sz="4" w:space="0" w:color="000000"/>
            </w:tcBorders>
          </w:tcPr>
          <w:p w14:paraId="63A4368E" w14:textId="77777777" w:rsidR="008A4EB6" w:rsidRDefault="008A4EB6" w:rsidP="005D41D7">
            <w:pPr>
              <w:pStyle w:val="TableParagraph"/>
              <w:spacing w:before="27" w:line="250" w:lineRule="auto"/>
              <w:ind w:left="40" w:right="195"/>
              <w:rPr>
                <w:rFonts w:ascii="Times New Roman" w:eastAsia="Times New Roman" w:hAnsi="Times New Roman" w:cs="Times New Roman"/>
                <w:sz w:val="16"/>
                <w:szCs w:val="16"/>
              </w:rPr>
            </w:pPr>
            <w:r>
              <w:rPr>
                <w:rFonts w:ascii="Times New Roman"/>
                <w:spacing w:val="-3"/>
                <w:sz w:val="16"/>
              </w:rPr>
              <w:t>Type</w:t>
            </w:r>
            <w:r>
              <w:rPr>
                <w:rFonts w:ascii="Times New Roman"/>
                <w:spacing w:val="-4"/>
                <w:sz w:val="16"/>
              </w:rPr>
              <w:t xml:space="preserve"> </w:t>
            </w:r>
            <w:r>
              <w:rPr>
                <w:rFonts w:ascii="Times New Roman"/>
                <w:spacing w:val="-4"/>
                <w:sz w:val="16"/>
              </w:rPr>
              <w:br/>
            </w:r>
            <w:r>
              <w:rPr>
                <w:rFonts w:ascii="Times New Roman"/>
                <w:sz w:val="16"/>
              </w:rPr>
              <w:t>hierarchy</w:t>
            </w:r>
          </w:p>
        </w:tc>
        <w:tc>
          <w:tcPr>
            <w:tcW w:w="8571" w:type="dxa"/>
            <w:gridSpan w:val="3"/>
            <w:tcBorders>
              <w:top w:val="single" w:sz="4" w:space="0" w:color="000000"/>
              <w:left w:val="single" w:sz="4" w:space="0" w:color="000000"/>
              <w:bottom w:val="single" w:sz="4" w:space="0" w:color="000000"/>
              <w:right w:val="single" w:sz="4" w:space="0" w:color="000000"/>
            </w:tcBorders>
          </w:tcPr>
          <w:p w14:paraId="2DCDE005" w14:textId="77777777" w:rsidR="008A4EB6" w:rsidRDefault="008A4EB6" w:rsidP="00BD70B9">
            <w:pPr>
              <w:pStyle w:val="ListParagraph"/>
              <w:widowControl w:val="0"/>
              <w:numPr>
                <w:ilvl w:val="0"/>
                <w:numId w:val="62"/>
              </w:numPr>
              <w:tabs>
                <w:tab w:val="left" w:pos="198"/>
                <w:tab w:val="num" w:pos="360"/>
              </w:tabs>
              <w:spacing w:before="27" w:after="0" w:line="240" w:lineRule="auto"/>
              <w:jc w:val="left"/>
              <w:rPr>
                <w:rFonts w:ascii="Times New Roman" w:eastAsia="Times New Roman" w:hAnsi="Times New Roman"/>
                <w:sz w:val="16"/>
                <w:szCs w:val="16"/>
              </w:rPr>
            </w:pPr>
            <w:r>
              <w:rPr>
                <w:rFonts w:ascii="Times New Roman"/>
                <w:sz w:val="16"/>
              </w:rPr>
              <w:t>gml:AbstractGMLType</w:t>
            </w:r>
          </w:p>
          <w:p w14:paraId="4E17F203" w14:textId="77777777" w:rsidR="008A4EB6" w:rsidRDefault="008A4EB6" w:rsidP="005D41D7">
            <w:pPr>
              <w:pStyle w:val="TableParagraph"/>
              <w:spacing w:before="9"/>
              <w:rPr>
                <w:rFonts w:ascii="Courier New" w:eastAsia="Courier New" w:hAnsi="Courier New" w:cs="Courier New"/>
                <w:b/>
                <w:bCs/>
                <w:sz w:val="14"/>
                <w:szCs w:val="14"/>
              </w:rPr>
            </w:pPr>
          </w:p>
          <w:p w14:paraId="07AC40E6" w14:textId="77777777" w:rsidR="008A4EB6" w:rsidRDefault="008A4EB6" w:rsidP="00BD70B9">
            <w:pPr>
              <w:pStyle w:val="ListParagraph"/>
              <w:widowControl w:val="0"/>
              <w:numPr>
                <w:ilvl w:val="1"/>
                <w:numId w:val="62"/>
              </w:numPr>
              <w:tabs>
                <w:tab w:val="left" w:pos="358"/>
              </w:tabs>
              <w:spacing w:before="0" w:after="0" w:line="240" w:lineRule="auto"/>
              <w:jc w:val="left"/>
              <w:rPr>
                <w:rFonts w:ascii="Times New Roman" w:eastAsia="Times New Roman" w:hAnsi="Times New Roman"/>
                <w:sz w:val="16"/>
                <w:szCs w:val="16"/>
              </w:rPr>
            </w:pPr>
            <w:r>
              <w:rPr>
                <w:rFonts w:ascii="Times New Roman"/>
                <w:sz w:val="16"/>
              </w:rPr>
              <w:t>gml:AbstractFeatureType</w:t>
            </w:r>
          </w:p>
          <w:p w14:paraId="764268EE" w14:textId="77777777" w:rsidR="008A4EB6" w:rsidRDefault="008A4EB6" w:rsidP="005D41D7">
            <w:pPr>
              <w:pStyle w:val="TableParagraph"/>
              <w:spacing w:before="9"/>
              <w:rPr>
                <w:rFonts w:ascii="Courier New" w:eastAsia="Courier New" w:hAnsi="Courier New" w:cs="Courier New"/>
                <w:b/>
                <w:bCs/>
                <w:sz w:val="14"/>
                <w:szCs w:val="14"/>
              </w:rPr>
            </w:pPr>
          </w:p>
          <w:p w14:paraId="6CC06732" w14:textId="77777777" w:rsidR="008A4EB6" w:rsidRDefault="008A4EB6" w:rsidP="00BD70B9">
            <w:pPr>
              <w:pStyle w:val="ListParagraph"/>
              <w:widowControl w:val="0"/>
              <w:numPr>
                <w:ilvl w:val="2"/>
                <w:numId w:val="62"/>
              </w:numPr>
              <w:tabs>
                <w:tab w:val="num" w:pos="360"/>
                <w:tab w:val="left" w:pos="518"/>
              </w:tabs>
              <w:spacing w:before="0" w:after="0" w:line="240" w:lineRule="auto"/>
              <w:jc w:val="left"/>
              <w:rPr>
                <w:rFonts w:ascii="Times New Roman" w:eastAsia="Times New Roman" w:hAnsi="Times New Roman"/>
                <w:sz w:val="16"/>
                <w:szCs w:val="16"/>
              </w:rPr>
            </w:pPr>
            <w:r>
              <w:rPr>
                <w:rFonts w:ascii="Times New Roman"/>
                <w:sz w:val="16"/>
              </w:rPr>
              <w:t>AbstractFeatureType</w:t>
            </w:r>
          </w:p>
          <w:p w14:paraId="2C43E95E" w14:textId="77777777" w:rsidR="008A4EB6" w:rsidRDefault="008A4EB6" w:rsidP="005D41D7">
            <w:pPr>
              <w:pStyle w:val="TableParagraph"/>
              <w:spacing w:before="9"/>
              <w:rPr>
                <w:rFonts w:ascii="Courier New" w:eastAsia="Courier New" w:hAnsi="Courier New" w:cs="Courier New"/>
                <w:b/>
                <w:bCs/>
                <w:sz w:val="14"/>
                <w:szCs w:val="14"/>
              </w:rPr>
            </w:pPr>
          </w:p>
          <w:p w14:paraId="445C8CE5" w14:textId="77777777" w:rsidR="008A4EB6" w:rsidRDefault="00000000" w:rsidP="00BD70B9">
            <w:pPr>
              <w:pStyle w:val="ListParagraph"/>
              <w:widowControl w:val="0"/>
              <w:numPr>
                <w:ilvl w:val="3"/>
                <w:numId w:val="62"/>
              </w:numPr>
              <w:tabs>
                <w:tab w:val="num" w:pos="360"/>
                <w:tab w:val="left" w:pos="678"/>
              </w:tabs>
              <w:spacing w:before="0" w:after="0" w:line="240" w:lineRule="auto"/>
              <w:jc w:val="left"/>
              <w:rPr>
                <w:rFonts w:ascii="Times New Roman" w:eastAsia="Times New Roman" w:hAnsi="Times New Roman"/>
                <w:sz w:val="16"/>
                <w:szCs w:val="16"/>
              </w:rPr>
            </w:pPr>
            <w:hyperlink w:anchor="_bookmark8" w:history="1">
              <w:r w:rsidR="008A4EB6">
                <w:rPr>
                  <w:rFonts w:ascii="Times New Roman"/>
                  <w:sz w:val="16"/>
                </w:rPr>
                <w:t>FeatureType</w:t>
              </w:r>
            </w:hyperlink>
          </w:p>
          <w:p w14:paraId="2D960D8D" w14:textId="77777777" w:rsidR="008A4EB6" w:rsidRDefault="008A4EB6" w:rsidP="005D41D7">
            <w:pPr>
              <w:pStyle w:val="TableParagraph"/>
              <w:spacing w:before="9"/>
              <w:rPr>
                <w:rFonts w:ascii="Courier New" w:eastAsia="Courier New" w:hAnsi="Courier New" w:cs="Courier New"/>
                <w:b/>
                <w:bCs/>
                <w:sz w:val="14"/>
                <w:szCs w:val="14"/>
              </w:rPr>
            </w:pPr>
          </w:p>
          <w:p w14:paraId="7092A453" w14:textId="77777777" w:rsidR="008A4EB6" w:rsidRDefault="00000000" w:rsidP="00BD70B9">
            <w:pPr>
              <w:pStyle w:val="ListParagraph"/>
              <w:widowControl w:val="0"/>
              <w:numPr>
                <w:ilvl w:val="4"/>
                <w:numId w:val="62"/>
              </w:numPr>
              <w:tabs>
                <w:tab w:val="num" w:pos="360"/>
                <w:tab w:val="left" w:pos="838"/>
              </w:tabs>
              <w:spacing w:before="0" w:after="0" w:line="240" w:lineRule="auto"/>
              <w:jc w:val="left"/>
              <w:rPr>
                <w:rFonts w:ascii="Times New Roman" w:eastAsia="Times New Roman" w:hAnsi="Times New Roman"/>
                <w:sz w:val="16"/>
                <w:szCs w:val="16"/>
              </w:rPr>
            </w:pPr>
            <w:hyperlink w:anchor="_bookmark11" w:history="1">
              <w:r w:rsidR="008A4EB6">
                <w:rPr>
                  <w:rFonts w:ascii="Times New Roman"/>
                  <w:sz w:val="16"/>
                </w:rPr>
                <w:t>UnderKeelClearanceAlmostNonNavigableAreaType</w:t>
              </w:r>
            </w:hyperlink>
          </w:p>
        </w:tc>
      </w:tr>
      <w:tr w:rsidR="008A4EB6" w14:paraId="289B1446" w14:textId="77777777" w:rsidTr="005D41D7">
        <w:trPr>
          <w:trHeight w:hRule="exact" w:val="367"/>
        </w:trPr>
        <w:tc>
          <w:tcPr>
            <w:tcW w:w="1031" w:type="dxa"/>
            <w:tcBorders>
              <w:top w:val="single" w:sz="4" w:space="0" w:color="000000"/>
              <w:left w:val="single" w:sz="4" w:space="0" w:color="000000"/>
              <w:bottom w:val="single" w:sz="4" w:space="0" w:color="000000"/>
              <w:right w:val="single" w:sz="4" w:space="0" w:color="000000"/>
            </w:tcBorders>
          </w:tcPr>
          <w:p w14:paraId="3A20E066"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Used</w:t>
            </w:r>
            <w:r>
              <w:rPr>
                <w:rFonts w:ascii="Times New Roman"/>
                <w:spacing w:val="-4"/>
                <w:sz w:val="16"/>
              </w:rPr>
              <w:t xml:space="preserve"> </w:t>
            </w:r>
            <w:r>
              <w:rPr>
                <w:rFonts w:ascii="Times New Roman"/>
                <w:sz w:val="16"/>
              </w:rPr>
              <w:t>by</w:t>
            </w:r>
          </w:p>
        </w:tc>
        <w:tc>
          <w:tcPr>
            <w:tcW w:w="8571" w:type="dxa"/>
            <w:gridSpan w:val="3"/>
            <w:tcBorders>
              <w:top w:val="single" w:sz="4" w:space="0" w:color="000000"/>
              <w:left w:val="single" w:sz="4" w:space="0" w:color="000000"/>
              <w:bottom w:val="single" w:sz="4" w:space="0" w:color="000000"/>
              <w:right w:val="single" w:sz="4" w:space="0" w:color="000000"/>
            </w:tcBorders>
          </w:tcPr>
          <w:p w14:paraId="1A4D7556" w14:textId="77777777" w:rsidR="008A4EB6" w:rsidRDefault="008A4EB6" w:rsidP="005D41D7">
            <w:pPr>
              <w:pStyle w:val="TableParagraph"/>
              <w:tabs>
                <w:tab w:val="left" w:pos="1773"/>
              </w:tabs>
              <w:spacing w:before="67"/>
              <w:ind w:left="77"/>
              <w:rPr>
                <w:rFonts w:ascii="Times New Roman" w:eastAsia="Times New Roman" w:hAnsi="Times New Roman" w:cs="Times New Roman"/>
                <w:sz w:val="16"/>
                <w:szCs w:val="16"/>
              </w:rPr>
            </w:pPr>
            <w:r>
              <w:rPr>
                <w:rFonts w:ascii="Times New Roman"/>
                <w:w w:val="95"/>
                <w:sz w:val="16"/>
              </w:rPr>
              <w:t>Element</w:t>
            </w:r>
            <w:r>
              <w:rPr>
                <w:rFonts w:ascii="Times New Roman"/>
                <w:w w:val="95"/>
                <w:sz w:val="16"/>
              </w:rPr>
              <w:tab/>
            </w:r>
            <w:r>
              <w:rPr>
                <w:rFonts w:ascii="Times New Roman"/>
                <w:sz w:val="16"/>
              </w:rPr>
              <w:t>UnderKeelClearanceAlmostNonNavigableArea</w:t>
            </w:r>
          </w:p>
        </w:tc>
      </w:tr>
      <w:tr w:rsidR="008A4EB6" w14:paraId="60AE08DD" w14:textId="77777777" w:rsidTr="005D41D7">
        <w:trPr>
          <w:trHeight w:hRule="exact" w:val="469"/>
        </w:trPr>
        <w:tc>
          <w:tcPr>
            <w:tcW w:w="1031" w:type="dxa"/>
            <w:tcBorders>
              <w:top w:val="single" w:sz="4" w:space="0" w:color="000000"/>
              <w:left w:val="single" w:sz="4" w:space="0" w:color="000000"/>
              <w:bottom w:val="single" w:sz="4" w:space="0" w:color="000000"/>
              <w:right w:val="single" w:sz="4" w:space="0" w:color="000000"/>
            </w:tcBorders>
          </w:tcPr>
          <w:p w14:paraId="60658577"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Model</w:t>
            </w:r>
          </w:p>
        </w:tc>
        <w:tc>
          <w:tcPr>
            <w:tcW w:w="8571" w:type="dxa"/>
            <w:gridSpan w:val="3"/>
            <w:tcBorders>
              <w:top w:val="single" w:sz="4" w:space="0" w:color="000000"/>
              <w:left w:val="single" w:sz="4" w:space="0" w:color="000000"/>
              <w:bottom w:val="single" w:sz="4" w:space="0" w:color="000000"/>
              <w:right w:val="single" w:sz="4" w:space="0" w:color="000000"/>
            </w:tcBorders>
          </w:tcPr>
          <w:p w14:paraId="31BDFD60" w14:textId="2740F26F" w:rsidR="008A4EB6" w:rsidRDefault="008A4EB6" w:rsidP="005D41D7">
            <w:pPr>
              <w:pStyle w:val="TableParagraph"/>
              <w:spacing w:before="22" w:line="250" w:lineRule="auto"/>
              <w:ind w:left="37" w:right="93"/>
              <w:rPr>
                <w:rFonts w:ascii="Times New Roman" w:eastAsia="Times New Roman" w:hAnsi="Times New Roman" w:cs="Times New Roman"/>
                <w:sz w:val="16"/>
                <w:szCs w:val="16"/>
              </w:rPr>
            </w:pPr>
            <w:r>
              <w:rPr>
                <w:rFonts w:ascii="Times New Roman"/>
                <w:sz w:val="16"/>
              </w:rPr>
              <w:t>gml:boundedBy{0,1}</w:t>
            </w:r>
            <w:del w:id="2077" w:author="Jason Rhee" w:date="2024-07-25T22:47:00Z" w16du:dateUtc="2024-07-25T12:47:00Z">
              <w:r w:rsidDel="00904690">
                <w:rPr>
                  <w:rFonts w:ascii="Times New Roman"/>
                  <w:spacing w:val="-8"/>
                  <w:sz w:val="16"/>
                </w:rPr>
                <w:delText xml:space="preserve"> </w:delText>
              </w:r>
              <w:r w:rsidDel="00904690">
                <w:rPr>
                  <w:rFonts w:ascii="Times New Roman"/>
                  <w:sz w:val="16"/>
                </w:rPr>
                <w:delText>,</w:delText>
              </w:r>
              <w:r w:rsidDel="00904690">
                <w:rPr>
                  <w:rFonts w:ascii="Times New Roman"/>
                  <w:spacing w:val="-8"/>
                  <w:sz w:val="16"/>
                </w:rPr>
                <w:delText xml:space="preserve"> </w:delText>
              </w:r>
              <w:r w:rsidDel="00904690">
                <w:rPr>
                  <w:rFonts w:ascii="Times New Roman"/>
                  <w:sz w:val="16"/>
                </w:rPr>
                <w:delText>featureObjectIdentifier{0,1}</w:delText>
              </w:r>
              <w:r w:rsidDel="00904690">
                <w:rPr>
                  <w:rFonts w:ascii="Times New Roman"/>
                  <w:spacing w:val="-8"/>
                  <w:sz w:val="16"/>
                </w:rPr>
                <w:delText xml:space="preserve"> </w:delText>
              </w:r>
              <w:r w:rsidDel="00904690">
                <w:rPr>
                  <w:rFonts w:ascii="Times New Roman"/>
                  <w:sz w:val="16"/>
                </w:rPr>
                <w:delText>,</w:delText>
              </w:r>
              <w:r w:rsidDel="00904690">
                <w:rPr>
                  <w:rFonts w:ascii="Times New Roman"/>
                  <w:spacing w:val="-8"/>
                  <w:sz w:val="16"/>
                </w:rPr>
                <w:delText xml:space="preserve"> </w:delText>
              </w:r>
              <w:r w:rsidDel="00904690">
                <w:rPr>
                  <w:rFonts w:ascii="Times New Roman"/>
                  <w:sz w:val="16"/>
                </w:rPr>
                <w:delText>informationAssociation*</w:delText>
              </w:r>
              <w:r w:rsidDel="00904690">
                <w:rPr>
                  <w:rFonts w:ascii="Times New Roman"/>
                  <w:spacing w:val="-8"/>
                  <w:sz w:val="16"/>
                </w:rPr>
                <w:delText xml:space="preserve"> </w:delText>
              </w:r>
              <w:r w:rsidDel="00904690">
                <w:rPr>
                  <w:rFonts w:ascii="Times New Roman"/>
                  <w:sz w:val="16"/>
                </w:rPr>
                <w:delText>,</w:delText>
              </w:r>
              <w:r w:rsidDel="00904690">
                <w:rPr>
                  <w:rFonts w:ascii="Times New Roman"/>
                  <w:spacing w:val="-7"/>
                  <w:sz w:val="16"/>
                </w:rPr>
                <w:delText xml:space="preserve"> </w:delText>
              </w:r>
              <w:r w:rsidDel="00904690">
                <w:rPr>
                  <w:rFonts w:ascii="Times New Roman"/>
                  <w:sz w:val="16"/>
                </w:rPr>
                <w:delText>featureAssociation*</w:delText>
              </w:r>
              <w:r w:rsidDel="00904690">
                <w:rPr>
                  <w:rFonts w:ascii="Times New Roman"/>
                  <w:spacing w:val="-8"/>
                  <w:sz w:val="16"/>
                </w:rPr>
                <w:delText xml:space="preserve"> </w:delText>
              </w:r>
              <w:r w:rsidDel="00904690">
                <w:rPr>
                  <w:rFonts w:ascii="Times New Roman"/>
                  <w:sz w:val="16"/>
                </w:rPr>
                <w:delText>,</w:delText>
              </w:r>
              <w:r w:rsidDel="00904690">
                <w:rPr>
                  <w:rFonts w:ascii="Times New Roman"/>
                  <w:spacing w:val="-8"/>
                  <w:sz w:val="16"/>
                </w:rPr>
                <w:delText xml:space="preserve"> </w:delText>
              </w:r>
              <w:r w:rsidDel="00904690">
                <w:rPr>
                  <w:rFonts w:ascii="Times New Roman"/>
                  <w:sz w:val="16"/>
                </w:rPr>
                <w:delText>invFeatureAssociation*</w:delText>
              </w:r>
              <w:r w:rsidDel="00904690">
                <w:rPr>
                  <w:rFonts w:ascii="Times New Roman"/>
                  <w:spacing w:val="-8"/>
                  <w:sz w:val="16"/>
                </w:rPr>
                <w:delText xml:space="preserve"> </w:delText>
              </w:r>
            </w:del>
            <w:r>
              <w:rPr>
                <w:rFonts w:ascii="Times New Roman"/>
                <w:sz w:val="16"/>
              </w:rPr>
              <w:t>,</w:t>
            </w:r>
            <w:r>
              <w:rPr>
                <w:rFonts w:ascii="Times New Roman"/>
                <w:spacing w:val="-8"/>
                <w:sz w:val="16"/>
              </w:rPr>
              <w:t xml:space="preserve"> </w:t>
            </w:r>
            <w:r>
              <w:rPr>
                <w:rFonts w:ascii="Times New Roman"/>
                <w:sz w:val="16"/>
              </w:rPr>
              <w:t>dis-</w:t>
            </w:r>
            <w:r>
              <w:rPr>
                <w:rFonts w:ascii="Times New Roman"/>
                <w:w w:val="99"/>
                <w:sz w:val="16"/>
              </w:rPr>
              <w:t xml:space="preserve"> </w:t>
            </w:r>
            <w:r>
              <w:rPr>
                <w:rFonts w:ascii="Times New Roman"/>
                <w:sz w:val="16"/>
              </w:rPr>
              <w:t>tanceAboveUKCLimit</w:t>
            </w:r>
            <w:del w:id="2078" w:author="Jason Rhee" w:date="2024-07-21T17:43:00Z" w16du:dateUtc="2024-07-21T07:43:00Z">
              <w:r w:rsidDel="001878CD">
                <w:rPr>
                  <w:rFonts w:ascii="Times New Roman"/>
                  <w:spacing w:val="-7"/>
                  <w:sz w:val="16"/>
                </w:rPr>
                <w:delText xml:space="preserve"> </w:delText>
              </w:r>
            </w:del>
            <w:r>
              <w:rPr>
                <w:rFonts w:ascii="Times New Roman"/>
                <w:sz w:val="16"/>
              </w:rPr>
              <w:t>,</w:t>
            </w:r>
            <w:r>
              <w:rPr>
                <w:rFonts w:ascii="Times New Roman"/>
                <w:spacing w:val="-7"/>
                <w:sz w:val="16"/>
              </w:rPr>
              <w:t xml:space="preserve"> </w:t>
            </w:r>
            <w:r>
              <w:rPr>
                <w:rFonts w:ascii="Times New Roman"/>
                <w:sz w:val="16"/>
              </w:rPr>
              <w:t>scaleMinimum</w:t>
            </w:r>
            <w:del w:id="2079" w:author="Jason Rhee" w:date="2024-07-21T17:43:00Z" w16du:dateUtc="2024-07-21T07:43:00Z">
              <w:r w:rsidDel="001878CD">
                <w:rPr>
                  <w:rFonts w:ascii="Times New Roman"/>
                  <w:spacing w:val="-7"/>
                  <w:sz w:val="16"/>
                </w:rPr>
                <w:delText xml:space="preserve"> </w:delText>
              </w:r>
            </w:del>
            <w:r>
              <w:rPr>
                <w:rFonts w:ascii="Times New Roman"/>
                <w:sz w:val="16"/>
              </w:rPr>
              <w:t>,</w:t>
            </w:r>
            <w:r>
              <w:rPr>
                <w:rFonts w:ascii="Times New Roman"/>
                <w:spacing w:val="-7"/>
                <w:sz w:val="16"/>
              </w:rPr>
              <w:t xml:space="preserve"> </w:t>
            </w:r>
            <w:ins w:id="2080" w:author="Jason Rhee" w:date="2024-07-21T17:43:00Z" w16du:dateUtc="2024-07-21T07:43:00Z">
              <w:r w:rsidR="001878CD">
                <w:rPr>
                  <w:rFonts w:ascii="Times New Roman"/>
                  <w:spacing w:val="-6"/>
                  <w:sz w:val="16"/>
                </w:rPr>
                <w:t>interoperabilityIdentifier</w:t>
              </w:r>
              <w:r w:rsidR="001878CD">
                <w:rPr>
                  <w:rFonts w:ascii="Times New Roman"/>
                  <w:sz w:val="16"/>
                </w:rPr>
                <w:t xml:space="preserve">, </w:t>
              </w:r>
            </w:ins>
            <w:r>
              <w:rPr>
                <w:rFonts w:ascii="Times New Roman"/>
                <w:sz w:val="16"/>
              </w:rPr>
              <w:t>geometry</w:t>
            </w:r>
            <w:r>
              <w:rPr>
                <w:rFonts w:ascii="Times New Roman"/>
                <w:spacing w:val="-7"/>
                <w:sz w:val="16"/>
              </w:rPr>
              <w:t xml:space="preserve"> </w:t>
            </w:r>
            <w:r>
              <w:rPr>
                <w:rFonts w:ascii="Times New Roman"/>
                <w:sz w:val="16"/>
              </w:rPr>
              <w:t>,</w:t>
            </w:r>
            <w:r>
              <w:rPr>
                <w:rFonts w:ascii="Times New Roman"/>
                <w:spacing w:val="-7"/>
                <w:sz w:val="16"/>
              </w:rPr>
              <w:t xml:space="preserve"> </w:t>
            </w:r>
            <w:del w:id="2081" w:author="Jason Rhee" w:date="2024-07-21T17:24:00Z" w16du:dateUtc="2024-07-21T07:24:00Z">
              <w:r w:rsidDel="00377D31">
                <w:rPr>
                  <w:rFonts w:ascii="Times New Roman"/>
                  <w:sz w:val="16"/>
                </w:rPr>
                <w:delText>componentOf</w:delText>
              </w:r>
            </w:del>
            <w:ins w:id="2082" w:author="Jason Rhee" w:date="2024-07-21T17:24:00Z" w16du:dateUtc="2024-07-21T07:24:00Z">
              <w:r w:rsidR="00377D31">
                <w:rPr>
                  <w:rFonts w:ascii="Times New Roman"/>
                  <w:sz w:val="16"/>
                </w:rPr>
                <w:t>theCollection</w:t>
              </w:r>
            </w:ins>
          </w:p>
        </w:tc>
      </w:tr>
      <w:tr w:rsidR="008A4EB6" w14:paraId="7B1B521B" w14:textId="77777777" w:rsidTr="005D41D7">
        <w:trPr>
          <w:trHeight w:hRule="exact" w:val="479"/>
        </w:trPr>
        <w:tc>
          <w:tcPr>
            <w:tcW w:w="1031" w:type="dxa"/>
            <w:tcBorders>
              <w:top w:val="single" w:sz="4" w:space="0" w:color="000000"/>
              <w:left w:val="single" w:sz="4" w:space="0" w:color="000000"/>
              <w:bottom w:val="single" w:sz="4" w:space="0" w:color="000000"/>
              <w:right w:val="single" w:sz="4" w:space="0" w:color="000000"/>
            </w:tcBorders>
          </w:tcPr>
          <w:p w14:paraId="0F9700F2"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Children</w:t>
            </w:r>
          </w:p>
        </w:tc>
        <w:tc>
          <w:tcPr>
            <w:tcW w:w="8571" w:type="dxa"/>
            <w:gridSpan w:val="3"/>
            <w:tcBorders>
              <w:top w:val="single" w:sz="4" w:space="0" w:color="000000"/>
              <w:left w:val="single" w:sz="4" w:space="0" w:color="000000"/>
              <w:bottom w:val="single" w:sz="4" w:space="0" w:color="000000"/>
              <w:right w:val="single" w:sz="4" w:space="0" w:color="000000"/>
            </w:tcBorders>
          </w:tcPr>
          <w:p w14:paraId="2F0C04A7" w14:textId="2500EF8E" w:rsidR="008A4EB6" w:rsidRDefault="008A4EB6" w:rsidP="005D41D7">
            <w:pPr>
              <w:pStyle w:val="TableParagraph"/>
              <w:spacing w:before="27" w:line="250" w:lineRule="auto"/>
              <w:ind w:left="37" w:right="458"/>
              <w:rPr>
                <w:rFonts w:ascii="Times New Roman" w:eastAsia="Times New Roman" w:hAnsi="Times New Roman" w:cs="Times New Roman"/>
                <w:sz w:val="16"/>
                <w:szCs w:val="16"/>
              </w:rPr>
            </w:pPr>
            <w:del w:id="2083" w:author="Jason Rhee" w:date="2024-07-21T17:24:00Z" w16du:dateUtc="2024-07-21T07:24:00Z">
              <w:r w:rsidDel="00377D31">
                <w:rPr>
                  <w:rFonts w:ascii="Times New Roman"/>
                  <w:sz w:val="16"/>
                </w:rPr>
                <w:delText>componentOf</w:delText>
              </w:r>
            </w:del>
            <w:del w:id="2084" w:author="Jason Rhee" w:date="2024-07-21T17:46:00Z" w16du:dateUtc="2024-07-21T07:46:00Z">
              <w:r w:rsidDel="005A1D9A">
                <w:rPr>
                  <w:rFonts w:ascii="Times New Roman"/>
                  <w:sz w:val="16"/>
                </w:rPr>
                <w:delText>,</w:delText>
              </w:r>
              <w:r w:rsidDel="005A1D9A">
                <w:rPr>
                  <w:rFonts w:ascii="Times New Roman"/>
                  <w:spacing w:val="-14"/>
                  <w:sz w:val="16"/>
                </w:rPr>
                <w:delText xml:space="preserve"> </w:delText>
              </w:r>
            </w:del>
            <w:r>
              <w:rPr>
                <w:rFonts w:ascii="Times New Roman"/>
                <w:sz w:val="16"/>
              </w:rPr>
              <w:t>distanceAboveUKCLimit,</w:t>
            </w:r>
            <w:r>
              <w:rPr>
                <w:rFonts w:ascii="Times New Roman"/>
                <w:spacing w:val="-13"/>
                <w:sz w:val="16"/>
              </w:rPr>
              <w:t xml:space="preserve"> </w:t>
            </w:r>
            <w:del w:id="2085" w:author="Jason Rhee" w:date="2024-07-25T22:47:00Z" w16du:dateUtc="2024-07-25T12:47:00Z">
              <w:r w:rsidDel="009C43BD">
                <w:rPr>
                  <w:rFonts w:ascii="Times New Roman"/>
                  <w:sz w:val="16"/>
                </w:rPr>
                <w:delText>featureAssociation,</w:delText>
              </w:r>
              <w:r w:rsidDel="009C43BD">
                <w:rPr>
                  <w:rFonts w:ascii="Times New Roman"/>
                  <w:spacing w:val="-13"/>
                  <w:sz w:val="16"/>
                </w:rPr>
                <w:delText xml:space="preserve"> </w:delText>
              </w:r>
              <w:r w:rsidDel="009C43BD">
                <w:rPr>
                  <w:rFonts w:ascii="Times New Roman"/>
                  <w:sz w:val="16"/>
                </w:rPr>
                <w:delText>featureObjectIdentifier,</w:delText>
              </w:r>
              <w:r w:rsidDel="009C43BD">
                <w:rPr>
                  <w:rFonts w:ascii="Times New Roman"/>
                  <w:spacing w:val="-13"/>
                  <w:sz w:val="16"/>
                </w:rPr>
                <w:delText xml:space="preserve"> </w:delText>
              </w:r>
            </w:del>
            <w:r>
              <w:rPr>
                <w:rFonts w:ascii="Times New Roman"/>
                <w:sz w:val="16"/>
              </w:rPr>
              <w:t>geometry,</w:t>
            </w:r>
            <w:r>
              <w:rPr>
                <w:rFonts w:ascii="Times New Roman"/>
                <w:spacing w:val="-13"/>
                <w:sz w:val="16"/>
              </w:rPr>
              <w:t xml:space="preserve"> </w:t>
            </w:r>
            <w:r>
              <w:rPr>
                <w:rFonts w:ascii="Times New Roman"/>
                <w:sz w:val="16"/>
              </w:rPr>
              <w:t>gml:boundedBy,</w:t>
            </w:r>
            <w:r>
              <w:rPr>
                <w:rFonts w:ascii="Times New Roman"/>
                <w:spacing w:val="-13"/>
                <w:sz w:val="16"/>
              </w:rPr>
              <w:t xml:space="preserve"> </w:t>
            </w:r>
            <w:del w:id="2086" w:author="Jason Rhee" w:date="2024-07-25T22:47:00Z" w16du:dateUtc="2024-07-25T12:47:00Z">
              <w:r w:rsidDel="009C43BD">
                <w:rPr>
                  <w:rFonts w:ascii="Times New Roman"/>
                  <w:sz w:val="16"/>
                </w:rPr>
                <w:delText>informa</w:delText>
              </w:r>
            </w:del>
            <w:del w:id="2087" w:author="Jason Rhee" w:date="2024-07-21T17:43:00Z" w16du:dateUtc="2024-07-21T07:43:00Z">
              <w:r w:rsidDel="00D13F39">
                <w:rPr>
                  <w:rFonts w:ascii="Times New Roman"/>
                  <w:sz w:val="16"/>
                </w:rPr>
                <w:delText>-</w:delText>
              </w:r>
              <w:r w:rsidDel="00D13F39">
                <w:rPr>
                  <w:rFonts w:ascii="Times New Roman"/>
                  <w:w w:val="99"/>
                  <w:sz w:val="16"/>
                </w:rPr>
                <w:delText xml:space="preserve"> </w:delText>
              </w:r>
            </w:del>
            <w:del w:id="2088" w:author="Jason Rhee" w:date="2024-07-25T22:47:00Z" w16du:dateUtc="2024-07-25T12:47:00Z">
              <w:r w:rsidDel="009C43BD">
                <w:rPr>
                  <w:rFonts w:ascii="Times New Roman"/>
                  <w:sz w:val="16"/>
                </w:rPr>
                <w:delText>tionAssociation,</w:delText>
              </w:r>
              <w:r w:rsidDel="009C43BD">
                <w:rPr>
                  <w:rFonts w:ascii="Times New Roman"/>
                  <w:spacing w:val="-18"/>
                  <w:sz w:val="16"/>
                </w:rPr>
                <w:delText xml:space="preserve"> </w:delText>
              </w:r>
            </w:del>
            <w:ins w:id="2089" w:author="Jason Rhee" w:date="2024-07-21T17:43:00Z" w16du:dateUtc="2024-07-21T07:43:00Z">
              <w:r w:rsidR="00D13F39">
                <w:rPr>
                  <w:rFonts w:ascii="Times New Roman"/>
                  <w:spacing w:val="-6"/>
                  <w:sz w:val="16"/>
                </w:rPr>
                <w:t>interoperabilityIdentifier</w:t>
              </w:r>
              <w:r w:rsidR="00D13F39">
                <w:rPr>
                  <w:rFonts w:ascii="Times New Roman"/>
                  <w:sz w:val="16"/>
                </w:rPr>
                <w:t xml:space="preserve">, </w:t>
              </w:r>
            </w:ins>
            <w:del w:id="2090" w:author="Jason Rhee" w:date="2024-07-25T22:47:00Z" w16du:dateUtc="2024-07-25T12:47:00Z">
              <w:r w:rsidDel="009C43BD">
                <w:rPr>
                  <w:rFonts w:ascii="Times New Roman"/>
                  <w:sz w:val="16"/>
                </w:rPr>
                <w:delText>invFeatureAssociation,</w:delText>
              </w:r>
              <w:r w:rsidDel="009C43BD">
                <w:rPr>
                  <w:rFonts w:ascii="Times New Roman"/>
                  <w:spacing w:val="-17"/>
                  <w:sz w:val="16"/>
                </w:rPr>
                <w:delText xml:space="preserve"> </w:delText>
              </w:r>
              <w:r w:rsidDel="009C43BD">
                <w:rPr>
                  <w:rFonts w:ascii="Times New Roman"/>
                  <w:sz w:val="16"/>
                </w:rPr>
                <w:delText>scaleMinimum</w:delText>
              </w:r>
            </w:del>
            <w:ins w:id="2091" w:author="Jason Rhee" w:date="2024-07-21T17:47:00Z" w16du:dateUtc="2024-07-21T07:47:00Z">
              <w:r w:rsidR="005A1D9A">
                <w:rPr>
                  <w:rFonts w:ascii="Times New Roman"/>
                  <w:sz w:val="16"/>
                </w:rPr>
                <w:t>theCollection</w:t>
              </w:r>
            </w:ins>
          </w:p>
        </w:tc>
      </w:tr>
      <w:tr w:rsidR="008A4EB6" w14:paraId="53EAAC92" w14:textId="77777777" w:rsidTr="005D41D7">
        <w:trPr>
          <w:trHeight w:hRule="exact" w:val="322"/>
        </w:trPr>
        <w:tc>
          <w:tcPr>
            <w:tcW w:w="1031" w:type="dxa"/>
            <w:vMerge w:val="restart"/>
            <w:tcBorders>
              <w:top w:val="single" w:sz="4" w:space="0" w:color="000000"/>
              <w:left w:val="single" w:sz="4" w:space="0" w:color="000000"/>
              <w:right w:val="single" w:sz="4" w:space="0" w:color="000000"/>
            </w:tcBorders>
          </w:tcPr>
          <w:p w14:paraId="6229D509"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Attributes</w:t>
            </w:r>
          </w:p>
        </w:tc>
        <w:tc>
          <w:tcPr>
            <w:tcW w:w="2166" w:type="dxa"/>
            <w:tcBorders>
              <w:top w:val="single" w:sz="4" w:space="0" w:color="000000"/>
              <w:left w:val="single" w:sz="4" w:space="0" w:color="000000"/>
              <w:bottom w:val="single" w:sz="4" w:space="0" w:color="000000"/>
              <w:right w:val="single" w:sz="4" w:space="0" w:color="000000"/>
            </w:tcBorders>
          </w:tcPr>
          <w:p w14:paraId="79DEA497" w14:textId="77777777" w:rsidR="008A4EB6" w:rsidRDefault="008A4EB6" w:rsidP="005D41D7">
            <w:pPr>
              <w:pStyle w:val="TableParagraph"/>
              <w:spacing w:before="61"/>
              <w:ind w:left="77"/>
              <w:rPr>
                <w:rFonts w:ascii="Times New Roman" w:eastAsia="Times New Roman" w:hAnsi="Times New Roman" w:cs="Times New Roman"/>
                <w:sz w:val="16"/>
                <w:szCs w:val="16"/>
              </w:rPr>
            </w:pPr>
            <w:r>
              <w:rPr>
                <w:rFonts w:ascii="Times New Roman"/>
                <w:b/>
                <w:sz w:val="16"/>
              </w:rPr>
              <w:t>QName</w:t>
            </w:r>
          </w:p>
        </w:tc>
        <w:tc>
          <w:tcPr>
            <w:tcW w:w="2116" w:type="dxa"/>
            <w:tcBorders>
              <w:top w:val="single" w:sz="4" w:space="0" w:color="000000"/>
              <w:left w:val="single" w:sz="4" w:space="0" w:color="000000"/>
              <w:bottom w:val="single" w:sz="4" w:space="0" w:color="000000"/>
              <w:right w:val="single" w:sz="4" w:space="0" w:color="000000"/>
            </w:tcBorders>
          </w:tcPr>
          <w:p w14:paraId="6D5D2B64" w14:textId="77777777" w:rsidR="008A4EB6" w:rsidRDefault="008A4EB6" w:rsidP="005D41D7">
            <w:pPr>
              <w:pStyle w:val="TableParagraph"/>
              <w:spacing w:before="61"/>
              <w:ind w:left="37"/>
              <w:rPr>
                <w:rFonts w:ascii="Times New Roman" w:eastAsia="Times New Roman" w:hAnsi="Times New Roman" w:cs="Times New Roman"/>
                <w:sz w:val="16"/>
                <w:szCs w:val="16"/>
              </w:rPr>
            </w:pPr>
            <w:r>
              <w:rPr>
                <w:rFonts w:ascii="Times New Roman"/>
                <w:b/>
                <w:spacing w:val="-3"/>
                <w:sz w:val="16"/>
              </w:rPr>
              <w:t>Type</w:t>
            </w:r>
          </w:p>
        </w:tc>
        <w:tc>
          <w:tcPr>
            <w:tcW w:w="4289" w:type="dxa"/>
            <w:tcBorders>
              <w:top w:val="single" w:sz="4" w:space="0" w:color="000000"/>
              <w:left w:val="single" w:sz="4" w:space="0" w:color="000000"/>
              <w:bottom w:val="nil"/>
              <w:right w:val="single" w:sz="4" w:space="0" w:color="000000"/>
            </w:tcBorders>
          </w:tcPr>
          <w:p w14:paraId="2A5682F5" w14:textId="77777777" w:rsidR="008A4EB6" w:rsidRDefault="008A4EB6" w:rsidP="005D41D7">
            <w:pPr>
              <w:pStyle w:val="TableParagraph"/>
              <w:spacing w:before="61"/>
              <w:ind w:left="42"/>
              <w:rPr>
                <w:rFonts w:ascii="Times New Roman" w:eastAsia="Times New Roman" w:hAnsi="Times New Roman" w:cs="Times New Roman"/>
                <w:sz w:val="16"/>
                <w:szCs w:val="16"/>
              </w:rPr>
            </w:pPr>
            <w:r>
              <w:rPr>
                <w:rFonts w:ascii="Times New Roman"/>
                <w:b/>
                <w:sz w:val="16"/>
              </w:rPr>
              <w:t>Use</w:t>
            </w:r>
          </w:p>
        </w:tc>
      </w:tr>
      <w:tr w:rsidR="008A4EB6" w14:paraId="5E6532A9" w14:textId="77777777" w:rsidTr="005D41D7">
        <w:trPr>
          <w:trHeight w:hRule="exact" w:val="280"/>
        </w:trPr>
        <w:tc>
          <w:tcPr>
            <w:tcW w:w="1031" w:type="dxa"/>
            <w:vMerge/>
            <w:tcBorders>
              <w:left w:val="single" w:sz="4" w:space="0" w:color="000000"/>
              <w:right w:val="single" w:sz="4" w:space="0" w:color="000000"/>
            </w:tcBorders>
          </w:tcPr>
          <w:p w14:paraId="6CEB4663" w14:textId="77777777" w:rsidR="008A4EB6" w:rsidRDefault="008A4EB6" w:rsidP="005D41D7"/>
        </w:tc>
        <w:tc>
          <w:tcPr>
            <w:tcW w:w="2166" w:type="dxa"/>
            <w:tcBorders>
              <w:top w:val="single" w:sz="4" w:space="0" w:color="000000"/>
              <w:left w:val="single" w:sz="4" w:space="0" w:color="000000"/>
              <w:bottom w:val="single" w:sz="4" w:space="0" w:color="000000"/>
              <w:right w:val="single" w:sz="4" w:space="0" w:color="000000"/>
            </w:tcBorders>
          </w:tcPr>
          <w:p w14:paraId="18F82CA4" w14:textId="77777777" w:rsidR="008A4EB6" w:rsidRDefault="008A4EB6" w:rsidP="005D41D7">
            <w:pPr>
              <w:pStyle w:val="TableParagraph"/>
              <w:spacing w:before="22"/>
              <w:ind w:left="77"/>
              <w:rPr>
                <w:rFonts w:ascii="Times New Roman" w:eastAsia="Times New Roman" w:hAnsi="Times New Roman" w:cs="Times New Roman"/>
                <w:sz w:val="16"/>
                <w:szCs w:val="16"/>
              </w:rPr>
            </w:pPr>
            <w:r>
              <w:rPr>
                <w:rFonts w:ascii="Times New Roman"/>
                <w:b/>
                <w:sz w:val="16"/>
              </w:rPr>
              <w:t>gml:id</w:t>
            </w:r>
          </w:p>
        </w:tc>
        <w:tc>
          <w:tcPr>
            <w:tcW w:w="2116" w:type="dxa"/>
            <w:tcBorders>
              <w:top w:val="single" w:sz="4" w:space="0" w:color="000000"/>
              <w:left w:val="single" w:sz="4" w:space="0" w:color="000000"/>
              <w:bottom w:val="single" w:sz="4" w:space="0" w:color="000000"/>
              <w:right w:val="single" w:sz="4" w:space="0" w:color="000000"/>
            </w:tcBorders>
          </w:tcPr>
          <w:p w14:paraId="03D55FFB" w14:textId="77777777" w:rsidR="008A4EB6" w:rsidRDefault="008A4EB6" w:rsidP="005D41D7">
            <w:pPr>
              <w:pStyle w:val="TableParagraph"/>
              <w:spacing w:before="22"/>
              <w:ind w:left="37"/>
              <w:rPr>
                <w:rFonts w:ascii="Times New Roman" w:eastAsia="Times New Roman" w:hAnsi="Times New Roman" w:cs="Times New Roman"/>
                <w:sz w:val="16"/>
                <w:szCs w:val="16"/>
              </w:rPr>
            </w:pPr>
            <w:r>
              <w:rPr>
                <w:rFonts w:ascii="Times New Roman"/>
                <w:sz w:val="16"/>
              </w:rPr>
              <w:t>ID</w:t>
            </w:r>
          </w:p>
        </w:tc>
        <w:tc>
          <w:tcPr>
            <w:tcW w:w="4289" w:type="dxa"/>
            <w:tcBorders>
              <w:top w:val="nil"/>
              <w:left w:val="single" w:sz="4" w:space="0" w:color="000000"/>
              <w:bottom w:val="single" w:sz="2" w:space="0" w:color="000000"/>
              <w:right w:val="single" w:sz="4" w:space="0" w:color="000000"/>
            </w:tcBorders>
          </w:tcPr>
          <w:p w14:paraId="2BCFCFD7" w14:textId="77777777" w:rsidR="008A4EB6" w:rsidRDefault="008A4EB6" w:rsidP="005D41D7">
            <w:pPr>
              <w:pStyle w:val="TableParagraph"/>
              <w:spacing w:before="27"/>
              <w:ind w:left="42"/>
              <w:rPr>
                <w:rFonts w:ascii="Times New Roman" w:eastAsia="Times New Roman" w:hAnsi="Times New Roman" w:cs="Times New Roman"/>
                <w:sz w:val="16"/>
                <w:szCs w:val="16"/>
              </w:rPr>
            </w:pPr>
            <w:r>
              <w:rPr>
                <w:rFonts w:ascii="Times New Roman"/>
                <w:sz w:val="16"/>
              </w:rPr>
              <w:t>required</w:t>
            </w:r>
          </w:p>
        </w:tc>
      </w:tr>
      <w:tr w:rsidR="008A4EB6" w14:paraId="65B4901A" w14:textId="77777777" w:rsidTr="005D41D7">
        <w:trPr>
          <w:trHeight w:hRule="exact" w:val="213"/>
        </w:trPr>
        <w:tc>
          <w:tcPr>
            <w:tcW w:w="1031" w:type="dxa"/>
            <w:vMerge/>
            <w:tcBorders>
              <w:left w:val="single" w:sz="4" w:space="0" w:color="000000"/>
              <w:bottom w:val="nil"/>
              <w:right w:val="single" w:sz="4" w:space="0" w:color="000000"/>
            </w:tcBorders>
          </w:tcPr>
          <w:p w14:paraId="6B556924" w14:textId="77777777" w:rsidR="008A4EB6" w:rsidRDefault="008A4EB6" w:rsidP="005D41D7"/>
        </w:tc>
        <w:tc>
          <w:tcPr>
            <w:tcW w:w="2166" w:type="dxa"/>
            <w:tcBorders>
              <w:top w:val="single" w:sz="4" w:space="0" w:color="000000"/>
              <w:left w:val="single" w:sz="4" w:space="0" w:color="000000"/>
              <w:bottom w:val="nil"/>
              <w:right w:val="single" w:sz="4" w:space="0" w:color="000000"/>
            </w:tcBorders>
          </w:tcPr>
          <w:p w14:paraId="46AF6B8F" w14:textId="77777777" w:rsidR="008A4EB6" w:rsidRDefault="008A4EB6" w:rsidP="005D41D7"/>
        </w:tc>
        <w:tc>
          <w:tcPr>
            <w:tcW w:w="6405" w:type="dxa"/>
            <w:gridSpan w:val="2"/>
            <w:vMerge w:val="restart"/>
            <w:tcBorders>
              <w:top w:val="nil"/>
              <w:left w:val="single" w:sz="4" w:space="0" w:color="000000"/>
              <w:right w:val="single" w:sz="4" w:space="0" w:color="000000"/>
            </w:tcBorders>
          </w:tcPr>
          <w:p w14:paraId="52BE32ED" w14:textId="77777777" w:rsidR="008A4EB6" w:rsidRDefault="008A4EB6" w:rsidP="005D41D7">
            <w:pPr>
              <w:pStyle w:val="TableParagraph"/>
              <w:spacing w:before="45"/>
              <w:ind w:left="37"/>
              <w:rPr>
                <w:rFonts w:ascii="Courier New" w:eastAsia="Courier New" w:hAnsi="Courier New" w:cs="Courier New"/>
                <w:sz w:val="14"/>
                <w:szCs w:val="14"/>
              </w:rPr>
            </w:pPr>
            <w:r>
              <w:rPr>
                <w:rFonts w:ascii="Courier New"/>
                <w:sz w:val="14"/>
              </w:rPr>
              <w:t>The attribute gml:id supports provision of a handle for the XML element representing a GML Object. Its use is mandatory for all GML objects. It is of XML type ID, so is constrained to be unique in the XML document within which it occurs.</w:t>
            </w:r>
          </w:p>
        </w:tc>
      </w:tr>
      <w:tr w:rsidR="008A4EB6" w14:paraId="13E48CDC" w14:textId="77777777" w:rsidTr="005D41D7">
        <w:trPr>
          <w:trHeight w:hRule="exact" w:val="277"/>
        </w:trPr>
        <w:tc>
          <w:tcPr>
            <w:tcW w:w="1031" w:type="dxa"/>
            <w:vMerge w:val="restart"/>
            <w:tcBorders>
              <w:top w:val="nil"/>
              <w:left w:val="single" w:sz="4" w:space="0" w:color="000000"/>
              <w:right w:val="single" w:sz="4" w:space="0" w:color="000000"/>
            </w:tcBorders>
          </w:tcPr>
          <w:p w14:paraId="5B0925C3" w14:textId="77777777" w:rsidR="008A4EB6" w:rsidRDefault="008A4EB6" w:rsidP="005D41D7"/>
        </w:tc>
        <w:tc>
          <w:tcPr>
            <w:tcW w:w="2166" w:type="dxa"/>
            <w:tcBorders>
              <w:top w:val="nil"/>
              <w:left w:val="single" w:sz="4" w:space="0" w:color="000000"/>
              <w:bottom w:val="single" w:sz="4" w:space="0" w:color="000000"/>
              <w:right w:val="single" w:sz="4" w:space="0" w:color="000000"/>
            </w:tcBorders>
          </w:tcPr>
          <w:p w14:paraId="08FA8E66" w14:textId="77777777" w:rsidR="008A4EB6" w:rsidRDefault="008A4EB6" w:rsidP="005D41D7">
            <w:pPr>
              <w:pStyle w:val="TableParagraph"/>
              <w:spacing w:before="23"/>
              <w:ind w:left="77"/>
              <w:rPr>
                <w:rFonts w:ascii="Times New Roman" w:eastAsia="Times New Roman" w:hAnsi="Times New Roman" w:cs="Times New Roman"/>
                <w:sz w:val="16"/>
                <w:szCs w:val="16"/>
              </w:rPr>
            </w:pPr>
            <w:r>
              <w:rPr>
                <w:rFonts w:ascii="Times New Roman"/>
                <w:b/>
                <w:sz w:val="16"/>
              </w:rPr>
              <w:t>QName</w:t>
            </w:r>
          </w:p>
        </w:tc>
        <w:tc>
          <w:tcPr>
            <w:tcW w:w="6405" w:type="dxa"/>
            <w:gridSpan w:val="2"/>
            <w:vMerge/>
            <w:tcBorders>
              <w:left w:val="single" w:sz="4" w:space="0" w:color="000000"/>
              <w:right w:val="single" w:sz="4" w:space="0" w:color="000000"/>
            </w:tcBorders>
          </w:tcPr>
          <w:p w14:paraId="0F358964" w14:textId="77777777" w:rsidR="008A4EB6" w:rsidRDefault="008A4EB6" w:rsidP="005D41D7">
            <w:pPr>
              <w:pStyle w:val="TableParagraph"/>
              <w:spacing w:before="5" w:line="254" w:lineRule="auto"/>
              <w:ind w:left="121" w:right="306"/>
              <w:rPr>
                <w:rFonts w:ascii="Times New Roman" w:eastAsia="Times New Roman" w:hAnsi="Times New Roman" w:cs="Times New Roman"/>
                <w:sz w:val="16"/>
                <w:szCs w:val="16"/>
              </w:rPr>
            </w:pPr>
          </w:p>
        </w:tc>
      </w:tr>
      <w:tr w:rsidR="008A4EB6" w14:paraId="69449A53" w14:textId="77777777" w:rsidTr="005D41D7">
        <w:trPr>
          <w:trHeight w:hRule="exact" w:val="246"/>
        </w:trPr>
        <w:tc>
          <w:tcPr>
            <w:tcW w:w="1031" w:type="dxa"/>
            <w:vMerge/>
            <w:tcBorders>
              <w:left w:val="single" w:sz="4" w:space="0" w:color="000000"/>
              <w:bottom w:val="single" w:sz="4" w:space="0" w:color="000000"/>
              <w:right w:val="single" w:sz="4" w:space="0" w:color="000000"/>
            </w:tcBorders>
          </w:tcPr>
          <w:p w14:paraId="41FC8AFF" w14:textId="77777777" w:rsidR="008A4EB6" w:rsidRDefault="008A4EB6" w:rsidP="005D41D7"/>
        </w:tc>
        <w:tc>
          <w:tcPr>
            <w:tcW w:w="2166" w:type="dxa"/>
            <w:tcBorders>
              <w:top w:val="single" w:sz="4" w:space="0" w:color="000000"/>
              <w:left w:val="single" w:sz="4" w:space="0" w:color="000000"/>
              <w:bottom w:val="single" w:sz="4" w:space="0" w:color="000000"/>
              <w:right w:val="single" w:sz="4" w:space="0" w:color="000000"/>
            </w:tcBorders>
          </w:tcPr>
          <w:p w14:paraId="106D1F86" w14:textId="77777777" w:rsidR="008A4EB6" w:rsidRDefault="008A4EB6" w:rsidP="005D41D7"/>
        </w:tc>
        <w:tc>
          <w:tcPr>
            <w:tcW w:w="6405" w:type="dxa"/>
            <w:gridSpan w:val="2"/>
            <w:vMerge/>
            <w:tcBorders>
              <w:left w:val="single" w:sz="4" w:space="0" w:color="000000"/>
              <w:bottom w:val="single" w:sz="4" w:space="0" w:color="000000"/>
              <w:right w:val="single" w:sz="4" w:space="0" w:color="000000"/>
            </w:tcBorders>
            <w:vAlign w:val="center"/>
          </w:tcPr>
          <w:p w14:paraId="455F04B6" w14:textId="77777777" w:rsidR="008A4EB6" w:rsidRDefault="008A4EB6" w:rsidP="005D41D7">
            <w:pPr>
              <w:pStyle w:val="TableParagraph"/>
              <w:spacing w:before="5" w:line="254" w:lineRule="auto"/>
              <w:ind w:left="121" w:right="306"/>
              <w:rPr>
                <w:rFonts w:ascii="Courier New" w:eastAsia="Courier New" w:hAnsi="Courier New" w:cs="Courier New"/>
                <w:sz w:val="14"/>
                <w:szCs w:val="14"/>
              </w:rPr>
            </w:pPr>
          </w:p>
        </w:tc>
      </w:tr>
    </w:tbl>
    <w:p w14:paraId="07E144B0" w14:textId="77777777" w:rsidR="008A4EB6" w:rsidRDefault="008A4EB6" w:rsidP="008A4EB6">
      <w:pPr>
        <w:spacing w:before="6"/>
        <w:rPr>
          <w:rFonts w:ascii="Courier New" w:eastAsia="Courier New" w:hAnsi="Courier New" w:cs="Courier New"/>
          <w:b/>
          <w:bCs/>
          <w:sz w:val="5"/>
          <w:szCs w:val="5"/>
        </w:rPr>
      </w:pPr>
    </w:p>
    <w:p w14:paraId="6814C1F1" w14:textId="77777777" w:rsidR="008A4EB6" w:rsidRDefault="008A4EB6" w:rsidP="00716349">
      <w:pPr>
        <w:pStyle w:val="Annex-Heading3"/>
      </w:pPr>
      <w:bookmarkStart w:id="2092" w:name="Complex_Type_UnderKeelClearanceControlPo"/>
      <w:bookmarkStart w:id="2093" w:name="_bookmark12"/>
      <w:bookmarkEnd w:id="2092"/>
      <w:bookmarkEnd w:id="2093"/>
      <w:r>
        <w:lastRenderedPageBreak/>
        <w:t xml:space="preserve">Complex </w:t>
      </w:r>
      <w:r>
        <w:rPr>
          <w:spacing w:val="-4"/>
        </w:rPr>
        <w:t>Type</w:t>
      </w:r>
      <w:r>
        <w:t xml:space="preserve"> —</w:t>
      </w:r>
      <w:r>
        <w:rPr>
          <w:spacing w:val="27"/>
        </w:rPr>
        <w:t xml:space="preserve"> </w:t>
      </w:r>
      <w:r>
        <w:t>UnderKeelClearanceControlPointType</w:t>
      </w:r>
    </w:p>
    <w:tbl>
      <w:tblPr>
        <w:tblW w:w="0" w:type="auto"/>
        <w:tblInd w:w="258" w:type="dxa"/>
        <w:tblLayout w:type="fixed"/>
        <w:tblCellMar>
          <w:left w:w="0" w:type="dxa"/>
          <w:right w:w="0" w:type="dxa"/>
        </w:tblCellMar>
        <w:tblLook w:val="01E0" w:firstRow="1" w:lastRow="1" w:firstColumn="1" w:lastColumn="1" w:noHBand="0" w:noVBand="0"/>
      </w:tblPr>
      <w:tblGrid>
        <w:gridCol w:w="1031"/>
        <w:gridCol w:w="2166"/>
        <w:gridCol w:w="2116"/>
        <w:gridCol w:w="4289"/>
        <w:tblGridChange w:id="2094">
          <w:tblGrid>
            <w:gridCol w:w="5"/>
            <w:gridCol w:w="1026"/>
            <w:gridCol w:w="5"/>
            <w:gridCol w:w="2166"/>
            <w:gridCol w:w="2116"/>
            <w:gridCol w:w="4284"/>
            <w:gridCol w:w="5"/>
          </w:tblGrid>
        </w:tblGridChange>
      </w:tblGrid>
      <w:tr w:rsidR="008A4EB6" w14:paraId="7DFB11DD" w14:textId="77777777" w:rsidTr="005D41D7">
        <w:trPr>
          <w:trHeight w:hRule="exact" w:val="285"/>
        </w:trPr>
        <w:tc>
          <w:tcPr>
            <w:tcW w:w="1031" w:type="dxa"/>
            <w:tcBorders>
              <w:top w:val="single" w:sz="4" w:space="0" w:color="000000"/>
              <w:left w:val="single" w:sz="4" w:space="0" w:color="000000"/>
              <w:bottom w:val="single" w:sz="4" w:space="0" w:color="000000"/>
              <w:right w:val="single" w:sz="4" w:space="0" w:color="000000"/>
            </w:tcBorders>
          </w:tcPr>
          <w:p w14:paraId="7F61289E" w14:textId="77777777" w:rsidR="008A4EB6" w:rsidRDefault="008A4EB6" w:rsidP="00971C72">
            <w:pPr>
              <w:pStyle w:val="TableParagraph"/>
              <w:keepNext/>
              <w:keepLines/>
              <w:spacing w:before="25"/>
              <w:ind w:left="40"/>
              <w:rPr>
                <w:rFonts w:ascii="Times New Roman" w:eastAsia="Times New Roman" w:hAnsi="Times New Roman" w:cs="Times New Roman"/>
                <w:sz w:val="16"/>
                <w:szCs w:val="16"/>
              </w:rPr>
            </w:pPr>
            <w:r>
              <w:rPr>
                <w:rFonts w:ascii="Times New Roman"/>
                <w:sz w:val="16"/>
              </w:rPr>
              <w:t>Namespace</w:t>
            </w:r>
          </w:p>
        </w:tc>
        <w:tc>
          <w:tcPr>
            <w:tcW w:w="8570" w:type="dxa"/>
            <w:gridSpan w:val="3"/>
            <w:tcBorders>
              <w:top w:val="single" w:sz="4" w:space="0" w:color="000000"/>
              <w:left w:val="single" w:sz="4" w:space="0" w:color="000000"/>
              <w:bottom w:val="single" w:sz="4" w:space="0" w:color="000000"/>
              <w:right w:val="single" w:sz="4" w:space="0" w:color="000000"/>
            </w:tcBorders>
          </w:tcPr>
          <w:p w14:paraId="4D602F15" w14:textId="5CA269FA" w:rsidR="008A4EB6" w:rsidRDefault="00000000" w:rsidP="00971C72">
            <w:pPr>
              <w:pStyle w:val="TableParagraph"/>
              <w:keepNext/>
              <w:keepLines/>
              <w:spacing w:before="25"/>
              <w:ind w:left="37"/>
              <w:rPr>
                <w:rFonts w:ascii="Times New Roman" w:eastAsia="Times New Roman" w:hAnsi="Times New Roman" w:cs="Times New Roman"/>
                <w:sz w:val="16"/>
                <w:szCs w:val="16"/>
              </w:rPr>
            </w:pPr>
            <w:hyperlink r:id="rId69">
              <w:r w:rsidR="008A4EB6">
                <w:rPr>
                  <w:rFonts w:ascii="Times New Roman"/>
                  <w:sz w:val="16"/>
                </w:rPr>
                <w:t>http://www.iho.int/</w:t>
              </w:r>
              <w:r w:rsidR="00A31A5F">
                <w:rPr>
                  <w:rFonts w:ascii="Times New Roman"/>
                  <w:sz w:val="16"/>
                </w:rPr>
                <w:t>S129</w:t>
              </w:r>
              <w:r w:rsidR="008A4EB6">
                <w:rPr>
                  <w:rFonts w:ascii="Times New Roman"/>
                  <w:sz w:val="16"/>
                </w:rPr>
                <w:t>/gml/cs0/0.1</w:t>
              </w:r>
            </w:hyperlink>
          </w:p>
        </w:tc>
      </w:tr>
      <w:tr w:rsidR="008A4EB6" w14:paraId="310D9610" w14:textId="77777777" w:rsidTr="005D41D7">
        <w:trPr>
          <w:trHeight w:hRule="exact" w:val="277"/>
        </w:trPr>
        <w:tc>
          <w:tcPr>
            <w:tcW w:w="1031" w:type="dxa"/>
            <w:tcBorders>
              <w:top w:val="single" w:sz="4" w:space="0" w:color="000000"/>
              <w:left w:val="single" w:sz="4" w:space="0" w:color="000000"/>
              <w:bottom w:val="single" w:sz="4" w:space="0" w:color="000000"/>
              <w:right w:val="single" w:sz="4" w:space="0" w:color="000000"/>
            </w:tcBorders>
          </w:tcPr>
          <w:p w14:paraId="23E9584D" w14:textId="77777777" w:rsidR="008A4EB6" w:rsidRDefault="008A4EB6" w:rsidP="00971C72">
            <w:pPr>
              <w:pStyle w:val="TableParagraph"/>
              <w:keepNext/>
              <w:keepLines/>
              <w:spacing w:before="22"/>
              <w:ind w:left="40"/>
              <w:rPr>
                <w:rFonts w:ascii="Times New Roman" w:eastAsia="Times New Roman" w:hAnsi="Times New Roman" w:cs="Times New Roman"/>
                <w:sz w:val="16"/>
                <w:szCs w:val="16"/>
              </w:rPr>
            </w:pPr>
            <w:r>
              <w:rPr>
                <w:rFonts w:ascii="Times New Roman"/>
                <w:sz w:val="16"/>
              </w:rPr>
              <w:t>Annotations</w:t>
            </w:r>
          </w:p>
        </w:tc>
        <w:tc>
          <w:tcPr>
            <w:tcW w:w="8570" w:type="dxa"/>
            <w:gridSpan w:val="3"/>
            <w:tcBorders>
              <w:top w:val="single" w:sz="4" w:space="0" w:color="000000"/>
              <w:left w:val="single" w:sz="4" w:space="0" w:color="000000"/>
              <w:bottom w:val="single" w:sz="4" w:space="0" w:color="000000"/>
              <w:right w:val="single" w:sz="4" w:space="0" w:color="000000"/>
            </w:tcBorders>
          </w:tcPr>
          <w:p w14:paraId="49ED561E" w14:textId="77777777" w:rsidR="008A4EB6" w:rsidRDefault="008A4EB6" w:rsidP="00971C72">
            <w:pPr>
              <w:pStyle w:val="TableParagraph"/>
              <w:keepNext/>
              <w:keepLines/>
              <w:spacing w:before="38"/>
              <w:ind w:left="37"/>
              <w:rPr>
                <w:rFonts w:ascii="Courier New" w:eastAsia="Courier New" w:hAnsi="Courier New" w:cs="Courier New"/>
                <w:sz w:val="14"/>
                <w:szCs w:val="14"/>
              </w:rPr>
            </w:pPr>
            <w:r>
              <w:rPr>
                <w:rFonts w:ascii="Courier New"/>
                <w:sz w:val="14"/>
              </w:rPr>
              <w:t>Selected critical passage point or line</w:t>
            </w:r>
          </w:p>
        </w:tc>
      </w:tr>
      <w:tr w:rsidR="00BD304B" w14:paraId="568AD7AD" w14:textId="77777777" w:rsidTr="00BD304B">
        <w:tblPrEx>
          <w:tblW w:w="0" w:type="auto"/>
          <w:tblInd w:w="258" w:type="dxa"/>
          <w:tblLayout w:type="fixed"/>
          <w:tblCellMar>
            <w:left w:w="0" w:type="dxa"/>
            <w:right w:w="0" w:type="dxa"/>
          </w:tblCellMar>
          <w:tblLook w:val="01E0" w:firstRow="1" w:lastRow="1" w:firstColumn="1" w:lastColumn="1" w:noHBand="0" w:noVBand="0"/>
          <w:tblPrExChange w:id="2095" w:author="Jason Rhee" w:date="2024-07-26T13:14:00Z" w16du:dateUtc="2024-07-26T03:14:00Z">
            <w:tblPrEx>
              <w:tblW w:w="0" w:type="auto"/>
              <w:tblInd w:w="258" w:type="dxa"/>
              <w:tblLayout w:type="fixed"/>
              <w:tblCellMar>
                <w:left w:w="0" w:type="dxa"/>
                <w:right w:w="0" w:type="dxa"/>
              </w:tblCellMar>
              <w:tblLook w:val="01E0" w:firstRow="1" w:lastRow="1" w:firstColumn="1" w:lastColumn="1" w:noHBand="0" w:noVBand="0"/>
            </w:tblPrEx>
          </w:tblPrExChange>
        </w:tblPrEx>
        <w:trPr>
          <w:trHeight w:hRule="exact" w:val="9322"/>
          <w:trPrChange w:id="2096" w:author="Jason Rhee" w:date="2024-07-26T13:14:00Z" w16du:dateUtc="2024-07-26T03:14:00Z">
            <w:trPr>
              <w:gridAfter w:val="0"/>
              <w:trHeight w:hRule="exact" w:val="11792"/>
            </w:trPr>
          </w:trPrChange>
        </w:trPr>
        <w:tc>
          <w:tcPr>
            <w:tcW w:w="1031" w:type="dxa"/>
            <w:tcBorders>
              <w:top w:val="single" w:sz="4" w:space="0" w:color="000000"/>
              <w:left w:val="single" w:sz="4" w:space="0" w:color="000000"/>
              <w:bottom w:val="single" w:sz="4" w:space="0" w:color="000000"/>
              <w:right w:val="single" w:sz="4" w:space="0" w:color="000000"/>
            </w:tcBorders>
            <w:tcPrChange w:id="2097" w:author="Jason Rhee" w:date="2024-07-26T13:14:00Z" w16du:dateUtc="2024-07-26T03:14:00Z">
              <w:tcPr>
                <w:tcW w:w="1031" w:type="dxa"/>
                <w:gridSpan w:val="2"/>
                <w:tcBorders>
                  <w:top w:val="single" w:sz="4" w:space="0" w:color="000000"/>
                  <w:left w:val="single" w:sz="4" w:space="0" w:color="000000"/>
                  <w:bottom w:val="single" w:sz="4" w:space="0" w:color="000000"/>
                  <w:right w:val="single" w:sz="4" w:space="0" w:color="000000"/>
                </w:tcBorders>
              </w:tcPr>
            </w:tcPrChange>
          </w:tcPr>
          <w:p w14:paraId="7142C37E"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Diagram</w:t>
            </w:r>
          </w:p>
        </w:tc>
        <w:tc>
          <w:tcPr>
            <w:tcW w:w="8570" w:type="dxa"/>
            <w:gridSpan w:val="3"/>
            <w:tcBorders>
              <w:top w:val="single" w:sz="4" w:space="0" w:color="000000"/>
              <w:left w:val="single" w:sz="4" w:space="0" w:color="000000"/>
              <w:bottom w:val="single" w:sz="4" w:space="0" w:color="000000"/>
              <w:right w:val="single" w:sz="4" w:space="0" w:color="000000"/>
            </w:tcBorders>
            <w:tcPrChange w:id="2098" w:author="Jason Rhee" w:date="2024-07-26T13:14:00Z" w16du:dateUtc="2024-07-26T03:14:00Z">
              <w:tcPr>
                <w:tcW w:w="8570" w:type="dxa"/>
                <w:gridSpan w:val="4"/>
                <w:tcBorders>
                  <w:top w:val="single" w:sz="4" w:space="0" w:color="000000"/>
                  <w:left w:val="single" w:sz="4" w:space="0" w:color="000000"/>
                  <w:bottom w:val="single" w:sz="4" w:space="0" w:color="000000"/>
                  <w:right w:val="single" w:sz="4" w:space="0" w:color="000000"/>
                </w:tcBorders>
              </w:tcPr>
            </w:tcPrChange>
          </w:tcPr>
          <w:p w14:paraId="2952B741" w14:textId="77777777" w:rsidR="008A4EB6" w:rsidRDefault="008A4EB6" w:rsidP="005D41D7">
            <w:pPr>
              <w:pStyle w:val="TableParagraph"/>
              <w:spacing w:before="9"/>
              <w:rPr>
                <w:rFonts w:ascii="Courier New" w:eastAsia="Courier New" w:hAnsi="Courier New" w:cs="Courier New"/>
                <w:b/>
                <w:bCs/>
                <w:sz w:val="5"/>
                <w:szCs w:val="5"/>
              </w:rPr>
            </w:pPr>
          </w:p>
          <w:p w14:paraId="654D0377" w14:textId="4BAE2B75" w:rsidR="00876C65" w:rsidRPr="00BD304B" w:rsidRDefault="00BD304B">
            <w:pPr>
              <w:pStyle w:val="TableParagraph"/>
              <w:spacing w:line="200" w:lineRule="atLeast"/>
              <w:ind w:left="37"/>
              <w:jc w:val="center"/>
              <w:rPr>
                <w:rFonts w:ascii="Courier New" w:eastAsiaTheme="minorEastAsia" w:hAnsi="Courier New" w:cs="Courier New"/>
                <w:sz w:val="20"/>
                <w:szCs w:val="20"/>
                <w:lang w:eastAsia="ko-KR"/>
                <w:rPrChange w:id="2099" w:author="Jason Rhee" w:date="2024-07-26T13:14:00Z" w16du:dateUtc="2024-07-26T03:14:00Z">
                  <w:rPr>
                    <w:rFonts w:ascii="Courier New" w:eastAsia="Courier New" w:hAnsi="Courier New" w:cs="Courier New"/>
                    <w:sz w:val="20"/>
                    <w:szCs w:val="20"/>
                  </w:rPr>
                </w:rPrChange>
              </w:rPr>
              <w:pPrChange w:id="2100" w:author="Jason Rhee" w:date="2024-07-26T13:14:00Z" w16du:dateUtc="2024-07-26T03:14:00Z">
                <w:pPr>
                  <w:pStyle w:val="TableParagraph"/>
                  <w:spacing w:line="200" w:lineRule="atLeast"/>
                  <w:ind w:left="37"/>
                </w:pPr>
              </w:pPrChange>
            </w:pPr>
            <w:ins w:id="2101" w:author="Jason Rhee" w:date="2024-07-26T13:14:00Z" w16du:dateUtc="2024-07-26T03:14:00Z">
              <w:r>
                <w:rPr>
                  <w:noProof/>
                </w:rPr>
                <w:drawing>
                  <wp:inline distT="0" distB="0" distL="0" distR="0" wp14:anchorId="7090AFEA" wp14:editId="79B98B1B">
                    <wp:extent cx="4516794" cy="5663501"/>
                    <wp:effectExtent l="0" t="0" r="0" b="0"/>
                    <wp:docPr id="142603595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523188" cy="5671518"/>
                            </a:xfrm>
                            <a:prstGeom prst="rect">
                              <a:avLst/>
                            </a:prstGeom>
                            <a:noFill/>
                            <a:ln>
                              <a:noFill/>
                            </a:ln>
                          </pic:spPr>
                        </pic:pic>
                      </a:graphicData>
                    </a:graphic>
                  </wp:inline>
                </w:drawing>
              </w:r>
            </w:ins>
            <w:del w:id="2102" w:author="Jason Rhee" w:date="2024-07-25T22:48:00Z" w16du:dateUtc="2024-07-25T12:48:00Z">
              <w:r w:rsidR="00457C3A" w:rsidDel="00876C65">
                <w:rPr>
                  <w:noProof/>
                </w:rPr>
                <w:drawing>
                  <wp:inline distT="0" distB="0" distL="0" distR="0" wp14:anchorId="7E04BEB7" wp14:editId="268C29A9">
                    <wp:extent cx="5001105" cy="6941357"/>
                    <wp:effectExtent l="0" t="0" r="9525" b="0"/>
                    <wp:docPr id="27" name="그림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011750" cy="6956132"/>
                            </a:xfrm>
                            <a:prstGeom prst="rect">
                              <a:avLst/>
                            </a:prstGeom>
                          </pic:spPr>
                        </pic:pic>
                      </a:graphicData>
                    </a:graphic>
                  </wp:inline>
                </w:drawing>
              </w:r>
            </w:del>
          </w:p>
        </w:tc>
      </w:tr>
      <w:tr w:rsidR="008A4EB6" w14:paraId="1184C99B" w14:textId="77777777" w:rsidTr="005D41D7">
        <w:trPr>
          <w:trHeight w:hRule="exact" w:val="279"/>
        </w:trPr>
        <w:tc>
          <w:tcPr>
            <w:tcW w:w="1031" w:type="dxa"/>
            <w:tcBorders>
              <w:top w:val="single" w:sz="4" w:space="0" w:color="000000"/>
              <w:left w:val="single" w:sz="4" w:space="0" w:color="000000"/>
              <w:bottom w:val="single" w:sz="4" w:space="0" w:color="000000"/>
              <w:right w:val="single" w:sz="4" w:space="0" w:color="000000"/>
            </w:tcBorders>
          </w:tcPr>
          <w:p w14:paraId="2780F3D2" w14:textId="77777777" w:rsidR="008A4EB6" w:rsidRDefault="008A4EB6" w:rsidP="002C58F5">
            <w:pPr>
              <w:pStyle w:val="TableParagraph"/>
              <w:keepNext/>
              <w:keepLines/>
              <w:spacing w:before="22"/>
              <w:rPr>
                <w:rFonts w:ascii="Times New Roman" w:eastAsia="Times New Roman" w:hAnsi="Times New Roman" w:cs="Times New Roman"/>
                <w:sz w:val="16"/>
                <w:szCs w:val="16"/>
              </w:rPr>
            </w:pPr>
            <w:r>
              <w:rPr>
                <w:rFonts w:ascii="Times New Roman"/>
                <w:spacing w:val="-3"/>
                <w:sz w:val="16"/>
              </w:rPr>
              <w:t>Type</w:t>
            </w:r>
          </w:p>
        </w:tc>
        <w:tc>
          <w:tcPr>
            <w:tcW w:w="8570" w:type="dxa"/>
            <w:gridSpan w:val="3"/>
            <w:tcBorders>
              <w:top w:val="single" w:sz="4" w:space="0" w:color="000000"/>
              <w:left w:val="single" w:sz="4" w:space="0" w:color="000000"/>
              <w:bottom w:val="single" w:sz="4" w:space="0" w:color="000000"/>
              <w:right w:val="single" w:sz="4" w:space="0" w:color="000000"/>
            </w:tcBorders>
          </w:tcPr>
          <w:p w14:paraId="19168F51" w14:textId="77777777" w:rsidR="008A4EB6" w:rsidRDefault="008A4EB6" w:rsidP="002C58F5">
            <w:pPr>
              <w:pStyle w:val="TableParagraph"/>
              <w:keepNext/>
              <w:keepLines/>
              <w:spacing w:before="22"/>
              <w:ind w:left="37"/>
              <w:rPr>
                <w:rFonts w:ascii="Times New Roman" w:eastAsia="Times New Roman" w:hAnsi="Times New Roman" w:cs="Times New Roman"/>
                <w:sz w:val="16"/>
                <w:szCs w:val="16"/>
              </w:rPr>
            </w:pPr>
            <w:r>
              <w:rPr>
                <w:rFonts w:ascii="Times New Roman"/>
                <w:sz w:val="16"/>
              </w:rPr>
              <w:t>extension</w:t>
            </w:r>
            <w:r>
              <w:rPr>
                <w:rFonts w:ascii="Times New Roman"/>
                <w:spacing w:val="-8"/>
                <w:sz w:val="16"/>
              </w:rPr>
              <w:t xml:space="preserve"> </w:t>
            </w:r>
            <w:r>
              <w:rPr>
                <w:rFonts w:ascii="Times New Roman"/>
                <w:sz w:val="16"/>
              </w:rPr>
              <w:t>of</w:t>
            </w:r>
            <w:r>
              <w:rPr>
                <w:rFonts w:ascii="Times New Roman"/>
                <w:spacing w:val="-7"/>
                <w:sz w:val="16"/>
              </w:rPr>
              <w:t xml:space="preserve"> </w:t>
            </w:r>
            <w:hyperlink w:anchor="_bookmark8" w:history="1">
              <w:r>
                <w:rPr>
                  <w:rFonts w:ascii="Times New Roman"/>
                  <w:sz w:val="16"/>
                </w:rPr>
                <w:t>FeatureType</w:t>
              </w:r>
            </w:hyperlink>
          </w:p>
        </w:tc>
      </w:tr>
      <w:tr w:rsidR="008A4EB6" w14:paraId="0F317179" w14:textId="77777777" w:rsidTr="005D41D7">
        <w:trPr>
          <w:trHeight w:hRule="exact" w:val="1688"/>
        </w:trPr>
        <w:tc>
          <w:tcPr>
            <w:tcW w:w="1031" w:type="dxa"/>
            <w:tcBorders>
              <w:top w:val="nil"/>
              <w:left w:val="single" w:sz="4" w:space="0" w:color="000000"/>
              <w:bottom w:val="single" w:sz="4" w:space="0" w:color="000000"/>
              <w:right w:val="single" w:sz="4" w:space="0" w:color="000000"/>
            </w:tcBorders>
          </w:tcPr>
          <w:p w14:paraId="2E36F51C" w14:textId="77777777" w:rsidR="008A4EB6" w:rsidRDefault="008A4EB6" w:rsidP="005D41D7">
            <w:pPr>
              <w:pStyle w:val="TableParagraph"/>
              <w:spacing w:before="25" w:line="250" w:lineRule="auto"/>
              <w:ind w:left="40" w:right="195"/>
              <w:rPr>
                <w:rFonts w:ascii="Times New Roman" w:eastAsia="Times New Roman" w:hAnsi="Times New Roman" w:cs="Times New Roman"/>
                <w:sz w:val="16"/>
                <w:szCs w:val="16"/>
              </w:rPr>
            </w:pPr>
            <w:r>
              <w:rPr>
                <w:rFonts w:ascii="Times New Roman"/>
                <w:spacing w:val="-3"/>
                <w:sz w:val="16"/>
              </w:rPr>
              <w:t>Type</w:t>
            </w:r>
            <w:r>
              <w:rPr>
                <w:rFonts w:ascii="Times New Roman"/>
                <w:spacing w:val="-4"/>
                <w:sz w:val="16"/>
              </w:rPr>
              <w:t xml:space="preserve"> </w:t>
            </w:r>
            <w:r>
              <w:rPr>
                <w:rFonts w:ascii="Times New Roman"/>
                <w:spacing w:val="-4"/>
                <w:sz w:val="16"/>
              </w:rPr>
              <w:br/>
            </w:r>
            <w:r>
              <w:rPr>
                <w:rFonts w:ascii="Times New Roman"/>
                <w:sz w:val="16"/>
              </w:rPr>
              <w:t>hierarchy</w:t>
            </w:r>
          </w:p>
        </w:tc>
        <w:tc>
          <w:tcPr>
            <w:tcW w:w="8571" w:type="dxa"/>
            <w:gridSpan w:val="3"/>
            <w:tcBorders>
              <w:top w:val="nil"/>
              <w:left w:val="single" w:sz="4" w:space="0" w:color="000000"/>
              <w:bottom w:val="single" w:sz="4" w:space="0" w:color="000000"/>
              <w:right w:val="single" w:sz="4" w:space="0" w:color="000000"/>
            </w:tcBorders>
          </w:tcPr>
          <w:p w14:paraId="0D65F6B0" w14:textId="77777777" w:rsidR="008A4EB6" w:rsidRDefault="008A4EB6" w:rsidP="00BD70B9">
            <w:pPr>
              <w:pStyle w:val="ListParagraph"/>
              <w:widowControl w:val="0"/>
              <w:numPr>
                <w:ilvl w:val="0"/>
                <w:numId w:val="63"/>
              </w:numPr>
              <w:tabs>
                <w:tab w:val="left" w:pos="198"/>
                <w:tab w:val="num" w:pos="360"/>
              </w:tabs>
              <w:spacing w:before="25" w:after="0" w:line="240" w:lineRule="auto"/>
              <w:jc w:val="left"/>
              <w:rPr>
                <w:rFonts w:ascii="Times New Roman" w:eastAsia="Times New Roman" w:hAnsi="Times New Roman"/>
                <w:sz w:val="16"/>
                <w:szCs w:val="16"/>
              </w:rPr>
            </w:pPr>
            <w:r>
              <w:rPr>
                <w:rFonts w:ascii="Times New Roman"/>
                <w:sz w:val="16"/>
              </w:rPr>
              <w:t>gml:AbstractGMLType</w:t>
            </w:r>
          </w:p>
          <w:p w14:paraId="1BB5644E" w14:textId="77777777" w:rsidR="008A4EB6" w:rsidRDefault="008A4EB6" w:rsidP="005D41D7">
            <w:pPr>
              <w:pStyle w:val="TableParagraph"/>
              <w:spacing w:before="9"/>
              <w:rPr>
                <w:rFonts w:ascii="Courier New" w:eastAsia="Courier New" w:hAnsi="Courier New" w:cs="Courier New"/>
                <w:b/>
                <w:bCs/>
                <w:sz w:val="14"/>
                <w:szCs w:val="14"/>
              </w:rPr>
            </w:pPr>
          </w:p>
          <w:p w14:paraId="18D5B7D0" w14:textId="77777777" w:rsidR="008A4EB6" w:rsidRDefault="008A4EB6" w:rsidP="00BD70B9">
            <w:pPr>
              <w:pStyle w:val="ListParagraph"/>
              <w:widowControl w:val="0"/>
              <w:numPr>
                <w:ilvl w:val="1"/>
                <w:numId w:val="63"/>
              </w:numPr>
              <w:tabs>
                <w:tab w:val="left" w:pos="358"/>
              </w:tabs>
              <w:spacing w:before="0" w:after="0" w:line="240" w:lineRule="auto"/>
              <w:jc w:val="left"/>
              <w:rPr>
                <w:rFonts w:ascii="Times New Roman" w:eastAsia="Times New Roman" w:hAnsi="Times New Roman"/>
                <w:sz w:val="16"/>
                <w:szCs w:val="16"/>
              </w:rPr>
            </w:pPr>
            <w:r>
              <w:rPr>
                <w:rFonts w:ascii="Times New Roman"/>
                <w:sz w:val="16"/>
              </w:rPr>
              <w:t>gml:AbstractFeatureType</w:t>
            </w:r>
          </w:p>
          <w:p w14:paraId="59F9783C" w14:textId="77777777" w:rsidR="008A4EB6" w:rsidRDefault="008A4EB6" w:rsidP="005D41D7">
            <w:pPr>
              <w:pStyle w:val="TableParagraph"/>
              <w:spacing w:before="9"/>
              <w:rPr>
                <w:rFonts w:ascii="Courier New" w:eastAsia="Courier New" w:hAnsi="Courier New" w:cs="Courier New"/>
                <w:b/>
                <w:bCs/>
                <w:sz w:val="14"/>
                <w:szCs w:val="14"/>
              </w:rPr>
            </w:pPr>
          </w:p>
          <w:p w14:paraId="52866F2F" w14:textId="77777777" w:rsidR="008A4EB6" w:rsidRDefault="008A4EB6" w:rsidP="00BD70B9">
            <w:pPr>
              <w:pStyle w:val="ListParagraph"/>
              <w:widowControl w:val="0"/>
              <w:numPr>
                <w:ilvl w:val="2"/>
                <w:numId w:val="63"/>
              </w:numPr>
              <w:tabs>
                <w:tab w:val="num" w:pos="360"/>
                <w:tab w:val="left" w:pos="518"/>
              </w:tabs>
              <w:spacing w:before="0" w:after="0" w:line="240" w:lineRule="auto"/>
              <w:jc w:val="left"/>
              <w:rPr>
                <w:rFonts w:ascii="Times New Roman" w:eastAsia="Times New Roman" w:hAnsi="Times New Roman"/>
                <w:sz w:val="16"/>
                <w:szCs w:val="16"/>
              </w:rPr>
            </w:pPr>
            <w:r>
              <w:rPr>
                <w:rFonts w:ascii="Times New Roman"/>
                <w:sz w:val="16"/>
              </w:rPr>
              <w:t>AbstractFeatureType</w:t>
            </w:r>
          </w:p>
          <w:p w14:paraId="0A6452AB" w14:textId="77777777" w:rsidR="008A4EB6" w:rsidRDefault="008A4EB6" w:rsidP="005D41D7">
            <w:pPr>
              <w:pStyle w:val="TableParagraph"/>
              <w:spacing w:before="9"/>
              <w:rPr>
                <w:rFonts w:ascii="Courier New" w:eastAsia="Courier New" w:hAnsi="Courier New" w:cs="Courier New"/>
                <w:b/>
                <w:bCs/>
                <w:sz w:val="14"/>
                <w:szCs w:val="14"/>
              </w:rPr>
            </w:pPr>
          </w:p>
          <w:p w14:paraId="45C40F83" w14:textId="77777777" w:rsidR="008A4EB6" w:rsidRDefault="00000000" w:rsidP="00BD70B9">
            <w:pPr>
              <w:pStyle w:val="ListParagraph"/>
              <w:widowControl w:val="0"/>
              <w:numPr>
                <w:ilvl w:val="3"/>
                <w:numId w:val="63"/>
              </w:numPr>
              <w:tabs>
                <w:tab w:val="num" w:pos="360"/>
                <w:tab w:val="left" w:pos="678"/>
              </w:tabs>
              <w:spacing w:before="0" w:after="0" w:line="240" w:lineRule="auto"/>
              <w:jc w:val="left"/>
              <w:rPr>
                <w:rFonts w:ascii="Times New Roman" w:eastAsia="Times New Roman" w:hAnsi="Times New Roman"/>
                <w:sz w:val="16"/>
                <w:szCs w:val="16"/>
              </w:rPr>
            </w:pPr>
            <w:hyperlink w:anchor="_bookmark8" w:history="1">
              <w:r w:rsidR="008A4EB6">
                <w:rPr>
                  <w:rFonts w:ascii="Times New Roman"/>
                  <w:sz w:val="16"/>
                </w:rPr>
                <w:t>FeatureType</w:t>
              </w:r>
            </w:hyperlink>
          </w:p>
          <w:p w14:paraId="0D93E092" w14:textId="77777777" w:rsidR="008A4EB6" w:rsidRDefault="008A4EB6" w:rsidP="005D41D7">
            <w:pPr>
              <w:pStyle w:val="TableParagraph"/>
              <w:spacing w:before="9"/>
              <w:rPr>
                <w:rFonts w:ascii="Courier New" w:eastAsia="Courier New" w:hAnsi="Courier New" w:cs="Courier New"/>
                <w:b/>
                <w:bCs/>
                <w:sz w:val="14"/>
                <w:szCs w:val="14"/>
              </w:rPr>
            </w:pPr>
          </w:p>
          <w:p w14:paraId="7D1AFB8E" w14:textId="77777777" w:rsidR="008A4EB6" w:rsidRDefault="00000000" w:rsidP="00BD70B9">
            <w:pPr>
              <w:pStyle w:val="ListParagraph"/>
              <w:widowControl w:val="0"/>
              <w:numPr>
                <w:ilvl w:val="4"/>
                <w:numId w:val="63"/>
              </w:numPr>
              <w:tabs>
                <w:tab w:val="num" w:pos="360"/>
                <w:tab w:val="left" w:pos="838"/>
              </w:tabs>
              <w:spacing w:before="0" w:after="0" w:line="240" w:lineRule="auto"/>
              <w:jc w:val="left"/>
              <w:rPr>
                <w:rFonts w:ascii="Times New Roman" w:eastAsia="Times New Roman" w:hAnsi="Times New Roman"/>
                <w:sz w:val="16"/>
                <w:szCs w:val="16"/>
              </w:rPr>
            </w:pPr>
            <w:hyperlink w:anchor="_bookmark12" w:history="1">
              <w:r w:rsidR="008A4EB6">
                <w:rPr>
                  <w:rFonts w:ascii="Times New Roman"/>
                  <w:sz w:val="16"/>
                </w:rPr>
                <w:t>UnderKeelClearanceControlPointType</w:t>
              </w:r>
            </w:hyperlink>
          </w:p>
        </w:tc>
      </w:tr>
      <w:tr w:rsidR="008A4EB6" w14:paraId="3D461F4D" w14:textId="77777777" w:rsidTr="005D41D7">
        <w:trPr>
          <w:trHeight w:hRule="exact" w:val="357"/>
        </w:trPr>
        <w:tc>
          <w:tcPr>
            <w:tcW w:w="1031" w:type="dxa"/>
            <w:tcBorders>
              <w:top w:val="single" w:sz="4" w:space="0" w:color="000000"/>
              <w:left w:val="single" w:sz="4" w:space="0" w:color="000000"/>
              <w:bottom w:val="single" w:sz="4" w:space="0" w:color="000000"/>
              <w:right w:val="single" w:sz="4" w:space="0" w:color="000000"/>
            </w:tcBorders>
          </w:tcPr>
          <w:p w14:paraId="76DADE3C"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Used</w:t>
            </w:r>
            <w:r>
              <w:rPr>
                <w:rFonts w:ascii="Times New Roman"/>
                <w:spacing w:val="-4"/>
                <w:sz w:val="16"/>
              </w:rPr>
              <w:t xml:space="preserve"> </w:t>
            </w:r>
            <w:r>
              <w:rPr>
                <w:rFonts w:ascii="Times New Roman"/>
                <w:sz w:val="16"/>
              </w:rPr>
              <w:t>by</w:t>
            </w:r>
          </w:p>
        </w:tc>
        <w:tc>
          <w:tcPr>
            <w:tcW w:w="8571" w:type="dxa"/>
            <w:gridSpan w:val="3"/>
            <w:tcBorders>
              <w:top w:val="single" w:sz="4" w:space="0" w:color="000000"/>
              <w:left w:val="single" w:sz="4" w:space="0" w:color="000000"/>
              <w:bottom w:val="single" w:sz="4" w:space="0" w:color="000000"/>
              <w:right w:val="single" w:sz="4" w:space="0" w:color="000000"/>
            </w:tcBorders>
          </w:tcPr>
          <w:p w14:paraId="458C953D" w14:textId="77777777" w:rsidR="008A4EB6" w:rsidRDefault="008A4EB6" w:rsidP="005D41D7">
            <w:pPr>
              <w:pStyle w:val="TableParagraph"/>
              <w:tabs>
                <w:tab w:val="left" w:pos="1773"/>
              </w:tabs>
              <w:spacing w:before="62"/>
              <w:ind w:left="77"/>
              <w:rPr>
                <w:rFonts w:ascii="Times New Roman" w:eastAsia="Times New Roman" w:hAnsi="Times New Roman" w:cs="Times New Roman"/>
                <w:sz w:val="16"/>
                <w:szCs w:val="16"/>
              </w:rPr>
            </w:pPr>
            <w:r>
              <w:rPr>
                <w:rFonts w:ascii="Times New Roman"/>
                <w:w w:val="95"/>
                <w:sz w:val="16"/>
              </w:rPr>
              <w:t>Element</w:t>
            </w:r>
            <w:r>
              <w:rPr>
                <w:rFonts w:ascii="Times New Roman"/>
                <w:w w:val="95"/>
                <w:sz w:val="16"/>
              </w:rPr>
              <w:tab/>
            </w:r>
            <w:r>
              <w:rPr>
                <w:rFonts w:ascii="Times New Roman"/>
                <w:sz w:val="16"/>
              </w:rPr>
              <w:t>UnderKeelClearanceControlPoint</w:t>
            </w:r>
          </w:p>
        </w:tc>
      </w:tr>
      <w:tr w:rsidR="008A4EB6" w14:paraId="6AF51769" w14:textId="77777777" w:rsidTr="005D41D7">
        <w:trPr>
          <w:trHeight w:hRule="exact" w:val="666"/>
        </w:trPr>
        <w:tc>
          <w:tcPr>
            <w:tcW w:w="1031" w:type="dxa"/>
            <w:tcBorders>
              <w:top w:val="single" w:sz="4" w:space="0" w:color="000000"/>
              <w:left w:val="single" w:sz="4" w:space="0" w:color="000000"/>
              <w:bottom w:val="single" w:sz="4" w:space="0" w:color="000000"/>
              <w:right w:val="single" w:sz="4" w:space="0" w:color="000000"/>
            </w:tcBorders>
          </w:tcPr>
          <w:p w14:paraId="462B9428"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Model</w:t>
            </w:r>
          </w:p>
        </w:tc>
        <w:tc>
          <w:tcPr>
            <w:tcW w:w="8571" w:type="dxa"/>
            <w:gridSpan w:val="3"/>
            <w:tcBorders>
              <w:top w:val="single" w:sz="4" w:space="0" w:color="000000"/>
              <w:left w:val="single" w:sz="4" w:space="0" w:color="000000"/>
              <w:bottom w:val="single" w:sz="4" w:space="0" w:color="000000"/>
              <w:right w:val="single" w:sz="4" w:space="0" w:color="000000"/>
            </w:tcBorders>
          </w:tcPr>
          <w:p w14:paraId="10DF8B71" w14:textId="33FE54E0" w:rsidR="008A4EB6" w:rsidRDefault="008A4EB6" w:rsidP="005D41D7">
            <w:pPr>
              <w:pStyle w:val="TableParagraph"/>
              <w:spacing w:before="27" w:line="250" w:lineRule="auto"/>
              <w:ind w:left="37" w:right="93"/>
              <w:rPr>
                <w:rFonts w:ascii="Times New Roman" w:eastAsia="Times New Roman" w:hAnsi="Times New Roman" w:cs="Times New Roman"/>
                <w:sz w:val="16"/>
                <w:szCs w:val="16"/>
              </w:rPr>
            </w:pPr>
            <w:r>
              <w:rPr>
                <w:rFonts w:ascii="Times New Roman"/>
                <w:sz w:val="16"/>
              </w:rPr>
              <w:t>gml:boundedBy{0,1}</w:t>
            </w:r>
            <w:del w:id="2103" w:author="Jason Rhee" w:date="2024-07-25T22:54:00Z" w16du:dateUtc="2024-07-25T12:54:00Z">
              <w:r w:rsidDel="00F65E02">
                <w:rPr>
                  <w:rFonts w:ascii="Times New Roman"/>
                  <w:spacing w:val="-8"/>
                  <w:sz w:val="16"/>
                </w:rPr>
                <w:delText xml:space="preserve"> </w:delText>
              </w:r>
              <w:r w:rsidDel="00F65E02">
                <w:rPr>
                  <w:rFonts w:ascii="Times New Roman"/>
                  <w:sz w:val="16"/>
                </w:rPr>
                <w:delText>,</w:delText>
              </w:r>
              <w:r w:rsidDel="00F65E02">
                <w:rPr>
                  <w:rFonts w:ascii="Times New Roman"/>
                  <w:spacing w:val="-8"/>
                  <w:sz w:val="16"/>
                </w:rPr>
                <w:delText xml:space="preserve"> </w:delText>
              </w:r>
              <w:r w:rsidDel="00F65E02">
                <w:rPr>
                  <w:rFonts w:ascii="Times New Roman"/>
                  <w:sz w:val="16"/>
                </w:rPr>
                <w:delText>featureObjectIdentifier{0,1}</w:delText>
              </w:r>
              <w:r w:rsidDel="00F65E02">
                <w:rPr>
                  <w:rFonts w:ascii="Times New Roman"/>
                  <w:spacing w:val="-8"/>
                  <w:sz w:val="16"/>
                </w:rPr>
                <w:delText xml:space="preserve"> </w:delText>
              </w:r>
              <w:r w:rsidDel="00F65E02">
                <w:rPr>
                  <w:rFonts w:ascii="Times New Roman"/>
                  <w:sz w:val="16"/>
                </w:rPr>
                <w:delText>,</w:delText>
              </w:r>
              <w:r w:rsidDel="00F65E02">
                <w:rPr>
                  <w:rFonts w:ascii="Times New Roman"/>
                  <w:spacing w:val="-8"/>
                  <w:sz w:val="16"/>
                </w:rPr>
                <w:delText xml:space="preserve"> </w:delText>
              </w:r>
              <w:r w:rsidDel="00F65E02">
                <w:rPr>
                  <w:rFonts w:ascii="Times New Roman"/>
                  <w:sz w:val="16"/>
                </w:rPr>
                <w:delText>informationAssociation*</w:delText>
              </w:r>
              <w:r w:rsidDel="00F65E02">
                <w:rPr>
                  <w:rFonts w:ascii="Times New Roman"/>
                  <w:spacing w:val="-8"/>
                  <w:sz w:val="16"/>
                </w:rPr>
                <w:delText xml:space="preserve"> </w:delText>
              </w:r>
              <w:r w:rsidDel="00F65E02">
                <w:rPr>
                  <w:rFonts w:ascii="Times New Roman"/>
                  <w:sz w:val="16"/>
                </w:rPr>
                <w:delText>,</w:delText>
              </w:r>
              <w:r w:rsidDel="00F65E02">
                <w:rPr>
                  <w:rFonts w:ascii="Times New Roman"/>
                  <w:spacing w:val="-7"/>
                  <w:sz w:val="16"/>
                </w:rPr>
                <w:delText xml:space="preserve"> </w:delText>
              </w:r>
              <w:r w:rsidDel="00F65E02">
                <w:rPr>
                  <w:rFonts w:ascii="Times New Roman"/>
                  <w:sz w:val="16"/>
                </w:rPr>
                <w:delText>featureAssociation*</w:delText>
              </w:r>
              <w:r w:rsidDel="00F65E02">
                <w:rPr>
                  <w:rFonts w:ascii="Times New Roman"/>
                  <w:spacing w:val="-8"/>
                  <w:sz w:val="16"/>
                </w:rPr>
                <w:delText xml:space="preserve"> </w:delText>
              </w:r>
              <w:r w:rsidDel="00F65E02">
                <w:rPr>
                  <w:rFonts w:ascii="Times New Roman"/>
                  <w:sz w:val="16"/>
                </w:rPr>
                <w:delText>,</w:delText>
              </w:r>
              <w:r w:rsidDel="00F65E02">
                <w:rPr>
                  <w:rFonts w:ascii="Times New Roman"/>
                  <w:spacing w:val="-8"/>
                  <w:sz w:val="16"/>
                </w:rPr>
                <w:delText xml:space="preserve"> </w:delText>
              </w:r>
              <w:r w:rsidDel="00F65E02">
                <w:rPr>
                  <w:rFonts w:ascii="Times New Roman"/>
                  <w:sz w:val="16"/>
                </w:rPr>
                <w:delText>invFeatureAssociation*</w:delText>
              </w:r>
              <w:r w:rsidDel="00F65E02">
                <w:rPr>
                  <w:rFonts w:ascii="Times New Roman"/>
                  <w:spacing w:val="-8"/>
                  <w:sz w:val="16"/>
                </w:rPr>
                <w:delText xml:space="preserve"> </w:delText>
              </w:r>
            </w:del>
            <w:r>
              <w:rPr>
                <w:rFonts w:ascii="Times New Roman"/>
                <w:sz w:val="16"/>
              </w:rPr>
              <w:t>,</w:t>
            </w:r>
            <w:r>
              <w:rPr>
                <w:rFonts w:ascii="Times New Roman"/>
                <w:spacing w:val="-8"/>
                <w:sz w:val="16"/>
              </w:rPr>
              <w:t xml:space="preserve"> </w:t>
            </w:r>
            <w:r>
              <w:rPr>
                <w:rFonts w:ascii="Times New Roman"/>
                <w:sz w:val="16"/>
              </w:rPr>
              <w:t>dis-</w:t>
            </w:r>
            <w:r>
              <w:rPr>
                <w:rFonts w:ascii="Times New Roman"/>
                <w:w w:val="99"/>
                <w:sz w:val="16"/>
              </w:rPr>
              <w:t xml:space="preserve"> </w:t>
            </w:r>
            <w:r>
              <w:rPr>
                <w:rFonts w:ascii="Times New Roman"/>
                <w:sz w:val="16"/>
              </w:rPr>
              <w:t>tanceAboveUKCLimit{0,1}</w:t>
            </w:r>
            <w:r>
              <w:rPr>
                <w:rFonts w:ascii="Times New Roman"/>
                <w:spacing w:val="-9"/>
                <w:sz w:val="16"/>
              </w:rPr>
              <w:t xml:space="preserve"> </w:t>
            </w:r>
            <w:r>
              <w:rPr>
                <w:rFonts w:ascii="Times New Roman"/>
                <w:sz w:val="16"/>
              </w:rPr>
              <w:t>,</w:t>
            </w:r>
            <w:r>
              <w:rPr>
                <w:rFonts w:ascii="Times New Roman"/>
                <w:spacing w:val="-9"/>
                <w:sz w:val="16"/>
              </w:rPr>
              <w:t xml:space="preserve"> </w:t>
            </w:r>
            <w:r>
              <w:rPr>
                <w:rFonts w:ascii="Times New Roman"/>
                <w:sz w:val="16"/>
              </w:rPr>
              <w:t>expectedPassingSpeed{0,1}</w:t>
            </w:r>
            <w:r>
              <w:rPr>
                <w:rFonts w:ascii="Times New Roman"/>
                <w:spacing w:val="-8"/>
                <w:sz w:val="16"/>
              </w:rPr>
              <w:t xml:space="preserve"> </w:t>
            </w:r>
            <w:r>
              <w:rPr>
                <w:rFonts w:ascii="Times New Roman"/>
                <w:sz w:val="16"/>
              </w:rPr>
              <w:t>,</w:t>
            </w:r>
            <w:r>
              <w:rPr>
                <w:rFonts w:ascii="Times New Roman"/>
                <w:spacing w:val="-9"/>
                <w:sz w:val="16"/>
              </w:rPr>
              <w:t xml:space="preserve"> </w:t>
            </w:r>
            <w:r>
              <w:rPr>
                <w:rFonts w:ascii="Times New Roman"/>
                <w:sz w:val="16"/>
              </w:rPr>
              <w:t>expectedPassingTime{0,1}</w:t>
            </w:r>
            <w:r>
              <w:rPr>
                <w:rFonts w:ascii="Times New Roman"/>
                <w:spacing w:val="-8"/>
                <w:sz w:val="16"/>
              </w:rPr>
              <w:t xml:space="preserve"> </w:t>
            </w:r>
            <w:r>
              <w:rPr>
                <w:rFonts w:ascii="Times New Roman"/>
                <w:sz w:val="16"/>
              </w:rPr>
              <w:t>,</w:t>
            </w:r>
            <w:r>
              <w:rPr>
                <w:rFonts w:ascii="Times New Roman"/>
                <w:spacing w:val="-9"/>
                <w:sz w:val="16"/>
              </w:rPr>
              <w:t xml:space="preserve"> </w:t>
            </w:r>
            <w:r>
              <w:rPr>
                <w:rFonts w:ascii="Times New Roman"/>
                <w:sz w:val="16"/>
              </w:rPr>
              <w:t>name{0,1}</w:t>
            </w:r>
            <w:r>
              <w:rPr>
                <w:rFonts w:ascii="Times New Roman"/>
                <w:spacing w:val="-8"/>
                <w:sz w:val="16"/>
              </w:rPr>
              <w:t xml:space="preserve"> </w:t>
            </w:r>
            <w:r>
              <w:rPr>
                <w:rFonts w:ascii="Times New Roman"/>
                <w:sz w:val="16"/>
              </w:rPr>
              <w:t>,</w:t>
            </w:r>
            <w:r>
              <w:rPr>
                <w:rFonts w:ascii="Times New Roman"/>
                <w:spacing w:val="-9"/>
                <w:sz w:val="16"/>
              </w:rPr>
              <w:t xml:space="preserve"> </w:t>
            </w:r>
            <w:r>
              <w:rPr>
                <w:rFonts w:ascii="Times New Roman"/>
                <w:sz w:val="16"/>
              </w:rPr>
              <w:t>fixedTimeRange{0,1}</w:t>
            </w:r>
            <w:r>
              <w:rPr>
                <w:rFonts w:ascii="Times New Roman"/>
                <w:spacing w:val="-8"/>
                <w:sz w:val="16"/>
              </w:rPr>
              <w:t xml:space="preserve"> </w:t>
            </w:r>
            <w:r>
              <w:rPr>
                <w:rFonts w:ascii="Times New Roman"/>
                <w:sz w:val="16"/>
              </w:rPr>
              <w:t>, geometry</w:t>
            </w:r>
            <w:r>
              <w:rPr>
                <w:rFonts w:ascii="Times New Roman"/>
                <w:spacing w:val="-8"/>
                <w:sz w:val="16"/>
              </w:rPr>
              <w:t xml:space="preserve"> </w:t>
            </w:r>
            <w:r>
              <w:rPr>
                <w:rFonts w:ascii="Times New Roman"/>
                <w:sz w:val="16"/>
              </w:rPr>
              <w:t>,</w:t>
            </w:r>
            <w:r>
              <w:rPr>
                <w:rFonts w:ascii="Times New Roman"/>
                <w:spacing w:val="-7"/>
                <w:sz w:val="16"/>
              </w:rPr>
              <w:t xml:space="preserve"> </w:t>
            </w:r>
            <w:del w:id="2104" w:author="Jason Rhee" w:date="2024-07-21T17:24:00Z" w16du:dateUtc="2024-07-21T07:24:00Z">
              <w:r w:rsidDel="00377D31">
                <w:rPr>
                  <w:rFonts w:ascii="Times New Roman"/>
                  <w:sz w:val="16"/>
                </w:rPr>
                <w:delText>componentOf</w:delText>
              </w:r>
            </w:del>
            <w:ins w:id="2105" w:author="Jason Rhee" w:date="2024-07-21T17:24:00Z" w16du:dateUtc="2024-07-21T07:24:00Z">
              <w:r w:rsidR="00377D31">
                <w:rPr>
                  <w:rFonts w:ascii="Times New Roman"/>
                  <w:sz w:val="16"/>
                </w:rPr>
                <w:t>theCollection</w:t>
              </w:r>
            </w:ins>
          </w:p>
        </w:tc>
      </w:tr>
      <w:tr w:rsidR="008A4EB6" w14:paraId="2831EFBC" w14:textId="77777777" w:rsidTr="005D41D7">
        <w:trPr>
          <w:trHeight w:hRule="exact" w:val="474"/>
        </w:trPr>
        <w:tc>
          <w:tcPr>
            <w:tcW w:w="1031" w:type="dxa"/>
            <w:tcBorders>
              <w:top w:val="single" w:sz="4" w:space="0" w:color="000000"/>
              <w:left w:val="single" w:sz="4" w:space="0" w:color="000000"/>
              <w:bottom w:val="single" w:sz="4" w:space="0" w:color="000000"/>
              <w:right w:val="single" w:sz="4" w:space="0" w:color="000000"/>
            </w:tcBorders>
          </w:tcPr>
          <w:p w14:paraId="578FFB2C"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Children</w:t>
            </w:r>
          </w:p>
        </w:tc>
        <w:tc>
          <w:tcPr>
            <w:tcW w:w="8571" w:type="dxa"/>
            <w:gridSpan w:val="3"/>
            <w:tcBorders>
              <w:top w:val="single" w:sz="4" w:space="0" w:color="000000"/>
              <w:left w:val="single" w:sz="4" w:space="0" w:color="000000"/>
              <w:bottom w:val="single" w:sz="4" w:space="0" w:color="000000"/>
              <w:right w:val="single" w:sz="4" w:space="0" w:color="000000"/>
            </w:tcBorders>
          </w:tcPr>
          <w:p w14:paraId="49A3B3B4" w14:textId="0DF75FA5" w:rsidR="008A4EB6" w:rsidRDefault="008A4EB6" w:rsidP="005D41D7">
            <w:pPr>
              <w:pStyle w:val="TableParagraph"/>
              <w:spacing w:before="27" w:line="250" w:lineRule="auto"/>
              <w:ind w:left="37" w:right="60"/>
              <w:rPr>
                <w:rFonts w:ascii="Times New Roman" w:eastAsia="Times New Roman" w:hAnsi="Times New Roman" w:cs="Times New Roman"/>
                <w:sz w:val="16"/>
                <w:szCs w:val="16"/>
              </w:rPr>
            </w:pPr>
            <w:del w:id="2106" w:author="Jason Rhee" w:date="2024-07-21T17:24:00Z" w16du:dateUtc="2024-07-21T07:24:00Z">
              <w:r w:rsidDel="00377D31">
                <w:rPr>
                  <w:rFonts w:ascii="Times New Roman"/>
                  <w:sz w:val="16"/>
                </w:rPr>
                <w:delText>componentOf</w:delText>
              </w:r>
            </w:del>
            <w:ins w:id="2107" w:author="Jason Rhee" w:date="2024-07-21T17:24:00Z" w16du:dateUtc="2024-07-21T07:24:00Z">
              <w:r w:rsidR="00377D31">
                <w:rPr>
                  <w:rFonts w:ascii="Times New Roman"/>
                  <w:sz w:val="16"/>
                </w:rPr>
                <w:t>theCollection</w:t>
              </w:r>
            </w:ins>
            <w:r>
              <w:rPr>
                <w:rFonts w:ascii="Times New Roman"/>
                <w:sz w:val="16"/>
              </w:rPr>
              <w:t>,</w:t>
            </w:r>
            <w:r>
              <w:rPr>
                <w:rFonts w:ascii="Times New Roman"/>
                <w:spacing w:val="-17"/>
                <w:sz w:val="16"/>
              </w:rPr>
              <w:t xml:space="preserve"> </w:t>
            </w:r>
            <w:r>
              <w:rPr>
                <w:rFonts w:ascii="Times New Roman"/>
                <w:sz w:val="16"/>
              </w:rPr>
              <w:t>distanceAboveUKCLimit,</w:t>
            </w:r>
            <w:r>
              <w:rPr>
                <w:rFonts w:ascii="Times New Roman"/>
                <w:spacing w:val="-17"/>
                <w:sz w:val="16"/>
              </w:rPr>
              <w:t xml:space="preserve"> </w:t>
            </w:r>
            <w:r>
              <w:rPr>
                <w:rFonts w:ascii="Times New Roman"/>
                <w:sz w:val="16"/>
              </w:rPr>
              <w:t>expectedPassingSpeed,</w:t>
            </w:r>
            <w:r>
              <w:rPr>
                <w:rFonts w:ascii="Times New Roman"/>
                <w:spacing w:val="-16"/>
                <w:sz w:val="16"/>
              </w:rPr>
              <w:t xml:space="preserve"> </w:t>
            </w:r>
            <w:r>
              <w:rPr>
                <w:rFonts w:ascii="Times New Roman"/>
                <w:sz w:val="16"/>
              </w:rPr>
              <w:t>expectedPassingTime,</w:t>
            </w:r>
            <w:r>
              <w:rPr>
                <w:rFonts w:ascii="Times New Roman"/>
                <w:spacing w:val="-17"/>
                <w:sz w:val="16"/>
              </w:rPr>
              <w:t xml:space="preserve"> </w:t>
            </w:r>
            <w:del w:id="2108" w:author="Jason Rhee" w:date="2024-07-25T22:54:00Z" w16du:dateUtc="2024-07-25T12:54:00Z">
              <w:r w:rsidDel="00F65E02">
                <w:rPr>
                  <w:rFonts w:ascii="Times New Roman"/>
                  <w:sz w:val="16"/>
                </w:rPr>
                <w:delText>featureAssociation,</w:delText>
              </w:r>
              <w:r w:rsidDel="00F65E02">
                <w:rPr>
                  <w:rFonts w:ascii="Times New Roman"/>
                  <w:spacing w:val="-16"/>
                  <w:sz w:val="16"/>
                </w:rPr>
                <w:delText xml:space="preserve"> </w:delText>
              </w:r>
              <w:r w:rsidDel="00F65E02">
                <w:rPr>
                  <w:rFonts w:ascii="Times New Roman"/>
                  <w:sz w:val="16"/>
                </w:rPr>
                <w:delText>featureObjectIdenti-</w:delText>
              </w:r>
              <w:r w:rsidDel="00F65E02">
                <w:rPr>
                  <w:rFonts w:ascii="Times New Roman"/>
                  <w:w w:val="99"/>
                  <w:sz w:val="16"/>
                </w:rPr>
                <w:delText xml:space="preserve"> </w:delText>
              </w:r>
              <w:r w:rsidDel="00F65E02">
                <w:rPr>
                  <w:rFonts w:ascii="Times New Roman"/>
                  <w:sz w:val="16"/>
                </w:rPr>
                <w:delText>fier,</w:delText>
              </w:r>
              <w:r w:rsidDel="00F65E02">
                <w:rPr>
                  <w:rFonts w:ascii="Times New Roman"/>
                  <w:spacing w:val="-11"/>
                  <w:sz w:val="16"/>
                </w:rPr>
                <w:delText xml:space="preserve"> </w:delText>
              </w:r>
            </w:del>
            <w:r>
              <w:rPr>
                <w:rFonts w:ascii="Times New Roman"/>
                <w:sz w:val="16"/>
              </w:rPr>
              <w:t>fixedTimeRange,</w:t>
            </w:r>
            <w:r>
              <w:rPr>
                <w:rFonts w:ascii="Times New Roman"/>
                <w:spacing w:val="-11"/>
                <w:sz w:val="16"/>
              </w:rPr>
              <w:t xml:space="preserve"> </w:t>
            </w:r>
            <w:r>
              <w:rPr>
                <w:rFonts w:ascii="Times New Roman"/>
                <w:sz w:val="16"/>
              </w:rPr>
              <w:t>geometry,</w:t>
            </w:r>
            <w:r>
              <w:rPr>
                <w:rFonts w:ascii="Times New Roman"/>
                <w:spacing w:val="-11"/>
                <w:sz w:val="16"/>
              </w:rPr>
              <w:t xml:space="preserve"> </w:t>
            </w:r>
            <w:r>
              <w:rPr>
                <w:rFonts w:ascii="Times New Roman"/>
                <w:sz w:val="16"/>
              </w:rPr>
              <w:t>gml:boundedBy</w:t>
            </w:r>
            <w:del w:id="2109" w:author="Jason Rhee" w:date="2024-07-25T22:54:00Z" w16du:dateUtc="2024-07-25T12:54:00Z">
              <w:r w:rsidDel="00F65E02">
                <w:rPr>
                  <w:rFonts w:ascii="Times New Roman"/>
                  <w:sz w:val="16"/>
                </w:rPr>
                <w:delText>,</w:delText>
              </w:r>
              <w:r w:rsidDel="00F65E02">
                <w:rPr>
                  <w:rFonts w:ascii="Times New Roman"/>
                  <w:spacing w:val="-11"/>
                  <w:sz w:val="16"/>
                </w:rPr>
                <w:delText xml:space="preserve"> </w:delText>
              </w:r>
              <w:r w:rsidDel="00F65E02">
                <w:rPr>
                  <w:rFonts w:ascii="Times New Roman"/>
                  <w:sz w:val="16"/>
                </w:rPr>
                <w:delText>informationAssociation,</w:delText>
              </w:r>
              <w:r w:rsidDel="00F65E02">
                <w:rPr>
                  <w:rFonts w:ascii="Times New Roman"/>
                  <w:spacing w:val="-10"/>
                  <w:sz w:val="16"/>
                </w:rPr>
                <w:delText xml:space="preserve"> </w:delText>
              </w:r>
              <w:r w:rsidDel="00F65E02">
                <w:rPr>
                  <w:rFonts w:ascii="Times New Roman"/>
                  <w:sz w:val="16"/>
                </w:rPr>
                <w:delText>invFeatureAssociation</w:delText>
              </w:r>
            </w:del>
            <w:r>
              <w:rPr>
                <w:rFonts w:ascii="Times New Roman"/>
                <w:sz w:val="16"/>
              </w:rPr>
              <w:t>,</w:t>
            </w:r>
            <w:r>
              <w:rPr>
                <w:rFonts w:ascii="Times New Roman"/>
                <w:spacing w:val="-11"/>
                <w:sz w:val="16"/>
              </w:rPr>
              <w:t xml:space="preserve"> </w:t>
            </w:r>
            <w:r>
              <w:rPr>
                <w:rFonts w:ascii="Times New Roman"/>
                <w:sz w:val="16"/>
              </w:rPr>
              <w:t>name</w:t>
            </w:r>
          </w:p>
        </w:tc>
      </w:tr>
      <w:tr w:rsidR="008A4EB6" w14:paraId="298553C7" w14:textId="77777777" w:rsidTr="005D41D7">
        <w:trPr>
          <w:trHeight w:hRule="exact" w:val="322"/>
        </w:trPr>
        <w:tc>
          <w:tcPr>
            <w:tcW w:w="1031" w:type="dxa"/>
            <w:vMerge w:val="restart"/>
            <w:tcBorders>
              <w:top w:val="single" w:sz="4" w:space="0" w:color="000000"/>
              <w:left w:val="single" w:sz="4" w:space="0" w:color="000000"/>
              <w:right w:val="single" w:sz="4" w:space="0" w:color="000000"/>
            </w:tcBorders>
          </w:tcPr>
          <w:p w14:paraId="1EC6D5FE"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Attributes</w:t>
            </w:r>
          </w:p>
        </w:tc>
        <w:tc>
          <w:tcPr>
            <w:tcW w:w="2166" w:type="dxa"/>
            <w:tcBorders>
              <w:top w:val="single" w:sz="4" w:space="0" w:color="000000"/>
              <w:left w:val="single" w:sz="4" w:space="0" w:color="000000"/>
              <w:bottom w:val="single" w:sz="4" w:space="0" w:color="000000"/>
              <w:right w:val="single" w:sz="4" w:space="0" w:color="000000"/>
            </w:tcBorders>
          </w:tcPr>
          <w:p w14:paraId="4D0C2AD1" w14:textId="77777777" w:rsidR="008A4EB6" w:rsidRDefault="008A4EB6" w:rsidP="005D41D7">
            <w:pPr>
              <w:pStyle w:val="TableParagraph"/>
              <w:spacing w:before="66"/>
              <w:ind w:left="77"/>
              <w:rPr>
                <w:rFonts w:ascii="Times New Roman" w:eastAsia="Times New Roman" w:hAnsi="Times New Roman" w:cs="Times New Roman"/>
                <w:sz w:val="16"/>
                <w:szCs w:val="16"/>
              </w:rPr>
            </w:pPr>
            <w:r>
              <w:rPr>
                <w:rFonts w:ascii="Times New Roman"/>
                <w:b/>
                <w:sz w:val="16"/>
              </w:rPr>
              <w:t>QName</w:t>
            </w:r>
          </w:p>
        </w:tc>
        <w:tc>
          <w:tcPr>
            <w:tcW w:w="2116" w:type="dxa"/>
            <w:tcBorders>
              <w:top w:val="single" w:sz="4" w:space="0" w:color="000000"/>
              <w:left w:val="single" w:sz="4" w:space="0" w:color="000000"/>
              <w:bottom w:val="single" w:sz="4" w:space="0" w:color="000000"/>
              <w:right w:val="single" w:sz="4" w:space="0" w:color="000000"/>
            </w:tcBorders>
          </w:tcPr>
          <w:p w14:paraId="66D380F2" w14:textId="77777777" w:rsidR="008A4EB6" w:rsidRDefault="008A4EB6" w:rsidP="005D41D7">
            <w:pPr>
              <w:pStyle w:val="TableParagraph"/>
              <w:spacing w:before="66"/>
              <w:ind w:left="37"/>
              <w:rPr>
                <w:rFonts w:ascii="Times New Roman" w:eastAsia="Times New Roman" w:hAnsi="Times New Roman" w:cs="Times New Roman"/>
                <w:sz w:val="16"/>
                <w:szCs w:val="16"/>
              </w:rPr>
            </w:pPr>
            <w:r>
              <w:rPr>
                <w:rFonts w:ascii="Times New Roman"/>
                <w:b/>
                <w:spacing w:val="-3"/>
                <w:sz w:val="16"/>
              </w:rPr>
              <w:t>Type</w:t>
            </w:r>
          </w:p>
        </w:tc>
        <w:tc>
          <w:tcPr>
            <w:tcW w:w="4289" w:type="dxa"/>
            <w:tcBorders>
              <w:top w:val="single" w:sz="4" w:space="0" w:color="000000"/>
              <w:left w:val="single" w:sz="4" w:space="0" w:color="000000"/>
              <w:bottom w:val="nil"/>
              <w:right w:val="single" w:sz="4" w:space="0" w:color="000000"/>
            </w:tcBorders>
          </w:tcPr>
          <w:p w14:paraId="5B06A8C4" w14:textId="77777777" w:rsidR="008A4EB6" w:rsidRDefault="008A4EB6" w:rsidP="005D41D7">
            <w:pPr>
              <w:pStyle w:val="TableParagraph"/>
              <w:spacing w:before="66"/>
              <w:ind w:left="42"/>
              <w:rPr>
                <w:rFonts w:ascii="Times New Roman" w:eastAsia="Times New Roman" w:hAnsi="Times New Roman" w:cs="Times New Roman"/>
                <w:sz w:val="16"/>
                <w:szCs w:val="16"/>
              </w:rPr>
            </w:pPr>
            <w:r>
              <w:rPr>
                <w:rFonts w:ascii="Times New Roman"/>
                <w:b/>
                <w:sz w:val="16"/>
              </w:rPr>
              <w:t>Use</w:t>
            </w:r>
          </w:p>
        </w:tc>
      </w:tr>
      <w:tr w:rsidR="008A4EB6" w14:paraId="4C1B00B0" w14:textId="77777777" w:rsidTr="005D41D7">
        <w:trPr>
          <w:trHeight w:hRule="exact" w:val="287"/>
        </w:trPr>
        <w:tc>
          <w:tcPr>
            <w:tcW w:w="1031" w:type="dxa"/>
            <w:vMerge/>
            <w:tcBorders>
              <w:left w:val="single" w:sz="4" w:space="0" w:color="000000"/>
              <w:right w:val="single" w:sz="4" w:space="0" w:color="000000"/>
            </w:tcBorders>
          </w:tcPr>
          <w:p w14:paraId="7AEBB455" w14:textId="77777777" w:rsidR="008A4EB6" w:rsidRDefault="008A4EB6" w:rsidP="005D41D7"/>
        </w:tc>
        <w:tc>
          <w:tcPr>
            <w:tcW w:w="2166" w:type="dxa"/>
            <w:tcBorders>
              <w:top w:val="single" w:sz="4" w:space="0" w:color="000000"/>
              <w:left w:val="single" w:sz="4" w:space="0" w:color="000000"/>
              <w:bottom w:val="single" w:sz="4" w:space="0" w:color="000000"/>
              <w:right w:val="single" w:sz="4" w:space="0" w:color="000000"/>
            </w:tcBorders>
          </w:tcPr>
          <w:p w14:paraId="3F72262D" w14:textId="77777777" w:rsidR="008A4EB6" w:rsidRDefault="008A4EB6" w:rsidP="005D41D7">
            <w:pPr>
              <w:pStyle w:val="TableParagraph"/>
              <w:spacing w:before="27"/>
              <w:ind w:left="77"/>
              <w:rPr>
                <w:rFonts w:ascii="Times New Roman" w:eastAsia="Times New Roman" w:hAnsi="Times New Roman" w:cs="Times New Roman"/>
                <w:sz w:val="16"/>
                <w:szCs w:val="16"/>
              </w:rPr>
            </w:pPr>
            <w:r>
              <w:rPr>
                <w:rFonts w:ascii="Times New Roman"/>
                <w:b/>
                <w:sz w:val="16"/>
              </w:rPr>
              <w:t>gml:id</w:t>
            </w:r>
          </w:p>
        </w:tc>
        <w:tc>
          <w:tcPr>
            <w:tcW w:w="2116" w:type="dxa"/>
            <w:tcBorders>
              <w:top w:val="single" w:sz="4" w:space="0" w:color="000000"/>
              <w:left w:val="single" w:sz="4" w:space="0" w:color="000000"/>
              <w:bottom w:val="single" w:sz="4" w:space="0" w:color="000000"/>
              <w:right w:val="single" w:sz="4" w:space="0" w:color="000000"/>
            </w:tcBorders>
          </w:tcPr>
          <w:p w14:paraId="192F6B96"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ID</w:t>
            </w:r>
          </w:p>
        </w:tc>
        <w:tc>
          <w:tcPr>
            <w:tcW w:w="4289" w:type="dxa"/>
            <w:tcBorders>
              <w:top w:val="nil"/>
              <w:left w:val="single" w:sz="4" w:space="0" w:color="000000"/>
              <w:bottom w:val="single" w:sz="2" w:space="0" w:color="000000"/>
              <w:right w:val="single" w:sz="4" w:space="0" w:color="000000"/>
            </w:tcBorders>
          </w:tcPr>
          <w:p w14:paraId="4B3F07CC" w14:textId="77777777" w:rsidR="008A4EB6" w:rsidRDefault="008A4EB6" w:rsidP="005D41D7">
            <w:pPr>
              <w:pStyle w:val="TableParagraph"/>
              <w:spacing w:before="32"/>
              <w:ind w:left="42"/>
              <w:rPr>
                <w:rFonts w:ascii="Times New Roman" w:eastAsia="Times New Roman" w:hAnsi="Times New Roman" w:cs="Times New Roman"/>
                <w:sz w:val="16"/>
                <w:szCs w:val="16"/>
              </w:rPr>
            </w:pPr>
            <w:r>
              <w:rPr>
                <w:rFonts w:ascii="Times New Roman"/>
                <w:sz w:val="16"/>
              </w:rPr>
              <w:t>required</w:t>
            </w:r>
          </w:p>
        </w:tc>
      </w:tr>
      <w:tr w:rsidR="008A4EB6" w14:paraId="19410E35" w14:textId="77777777" w:rsidTr="005D41D7">
        <w:trPr>
          <w:trHeight w:hRule="exact" w:val="807"/>
        </w:trPr>
        <w:tc>
          <w:tcPr>
            <w:tcW w:w="1031" w:type="dxa"/>
            <w:vMerge/>
            <w:tcBorders>
              <w:left w:val="single" w:sz="4" w:space="0" w:color="000000"/>
              <w:bottom w:val="single" w:sz="4" w:space="0" w:color="000000"/>
              <w:right w:val="single" w:sz="4" w:space="0" w:color="000000"/>
            </w:tcBorders>
          </w:tcPr>
          <w:p w14:paraId="42F64923" w14:textId="77777777" w:rsidR="008A4EB6" w:rsidRDefault="008A4EB6" w:rsidP="005D41D7"/>
        </w:tc>
        <w:tc>
          <w:tcPr>
            <w:tcW w:w="2166" w:type="dxa"/>
            <w:tcBorders>
              <w:top w:val="single" w:sz="4" w:space="0" w:color="000000"/>
              <w:left w:val="single" w:sz="4" w:space="0" w:color="000000"/>
              <w:bottom w:val="single" w:sz="4" w:space="0" w:color="000000"/>
              <w:right w:val="single" w:sz="4" w:space="0" w:color="000000"/>
            </w:tcBorders>
          </w:tcPr>
          <w:p w14:paraId="7D609E73" w14:textId="77777777" w:rsidR="008A4EB6" w:rsidRDefault="008A4EB6" w:rsidP="005D41D7"/>
        </w:tc>
        <w:tc>
          <w:tcPr>
            <w:tcW w:w="6405" w:type="dxa"/>
            <w:gridSpan w:val="2"/>
            <w:tcBorders>
              <w:top w:val="nil"/>
              <w:left w:val="single" w:sz="4" w:space="0" w:color="000000"/>
              <w:bottom w:val="single" w:sz="4" w:space="0" w:color="000000"/>
              <w:right w:val="single" w:sz="4" w:space="0" w:color="000000"/>
            </w:tcBorders>
          </w:tcPr>
          <w:p w14:paraId="7EABA0B4" w14:textId="77777777" w:rsidR="008A4EB6" w:rsidRDefault="008A4EB6" w:rsidP="005D41D7">
            <w:pPr>
              <w:pStyle w:val="TableParagraph"/>
              <w:spacing w:before="43" w:line="254" w:lineRule="auto"/>
              <w:ind w:left="121" w:right="306" w:hanging="84"/>
              <w:rPr>
                <w:rFonts w:ascii="Courier New" w:eastAsia="Courier New" w:hAnsi="Courier New" w:cs="Courier New"/>
                <w:sz w:val="14"/>
                <w:szCs w:val="14"/>
              </w:rPr>
            </w:pPr>
            <w:r>
              <w:rPr>
                <w:rFonts w:ascii="Courier New"/>
                <w:sz w:val="14"/>
              </w:rPr>
              <w:t>The attribute gml:id supports provision of a handle for the XML element representing a GML Object. Its use is mandatory for all GML objects. It is of XML type ID, so is constrained to be unique in the XML document within which it occurs.</w:t>
            </w:r>
          </w:p>
        </w:tc>
      </w:tr>
    </w:tbl>
    <w:p w14:paraId="6FCAC19F" w14:textId="77777777" w:rsidR="008A4EB6" w:rsidRPr="00F73E40" w:rsidRDefault="008A4EB6" w:rsidP="00F73E40">
      <w:pPr>
        <w:spacing w:before="0" w:after="0"/>
        <w:rPr>
          <w:rFonts w:eastAsia="Courier New" w:cs="Arial"/>
          <w:b/>
          <w:bCs/>
          <w:szCs w:val="20"/>
        </w:rPr>
      </w:pPr>
    </w:p>
    <w:p w14:paraId="5072DDB5" w14:textId="77777777" w:rsidR="008A4EB6" w:rsidRDefault="008A4EB6" w:rsidP="00716349">
      <w:pPr>
        <w:pStyle w:val="Annex-Heading3"/>
      </w:pPr>
      <w:bookmarkStart w:id="2110" w:name="Complex_Type_InformationTypeType"/>
      <w:bookmarkStart w:id="2111" w:name="_bookmark13"/>
      <w:bookmarkEnd w:id="2110"/>
      <w:bookmarkEnd w:id="2111"/>
      <w:r>
        <w:rPr>
          <w:w w:val="105"/>
        </w:rPr>
        <w:t>Complex</w:t>
      </w:r>
      <w:r>
        <w:rPr>
          <w:spacing w:val="-35"/>
          <w:w w:val="105"/>
        </w:rPr>
        <w:t xml:space="preserve"> </w:t>
      </w:r>
      <w:r>
        <w:rPr>
          <w:spacing w:val="-5"/>
          <w:w w:val="105"/>
        </w:rPr>
        <w:t>Type</w:t>
      </w:r>
      <w:r>
        <w:rPr>
          <w:spacing w:val="-35"/>
          <w:w w:val="105"/>
        </w:rPr>
        <w:t xml:space="preserve"> — </w:t>
      </w:r>
      <w:r>
        <w:rPr>
          <w:w w:val="105"/>
        </w:rPr>
        <w:t>InformationTypeType</w:t>
      </w:r>
    </w:p>
    <w:tbl>
      <w:tblPr>
        <w:tblW w:w="0" w:type="auto"/>
        <w:tblInd w:w="258" w:type="dxa"/>
        <w:tblLayout w:type="fixed"/>
        <w:tblCellMar>
          <w:left w:w="0" w:type="dxa"/>
          <w:right w:w="0" w:type="dxa"/>
        </w:tblCellMar>
        <w:tblLook w:val="01E0" w:firstRow="1" w:lastRow="1" w:firstColumn="1" w:lastColumn="1" w:noHBand="0" w:noVBand="0"/>
      </w:tblPr>
      <w:tblGrid>
        <w:gridCol w:w="1031"/>
        <w:gridCol w:w="2166"/>
        <w:gridCol w:w="2116"/>
        <w:gridCol w:w="4289"/>
      </w:tblGrid>
      <w:tr w:rsidR="008A4EB6" w14:paraId="2E9ED3ED" w14:textId="77777777" w:rsidTr="005D41D7">
        <w:trPr>
          <w:trHeight w:hRule="exact" w:val="285"/>
        </w:trPr>
        <w:tc>
          <w:tcPr>
            <w:tcW w:w="1031" w:type="dxa"/>
            <w:tcBorders>
              <w:top w:val="single" w:sz="4" w:space="0" w:color="000000"/>
              <w:left w:val="single" w:sz="4" w:space="0" w:color="000000"/>
              <w:bottom w:val="single" w:sz="4" w:space="0" w:color="000000"/>
              <w:right w:val="single" w:sz="4" w:space="0" w:color="000000"/>
            </w:tcBorders>
          </w:tcPr>
          <w:p w14:paraId="42988BA6" w14:textId="77777777" w:rsidR="008A4EB6" w:rsidRDefault="008A4EB6" w:rsidP="005D41D7">
            <w:pPr>
              <w:pStyle w:val="TableParagraph"/>
              <w:spacing w:before="25"/>
              <w:ind w:left="40"/>
              <w:rPr>
                <w:rFonts w:ascii="Times New Roman" w:eastAsia="Times New Roman" w:hAnsi="Times New Roman" w:cs="Times New Roman"/>
                <w:sz w:val="16"/>
                <w:szCs w:val="16"/>
              </w:rPr>
            </w:pPr>
            <w:r>
              <w:rPr>
                <w:rFonts w:ascii="Times New Roman"/>
                <w:sz w:val="16"/>
              </w:rPr>
              <w:t>Namespace</w:t>
            </w:r>
          </w:p>
        </w:tc>
        <w:tc>
          <w:tcPr>
            <w:tcW w:w="8571" w:type="dxa"/>
            <w:gridSpan w:val="3"/>
            <w:tcBorders>
              <w:top w:val="single" w:sz="4" w:space="0" w:color="000000"/>
              <w:left w:val="single" w:sz="4" w:space="0" w:color="000000"/>
              <w:bottom w:val="single" w:sz="4" w:space="0" w:color="000000"/>
              <w:right w:val="single" w:sz="4" w:space="0" w:color="000000"/>
            </w:tcBorders>
          </w:tcPr>
          <w:p w14:paraId="71323818" w14:textId="05645C38" w:rsidR="008A4EB6" w:rsidRDefault="00000000" w:rsidP="005D41D7">
            <w:pPr>
              <w:pStyle w:val="TableParagraph"/>
              <w:spacing w:before="25"/>
              <w:ind w:left="37"/>
              <w:rPr>
                <w:rFonts w:ascii="Times New Roman" w:eastAsia="Times New Roman" w:hAnsi="Times New Roman" w:cs="Times New Roman"/>
                <w:sz w:val="16"/>
                <w:szCs w:val="16"/>
              </w:rPr>
            </w:pPr>
            <w:hyperlink r:id="rId72">
              <w:r w:rsidR="008A4EB6">
                <w:rPr>
                  <w:rFonts w:ascii="Times New Roman"/>
                  <w:sz w:val="16"/>
                </w:rPr>
                <w:t>http://www.iho.int/</w:t>
              </w:r>
              <w:r w:rsidR="00A31A5F">
                <w:rPr>
                  <w:rFonts w:ascii="Times New Roman"/>
                  <w:sz w:val="16"/>
                </w:rPr>
                <w:t>S129</w:t>
              </w:r>
              <w:r w:rsidR="008A4EB6">
                <w:rPr>
                  <w:rFonts w:ascii="Times New Roman"/>
                  <w:sz w:val="16"/>
                </w:rPr>
                <w:t>/gml/cs0/0.1</w:t>
              </w:r>
            </w:hyperlink>
          </w:p>
        </w:tc>
      </w:tr>
      <w:tr w:rsidR="008A4EB6" w14:paraId="11A711BE" w14:textId="77777777" w:rsidTr="005D41D7">
        <w:trPr>
          <w:trHeight w:hRule="exact" w:val="282"/>
        </w:trPr>
        <w:tc>
          <w:tcPr>
            <w:tcW w:w="1031" w:type="dxa"/>
            <w:tcBorders>
              <w:top w:val="single" w:sz="4" w:space="0" w:color="000000"/>
              <w:left w:val="single" w:sz="4" w:space="0" w:color="000000"/>
              <w:bottom w:val="single" w:sz="4" w:space="0" w:color="000000"/>
              <w:right w:val="single" w:sz="4" w:space="0" w:color="000000"/>
            </w:tcBorders>
          </w:tcPr>
          <w:p w14:paraId="1E34F175"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Annotations</w:t>
            </w:r>
          </w:p>
        </w:tc>
        <w:tc>
          <w:tcPr>
            <w:tcW w:w="8571" w:type="dxa"/>
            <w:gridSpan w:val="3"/>
            <w:tcBorders>
              <w:top w:val="single" w:sz="4" w:space="0" w:color="000000"/>
              <w:left w:val="single" w:sz="4" w:space="0" w:color="000000"/>
              <w:bottom w:val="single" w:sz="4" w:space="0" w:color="000000"/>
              <w:right w:val="single" w:sz="4" w:space="0" w:color="000000"/>
            </w:tcBorders>
          </w:tcPr>
          <w:p w14:paraId="701FDE7B" w14:textId="77777777" w:rsidR="008A4EB6" w:rsidRDefault="008A4EB6" w:rsidP="005D41D7">
            <w:pPr>
              <w:pStyle w:val="TableParagraph"/>
              <w:spacing w:before="38"/>
              <w:ind w:left="37"/>
              <w:rPr>
                <w:rFonts w:ascii="Courier New" w:eastAsia="Courier New" w:hAnsi="Courier New" w:cs="Courier New"/>
                <w:sz w:val="14"/>
                <w:szCs w:val="14"/>
              </w:rPr>
            </w:pPr>
            <w:r>
              <w:rPr>
                <w:rFonts w:ascii="Courier New"/>
                <w:sz w:val="14"/>
              </w:rPr>
              <w:t>Generalized information type which carry all the common attributes</w:t>
            </w:r>
          </w:p>
        </w:tc>
      </w:tr>
      <w:tr w:rsidR="008A4EB6" w14:paraId="05ECABCE" w14:textId="77777777" w:rsidTr="005D41D7">
        <w:trPr>
          <w:trHeight w:hRule="exact" w:val="4175"/>
        </w:trPr>
        <w:tc>
          <w:tcPr>
            <w:tcW w:w="1031" w:type="dxa"/>
            <w:tcBorders>
              <w:top w:val="single" w:sz="4" w:space="0" w:color="000000"/>
              <w:left w:val="single" w:sz="4" w:space="0" w:color="000000"/>
              <w:bottom w:val="single" w:sz="4" w:space="0" w:color="000000"/>
              <w:right w:val="single" w:sz="4" w:space="0" w:color="000000"/>
            </w:tcBorders>
          </w:tcPr>
          <w:p w14:paraId="51605FA4"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Diagram</w:t>
            </w:r>
          </w:p>
        </w:tc>
        <w:tc>
          <w:tcPr>
            <w:tcW w:w="8571" w:type="dxa"/>
            <w:gridSpan w:val="3"/>
            <w:tcBorders>
              <w:top w:val="single" w:sz="4" w:space="0" w:color="000000"/>
              <w:left w:val="single" w:sz="4" w:space="0" w:color="000000"/>
              <w:bottom w:val="single" w:sz="4" w:space="0" w:color="000000"/>
              <w:right w:val="single" w:sz="4" w:space="0" w:color="000000"/>
            </w:tcBorders>
          </w:tcPr>
          <w:p w14:paraId="79420A90" w14:textId="77777777" w:rsidR="008A4EB6" w:rsidRDefault="008A4EB6" w:rsidP="005D41D7">
            <w:pPr>
              <w:pStyle w:val="TableParagraph"/>
              <w:spacing w:before="4"/>
              <w:rPr>
                <w:rFonts w:ascii="Courier New" w:eastAsia="Courier New" w:hAnsi="Courier New" w:cs="Courier New"/>
                <w:b/>
                <w:bCs/>
                <w:sz w:val="5"/>
                <w:szCs w:val="5"/>
              </w:rPr>
            </w:pPr>
          </w:p>
          <w:p w14:paraId="759C3D68" w14:textId="77777777" w:rsidR="008A4EB6" w:rsidRDefault="008A4EB6" w:rsidP="005D41D7">
            <w:pPr>
              <w:pStyle w:val="TableParagraph"/>
              <w:spacing w:line="200" w:lineRule="atLeast"/>
              <w:ind w:left="37"/>
              <w:rPr>
                <w:rFonts w:ascii="Courier New" w:eastAsia="Courier New" w:hAnsi="Courier New" w:cs="Courier New"/>
                <w:sz w:val="20"/>
                <w:szCs w:val="20"/>
              </w:rPr>
            </w:pPr>
            <w:r>
              <w:rPr>
                <w:rFonts w:ascii="Courier New" w:eastAsia="Courier New" w:hAnsi="Courier New" w:cs="Courier New"/>
                <w:noProof/>
                <w:sz w:val="20"/>
                <w:szCs w:val="20"/>
                <w:lang w:eastAsia="ko-KR"/>
              </w:rPr>
              <w:drawing>
                <wp:inline distT="0" distB="0" distL="0" distR="0" wp14:anchorId="440C456B" wp14:editId="25CFE7F3">
                  <wp:extent cx="4411226" cy="2522981"/>
                  <wp:effectExtent l="0" t="0" r="0" b="0"/>
                  <wp:docPr id="53"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0.png"/>
                          <pic:cNvPicPr/>
                        </pic:nvPicPr>
                        <pic:blipFill>
                          <a:blip r:embed="rId73" cstate="print"/>
                          <a:stretch>
                            <a:fillRect/>
                          </a:stretch>
                        </pic:blipFill>
                        <pic:spPr>
                          <a:xfrm>
                            <a:off x="0" y="0"/>
                            <a:ext cx="4411226" cy="2522981"/>
                          </a:xfrm>
                          <a:prstGeom prst="rect">
                            <a:avLst/>
                          </a:prstGeom>
                        </pic:spPr>
                      </pic:pic>
                    </a:graphicData>
                  </a:graphic>
                </wp:inline>
              </w:drawing>
            </w:r>
          </w:p>
        </w:tc>
      </w:tr>
      <w:tr w:rsidR="008A4EB6" w14:paraId="44AC0C81" w14:textId="77777777" w:rsidTr="005D41D7">
        <w:trPr>
          <w:trHeight w:hRule="exact" w:val="282"/>
        </w:trPr>
        <w:tc>
          <w:tcPr>
            <w:tcW w:w="1031" w:type="dxa"/>
            <w:tcBorders>
              <w:top w:val="single" w:sz="4" w:space="0" w:color="000000"/>
              <w:left w:val="single" w:sz="4" w:space="0" w:color="000000"/>
              <w:bottom w:val="single" w:sz="4" w:space="0" w:color="000000"/>
              <w:right w:val="single" w:sz="4" w:space="0" w:color="000000"/>
            </w:tcBorders>
          </w:tcPr>
          <w:p w14:paraId="6387BC66"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pacing w:val="-3"/>
                <w:sz w:val="16"/>
              </w:rPr>
              <w:t>Type</w:t>
            </w:r>
          </w:p>
        </w:tc>
        <w:tc>
          <w:tcPr>
            <w:tcW w:w="8571" w:type="dxa"/>
            <w:gridSpan w:val="3"/>
            <w:tcBorders>
              <w:top w:val="single" w:sz="4" w:space="0" w:color="000000"/>
              <w:left w:val="single" w:sz="4" w:space="0" w:color="000000"/>
              <w:bottom w:val="single" w:sz="4" w:space="0" w:color="000000"/>
              <w:right w:val="single" w:sz="4" w:space="0" w:color="000000"/>
            </w:tcBorders>
          </w:tcPr>
          <w:p w14:paraId="69538898" w14:textId="77777777" w:rsidR="008A4EB6" w:rsidRDefault="008A4EB6" w:rsidP="005D41D7">
            <w:pPr>
              <w:pStyle w:val="TableParagraph"/>
              <w:spacing w:before="22"/>
              <w:ind w:left="37"/>
              <w:rPr>
                <w:rFonts w:ascii="Times New Roman" w:eastAsia="Times New Roman" w:hAnsi="Times New Roman" w:cs="Times New Roman"/>
                <w:sz w:val="16"/>
                <w:szCs w:val="16"/>
              </w:rPr>
            </w:pPr>
            <w:r>
              <w:rPr>
                <w:rFonts w:ascii="Times New Roman"/>
                <w:sz w:val="16"/>
              </w:rPr>
              <w:t>extension</w:t>
            </w:r>
            <w:r>
              <w:rPr>
                <w:rFonts w:ascii="Times New Roman"/>
                <w:spacing w:val="-12"/>
                <w:sz w:val="16"/>
              </w:rPr>
              <w:t xml:space="preserve"> </w:t>
            </w:r>
            <w:r>
              <w:rPr>
                <w:rFonts w:ascii="Times New Roman"/>
                <w:sz w:val="16"/>
              </w:rPr>
              <w:t>of</w:t>
            </w:r>
            <w:r>
              <w:rPr>
                <w:rFonts w:ascii="Times New Roman"/>
                <w:spacing w:val="-11"/>
                <w:sz w:val="16"/>
              </w:rPr>
              <w:t xml:space="preserve"> </w:t>
            </w:r>
            <w:r>
              <w:rPr>
                <w:rFonts w:ascii="Times New Roman"/>
                <w:sz w:val="16"/>
              </w:rPr>
              <w:t>AbstractInformationType</w:t>
            </w:r>
          </w:p>
        </w:tc>
      </w:tr>
      <w:tr w:rsidR="008A4EB6" w14:paraId="7E299F18" w14:textId="77777777" w:rsidTr="005D41D7">
        <w:trPr>
          <w:trHeight w:hRule="exact" w:val="986"/>
        </w:trPr>
        <w:tc>
          <w:tcPr>
            <w:tcW w:w="1031" w:type="dxa"/>
            <w:tcBorders>
              <w:top w:val="single" w:sz="4" w:space="0" w:color="000000"/>
              <w:left w:val="single" w:sz="4" w:space="0" w:color="000000"/>
              <w:bottom w:val="single" w:sz="4" w:space="0" w:color="000000"/>
              <w:right w:val="single" w:sz="4" w:space="0" w:color="000000"/>
            </w:tcBorders>
          </w:tcPr>
          <w:p w14:paraId="1768902D" w14:textId="77777777" w:rsidR="008A4EB6" w:rsidRDefault="008A4EB6" w:rsidP="005D41D7">
            <w:pPr>
              <w:pStyle w:val="TableParagraph"/>
              <w:spacing w:before="22" w:line="250" w:lineRule="auto"/>
              <w:ind w:left="40" w:right="195"/>
              <w:rPr>
                <w:rFonts w:ascii="Times New Roman" w:eastAsia="Times New Roman" w:hAnsi="Times New Roman" w:cs="Times New Roman"/>
                <w:sz w:val="16"/>
                <w:szCs w:val="16"/>
              </w:rPr>
            </w:pPr>
            <w:r>
              <w:rPr>
                <w:rFonts w:ascii="Times New Roman"/>
                <w:spacing w:val="-3"/>
                <w:sz w:val="16"/>
              </w:rPr>
              <w:t>Type</w:t>
            </w:r>
            <w:r>
              <w:rPr>
                <w:rFonts w:ascii="Times New Roman"/>
                <w:spacing w:val="-4"/>
                <w:sz w:val="16"/>
              </w:rPr>
              <w:t xml:space="preserve"> </w:t>
            </w:r>
            <w:r>
              <w:rPr>
                <w:rFonts w:ascii="Times New Roman"/>
                <w:spacing w:val="-4"/>
                <w:sz w:val="16"/>
              </w:rPr>
              <w:br/>
            </w:r>
            <w:r>
              <w:rPr>
                <w:rFonts w:ascii="Times New Roman"/>
                <w:sz w:val="16"/>
              </w:rPr>
              <w:t>hierarchy</w:t>
            </w:r>
          </w:p>
        </w:tc>
        <w:tc>
          <w:tcPr>
            <w:tcW w:w="8571" w:type="dxa"/>
            <w:gridSpan w:val="3"/>
            <w:tcBorders>
              <w:top w:val="single" w:sz="4" w:space="0" w:color="000000"/>
              <w:left w:val="single" w:sz="4" w:space="0" w:color="000000"/>
              <w:bottom w:val="single" w:sz="4" w:space="0" w:color="000000"/>
              <w:right w:val="single" w:sz="4" w:space="0" w:color="000000"/>
            </w:tcBorders>
          </w:tcPr>
          <w:p w14:paraId="216FC3A0" w14:textId="77777777" w:rsidR="008A4EB6" w:rsidRDefault="008A4EB6" w:rsidP="00BD70B9">
            <w:pPr>
              <w:pStyle w:val="ListParagraph"/>
              <w:widowControl w:val="0"/>
              <w:numPr>
                <w:ilvl w:val="0"/>
                <w:numId w:val="64"/>
              </w:numPr>
              <w:tabs>
                <w:tab w:val="left" w:pos="198"/>
                <w:tab w:val="num" w:pos="360"/>
              </w:tabs>
              <w:spacing w:before="22" w:after="0" w:line="240" w:lineRule="auto"/>
              <w:jc w:val="left"/>
              <w:rPr>
                <w:rFonts w:ascii="Times New Roman" w:eastAsia="Times New Roman" w:hAnsi="Times New Roman"/>
                <w:sz w:val="16"/>
                <w:szCs w:val="16"/>
              </w:rPr>
            </w:pPr>
            <w:r>
              <w:rPr>
                <w:rFonts w:ascii="Times New Roman"/>
                <w:sz w:val="16"/>
              </w:rPr>
              <w:t>gml:AbstractGMLType</w:t>
            </w:r>
          </w:p>
          <w:p w14:paraId="57B08A38" w14:textId="77777777" w:rsidR="008A4EB6" w:rsidRDefault="008A4EB6" w:rsidP="005D41D7">
            <w:pPr>
              <w:pStyle w:val="TableParagraph"/>
              <w:spacing w:before="9"/>
              <w:rPr>
                <w:rFonts w:ascii="Courier New" w:eastAsia="Courier New" w:hAnsi="Courier New" w:cs="Courier New"/>
                <w:b/>
                <w:bCs/>
                <w:sz w:val="14"/>
                <w:szCs w:val="14"/>
              </w:rPr>
            </w:pPr>
          </w:p>
          <w:p w14:paraId="2AB36FEB" w14:textId="77777777" w:rsidR="008A4EB6" w:rsidRDefault="008A4EB6" w:rsidP="00BD70B9">
            <w:pPr>
              <w:pStyle w:val="ListParagraph"/>
              <w:widowControl w:val="0"/>
              <w:numPr>
                <w:ilvl w:val="1"/>
                <w:numId w:val="64"/>
              </w:numPr>
              <w:tabs>
                <w:tab w:val="left" w:pos="358"/>
              </w:tabs>
              <w:spacing w:before="0" w:after="0" w:line="240" w:lineRule="auto"/>
              <w:jc w:val="left"/>
              <w:rPr>
                <w:rFonts w:ascii="Times New Roman" w:eastAsia="Times New Roman" w:hAnsi="Times New Roman"/>
                <w:sz w:val="16"/>
                <w:szCs w:val="16"/>
              </w:rPr>
            </w:pPr>
            <w:r>
              <w:rPr>
                <w:rFonts w:ascii="Times New Roman"/>
                <w:sz w:val="16"/>
              </w:rPr>
              <w:t>AbstractInformationType</w:t>
            </w:r>
          </w:p>
          <w:p w14:paraId="40D96197" w14:textId="77777777" w:rsidR="008A4EB6" w:rsidRDefault="008A4EB6" w:rsidP="005D41D7">
            <w:pPr>
              <w:pStyle w:val="TableParagraph"/>
              <w:spacing w:before="9"/>
              <w:rPr>
                <w:rFonts w:ascii="Courier New" w:eastAsia="Courier New" w:hAnsi="Courier New" w:cs="Courier New"/>
                <w:b/>
                <w:bCs/>
                <w:sz w:val="14"/>
                <w:szCs w:val="14"/>
              </w:rPr>
            </w:pPr>
          </w:p>
          <w:p w14:paraId="6E81A1D0" w14:textId="77777777" w:rsidR="008A4EB6" w:rsidRDefault="00000000" w:rsidP="00BD70B9">
            <w:pPr>
              <w:pStyle w:val="ListParagraph"/>
              <w:widowControl w:val="0"/>
              <w:numPr>
                <w:ilvl w:val="2"/>
                <w:numId w:val="64"/>
              </w:numPr>
              <w:tabs>
                <w:tab w:val="num" w:pos="360"/>
                <w:tab w:val="left" w:pos="518"/>
              </w:tabs>
              <w:spacing w:before="0" w:after="0" w:line="240" w:lineRule="auto"/>
              <w:jc w:val="left"/>
              <w:rPr>
                <w:rFonts w:ascii="Times New Roman" w:eastAsia="Times New Roman" w:hAnsi="Times New Roman"/>
                <w:sz w:val="16"/>
                <w:szCs w:val="16"/>
              </w:rPr>
            </w:pPr>
            <w:hyperlink w:anchor="_bookmark13" w:history="1">
              <w:r w:rsidR="008A4EB6">
                <w:rPr>
                  <w:rFonts w:ascii="Times New Roman"/>
                  <w:sz w:val="16"/>
                </w:rPr>
                <w:t>InformationTypeType</w:t>
              </w:r>
            </w:hyperlink>
          </w:p>
        </w:tc>
      </w:tr>
      <w:tr w:rsidR="008A4EB6" w14:paraId="557DF0EC" w14:textId="77777777" w:rsidTr="005D41D7">
        <w:trPr>
          <w:trHeight w:hRule="exact" w:val="357"/>
        </w:trPr>
        <w:tc>
          <w:tcPr>
            <w:tcW w:w="1031" w:type="dxa"/>
            <w:tcBorders>
              <w:top w:val="single" w:sz="4" w:space="0" w:color="000000"/>
              <w:left w:val="single" w:sz="4" w:space="0" w:color="000000"/>
              <w:bottom w:val="single" w:sz="4" w:space="0" w:color="000000"/>
              <w:right w:val="single" w:sz="4" w:space="0" w:color="000000"/>
            </w:tcBorders>
          </w:tcPr>
          <w:p w14:paraId="1DC969B6"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Properties</w:t>
            </w:r>
          </w:p>
        </w:tc>
        <w:tc>
          <w:tcPr>
            <w:tcW w:w="8571" w:type="dxa"/>
            <w:gridSpan w:val="3"/>
            <w:tcBorders>
              <w:top w:val="single" w:sz="4" w:space="0" w:color="000000"/>
              <w:left w:val="single" w:sz="4" w:space="0" w:color="000000"/>
              <w:bottom w:val="single" w:sz="4" w:space="0" w:color="000000"/>
              <w:right w:val="single" w:sz="4" w:space="0" w:color="000000"/>
            </w:tcBorders>
          </w:tcPr>
          <w:p w14:paraId="52E926AF" w14:textId="77777777" w:rsidR="008A4EB6" w:rsidRDefault="008A4EB6" w:rsidP="005D41D7">
            <w:pPr>
              <w:pStyle w:val="TableParagraph"/>
              <w:tabs>
                <w:tab w:val="left" w:pos="1773"/>
              </w:tabs>
              <w:spacing w:before="62"/>
              <w:ind w:left="77"/>
              <w:rPr>
                <w:rFonts w:ascii="Courier New" w:eastAsia="Courier New" w:hAnsi="Courier New" w:cs="Courier New"/>
                <w:sz w:val="16"/>
                <w:szCs w:val="16"/>
              </w:rPr>
            </w:pPr>
            <w:r>
              <w:rPr>
                <w:rFonts w:ascii="Times New Roman"/>
                <w:w w:val="95"/>
                <w:sz w:val="16"/>
              </w:rPr>
              <w:t>abstract:</w:t>
            </w:r>
            <w:r>
              <w:rPr>
                <w:rFonts w:ascii="Times New Roman"/>
                <w:w w:val="95"/>
                <w:sz w:val="16"/>
              </w:rPr>
              <w:tab/>
            </w:r>
            <w:r>
              <w:rPr>
                <w:rFonts w:ascii="Courier New"/>
                <w:sz w:val="16"/>
              </w:rPr>
              <w:t>true</w:t>
            </w:r>
          </w:p>
        </w:tc>
      </w:tr>
      <w:tr w:rsidR="008A4EB6" w14:paraId="46D04CA5" w14:textId="77777777" w:rsidTr="005D41D7">
        <w:trPr>
          <w:trHeight w:hRule="exact" w:val="367"/>
        </w:trPr>
        <w:tc>
          <w:tcPr>
            <w:tcW w:w="1031" w:type="dxa"/>
            <w:tcBorders>
              <w:top w:val="single" w:sz="4" w:space="0" w:color="000000"/>
              <w:left w:val="single" w:sz="4" w:space="0" w:color="000000"/>
              <w:bottom w:val="single" w:sz="4" w:space="0" w:color="000000"/>
              <w:right w:val="single" w:sz="4" w:space="0" w:color="000000"/>
            </w:tcBorders>
          </w:tcPr>
          <w:p w14:paraId="5B907668"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Used</w:t>
            </w:r>
            <w:r>
              <w:rPr>
                <w:rFonts w:ascii="Times New Roman"/>
                <w:spacing w:val="-4"/>
                <w:sz w:val="16"/>
              </w:rPr>
              <w:t xml:space="preserve"> </w:t>
            </w:r>
            <w:r>
              <w:rPr>
                <w:rFonts w:ascii="Times New Roman"/>
                <w:sz w:val="16"/>
              </w:rPr>
              <w:t>by</w:t>
            </w:r>
          </w:p>
        </w:tc>
        <w:tc>
          <w:tcPr>
            <w:tcW w:w="8571" w:type="dxa"/>
            <w:gridSpan w:val="3"/>
            <w:tcBorders>
              <w:top w:val="single" w:sz="4" w:space="0" w:color="000000"/>
              <w:left w:val="single" w:sz="4" w:space="0" w:color="000000"/>
              <w:bottom w:val="single" w:sz="4" w:space="0" w:color="000000"/>
              <w:right w:val="single" w:sz="4" w:space="0" w:color="000000"/>
            </w:tcBorders>
          </w:tcPr>
          <w:p w14:paraId="501B6A78" w14:textId="77777777" w:rsidR="008A4EB6" w:rsidRDefault="008A4EB6" w:rsidP="005D41D7">
            <w:pPr>
              <w:pStyle w:val="TableParagraph"/>
              <w:tabs>
                <w:tab w:val="left" w:pos="1773"/>
              </w:tabs>
              <w:spacing w:before="67"/>
              <w:ind w:left="77"/>
              <w:rPr>
                <w:rFonts w:ascii="Times New Roman" w:eastAsia="Times New Roman" w:hAnsi="Times New Roman" w:cs="Times New Roman"/>
                <w:sz w:val="16"/>
                <w:szCs w:val="16"/>
              </w:rPr>
            </w:pPr>
            <w:r>
              <w:rPr>
                <w:rFonts w:ascii="Times New Roman"/>
                <w:w w:val="95"/>
                <w:sz w:val="16"/>
              </w:rPr>
              <w:t>Element</w:t>
            </w:r>
            <w:r>
              <w:rPr>
                <w:rFonts w:ascii="Times New Roman"/>
                <w:w w:val="95"/>
                <w:sz w:val="16"/>
              </w:rPr>
              <w:tab/>
            </w:r>
            <w:r>
              <w:rPr>
                <w:rFonts w:ascii="Times New Roman"/>
                <w:sz w:val="16"/>
              </w:rPr>
              <w:t>InformationType</w:t>
            </w:r>
          </w:p>
        </w:tc>
      </w:tr>
      <w:tr w:rsidR="008A4EB6" w14:paraId="661D8B91" w14:textId="77777777" w:rsidTr="005D41D7">
        <w:trPr>
          <w:trHeight w:hRule="exact" w:val="277"/>
        </w:trPr>
        <w:tc>
          <w:tcPr>
            <w:tcW w:w="1031" w:type="dxa"/>
            <w:tcBorders>
              <w:top w:val="single" w:sz="4" w:space="0" w:color="000000"/>
              <w:left w:val="single" w:sz="4" w:space="0" w:color="000000"/>
              <w:bottom w:val="single" w:sz="4" w:space="0" w:color="000000"/>
              <w:right w:val="single" w:sz="4" w:space="0" w:color="000000"/>
            </w:tcBorders>
          </w:tcPr>
          <w:p w14:paraId="4019219F"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Model</w:t>
            </w:r>
          </w:p>
        </w:tc>
        <w:tc>
          <w:tcPr>
            <w:tcW w:w="8571" w:type="dxa"/>
            <w:gridSpan w:val="3"/>
            <w:tcBorders>
              <w:top w:val="single" w:sz="4" w:space="0" w:color="000000"/>
              <w:left w:val="single" w:sz="4" w:space="0" w:color="000000"/>
              <w:bottom w:val="single" w:sz="4" w:space="0" w:color="000000"/>
              <w:right w:val="single" w:sz="4" w:space="0" w:color="000000"/>
            </w:tcBorders>
          </w:tcPr>
          <w:p w14:paraId="1F2B95C6" w14:textId="77777777" w:rsidR="008A4EB6" w:rsidRDefault="008A4EB6" w:rsidP="005D41D7">
            <w:pPr>
              <w:pStyle w:val="TableParagraph"/>
              <w:spacing w:before="22"/>
              <w:ind w:left="37"/>
              <w:rPr>
                <w:rFonts w:ascii="Times New Roman" w:eastAsia="Times New Roman" w:hAnsi="Times New Roman" w:cs="Times New Roman"/>
                <w:sz w:val="16"/>
                <w:szCs w:val="16"/>
              </w:rPr>
            </w:pPr>
            <w:r>
              <w:rPr>
                <w:rFonts w:ascii="Times New Roman"/>
                <w:sz w:val="16"/>
              </w:rPr>
              <w:t>informationAssociation*</w:t>
            </w:r>
            <w:r>
              <w:rPr>
                <w:rFonts w:ascii="Times New Roman"/>
                <w:spacing w:val="-17"/>
                <w:sz w:val="16"/>
              </w:rPr>
              <w:t xml:space="preserve"> </w:t>
            </w:r>
            <w:r>
              <w:rPr>
                <w:rFonts w:ascii="Times New Roman"/>
                <w:sz w:val="16"/>
              </w:rPr>
              <w:t>,</w:t>
            </w:r>
            <w:r>
              <w:rPr>
                <w:rFonts w:ascii="Times New Roman"/>
                <w:spacing w:val="-17"/>
                <w:sz w:val="16"/>
              </w:rPr>
              <w:t xml:space="preserve"> </w:t>
            </w:r>
            <w:r>
              <w:rPr>
                <w:rFonts w:ascii="Times New Roman"/>
                <w:sz w:val="16"/>
              </w:rPr>
              <w:t>invInformationAssociation*</w:t>
            </w:r>
          </w:p>
        </w:tc>
      </w:tr>
      <w:tr w:rsidR="008A4EB6" w14:paraId="0234ABD9" w14:textId="77777777" w:rsidTr="005D41D7">
        <w:trPr>
          <w:trHeight w:hRule="exact" w:val="282"/>
        </w:trPr>
        <w:tc>
          <w:tcPr>
            <w:tcW w:w="1031" w:type="dxa"/>
            <w:tcBorders>
              <w:top w:val="single" w:sz="4" w:space="0" w:color="000000"/>
              <w:left w:val="single" w:sz="4" w:space="0" w:color="000000"/>
              <w:bottom w:val="single" w:sz="4" w:space="0" w:color="auto"/>
              <w:right w:val="single" w:sz="4" w:space="0" w:color="000000"/>
            </w:tcBorders>
          </w:tcPr>
          <w:p w14:paraId="16803430"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Children</w:t>
            </w:r>
          </w:p>
        </w:tc>
        <w:tc>
          <w:tcPr>
            <w:tcW w:w="8571" w:type="dxa"/>
            <w:gridSpan w:val="3"/>
            <w:tcBorders>
              <w:top w:val="single" w:sz="4" w:space="0" w:color="000000"/>
              <w:left w:val="single" w:sz="4" w:space="0" w:color="000000"/>
              <w:bottom w:val="single" w:sz="4" w:space="0" w:color="000000"/>
              <w:right w:val="single" w:sz="4" w:space="0" w:color="000000"/>
            </w:tcBorders>
          </w:tcPr>
          <w:p w14:paraId="4F5EC83D"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w w:val="95"/>
                <w:sz w:val="16"/>
              </w:rPr>
              <w:t xml:space="preserve">informationAssociation,   </w:t>
            </w:r>
            <w:r>
              <w:rPr>
                <w:rFonts w:ascii="Times New Roman"/>
                <w:spacing w:val="19"/>
                <w:w w:val="95"/>
                <w:sz w:val="16"/>
              </w:rPr>
              <w:t xml:space="preserve"> </w:t>
            </w:r>
            <w:r>
              <w:rPr>
                <w:rFonts w:ascii="Times New Roman"/>
                <w:w w:val="95"/>
                <w:sz w:val="16"/>
              </w:rPr>
              <w:t>invInformationAssociation</w:t>
            </w:r>
          </w:p>
        </w:tc>
      </w:tr>
      <w:tr w:rsidR="008A4EB6" w14:paraId="339B0224" w14:textId="77777777" w:rsidTr="005D41D7">
        <w:trPr>
          <w:trHeight w:hRule="exact" w:val="322"/>
        </w:trPr>
        <w:tc>
          <w:tcPr>
            <w:tcW w:w="1031" w:type="dxa"/>
            <w:vMerge w:val="restart"/>
            <w:tcBorders>
              <w:top w:val="single" w:sz="4" w:space="0" w:color="auto"/>
              <w:left w:val="single" w:sz="4" w:space="0" w:color="auto"/>
              <w:bottom w:val="single" w:sz="4" w:space="0" w:color="auto"/>
              <w:right w:val="single" w:sz="4" w:space="0" w:color="auto"/>
            </w:tcBorders>
          </w:tcPr>
          <w:p w14:paraId="39B15596"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Attributes</w:t>
            </w:r>
          </w:p>
        </w:tc>
        <w:tc>
          <w:tcPr>
            <w:tcW w:w="2166" w:type="dxa"/>
            <w:tcBorders>
              <w:top w:val="single" w:sz="4" w:space="0" w:color="000000"/>
              <w:left w:val="single" w:sz="4" w:space="0" w:color="auto"/>
              <w:bottom w:val="single" w:sz="4" w:space="0" w:color="000000"/>
              <w:right w:val="single" w:sz="4" w:space="0" w:color="000000"/>
            </w:tcBorders>
          </w:tcPr>
          <w:p w14:paraId="632D2659" w14:textId="77777777" w:rsidR="008A4EB6" w:rsidRDefault="008A4EB6" w:rsidP="005D41D7">
            <w:pPr>
              <w:pStyle w:val="TableParagraph"/>
              <w:spacing w:before="66"/>
              <w:ind w:left="77"/>
              <w:rPr>
                <w:rFonts w:ascii="Times New Roman" w:eastAsia="Times New Roman" w:hAnsi="Times New Roman" w:cs="Times New Roman"/>
                <w:sz w:val="16"/>
                <w:szCs w:val="16"/>
              </w:rPr>
            </w:pPr>
            <w:r>
              <w:rPr>
                <w:rFonts w:ascii="Times New Roman"/>
                <w:b/>
                <w:sz w:val="16"/>
              </w:rPr>
              <w:t>QName</w:t>
            </w:r>
          </w:p>
        </w:tc>
        <w:tc>
          <w:tcPr>
            <w:tcW w:w="2116" w:type="dxa"/>
            <w:tcBorders>
              <w:top w:val="single" w:sz="4" w:space="0" w:color="000000"/>
              <w:left w:val="single" w:sz="4" w:space="0" w:color="000000"/>
              <w:bottom w:val="single" w:sz="4" w:space="0" w:color="000000"/>
              <w:right w:val="single" w:sz="4" w:space="0" w:color="000000"/>
            </w:tcBorders>
          </w:tcPr>
          <w:p w14:paraId="5625006B" w14:textId="77777777" w:rsidR="008A4EB6" w:rsidRDefault="008A4EB6" w:rsidP="005D41D7">
            <w:pPr>
              <w:pStyle w:val="TableParagraph"/>
              <w:spacing w:before="66"/>
              <w:ind w:left="37"/>
              <w:rPr>
                <w:rFonts w:ascii="Times New Roman" w:eastAsia="Times New Roman" w:hAnsi="Times New Roman" w:cs="Times New Roman"/>
                <w:sz w:val="16"/>
                <w:szCs w:val="16"/>
              </w:rPr>
            </w:pPr>
            <w:r>
              <w:rPr>
                <w:rFonts w:ascii="Times New Roman"/>
                <w:b/>
                <w:spacing w:val="-3"/>
                <w:sz w:val="16"/>
              </w:rPr>
              <w:t>Type</w:t>
            </w:r>
          </w:p>
        </w:tc>
        <w:tc>
          <w:tcPr>
            <w:tcW w:w="4289" w:type="dxa"/>
            <w:tcBorders>
              <w:top w:val="single" w:sz="4" w:space="0" w:color="000000"/>
              <w:left w:val="single" w:sz="4" w:space="0" w:color="000000"/>
              <w:bottom w:val="nil"/>
              <w:right w:val="single" w:sz="4" w:space="0" w:color="000000"/>
            </w:tcBorders>
          </w:tcPr>
          <w:p w14:paraId="648DEBC6" w14:textId="77777777" w:rsidR="008A4EB6" w:rsidRDefault="008A4EB6" w:rsidP="005D41D7">
            <w:pPr>
              <w:pStyle w:val="TableParagraph"/>
              <w:spacing w:before="66"/>
              <w:ind w:left="42"/>
              <w:rPr>
                <w:rFonts w:ascii="Times New Roman" w:eastAsia="Times New Roman" w:hAnsi="Times New Roman" w:cs="Times New Roman"/>
                <w:sz w:val="16"/>
                <w:szCs w:val="16"/>
              </w:rPr>
            </w:pPr>
            <w:r>
              <w:rPr>
                <w:rFonts w:ascii="Times New Roman"/>
                <w:b/>
                <w:sz w:val="16"/>
              </w:rPr>
              <w:t>Use</w:t>
            </w:r>
          </w:p>
        </w:tc>
      </w:tr>
      <w:tr w:rsidR="008A4EB6" w14:paraId="433EDEB5" w14:textId="77777777" w:rsidTr="005D41D7">
        <w:trPr>
          <w:trHeight w:hRule="exact" w:val="287"/>
        </w:trPr>
        <w:tc>
          <w:tcPr>
            <w:tcW w:w="1031" w:type="dxa"/>
            <w:vMerge/>
            <w:tcBorders>
              <w:left w:val="single" w:sz="4" w:space="0" w:color="auto"/>
              <w:bottom w:val="single" w:sz="4" w:space="0" w:color="auto"/>
              <w:right w:val="single" w:sz="4" w:space="0" w:color="auto"/>
            </w:tcBorders>
          </w:tcPr>
          <w:p w14:paraId="5CADF88B" w14:textId="77777777" w:rsidR="008A4EB6" w:rsidRDefault="008A4EB6" w:rsidP="005D41D7"/>
        </w:tc>
        <w:tc>
          <w:tcPr>
            <w:tcW w:w="2166" w:type="dxa"/>
            <w:tcBorders>
              <w:top w:val="single" w:sz="4" w:space="0" w:color="000000"/>
              <w:left w:val="single" w:sz="4" w:space="0" w:color="auto"/>
              <w:bottom w:val="single" w:sz="4" w:space="0" w:color="auto"/>
              <w:right w:val="single" w:sz="4" w:space="0" w:color="000000"/>
            </w:tcBorders>
          </w:tcPr>
          <w:p w14:paraId="1924C1B1" w14:textId="77777777" w:rsidR="008A4EB6" w:rsidRDefault="008A4EB6" w:rsidP="005D41D7">
            <w:pPr>
              <w:pStyle w:val="TableParagraph"/>
              <w:spacing w:before="27"/>
              <w:ind w:left="77"/>
              <w:rPr>
                <w:rFonts w:ascii="Times New Roman" w:eastAsia="Times New Roman" w:hAnsi="Times New Roman" w:cs="Times New Roman"/>
                <w:sz w:val="16"/>
                <w:szCs w:val="16"/>
              </w:rPr>
            </w:pPr>
            <w:r>
              <w:rPr>
                <w:rFonts w:ascii="Times New Roman"/>
                <w:b/>
                <w:sz w:val="16"/>
              </w:rPr>
              <w:t>gml:id</w:t>
            </w:r>
          </w:p>
        </w:tc>
        <w:tc>
          <w:tcPr>
            <w:tcW w:w="2116" w:type="dxa"/>
            <w:tcBorders>
              <w:top w:val="single" w:sz="4" w:space="0" w:color="000000"/>
              <w:left w:val="single" w:sz="4" w:space="0" w:color="000000"/>
              <w:bottom w:val="single" w:sz="4" w:space="0" w:color="auto"/>
              <w:right w:val="single" w:sz="4" w:space="0" w:color="000000"/>
            </w:tcBorders>
          </w:tcPr>
          <w:p w14:paraId="32276AEF"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ID</w:t>
            </w:r>
          </w:p>
        </w:tc>
        <w:tc>
          <w:tcPr>
            <w:tcW w:w="4289" w:type="dxa"/>
            <w:tcBorders>
              <w:top w:val="nil"/>
              <w:left w:val="single" w:sz="4" w:space="0" w:color="000000"/>
              <w:bottom w:val="single" w:sz="4" w:space="0" w:color="auto"/>
              <w:right w:val="single" w:sz="4" w:space="0" w:color="000000"/>
            </w:tcBorders>
          </w:tcPr>
          <w:p w14:paraId="2D3E1F2D" w14:textId="77777777" w:rsidR="008A4EB6" w:rsidRDefault="008A4EB6" w:rsidP="005D41D7">
            <w:pPr>
              <w:pStyle w:val="TableParagraph"/>
              <w:spacing w:before="32"/>
              <w:ind w:left="42"/>
              <w:rPr>
                <w:rFonts w:ascii="Times New Roman" w:eastAsia="Times New Roman" w:hAnsi="Times New Roman" w:cs="Times New Roman"/>
                <w:sz w:val="16"/>
                <w:szCs w:val="16"/>
              </w:rPr>
            </w:pPr>
            <w:r>
              <w:rPr>
                <w:rFonts w:ascii="Times New Roman"/>
                <w:sz w:val="16"/>
              </w:rPr>
              <w:t>required</w:t>
            </w:r>
          </w:p>
        </w:tc>
      </w:tr>
      <w:tr w:rsidR="008A4EB6" w14:paraId="065D1B3B" w14:textId="77777777" w:rsidTr="005D41D7">
        <w:trPr>
          <w:trHeight w:val="716"/>
        </w:trPr>
        <w:tc>
          <w:tcPr>
            <w:tcW w:w="1031" w:type="dxa"/>
            <w:vMerge/>
            <w:tcBorders>
              <w:left w:val="single" w:sz="4" w:space="0" w:color="auto"/>
              <w:bottom w:val="single" w:sz="4" w:space="0" w:color="auto"/>
              <w:right w:val="single" w:sz="4" w:space="0" w:color="auto"/>
            </w:tcBorders>
          </w:tcPr>
          <w:p w14:paraId="5DF2AC08" w14:textId="77777777" w:rsidR="008A4EB6" w:rsidRDefault="008A4EB6" w:rsidP="005D41D7"/>
        </w:tc>
        <w:tc>
          <w:tcPr>
            <w:tcW w:w="2166" w:type="dxa"/>
            <w:tcBorders>
              <w:top w:val="single" w:sz="4" w:space="0" w:color="auto"/>
              <w:left w:val="single" w:sz="4" w:space="0" w:color="auto"/>
              <w:bottom w:val="single" w:sz="4" w:space="0" w:color="auto"/>
              <w:right w:val="single" w:sz="4" w:space="0" w:color="auto"/>
            </w:tcBorders>
          </w:tcPr>
          <w:p w14:paraId="41BE866C" w14:textId="77777777" w:rsidR="008A4EB6" w:rsidRDefault="008A4EB6" w:rsidP="005D41D7"/>
        </w:tc>
        <w:tc>
          <w:tcPr>
            <w:tcW w:w="6405" w:type="dxa"/>
            <w:gridSpan w:val="2"/>
            <w:tcBorders>
              <w:top w:val="single" w:sz="4" w:space="0" w:color="auto"/>
              <w:left w:val="single" w:sz="4" w:space="0" w:color="auto"/>
              <w:bottom w:val="single" w:sz="4" w:space="0" w:color="auto"/>
              <w:right w:val="single" w:sz="4" w:space="0" w:color="auto"/>
            </w:tcBorders>
          </w:tcPr>
          <w:p w14:paraId="4537BD11" w14:textId="77777777" w:rsidR="008A4EB6" w:rsidRDefault="008A4EB6" w:rsidP="005D41D7">
            <w:pPr>
              <w:pStyle w:val="TableParagraph"/>
              <w:spacing w:before="43" w:line="254" w:lineRule="auto"/>
              <w:ind w:left="121" w:right="306" w:hanging="84"/>
              <w:rPr>
                <w:rFonts w:ascii="Courier New" w:eastAsia="Courier New" w:hAnsi="Courier New" w:cs="Courier New"/>
                <w:sz w:val="14"/>
                <w:szCs w:val="14"/>
              </w:rPr>
            </w:pPr>
            <w:r>
              <w:rPr>
                <w:rFonts w:ascii="Courier New"/>
                <w:sz w:val="14"/>
              </w:rPr>
              <w:t>The attribute gml:id supports provision of a handle for the XML element representing a GML Object. Its use is mandatory for all GML objects. It is of XML type ID, so is constrained to be unique in the XML document within which it occurs.</w:t>
            </w:r>
          </w:p>
        </w:tc>
      </w:tr>
    </w:tbl>
    <w:p w14:paraId="28B9D5C6" w14:textId="7966F49E" w:rsidR="007E7BD6" w:rsidRDefault="007E7BD6" w:rsidP="00634884">
      <w:pPr>
        <w:spacing w:before="0" w:after="120"/>
        <w:rPr>
          <w:ins w:id="2112" w:author="Jason Rhee" w:date="2024-07-26T13:26:00Z" w16du:dateUtc="2024-07-26T03:26:00Z"/>
          <w:rFonts w:eastAsia="Courier New"/>
        </w:rPr>
      </w:pPr>
      <w:bookmarkStart w:id="2113" w:name="Complex_Type_DatasetType"/>
      <w:bookmarkStart w:id="2114" w:name="_bookmark14"/>
      <w:bookmarkEnd w:id="2113"/>
      <w:bookmarkEnd w:id="2114"/>
      <w:ins w:id="2115" w:author="Jason Rhee" w:date="2024-07-26T13:26:00Z" w16du:dateUtc="2024-07-26T03:26:00Z">
        <w:r>
          <w:rPr>
            <w:rFonts w:eastAsia="Courier New"/>
          </w:rPr>
          <w:br w:type="page"/>
        </w:r>
      </w:ins>
    </w:p>
    <w:p w14:paraId="7DC34AA1" w14:textId="51E58DBE" w:rsidR="00634884" w:rsidRPr="00634884" w:rsidDel="007E7BD6" w:rsidRDefault="00634884" w:rsidP="00634884">
      <w:pPr>
        <w:spacing w:before="0" w:after="120"/>
        <w:rPr>
          <w:del w:id="2116" w:author="Jason Rhee" w:date="2024-07-26T13:26:00Z" w16du:dateUtc="2024-07-26T03:26:00Z"/>
          <w:rFonts w:eastAsia="Courier New"/>
        </w:rPr>
      </w:pPr>
    </w:p>
    <w:p w14:paraId="07CCB732" w14:textId="77777777" w:rsidR="008A4EB6" w:rsidRDefault="008A4EB6" w:rsidP="00716349">
      <w:pPr>
        <w:pStyle w:val="Annex-Heading3"/>
        <w:rPr>
          <w:rFonts w:ascii="Courier New" w:eastAsia="Courier New" w:hAnsi="Courier New" w:cs="Courier New"/>
          <w:szCs w:val="21"/>
        </w:rPr>
      </w:pPr>
      <w:r>
        <w:t>Complex</w:t>
      </w:r>
      <w:r>
        <w:rPr>
          <w:spacing w:val="-16"/>
        </w:rPr>
        <w:t xml:space="preserve"> </w:t>
      </w:r>
      <w:r>
        <w:rPr>
          <w:spacing w:val="-5"/>
        </w:rPr>
        <w:t>Type</w:t>
      </w:r>
      <w:r>
        <w:rPr>
          <w:spacing w:val="-16"/>
        </w:rPr>
        <w:t xml:space="preserve"> — </w:t>
      </w:r>
      <w:r w:rsidRPr="00F47DF8">
        <w:t>DatasetType</w:t>
      </w:r>
    </w:p>
    <w:tbl>
      <w:tblPr>
        <w:tblW w:w="9602" w:type="dxa"/>
        <w:tblInd w:w="268" w:type="dxa"/>
        <w:tblLayout w:type="fixed"/>
        <w:tblCellMar>
          <w:left w:w="0" w:type="dxa"/>
          <w:right w:w="0" w:type="dxa"/>
        </w:tblCellMar>
        <w:tblLook w:val="01E0" w:firstRow="1" w:lastRow="1" w:firstColumn="1" w:lastColumn="1" w:noHBand="0" w:noVBand="0"/>
      </w:tblPr>
      <w:tblGrid>
        <w:gridCol w:w="1031"/>
        <w:gridCol w:w="2166"/>
        <w:gridCol w:w="2116"/>
        <w:gridCol w:w="4289"/>
      </w:tblGrid>
      <w:tr w:rsidR="008A4EB6" w14:paraId="426718D0" w14:textId="77777777" w:rsidTr="00161FDA">
        <w:trPr>
          <w:trHeight w:hRule="exact" w:val="285"/>
        </w:trPr>
        <w:tc>
          <w:tcPr>
            <w:tcW w:w="1031" w:type="dxa"/>
            <w:tcBorders>
              <w:top w:val="single" w:sz="4" w:space="0" w:color="000000"/>
              <w:left w:val="single" w:sz="4" w:space="0" w:color="000000"/>
              <w:bottom w:val="single" w:sz="4" w:space="0" w:color="000000"/>
              <w:right w:val="single" w:sz="4" w:space="0" w:color="000000"/>
            </w:tcBorders>
          </w:tcPr>
          <w:p w14:paraId="3E414E1C" w14:textId="77777777" w:rsidR="008A4EB6" w:rsidRDefault="008A4EB6" w:rsidP="002C58F5">
            <w:pPr>
              <w:pStyle w:val="TableParagraph"/>
              <w:spacing w:before="25"/>
              <w:ind w:left="40"/>
              <w:rPr>
                <w:rFonts w:ascii="Times New Roman" w:eastAsia="Times New Roman" w:hAnsi="Times New Roman" w:cs="Times New Roman"/>
                <w:sz w:val="16"/>
                <w:szCs w:val="16"/>
              </w:rPr>
            </w:pPr>
            <w:r>
              <w:rPr>
                <w:rFonts w:ascii="Times New Roman"/>
                <w:sz w:val="16"/>
              </w:rPr>
              <w:t>Namespace</w:t>
            </w:r>
          </w:p>
        </w:tc>
        <w:tc>
          <w:tcPr>
            <w:tcW w:w="8571" w:type="dxa"/>
            <w:gridSpan w:val="3"/>
            <w:tcBorders>
              <w:top w:val="single" w:sz="4" w:space="0" w:color="000000"/>
              <w:left w:val="single" w:sz="4" w:space="0" w:color="000000"/>
              <w:bottom w:val="single" w:sz="4" w:space="0" w:color="000000"/>
              <w:right w:val="single" w:sz="4" w:space="0" w:color="000000"/>
            </w:tcBorders>
          </w:tcPr>
          <w:p w14:paraId="6A5E6575" w14:textId="76328F48" w:rsidR="008A4EB6" w:rsidRDefault="00000000" w:rsidP="002C58F5">
            <w:pPr>
              <w:pStyle w:val="TableParagraph"/>
              <w:spacing w:before="25"/>
              <w:ind w:left="37"/>
              <w:rPr>
                <w:rFonts w:ascii="Times New Roman" w:eastAsia="Times New Roman" w:hAnsi="Times New Roman" w:cs="Times New Roman"/>
                <w:sz w:val="16"/>
                <w:szCs w:val="16"/>
              </w:rPr>
            </w:pPr>
            <w:hyperlink r:id="rId74">
              <w:r w:rsidR="008A4EB6">
                <w:rPr>
                  <w:rFonts w:ascii="Times New Roman"/>
                  <w:sz w:val="16"/>
                </w:rPr>
                <w:t>http://www.iho.int/</w:t>
              </w:r>
              <w:r w:rsidR="00A31A5F">
                <w:rPr>
                  <w:rFonts w:ascii="Times New Roman"/>
                  <w:sz w:val="16"/>
                </w:rPr>
                <w:t>S129</w:t>
              </w:r>
              <w:r w:rsidR="008A4EB6">
                <w:rPr>
                  <w:rFonts w:ascii="Times New Roman"/>
                  <w:sz w:val="16"/>
                </w:rPr>
                <w:t>/gml/cs0/0.1</w:t>
              </w:r>
            </w:hyperlink>
          </w:p>
        </w:tc>
      </w:tr>
      <w:tr w:rsidR="008A4EB6" w14:paraId="2B983B1F" w14:textId="77777777" w:rsidTr="00161FDA">
        <w:trPr>
          <w:trHeight w:hRule="exact" w:val="277"/>
        </w:trPr>
        <w:tc>
          <w:tcPr>
            <w:tcW w:w="1031" w:type="dxa"/>
            <w:tcBorders>
              <w:top w:val="single" w:sz="4" w:space="0" w:color="000000"/>
              <w:left w:val="single" w:sz="4" w:space="0" w:color="000000"/>
              <w:bottom w:val="single" w:sz="4" w:space="0" w:color="000000"/>
              <w:right w:val="single" w:sz="4" w:space="0" w:color="000000"/>
            </w:tcBorders>
          </w:tcPr>
          <w:p w14:paraId="082FBF34" w14:textId="77777777" w:rsidR="008A4EB6" w:rsidRDefault="008A4EB6" w:rsidP="002C58F5">
            <w:pPr>
              <w:pStyle w:val="TableParagraph"/>
              <w:spacing w:before="22"/>
              <w:ind w:left="40"/>
              <w:rPr>
                <w:rFonts w:ascii="Times New Roman" w:eastAsia="Times New Roman" w:hAnsi="Times New Roman" w:cs="Times New Roman"/>
                <w:sz w:val="16"/>
                <w:szCs w:val="16"/>
              </w:rPr>
            </w:pPr>
            <w:r>
              <w:rPr>
                <w:rFonts w:ascii="Times New Roman"/>
                <w:sz w:val="16"/>
              </w:rPr>
              <w:t>Annotations</w:t>
            </w:r>
          </w:p>
        </w:tc>
        <w:tc>
          <w:tcPr>
            <w:tcW w:w="8571" w:type="dxa"/>
            <w:gridSpan w:val="3"/>
            <w:tcBorders>
              <w:top w:val="single" w:sz="4" w:space="0" w:color="000000"/>
              <w:left w:val="single" w:sz="4" w:space="0" w:color="000000"/>
              <w:bottom w:val="single" w:sz="4" w:space="0" w:color="000000"/>
              <w:right w:val="single" w:sz="4" w:space="0" w:color="000000"/>
            </w:tcBorders>
          </w:tcPr>
          <w:p w14:paraId="2AC6E6FD" w14:textId="77777777" w:rsidR="008A4EB6" w:rsidRDefault="008A4EB6" w:rsidP="002C58F5">
            <w:pPr>
              <w:pStyle w:val="TableParagraph"/>
              <w:spacing w:before="38"/>
              <w:ind w:left="37"/>
              <w:rPr>
                <w:rFonts w:ascii="Courier New" w:eastAsia="Courier New" w:hAnsi="Courier New" w:cs="Courier New"/>
                <w:sz w:val="14"/>
                <w:szCs w:val="14"/>
              </w:rPr>
            </w:pPr>
            <w:r>
              <w:rPr>
                <w:rFonts w:ascii="Courier New"/>
                <w:sz w:val="14"/>
              </w:rPr>
              <w:t>Dataset element for dataset as "GML document"</w:t>
            </w:r>
          </w:p>
        </w:tc>
      </w:tr>
      <w:tr w:rsidR="008A4EB6" w14:paraId="46D53B03" w14:textId="77777777" w:rsidTr="0002495B">
        <w:trPr>
          <w:trHeight w:hRule="exact" w:val="10716"/>
        </w:trPr>
        <w:tc>
          <w:tcPr>
            <w:tcW w:w="1031" w:type="dxa"/>
            <w:tcBorders>
              <w:top w:val="single" w:sz="4" w:space="0" w:color="000000"/>
              <w:left w:val="single" w:sz="4" w:space="0" w:color="000000"/>
              <w:bottom w:val="single" w:sz="4" w:space="0" w:color="000000"/>
              <w:right w:val="single" w:sz="4" w:space="0" w:color="000000"/>
            </w:tcBorders>
          </w:tcPr>
          <w:p w14:paraId="0A20EB7B" w14:textId="77777777" w:rsidR="008A4EB6" w:rsidRDefault="008A4EB6" w:rsidP="002C58F5">
            <w:pPr>
              <w:pStyle w:val="TableParagraph"/>
              <w:spacing w:before="27"/>
              <w:ind w:left="40"/>
              <w:rPr>
                <w:rFonts w:ascii="Times New Roman" w:eastAsia="Times New Roman" w:hAnsi="Times New Roman" w:cs="Times New Roman"/>
                <w:sz w:val="16"/>
                <w:szCs w:val="16"/>
              </w:rPr>
            </w:pPr>
            <w:r>
              <w:rPr>
                <w:rFonts w:ascii="Times New Roman"/>
                <w:sz w:val="16"/>
              </w:rPr>
              <w:t>Diagram</w:t>
            </w:r>
          </w:p>
        </w:tc>
        <w:tc>
          <w:tcPr>
            <w:tcW w:w="8571" w:type="dxa"/>
            <w:gridSpan w:val="3"/>
            <w:tcBorders>
              <w:top w:val="single" w:sz="4" w:space="0" w:color="000000"/>
              <w:left w:val="single" w:sz="4" w:space="0" w:color="000000"/>
              <w:bottom w:val="single" w:sz="4" w:space="0" w:color="000000"/>
              <w:right w:val="single" w:sz="4" w:space="0" w:color="000000"/>
            </w:tcBorders>
          </w:tcPr>
          <w:p w14:paraId="2BF691A5" w14:textId="77777777" w:rsidR="008A4EB6" w:rsidRDefault="008A4EB6" w:rsidP="002C58F5">
            <w:pPr>
              <w:pStyle w:val="TableParagraph"/>
              <w:spacing w:before="9"/>
              <w:rPr>
                <w:rFonts w:ascii="Courier New" w:eastAsia="Courier New" w:hAnsi="Courier New" w:cs="Courier New"/>
                <w:b/>
                <w:bCs/>
                <w:sz w:val="5"/>
                <w:szCs w:val="5"/>
              </w:rPr>
            </w:pPr>
          </w:p>
          <w:p w14:paraId="2D3E371E" w14:textId="77777777" w:rsidR="008A4EB6" w:rsidRDefault="008A4EB6" w:rsidP="002C58F5">
            <w:pPr>
              <w:pStyle w:val="TableParagraph"/>
              <w:spacing w:line="200" w:lineRule="atLeast"/>
              <w:ind w:left="37"/>
              <w:rPr>
                <w:rFonts w:ascii="Courier New" w:eastAsia="Courier New" w:hAnsi="Courier New" w:cs="Courier New"/>
                <w:sz w:val="20"/>
                <w:szCs w:val="20"/>
              </w:rPr>
            </w:pPr>
            <w:r>
              <w:rPr>
                <w:rFonts w:ascii="Courier New" w:eastAsia="Courier New" w:hAnsi="Courier New" w:cs="Courier New"/>
                <w:noProof/>
                <w:sz w:val="20"/>
                <w:szCs w:val="20"/>
                <w:lang w:eastAsia="ko-KR"/>
              </w:rPr>
              <w:drawing>
                <wp:inline distT="0" distB="0" distL="0" distR="0" wp14:anchorId="34021318" wp14:editId="4BA424FB">
                  <wp:extent cx="4400550" cy="6673447"/>
                  <wp:effectExtent l="0" t="0" r="0" b="0"/>
                  <wp:docPr id="19"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1.jpeg"/>
                          <pic:cNvPicPr/>
                        </pic:nvPicPr>
                        <pic:blipFill>
                          <a:blip r:embed="rId75" cstate="print"/>
                          <a:stretch>
                            <a:fillRect/>
                          </a:stretch>
                        </pic:blipFill>
                        <pic:spPr>
                          <a:xfrm>
                            <a:off x="0" y="0"/>
                            <a:ext cx="4406162" cy="6681958"/>
                          </a:xfrm>
                          <a:prstGeom prst="rect">
                            <a:avLst/>
                          </a:prstGeom>
                        </pic:spPr>
                      </pic:pic>
                    </a:graphicData>
                  </a:graphic>
                </wp:inline>
              </w:drawing>
            </w:r>
          </w:p>
        </w:tc>
      </w:tr>
      <w:tr w:rsidR="008A4EB6" w14:paraId="022B2375" w14:textId="77777777" w:rsidTr="00634884">
        <w:trPr>
          <w:trHeight w:hRule="exact" w:val="282"/>
        </w:trPr>
        <w:tc>
          <w:tcPr>
            <w:tcW w:w="1031" w:type="dxa"/>
            <w:tcBorders>
              <w:top w:val="single" w:sz="4" w:space="0" w:color="000000"/>
              <w:left w:val="single" w:sz="4" w:space="0" w:color="000000"/>
              <w:bottom w:val="single" w:sz="4" w:space="0" w:color="000000"/>
              <w:right w:val="single" w:sz="4" w:space="0" w:color="000000"/>
            </w:tcBorders>
          </w:tcPr>
          <w:p w14:paraId="7D45B602"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pacing w:val="-3"/>
                <w:sz w:val="16"/>
              </w:rPr>
              <w:t>Type</w:t>
            </w:r>
          </w:p>
        </w:tc>
        <w:tc>
          <w:tcPr>
            <w:tcW w:w="8571" w:type="dxa"/>
            <w:gridSpan w:val="3"/>
            <w:tcBorders>
              <w:top w:val="single" w:sz="4" w:space="0" w:color="000000"/>
              <w:left w:val="single" w:sz="4" w:space="0" w:color="000000"/>
              <w:bottom w:val="single" w:sz="4" w:space="0" w:color="000000"/>
              <w:right w:val="single" w:sz="4" w:space="0" w:color="000000"/>
            </w:tcBorders>
          </w:tcPr>
          <w:p w14:paraId="76645559"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extension</w:t>
            </w:r>
            <w:r>
              <w:rPr>
                <w:rFonts w:ascii="Times New Roman"/>
                <w:spacing w:val="-12"/>
                <w:sz w:val="16"/>
              </w:rPr>
              <w:t xml:space="preserve"> </w:t>
            </w:r>
            <w:r>
              <w:rPr>
                <w:rFonts w:ascii="Times New Roman"/>
                <w:sz w:val="16"/>
              </w:rPr>
              <w:t>of</w:t>
            </w:r>
            <w:r>
              <w:rPr>
                <w:rFonts w:ascii="Times New Roman"/>
                <w:spacing w:val="-11"/>
                <w:sz w:val="16"/>
              </w:rPr>
              <w:t xml:space="preserve"> </w:t>
            </w:r>
            <w:r>
              <w:rPr>
                <w:rFonts w:ascii="Times New Roman"/>
                <w:sz w:val="16"/>
              </w:rPr>
              <w:t>gml:AbstractFeatureType</w:t>
            </w:r>
          </w:p>
        </w:tc>
      </w:tr>
      <w:tr w:rsidR="008A4EB6" w14:paraId="6CB2C16D" w14:textId="77777777" w:rsidTr="00161FDA">
        <w:trPr>
          <w:trHeight w:hRule="exact" w:val="988"/>
        </w:trPr>
        <w:tc>
          <w:tcPr>
            <w:tcW w:w="1031" w:type="dxa"/>
            <w:tcBorders>
              <w:top w:val="single" w:sz="4" w:space="0" w:color="000000"/>
              <w:left w:val="single" w:sz="4" w:space="0" w:color="000000"/>
              <w:bottom w:val="single" w:sz="4" w:space="0" w:color="000000"/>
              <w:right w:val="single" w:sz="4" w:space="0" w:color="000000"/>
            </w:tcBorders>
          </w:tcPr>
          <w:p w14:paraId="4BFBF72D" w14:textId="77777777" w:rsidR="008A4EB6" w:rsidRDefault="008A4EB6" w:rsidP="005D41D7">
            <w:pPr>
              <w:pStyle w:val="TableParagraph"/>
              <w:spacing w:before="27" w:line="250" w:lineRule="auto"/>
              <w:ind w:left="40" w:right="195"/>
              <w:rPr>
                <w:rFonts w:ascii="Times New Roman" w:eastAsia="Times New Roman" w:hAnsi="Times New Roman" w:cs="Times New Roman"/>
                <w:sz w:val="16"/>
                <w:szCs w:val="16"/>
              </w:rPr>
            </w:pPr>
            <w:r>
              <w:rPr>
                <w:rFonts w:ascii="Times New Roman"/>
                <w:spacing w:val="-3"/>
                <w:sz w:val="16"/>
              </w:rPr>
              <w:t>Type</w:t>
            </w:r>
            <w:r>
              <w:rPr>
                <w:rFonts w:ascii="Times New Roman"/>
                <w:spacing w:val="-4"/>
                <w:sz w:val="16"/>
              </w:rPr>
              <w:t xml:space="preserve"> </w:t>
            </w:r>
            <w:r>
              <w:rPr>
                <w:rFonts w:ascii="Times New Roman"/>
                <w:spacing w:val="-4"/>
                <w:sz w:val="16"/>
              </w:rPr>
              <w:br/>
            </w:r>
            <w:r>
              <w:rPr>
                <w:rFonts w:ascii="Times New Roman"/>
                <w:sz w:val="16"/>
              </w:rPr>
              <w:t>hierarchy</w:t>
            </w:r>
          </w:p>
        </w:tc>
        <w:tc>
          <w:tcPr>
            <w:tcW w:w="8571" w:type="dxa"/>
            <w:gridSpan w:val="3"/>
            <w:tcBorders>
              <w:top w:val="single" w:sz="4" w:space="0" w:color="000000"/>
              <w:left w:val="single" w:sz="4" w:space="0" w:color="000000"/>
              <w:bottom w:val="single" w:sz="4" w:space="0" w:color="000000"/>
              <w:right w:val="single" w:sz="4" w:space="0" w:color="000000"/>
            </w:tcBorders>
          </w:tcPr>
          <w:p w14:paraId="1C46519E" w14:textId="77777777" w:rsidR="008A4EB6" w:rsidRDefault="008A4EB6" w:rsidP="000148EB">
            <w:pPr>
              <w:pStyle w:val="ListParagraph"/>
              <w:widowControl w:val="0"/>
              <w:numPr>
                <w:ilvl w:val="0"/>
                <w:numId w:val="65"/>
              </w:numPr>
              <w:tabs>
                <w:tab w:val="left" w:pos="198"/>
                <w:tab w:val="num" w:pos="360"/>
              </w:tabs>
              <w:spacing w:before="27" w:after="0" w:line="240" w:lineRule="auto"/>
              <w:jc w:val="left"/>
              <w:rPr>
                <w:rFonts w:ascii="Times New Roman" w:eastAsia="Times New Roman" w:hAnsi="Times New Roman"/>
                <w:sz w:val="16"/>
                <w:szCs w:val="16"/>
              </w:rPr>
            </w:pPr>
            <w:r>
              <w:rPr>
                <w:rFonts w:ascii="Times New Roman"/>
                <w:sz w:val="16"/>
              </w:rPr>
              <w:t>gml:AbstractGMLType</w:t>
            </w:r>
          </w:p>
          <w:p w14:paraId="50B5E3D4" w14:textId="77777777" w:rsidR="008A4EB6" w:rsidRDefault="008A4EB6" w:rsidP="005D41D7">
            <w:pPr>
              <w:pStyle w:val="TableParagraph"/>
              <w:spacing w:before="9"/>
              <w:rPr>
                <w:rFonts w:ascii="Courier New" w:eastAsia="Courier New" w:hAnsi="Courier New" w:cs="Courier New"/>
                <w:b/>
                <w:bCs/>
                <w:sz w:val="14"/>
                <w:szCs w:val="14"/>
              </w:rPr>
            </w:pPr>
          </w:p>
          <w:p w14:paraId="6CF21627" w14:textId="77777777" w:rsidR="008A4EB6" w:rsidRDefault="008A4EB6" w:rsidP="000148EB">
            <w:pPr>
              <w:pStyle w:val="ListParagraph"/>
              <w:widowControl w:val="0"/>
              <w:numPr>
                <w:ilvl w:val="1"/>
                <w:numId w:val="65"/>
              </w:numPr>
              <w:tabs>
                <w:tab w:val="left" w:pos="358"/>
              </w:tabs>
              <w:spacing w:before="0" w:after="0" w:line="240" w:lineRule="auto"/>
              <w:jc w:val="left"/>
              <w:rPr>
                <w:rFonts w:ascii="Times New Roman" w:eastAsia="Times New Roman" w:hAnsi="Times New Roman"/>
                <w:sz w:val="16"/>
                <w:szCs w:val="16"/>
              </w:rPr>
            </w:pPr>
            <w:r>
              <w:rPr>
                <w:rFonts w:ascii="Times New Roman"/>
                <w:sz w:val="16"/>
              </w:rPr>
              <w:t>gml:AbstractFeatureType</w:t>
            </w:r>
          </w:p>
          <w:p w14:paraId="1E48C3B7" w14:textId="77777777" w:rsidR="008A4EB6" w:rsidRDefault="008A4EB6" w:rsidP="005D41D7">
            <w:pPr>
              <w:pStyle w:val="TableParagraph"/>
              <w:spacing w:before="9"/>
              <w:rPr>
                <w:rFonts w:ascii="Courier New" w:eastAsia="Courier New" w:hAnsi="Courier New" w:cs="Courier New"/>
                <w:b/>
                <w:bCs/>
                <w:sz w:val="14"/>
                <w:szCs w:val="14"/>
              </w:rPr>
            </w:pPr>
          </w:p>
          <w:p w14:paraId="68890C89" w14:textId="77777777" w:rsidR="008A4EB6" w:rsidRDefault="00000000" w:rsidP="000148EB">
            <w:pPr>
              <w:pStyle w:val="ListParagraph"/>
              <w:widowControl w:val="0"/>
              <w:numPr>
                <w:ilvl w:val="2"/>
                <w:numId w:val="65"/>
              </w:numPr>
              <w:tabs>
                <w:tab w:val="num" w:pos="360"/>
                <w:tab w:val="left" w:pos="518"/>
              </w:tabs>
              <w:spacing w:before="0" w:after="0" w:line="240" w:lineRule="auto"/>
              <w:jc w:val="left"/>
              <w:rPr>
                <w:rFonts w:ascii="Times New Roman" w:eastAsia="Times New Roman" w:hAnsi="Times New Roman"/>
                <w:sz w:val="16"/>
                <w:szCs w:val="16"/>
              </w:rPr>
            </w:pPr>
            <w:hyperlink w:anchor="_bookmark14" w:history="1">
              <w:r w:rsidR="008A4EB6">
                <w:rPr>
                  <w:rFonts w:ascii="Times New Roman"/>
                  <w:sz w:val="16"/>
                </w:rPr>
                <w:t>DatasetType</w:t>
              </w:r>
            </w:hyperlink>
          </w:p>
        </w:tc>
      </w:tr>
      <w:tr w:rsidR="008A4EB6" w14:paraId="5997A9DC" w14:textId="77777777" w:rsidTr="00634884">
        <w:trPr>
          <w:trHeight w:hRule="exact" w:val="355"/>
        </w:trPr>
        <w:tc>
          <w:tcPr>
            <w:tcW w:w="1031" w:type="dxa"/>
            <w:tcBorders>
              <w:top w:val="single" w:sz="4" w:space="0" w:color="000000"/>
              <w:left w:val="single" w:sz="4" w:space="0" w:color="000000"/>
              <w:bottom w:val="single" w:sz="4" w:space="0" w:color="000000"/>
              <w:right w:val="single" w:sz="4" w:space="0" w:color="000000"/>
            </w:tcBorders>
          </w:tcPr>
          <w:p w14:paraId="20B374C0" w14:textId="77777777" w:rsidR="008A4EB6" w:rsidRDefault="008A4EB6" w:rsidP="005D41D7">
            <w:pPr>
              <w:pStyle w:val="TableParagraph"/>
              <w:spacing w:before="25"/>
              <w:ind w:left="40"/>
              <w:rPr>
                <w:rFonts w:ascii="Times New Roman" w:eastAsia="Times New Roman" w:hAnsi="Times New Roman" w:cs="Times New Roman"/>
                <w:sz w:val="16"/>
                <w:szCs w:val="16"/>
              </w:rPr>
            </w:pPr>
            <w:r>
              <w:rPr>
                <w:rFonts w:ascii="Times New Roman"/>
                <w:sz w:val="16"/>
              </w:rPr>
              <w:t>Used</w:t>
            </w:r>
            <w:r>
              <w:rPr>
                <w:rFonts w:ascii="Times New Roman"/>
                <w:spacing w:val="-4"/>
                <w:sz w:val="16"/>
              </w:rPr>
              <w:t xml:space="preserve"> </w:t>
            </w:r>
            <w:r>
              <w:rPr>
                <w:rFonts w:ascii="Times New Roman"/>
                <w:sz w:val="16"/>
              </w:rPr>
              <w:t>by</w:t>
            </w:r>
          </w:p>
        </w:tc>
        <w:tc>
          <w:tcPr>
            <w:tcW w:w="8571" w:type="dxa"/>
            <w:gridSpan w:val="3"/>
            <w:tcBorders>
              <w:top w:val="single" w:sz="4" w:space="0" w:color="000000"/>
              <w:left w:val="single" w:sz="4" w:space="0" w:color="000000"/>
              <w:bottom w:val="single" w:sz="4" w:space="0" w:color="000000"/>
              <w:right w:val="single" w:sz="4" w:space="0" w:color="000000"/>
            </w:tcBorders>
          </w:tcPr>
          <w:p w14:paraId="1F92B0DC" w14:textId="77777777" w:rsidR="008A4EB6" w:rsidRDefault="008A4EB6" w:rsidP="005D41D7">
            <w:pPr>
              <w:pStyle w:val="TableParagraph"/>
              <w:tabs>
                <w:tab w:val="left" w:pos="1773"/>
              </w:tabs>
              <w:spacing w:before="65"/>
              <w:ind w:left="77"/>
              <w:rPr>
                <w:rFonts w:ascii="Times New Roman" w:eastAsia="Times New Roman" w:hAnsi="Times New Roman" w:cs="Times New Roman"/>
                <w:sz w:val="16"/>
                <w:szCs w:val="16"/>
              </w:rPr>
            </w:pPr>
            <w:r>
              <w:rPr>
                <w:rFonts w:ascii="Times New Roman"/>
                <w:w w:val="95"/>
                <w:sz w:val="16"/>
              </w:rPr>
              <w:t>Element</w:t>
            </w:r>
            <w:r>
              <w:rPr>
                <w:rFonts w:ascii="Times New Roman"/>
                <w:w w:val="95"/>
                <w:sz w:val="16"/>
              </w:rPr>
              <w:tab/>
            </w:r>
            <w:r>
              <w:rPr>
                <w:rFonts w:ascii="Times New Roman"/>
                <w:sz w:val="16"/>
              </w:rPr>
              <w:t>DataSet</w:t>
            </w:r>
          </w:p>
        </w:tc>
      </w:tr>
      <w:tr w:rsidR="008A4EB6" w14:paraId="61256BB9" w14:textId="77777777" w:rsidTr="00161FDA">
        <w:trPr>
          <w:trHeight w:hRule="exact" w:val="479"/>
        </w:trPr>
        <w:tc>
          <w:tcPr>
            <w:tcW w:w="1031" w:type="dxa"/>
            <w:tcBorders>
              <w:top w:val="single" w:sz="4" w:space="0" w:color="000000"/>
              <w:left w:val="single" w:sz="4" w:space="0" w:color="000000"/>
              <w:bottom w:val="single" w:sz="4" w:space="0" w:color="000000"/>
              <w:right w:val="single" w:sz="4" w:space="0" w:color="000000"/>
            </w:tcBorders>
          </w:tcPr>
          <w:p w14:paraId="2A5C30C5"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Model</w:t>
            </w:r>
          </w:p>
        </w:tc>
        <w:tc>
          <w:tcPr>
            <w:tcW w:w="8571" w:type="dxa"/>
            <w:gridSpan w:val="3"/>
            <w:tcBorders>
              <w:top w:val="single" w:sz="4" w:space="0" w:color="000000"/>
              <w:left w:val="single" w:sz="4" w:space="0" w:color="000000"/>
              <w:bottom w:val="single" w:sz="4" w:space="0" w:color="000000"/>
              <w:right w:val="single" w:sz="4" w:space="0" w:color="000000"/>
            </w:tcBorders>
          </w:tcPr>
          <w:p w14:paraId="2DC7B2DC" w14:textId="77777777" w:rsidR="008A4EB6" w:rsidRDefault="008A4EB6" w:rsidP="005D41D7">
            <w:pPr>
              <w:pStyle w:val="TableParagraph"/>
              <w:spacing w:before="27" w:line="250" w:lineRule="auto"/>
              <w:ind w:left="37" w:right="367"/>
              <w:rPr>
                <w:rFonts w:ascii="Times New Roman" w:eastAsia="Times New Roman" w:hAnsi="Times New Roman" w:cs="Times New Roman"/>
                <w:sz w:val="16"/>
                <w:szCs w:val="16"/>
              </w:rPr>
            </w:pPr>
            <w:r>
              <w:rPr>
                <w:rFonts w:ascii="Times New Roman"/>
                <w:sz w:val="16"/>
              </w:rPr>
              <w:t>gml:boundedBy{0,1}</w:t>
            </w:r>
            <w:r>
              <w:rPr>
                <w:rFonts w:ascii="Times New Roman"/>
                <w:spacing w:val="-7"/>
                <w:sz w:val="16"/>
              </w:rPr>
              <w:t xml:space="preserve"> </w:t>
            </w:r>
            <w:r>
              <w:rPr>
                <w:rFonts w:ascii="Times New Roman"/>
                <w:sz w:val="16"/>
              </w:rPr>
              <w:t>,</w:t>
            </w:r>
            <w:r>
              <w:rPr>
                <w:rFonts w:ascii="Times New Roman"/>
                <w:spacing w:val="-7"/>
                <w:sz w:val="16"/>
              </w:rPr>
              <w:t xml:space="preserve"> </w:t>
            </w:r>
            <w:r>
              <w:rPr>
                <w:rFonts w:ascii="Times New Roman"/>
                <w:sz w:val="16"/>
              </w:rPr>
              <w:t>DatasetIdentificationInformation{0,1}</w:t>
            </w:r>
            <w:r>
              <w:rPr>
                <w:rFonts w:ascii="Times New Roman"/>
                <w:spacing w:val="-7"/>
                <w:sz w:val="16"/>
              </w:rPr>
              <w:t xml:space="preserve"> </w:t>
            </w:r>
            <w:r>
              <w:rPr>
                <w:rFonts w:ascii="Times New Roman"/>
                <w:sz w:val="16"/>
              </w:rPr>
              <w:t>,</w:t>
            </w:r>
            <w:r>
              <w:rPr>
                <w:rFonts w:ascii="Times New Roman"/>
                <w:spacing w:val="-7"/>
                <w:sz w:val="16"/>
              </w:rPr>
              <w:t xml:space="preserve"> </w:t>
            </w:r>
            <w:r>
              <w:rPr>
                <w:rFonts w:ascii="Times New Roman"/>
                <w:sz w:val="16"/>
              </w:rPr>
              <w:t>DatasetStructureInformation{0,1}</w:t>
            </w:r>
            <w:r>
              <w:rPr>
                <w:rFonts w:ascii="Times New Roman"/>
                <w:spacing w:val="-7"/>
                <w:sz w:val="16"/>
              </w:rPr>
              <w:t xml:space="preserve"> </w:t>
            </w:r>
            <w:r>
              <w:rPr>
                <w:rFonts w:ascii="Times New Roman"/>
                <w:sz w:val="16"/>
              </w:rPr>
              <w:t>,</w:t>
            </w:r>
            <w:r>
              <w:rPr>
                <w:rFonts w:ascii="Times New Roman"/>
                <w:spacing w:val="-6"/>
                <w:sz w:val="16"/>
              </w:rPr>
              <w:t xml:space="preserve"> </w:t>
            </w:r>
            <w:r>
              <w:rPr>
                <w:rFonts w:ascii="Times New Roman"/>
                <w:sz w:val="16"/>
              </w:rPr>
              <w:t>(Point</w:t>
            </w:r>
            <w:r>
              <w:rPr>
                <w:rFonts w:ascii="Times New Roman"/>
                <w:spacing w:val="-7"/>
                <w:sz w:val="16"/>
              </w:rPr>
              <w:t xml:space="preserve"> </w:t>
            </w:r>
            <w:r>
              <w:rPr>
                <w:rFonts w:ascii="Times New Roman"/>
                <w:sz w:val="16"/>
              </w:rPr>
              <w:t>|</w:t>
            </w:r>
            <w:r>
              <w:rPr>
                <w:rFonts w:ascii="Times New Roman"/>
                <w:spacing w:val="-7"/>
                <w:sz w:val="16"/>
              </w:rPr>
              <w:t xml:space="preserve"> </w:t>
            </w:r>
            <w:r>
              <w:rPr>
                <w:rFonts w:ascii="Times New Roman"/>
                <w:sz w:val="16"/>
              </w:rPr>
              <w:t>MultiPoint</w:t>
            </w:r>
            <w:r>
              <w:rPr>
                <w:rFonts w:ascii="Times New Roman"/>
                <w:spacing w:val="-7"/>
                <w:sz w:val="16"/>
              </w:rPr>
              <w:t xml:space="preserve"> </w:t>
            </w:r>
            <w:r>
              <w:rPr>
                <w:rFonts w:ascii="Times New Roman"/>
                <w:sz w:val="16"/>
              </w:rPr>
              <w:t>|</w:t>
            </w:r>
            <w:r>
              <w:rPr>
                <w:rFonts w:ascii="Times New Roman"/>
                <w:spacing w:val="-7"/>
                <w:sz w:val="16"/>
              </w:rPr>
              <w:t xml:space="preserve"> </w:t>
            </w:r>
            <w:r>
              <w:rPr>
                <w:rFonts w:ascii="Times New Roman"/>
                <w:sz w:val="16"/>
              </w:rPr>
              <w:t>Curve</w:t>
            </w:r>
            <w:r>
              <w:rPr>
                <w:rFonts w:ascii="Times New Roman"/>
                <w:spacing w:val="-7"/>
                <w:sz w:val="16"/>
              </w:rPr>
              <w:t xml:space="preserve"> </w:t>
            </w:r>
            <w:r>
              <w:rPr>
                <w:rFonts w:ascii="Times New Roman"/>
                <w:sz w:val="16"/>
              </w:rPr>
              <w:t>| CompositeCurve</w:t>
            </w:r>
            <w:r>
              <w:rPr>
                <w:rFonts w:ascii="Times New Roman"/>
                <w:spacing w:val="-5"/>
                <w:sz w:val="16"/>
              </w:rPr>
              <w:t xml:space="preserve"> </w:t>
            </w:r>
            <w:r>
              <w:rPr>
                <w:rFonts w:ascii="Times New Roman"/>
                <w:sz w:val="16"/>
              </w:rPr>
              <w:t>|</w:t>
            </w:r>
            <w:r>
              <w:rPr>
                <w:rFonts w:ascii="Times New Roman"/>
                <w:spacing w:val="-5"/>
                <w:sz w:val="16"/>
              </w:rPr>
              <w:t xml:space="preserve"> </w:t>
            </w:r>
            <w:r>
              <w:rPr>
                <w:rFonts w:ascii="Times New Roman"/>
                <w:sz w:val="16"/>
              </w:rPr>
              <w:t>OrientableCurve</w:t>
            </w:r>
            <w:r>
              <w:rPr>
                <w:rFonts w:ascii="Times New Roman"/>
                <w:spacing w:val="-4"/>
                <w:sz w:val="16"/>
              </w:rPr>
              <w:t xml:space="preserve"> </w:t>
            </w:r>
            <w:r>
              <w:rPr>
                <w:rFonts w:ascii="Times New Roman"/>
                <w:sz w:val="16"/>
              </w:rPr>
              <w:t>|</w:t>
            </w:r>
            <w:r>
              <w:rPr>
                <w:rFonts w:ascii="Times New Roman"/>
                <w:spacing w:val="-5"/>
                <w:sz w:val="16"/>
              </w:rPr>
              <w:t xml:space="preserve"> </w:t>
            </w:r>
            <w:r>
              <w:rPr>
                <w:rFonts w:ascii="Times New Roman"/>
                <w:sz w:val="16"/>
              </w:rPr>
              <w:t>Surface</w:t>
            </w:r>
            <w:r>
              <w:rPr>
                <w:rFonts w:ascii="Times New Roman"/>
                <w:spacing w:val="-4"/>
                <w:sz w:val="16"/>
              </w:rPr>
              <w:t xml:space="preserve"> </w:t>
            </w:r>
            <w:r>
              <w:rPr>
                <w:rFonts w:ascii="Times New Roman"/>
                <w:sz w:val="16"/>
              </w:rPr>
              <w:t>|</w:t>
            </w:r>
            <w:r>
              <w:rPr>
                <w:rFonts w:ascii="Times New Roman"/>
                <w:spacing w:val="-5"/>
                <w:sz w:val="16"/>
              </w:rPr>
              <w:t xml:space="preserve"> </w:t>
            </w:r>
            <w:r>
              <w:rPr>
                <w:rFonts w:ascii="Times New Roman"/>
                <w:sz w:val="16"/>
              </w:rPr>
              <w:t>Polygon)</w:t>
            </w:r>
            <w:r>
              <w:rPr>
                <w:rFonts w:ascii="Times New Roman"/>
                <w:spacing w:val="-5"/>
                <w:sz w:val="16"/>
              </w:rPr>
              <w:t xml:space="preserve"> </w:t>
            </w:r>
            <w:r>
              <w:rPr>
                <w:rFonts w:ascii="Times New Roman"/>
                <w:sz w:val="16"/>
              </w:rPr>
              <w:t>,</w:t>
            </w:r>
            <w:r>
              <w:rPr>
                <w:rFonts w:ascii="Times New Roman"/>
                <w:spacing w:val="-4"/>
                <w:sz w:val="16"/>
              </w:rPr>
              <w:t xml:space="preserve"> </w:t>
            </w:r>
            <w:r>
              <w:rPr>
                <w:rFonts w:ascii="Times New Roman"/>
                <w:sz w:val="16"/>
              </w:rPr>
              <w:t>(imember*</w:t>
            </w:r>
            <w:r>
              <w:rPr>
                <w:rFonts w:ascii="Times New Roman"/>
                <w:spacing w:val="-5"/>
                <w:sz w:val="16"/>
              </w:rPr>
              <w:t xml:space="preserve"> </w:t>
            </w:r>
            <w:r>
              <w:rPr>
                <w:rFonts w:ascii="Times New Roman"/>
                <w:sz w:val="16"/>
              </w:rPr>
              <w:t>|</w:t>
            </w:r>
            <w:r>
              <w:rPr>
                <w:rFonts w:ascii="Times New Roman"/>
                <w:spacing w:val="-4"/>
                <w:sz w:val="16"/>
              </w:rPr>
              <w:t xml:space="preserve"> </w:t>
            </w:r>
            <w:r>
              <w:rPr>
                <w:rFonts w:ascii="Times New Roman"/>
                <w:sz w:val="16"/>
              </w:rPr>
              <w:t>member*)</w:t>
            </w:r>
          </w:p>
        </w:tc>
      </w:tr>
      <w:tr w:rsidR="008A4EB6" w14:paraId="6886F317" w14:textId="77777777" w:rsidTr="0002495B">
        <w:trPr>
          <w:trHeight w:hRule="exact" w:val="474"/>
        </w:trPr>
        <w:tc>
          <w:tcPr>
            <w:tcW w:w="1031" w:type="dxa"/>
            <w:tcBorders>
              <w:top w:val="single" w:sz="4" w:space="0" w:color="000000"/>
              <w:left w:val="single" w:sz="4" w:space="0" w:color="000000"/>
              <w:bottom w:val="single" w:sz="4" w:space="0" w:color="000000"/>
              <w:right w:val="single" w:sz="4" w:space="0" w:color="000000"/>
            </w:tcBorders>
          </w:tcPr>
          <w:p w14:paraId="73A2952F"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lastRenderedPageBreak/>
              <w:t>Children</w:t>
            </w:r>
          </w:p>
        </w:tc>
        <w:tc>
          <w:tcPr>
            <w:tcW w:w="8571" w:type="dxa"/>
            <w:gridSpan w:val="3"/>
            <w:tcBorders>
              <w:top w:val="single" w:sz="4" w:space="0" w:color="000000"/>
              <w:left w:val="single" w:sz="4" w:space="0" w:color="000000"/>
              <w:bottom w:val="single" w:sz="4" w:space="0" w:color="000000"/>
              <w:right w:val="single" w:sz="4" w:space="0" w:color="000000"/>
            </w:tcBorders>
          </w:tcPr>
          <w:p w14:paraId="3F422B61" w14:textId="77777777" w:rsidR="008A4EB6" w:rsidRDefault="008A4EB6" w:rsidP="005D41D7">
            <w:pPr>
              <w:pStyle w:val="TableParagraph"/>
              <w:spacing w:before="22" w:line="250" w:lineRule="auto"/>
              <w:ind w:left="37" w:right="112"/>
              <w:rPr>
                <w:rFonts w:ascii="Times New Roman" w:eastAsia="Times New Roman" w:hAnsi="Times New Roman" w:cs="Times New Roman"/>
                <w:sz w:val="16"/>
                <w:szCs w:val="16"/>
              </w:rPr>
            </w:pPr>
            <w:r>
              <w:rPr>
                <w:rFonts w:ascii="Times New Roman"/>
                <w:sz w:val="16"/>
              </w:rPr>
              <w:t>CompositeCurve,</w:t>
            </w:r>
            <w:r>
              <w:rPr>
                <w:rFonts w:ascii="Times New Roman"/>
                <w:spacing w:val="-12"/>
                <w:sz w:val="16"/>
              </w:rPr>
              <w:t xml:space="preserve"> </w:t>
            </w:r>
            <w:r>
              <w:rPr>
                <w:rFonts w:ascii="Times New Roman"/>
                <w:sz w:val="16"/>
              </w:rPr>
              <w:t>Curve,</w:t>
            </w:r>
            <w:r>
              <w:rPr>
                <w:rFonts w:ascii="Times New Roman"/>
                <w:spacing w:val="-12"/>
                <w:sz w:val="16"/>
              </w:rPr>
              <w:t xml:space="preserve"> </w:t>
            </w:r>
            <w:r>
              <w:rPr>
                <w:rFonts w:ascii="Times New Roman"/>
                <w:sz w:val="16"/>
              </w:rPr>
              <w:t>DatasetIdentificationInformation,</w:t>
            </w:r>
            <w:r>
              <w:rPr>
                <w:rFonts w:ascii="Times New Roman"/>
                <w:spacing w:val="-11"/>
                <w:sz w:val="16"/>
              </w:rPr>
              <w:t xml:space="preserve"> </w:t>
            </w:r>
            <w:r>
              <w:rPr>
                <w:rFonts w:ascii="Times New Roman"/>
                <w:sz w:val="16"/>
              </w:rPr>
              <w:t>DatasetStructureInformation,</w:t>
            </w:r>
            <w:r>
              <w:rPr>
                <w:rFonts w:ascii="Times New Roman"/>
                <w:spacing w:val="-12"/>
                <w:sz w:val="16"/>
              </w:rPr>
              <w:t xml:space="preserve"> </w:t>
            </w:r>
            <w:r>
              <w:rPr>
                <w:rFonts w:ascii="Times New Roman"/>
                <w:sz w:val="16"/>
              </w:rPr>
              <w:t>MultiPoint,</w:t>
            </w:r>
            <w:r>
              <w:rPr>
                <w:rFonts w:ascii="Times New Roman"/>
                <w:spacing w:val="-12"/>
                <w:sz w:val="16"/>
              </w:rPr>
              <w:t xml:space="preserve"> </w:t>
            </w:r>
            <w:r>
              <w:rPr>
                <w:rFonts w:ascii="Times New Roman"/>
                <w:sz w:val="16"/>
              </w:rPr>
              <w:t>OrientableCurve,</w:t>
            </w:r>
            <w:r>
              <w:rPr>
                <w:rFonts w:ascii="Times New Roman"/>
                <w:spacing w:val="-11"/>
                <w:sz w:val="16"/>
              </w:rPr>
              <w:t xml:space="preserve"> </w:t>
            </w:r>
            <w:r>
              <w:rPr>
                <w:rFonts w:ascii="Times New Roman"/>
                <w:sz w:val="16"/>
              </w:rPr>
              <w:t>Point,</w:t>
            </w:r>
            <w:r>
              <w:rPr>
                <w:rFonts w:ascii="Times New Roman"/>
                <w:spacing w:val="-12"/>
                <w:sz w:val="16"/>
              </w:rPr>
              <w:t xml:space="preserve"> </w:t>
            </w:r>
            <w:r>
              <w:rPr>
                <w:rFonts w:ascii="Times New Roman"/>
                <w:sz w:val="16"/>
              </w:rPr>
              <w:t>Poly-</w:t>
            </w:r>
            <w:r>
              <w:rPr>
                <w:rFonts w:ascii="Times New Roman"/>
                <w:w w:val="99"/>
                <w:sz w:val="16"/>
              </w:rPr>
              <w:t xml:space="preserve"> </w:t>
            </w:r>
            <w:r>
              <w:rPr>
                <w:rFonts w:ascii="Times New Roman"/>
                <w:sz w:val="16"/>
              </w:rPr>
              <w:t>gon,</w:t>
            </w:r>
            <w:r>
              <w:rPr>
                <w:rFonts w:ascii="Times New Roman"/>
                <w:spacing w:val="-7"/>
                <w:sz w:val="16"/>
              </w:rPr>
              <w:t xml:space="preserve"> </w:t>
            </w:r>
            <w:r>
              <w:rPr>
                <w:rFonts w:ascii="Times New Roman"/>
                <w:sz w:val="16"/>
              </w:rPr>
              <w:t>Surface,</w:t>
            </w:r>
            <w:r>
              <w:rPr>
                <w:rFonts w:ascii="Times New Roman"/>
                <w:spacing w:val="-7"/>
                <w:sz w:val="16"/>
              </w:rPr>
              <w:t xml:space="preserve"> </w:t>
            </w:r>
            <w:r>
              <w:rPr>
                <w:rFonts w:ascii="Times New Roman"/>
                <w:sz w:val="16"/>
              </w:rPr>
              <w:t>gml:boundedBy,</w:t>
            </w:r>
            <w:r>
              <w:rPr>
                <w:rFonts w:ascii="Times New Roman"/>
                <w:spacing w:val="-7"/>
                <w:sz w:val="16"/>
              </w:rPr>
              <w:t xml:space="preserve"> </w:t>
            </w:r>
            <w:r>
              <w:rPr>
                <w:rFonts w:ascii="Times New Roman"/>
                <w:sz w:val="16"/>
              </w:rPr>
              <w:t>imember,</w:t>
            </w:r>
            <w:r>
              <w:rPr>
                <w:rFonts w:ascii="Times New Roman"/>
                <w:spacing w:val="-7"/>
                <w:sz w:val="16"/>
              </w:rPr>
              <w:t xml:space="preserve"> </w:t>
            </w:r>
            <w:r>
              <w:rPr>
                <w:rFonts w:ascii="Times New Roman"/>
                <w:sz w:val="16"/>
              </w:rPr>
              <w:t>member</w:t>
            </w:r>
          </w:p>
        </w:tc>
      </w:tr>
      <w:tr w:rsidR="008A4EB6" w14:paraId="6EE33D2D" w14:textId="77777777" w:rsidTr="0002495B">
        <w:trPr>
          <w:trHeight w:hRule="exact" w:val="317"/>
        </w:trPr>
        <w:tc>
          <w:tcPr>
            <w:tcW w:w="1031" w:type="dxa"/>
            <w:vMerge w:val="restart"/>
            <w:tcBorders>
              <w:top w:val="single" w:sz="4" w:space="0" w:color="000000"/>
              <w:left w:val="single" w:sz="4" w:space="0" w:color="000000"/>
              <w:right w:val="single" w:sz="4" w:space="0" w:color="000000"/>
            </w:tcBorders>
          </w:tcPr>
          <w:p w14:paraId="5E473871" w14:textId="77777777" w:rsidR="008A4EB6" w:rsidRDefault="008A4EB6" w:rsidP="0002495B">
            <w:pPr>
              <w:pStyle w:val="TableParagraph"/>
              <w:keepNext/>
              <w:keepLines/>
              <w:spacing w:before="22"/>
              <w:ind w:left="40"/>
              <w:rPr>
                <w:rFonts w:ascii="Times New Roman" w:eastAsia="Times New Roman" w:hAnsi="Times New Roman" w:cs="Times New Roman"/>
                <w:sz w:val="16"/>
                <w:szCs w:val="16"/>
              </w:rPr>
            </w:pPr>
            <w:r>
              <w:rPr>
                <w:rFonts w:ascii="Times New Roman"/>
                <w:sz w:val="16"/>
              </w:rPr>
              <w:t>Attributes</w:t>
            </w:r>
          </w:p>
        </w:tc>
        <w:tc>
          <w:tcPr>
            <w:tcW w:w="2166" w:type="dxa"/>
            <w:tcBorders>
              <w:top w:val="single" w:sz="4" w:space="0" w:color="000000"/>
              <w:left w:val="single" w:sz="4" w:space="0" w:color="000000"/>
              <w:bottom w:val="single" w:sz="4" w:space="0" w:color="000000"/>
              <w:right w:val="single" w:sz="4" w:space="0" w:color="000000"/>
            </w:tcBorders>
          </w:tcPr>
          <w:p w14:paraId="6D4D3D6F" w14:textId="77777777" w:rsidR="008A4EB6" w:rsidRDefault="008A4EB6" w:rsidP="0002495B">
            <w:pPr>
              <w:pStyle w:val="TableParagraph"/>
              <w:keepNext/>
              <w:keepLines/>
              <w:spacing w:before="61"/>
              <w:ind w:left="77"/>
              <w:rPr>
                <w:rFonts w:ascii="Times New Roman" w:eastAsia="Times New Roman" w:hAnsi="Times New Roman" w:cs="Times New Roman"/>
                <w:sz w:val="16"/>
                <w:szCs w:val="16"/>
              </w:rPr>
            </w:pPr>
            <w:r>
              <w:rPr>
                <w:rFonts w:ascii="Times New Roman"/>
                <w:b/>
                <w:sz w:val="16"/>
              </w:rPr>
              <w:t>QName</w:t>
            </w:r>
          </w:p>
        </w:tc>
        <w:tc>
          <w:tcPr>
            <w:tcW w:w="2116" w:type="dxa"/>
            <w:tcBorders>
              <w:top w:val="single" w:sz="4" w:space="0" w:color="000000"/>
              <w:left w:val="single" w:sz="4" w:space="0" w:color="000000"/>
              <w:bottom w:val="single" w:sz="4" w:space="0" w:color="000000"/>
              <w:right w:val="single" w:sz="4" w:space="0" w:color="000000"/>
            </w:tcBorders>
          </w:tcPr>
          <w:p w14:paraId="473ACB3A" w14:textId="77777777" w:rsidR="008A4EB6" w:rsidRDefault="008A4EB6" w:rsidP="0002495B">
            <w:pPr>
              <w:pStyle w:val="TableParagraph"/>
              <w:keepNext/>
              <w:keepLines/>
              <w:spacing w:before="61"/>
              <w:ind w:left="37"/>
              <w:rPr>
                <w:rFonts w:ascii="Times New Roman" w:eastAsia="Times New Roman" w:hAnsi="Times New Roman" w:cs="Times New Roman"/>
                <w:sz w:val="16"/>
                <w:szCs w:val="16"/>
              </w:rPr>
            </w:pPr>
            <w:r>
              <w:rPr>
                <w:rFonts w:ascii="Times New Roman"/>
                <w:b/>
                <w:spacing w:val="-3"/>
                <w:sz w:val="16"/>
              </w:rPr>
              <w:t>Type</w:t>
            </w:r>
          </w:p>
        </w:tc>
        <w:tc>
          <w:tcPr>
            <w:tcW w:w="4289" w:type="dxa"/>
            <w:tcBorders>
              <w:top w:val="single" w:sz="4" w:space="0" w:color="000000"/>
              <w:left w:val="single" w:sz="4" w:space="0" w:color="000000"/>
              <w:bottom w:val="single" w:sz="4" w:space="0" w:color="000000"/>
              <w:right w:val="single" w:sz="4" w:space="0" w:color="000000"/>
            </w:tcBorders>
          </w:tcPr>
          <w:p w14:paraId="35934C4F" w14:textId="77777777" w:rsidR="008A4EB6" w:rsidRDefault="008A4EB6" w:rsidP="0002495B">
            <w:pPr>
              <w:pStyle w:val="TableParagraph"/>
              <w:keepNext/>
              <w:keepLines/>
              <w:spacing w:before="61"/>
              <w:ind w:left="42"/>
              <w:rPr>
                <w:rFonts w:ascii="Times New Roman" w:eastAsia="Times New Roman" w:hAnsi="Times New Roman" w:cs="Times New Roman"/>
                <w:sz w:val="16"/>
                <w:szCs w:val="16"/>
              </w:rPr>
            </w:pPr>
            <w:r>
              <w:rPr>
                <w:rFonts w:ascii="Times New Roman"/>
                <w:b/>
                <w:sz w:val="16"/>
              </w:rPr>
              <w:t>Use</w:t>
            </w:r>
          </w:p>
        </w:tc>
      </w:tr>
      <w:tr w:rsidR="008A4EB6" w14:paraId="0B33E539" w14:textId="77777777" w:rsidTr="0002495B">
        <w:trPr>
          <w:trHeight w:hRule="exact" w:val="285"/>
        </w:trPr>
        <w:tc>
          <w:tcPr>
            <w:tcW w:w="1031" w:type="dxa"/>
            <w:vMerge/>
            <w:tcBorders>
              <w:left w:val="single" w:sz="4" w:space="0" w:color="000000"/>
              <w:right w:val="single" w:sz="4" w:space="0" w:color="000000"/>
            </w:tcBorders>
          </w:tcPr>
          <w:p w14:paraId="1EAED652" w14:textId="77777777" w:rsidR="008A4EB6" w:rsidRDefault="008A4EB6" w:rsidP="005D41D7"/>
        </w:tc>
        <w:tc>
          <w:tcPr>
            <w:tcW w:w="2166" w:type="dxa"/>
            <w:tcBorders>
              <w:top w:val="single" w:sz="4" w:space="0" w:color="000000"/>
              <w:left w:val="single" w:sz="4" w:space="0" w:color="000000"/>
              <w:bottom w:val="single" w:sz="4" w:space="0" w:color="000000"/>
              <w:right w:val="single" w:sz="4" w:space="0" w:color="000000"/>
            </w:tcBorders>
          </w:tcPr>
          <w:p w14:paraId="3460BBB7" w14:textId="77777777" w:rsidR="008A4EB6" w:rsidRDefault="008A4EB6" w:rsidP="005D41D7">
            <w:pPr>
              <w:pStyle w:val="TableParagraph"/>
              <w:spacing w:before="27"/>
              <w:ind w:left="77"/>
              <w:rPr>
                <w:rFonts w:ascii="Times New Roman" w:eastAsia="Times New Roman" w:hAnsi="Times New Roman" w:cs="Times New Roman"/>
                <w:sz w:val="16"/>
                <w:szCs w:val="16"/>
              </w:rPr>
            </w:pPr>
            <w:r>
              <w:rPr>
                <w:rFonts w:ascii="Times New Roman"/>
                <w:b/>
                <w:sz w:val="16"/>
              </w:rPr>
              <w:t>gml:id</w:t>
            </w:r>
          </w:p>
        </w:tc>
        <w:tc>
          <w:tcPr>
            <w:tcW w:w="2116" w:type="dxa"/>
            <w:tcBorders>
              <w:top w:val="single" w:sz="4" w:space="0" w:color="000000"/>
              <w:left w:val="single" w:sz="4" w:space="0" w:color="000000"/>
              <w:bottom w:val="single" w:sz="4" w:space="0" w:color="000000"/>
              <w:right w:val="single" w:sz="4" w:space="0" w:color="000000"/>
            </w:tcBorders>
          </w:tcPr>
          <w:p w14:paraId="7E0E3098"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ID</w:t>
            </w:r>
          </w:p>
        </w:tc>
        <w:tc>
          <w:tcPr>
            <w:tcW w:w="4289" w:type="dxa"/>
            <w:tcBorders>
              <w:top w:val="single" w:sz="4" w:space="0" w:color="000000"/>
              <w:left w:val="single" w:sz="4" w:space="0" w:color="000000"/>
              <w:bottom w:val="single" w:sz="4" w:space="0" w:color="000000"/>
              <w:right w:val="single" w:sz="4" w:space="0" w:color="000000"/>
            </w:tcBorders>
          </w:tcPr>
          <w:p w14:paraId="016B449D" w14:textId="77777777" w:rsidR="008A4EB6" w:rsidRDefault="008A4EB6" w:rsidP="005D41D7">
            <w:pPr>
              <w:pStyle w:val="TableParagraph"/>
              <w:spacing w:before="32"/>
              <w:ind w:left="42"/>
              <w:rPr>
                <w:rFonts w:ascii="Times New Roman" w:eastAsia="Times New Roman" w:hAnsi="Times New Roman" w:cs="Times New Roman"/>
                <w:sz w:val="16"/>
                <w:szCs w:val="16"/>
              </w:rPr>
            </w:pPr>
            <w:r>
              <w:rPr>
                <w:rFonts w:ascii="Times New Roman"/>
                <w:sz w:val="16"/>
              </w:rPr>
              <w:t>required</w:t>
            </w:r>
          </w:p>
        </w:tc>
      </w:tr>
      <w:tr w:rsidR="008A4EB6" w14:paraId="6DE2590B" w14:textId="77777777" w:rsidTr="0002495B">
        <w:trPr>
          <w:trHeight w:hRule="exact" w:val="820"/>
        </w:trPr>
        <w:tc>
          <w:tcPr>
            <w:tcW w:w="1031" w:type="dxa"/>
            <w:vMerge/>
            <w:tcBorders>
              <w:left w:val="single" w:sz="4" w:space="0" w:color="000000"/>
              <w:bottom w:val="single" w:sz="4" w:space="0" w:color="000000"/>
              <w:right w:val="single" w:sz="4" w:space="0" w:color="000000"/>
            </w:tcBorders>
          </w:tcPr>
          <w:p w14:paraId="60ED794C" w14:textId="77777777" w:rsidR="008A4EB6" w:rsidRDefault="008A4EB6" w:rsidP="005D41D7"/>
        </w:tc>
        <w:tc>
          <w:tcPr>
            <w:tcW w:w="2166" w:type="dxa"/>
            <w:tcBorders>
              <w:top w:val="single" w:sz="4" w:space="0" w:color="000000"/>
              <w:left w:val="single" w:sz="4" w:space="0" w:color="000000"/>
              <w:bottom w:val="single" w:sz="4" w:space="0" w:color="000000"/>
              <w:right w:val="single" w:sz="4" w:space="0" w:color="000000"/>
            </w:tcBorders>
          </w:tcPr>
          <w:p w14:paraId="115349CB" w14:textId="77777777" w:rsidR="008A4EB6" w:rsidRDefault="008A4EB6" w:rsidP="005D41D7"/>
        </w:tc>
        <w:tc>
          <w:tcPr>
            <w:tcW w:w="6405" w:type="dxa"/>
            <w:gridSpan w:val="2"/>
            <w:tcBorders>
              <w:top w:val="single" w:sz="4" w:space="0" w:color="000000"/>
              <w:left w:val="single" w:sz="4" w:space="0" w:color="000000"/>
              <w:bottom w:val="single" w:sz="4" w:space="0" w:color="000000"/>
              <w:right w:val="single" w:sz="4" w:space="0" w:color="000000"/>
            </w:tcBorders>
          </w:tcPr>
          <w:p w14:paraId="43429F34" w14:textId="77777777" w:rsidR="008A4EB6" w:rsidRDefault="008A4EB6" w:rsidP="005D41D7">
            <w:pPr>
              <w:pStyle w:val="TableParagraph"/>
              <w:spacing w:before="45" w:line="254" w:lineRule="auto"/>
              <w:ind w:left="121" w:right="306" w:hanging="84"/>
              <w:rPr>
                <w:rFonts w:ascii="Courier New" w:eastAsia="Courier New" w:hAnsi="Courier New" w:cs="Courier New"/>
                <w:sz w:val="14"/>
                <w:szCs w:val="14"/>
              </w:rPr>
            </w:pPr>
            <w:r>
              <w:rPr>
                <w:rFonts w:ascii="Courier New"/>
                <w:sz w:val="14"/>
              </w:rPr>
              <w:t>The attribute gml:id supports provision of a handle for the XML element representing a GML Object. Its use is mandatory for all GML objects. It is of XML type ID, so is constrained to be unique in the XML document within which it occurs.</w:t>
            </w:r>
          </w:p>
        </w:tc>
      </w:tr>
    </w:tbl>
    <w:p w14:paraId="018F036D" w14:textId="77777777" w:rsidR="00161FDA" w:rsidRPr="00161FDA" w:rsidRDefault="00161FDA" w:rsidP="00161FDA">
      <w:pPr>
        <w:spacing w:before="0" w:after="0"/>
        <w:rPr>
          <w:rFonts w:eastAsia="Courier New"/>
        </w:rPr>
      </w:pPr>
      <w:bookmarkStart w:id="2117" w:name="Complex_Type_IMemberType"/>
      <w:bookmarkStart w:id="2118" w:name="_bookmark15"/>
      <w:bookmarkEnd w:id="2117"/>
      <w:bookmarkEnd w:id="2118"/>
    </w:p>
    <w:p w14:paraId="60C8FB47" w14:textId="77777777" w:rsidR="008A4EB6" w:rsidRDefault="008A4EB6" w:rsidP="00716349">
      <w:pPr>
        <w:pStyle w:val="Annex-Heading3"/>
        <w:rPr>
          <w:rFonts w:ascii="Courier New" w:eastAsia="Courier New" w:hAnsi="Courier New" w:cs="Courier New"/>
          <w:szCs w:val="21"/>
        </w:rPr>
      </w:pPr>
      <w:r>
        <w:t>Complex</w:t>
      </w:r>
      <w:r>
        <w:rPr>
          <w:spacing w:val="-16"/>
        </w:rPr>
        <w:t xml:space="preserve"> </w:t>
      </w:r>
      <w:r>
        <w:rPr>
          <w:spacing w:val="-5"/>
        </w:rPr>
        <w:t>Type</w:t>
      </w:r>
      <w:r>
        <w:rPr>
          <w:spacing w:val="-16"/>
        </w:rPr>
        <w:t xml:space="preserve"> — </w:t>
      </w:r>
      <w:r w:rsidRPr="004C7014">
        <w:t>IMemberType</w:t>
      </w:r>
    </w:p>
    <w:tbl>
      <w:tblPr>
        <w:tblW w:w="0" w:type="auto"/>
        <w:tblInd w:w="258" w:type="dxa"/>
        <w:tblLayout w:type="fixed"/>
        <w:tblCellMar>
          <w:left w:w="0" w:type="dxa"/>
          <w:right w:w="0" w:type="dxa"/>
        </w:tblCellMar>
        <w:tblLook w:val="01E0" w:firstRow="1" w:lastRow="1" w:firstColumn="1" w:lastColumn="1" w:noHBand="0" w:noVBand="0"/>
      </w:tblPr>
      <w:tblGrid>
        <w:gridCol w:w="1031"/>
        <w:gridCol w:w="2166"/>
        <w:gridCol w:w="2116"/>
        <w:gridCol w:w="2832"/>
        <w:gridCol w:w="702"/>
        <w:gridCol w:w="755"/>
      </w:tblGrid>
      <w:tr w:rsidR="008A4EB6" w14:paraId="708AB7DE" w14:textId="77777777" w:rsidTr="005D41D7">
        <w:trPr>
          <w:trHeight w:hRule="exact" w:val="280"/>
        </w:trPr>
        <w:tc>
          <w:tcPr>
            <w:tcW w:w="1031" w:type="dxa"/>
            <w:tcBorders>
              <w:top w:val="single" w:sz="4" w:space="0" w:color="000000"/>
              <w:left w:val="single" w:sz="4" w:space="0" w:color="000000"/>
              <w:bottom w:val="single" w:sz="4" w:space="0" w:color="000000"/>
              <w:right w:val="single" w:sz="4" w:space="0" w:color="000000"/>
            </w:tcBorders>
          </w:tcPr>
          <w:p w14:paraId="195CB241" w14:textId="77777777" w:rsidR="008A4EB6" w:rsidRDefault="008A4EB6" w:rsidP="005D41D7">
            <w:pPr>
              <w:pStyle w:val="TableParagraph"/>
              <w:spacing w:before="25"/>
              <w:ind w:left="40"/>
              <w:rPr>
                <w:rFonts w:ascii="Times New Roman" w:eastAsia="Times New Roman" w:hAnsi="Times New Roman" w:cs="Times New Roman"/>
                <w:sz w:val="16"/>
                <w:szCs w:val="16"/>
              </w:rPr>
            </w:pPr>
            <w:r>
              <w:rPr>
                <w:rFonts w:ascii="Times New Roman"/>
                <w:sz w:val="16"/>
              </w:rPr>
              <w:t>Namespace</w:t>
            </w:r>
          </w:p>
        </w:tc>
        <w:tc>
          <w:tcPr>
            <w:tcW w:w="8571" w:type="dxa"/>
            <w:gridSpan w:val="5"/>
            <w:tcBorders>
              <w:top w:val="single" w:sz="4" w:space="0" w:color="000000"/>
              <w:left w:val="single" w:sz="4" w:space="0" w:color="000000"/>
              <w:bottom w:val="single" w:sz="4" w:space="0" w:color="000000"/>
              <w:right w:val="single" w:sz="4" w:space="0" w:color="000000"/>
            </w:tcBorders>
          </w:tcPr>
          <w:p w14:paraId="142F2AD4" w14:textId="0CAFAD2D" w:rsidR="008A4EB6" w:rsidRDefault="00000000" w:rsidP="005D41D7">
            <w:pPr>
              <w:pStyle w:val="TableParagraph"/>
              <w:spacing w:before="25"/>
              <w:ind w:left="37"/>
              <w:rPr>
                <w:rFonts w:ascii="Times New Roman" w:eastAsia="Times New Roman" w:hAnsi="Times New Roman" w:cs="Times New Roman"/>
                <w:sz w:val="16"/>
                <w:szCs w:val="16"/>
              </w:rPr>
            </w:pPr>
            <w:hyperlink r:id="rId76">
              <w:r w:rsidR="008A4EB6">
                <w:rPr>
                  <w:rFonts w:ascii="Times New Roman"/>
                  <w:sz w:val="16"/>
                </w:rPr>
                <w:t>http://www.iho.int/</w:t>
              </w:r>
              <w:r w:rsidR="00A31A5F">
                <w:rPr>
                  <w:rFonts w:ascii="Times New Roman"/>
                  <w:sz w:val="16"/>
                </w:rPr>
                <w:t>S129</w:t>
              </w:r>
              <w:r w:rsidR="008A4EB6">
                <w:rPr>
                  <w:rFonts w:ascii="Times New Roman"/>
                  <w:sz w:val="16"/>
                </w:rPr>
                <w:t>/gml/cs0/0.1</w:t>
              </w:r>
            </w:hyperlink>
          </w:p>
        </w:tc>
      </w:tr>
      <w:tr w:rsidR="008A4EB6" w14:paraId="150338D6" w14:textId="77777777" w:rsidTr="005D41D7">
        <w:trPr>
          <w:trHeight w:hRule="exact" w:val="287"/>
        </w:trPr>
        <w:tc>
          <w:tcPr>
            <w:tcW w:w="1031" w:type="dxa"/>
            <w:tcBorders>
              <w:top w:val="single" w:sz="4" w:space="0" w:color="000000"/>
              <w:left w:val="single" w:sz="4" w:space="0" w:color="000000"/>
              <w:bottom w:val="single" w:sz="4" w:space="0" w:color="000000"/>
              <w:right w:val="single" w:sz="4" w:space="0" w:color="000000"/>
            </w:tcBorders>
          </w:tcPr>
          <w:p w14:paraId="14BCA9FA"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Annotations</w:t>
            </w:r>
          </w:p>
        </w:tc>
        <w:tc>
          <w:tcPr>
            <w:tcW w:w="8571" w:type="dxa"/>
            <w:gridSpan w:val="5"/>
            <w:tcBorders>
              <w:top w:val="single" w:sz="4" w:space="0" w:color="000000"/>
              <w:left w:val="single" w:sz="4" w:space="0" w:color="000000"/>
              <w:bottom w:val="single" w:sz="4" w:space="0" w:color="000000"/>
              <w:right w:val="single" w:sz="4" w:space="0" w:color="000000"/>
            </w:tcBorders>
          </w:tcPr>
          <w:p w14:paraId="24D185B5" w14:textId="77777777" w:rsidR="008A4EB6" w:rsidRDefault="008A4EB6" w:rsidP="005D41D7">
            <w:pPr>
              <w:pStyle w:val="TableParagraph"/>
              <w:spacing w:before="43"/>
              <w:ind w:left="37"/>
              <w:rPr>
                <w:rFonts w:ascii="Courier New" w:eastAsia="Courier New" w:hAnsi="Courier New" w:cs="Courier New"/>
                <w:sz w:val="14"/>
                <w:szCs w:val="14"/>
              </w:rPr>
            </w:pPr>
            <w:r>
              <w:rPr>
                <w:rFonts w:ascii="Courier New"/>
                <w:sz w:val="14"/>
              </w:rPr>
              <w:t>dataset member S-100 information types</w:t>
            </w:r>
          </w:p>
        </w:tc>
      </w:tr>
      <w:tr w:rsidR="008A4EB6" w14:paraId="571FFA57" w14:textId="77777777" w:rsidTr="005D41D7">
        <w:trPr>
          <w:trHeight w:hRule="exact" w:val="5693"/>
        </w:trPr>
        <w:tc>
          <w:tcPr>
            <w:tcW w:w="1031" w:type="dxa"/>
            <w:tcBorders>
              <w:top w:val="single" w:sz="4" w:space="0" w:color="000000"/>
              <w:left w:val="single" w:sz="4" w:space="0" w:color="000000"/>
              <w:bottom w:val="single" w:sz="4" w:space="0" w:color="000000"/>
              <w:right w:val="single" w:sz="4" w:space="0" w:color="000000"/>
            </w:tcBorders>
          </w:tcPr>
          <w:p w14:paraId="37A8398B"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Diagram</w:t>
            </w:r>
          </w:p>
        </w:tc>
        <w:tc>
          <w:tcPr>
            <w:tcW w:w="8571" w:type="dxa"/>
            <w:gridSpan w:val="5"/>
            <w:tcBorders>
              <w:top w:val="single" w:sz="4" w:space="0" w:color="000000"/>
              <w:left w:val="single" w:sz="4" w:space="0" w:color="000000"/>
              <w:bottom w:val="single" w:sz="4" w:space="0" w:color="000000"/>
              <w:right w:val="single" w:sz="4" w:space="0" w:color="000000"/>
            </w:tcBorders>
          </w:tcPr>
          <w:p w14:paraId="4BB44E21" w14:textId="77777777" w:rsidR="008A4EB6" w:rsidRDefault="008A4EB6" w:rsidP="005D41D7">
            <w:pPr>
              <w:pStyle w:val="TableParagraph"/>
              <w:spacing w:before="4"/>
              <w:rPr>
                <w:rFonts w:ascii="Courier New" w:eastAsia="Courier New" w:hAnsi="Courier New" w:cs="Courier New"/>
                <w:b/>
                <w:bCs/>
                <w:sz w:val="5"/>
                <w:szCs w:val="5"/>
              </w:rPr>
            </w:pPr>
          </w:p>
          <w:p w14:paraId="5F263083" w14:textId="77777777" w:rsidR="008A4EB6" w:rsidRDefault="008A4EB6" w:rsidP="005D41D7">
            <w:pPr>
              <w:pStyle w:val="TableParagraph"/>
              <w:spacing w:line="200" w:lineRule="atLeast"/>
              <w:ind w:left="37"/>
              <w:rPr>
                <w:rFonts w:ascii="Courier New" w:eastAsia="Courier New" w:hAnsi="Courier New" w:cs="Courier New"/>
                <w:sz w:val="20"/>
                <w:szCs w:val="20"/>
              </w:rPr>
            </w:pPr>
            <w:r>
              <w:rPr>
                <w:rFonts w:ascii="Courier New" w:eastAsia="Courier New" w:hAnsi="Courier New" w:cs="Courier New"/>
                <w:noProof/>
                <w:sz w:val="20"/>
                <w:szCs w:val="20"/>
                <w:lang w:eastAsia="ko-KR"/>
              </w:rPr>
              <w:drawing>
                <wp:inline distT="0" distB="0" distL="0" distR="0" wp14:anchorId="6AD7FE51" wp14:editId="7B446B59">
                  <wp:extent cx="4407128" cy="3478244"/>
                  <wp:effectExtent l="0" t="0" r="0" b="0"/>
                  <wp:docPr id="21"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2.png"/>
                          <pic:cNvPicPr/>
                        </pic:nvPicPr>
                        <pic:blipFill>
                          <a:blip r:embed="rId77" cstate="print"/>
                          <a:stretch>
                            <a:fillRect/>
                          </a:stretch>
                        </pic:blipFill>
                        <pic:spPr>
                          <a:xfrm>
                            <a:off x="0" y="0"/>
                            <a:ext cx="4407128" cy="3478244"/>
                          </a:xfrm>
                          <a:prstGeom prst="rect">
                            <a:avLst/>
                          </a:prstGeom>
                        </pic:spPr>
                      </pic:pic>
                    </a:graphicData>
                  </a:graphic>
                </wp:inline>
              </w:drawing>
            </w:r>
          </w:p>
        </w:tc>
      </w:tr>
      <w:tr w:rsidR="008A4EB6" w14:paraId="3DB71D1A" w14:textId="77777777" w:rsidTr="005D41D7">
        <w:trPr>
          <w:trHeight w:hRule="exact" w:val="280"/>
        </w:trPr>
        <w:tc>
          <w:tcPr>
            <w:tcW w:w="1031" w:type="dxa"/>
            <w:tcBorders>
              <w:top w:val="single" w:sz="4" w:space="0" w:color="000000"/>
              <w:left w:val="single" w:sz="4" w:space="0" w:color="000000"/>
              <w:bottom w:val="single" w:sz="4" w:space="0" w:color="000000"/>
              <w:right w:val="single" w:sz="4" w:space="0" w:color="000000"/>
            </w:tcBorders>
          </w:tcPr>
          <w:p w14:paraId="00D3B2E7" w14:textId="77777777" w:rsidR="008A4EB6" w:rsidRDefault="008A4EB6" w:rsidP="005D41D7">
            <w:pPr>
              <w:pStyle w:val="TableParagraph"/>
              <w:spacing w:before="25"/>
              <w:ind w:left="40"/>
              <w:rPr>
                <w:rFonts w:ascii="Times New Roman" w:eastAsia="Times New Roman" w:hAnsi="Times New Roman" w:cs="Times New Roman"/>
                <w:sz w:val="16"/>
                <w:szCs w:val="16"/>
              </w:rPr>
            </w:pPr>
            <w:r>
              <w:rPr>
                <w:rFonts w:ascii="Times New Roman"/>
                <w:spacing w:val="-3"/>
                <w:sz w:val="16"/>
              </w:rPr>
              <w:t>Type</w:t>
            </w:r>
          </w:p>
        </w:tc>
        <w:tc>
          <w:tcPr>
            <w:tcW w:w="8571" w:type="dxa"/>
            <w:gridSpan w:val="5"/>
            <w:tcBorders>
              <w:top w:val="single" w:sz="4" w:space="0" w:color="000000"/>
              <w:left w:val="single" w:sz="4" w:space="0" w:color="000000"/>
              <w:bottom w:val="single" w:sz="4" w:space="0" w:color="000000"/>
              <w:right w:val="single" w:sz="4" w:space="0" w:color="000000"/>
            </w:tcBorders>
          </w:tcPr>
          <w:p w14:paraId="5482EC7B" w14:textId="77777777" w:rsidR="008A4EB6" w:rsidRDefault="008A4EB6" w:rsidP="005D41D7">
            <w:pPr>
              <w:pStyle w:val="TableParagraph"/>
              <w:spacing w:before="25"/>
              <w:ind w:left="37"/>
              <w:rPr>
                <w:rFonts w:ascii="Times New Roman" w:eastAsia="Times New Roman" w:hAnsi="Times New Roman" w:cs="Times New Roman"/>
                <w:sz w:val="16"/>
                <w:szCs w:val="16"/>
              </w:rPr>
            </w:pPr>
            <w:r>
              <w:rPr>
                <w:rFonts w:ascii="Times New Roman"/>
                <w:sz w:val="16"/>
              </w:rPr>
              <w:t>extension</w:t>
            </w:r>
            <w:r>
              <w:rPr>
                <w:rFonts w:ascii="Times New Roman"/>
                <w:spacing w:val="-14"/>
                <w:sz w:val="16"/>
              </w:rPr>
              <w:t xml:space="preserve"> </w:t>
            </w:r>
            <w:r>
              <w:rPr>
                <w:rFonts w:ascii="Times New Roman"/>
                <w:sz w:val="16"/>
              </w:rPr>
              <w:t>of</w:t>
            </w:r>
            <w:r>
              <w:rPr>
                <w:rFonts w:ascii="Times New Roman"/>
                <w:spacing w:val="-14"/>
                <w:sz w:val="16"/>
              </w:rPr>
              <w:t xml:space="preserve"> </w:t>
            </w:r>
            <w:r>
              <w:rPr>
                <w:rFonts w:ascii="Times New Roman"/>
                <w:sz w:val="16"/>
              </w:rPr>
              <w:t>gml:AbstractFeatureMemberType</w:t>
            </w:r>
          </w:p>
        </w:tc>
      </w:tr>
      <w:tr w:rsidR="008A4EB6" w14:paraId="3957FDD4" w14:textId="77777777" w:rsidTr="005D41D7">
        <w:trPr>
          <w:trHeight w:hRule="exact" w:val="637"/>
        </w:trPr>
        <w:tc>
          <w:tcPr>
            <w:tcW w:w="1031" w:type="dxa"/>
            <w:tcBorders>
              <w:top w:val="single" w:sz="4" w:space="0" w:color="000000"/>
              <w:left w:val="single" w:sz="4" w:space="0" w:color="000000"/>
              <w:bottom w:val="single" w:sz="4" w:space="0" w:color="000000"/>
              <w:right w:val="single" w:sz="4" w:space="0" w:color="000000"/>
            </w:tcBorders>
          </w:tcPr>
          <w:p w14:paraId="34E43B66" w14:textId="77777777" w:rsidR="008A4EB6" w:rsidRDefault="008A4EB6" w:rsidP="005D41D7">
            <w:pPr>
              <w:pStyle w:val="TableParagraph"/>
              <w:spacing w:before="27" w:line="250" w:lineRule="auto"/>
              <w:ind w:left="40" w:right="195"/>
              <w:rPr>
                <w:rFonts w:ascii="Times New Roman" w:eastAsia="Times New Roman" w:hAnsi="Times New Roman" w:cs="Times New Roman"/>
                <w:sz w:val="16"/>
                <w:szCs w:val="16"/>
              </w:rPr>
            </w:pPr>
            <w:r>
              <w:rPr>
                <w:rFonts w:ascii="Times New Roman"/>
                <w:spacing w:val="-3"/>
                <w:sz w:val="16"/>
              </w:rPr>
              <w:t>Type</w:t>
            </w:r>
            <w:r>
              <w:rPr>
                <w:rFonts w:ascii="Times New Roman"/>
                <w:spacing w:val="-4"/>
                <w:sz w:val="16"/>
              </w:rPr>
              <w:t xml:space="preserve"> </w:t>
            </w:r>
            <w:r>
              <w:rPr>
                <w:rFonts w:ascii="Times New Roman"/>
                <w:sz w:val="16"/>
              </w:rPr>
              <w:t>hierar-</w:t>
            </w:r>
            <w:r>
              <w:rPr>
                <w:rFonts w:ascii="Times New Roman"/>
                <w:spacing w:val="20"/>
                <w:sz w:val="16"/>
              </w:rPr>
              <w:t xml:space="preserve"> </w:t>
            </w:r>
            <w:r>
              <w:rPr>
                <w:rFonts w:ascii="Times New Roman"/>
                <w:sz w:val="16"/>
              </w:rPr>
              <w:t>chy</w:t>
            </w:r>
          </w:p>
        </w:tc>
        <w:tc>
          <w:tcPr>
            <w:tcW w:w="8571" w:type="dxa"/>
            <w:gridSpan w:val="5"/>
            <w:tcBorders>
              <w:top w:val="single" w:sz="4" w:space="0" w:color="000000"/>
              <w:left w:val="single" w:sz="4" w:space="0" w:color="000000"/>
              <w:bottom w:val="single" w:sz="4" w:space="0" w:color="000000"/>
              <w:right w:val="single" w:sz="4" w:space="0" w:color="000000"/>
            </w:tcBorders>
          </w:tcPr>
          <w:p w14:paraId="32C78070" w14:textId="77777777" w:rsidR="008A4EB6" w:rsidRDefault="008A4EB6" w:rsidP="000148EB">
            <w:pPr>
              <w:pStyle w:val="ListParagraph"/>
              <w:widowControl w:val="0"/>
              <w:numPr>
                <w:ilvl w:val="0"/>
                <w:numId w:val="66"/>
              </w:numPr>
              <w:tabs>
                <w:tab w:val="left" w:pos="198"/>
                <w:tab w:val="num" w:pos="360"/>
              </w:tabs>
              <w:spacing w:before="27" w:after="0" w:line="240" w:lineRule="auto"/>
              <w:jc w:val="left"/>
              <w:rPr>
                <w:rFonts w:ascii="Times New Roman" w:eastAsia="Times New Roman" w:hAnsi="Times New Roman"/>
                <w:sz w:val="16"/>
                <w:szCs w:val="16"/>
              </w:rPr>
            </w:pPr>
            <w:r>
              <w:rPr>
                <w:rFonts w:ascii="Times New Roman"/>
                <w:sz w:val="16"/>
              </w:rPr>
              <w:t>gml:AbstractFeatureMemberType</w:t>
            </w:r>
          </w:p>
          <w:p w14:paraId="2A970DFF" w14:textId="77777777" w:rsidR="008A4EB6" w:rsidRDefault="008A4EB6" w:rsidP="005D41D7">
            <w:pPr>
              <w:pStyle w:val="TableParagraph"/>
              <w:spacing w:before="9"/>
              <w:rPr>
                <w:rFonts w:ascii="Courier New" w:eastAsia="Courier New" w:hAnsi="Courier New" w:cs="Courier New"/>
                <w:b/>
                <w:bCs/>
                <w:sz w:val="14"/>
                <w:szCs w:val="14"/>
              </w:rPr>
            </w:pPr>
          </w:p>
          <w:p w14:paraId="0000CA28" w14:textId="77777777" w:rsidR="008A4EB6" w:rsidRDefault="00000000" w:rsidP="000148EB">
            <w:pPr>
              <w:pStyle w:val="ListParagraph"/>
              <w:widowControl w:val="0"/>
              <w:numPr>
                <w:ilvl w:val="1"/>
                <w:numId w:val="66"/>
              </w:numPr>
              <w:tabs>
                <w:tab w:val="left" w:pos="358"/>
              </w:tabs>
              <w:spacing w:before="0" w:after="0" w:line="240" w:lineRule="auto"/>
              <w:jc w:val="left"/>
              <w:rPr>
                <w:rFonts w:ascii="Times New Roman" w:eastAsia="Times New Roman" w:hAnsi="Times New Roman"/>
                <w:sz w:val="16"/>
                <w:szCs w:val="16"/>
              </w:rPr>
            </w:pPr>
            <w:hyperlink w:anchor="_bookmark15" w:history="1">
              <w:r w:rsidR="008A4EB6">
                <w:rPr>
                  <w:rFonts w:ascii="Times New Roman"/>
                  <w:sz w:val="16"/>
                </w:rPr>
                <w:t>IMemberType</w:t>
              </w:r>
            </w:hyperlink>
          </w:p>
        </w:tc>
      </w:tr>
      <w:tr w:rsidR="008A4EB6" w14:paraId="0C015BE7" w14:textId="77777777" w:rsidTr="005D41D7">
        <w:trPr>
          <w:trHeight w:hRule="exact" w:val="364"/>
        </w:trPr>
        <w:tc>
          <w:tcPr>
            <w:tcW w:w="1031" w:type="dxa"/>
            <w:tcBorders>
              <w:top w:val="single" w:sz="4" w:space="0" w:color="000000"/>
              <w:left w:val="single" w:sz="4" w:space="0" w:color="000000"/>
              <w:bottom w:val="single" w:sz="4" w:space="0" w:color="000000"/>
              <w:right w:val="single" w:sz="4" w:space="0" w:color="000000"/>
            </w:tcBorders>
          </w:tcPr>
          <w:p w14:paraId="7FB188AD" w14:textId="77777777" w:rsidR="008A4EB6" w:rsidRDefault="008A4EB6" w:rsidP="005D41D7">
            <w:pPr>
              <w:pStyle w:val="TableParagraph"/>
              <w:spacing w:before="25"/>
              <w:ind w:left="40"/>
              <w:rPr>
                <w:rFonts w:ascii="Times New Roman" w:eastAsia="Times New Roman" w:hAnsi="Times New Roman" w:cs="Times New Roman"/>
                <w:sz w:val="16"/>
                <w:szCs w:val="16"/>
              </w:rPr>
            </w:pPr>
            <w:r>
              <w:rPr>
                <w:rFonts w:ascii="Times New Roman"/>
                <w:sz w:val="16"/>
              </w:rPr>
              <w:t>Used</w:t>
            </w:r>
            <w:r>
              <w:rPr>
                <w:rFonts w:ascii="Times New Roman"/>
                <w:spacing w:val="-4"/>
                <w:sz w:val="16"/>
              </w:rPr>
              <w:t xml:space="preserve"> </w:t>
            </w:r>
            <w:r>
              <w:rPr>
                <w:rFonts w:ascii="Times New Roman"/>
                <w:sz w:val="16"/>
              </w:rPr>
              <w:t>by</w:t>
            </w:r>
          </w:p>
        </w:tc>
        <w:tc>
          <w:tcPr>
            <w:tcW w:w="8571" w:type="dxa"/>
            <w:gridSpan w:val="5"/>
            <w:tcBorders>
              <w:top w:val="single" w:sz="4" w:space="0" w:color="000000"/>
              <w:left w:val="single" w:sz="4" w:space="0" w:color="000000"/>
              <w:bottom w:val="single" w:sz="4" w:space="0" w:color="000000"/>
              <w:right w:val="single" w:sz="4" w:space="0" w:color="000000"/>
            </w:tcBorders>
          </w:tcPr>
          <w:p w14:paraId="58D55A98" w14:textId="77777777" w:rsidR="008A4EB6" w:rsidRDefault="008A4EB6" w:rsidP="005D41D7">
            <w:pPr>
              <w:pStyle w:val="TableParagraph"/>
              <w:tabs>
                <w:tab w:val="left" w:pos="1773"/>
              </w:tabs>
              <w:spacing w:before="65"/>
              <w:ind w:left="77"/>
              <w:rPr>
                <w:rFonts w:ascii="Times New Roman" w:eastAsia="Times New Roman" w:hAnsi="Times New Roman" w:cs="Times New Roman"/>
                <w:sz w:val="16"/>
                <w:szCs w:val="16"/>
              </w:rPr>
            </w:pPr>
            <w:r>
              <w:rPr>
                <w:rFonts w:ascii="Times New Roman"/>
                <w:w w:val="95"/>
                <w:sz w:val="16"/>
              </w:rPr>
              <w:t>Element</w:t>
            </w:r>
            <w:r>
              <w:rPr>
                <w:rFonts w:ascii="Times New Roman"/>
                <w:w w:val="95"/>
                <w:sz w:val="16"/>
              </w:rPr>
              <w:tab/>
            </w:r>
            <w:r>
              <w:rPr>
                <w:rFonts w:ascii="Times New Roman"/>
                <w:sz w:val="16"/>
              </w:rPr>
              <w:t>DatasetType/imember</w:t>
            </w:r>
          </w:p>
        </w:tc>
      </w:tr>
      <w:tr w:rsidR="008A4EB6" w14:paraId="49A18AD2" w14:textId="77777777" w:rsidTr="005D41D7">
        <w:trPr>
          <w:trHeight w:hRule="exact" w:val="277"/>
        </w:trPr>
        <w:tc>
          <w:tcPr>
            <w:tcW w:w="1031" w:type="dxa"/>
            <w:tcBorders>
              <w:top w:val="single" w:sz="4" w:space="0" w:color="000000"/>
              <w:left w:val="single" w:sz="4" w:space="0" w:color="000000"/>
              <w:bottom w:val="single" w:sz="4" w:space="0" w:color="000000"/>
              <w:right w:val="single" w:sz="4" w:space="0" w:color="000000"/>
            </w:tcBorders>
          </w:tcPr>
          <w:p w14:paraId="2B2F68DD"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Model</w:t>
            </w:r>
          </w:p>
        </w:tc>
        <w:tc>
          <w:tcPr>
            <w:tcW w:w="8571" w:type="dxa"/>
            <w:gridSpan w:val="5"/>
            <w:tcBorders>
              <w:top w:val="single" w:sz="4" w:space="0" w:color="000000"/>
              <w:left w:val="single" w:sz="4" w:space="0" w:color="000000"/>
              <w:bottom w:val="single" w:sz="4" w:space="0" w:color="000000"/>
              <w:right w:val="single" w:sz="4" w:space="0" w:color="000000"/>
            </w:tcBorders>
          </w:tcPr>
          <w:p w14:paraId="54D6A5C0" w14:textId="77777777" w:rsidR="008A4EB6" w:rsidRDefault="008A4EB6" w:rsidP="005D41D7">
            <w:pPr>
              <w:pStyle w:val="TableParagraph"/>
              <w:spacing w:before="22"/>
              <w:ind w:left="37"/>
              <w:rPr>
                <w:rFonts w:ascii="Times New Roman" w:eastAsia="Times New Roman" w:hAnsi="Times New Roman" w:cs="Times New Roman"/>
                <w:sz w:val="16"/>
                <w:szCs w:val="16"/>
              </w:rPr>
            </w:pPr>
            <w:r>
              <w:rPr>
                <w:rFonts w:ascii="Times New Roman"/>
                <w:sz w:val="16"/>
              </w:rPr>
              <w:t>InformationType</w:t>
            </w:r>
          </w:p>
        </w:tc>
      </w:tr>
      <w:tr w:rsidR="008A4EB6" w14:paraId="41CBE6F0" w14:textId="77777777" w:rsidTr="005D41D7">
        <w:trPr>
          <w:trHeight w:hRule="exact" w:val="287"/>
        </w:trPr>
        <w:tc>
          <w:tcPr>
            <w:tcW w:w="1031" w:type="dxa"/>
            <w:tcBorders>
              <w:top w:val="single" w:sz="4" w:space="0" w:color="000000"/>
              <w:left w:val="single" w:sz="4" w:space="0" w:color="000000"/>
              <w:bottom w:val="single" w:sz="4" w:space="0" w:color="000000"/>
              <w:right w:val="single" w:sz="4" w:space="0" w:color="000000"/>
            </w:tcBorders>
          </w:tcPr>
          <w:p w14:paraId="55576C7C"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Children</w:t>
            </w:r>
          </w:p>
        </w:tc>
        <w:tc>
          <w:tcPr>
            <w:tcW w:w="8571" w:type="dxa"/>
            <w:gridSpan w:val="5"/>
            <w:tcBorders>
              <w:top w:val="single" w:sz="4" w:space="0" w:color="000000"/>
              <w:left w:val="single" w:sz="4" w:space="0" w:color="000000"/>
              <w:bottom w:val="single" w:sz="4" w:space="0" w:color="000000"/>
              <w:right w:val="single" w:sz="4" w:space="0" w:color="000000"/>
            </w:tcBorders>
          </w:tcPr>
          <w:p w14:paraId="15E9B4DB"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InformationType</w:t>
            </w:r>
          </w:p>
        </w:tc>
      </w:tr>
      <w:tr w:rsidR="008A4EB6" w14:paraId="6C5D284B" w14:textId="77777777" w:rsidTr="00661F2F">
        <w:trPr>
          <w:trHeight w:hRule="exact" w:val="317"/>
        </w:trPr>
        <w:tc>
          <w:tcPr>
            <w:tcW w:w="1031" w:type="dxa"/>
            <w:vMerge w:val="restart"/>
            <w:tcBorders>
              <w:top w:val="single" w:sz="4" w:space="0" w:color="000000"/>
              <w:left w:val="single" w:sz="4" w:space="0" w:color="000000"/>
              <w:right w:val="single" w:sz="4" w:space="0" w:color="000000"/>
            </w:tcBorders>
          </w:tcPr>
          <w:p w14:paraId="46675390"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Attributes</w:t>
            </w:r>
          </w:p>
        </w:tc>
        <w:tc>
          <w:tcPr>
            <w:tcW w:w="2166" w:type="dxa"/>
            <w:tcBorders>
              <w:top w:val="single" w:sz="4" w:space="0" w:color="000000"/>
              <w:left w:val="single" w:sz="4" w:space="0" w:color="000000"/>
              <w:bottom w:val="single" w:sz="4" w:space="0" w:color="000000"/>
              <w:right w:val="single" w:sz="4" w:space="0" w:color="000000"/>
            </w:tcBorders>
          </w:tcPr>
          <w:p w14:paraId="04FD9501" w14:textId="77777777" w:rsidR="008A4EB6" w:rsidRDefault="008A4EB6" w:rsidP="005D41D7">
            <w:pPr>
              <w:pStyle w:val="TableParagraph"/>
              <w:spacing w:before="61"/>
              <w:ind w:left="77"/>
              <w:rPr>
                <w:rFonts w:ascii="Times New Roman" w:eastAsia="Times New Roman" w:hAnsi="Times New Roman" w:cs="Times New Roman"/>
                <w:sz w:val="16"/>
                <w:szCs w:val="16"/>
              </w:rPr>
            </w:pPr>
            <w:r>
              <w:rPr>
                <w:rFonts w:ascii="Times New Roman"/>
                <w:b/>
                <w:sz w:val="16"/>
              </w:rPr>
              <w:t>QName</w:t>
            </w:r>
          </w:p>
        </w:tc>
        <w:tc>
          <w:tcPr>
            <w:tcW w:w="2116" w:type="dxa"/>
            <w:tcBorders>
              <w:top w:val="single" w:sz="4" w:space="0" w:color="000000"/>
              <w:left w:val="single" w:sz="4" w:space="0" w:color="000000"/>
              <w:bottom w:val="single" w:sz="4" w:space="0" w:color="000000"/>
              <w:right w:val="single" w:sz="4" w:space="0" w:color="000000"/>
            </w:tcBorders>
          </w:tcPr>
          <w:p w14:paraId="0F4A0B1A" w14:textId="77777777" w:rsidR="008A4EB6" w:rsidRDefault="008A4EB6" w:rsidP="005D41D7">
            <w:pPr>
              <w:pStyle w:val="TableParagraph"/>
              <w:spacing w:before="61"/>
              <w:ind w:left="37"/>
              <w:rPr>
                <w:rFonts w:ascii="Times New Roman" w:eastAsia="Times New Roman" w:hAnsi="Times New Roman" w:cs="Times New Roman"/>
                <w:sz w:val="16"/>
                <w:szCs w:val="16"/>
              </w:rPr>
            </w:pPr>
            <w:r>
              <w:rPr>
                <w:rFonts w:ascii="Times New Roman"/>
                <w:b/>
                <w:spacing w:val="-3"/>
                <w:sz w:val="16"/>
              </w:rPr>
              <w:t>Type</w:t>
            </w:r>
          </w:p>
        </w:tc>
        <w:tc>
          <w:tcPr>
            <w:tcW w:w="2832" w:type="dxa"/>
            <w:tcBorders>
              <w:top w:val="single" w:sz="4" w:space="0" w:color="000000"/>
              <w:left w:val="single" w:sz="4" w:space="0" w:color="000000"/>
              <w:bottom w:val="single" w:sz="4" w:space="0" w:color="000000"/>
              <w:right w:val="single" w:sz="4" w:space="0" w:color="000000"/>
            </w:tcBorders>
          </w:tcPr>
          <w:p w14:paraId="26989FB7" w14:textId="77777777" w:rsidR="008A4EB6" w:rsidRDefault="008A4EB6" w:rsidP="005D41D7">
            <w:pPr>
              <w:pStyle w:val="TableParagraph"/>
              <w:tabs>
                <w:tab w:val="left" w:pos="1456"/>
              </w:tabs>
              <w:spacing w:before="61"/>
              <w:ind w:left="42"/>
              <w:rPr>
                <w:rFonts w:ascii="Times New Roman" w:eastAsia="Times New Roman" w:hAnsi="Times New Roman" w:cs="Times New Roman"/>
                <w:sz w:val="16"/>
                <w:szCs w:val="16"/>
              </w:rPr>
            </w:pPr>
            <w:r>
              <w:rPr>
                <w:rFonts w:ascii="Times New Roman"/>
                <w:b/>
                <w:w w:val="95"/>
                <w:sz w:val="16"/>
              </w:rPr>
              <w:t>Fixed</w:t>
            </w:r>
            <w:r>
              <w:rPr>
                <w:rFonts w:ascii="Times New Roman"/>
                <w:b/>
                <w:w w:val="95"/>
                <w:sz w:val="16"/>
              </w:rPr>
              <w:tab/>
            </w:r>
            <w:r>
              <w:rPr>
                <w:rFonts w:ascii="Times New Roman"/>
                <w:b/>
                <w:sz w:val="16"/>
              </w:rPr>
              <w:t>Default</w:t>
            </w:r>
          </w:p>
        </w:tc>
        <w:tc>
          <w:tcPr>
            <w:tcW w:w="702" w:type="dxa"/>
            <w:tcBorders>
              <w:top w:val="single" w:sz="4" w:space="0" w:color="000000"/>
              <w:left w:val="single" w:sz="4" w:space="0" w:color="000000"/>
              <w:bottom w:val="single" w:sz="4" w:space="0" w:color="000000"/>
              <w:right w:val="single" w:sz="4" w:space="0" w:color="000000"/>
            </w:tcBorders>
          </w:tcPr>
          <w:p w14:paraId="4833FCF5" w14:textId="77777777" w:rsidR="008A4EB6" w:rsidRDefault="008A4EB6" w:rsidP="005D41D7">
            <w:pPr>
              <w:pStyle w:val="TableParagraph"/>
              <w:spacing w:before="61"/>
              <w:ind w:left="37"/>
              <w:rPr>
                <w:rFonts w:ascii="Times New Roman" w:eastAsia="Times New Roman" w:hAnsi="Times New Roman" w:cs="Times New Roman"/>
                <w:sz w:val="16"/>
                <w:szCs w:val="16"/>
              </w:rPr>
            </w:pPr>
            <w:r>
              <w:rPr>
                <w:rFonts w:ascii="Times New Roman"/>
                <w:b/>
                <w:sz w:val="16"/>
              </w:rPr>
              <w:t>Use</w:t>
            </w:r>
          </w:p>
        </w:tc>
        <w:tc>
          <w:tcPr>
            <w:tcW w:w="755" w:type="dxa"/>
            <w:tcBorders>
              <w:top w:val="single" w:sz="4" w:space="0" w:color="000000"/>
              <w:left w:val="single" w:sz="4" w:space="0" w:color="000000"/>
              <w:bottom w:val="single" w:sz="4" w:space="0" w:color="000000"/>
              <w:right w:val="single" w:sz="4" w:space="0" w:color="000000"/>
            </w:tcBorders>
          </w:tcPr>
          <w:p w14:paraId="0D7C15CE" w14:textId="77777777" w:rsidR="008A4EB6" w:rsidRDefault="008A4EB6" w:rsidP="005D41D7"/>
        </w:tc>
      </w:tr>
      <w:tr w:rsidR="008A4EB6" w14:paraId="26D10A2E" w14:textId="77777777" w:rsidTr="00661F2F">
        <w:trPr>
          <w:trHeight w:hRule="exact" w:val="287"/>
        </w:trPr>
        <w:tc>
          <w:tcPr>
            <w:tcW w:w="1031" w:type="dxa"/>
            <w:vMerge/>
            <w:tcBorders>
              <w:left w:val="single" w:sz="4" w:space="0" w:color="000000"/>
              <w:right w:val="single" w:sz="4" w:space="0" w:color="000000"/>
            </w:tcBorders>
          </w:tcPr>
          <w:p w14:paraId="4CDFC8BF" w14:textId="77777777" w:rsidR="008A4EB6" w:rsidRDefault="008A4EB6" w:rsidP="005D41D7"/>
        </w:tc>
        <w:tc>
          <w:tcPr>
            <w:tcW w:w="2166" w:type="dxa"/>
            <w:tcBorders>
              <w:top w:val="single" w:sz="4" w:space="0" w:color="000000"/>
              <w:left w:val="single" w:sz="4" w:space="0" w:color="000000"/>
              <w:bottom w:val="single" w:sz="4" w:space="0" w:color="000000"/>
              <w:right w:val="single" w:sz="4" w:space="0" w:color="000000"/>
            </w:tcBorders>
          </w:tcPr>
          <w:p w14:paraId="402518D6" w14:textId="77777777" w:rsidR="008A4EB6" w:rsidRDefault="008A4EB6" w:rsidP="005D41D7">
            <w:pPr>
              <w:pStyle w:val="TableParagraph"/>
              <w:spacing w:before="27"/>
              <w:ind w:left="77"/>
              <w:rPr>
                <w:rFonts w:ascii="Times New Roman" w:eastAsia="Times New Roman" w:hAnsi="Times New Roman" w:cs="Times New Roman"/>
                <w:sz w:val="16"/>
                <w:szCs w:val="16"/>
              </w:rPr>
            </w:pPr>
            <w:r>
              <w:rPr>
                <w:rFonts w:ascii="Times New Roman"/>
                <w:b/>
                <w:sz w:val="16"/>
              </w:rPr>
              <w:t>nilReason</w:t>
            </w:r>
          </w:p>
        </w:tc>
        <w:tc>
          <w:tcPr>
            <w:tcW w:w="2116" w:type="dxa"/>
            <w:tcBorders>
              <w:top w:val="single" w:sz="4" w:space="0" w:color="000000"/>
              <w:left w:val="single" w:sz="4" w:space="0" w:color="000000"/>
              <w:bottom w:val="single" w:sz="4" w:space="0" w:color="000000"/>
              <w:right w:val="single" w:sz="4" w:space="0" w:color="000000"/>
            </w:tcBorders>
          </w:tcPr>
          <w:p w14:paraId="6A368E39"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gml:NilReasonType</w:t>
            </w:r>
          </w:p>
        </w:tc>
        <w:tc>
          <w:tcPr>
            <w:tcW w:w="2832" w:type="dxa"/>
            <w:tcBorders>
              <w:top w:val="single" w:sz="4" w:space="0" w:color="000000"/>
              <w:left w:val="single" w:sz="4" w:space="0" w:color="000000"/>
              <w:bottom w:val="nil"/>
              <w:right w:val="single" w:sz="4" w:space="0" w:color="000000"/>
            </w:tcBorders>
          </w:tcPr>
          <w:p w14:paraId="49FB21A9" w14:textId="77777777" w:rsidR="008A4EB6" w:rsidRDefault="008A4EB6" w:rsidP="005D41D7"/>
        </w:tc>
        <w:tc>
          <w:tcPr>
            <w:tcW w:w="702" w:type="dxa"/>
            <w:tcBorders>
              <w:top w:val="single" w:sz="4" w:space="0" w:color="000000"/>
              <w:left w:val="single" w:sz="4" w:space="0" w:color="000000"/>
              <w:bottom w:val="single" w:sz="4" w:space="0" w:color="000000"/>
              <w:right w:val="single" w:sz="4" w:space="0" w:color="000000"/>
            </w:tcBorders>
          </w:tcPr>
          <w:p w14:paraId="42471B06"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optional</w:t>
            </w:r>
          </w:p>
        </w:tc>
        <w:tc>
          <w:tcPr>
            <w:tcW w:w="755" w:type="dxa"/>
            <w:tcBorders>
              <w:top w:val="single" w:sz="4" w:space="0" w:color="000000"/>
              <w:left w:val="single" w:sz="4" w:space="0" w:color="000000"/>
              <w:bottom w:val="single" w:sz="4" w:space="0" w:color="000000"/>
              <w:right w:val="single" w:sz="4" w:space="0" w:color="000000"/>
            </w:tcBorders>
          </w:tcPr>
          <w:p w14:paraId="3CE48BB9" w14:textId="77777777" w:rsidR="008A4EB6" w:rsidRDefault="008A4EB6" w:rsidP="005D41D7"/>
        </w:tc>
      </w:tr>
      <w:tr w:rsidR="008A4EB6" w14:paraId="363A6F77" w14:textId="77777777" w:rsidTr="005D41D7">
        <w:trPr>
          <w:trHeight w:hRule="exact" w:val="282"/>
        </w:trPr>
        <w:tc>
          <w:tcPr>
            <w:tcW w:w="1031" w:type="dxa"/>
            <w:vMerge/>
            <w:tcBorders>
              <w:left w:val="single" w:sz="4" w:space="0" w:color="000000"/>
              <w:right w:val="single" w:sz="4" w:space="0" w:color="000000"/>
            </w:tcBorders>
          </w:tcPr>
          <w:p w14:paraId="3C80559C" w14:textId="77777777" w:rsidR="008A4EB6" w:rsidRDefault="008A4EB6" w:rsidP="005D41D7"/>
        </w:tc>
        <w:tc>
          <w:tcPr>
            <w:tcW w:w="2166" w:type="dxa"/>
            <w:tcBorders>
              <w:top w:val="single" w:sz="4" w:space="0" w:color="000000"/>
              <w:left w:val="single" w:sz="4" w:space="0" w:color="000000"/>
              <w:bottom w:val="single" w:sz="4" w:space="0" w:color="000000"/>
              <w:right w:val="single" w:sz="4" w:space="0" w:color="000000"/>
            </w:tcBorders>
          </w:tcPr>
          <w:p w14:paraId="226125C7" w14:textId="77777777" w:rsidR="008A4EB6" w:rsidRDefault="008A4EB6" w:rsidP="005D41D7">
            <w:pPr>
              <w:pStyle w:val="TableParagraph"/>
              <w:spacing w:before="22"/>
              <w:ind w:left="77"/>
              <w:rPr>
                <w:rFonts w:ascii="Times New Roman" w:eastAsia="Times New Roman" w:hAnsi="Times New Roman" w:cs="Times New Roman"/>
                <w:sz w:val="16"/>
                <w:szCs w:val="16"/>
              </w:rPr>
            </w:pPr>
            <w:r>
              <w:rPr>
                <w:rFonts w:ascii="Times New Roman"/>
                <w:b/>
                <w:sz w:val="16"/>
              </w:rPr>
              <w:t>owns</w:t>
            </w:r>
          </w:p>
        </w:tc>
        <w:tc>
          <w:tcPr>
            <w:tcW w:w="2116" w:type="dxa"/>
            <w:tcBorders>
              <w:top w:val="single" w:sz="4" w:space="0" w:color="000000"/>
              <w:left w:val="single" w:sz="4" w:space="0" w:color="000000"/>
              <w:bottom w:val="single" w:sz="4" w:space="0" w:color="000000"/>
              <w:right w:val="single" w:sz="4" w:space="0" w:color="000000"/>
            </w:tcBorders>
          </w:tcPr>
          <w:p w14:paraId="03F3108C" w14:textId="77777777" w:rsidR="008A4EB6" w:rsidRDefault="008A4EB6" w:rsidP="005D41D7">
            <w:pPr>
              <w:pStyle w:val="TableParagraph"/>
              <w:spacing w:before="22"/>
              <w:ind w:left="37"/>
              <w:rPr>
                <w:rFonts w:ascii="Times New Roman" w:eastAsia="Times New Roman" w:hAnsi="Times New Roman" w:cs="Times New Roman"/>
                <w:sz w:val="16"/>
                <w:szCs w:val="16"/>
              </w:rPr>
            </w:pPr>
            <w:r>
              <w:rPr>
                <w:rFonts w:ascii="Times New Roman"/>
                <w:sz w:val="16"/>
              </w:rPr>
              <w:t>boolean</w:t>
            </w:r>
          </w:p>
        </w:tc>
        <w:tc>
          <w:tcPr>
            <w:tcW w:w="2832" w:type="dxa"/>
            <w:tcBorders>
              <w:top w:val="nil"/>
              <w:left w:val="single" w:sz="4" w:space="0" w:color="000000"/>
              <w:bottom w:val="nil"/>
              <w:right w:val="single" w:sz="4" w:space="0" w:color="000000"/>
            </w:tcBorders>
          </w:tcPr>
          <w:p w14:paraId="1ECE88C1" w14:textId="77777777" w:rsidR="008A4EB6" w:rsidRDefault="008A4EB6" w:rsidP="005D41D7">
            <w:pPr>
              <w:pStyle w:val="TableParagraph"/>
              <w:spacing w:before="27"/>
              <w:ind w:left="391"/>
              <w:jc w:val="center"/>
              <w:rPr>
                <w:rFonts w:ascii="Times New Roman" w:eastAsia="Times New Roman" w:hAnsi="Times New Roman" w:cs="Times New Roman"/>
                <w:sz w:val="16"/>
                <w:szCs w:val="16"/>
              </w:rPr>
            </w:pPr>
            <w:r>
              <w:rPr>
                <w:rFonts w:ascii="Times New Roman"/>
                <w:sz w:val="16"/>
              </w:rPr>
              <w:t>false</w:t>
            </w:r>
          </w:p>
        </w:tc>
        <w:tc>
          <w:tcPr>
            <w:tcW w:w="702" w:type="dxa"/>
            <w:tcBorders>
              <w:top w:val="single" w:sz="4" w:space="0" w:color="000000"/>
              <w:left w:val="single" w:sz="4" w:space="0" w:color="000000"/>
              <w:bottom w:val="single" w:sz="4" w:space="0" w:color="000000"/>
              <w:right w:val="single" w:sz="4" w:space="0" w:color="000000"/>
            </w:tcBorders>
          </w:tcPr>
          <w:p w14:paraId="746108EF" w14:textId="77777777" w:rsidR="008A4EB6" w:rsidRDefault="008A4EB6" w:rsidP="005D41D7">
            <w:pPr>
              <w:pStyle w:val="TableParagraph"/>
              <w:spacing w:before="22"/>
              <w:ind w:left="37"/>
              <w:rPr>
                <w:rFonts w:ascii="Times New Roman" w:eastAsia="Times New Roman" w:hAnsi="Times New Roman" w:cs="Times New Roman"/>
                <w:sz w:val="16"/>
                <w:szCs w:val="16"/>
              </w:rPr>
            </w:pPr>
            <w:r>
              <w:rPr>
                <w:rFonts w:ascii="Times New Roman"/>
                <w:sz w:val="16"/>
              </w:rPr>
              <w:t>optional</w:t>
            </w:r>
          </w:p>
        </w:tc>
        <w:tc>
          <w:tcPr>
            <w:tcW w:w="755" w:type="dxa"/>
            <w:tcBorders>
              <w:top w:val="single" w:sz="4" w:space="0" w:color="000000"/>
              <w:left w:val="single" w:sz="4" w:space="0" w:color="000000"/>
              <w:bottom w:val="single" w:sz="4" w:space="0" w:color="000000"/>
              <w:right w:val="single" w:sz="4" w:space="0" w:color="000000"/>
            </w:tcBorders>
          </w:tcPr>
          <w:p w14:paraId="49A0BB33" w14:textId="77777777" w:rsidR="008A4EB6" w:rsidRDefault="008A4EB6" w:rsidP="005D41D7"/>
        </w:tc>
      </w:tr>
      <w:tr w:rsidR="008A4EB6" w14:paraId="4DD2E955" w14:textId="77777777" w:rsidTr="005D41D7">
        <w:trPr>
          <w:trHeight w:hRule="exact" w:val="277"/>
        </w:trPr>
        <w:tc>
          <w:tcPr>
            <w:tcW w:w="1031" w:type="dxa"/>
            <w:vMerge/>
            <w:tcBorders>
              <w:left w:val="single" w:sz="4" w:space="0" w:color="000000"/>
              <w:right w:val="single" w:sz="4" w:space="0" w:color="000000"/>
            </w:tcBorders>
          </w:tcPr>
          <w:p w14:paraId="7AD2FD32" w14:textId="77777777" w:rsidR="008A4EB6" w:rsidRDefault="008A4EB6" w:rsidP="005D41D7"/>
        </w:tc>
        <w:tc>
          <w:tcPr>
            <w:tcW w:w="2166" w:type="dxa"/>
            <w:tcBorders>
              <w:top w:val="single" w:sz="4" w:space="0" w:color="000000"/>
              <w:left w:val="single" w:sz="4" w:space="0" w:color="000000"/>
              <w:bottom w:val="single" w:sz="4" w:space="0" w:color="000000"/>
              <w:right w:val="single" w:sz="4" w:space="0" w:color="000000"/>
            </w:tcBorders>
          </w:tcPr>
          <w:p w14:paraId="0B48669F" w14:textId="77777777" w:rsidR="008A4EB6" w:rsidRDefault="008A4EB6" w:rsidP="005D41D7">
            <w:pPr>
              <w:pStyle w:val="TableParagraph"/>
              <w:spacing w:before="22"/>
              <w:ind w:left="77"/>
              <w:rPr>
                <w:rFonts w:ascii="Times New Roman" w:eastAsia="Times New Roman" w:hAnsi="Times New Roman" w:cs="Times New Roman"/>
                <w:sz w:val="16"/>
                <w:szCs w:val="16"/>
              </w:rPr>
            </w:pPr>
            <w:r>
              <w:rPr>
                <w:rFonts w:ascii="Times New Roman"/>
                <w:b/>
                <w:sz w:val="16"/>
              </w:rPr>
              <w:t>xlink:actuate</w:t>
            </w:r>
          </w:p>
        </w:tc>
        <w:tc>
          <w:tcPr>
            <w:tcW w:w="2116" w:type="dxa"/>
            <w:tcBorders>
              <w:top w:val="single" w:sz="4" w:space="0" w:color="000000"/>
              <w:left w:val="single" w:sz="4" w:space="0" w:color="000000"/>
              <w:bottom w:val="single" w:sz="4" w:space="0" w:color="000000"/>
              <w:right w:val="single" w:sz="4" w:space="0" w:color="000000"/>
            </w:tcBorders>
          </w:tcPr>
          <w:p w14:paraId="73959430" w14:textId="77777777" w:rsidR="008A4EB6" w:rsidRDefault="008A4EB6" w:rsidP="005D41D7">
            <w:pPr>
              <w:pStyle w:val="TableParagraph"/>
              <w:spacing w:before="22"/>
              <w:ind w:left="37"/>
              <w:rPr>
                <w:rFonts w:ascii="Times New Roman" w:eastAsia="Times New Roman" w:hAnsi="Times New Roman" w:cs="Times New Roman"/>
                <w:sz w:val="16"/>
                <w:szCs w:val="16"/>
              </w:rPr>
            </w:pPr>
            <w:r>
              <w:rPr>
                <w:rFonts w:ascii="Times New Roman"/>
                <w:sz w:val="16"/>
              </w:rPr>
              <w:t>xlink:actuateType</w:t>
            </w:r>
          </w:p>
        </w:tc>
        <w:tc>
          <w:tcPr>
            <w:tcW w:w="2832" w:type="dxa"/>
            <w:tcBorders>
              <w:top w:val="nil"/>
              <w:left w:val="single" w:sz="4" w:space="0" w:color="000000"/>
              <w:bottom w:val="nil"/>
              <w:right w:val="single" w:sz="4" w:space="0" w:color="000000"/>
            </w:tcBorders>
          </w:tcPr>
          <w:p w14:paraId="4C62D8A4" w14:textId="77777777" w:rsidR="008A4EB6" w:rsidRDefault="008A4EB6" w:rsidP="005D41D7"/>
        </w:tc>
        <w:tc>
          <w:tcPr>
            <w:tcW w:w="702" w:type="dxa"/>
            <w:tcBorders>
              <w:top w:val="single" w:sz="4" w:space="0" w:color="000000"/>
              <w:left w:val="single" w:sz="4" w:space="0" w:color="000000"/>
              <w:bottom w:val="single" w:sz="4" w:space="0" w:color="000000"/>
              <w:right w:val="single" w:sz="4" w:space="0" w:color="000000"/>
            </w:tcBorders>
          </w:tcPr>
          <w:p w14:paraId="071DF84E" w14:textId="77777777" w:rsidR="008A4EB6" w:rsidRDefault="008A4EB6" w:rsidP="005D41D7">
            <w:pPr>
              <w:pStyle w:val="TableParagraph"/>
              <w:spacing w:before="22"/>
              <w:ind w:left="37"/>
              <w:rPr>
                <w:rFonts w:ascii="Times New Roman" w:eastAsia="Times New Roman" w:hAnsi="Times New Roman" w:cs="Times New Roman"/>
                <w:sz w:val="16"/>
                <w:szCs w:val="16"/>
              </w:rPr>
            </w:pPr>
            <w:r>
              <w:rPr>
                <w:rFonts w:ascii="Times New Roman"/>
                <w:sz w:val="16"/>
              </w:rPr>
              <w:t>optional</w:t>
            </w:r>
          </w:p>
        </w:tc>
        <w:tc>
          <w:tcPr>
            <w:tcW w:w="755" w:type="dxa"/>
            <w:tcBorders>
              <w:top w:val="single" w:sz="4" w:space="0" w:color="000000"/>
              <w:left w:val="single" w:sz="4" w:space="0" w:color="000000"/>
              <w:bottom w:val="single" w:sz="4" w:space="0" w:color="000000"/>
              <w:right w:val="single" w:sz="4" w:space="0" w:color="000000"/>
            </w:tcBorders>
          </w:tcPr>
          <w:p w14:paraId="23CB6AF4" w14:textId="77777777" w:rsidR="008A4EB6" w:rsidRDefault="008A4EB6" w:rsidP="005D41D7"/>
        </w:tc>
      </w:tr>
      <w:tr w:rsidR="008A4EB6" w14:paraId="732529B9" w14:textId="77777777" w:rsidTr="005D41D7">
        <w:trPr>
          <w:trHeight w:hRule="exact" w:val="282"/>
        </w:trPr>
        <w:tc>
          <w:tcPr>
            <w:tcW w:w="1031" w:type="dxa"/>
            <w:vMerge/>
            <w:tcBorders>
              <w:left w:val="single" w:sz="4" w:space="0" w:color="000000"/>
              <w:right w:val="single" w:sz="4" w:space="0" w:color="000000"/>
            </w:tcBorders>
          </w:tcPr>
          <w:p w14:paraId="2F4E41CA" w14:textId="77777777" w:rsidR="008A4EB6" w:rsidRDefault="008A4EB6" w:rsidP="005D41D7"/>
        </w:tc>
        <w:tc>
          <w:tcPr>
            <w:tcW w:w="2166" w:type="dxa"/>
            <w:tcBorders>
              <w:top w:val="single" w:sz="4" w:space="0" w:color="000000"/>
              <w:left w:val="single" w:sz="4" w:space="0" w:color="000000"/>
              <w:bottom w:val="single" w:sz="4" w:space="0" w:color="000000"/>
              <w:right w:val="single" w:sz="4" w:space="0" w:color="000000"/>
            </w:tcBorders>
          </w:tcPr>
          <w:p w14:paraId="683EA90A" w14:textId="77777777" w:rsidR="008A4EB6" w:rsidRDefault="008A4EB6" w:rsidP="005D41D7">
            <w:pPr>
              <w:pStyle w:val="TableParagraph"/>
              <w:spacing w:before="27"/>
              <w:ind w:left="77"/>
              <w:rPr>
                <w:rFonts w:ascii="Times New Roman" w:eastAsia="Times New Roman" w:hAnsi="Times New Roman" w:cs="Times New Roman"/>
                <w:sz w:val="16"/>
                <w:szCs w:val="16"/>
              </w:rPr>
            </w:pPr>
            <w:r>
              <w:rPr>
                <w:rFonts w:ascii="Times New Roman"/>
                <w:b/>
                <w:sz w:val="16"/>
              </w:rPr>
              <w:t>xlink:arcrole</w:t>
            </w:r>
          </w:p>
        </w:tc>
        <w:tc>
          <w:tcPr>
            <w:tcW w:w="2116" w:type="dxa"/>
            <w:tcBorders>
              <w:top w:val="single" w:sz="4" w:space="0" w:color="000000"/>
              <w:left w:val="single" w:sz="4" w:space="0" w:color="000000"/>
              <w:bottom w:val="single" w:sz="4" w:space="0" w:color="000000"/>
              <w:right w:val="single" w:sz="4" w:space="0" w:color="000000"/>
            </w:tcBorders>
          </w:tcPr>
          <w:p w14:paraId="46E7C97C"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xlink:arcroleType</w:t>
            </w:r>
          </w:p>
        </w:tc>
        <w:tc>
          <w:tcPr>
            <w:tcW w:w="2832" w:type="dxa"/>
            <w:tcBorders>
              <w:top w:val="nil"/>
              <w:left w:val="single" w:sz="4" w:space="0" w:color="000000"/>
              <w:bottom w:val="nil"/>
              <w:right w:val="single" w:sz="4" w:space="0" w:color="000000"/>
            </w:tcBorders>
          </w:tcPr>
          <w:p w14:paraId="4529869E" w14:textId="77777777" w:rsidR="008A4EB6" w:rsidRDefault="008A4EB6" w:rsidP="005D41D7"/>
        </w:tc>
        <w:tc>
          <w:tcPr>
            <w:tcW w:w="702" w:type="dxa"/>
            <w:tcBorders>
              <w:top w:val="single" w:sz="4" w:space="0" w:color="000000"/>
              <w:left w:val="single" w:sz="4" w:space="0" w:color="000000"/>
              <w:bottom w:val="single" w:sz="4" w:space="0" w:color="000000"/>
              <w:right w:val="single" w:sz="4" w:space="0" w:color="000000"/>
            </w:tcBorders>
          </w:tcPr>
          <w:p w14:paraId="651E3CCE"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optional</w:t>
            </w:r>
          </w:p>
        </w:tc>
        <w:tc>
          <w:tcPr>
            <w:tcW w:w="755" w:type="dxa"/>
            <w:tcBorders>
              <w:top w:val="single" w:sz="4" w:space="0" w:color="000000"/>
              <w:left w:val="single" w:sz="4" w:space="0" w:color="000000"/>
              <w:bottom w:val="single" w:sz="4" w:space="0" w:color="000000"/>
              <w:right w:val="single" w:sz="4" w:space="0" w:color="000000"/>
            </w:tcBorders>
          </w:tcPr>
          <w:p w14:paraId="540F89C5" w14:textId="77777777" w:rsidR="008A4EB6" w:rsidRDefault="008A4EB6" w:rsidP="005D41D7"/>
        </w:tc>
      </w:tr>
      <w:tr w:rsidR="008A4EB6" w14:paraId="41E4A1F5" w14:textId="77777777" w:rsidTr="005D41D7">
        <w:trPr>
          <w:trHeight w:hRule="exact" w:val="287"/>
        </w:trPr>
        <w:tc>
          <w:tcPr>
            <w:tcW w:w="1031" w:type="dxa"/>
            <w:vMerge/>
            <w:tcBorders>
              <w:left w:val="single" w:sz="4" w:space="0" w:color="000000"/>
              <w:right w:val="single" w:sz="4" w:space="0" w:color="000000"/>
            </w:tcBorders>
          </w:tcPr>
          <w:p w14:paraId="73BE9245" w14:textId="77777777" w:rsidR="008A4EB6" w:rsidRDefault="008A4EB6" w:rsidP="005D41D7"/>
        </w:tc>
        <w:tc>
          <w:tcPr>
            <w:tcW w:w="2166" w:type="dxa"/>
            <w:tcBorders>
              <w:top w:val="single" w:sz="4" w:space="0" w:color="000000"/>
              <w:left w:val="single" w:sz="4" w:space="0" w:color="000000"/>
              <w:bottom w:val="single" w:sz="4" w:space="0" w:color="000000"/>
              <w:right w:val="single" w:sz="4" w:space="0" w:color="000000"/>
            </w:tcBorders>
          </w:tcPr>
          <w:p w14:paraId="70FE48D7" w14:textId="77777777" w:rsidR="008A4EB6" w:rsidRDefault="008A4EB6" w:rsidP="005D41D7">
            <w:pPr>
              <w:pStyle w:val="TableParagraph"/>
              <w:spacing w:before="27"/>
              <w:ind w:left="77"/>
              <w:rPr>
                <w:rFonts w:ascii="Times New Roman" w:eastAsia="Times New Roman" w:hAnsi="Times New Roman" w:cs="Times New Roman"/>
                <w:sz w:val="16"/>
                <w:szCs w:val="16"/>
              </w:rPr>
            </w:pPr>
            <w:r>
              <w:rPr>
                <w:rFonts w:ascii="Times New Roman"/>
                <w:b/>
                <w:spacing w:val="-1"/>
                <w:sz w:val="16"/>
              </w:rPr>
              <w:t>xlink:href</w:t>
            </w:r>
          </w:p>
        </w:tc>
        <w:tc>
          <w:tcPr>
            <w:tcW w:w="2116" w:type="dxa"/>
            <w:tcBorders>
              <w:top w:val="single" w:sz="4" w:space="0" w:color="000000"/>
              <w:left w:val="single" w:sz="4" w:space="0" w:color="000000"/>
              <w:bottom w:val="single" w:sz="4" w:space="0" w:color="000000"/>
              <w:right w:val="single" w:sz="4" w:space="0" w:color="000000"/>
            </w:tcBorders>
          </w:tcPr>
          <w:p w14:paraId="663D4FF9"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pacing w:val="-1"/>
                <w:sz w:val="16"/>
              </w:rPr>
              <w:t>xlink:hrefType</w:t>
            </w:r>
          </w:p>
        </w:tc>
        <w:tc>
          <w:tcPr>
            <w:tcW w:w="2832" w:type="dxa"/>
            <w:tcBorders>
              <w:top w:val="nil"/>
              <w:left w:val="single" w:sz="4" w:space="0" w:color="000000"/>
              <w:bottom w:val="nil"/>
              <w:right w:val="single" w:sz="4" w:space="0" w:color="000000"/>
            </w:tcBorders>
          </w:tcPr>
          <w:p w14:paraId="5931E4A3" w14:textId="77777777" w:rsidR="008A4EB6" w:rsidRDefault="008A4EB6" w:rsidP="005D41D7"/>
        </w:tc>
        <w:tc>
          <w:tcPr>
            <w:tcW w:w="702" w:type="dxa"/>
            <w:tcBorders>
              <w:top w:val="single" w:sz="4" w:space="0" w:color="000000"/>
              <w:left w:val="single" w:sz="4" w:space="0" w:color="000000"/>
              <w:bottom w:val="single" w:sz="4" w:space="0" w:color="000000"/>
              <w:right w:val="single" w:sz="4" w:space="0" w:color="000000"/>
            </w:tcBorders>
          </w:tcPr>
          <w:p w14:paraId="6A1D319B"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optional</w:t>
            </w:r>
          </w:p>
        </w:tc>
        <w:tc>
          <w:tcPr>
            <w:tcW w:w="755" w:type="dxa"/>
            <w:tcBorders>
              <w:top w:val="single" w:sz="4" w:space="0" w:color="000000"/>
              <w:left w:val="single" w:sz="4" w:space="0" w:color="000000"/>
              <w:bottom w:val="single" w:sz="4" w:space="0" w:color="000000"/>
              <w:right w:val="single" w:sz="4" w:space="0" w:color="000000"/>
            </w:tcBorders>
          </w:tcPr>
          <w:p w14:paraId="7D04F2D4" w14:textId="77777777" w:rsidR="008A4EB6" w:rsidRDefault="008A4EB6" w:rsidP="005D41D7"/>
        </w:tc>
      </w:tr>
      <w:tr w:rsidR="008A4EB6" w14:paraId="08A5C4F0" w14:textId="77777777" w:rsidTr="005D41D7">
        <w:trPr>
          <w:trHeight w:hRule="exact" w:val="282"/>
        </w:trPr>
        <w:tc>
          <w:tcPr>
            <w:tcW w:w="1031" w:type="dxa"/>
            <w:vMerge/>
            <w:tcBorders>
              <w:left w:val="single" w:sz="4" w:space="0" w:color="000000"/>
              <w:right w:val="single" w:sz="4" w:space="0" w:color="000000"/>
            </w:tcBorders>
          </w:tcPr>
          <w:p w14:paraId="7B26000E" w14:textId="77777777" w:rsidR="008A4EB6" w:rsidRDefault="008A4EB6" w:rsidP="005D41D7"/>
        </w:tc>
        <w:tc>
          <w:tcPr>
            <w:tcW w:w="2166" w:type="dxa"/>
            <w:tcBorders>
              <w:top w:val="single" w:sz="4" w:space="0" w:color="000000"/>
              <w:left w:val="single" w:sz="4" w:space="0" w:color="000000"/>
              <w:bottom w:val="single" w:sz="4" w:space="0" w:color="000000"/>
              <w:right w:val="single" w:sz="4" w:space="0" w:color="000000"/>
            </w:tcBorders>
          </w:tcPr>
          <w:p w14:paraId="7BDD00EF" w14:textId="77777777" w:rsidR="008A4EB6" w:rsidRDefault="008A4EB6" w:rsidP="005D41D7">
            <w:pPr>
              <w:pStyle w:val="TableParagraph"/>
              <w:spacing w:before="22"/>
              <w:ind w:left="77"/>
              <w:rPr>
                <w:rFonts w:ascii="Times New Roman" w:eastAsia="Times New Roman" w:hAnsi="Times New Roman" w:cs="Times New Roman"/>
                <w:sz w:val="16"/>
                <w:szCs w:val="16"/>
              </w:rPr>
            </w:pPr>
            <w:r>
              <w:rPr>
                <w:rFonts w:ascii="Times New Roman"/>
                <w:b/>
                <w:spacing w:val="-1"/>
                <w:sz w:val="16"/>
              </w:rPr>
              <w:t>xlink:role</w:t>
            </w:r>
          </w:p>
        </w:tc>
        <w:tc>
          <w:tcPr>
            <w:tcW w:w="2116" w:type="dxa"/>
            <w:tcBorders>
              <w:top w:val="single" w:sz="4" w:space="0" w:color="000000"/>
              <w:left w:val="single" w:sz="4" w:space="0" w:color="000000"/>
              <w:bottom w:val="single" w:sz="4" w:space="0" w:color="000000"/>
              <w:right w:val="single" w:sz="4" w:space="0" w:color="000000"/>
            </w:tcBorders>
          </w:tcPr>
          <w:p w14:paraId="6879C7BC" w14:textId="77777777" w:rsidR="008A4EB6" w:rsidRDefault="008A4EB6" w:rsidP="005D41D7">
            <w:pPr>
              <w:pStyle w:val="TableParagraph"/>
              <w:spacing w:before="22"/>
              <w:ind w:left="37"/>
              <w:rPr>
                <w:rFonts w:ascii="Times New Roman" w:eastAsia="Times New Roman" w:hAnsi="Times New Roman" w:cs="Times New Roman"/>
                <w:sz w:val="16"/>
                <w:szCs w:val="16"/>
              </w:rPr>
            </w:pPr>
            <w:r>
              <w:rPr>
                <w:rFonts w:ascii="Times New Roman"/>
                <w:sz w:val="16"/>
              </w:rPr>
              <w:t>xlink:roleType</w:t>
            </w:r>
          </w:p>
        </w:tc>
        <w:tc>
          <w:tcPr>
            <w:tcW w:w="2832" w:type="dxa"/>
            <w:tcBorders>
              <w:top w:val="nil"/>
              <w:left w:val="single" w:sz="4" w:space="0" w:color="000000"/>
              <w:bottom w:val="nil"/>
              <w:right w:val="single" w:sz="4" w:space="0" w:color="000000"/>
            </w:tcBorders>
          </w:tcPr>
          <w:p w14:paraId="22F05B54" w14:textId="77777777" w:rsidR="008A4EB6" w:rsidRDefault="008A4EB6" w:rsidP="005D41D7"/>
        </w:tc>
        <w:tc>
          <w:tcPr>
            <w:tcW w:w="702" w:type="dxa"/>
            <w:tcBorders>
              <w:top w:val="single" w:sz="4" w:space="0" w:color="000000"/>
              <w:left w:val="single" w:sz="4" w:space="0" w:color="000000"/>
              <w:bottom w:val="single" w:sz="4" w:space="0" w:color="000000"/>
              <w:right w:val="single" w:sz="4" w:space="0" w:color="000000"/>
            </w:tcBorders>
          </w:tcPr>
          <w:p w14:paraId="79EC6BCC" w14:textId="77777777" w:rsidR="008A4EB6" w:rsidRDefault="008A4EB6" w:rsidP="005D41D7">
            <w:pPr>
              <w:pStyle w:val="TableParagraph"/>
              <w:spacing w:before="22"/>
              <w:ind w:left="37"/>
              <w:rPr>
                <w:rFonts w:ascii="Times New Roman" w:eastAsia="Times New Roman" w:hAnsi="Times New Roman" w:cs="Times New Roman"/>
                <w:sz w:val="16"/>
                <w:szCs w:val="16"/>
              </w:rPr>
            </w:pPr>
            <w:r>
              <w:rPr>
                <w:rFonts w:ascii="Times New Roman"/>
                <w:sz w:val="16"/>
              </w:rPr>
              <w:t>optional</w:t>
            </w:r>
          </w:p>
        </w:tc>
        <w:tc>
          <w:tcPr>
            <w:tcW w:w="755" w:type="dxa"/>
            <w:tcBorders>
              <w:top w:val="single" w:sz="4" w:space="0" w:color="000000"/>
              <w:left w:val="single" w:sz="4" w:space="0" w:color="000000"/>
              <w:bottom w:val="single" w:sz="4" w:space="0" w:color="000000"/>
              <w:right w:val="single" w:sz="4" w:space="0" w:color="000000"/>
            </w:tcBorders>
          </w:tcPr>
          <w:p w14:paraId="7DF0597B" w14:textId="77777777" w:rsidR="008A4EB6" w:rsidRDefault="008A4EB6" w:rsidP="005D41D7"/>
        </w:tc>
      </w:tr>
      <w:tr w:rsidR="008A4EB6" w14:paraId="196F60FA" w14:textId="77777777" w:rsidTr="00661F2F">
        <w:trPr>
          <w:trHeight w:hRule="exact" w:val="279"/>
        </w:trPr>
        <w:tc>
          <w:tcPr>
            <w:tcW w:w="1031" w:type="dxa"/>
            <w:vMerge/>
            <w:tcBorders>
              <w:left w:val="single" w:sz="4" w:space="0" w:color="000000"/>
              <w:bottom w:val="single" w:sz="4" w:space="0" w:color="000000"/>
              <w:right w:val="single" w:sz="4" w:space="0" w:color="000000"/>
            </w:tcBorders>
          </w:tcPr>
          <w:p w14:paraId="5A80EB66" w14:textId="77777777" w:rsidR="008A4EB6" w:rsidRDefault="008A4EB6" w:rsidP="005D41D7"/>
        </w:tc>
        <w:tc>
          <w:tcPr>
            <w:tcW w:w="2166" w:type="dxa"/>
            <w:tcBorders>
              <w:top w:val="single" w:sz="4" w:space="0" w:color="000000"/>
              <w:left w:val="single" w:sz="4" w:space="0" w:color="000000"/>
              <w:bottom w:val="single" w:sz="4" w:space="0" w:color="000000"/>
              <w:right w:val="single" w:sz="4" w:space="0" w:color="000000"/>
            </w:tcBorders>
          </w:tcPr>
          <w:p w14:paraId="1ED39B72" w14:textId="77777777" w:rsidR="008A4EB6" w:rsidRDefault="008A4EB6" w:rsidP="005D41D7">
            <w:pPr>
              <w:pStyle w:val="TableParagraph"/>
              <w:spacing w:before="22"/>
              <w:ind w:left="77"/>
              <w:rPr>
                <w:rFonts w:ascii="Times New Roman" w:eastAsia="Times New Roman" w:hAnsi="Times New Roman" w:cs="Times New Roman"/>
                <w:sz w:val="16"/>
                <w:szCs w:val="16"/>
              </w:rPr>
            </w:pPr>
            <w:r>
              <w:rPr>
                <w:rFonts w:ascii="Times New Roman"/>
                <w:b/>
                <w:sz w:val="16"/>
              </w:rPr>
              <w:t>xlink:show</w:t>
            </w:r>
          </w:p>
        </w:tc>
        <w:tc>
          <w:tcPr>
            <w:tcW w:w="2116" w:type="dxa"/>
            <w:tcBorders>
              <w:top w:val="single" w:sz="4" w:space="0" w:color="000000"/>
              <w:left w:val="single" w:sz="4" w:space="0" w:color="000000"/>
              <w:bottom w:val="single" w:sz="4" w:space="0" w:color="000000"/>
              <w:right w:val="single" w:sz="4" w:space="0" w:color="000000"/>
            </w:tcBorders>
          </w:tcPr>
          <w:p w14:paraId="36FF33C4" w14:textId="77777777" w:rsidR="008A4EB6" w:rsidRDefault="008A4EB6" w:rsidP="005D41D7">
            <w:pPr>
              <w:pStyle w:val="TableParagraph"/>
              <w:spacing w:before="22"/>
              <w:ind w:left="37"/>
              <w:rPr>
                <w:rFonts w:ascii="Times New Roman" w:eastAsia="Times New Roman" w:hAnsi="Times New Roman" w:cs="Times New Roman"/>
                <w:sz w:val="16"/>
                <w:szCs w:val="16"/>
              </w:rPr>
            </w:pPr>
            <w:r>
              <w:rPr>
                <w:rFonts w:ascii="Times New Roman"/>
                <w:sz w:val="16"/>
              </w:rPr>
              <w:t>xlink:showType</w:t>
            </w:r>
          </w:p>
        </w:tc>
        <w:tc>
          <w:tcPr>
            <w:tcW w:w="2832" w:type="dxa"/>
            <w:tcBorders>
              <w:top w:val="nil"/>
              <w:left w:val="single" w:sz="4" w:space="0" w:color="000000"/>
              <w:bottom w:val="single" w:sz="4" w:space="0" w:color="000000"/>
              <w:right w:val="single" w:sz="4" w:space="0" w:color="000000"/>
            </w:tcBorders>
          </w:tcPr>
          <w:p w14:paraId="7771A763" w14:textId="77777777" w:rsidR="008A4EB6" w:rsidRDefault="008A4EB6" w:rsidP="005D41D7"/>
        </w:tc>
        <w:tc>
          <w:tcPr>
            <w:tcW w:w="702" w:type="dxa"/>
            <w:tcBorders>
              <w:top w:val="single" w:sz="4" w:space="0" w:color="000000"/>
              <w:left w:val="single" w:sz="4" w:space="0" w:color="000000"/>
              <w:bottom w:val="single" w:sz="4" w:space="0" w:color="000000"/>
              <w:right w:val="single" w:sz="4" w:space="0" w:color="000000"/>
            </w:tcBorders>
          </w:tcPr>
          <w:p w14:paraId="5E2F8237" w14:textId="77777777" w:rsidR="008A4EB6" w:rsidRDefault="008A4EB6" w:rsidP="005D41D7">
            <w:pPr>
              <w:pStyle w:val="TableParagraph"/>
              <w:spacing w:before="22"/>
              <w:ind w:left="37"/>
              <w:rPr>
                <w:rFonts w:ascii="Times New Roman" w:eastAsia="Times New Roman" w:hAnsi="Times New Roman" w:cs="Times New Roman"/>
                <w:sz w:val="16"/>
                <w:szCs w:val="16"/>
              </w:rPr>
            </w:pPr>
            <w:r>
              <w:rPr>
                <w:rFonts w:ascii="Times New Roman"/>
                <w:sz w:val="16"/>
              </w:rPr>
              <w:t>optional</w:t>
            </w:r>
          </w:p>
        </w:tc>
        <w:tc>
          <w:tcPr>
            <w:tcW w:w="755" w:type="dxa"/>
            <w:tcBorders>
              <w:top w:val="single" w:sz="4" w:space="0" w:color="000000"/>
              <w:left w:val="single" w:sz="4" w:space="0" w:color="000000"/>
              <w:bottom w:val="single" w:sz="4" w:space="0" w:color="000000"/>
              <w:right w:val="single" w:sz="4" w:space="0" w:color="000000"/>
            </w:tcBorders>
          </w:tcPr>
          <w:p w14:paraId="5FA35E8E" w14:textId="77777777" w:rsidR="008A4EB6" w:rsidRDefault="008A4EB6" w:rsidP="005D41D7"/>
        </w:tc>
      </w:tr>
      <w:tr w:rsidR="008A4EB6" w14:paraId="6E7D031F" w14:textId="77777777" w:rsidTr="00661F2F">
        <w:trPr>
          <w:trHeight w:hRule="exact" w:val="275"/>
        </w:trPr>
        <w:tc>
          <w:tcPr>
            <w:tcW w:w="1031" w:type="dxa"/>
            <w:vMerge w:val="restart"/>
            <w:tcBorders>
              <w:top w:val="single" w:sz="4" w:space="0" w:color="000000"/>
              <w:left w:val="single" w:sz="4" w:space="0" w:color="000000"/>
              <w:bottom w:val="single" w:sz="4" w:space="0" w:color="000000"/>
              <w:right w:val="single" w:sz="4" w:space="0" w:color="000000"/>
            </w:tcBorders>
          </w:tcPr>
          <w:p w14:paraId="60E8262B" w14:textId="77777777" w:rsidR="008A4EB6" w:rsidRDefault="008A4EB6" w:rsidP="00661F2F">
            <w:pPr>
              <w:keepNext/>
              <w:keepLines/>
            </w:pPr>
          </w:p>
        </w:tc>
        <w:tc>
          <w:tcPr>
            <w:tcW w:w="2166" w:type="dxa"/>
            <w:tcBorders>
              <w:top w:val="single" w:sz="4" w:space="0" w:color="000000"/>
              <w:left w:val="single" w:sz="4" w:space="0" w:color="000000"/>
              <w:bottom w:val="single" w:sz="4" w:space="0" w:color="000000"/>
              <w:right w:val="single" w:sz="4" w:space="0" w:color="000000"/>
            </w:tcBorders>
          </w:tcPr>
          <w:p w14:paraId="450D272C" w14:textId="77777777" w:rsidR="008A4EB6" w:rsidRDefault="008A4EB6" w:rsidP="00661F2F">
            <w:pPr>
              <w:pStyle w:val="TableParagraph"/>
              <w:keepNext/>
              <w:keepLines/>
              <w:spacing w:before="23"/>
              <w:ind w:left="77"/>
              <w:rPr>
                <w:rFonts w:ascii="Times New Roman" w:eastAsia="Times New Roman" w:hAnsi="Times New Roman" w:cs="Times New Roman"/>
                <w:sz w:val="16"/>
                <w:szCs w:val="16"/>
              </w:rPr>
            </w:pPr>
            <w:r>
              <w:rPr>
                <w:rFonts w:ascii="Times New Roman"/>
                <w:b/>
                <w:sz w:val="16"/>
              </w:rPr>
              <w:t>QName</w:t>
            </w:r>
          </w:p>
        </w:tc>
        <w:tc>
          <w:tcPr>
            <w:tcW w:w="2116" w:type="dxa"/>
            <w:tcBorders>
              <w:top w:val="single" w:sz="4" w:space="0" w:color="000000"/>
              <w:left w:val="single" w:sz="4" w:space="0" w:color="000000"/>
              <w:bottom w:val="single" w:sz="4" w:space="0" w:color="000000"/>
              <w:right w:val="single" w:sz="4" w:space="0" w:color="000000"/>
            </w:tcBorders>
          </w:tcPr>
          <w:p w14:paraId="24A49DE0" w14:textId="77777777" w:rsidR="008A4EB6" w:rsidRDefault="008A4EB6" w:rsidP="00661F2F">
            <w:pPr>
              <w:pStyle w:val="TableParagraph"/>
              <w:keepNext/>
              <w:keepLines/>
              <w:spacing w:before="23"/>
              <w:ind w:left="37"/>
              <w:rPr>
                <w:rFonts w:ascii="Times New Roman" w:eastAsia="Times New Roman" w:hAnsi="Times New Roman" w:cs="Times New Roman"/>
                <w:sz w:val="16"/>
                <w:szCs w:val="16"/>
              </w:rPr>
            </w:pPr>
            <w:r>
              <w:rPr>
                <w:rFonts w:ascii="Times New Roman"/>
                <w:b/>
                <w:spacing w:val="-3"/>
                <w:sz w:val="16"/>
              </w:rPr>
              <w:t>Type</w:t>
            </w:r>
          </w:p>
        </w:tc>
        <w:tc>
          <w:tcPr>
            <w:tcW w:w="2832" w:type="dxa"/>
            <w:tcBorders>
              <w:top w:val="single" w:sz="4" w:space="0" w:color="000000"/>
              <w:left w:val="single" w:sz="4" w:space="0" w:color="000000"/>
              <w:bottom w:val="single" w:sz="4" w:space="0" w:color="000000"/>
              <w:right w:val="single" w:sz="4" w:space="0" w:color="000000"/>
            </w:tcBorders>
          </w:tcPr>
          <w:p w14:paraId="5A495A83" w14:textId="77777777" w:rsidR="008A4EB6" w:rsidRDefault="008A4EB6" w:rsidP="00661F2F">
            <w:pPr>
              <w:pStyle w:val="TableParagraph"/>
              <w:keepNext/>
              <w:keepLines/>
              <w:tabs>
                <w:tab w:val="left" w:pos="1456"/>
              </w:tabs>
              <w:spacing w:before="23"/>
              <w:ind w:left="42"/>
              <w:rPr>
                <w:rFonts w:ascii="Times New Roman" w:eastAsia="Times New Roman" w:hAnsi="Times New Roman" w:cs="Times New Roman"/>
                <w:sz w:val="16"/>
                <w:szCs w:val="16"/>
              </w:rPr>
            </w:pPr>
            <w:r>
              <w:rPr>
                <w:rFonts w:ascii="Times New Roman"/>
                <w:b/>
                <w:w w:val="95"/>
                <w:sz w:val="16"/>
              </w:rPr>
              <w:t>Fixed</w:t>
            </w:r>
            <w:r>
              <w:rPr>
                <w:rFonts w:ascii="Times New Roman"/>
                <w:b/>
                <w:w w:val="95"/>
                <w:sz w:val="16"/>
              </w:rPr>
              <w:tab/>
            </w:r>
            <w:r>
              <w:rPr>
                <w:rFonts w:ascii="Times New Roman"/>
                <w:b/>
                <w:sz w:val="16"/>
              </w:rPr>
              <w:t>Default</w:t>
            </w:r>
          </w:p>
        </w:tc>
        <w:tc>
          <w:tcPr>
            <w:tcW w:w="702" w:type="dxa"/>
            <w:tcBorders>
              <w:top w:val="single" w:sz="4" w:space="0" w:color="000000"/>
              <w:left w:val="single" w:sz="4" w:space="0" w:color="000000"/>
              <w:bottom w:val="single" w:sz="4" w:space="0" w:color="000000"/>
              <w:right w:val="single" w:sz="4" w:space="0" w:color="000000"/>
            </w:tcBorders>
          </w:tcPr>
          <w:p w14:paraId="4B224003" w14:textId="77777777" w:rsidR="008A4EB6" w:rsidRDefault="008A4EB6" w:rsidP="00661F2F">
            <w:pPr>
              <w:pStyle w:val="TableParagraph"/>
              <w:keepNext/>
              <w:keepLines/>
              <w:spacing w:before="23"/>
              <w:ind w:left="37"/>
              <w:rPr>
                <w:rFonts w:ascii="Times New Roman" w:eastAsia="Times New Roman" w:hAnsi="Times New Roman" w:cs="Times New Roman"/>
                <w:sz w:val="16"/>
                <w:szCs w:val="16"/>
              </w:rPr>
            </w:pPr>
            <w:r>
              <w:rPr>
                <w:rFonts w:ascii="Times New Roman"/>
                <w:b/>
                <w:sz w:val="16"/>
              </w:rPr>
              <w:t>Use</w:t>
            </w:r>
          </w:p>
        </w:tc>
        <w:tc>
          <w:tcPr>
            <w:tcW w:w="755" w:type="dxa"/>
            <w:tcBorders>
              <w:top w:val="single" w:sz="4" w:space="0" w:color="000000"/>
              <w:left w:val="single" w:sz="4" w:space="0" w:color="000000"/>
              <w:bottom w:val="single" w:sz="4" w:space="0" w:color="000000"/>
              <w:right w:val="single" w:sz="4" w:space="0" w:color="000000"/>
            </w:tcBorders>
          </w:tcPr>
          <w:p w14:paraId="7BFE868E" w14:textId="77777777" w:rsidR="008A4EB6" w:rsidRDefault="008A4EB6" w:rsidP="00661F2F">
            <w:pPr>
              <w:keepNext/>
              <w:keepLines/>
            </w:pPr>
          </w:p>
        </w:tc>
      </w:tr>
      <w:tr w:rsidR="008A4EB6" w14:paraId="2D6AEC5A" w14:textId="77777777" w:rsidTr="00661F2F">
        <w:trPr>
          <w:trHeight w:hRule="exact" w:val="282"/>
        </w:trPr>
        <w:tc>
          <w:tcPr>
            <w:tcW w:w="1031" w:type="dxa"/>
            <w:vMerge/>
            <w:tcBorders>
              <w:top w:val="single" w:sz="4" w:space="0" w:color="000000"/>
              <w:left w:val="single" w:sz="4" w:space="0" w:color="000000"/>
              <w:right w:val="single" w:sz="4" w:space="0" w:color="000000"/>
            </w:tcBorders>
          </w:tcPr>
          <w:p w14:paraId="4CEDC11C" w14:textId="77777777" w:rsidR="008A4EB6" w:rsidRDefault="008A4EB6" w:rsidP="005D41D7"/>
        </w:tc>
        <w:tc>
          <w:tcPr>
            <w:tcW w:w="2166" w:type="dxa"/>
            <w:tcBorders>
              <w:top w:val="single" w:sz="4" w:space="0" w:color="000000"/>
              <w:left w:val="single" w:sz="4" w:space="0" w:color="000000"/>
              <w:bottom w:val="single" w:sz="4" w:space="0" w:color="000000"/>
              <w:right w:val="single" w:sz="4" w:space="0" w:color="000000"/>
            </w:tcBorders>
          </w:tcPr>
          <w:p w14:paraId="58162AF5" w14:textId="77777777" w:rsidR="008A4EB6" w:rsidRDefault="008A4EB6" w:rsidP="005D41D7">
            <w:pPr>
              <w:pStyle w:val="TableParagraph"/>
              <w:spacing w:before="27"/>
              <w:ind w:left="77"/>
              <w:rPr>
                <w:rFonts w:ascii="Times New Roman" w:eastAsia="Times New Roman" w:hAnsi="Times New Roman" w:cs="Times New Roman"/>
                <w:sz w:val="16"/>
                <w:szCs w:val="16"/>
              </w:rPr>
            </w:pPr>
            <w:r>
              <w:rPr>
                <w:rFonts w:ascii="Times New Roman"/>
                <w:b/>
                <w:sz w:val="16"/>
              </w:rPr>
              <w:t>xlink:title</w:t>
            </w:r>
          </w:p>
        </w:tc>
        <w:tc>
          <w:tcPr>
            <w:tcW w:w="2116" w:type="dxa"/>
            <w:tcBorders>
              <w:top w:val="single" w:sz="4" w:space="0" w:color="000000"/>
              <w:left w:val="single" w:sz="4" w:space="0" w:color="000000"/>
              <w:bottom w:val="single" w:sz="4" w:space="0" w:color="000000"/>
              <w:right w:val="single" w:sz="4" w:space="0" w:color="000000"/>
            </w:tcBorders>
          </w:tcPr>
          <w:p w14:paraId="657AE666"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xlink:titleAttrType</w:t>
            </w:r>
          </w:p>
        </w:tc>
        <w:tc>
          <w:tcPr>
            <w:tcW w:w="2832" w:type="dxa"/>
            <w:tcBorders>
              <w:top w:val="single" w:sz="4" w:space="0" w:color="000000"/>
              <w:left w:val="single" w:sz="4" w:space="0" w:color="000000"/>
              <w:bottom w:val="nil"/>
              <w:right w:val="single" w:sz="4" w:space="0" w:color="000000"/>
            </w:tcBorders>
          </w:tcPr>
          <w:p w14:paraId="36E5B863" w14:textId="77777777" w:rsidR="008A4EB6" w:rsidRDefault="008A4EB6" w:rsidP="005D41D7"/>
        </w:tc>
        <w:tc>
          <w:tcPr>
            <w:tcW w:w="702" w:type="dxa"/>
            <w:tcBorders>
              <w:top w:val="single" w:sz="4" w:space="0" w:color="000000"/>
              <w:left w:val="single" w:sz="4" w:space="0" w:color="000000"/>
              <w:bottom w:val="single" w:sz="4" w:space="0" w:color="000000"/>
              <w:right w:val="single" w:sz="4" w:space="0" w:color="000000"/>
            </w:tcBorders>
          </w:tcPr>
          <w:p w14:paraId="25DF85EF"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optional</w:t>
            </w:r>
          </w:p>
        </w:tc>
        <w:tc>
          <w:tcPr>
            <w:tcW w:w="755" w:type="dxa"/>
            <w:tcBorders>
              <w:top w:val="single" w:sz="4" w:space="0" w:color="000000"/>
              <w:left w:val="single" w:sz="4" w:space="0" w:color="000000"/>
              <w:bottom w:val="single" w:sz="4" w:space="0" w:color="000000"/>
              <w:right w:val="single" w:sz="4" w:space="0" w:color="000000"/>
            </w:tcBorders>
          </w:tcPr>
          <w:p w14:paraId="0B21DEBF" w14:textId="77777777" w:rsidR="008A4EB6" w:rsidRDefault="008A4EB6" w:rsidP="005D41D7"/>
        </w:tc>
      </w:tr>
      <w:tr w:rsidR="008A4EB6" w14:paraId="000AAB1E" w14:textId="77777777" w:rsidTr="005D41D7">
        <w:trPr>
          <w:trHeight w:hRule="exact" w:val="324"/>
        </w:trPr>
        <w:tc>
          <w:tcPr>
            <w:tcW w:w="1031" w:type="dxa"/>
            <w:vMerge/>
            <w:tcBorders>
              <w:left w:val="single" w:sz="4" w:space="0" w:color="000000"/>
              <w:bottom w:val="single" w:sz="4" w:space="0" w:color="000000"/>
              <w:right w:val="single" w:sz="4" w:space="0" w:color="000000"/>
            </w:tcBorders>
          </w:tcPr>
          <w:p w14:paraId="79F9FD8D" w14:textId="77777777" w:rsidR="008A4EB6" w:rsidRDefault="008A4EB6" w:rsidP="005D41D7"/>
        </w:tc>
        <w:tc>
          <w:tcPr>
            <w:tcW w:w="2166" w:type="dxa"/>
            <w:tcBorders>
              <w:top w:val="single" w:sz="4" w:space="0" w:color="000000"/>
              <w:left w:val="single" w:sz="4" w:space="0" w:color="000000"/>
              <w:bottom w:val="single" w:sz="4" w:space="0" w:color="000000"/>
              <w:right w:val="single" w:sz="4" w:space="0" w:color="000000"/>
            </w:tcBorders>
          </w:tcPr>
          <w:p w14:paraId="068107A8" w14:textId="77777777" w:rsidR="008A4EB6" w:rsidRDefault="008A4EB6" w:rsidP="005D41D7">
            <w:pPr>
              <w:pStyle w:val="TableParagraph"/>
              <w:spacing w:before="27"/>
              <w:ind w:left="77"/>
              <w:rPr>
                <w:rFonts w:ascii="Times New Roman" w:eastAsia="Times New Roman" w:hAnsi="Times New Roman" w:cs="Times New Roman"/>
                <w:sz w:val="16"/>
                <w:szCs w:val="16"/>
              </w:rPr>
            </w:pPr>
            <w:r>
              <w:rPr>
                <w:rFonts w:ascii="Times New Roman"/>
                <w:b/>
                <w:sz w:val="16"/>
              </w:rPr>
              <w:t>xlink:type</w:t>
            </w:r>
          </w:p>
        </w:tc>
        <w:tc>
          <w:tcPr>
            <w:tcW w:w="2116" w:type="dxa"/>
            <w:tcBorders>
              <w:top w:val="single" w:sz="4" w:space="0" w:color="000000"/>
              <w:left w:val="single" w:sz="4" w:space="0" w:color="000000"/>
              <w:bottom w:val="single" w:sz="4" w:space="0" w:color="000000"/>
              <w:right w:val="single" w:sz="4" w:space="0" w:color="000000"/>
            </w:tcBorders>
          </w:tcPr>
          <w:p w14:paraId="1F0F6E35"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xlink:typeType</w:t>
            </w:r>
          </w:p>
        </w:tc>
        <w:tc>
          <w:tcPr>
            <w:tcW w:w="2832" w:type="dxa"/>
            <w:tcBorders>
              <w:top w:val="nil"/>
              <w:left w:val="single" w:sz="4" w:space="0" w:color="000000"/>
              <w:bottom w:val="single" w:sz="4" w:space="0" w:color="000000"/>
              <w:right w:val="single" w:sz="4" w:space="0" w:color="000000"/>
            </w:tcBorders>
          </w:tcPr>
          <w:p w14:paraId="2E03A73E" w14:textId="77777777" w:rsidR="008A4EB6" w:rsidRDefault="008A4EB6" w:rsidP="005D41D7">
            <w:pPr>
              <w:pStyle w:val="TableParagraph"/>
              <w:spacing w:before="32"/>
              <w:ind w:left="42"/>
              <w:rPr>
                <w:rFonts w:ascii="Times New Roman" w:eastAsia="Times New Roman" w:hAnsi="Times New Roman" w:cs="Times New Roman"/>
                <w:sz w:val="16"/>
                <w:szCs w:val="16"/>
              </w:rPr>
            </w:pPr>
            <w:r>
              <w:rPr>
                <w:rFonts w:ascii="Times New Roman"/>
                <w:sz w:val="16"/>
              </w:rPr>
              <w:t>simple</w:t>
            </w:r>
          </w:p>
        </w:tc>
        <w:tc>
          <w:tcPr>
            <w:tcW w:w="702" w:type="dxa"/>
            <w:tcBorders>
              <w:top w:val="single" w:sz="4" w:space="0" w:color="000000"/>
              <w:left w:val="single" w:sz="4" w:space="0" w:color="000000"/>
              <w:bottom w:val="single" w:sz="4" w:space="0" w:color="000000"/>
              <w:right w:val="single" w:sz="4" w:space="0" w:color="000000"/>
            </w:tcBorders>
          </w:tcPr>
          <w:p w14:paraId="5D33D402"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optional</w:t>
            </w:r>
          </w:p>
        </w:tc>
        <w:tc>
          <w:tcPr>
            <w:tcW w:w="755" w:type="dxa"/>
            <w:tcBorders>
              <w:top w:val="single" w:sz="4" w:space="0" w:color="000000"/>
              <w:left w:val="single" w:sz="4" w:space="0" w:color="000000"/>
              <w:bottom w:val="single" w:sz="4" w:space="0" w:color="000000"/>
              <w:right w:val="single" w:sz="4" w:space="0" w:color="000000"/>
            </w:tcBorders>
          </w:tcPr>
          <w:p w14:paraId="28592C71" w14:textId="77777777" w:rsidR="008A4EB6" w:rsidRDefault="008A4EB6" w:rsidP="005D41D7"/>
        </w:tc>
      </w:tr>
    </w:tbl>
    <w:p w14:paraId="34535CFD" w14:textId="77777777" w:rsidR="008A4EB6" w:rsidRPr="00661F2F" w:rsidRDefault="008A4EB6" w:rsidP="00661F2F">
      <w:pPr>
        <w:spacing w:before="0" w:after="0"/>
        <w:rPr>
          <w:rFonts w:eastAsia="Courier New"/>
        </w:rPr>
      </w:pPr>
    </w:p>
    <w:p w14:paraId="49957BF0" w14:textId="77777777" w:rsidR="008A4EB6" w:rsidRDefault="008A4EB6" w:rsidP="00716349">
      <w:pPr>
        <w:pStyle w:val="Annex-Heading3"/>
      </w:pPr>
      <w:bookmarkStart w:id="2119" w:name="Complex_Type_MemberType"/>
      <w:bookmarkStart w:id="2120" w:name="_bookmark16"/>
      <w:bookmarkEnd w:id="2119"/>
      <w:bookmarkEnd w:id="2120"/>
      <w:r>
        <w:rPr>
          <w:w w:val="105"/>
        </w:rPr>
        <w:lastRenderedPageBreak/>
        <w:t>Complex</w:t>
      </w:r>
      <w:r>
        <w:rPr>
          <w:spacing w:val="-24"/>
          <w:w w:val="105"/>
        </w:rPr>
        <w:t xml:space="preserve"> </w:t>
      </w:r>
      <w:r>
        <w:rPr>
          <w:spacing w:val="-5"/>
          <w:w w:val="105"/>
        </w:rPr>
        <w:t>Type</w:t>
      </w:r>
      <w:r>
        <w:rPr>
          <w:spacing w:val="-24"/>
          <w:w w:val="105"/>
        </w:rPr>
        <w:t xml:space="preserve"> — </w:t>
      </w:r>
      <w:r>
        <w:rPr>
          <w:w w:val="105"/>
        </w:rPr>
        <w:t>MemberType</w:t>
      </w:r>
    </w:p>
    <w:tbl>
      <w:tblPr>
        <w:tblW w:w="0" w:type="auto"/>
        <w:tblInd w:w="258" w:type="dxa"/>
        <w:tblLayout w:type="fixed"/>
        <w:tblCellMar>
          <w:left w:w="0" w:type="dxa"/>
          <w:right w:w="0" w:type="dxa"/>
        </w:tblCellMar>
        <w:tblLook w:val="01E0" w:firstRow="1" w:lastRow="1" w:firstColumn="1" w:lastColumn="1" w:noHBand="0" w:noVBand="0"/>
      </w:tblPr>
      <w:tblGrid>
        <w:gridCol w:w="1031"/>
        <w:gridCol w:w="2166"/>
        <w:gridCol w:w="2116"/>
        <w:gridCol w:w="2832"/>
        <w:gridCol w:w="702"/>
        <w:gridCol w:w="755"/>
      </w:tblGrid>
      <w:tr w:rsidR="008A4EB6" w14:paraId="38392610" w14:textId="77777777" w:rsidTr="005D41D7">
        <w:trPr>
          <w:trHeight w:hRule="exact" w:val="285"/>
        </w:trPr>
        <w:tc>
          <w:tcPr>
            <w:tcW w:w="1031" w:type="dxa"/>
            <w:tcBorders>
              <w:top w:val="single" w:sz="4" w:space="0" w:color="000000"/>
              <w:left w:val="single" w:sz="4" w:space="0" w:color="000000"/>
              <w:bottom w:val="single" w:sz="4" w:space="0" w:color="000000"/>
              <w:right w:val="single" w:sz="4" w:space="0" w:color="000000"/>
            </w:tcBorders>
          </w:tcPr>
          <w:p w14:paraId="06C08A85" w14:textId="77777777" w:rsidR="008A4EB6" w:rsidRDefault="008A4EB6" w:rsidP="005D41D7">
            <w:pPr>
              <w:pStyle w:val="TableParagraph"/>
              <w:spacing w:before="25"/>
              <w:ind w:left="40"/>
              <w:rPr>
                <w:rFonts w:ascii="Times New Roman" w:eastAsia="Times New Roman" w:hAnsi="Times New Roman" w:cs="Times New Roman"/>
                <w:sz w:val="16"/>
                <w:szCs w:val="16"/>
              </w:rPr>
            </w:pPr>
            <w:r>
              <w:rPr>
                <w:rFonts w:ascii="Times New Roman"/>
                <w:sz w:val="16"/>
              </w:rPr>
              <w:t>Namespace</w:t>
            </w:r>
          </w:p>
        </w:tc>
        <w:tc>
          <w:tcPr>
            <w:tcW w:w="8571" w:type="dxa"/>
            <w:gridSpan w:val="5"/>
            <w:tcBorders>
              <w:top w:val="single" w:sz="4" w:space="0" w:color="000000"/>
              <w:left w:val="single" w:sz="4" w:space="0" w:color="000000"/>
              <w:bottom w:val="single" w:sz="4" w:space="0" w:color="000000"/>
              <w:right w:val="single" w:sz="4" w:space="0" w:color="000000"/>
            </w:tcBorders>
          </w:tcPr>
          <w:p w14:paraId="238ECC1C" w14:textId="4A93601A" w:rsidR="008A4EB6" w:rsidRDefault="00000000" w:rsidP="005D41D7">
            <w:pPr>
              <w:pStyle w:val="TableParagraph"/>
              <w:spacing w:before="25"/>
              <w:ind w:left="37"/>
              <w:rPr>
                <w:rFonts w:ascii="Times New Roman" w:eastAsia="Times New Roman" w:hAnsi="Times New Roman" w:cs="Times New Roman"/>
                <w:sz w:val="16"/>
                <w:szCs w:val="16"/>
              </w:rPr>
            </w:pPr>
            <w:hyperlink r:id="rId78">
              <w:r w:rsidR="008A4EB6">
                <w:rPr>
                  <w:rFonts w:ascii="Times New Roman"/>
                  <w:sz w:val="16"/>
                </w:rPr>
                <w:t>http://www.iho.int/</w:t>
              </w:r>
              <w:r w:rsidR="00A31A5F">
                <w:rPr>
                  <w:rFonts w:ascii="Times New Roman"/>
                  <w:sz w:val="16"/>
                </w:rPr>
                <w:t>S129</w:t>
              </w:r>
              <w:r w:rsidR="008A4EB6">
                <w:rPr>
                  <w:rFonts w:ascii="Times New Roman"/>
                  <w:sz w:val="16"/>
                </w:rPr>
                <w:t>/gml/cs0/0.1</w:t>
              </w:r>
            </w:hyperlink>
          </w:p>
        </w:tc>
      </w:tr>
      <w:tr w:rsidR="008A4EB6" w14:paraId="5F463663" w14:textId="77777777" w:rsidTr="005D41D7">
        <w:trPr>
          <w:trHeight w:hRule="exact" w:val="277"/>
        </w:trPr>
        <w:tc>
          <w:tcPr>
            <w:tcW w:w="1031" w:type="dxa"/>
            <w:tcBorders>
              <w:top w:val="single" w:sz="4" w:space="0" w:color="000000"/>
              <w:left w:val="single" w:sz="4" w:space="0" w:color="000000"/>
              <w:bottom w:val="single" w:sz="4" w:space="0" w:color="000000"/>
              <w:right w:val="single" w:sz="4" w:space="0" w:color="000000"/>
            </w:tcBorders>
          </w:tcPr>
          <w:p w14:paraId="03761021"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Annotations</w:t>
            </w:r>
          </w:p>
        </w:tc>
        <w:tc>
          <w:tcPr>
            <w:tcW w:w="8571" w:type="dxa"/>
            <w:gridSpan w:val="5"/>
            <w:tcBorders>
              <w:top w:val="single" w:sz="4" w:space="0" w:color="000000"/>
              <w:left w:val="single" w:sz="4" w:space="0" w:color="000000"/>
              <w:bottom w:val="single" w:sz="4" w:space="0" w:color="000000"/>
              <w:right w:val="single" w:sz="4" w:space="0" w:color="000000"/>
            </w:tcBorders>
          </w:tcPr>
          <w:p w14:paraId="63556D12" w14:textId="77777777" w:rsidR="008A4EB6" w:rsidRDefault="008A4EB6" w:rsidP="005D41D7">
            <w:pPr>
              <w:pStyle w:val="TableParagraph"/>
              <w:spacing w:before="38"/>
              <w:ind w:left="37"/>
              <w:rPr>
                <w:rFonts w:ascii="Courier New" w:eastAsia="Courier New" w:hAnsi="Courier New" w:cs="Courier New"/>
                <w:sz w:val="14"/>
                <w:szCs w:val="14"/>
              </w:rPr>
            </w:pPr>
            <w:r>
              <w:rPr>
                <w:rFonts w:ascii="Courier New"/>
                <w:sz w:val="14"/>
              </w:rPr>
              <w:t>dataset member</w:t>
            </w:r>
          </w:p>
        </w:tc>
      </w:tr>
      <w:tr w:rsidR="008A4EB6" w14:paraId="614318C8" w14:textId="77777777" w:rsidTr="005D41D7">
        <w:trPr>
          <w:trHeight w:hRule="exact" w:val="6006"/>
        </w:trPr>
        <w:tc>
          <w:tcPr>
            <w:tcW w:w="1031" w:type="dxa"/>
            <w:tcBorders>
              <w:top w:val="single" w:sz="4" w:space="0" w:color="000000"/>
              <w:left w:val="single" w:sz="4" w:space="0" w:color="000000"/>
              <w:bottom w:val="single" w:sz="4" w:space="0" w:color="000000"/>
              <w:right w:val="single" w:sz="4" w:space="0" w:color="000000"/>
            </w:tcBorders>
          </w:tcPr>
          <w:p w14:paraId="23A14E8E"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Diagram</w:t>
            </w:r>
          </w:p>
          <w:p w14:paraId="7E4F6836" w14:textId="77777777" w:rsidR="008A4EB6" w:rsidRDefault="008A4EB6" w:rsidP="005D41D7">
            <w:pPr>
              <w:pStyle w:val="TableParagraph"/>
              <w:rPr>
                <w:rFonts w:ascii="Courier New" w:eastAsia="Courier New" w:hAnsi="Courier New" w:cs="Courier New"/>
                <w:b/>
                <w:bCs/>
                <w:sz w:val="16"/>
                <w:szCs w:val="16"/>
              </w:rPr>
            </w:pPr>
          </w:p>
          <w:p w14:paraId="475DDC86" w14:textId="77777777" w:rsidR="008A4EB6" w:rsidRDefault="008A4EB6" w:rsidP="005D41D7">
            <w:pPr>
              <w:pStyle w:val="TableParagraph"/>
              <w:rPr>
                <w:rFonts w:ascii="Courier New" w:eastAsia="Courier New" w:hAnsi="Courier New" w:cs="Courier New"/>
                <w:b/>
                <w:bCs/>
                <w:sz w:val="16"/>
                <w:szCs w:val="16"/>
              </w:rPr>
            </w:pPr>
          </w:p>
          <w:p w14:paraId="76E1D2B9" w14:textId="77777777" w:rsidR="008A4EB6" w:rsidRDefault="008A4EB6" w:rsidP="005D41D7">
            <w:pPr>
              <w:pStyle w:val="TableParagraph"/>
              <w:rPr>
                <w:rFonts w:ascii="Courier New" w:eastAsia="Courier New" w:hAnsi="Courier New" w:cs="Courier New"/>
                <w:b/>
                <w:bCs/>
                <w:sz w:val="16"/>
                <w:szCs w:val="16"/>
              </w:rPr>
            </w:pPr>
          </w:p>
          <w:p w14:paraId="505DFF70" w14:textId="77777777" w:rsidR="008A4EB6" w:rsidRDefault="008A4EB6" w:rsidP="005D41D7">
            <w:pPr>
              <w:pStyle w:val="TableParagraph"/>
              <w:rPr>
                <w:rFonts w:ascii="Courier New" w:eastAsia="Courier New" w:hAnsi="Courier New" w:cs="Courier New"/>
                <w:b/>
                <w:bCs/>
                <w:sz w:val="16"/>
                <w:szCs w:val="16"/>
              </w:rPr>
            </w:pPr>
          </w:p>
          <w:p w14:paraId="411D4BD2" w14:textId="77777777" w:rsidR="008A4EB6" w:rsidRDefault="008A4EB6" w:rsidP="005D41D7">
            <w:pPr>
              <w:pStyle w:val="TableParagraph"/>
              <w:rPr>
                <w:rFonts w:ascii="Courier New" w:eastAsia="Courier New" w:hAnsi="Courier New" w:cs="Courier New"/>
                <w:b/>
                <w:bCs/>
                <w:sz w:val="16"/>
                <w:szCs w:val="16"/>
              </w:rPr>
            </w:pPr>
          </w:p>
          <w:p w14:paraId="1BF292DB" w14:textId="77777777" w:rsidR="008A4EB6" w:rsidRDefault="008A4EB6" w:rsidP="005D41D7">
            <w:pPr>
              <w:pStyle w:val="TableParagraph"/>
              <w:rPr>
                <w:rFonts w:ascii="Courier New" w:eastAsia="Courier New" w:hAnsi="Courier New" w:cs="Courier New"/>
                <w:b/>
                <w:bCs/>
                <w:sz w:val="16"/>
                <w:szCs w:val="16"/>
              </w:rPr>
            </w:pPr>
          </w:p>
          <w:p w14:paraId="43F88DB0" w14:textId="77777777" w:rsidR="008A4EB6" w:rsidRDefault="008A4EB6" w:rsidP="005D41D7">
            <w:pPr>
              <w:pStyle w:val="TableParagraph"/>
              <w:rPr>
                <w:rFonts w:ascii="Courier New" w:eastAsia="Courier New" w:hAnsi="Courier New" w:cs="Courier New"/>
                <w:b/>
                <w:bCs/>
                <w:sz w:val="16"/>
                <w:szCs w:val="16"/>
              </w:rPr>
            </w:pPr>
          </w:p>
          <w:p w14:paraId="31606045" w14:textId="77777777" w:rsidR="008A4EB6" w:rsidRDefault="008A4EB6" w:rsidP="005D41D7">
            <w:pPr>
              <w:pStyle w:val="TableParagraph"/>
              <w:rPr>
                <w:rFonts w:ascii="Courier New" w:eastAsia="Courier New" w:hAnsi="Courier New" w:cs="Courier New"/>
                <w:b/>
                <w:bCs/>
                <w:sz w:val="16"/>
                <w:szCs w:val="16"/>
              </w:rPr>
            </w:pPr>
          </w:p>
          <w:p w14:paraId="595A0DE8" w14:textId="77777777" w:rsidR="008A4EB6" w:rsidRDefault="008A4EB6" w:rsidP="005D41D7">
            <w:pPr>
              <w:pStyle w:val="TableParagraph"/>
              <w:rPr>
                <w:rFonts w:ascii="Courier New" w:eastAsia="Courier New" w:hAnsi="Courier New" w:cs="Courier New"/>
                <w:b/>
                <w:bCs/>
                <w:sz w:val="16"/>
                <w:szCs w:val="16"/>
              </w:rPr>
            </w:pPr>
          </w:p>
          <w:p w14:paraId="6ED46B20" w14:textId="77777777" w:rsidR="008A4EB6" w:rsidRDefault="008A4EB6" w:rsidP="005D41D7">
            <w:pPr>
              <w:pStyle w:val="TableParagraph"/>
              <w:rPr>
                <w:rFonts w:ascii="Courier New" w:eastAsia="Courier New" w:hAnsi="Courier New" w:cs="Courier New"/>
                <w:b/>
                <w:bCs/>
                <w:sz w:val="16"/>
                <w:szCs w:val="16"/>
              </w:rPr>
            </w:pPr>
          </w:p>
          <w:p w14:paraId="661E8F67" w14:textId="77777777" w:rsidR="008A4EB6" w:rsidRDefault="008A4EB6" w:rsidP="005D41D7">
            <w:pPr>
              <w:pStyle w:val="TableParagraph"/>
              <w:rPr>
                <w:rFonts w:ascii="Courier New" w:eastAsia="Courier New" w:hAnsi="Courier New" w:cs="Courier New"/>
                <w:b/>
                <w:bCs/>
                <w:sz w:val="16"/>
                <w:szCs w:val="16"/>
              </w:rPr>
            </w:pPr>
          </w:p>
          <w:p w14:paraId="3D704819" w14:textId="77777777" w:rsidR="008A4EB6" w:rsidRDefault="008A4EB6" w:rsidP="005D41D7">
            <w:pPr>
              <w:pStyle w:val="TableParagraph"/>
              <w:rPr>
                <w:rFonts w:ascii="Courier New" w:eastAsia="Courier New" w:hAnsi="Courier New" w:cs="Courier New"/>
                <w:b/>
                <w:bCs/>
                <w:sz w:val="16"/>
                <w:szCs w:val="16"/>
              </w:rPr>
            </w:pPr>
          </w:p>
          <w:p w14:paraId="178AAD38" w14:textId="77777777" w:rsidR="008A4EB6" w:rsidRDefault="008A4EB6" w:rsidP="005D41D7">
            <w:pPr>
              <w:pStyle w:val="TableParagraph"/>
              <w:rPr>
                <w:rFonts w:ascii="Courier New" w:eastAsia="Courier New" w:hAnsi="Courier New" w:cs="Courier New"/>
                <w:b/>
                <w:bCs/>
                <w:sz w:val="16"/>
                <w:szCs w:val="16"/>
              </w:rPr>
            </w:pPr>
          </w:p>
          <w:p w14:paraId="3E23F16B" w14:textId="77777777" w:rsidR="008A4EB6" w:rsidRDefault="008A4EB6" w:rsidP="005D41D7">
            <w:pPr>
              <w:pStyle w:val="TableParagraph"/>
              <w:rPr>
                <w:rFonts w:ascii="Courier New" w:eastAsia="Courier New" w:hAnsi="Courier New" w:cs="Courier New"/>
                <w:b/>
                <w:bCs/>
                <w:sz w:val="16"/>
                <w:szCs w:val="16"/>
              </w:rPr>
            </w:pPr>
          </w:p>
          <w:p w14:paraId="03F178EE" w14:textId="77777777" w:rsidR="008A4EB6" w:rsidRDefault="008A4EB6" w:rsidP="005D41D7">
            <w:pPr>
              <w:pStyle w:val="TableParagraph"/>
              <w:rPr>
                <w:rFonts w:ascii="Courier New" w:eastAsia="Courier New" w:hAnsi="Courier New" w:cs="Courier New"/>
                <w:b/>
                <w:bCs/>
                <w:sz w:val="16"/>
                <w:szCs w:val="16"/>
              </w:rPr>
            </w:pPr>
          </w:p>
          <w:p w14:paraId="61B8FAE1" w14:textId="77777777" w:rsidR="008A4EB6" w:rsidRDefault="008A4EB6" w:rsidP="005D41D7">
            <w:pPr>
              <w:pStyle w:val="TableParagraph"/>
              <w:rPr>
                <w:rFonts w:ascii="Courier New" w:eastAsia="Courier New" w:hAnsi="Courier New" w:cs="Courier New"/>
                <w:b/>
                <w:bCs/>
                <w:sz w:val="16"/>
                <w:szCs w:val="16"/>
              </w:rPr>
            </w:pPr>
          </w:p>
          <w:p w14:paraId="107D8154" w14:textId="77777777" w:rsidR="008A4EB6" w:rsidRDefault="008A4EB6" w:rsidP="005D41D7">
            <w:pPr>
              <w:pStyle w:val="TableParagraph"/>
              <w:rPr>
                <w:rFonts w:ascii="Courier New" w:eastAsia="Courier New" w:hAnsi="Courier New" w:cs="Courier New"/>
                <w:b/>
                <w:bCs/>
                <w:sz w:val="16"/>
                <w:szCs w:val="16"/>
              </w:rPr>
            </w:pPr>
          </w:p>
          <w:p w14:paraId="39D72319" w14:textId="77777777" w:rsidR="008A4EB6" w:rsidRDefault="008A4EB6" w:rsidP="005D41D7">
            <w:pPr>
              <w:pStyle w:val="TableParagraph"/>
              <w:rPr>
                <w:rFonts w:ascii="Courier New" w:eastAsia="Courier New" w:hAnsi="Courier New" w:cs="Courier New"/>
                <w:b/>
                <w:bCs/>
                <w:sz w:val="16"/>
                <w:szCs w:val="16"/>
              </w:rPr>
            </w:pPr>
          </w:p>
          <w:p w14:paraId="0D6A36AC" w14:textId="77777777" w:rsidR="008A4EB6" w:rsidRDefault="008A4EB6" w:rsidP="005D41D7">
            <w:pPr>
              <w:pStyle w:val="TableParagraph"/>
              <w:rPr>
                <w:rFonts w:ascii="Courier New" w:eastAsia="Courier New" w:hAnsi="Courier New" w:cs="Courier New"/>
                <w:b/>
                <w:bCs/>
                <w:sz w:val="16"/>
                <w:szCs w:val="16"/>
              </w:rPr>
            </w:pPr>
          </w:p>
          <w:p w14:paraId="3EC02DFD" w14:textId="77777777" w:rsidR="008A4EB6" w:rsidRDefault="008A4EB6" w:rsidP="005D41D7">
            <w:pPr>
              <w:pStyle w:val="TableParagraph"/>
              <w:rPr>
                <w:rFonts w:ascii="Courier New" w:eastAsia="Courier New" w:hAnsi="Courier New" w:cs="Courier New"/>
                <w:b/>
                <w:bCs/>
                <w:sz w:val="16"/>
                <w:szCs w:val="16"/>
              </w:rPr>
            </w:pPr>
          </w:p>
          <w:p w14:paraId="6DB12404" w14:textId="77777777" w:rsidR="008A4EB6" w:rsidRDefault="008A4EB6" w:rsidP="005D41D7">
            <w:pPr>
              <w:pStyle w:val="TableParagraph"/>
              <w:rPr>
                <w:rFonts w:ascii="Courier New" w:eastAsia="Courier New" w:hAnsi="Courier New" w:cs="Courier New"/>
                <w:b/>
                <w:bCs/>
                <w:sz w:val="16"/>
                <w:szCs w:val="16"/>
              </w:rPr>
            </w:pPr>
          </w:p>
          <w:p w14:paraId="3FBF96E1" w14:textId="77777777" w:rsidR="008A4EB6" w:rsidRDefault="008A4EB6" w:rsidP="005D41D7">
            <w:pPr>
              <w:pStyle w:val="TableParagraph"/>
              <w:rPr>
                <w:rFonts w:ascii="Courier New" w:eastAsia="Courier New" w:hAnsi="Courier New" w:cs="Courier New"/>
                <w:b/>
                <w:bCs/>
                <w:sz w:val="16"/>
                <w:szCs w:val="16"/>
              </w:rPr>
            </w:pPr>
          </w:p>
          <w:p w14:paraId="340BFF18" w14:textId="77777777" w:rsidR="008A4EB6" w:rsidRDefault="008A4EB6" w:rsidP="005D41D7">
            <w:pPr>
              <w:pStyle w:val="TableParagraph"/>
              <w:rPr>
                <w:rFonts w:ascii="Courier New" w:eastAsia="Courier New" w:hAnsi="Courier New" w:cs="Courier New"/>
                <w:b/>
                <w:bCs/>
                <w:sz w:val="16"/>
                <w:szCs w:val="16"/>
              </w:rPr>
            </w:pPr>
          </w:p>
          <w:p w14:paraId="4B460EE4" w14:textId="77777777" w:rsidR="008A4EB6" w:rsidRDefault="008A4EB6" w:rsidP="005D41D7">
            <w:pPr>
              <w:pStyle w:val="TableParagraph"/>
              <w:rPr>
                <w:rFonts w:ascii="Courier New" w:eastAsia="Courier New" w:hAnsi="Courier New" w:cs="Courier New"/>
                <w:b/>
                <w:bCs/>
                <w:sz w:val="16"/>
                <w:szCs w:val="16"/>
              </w:rPr>
            </w:pPr>
          </w:p>
          <w:p w14:paraId="59B60C21" w14:textId="77777777" w:rsidR="008A4EB6" w:rsidRDefault="008A4EB6" w:rsidP="005D41D7">
            <w:pPr>
              <w:pStyle w:val="TableParagraph"/>
              <w:rPr>
                <w:rFonts w:ascii="Courier New" w:eastAsia="Courier New" w:hAnsi="Courier New" w:cs="Courier New"/>
                <w:b/>
                <w:bCs/>
                <w:sz w:val="16"/>
                <w:szCs w:val="16"/>
              </w:rPr>
            </w:pPr>
          </w:p>
          <w:p w14:paraId="37FC3CE2" w14:textId="77777777" w:rsidR="008A4EB6" w:rsidRDefault="008A4EB6" w:rsidP="005D41D7">
            <w:pPr>
              <w:pStyle w:val="TableParagraph"/>
              <w:rPr>
                <w:rFonts w:ascii="Courier New" w:eastAsia="Courier New" w:hAnsi="Courier New" w:cs="Courier New"/>
                <w:b/>
                <w:bCs/>
                <w:sz w:val="16"/>
                <w:szCs w:val="16"/>
              </w:rPr>
            </w:pPr>
          </w:p>
          <w:p w14:paraId="62B87D58" w14:textId="77777777" w:rsidR="008A4EB6" w:rsidRDefault="008A4EB6" w:rsidP="005D41D7">
            <w:pPr>
              <w:pStyle w:val="TableParagraph"/>
              <w:rPr>
                <w:rFonts w:ascii="Courier New" w:eastAsia="Courier New" w:hAnsi="Courier New" w:cs="Courier New"/>
                <w:b/>
                <w:bCs/>
                <w:sz w:val="16"/>
                <w:szCs w:val="16"/>
              </w:rPr>
            </w:pPr>
          </w:p>
          <w:p w14:paraId="5AAD919A" w14:textId="77777777" w:rsidR="008A4EB6" w:rsidRDefault="008A4EB6" w:rsidP="005D41D7">
            <w:pPr>
              <w:pStyle w:val="TableParagraph"/>
              <w:rPr>
                <w:rFonts w:ascii="Courier New" w:eastAsia="Courier New" w:hAnsi="Courier New" w:cs="Courier New"/>
                <w:b/>
                <w:bCs/>
                <w:sz w:val="16"/>
                <w:szCs w:val="16"/>
              </w:rPr>
            </w:pPr>
          </w:p>
          <w:p w14:paraId="4FB7ABB8" w14:textId="77777777" w:rsidR="008A4EB6" w:rsidRDefault="008A4EB6" w:rsidP="005D41D7">
            <w:pPr>
              <w:pStyle w:val="TableParagraph"/>
              <w:rPr>
                <w:rFonts w:ascii="Courier New" w:eastAsia="Courier New" w:hAnsi="Courier New" w:cs="Courier New"/>
                <w:b/>
                <w:bCs/>
                <w:sz w:val="16"/>
                <w:szCs w:val="16"/>
              </w:rPr>
            </w:pPr>
          </w:p>
          <w:p w14:paraId="54438576" w14:textId="77777777" w:rsidR="008A4EB6" w:rsidRDefault="008A4EB6" w:rsidP="005D41D7">
            <w:pPr>
              <w:pStyle w:val="TableParagraph"/>
              <w:rPr>
                <w:rFonts w:ascii="Courier New" w:eastAsia="Courier New" w:hAnsi="Courier New" w:cs="Courier New"/>
                <w:b/>
                <w:bCs/>
                <w:sz w:val="16"/>
                <w:szCs w:val="16"/>
              </w:rPr>
            </w:pPr>
          </w:p>
          <w:p w14:paraId="3D63F4FB" w14:textId="77777777" w:rsidR="008A4EB6" w:rsidRDefault="008A4EB6" w:rsidP="005D41D7">
            <w:pPr>
              <w:pStyle w:val="TableParagraph"/>
              <w:spacing w:before="97"/>
              <w:ind w:left="40"/>
              <w:rPr>
                <w:rFonts w:ascii="Times New Roman" w:eastAsia="Times New Roman" w:hAnsi="Times New Roman" w:cs="Times New Roman"/>
                <w:sz w:val="16"/>
                <w:szCs w:val="16"/>
              </w:rPr>
            </w:pPr>
            <w:r>
              <w:rPr>
                <w:rFonts w:ascii="Times New Roman"/>
                <w:spacing w:val="-3"/>
                <w:sz w:val="16"/>
              </w:rPr>
              <w:t>Type</w:t>
            </w:r>
          </w:p>
        </w:tc>
        <w:tc>
          <w:tcPr>
            <w:tcW w:w="8571" w:type="dxa"/>
            <w:gridSpan w:val="5"/>
            <w:tcBorders>
              <w:top w:val="single" w:sz="4" w:space="0" w:color="000000"/>
              <w:left w:val="single" w:sz="4" w:space="0" w:color="000000"/>
              <w:bottom w:val="single" w:sz="4" w:space="0" w:color="000000"/>
              <w:right w:val="single" w:sz="4" w:space="0" w:color="000000"/>
            </w:tcBorders>
          </w:tcPr>
          <w:p w14:paraId="3EBA175A" w14:textId="77777777" w:rsidR="008A4EB6" w:rsidRDefault="008A4EB6" w:rsidP="005D41D7">
            <w:pPr>
              <w:pStyle w:val="TableParagraph"/>
              <w:spacing w:before="9"/>
              <w:rPr>
                <w:rFonts w:ascii="Courier New" w:eastAsia="Courier New" w:hAnsi="Courier New" w:cs="Courier New"/>
                <w:b/>
                <w:bCs/>
                <w:sz w:val="5"/>
                <w:szCs w:val="5"/>
              </w:rPr>
            </w:pPr>
          </w:p>
          <w:p w14:paraId="041EAD31" w14:textId="77777777" w:rsidR="008A4EB6" w:rsidRDefault="008A4EB6" w:rsidP="005D41D7">
            <w:pPr>
              <w:pStyle w:val="TableParagraph"/>
              <w:spacing w:line="200" w:lineRule="atLeast"/>
              <w:ind w:left="37"/>
              <w:rPr>
                <w:rFonts w:ascii="Courier New" w:eastAsia="Courier New" w:hAnsi="Courier New" w:cs="Courier New"/>
                <w:sz w:val="20"/>
                <w:szCs w:val="20"/>
              </w:rPr>
            </w:pPr>
            <w:r>
              <w:rPr>
                <w:rFonts w:ascii="Courier New" w:eastAsia="Courier New" w:hAnsi="Courier New" w:cs="Courier New"/>
                <w:noProof/>
                <w:sz w:val="20"/>
                <w:szCs w:val="20"/>
                <w:lang w:eastAsia="ko-KR"/>
              </w:rPr>
              <w:drawing>
                <wp:inline distT="0" distB="0" distL="0" distR="0" wp14:anchorId="0AD73457" wp14:editId="7CFF9C95">
                  <wp:extent cx="4487419" cy="3556254"/>
                  <wp:effectExtent l="0" t="0" r="0" b="0"/>
                  <wp:docPr id="23"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3.png"/>
                          <pic:cNvPicPr/>
                        </pic:nvPicPr>
                        <pic:blipFill>
                          <a:blip r:embed="rId79" cstate="print"/>
                          <a:stretch>
                            <a:fillRect/>
                          </a:stretch>
                        </pic:blipFill>
                        <pic:spPr>
                          <a:xfrm>
                            <a:off x="0" y="0"/>
                            <a:ext cx="4487419" cy="3556254"/>
                          </a:xfrm>
                          <a:prstGeom prst="rect">
                            <a:avLst/>
                          </a:prstGeom>
                        </pic:spPr>
                      </pic:pic>
                    </a:graphicData>
                  </a:graphic>
                </wp:inline>
              </w:drawing>
            </w:r>
          </w:p>
          <w:p w14:paraId="27E6EDF2" w14:textId="77777777" w:rsidR="008A4EB6" w:rsidRDefault="008A4EB6" w:rsidP="005D41D7">
            <w:pPr>
              <w:pStyle w:val="TableParagraph"/>
              <w:spacing w:before="79"/>
              <w:ind w:left="37"/>
              <w:rPr>
                <w:rFonts w:ascii="Times New Roman" w:eastAsia="Times New Roman" w:hAnsi="Times New Roman" w:cs="Times New Roman"/>
                <w:sz w:val="16"/>
                <w:szCs w:val="16"/>
              </w:rPr>
            </w:pPr>
            <w:r>
              <w:rPr>
                <w:rFonts w:ascii="Times New Roman"/>
                <w:sz w:val="16"/>
              </w:rPr>
              <w:t>extension</w:t>
            </w:r>
            <w:r>
              <w:rPr>
                <w:rFonts w:ascii="Times New Roman"/>
                <w:spacing w:val="-14"/>
                <w:sz w:val="16"/>
              </w:rPr>
              <w:t xml:space="preserve"> </w:t>
            </w:r>
            <w:r>
              <w:rPr>
                <w:rFonts w:ascii="Times New Roman"/>
                <w:sz w:val="16"/>
              </w:rPr>
              <w:t>of</w:t>
            </w:r>
            <w:r>
              <w:rPr>
                <w:rFonts w:ascii="Times New Roman"/>
                <w:spacing w:val="-14"/>
                <w:sz w:val="16"/>
              </w:rPr>
              <w:t xml:space="preserve"> </w:t>
            </w:r>
            <w:r>
              <w:rPr>
                <w:rFonts w:ascii="Times New Roman"/>
                <w:sz w:val="16"/>
              </w:rPr>
              <w:t>gml:AbstractFeatureMemberType</w:t>
            </w:r>
          </w:p>
        </w:tc>
      </w:tr>
      <w:tr w:rsidR="008A4EB6" w14:paraId="5D30D71A" w14:textId="77777777" w:rsidTr="005D41D7">
        <w:trPr>
          <w:trHeight w:hRule="exact" w:val="634"/>
        </w:trPr>
        <w:tc>
          <w:tcPr>
            <w:tcW w:w="1031" w:type="dxa"/>
            <w:tcBorders>
              <w:top w:val="single" w:sz="4" w:space="0" w:color="000000"/>
              <w:left w:val="single" w:sz="4" w:space="0" w:color="000000"/>
              <w:bottom w:val="single" w:sz="4" w:space="0" w:color="000000"/>
              <w:right w:val="single" w:sz="4" w:space="0" w:color="000000"/>
            </w:tcBorders>
          </w:tcPr>
          <w:p w14:paraId="661A8F83" w14:textId="77777777" w:rsidR="008A4EB6" w:rsidRDefault="008A4EB6" w:rsidP="005D41D7">
            <w:pPr>
              <w:pStyle w:val="TableParagraph"/>
              <w:spacing w:before="22" w:line="250" w:lineRule="auto"/>
              <w:ind w:left="40" w:right="195"/>
              <w:rPr>
                <w:rFonts w:ascii="Times New Roman" w:eastAsia="Times New Roman" w:hAnsi="Times New Roman" w:cs="Times New Roman"/>
                <w:sz w:val="16"/>
                <w:szCs w:val="16"/>
              </w:rPr>
            </w:pPr>
            <w:r>
              <w:rPr>
                <w:rFonts w:ascii="Times New Roman"/>
                <w:spacing w:val="-3"/>
                <w:sz w:val="16"/>
              </w:rPr>
              <w:t>Type</w:t>
            </w:r>
            <w:r>
              <w:rPr>
                <w:rFonts w:ascii="Times New Roman"/>
                <w:spacing w:val="-4"/>
                <w:sz w:val="16"/>
              </w:rPr>
              <w:t xml:space="preserve"> </w:t>
            </w:r>
            <w:r>
              <w:rPr>
                <w:rFonts w:ascii="Times New Roman"/>
                <w:spacing w:val="-4"/>
                <w:sz w:val="16"/>
              </w:rPr>
              <w:br/>
            </w:r>
            <w:r>
              <w:rPr>
                <w:rFonts w:ascii="Times New Roman"/>
                <w:sz w:val="16"/>
              </w:rPr>
              <w:t>hierarchy</w:t>
            </w:r>
          </w:p>
        </w:tc>
        <w:tc>
          <w:tcPr>
            <w:tcW w:w="8571" w:type="dxa"/>
            <w:gridSpan w:val="5"/>
            <w:tcBorders>
              <w:top w:val="single" w:sz="4" w:space="0" w:color="000000"/>
              <w:left w:val="single" w:sz="4" w:space="0" w:color="000000"/>
              <w:bottom w:val="single" w:sz="4" w:space="0" w:color="000000"/>
              <w:right w:val="single" w:sz="4" w:space="0" w:color="000000"/>
            </w:tcBorders>
          </w:tcPr>
          <w:p w14:paraId="24009325" w14:textId="77777777" w:rsidR="008A4EB6" w:rsidRDefault="008A4EB6" w:rsidP="000148EB">
            <w:pPr>
              <w:pStyle w:val="ListParagraph"/>
              <w:widowControl w:val="0"/>
              <w:numPr>
                <w:ilvl w:val="0"/>
                <w:numId w:val="67"/>
              </w:numPr>
              <w:tabs>
                <w:tab w:val="left" w:pos="198"/>
                <w:tab w:val="num" w:pos="360"/>
              </w:tabs>
              <w:spacing w:before="22" w:after="0" w:line="240" w:lineRule="auto"/>
              <w:jc w:val="left"/>
              <w:rPr>
                <w:rFonts w:ascii="Times New Roman" w:eastAsia="Times New Roman" w:hAnsi="Times New Roman"/>
                <w:sz w:val="16"/>
                <w:szCs w:val="16"/>
              </w:rPr>
            </w:pPr>
            <w:r>
              <w:rPr>
                <w:rFonts w:ascii="Times New Roman"/>
                <w:sz w:val="16"/>
              </w:rPr>
              <w:t>gml:AbstractFeatureMemberType</w:t>
            </w:r>
          </w:p>
          <w:p w14:paraId="4519C443" w14:textId="77777777" w:rsidR="008A4EB6" w:rsidRDefault="008A4EB6" w:rsidP="005D41D7">
            <w:pPr>
              <w:pStyle w:val="TableParagraph"/>
              <w:spacing w:before="9"/>
              <w:rPr>
                <w:rFonts w:ascii="Courier New" w:eastAsia="Courier New" w:hAnsi="Courier New" w:cs="Courier New"/>
                <w:b/>
                <w:bCs/>
                <w:sz w:val="14"/>
                <w:szCs w:val="14"/>
              </w:rPr>
            </w:pPr>
          </w:p>
          <w:p w14:paraId="088B25AB" w14:textId="77777777" w:rsidR="008A4EB6" w:rsidRDefault="00000000" w:rsidP="000148EB">
            <w:pPr>
              <w:pStyle w:val="ListParagraph"/>
              <w:widowControl w:val="0"/>
              <w:numPr>
                <w:ilvl w:val="1"/>
                <w:numId w:val="67"/>
              </w:numPr>
              <w:tabs>
                <w:tab w:val="left" w:pos="358"/>
              </w:tabs>
              <w:spacing w:before="0" w:after="0" w:line="240" w:lineRule="auto"/>
              <w:jc w:val="left"/>
              <w:rPr>
                <w:rFonts w:ascii="Times New Roman" w:eastAsia="Times New Roman" w:hAnsi="Times New Roman"/>
                <w:sz w:val="16"/>
                <w:szCs w:val="16"/>
              </w:rPr>
            </w:pPr>
            <w:hyperlink w:anchor="_bookmark16" w:history="1">
              <w:r w:rsidR="008A4EB6">
                <w:rPr>
                  <w:rFonts w:ascii="Times New Roman"/>
                  <w:sz w:val="16"/>
                </w:rPr>
                <w:t>MemberType</w:t>
              </w:r>
            </w:hyperlink>
          </w:p>
        </w:tc>
      </w:tr>
      <w:tr w:rsidR="008A4EB6" w14:paraId="2674FCAC" w14:textId="77777777" w:rsidTr="005D41D7">
        <w:trPr>
          <w:trHeight w:hRule="exact" w:val="357"/>
        </w:trPr>
        <w:tc>
          <w:tcPr>
            <w:tcW w:w="1031" w:type="dxa"/>
            <w:tcBorders>
              <w:top w:val="single" w:sz="4" w:space="0" w:color="000000"/>
              <w:left w:val="single" w:sz="4" w:space="0" w:color="000000"/>
              <w:bottom w:val="single" w:sz="4" w:space="0" w:color="000000"/>
              <w:right w:val="single" w:sz="4" w:space="0" w:color="000000"/>
            </w:tcBorders>
          </w:tcPr>
          <w:p w14:paraId="35B8F350"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Used</w:t>
            </w:r>
            <w:r>
              <w:rPr>
                <w:rFonts w:ascii="Times New Roman"/>
                <w:spacing w:val="-4"/>
                <w:sz w:val="16"/>
              </w:rPr>
              <w:t xml:space="preserve"> </w:t>
            </w:r>
            <w:r>
              <w:rPr>
                <w:rFonts w:ascii="Times New Roman"/>
                <w:sz w:val="16"/>
              </w:rPr>
              <w:t>by</w:t>
            </w:r>
          </w:p>
        </w:tc>
        <w:tc>
          <w:tcPr>
            <w:tcW w:w="8571" w:type="dxa"/>
            <w:gridSpan w:val="5"/>
            <w:tcBorders>
              <w:top w:val="single" w:sz="4" w:space="0" w:color="000000"/>
              <w:left w:val="single" w:sz="4" w:space="0" w:color="000000"/>
              <w:bottom w:val="single" w:sz="4" w:space="0" w:color="000000"/>
              <w:right w:val="single" w:sz="4" w:space="0" w:color="000000"/>
            </w:tcBorders>
          </w:tcPr>
          <w:p w14:paraId="135B0900" w14:textId="77777777" w:rsidR="008A4EB6" w:rsidRDefault="008A4EB6" w:rsidP="005D41D7">
            <w:pPr>
              <w:pStyle w:val="TableParagraph"/>
              <w:tabs>
                <w:tab w:val="left" w:pos="1773"/>
              </w:tabs>
              <w:spacing w:before="62"/>
              <w:ind w:left="77"/>
              <w:rPr>
                <w:rFonts w:ascii="Times New Roman" w:eastAsia="Times New Roman" w:hAnsi="Times New Roman" w:cs="Times New Roman"/>
                <w:sz w:val="16"/>
                <w:szCs w:val="16"/>
              </w:rPr>
            </w:pPr>
            <w:r>
              <w:rPr>
                <w:rFonts w:ascii="Times New Roman"/>
                <w:w w:val="95"/>
                <w:sz w:val="16"/>
              </w:rPr>
              <w:t>Element</w:t>
            </w:r>
            <w:r>
              <w:rPr>
                <w:rFonts w:ascii="Times New Roman"/>
                <w:w w:val="95"/>
                <w:sz w:val="16"/>
              </w:rPr>
              <w:tab/>
            </w:r>
            <w:r>
              <w:rPr>
                <w:rFonts w:ascii="Times New Roman"/>
                <w:sz w:val="16"/>
              </w:rPr>
              <w:t>DatasetType/member</w:t>
            </w:r>
          </w:p>
        </w:tc>
      </w:tr>
      <w:tr w:rsidR="008A4EB6" w14:paraId="35D4F16A" w14:textId="77777777" w:rsidTr="005D41D7">
        <w:trPr>
          <w:trHeight w:hRule="exact" w:val="282"/>
        </w:trPr>
        <w:tc>
          <w:tcPr>
            <w:tcW w:w="1031" w:type="dxa"/>
            <w:tcBorders>
              <w:top w:val="single" w:sz="4" w:space="0" w:color="000000"/>
              <w:left w:val="single" w:sz="4" w:space="0" w:color="000000"/>
              <w:bottom w:val="single" w:sz="4" w:space="0" w:color="000000"/>
              <w:right w:val="single" w:sz="4" w:space="0" w:color="000000"/>
            </w:tcBorders>
          </w:tcPr>
          <w:p w14:paraId="710E2ABF"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Model</w:t>
            </w:r>
          </w:p>
        </w:tc>
        <w:tc>
          <w:tcPr>
            <w:tcW w:w="8571" w:type="dxa"/>
            <w:gridSpan w:val="5"/>
            <w:tcBorders>
              <w:top w:val="single" w:sz="4" w:space="0" w:color="000000"/>
              <w:left w:val="single" w:sz="4" w:space="0" w:color="000000"/>
              <w:bottom w:val="single" w:sz="4" w:space="0" w:color="000000"/>
              <w:right w:val="single" w:sz="4" w:space="0" w:color="000000"/>
            </w:tcBorders>
          </w:tcPr>
          <w:p w14:paraId="478AE08A"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gml:AbstractFeature</w:t>
            </w:r>
          </w:p>
        </w:tc>
      </w:tr>
      <w:tr w:rsidR="008A4EB6" w14:paraId="365AC503" w14:textId="77777777" w:rsidTr="005D41D7">
        <w:trPr>
          <w:trHeight w:hRule="exact" w:val="287"/>
        </w:trPr>
        <w:tc>
          <w:tcPr>
            <w:tcW w:w="1031" w:type="dxa"/>
            <w:tcBorders>
              <w:top w:val="single" w:sz="4" w:space="0" w:color="000000"/>
              <w:left w:val="single" w:sz="4" w:space="0" w:color="000000"/>
              <w:bottom w:val="single" w:sz="4" w:space="0" w:color="000000"/>
              <w:right w:val="single" w:sz="4" w:space="0" w:color="000000"/>
            </w:tcBorders>
          </w:tcPr>
          <w:p w14:paraId="453E3CD5"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Children</w:t>
            </w:r>
          </w:p>
        </w:tc>
        <w:tc>
          <w:tcPr>
            <w:tcW w:w="8571" w:type="dxa"/>
            <w:gridSpan w:val="5"/>
            <w:tcBorders>
              <w:top w:val="single" w:sz="4" w:space="0" w:color="000000"/>
              <w:left w:val="single" w:sz="4" w:space="0" w:color="000000"/>
              <w:bottom w:val="single" w:sz="4" w:space="0" w:color="000000"/>
              <w:right w:val="single" w:sz="4" w:space="0" w:color="000000"/>
            </w:tcBorders>
          </w:tcPr>
          <w:p w14:paraId="7FB0A299"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gml:AbstractFeature</w:t>
            </w:r>
          </w:p>
        </w:tc>
      </w:tr>
      <w:tr w:rsidR="008A4EB6" w14:paraId="056F1A0D" w14:textId="77777777" w:rsidTr="005D41D7">
        <w:trPr>
          <w:trHeight w:hRule="exact" w:val="322"/>
        </w:trPr>
        <w:tc>
          <w:tcPr>
            <w:tcW w:w="1031" w:type="dxa"/>
            <w:vMerge w:val="restart"/>
            <w:tcBorders>
              <w:top w:val="single" w:sz="4" w:space="0" w:color="000000"/>
              <w:left w:val="single" w:sz="4" w:space="0" w:color="000000"/>
              <w:right w:val="single" w:sz="4" w:space="0" w:color="000000"/>
            </w:tcBorders>
          </w:tcPr>
          <w:p w14:paraId="5344E0A0"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Attributes</w:t>
            </w:r>
          </w:p>
        </w:tc>
        <w:tc>
          <w:tcPr>
            <w:tcW w:w="2166" w:type="dxa"/>
            <w:tcBorders>
              <w:top w:val="single" w:sz="4" w:space="0" w:color="000000"/>
              <w:left w:val="single" w:sz="4" w:space="0" w:color="000000"/>
              <w:bottom w:val="single" w:sz="4" w:space="0" w:color="000000"/>
              <w:right w:val="single" w:sz="4" w:space="0" w:color="000000"/>
            </w:tcBorders>
          </w:tcPr>
          <w:p w14:paraId="146A407B" w14:textId="77777777" w:rsidR="008A4EB6" w:rsidRDefault="008A4EB6" w:rsidP="005D41D7">
            <w:pPr>
              <w:pStyle w:val="TableParagraph"/>
              <w:spacing w:before="61"/>
              <w:ind w:left="77"/>
              <w:rPr>
                <w:rFonts w:ascii="Times New Roman" w:eastAsia="Times New Roman" w:hAnsi="Times New Roman" w:cs="Times New Roman"/>
                <w:sz w:val="16"/>
                <w:szCs w:val="16"/>
              </w:rPr>
            </w:pPr>
            <w:r>
              <w:rPr>
                <w:rFonts w:ascii="Times New Roman"/>
                <w:b/>
                <w:sz w:val="16"/>
              </w:rPr>
              <w:t>QName</w:t>
            </w:r>
          </w:p>
        </w:tc>
        <w:tc>
          <w:tcPr>
            <w:tcW w:w="2116" w:type="dxa"/>
            <w:tcBorders>
              <w:top w:val="single" w:sz="4" w:space="0" w:color="000000"/>
              <w:left w:val="single" w:sz="4" w:space="0" w:color="000000"/>
              <w:bottom w:val="single" w:sz="4" w:space="0" w:color="000000"/>
              <w:right w:val="single" w:sz="4" w:space="0" w:color="000000"/>
            </w:tcBorders>
          </w:tcPr>
          <w:p w14:paraId="4B3866CE" w14:textId="77777777" w:rsidR="008A4EB6" w:rsidRDefault="008A4EB6" w:rsidP="005D41D7">
            <w:pPr>
              <w:pStyle w:val="TableParagraph"/>
              <w:spacing w:before="61"/>
              <w:ind w:left="37"/>
              <w:rPr>
                <w:rFonts w:ascii="Times New Roman" w:eastAsia="Times New Roman" w:hAnsi="Times New Roman" w:cs="Times New Roman"/>
                <w:sz w:val="16"/>
                <w:szCs w:val="16"/>
              </w:rPr>
            </w:pPr>
            <w:r>
              <w:rPr>
                <w:rFonts w:ascii="Times New Roman"/>
                <w:b/>
                <w:spacing w:val="-3"/>
                <w:sz w:val="16"/>
              </w:rPr>
              <w:t>Type</w:t>
            </w:r>
          </w:p>
        </w:tc>
        <w:tc>
          <w:tcPr>
            <w:tcW w:w="2832" w:type="dxa"/>
            <w:tcBorders>
              <w:top w:val="single" w:sz="4" w:space="0" w:color="000000"/>
              <w:left w:val="single" w:sz="4" w:space="0" w:color="000000"/>
              <w:bottom w:val="nil"/>
              <w:right w:val="single" w:sz="4" w:space="0" w:color="000000"/>
            </w:tcBorders>
          </w:tcPr>
          <w:p w14:paraId="4DCCC88C" w14:textId="77777777" w:rsidR="008A4EB6" w:rsidRDefault="008A4EB6" w:rsidP="005D41D7">
            <w:pPr>
              <w:pStyle w:val="TableParagraph"/>
              <w:tabs>
                <w:tab w:val="left" w:pos="1456"/>
              </w:tabs>
              <w:spacing w:before="61"/>
              <w:ind w:left="42"/>
              <w:rPr>
                <w:rFonts w:ascii="Times New Roman" w:eastAsia="Times New Roman" w:hAnsi="Times New Roman" w:cs="Times New Roman"/>
                <w:sz w:val="16"/>
                <w:szCs w:val="16"/>
              </w:rPr>
            </w:pPr>
            <w:r>
              <w:rPr>
                <w:rFonts w:ascii="Times New Roman"/>
                <w:b/>
                <w:w w:val="95"/>
                <w:sz w:val="16"/>
              </w:rPr>
              <w:t>Fixed</w:t>
            </w:r>
            <w:r>
              <w:rPr>
                <w:rFonts w:ascii="Times New Roman"/>
                <w:b/>
                <w:w w:val="95"/>
                <w:sz w:val="16"/>
              </w:rPr>
              <w:tab/>
            </w:r>
            <w:r>
              <w:rPr>
                <w:rFonts w:ascii="Times New Roman"/>
                <w:b/>
                <w:sz w:val="16"/>
              </w:rPr>
              <w:t>Default</w:t>
            </w:r>
          </w:p>
        </w:tc>
        <w:tc>
          <w:tcPr>
            <w:tcW w:w="702" w:type="dxa"/>
            <w:tcBorders>
              <w:top w:val="single" w:sz="4" w:space="0" w:color="000000"/>
              <w:left w:val="single" w:sz="4" w:space="0" w:color="000000"/>
              <w:bottom w:val="single" w:sz="4" w:space="0" w:color="000000"/>
              <w:right w:val="single" w:sz="4" w:space="0" w:color="000000"/>
            </w:tcBorders>
          </w:tcPr>
          <w:p w14:paraId="44368949" w14:textId="77777777" w:rsidR="008A4EB6" w:rsidRDefault="008A4EB6" w:rsidP="005D41D7">
            <w:pPr>
              <w:pStyle w:val="TableParagraph"/>
              <w:spacing w:before="61"/>
              <w:ind w:left="37"/>
              <w:rPr>
                <w:rFonts w:ascii="Times New Roman" w:eastAsia="Times New Roman" w:hAnsi="Times New Roman" w:cs="Times New Roman"/>
                <w:sz w:val="16"/>
                <w:szCs w:val="16"/>
              </w:rPr>
            </w:pPr>
            <w:r>
              <w:rPr>
                <w:rFonts w:ascii="Times New Roman"/>
                <w:b/>
                <w:sz w:val="16"/>
              </w:rPr>
              <w:t>Use</w:t>
            </w:r>
          </w:p>
        </w:tc>
        <w:tc>
          <w:tcPr>
            <w:tcW w:w="755" w:type="dxa"/>
            <w:tcBorders>
              <w:top w:val="single" w:sz="4" w:space="0" w:color="000000"/>
              <w:left w:val="single" w:sz="4" w:space="0" w:color="000000"/>
              <w:bottom w:val="single" w:sz="4" w:space="0" w:color="000000"/>
              <w:right w:val="single" w:sz="4" w:space="0" w:color="000000"/>
            </w:tcBorders>
          </w:tcPr>
          <w:p w14:paraId="7B3D9AF8" w14:textId="77777777" w:rsidR="008A4EB6" w:rsidRDefault="008A4EB6" w:rsidP="005D41D7"/>
        </w:tc>
      </w:tr>
      <w:tr w:rsidR="008A4EB6" w14:paraId="1707701B" w14:textId="77777777" w:rsidTr="005D41D7">
        <w:trPr>
          <w:trHeight w:hRule="exact" w:val="277"/>
        </w:trPr>
        <w:tc>
          <w:tcPr>
            <w:tcW w:w="1031" w:type="dxa"/>
            <w:vMerge/>
            <w:tcBorders>
              <w:left w:val="single" w:sz="4" w:space="0" w:color="000000"/>
              <w:right w:val="single" w:sz="4" w:space="0" w:color="000000"/>
            </w:tcBorders>
          </w:tcPr>
          <w:p w14:paraId="1247253D" w14:textId="77777777" w:rsidR="008A4EB6" w:rsidRDefault="008A4EB6" w:rsidP="005D41D7"/>
        </w:tc>
        <w:tc>
          <w:tcPr>
            <w:tcW w:w="2166" w:type="dxa"/>
            <w:tcBorders>
              <w:top w:val="single" w:sz="4" w:space="0" w:color="000000"/>
              <w:left w:val="single" w:sz="4" w:space="0" w:color="000000"/>
              <w:bottom w:val="single" w:sz="4" w:space="0" w:color="000000"/>
              <w:right w:val="single" w:sz="4" w:space="0" w:color="000000"/>
            </w:tcBorders>
          </w:tcPr>
          <w:p w14:paraId="4E6C57B2" w14:textId="77777777" w:rsidR="008A4EB6" w:rsidRDefault="008A4EB6" w:rsidP="005D41D7">
            <w:pPr>
              <w:pStyle w:val="TableParagraph"/>
              <w:spacing w:before="22"/>
              <w:ind w:left="77"/>
              <w:rPr>
                <w:rFonts w:ascii="Times New Roman" w:eastAsia="Times New Roman" w:hAnsi="Times New Roman" w:cs="Times New Roman"/>
                <w:sz w:val="16"/>
                <w:szCs w:val="16"/>
              </w:rPr>
            </w:pPr>
            <w:r>
              <w:rPr>
                <w:rFonts w:ascii="Times New Roman"/>
                <w:b/>
                <w:sz w:val="16"/>
              </w:rPr>
              <w:t>nilReason</w:t>
            </w:r>
          </w:p>
        </w:tc>
        <w:tc>
          <w:tcPr>
            <w:tcW w:w="2116" w:type="dxa"/>
            <w:tcBorders>
              <w:top w:val="single" w:sz="4" w:space="0" w:color="000000"/>
              <w:left w:val="single" w:sz="4" w:space="0" w:color="000000"/>
              <w:bottom w:val="single" w:sz="4" w:space="0" w:color="000000"/>
              <w:right w:val="single" w:sz="4" w:space="0" w:color="000000"/>
            </w:tcBorders>
          </w:tcPr>
          <w:p w14:paraId="2D6D2CE5" w14:textId="77777777" w:rsidR="008A4EB6" w:rsidRDefault="008A4EB6" w:rsidP="005D41D7">
            <w:pPr>
              <w:pStyle w:val="TableParagraph"/>
              <w:spacing w:before="22"/>
              <w:ind w:left="37"/>
              <w:rPr>
                <w:rFonts w:ascii="Times New Roman" w:eastAsia="Times New Roman" w:hAnsi="Times New Roman" w:cs="Times New Roman"/>
                <w:sz w:val="16"/>
                <w:szCs w:val="16"/>
              </w:rPr>
            </w:pPr>
            <w:r>
              <w:rPr>
                <w:rFonts w:ascii="Times New Roman"/>
                <w:sz w:val="16"/>
              </w:rPr>
              <w:t>gml:NilReasonType</w:t>
            </w:r>
          </w:p>
        </w:tc>
        <w:tc>
          <w:tcPr>
            <w:tcW w:w="2832" w:type="dxa"/>
            <w:tcBorders>
              <w:top w:val="nil"/>
              <w:left w:val="single" w:sz="4" w:space="0" w:color="000000"/>
              <w:bottom w:val="nil"/>
              <w:right w:val="single" w:sz="4" w:space="0" w:color="000000"/>
            </w:tcBorders>
          </w:tcPr>
          <w:p w14:paraId="50600FE0" w14:textId="77777777" w:rsidR="008A4EB6" w:rsidRDefault="008A4EB6" w:rsidP="005D41D7"/>
        </w:tc>
        <w:tc>
          <w:tcPr>
            <w:tcW w:w="702" w:type="dxa"/>
            <w:tcBorders>
              <w:top w:val="single" w:sz="4" w:space="0" w:color="000000"/>
              <w:left w:val="single" w:sz="4" w:space="0" w:color="000000"/>
              <w:bottom w:val="single" w:sz="4" w:space="0" w:color="000000"/>
              <w:right w:val="single" w:sz="4" w:space="0" w:color="000000"/>
            </w:tcBorders>
          </w:tcPr>
          <w:p w14:paraId="104DF78B" w14:textId="77777777" w:rsidR="008A4EB6" w:rsidRDefault="008A4EB6" w:rsidP="005D41D7">
            <w:pPr>
              <w:pStyle w:val="TableParagraph"/>
              <w:spacing w:before="22"/>
              <w:ind w:left="37"/>
              <w:rPr>
                <w:rFonts w:ascii="Times New Roman" w:eastAsia="Times New Roman" w:hAnsi="Times New Roman" w:cs="Times New Roman"/>
                <w:sz w:val="16"/>
                <w:szCs w:val="16"/>
              </w:rPr>
            </w:pPr>
            <w:r>
              <w:rPr>
                <w:rFonts w:ascii="Times New Roman"/>
                <w:sz w:val="16"/>
              </w:rPr>
              <w:t>optional</w:t>
            </w:r>
          </w:p>
        </w:tc>
        <w:tc>
          <w:tcPr>
            <w:tcW w:w="755" w:type="dxa"/>
            <w:tcBorders>
              <w:top w:val="single" w:sz="4" w:space="0" w:color="000000"/>
              <w:left w:val="single" w:sz="4" w:space="0" w:color="000000"/>
              <w:bottom w:val="single" w:sz="4" w:space="0" w:color="000000"/>
              <w:right w:val="single" w:sz="4" w:space="0" w:color="000000"/>
            </w:tcBorders>
          </w:tcPr>
          <w:p w14:paraId="1A1E49F1" w14:textId="77777777" w:rsidR="008A4EB6" w:rsidRDefault="008A4EB6" w:rsidP="005D41D7"/>
        </w:tc>
      </w:tr>
      <w:tr w:rsidR="008A4EB6" w14:paraId="2CE57639" w14:textId="77777777" w:rsidTr="005D41D7">
        <w:trPr>
          <w:trHeight w:hRule="exact" w:val="287"/>
        </w:trPr>
        <w:tc>
          <w:tcPr>
            <w:tcW w:w="1031" w:type="dxa"/>
            <w:vMerge/>
            <w:tcBorders>
              <w:left w:val="single" w:sz="4" w:space="0" w:color="000000"/>
              <w:right w:val="single" w:sz="4" w:space="0" w:color="000000"/>
            </w:tcBorders>
          </w:tcPr>
          <w:p w14:paraId="13646F36" w14:textId="77777777" w:rsidR="008A4EB6" w:rsidRDefault="008A4EB6" w:rsidP="005D41D7"/>
        </w:tc>
        <w:tc>
          <w:tcPr>
            <w:tcW w:w="2166" w:type="dxa"/>
            <w:tcBorders>
              <w:top w:val="single" w:sz="4" w:space="0" w:color="000000"/>
              <w:left w:val="single" w:sz="4" w:space="0" w:color="000000"/>
              <w:bottom w:val="single" w:sz="4" w:space="0" w:color="000000"/>
              <w:right w:val="single" w:sz="4" w:space="0" w:color="000000"/>
            </w:tcBorders>
          </w:tcPr>
          <w:p w14:paraId="0F0B3553" w14:textId="77777777" w:rsidR="008A4EB6" w:rsidRDefault="008A4EB6" w:rsidP="005D41D7">
            <w:pPr>
              <w:pStyle w:val="TableParagraph"/>
              <w:spacing w:before="27"/>
              <w:ind w:left="77"/>
              <w:rPr>
                <w:rFonts w:ascii="Times New Roman" w:eastAsia="Times New Roman" w:hAnsi="Times New Roman" w:cs="Times New Roman"/>
                <w:sz w:val="16"/>
                <w:szCs w:val="16"/>
              </w:rPr>
            </w:pPr>
            <w:r>
              <w:rPr>
                <w:rFonts w:ascii="Times New Roman"/>
                <w:b/>
                <w:sz w:val="16"/>
              </w:rPr>
              <w:t>owns</w:t>
            </w:r>
          </w:p>
        </w:tc>
        <w:tc>
          <w:tcPr>
            <w:tcW w:w="2116" w:type="dxa"/>
            <w:tcBorders>
              <w:top w:val="single" w:sz="4" w:space="0" w:color="000000"/>
              <w:left w:val="single" w:sz="4" w:space="0" w:color="000000"/>
              <w:bottom w:val="single" w:sz="4" w:space="0" w:color="000000"/>
              <w:right w:val="single" w:sz="4" w:space="0" w:color="000000"/>
            </w:tcBorders>
          </w:tcPr>
          <w:p w14:paraId="3C09684D"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boolean</w:t>
            </w:r>
          </w:p>
        </w:tc>
        <w:tc>
          <w:tcPr>
            <w:tcW w:w="2832" w:type="dxa"/>
            <w:tcBorders>
              <w:top w:val="nil"/>
              <w:left w:val="single" w:sz="4" w:space="0" w:color="000000"/>
              <w:bottom w:val="nil"/>
              <w:right w:val="single" w:sz="4" w:space="0" w:color="000000"/>
            </w:tcBorders>
          </w:tcPr>
          <w:p w14:paraId="4FF31FD3" w14:textId="77777777" w:rsidR="008A4EB6" w:rsidRDefault="008A4EB6" w:rsidP="005D41D7">
            <w:pPr>
              <w:pStyle w:val="TableParagraph"/>
              <w:spacing w:before="32"/>
              <w:ind w:left="391"/>
              <w:jc w:val="center"/>
              <w:rPr>
                <w:rFonts w:ascii="Times New Roman" w:eastAsia="Times New Roman" w:hAnsi="Times New Roman" w:cs="Times New Roman"/>
                <w:sz w:val="16"/>
                <w:szCs w:val="16"/>
              </w:rPr>
            </w:pPr>
            <w:r>
              <w:rPr>
                <w:rFonts w:ascii="Times New Roman"/>
                <w:sz w:val="16"/>
              </w:rPr>
              <w:t>false</w:t>
            </w:r>
          </w:p>
        </w:tc>
        <w:tc>
          <w:tcPr>
            <w:tcW w:w="702" w:type="dxa"/>
            <w:tcBorders>
              <w:top w:val="single" w:sz="4" w:space="0" w:color="000000"/>
              <w:left w:val="single" w:sz="4" w:space="0" w:color="000000"/>
              <w:bottom w:val="single" w:sz="4" w:space="0" w:color="000000"/>
              <w:right w:val="single" w:sz="4" w:space="0" w:color="000000"/>
            </w:tcBorders>
          </w:tcPr>
          <w:p w14:paraId="3D18B0ED"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optional</w:t>
            </w:r>
          </w:p>
        </w:tc>
        <w:tc>
          <w:tcPr>
            <w:tcW w:w="755" w:type="dxa"/>
            <w:tcBorders>
              <w:top w:val="single" w:sz="4" w:space="0" w:color="000000"/>
              <w:left w:val="single" w:sz="4" w:space="0" w:color="000000"/>
              <w:bottom w:val="single" w:sz="4" w:space="0" w:color="000000"/>
              <w:right w:val="single" w:sz="4" w:space="0" w:color="000000"/>
            </w:tcBorders>
          </w:tcPr>
          <w:p w14:paraId="774854AD" w14:textId="77777777" w:rsidR="008A4EB6" w:rsidRDefault="008A4EB6" w:rsidP="005D41D7"/>
        </w:tc>
      </w:tr>
      <w:tr w:rsidR="008A4EB6" w14:paraId="3AA0C0E8" w14:textId="77777777" w:rsidTr="005D41D7">
        <w:trPr>
          <w:trHeight w:hRule="exact" w:val="277"/>
        </w:trPr>
        <w:tc>
          <w:tcPr>
            <w:tcW w:w="1031" w:type="dxa"/>
            <w:vMerge/>
            <w:tcBorders>
              <w:left w:val="single" w:sz="4" w:space="0" w:color="000000"/>
              <w:right w:val="single" w:sz="4" w:space="0" w:color="000000"/>
            </w:tcBorders>
          </w:tcPr>
          <w:p w14:paraId="79F52878" w14:textId="77777777" w:rsidR="008A4EB6" w:rsidRDefault="008A4EB6" w:rsidP="005D41D7"/>
        </w:tc>
        <w:tc>
          <w:tcPr>
            <w:tcW w:w="2166" w:type="dxa"/>
            <w:tcBorders>
              <w:top w:val="single" w:sz="4" w:space="0" w:color="000000"/>
              <w:left w:val="single" w:sz="4" w:space="0" w:color="000000"/>
              <w:bottom w:val="single" w:sz="4" w:space="0" w:color="000000"/>
              <w:right w:val="single" w:sz="4" w:space="0" w:color="000000"/>
            </w:tcBorders>
          </w:tcPr>
          <w:p w14:paraId="4D1E7389" w14:textId="77777777" w:rsidR="008A4EB6" w:rsidRDefault="008A4EB6" w:rsidP="005D41D7">
            <w:pPr>
              <w:pStyle w:val="TableParagraph"/>
              <w:spacing w:before="22"/>
              <w:ind w:left="77"/>
              <w:rPr>
                <w:rFonts w:ascii="Times New Roman" w:eastAsia="Times New Roman" w:hAnsi="Times New Roman" w:cs="Times New Roman"/>
                <w:sz w:val="16"/>
                <w:szCs w:val="16"/>
              </w:rPr>
            </w:pPr>
            <w:r>
              <w:rPr>
                <w:rFonts w:ascii="Times New Roman"/>
                <w:b/>
                <w:sz w:val="16"/>
              </w:rPr>
              <w:t>xlink:actuate</w:t>
            </w:r>
          </w:p>
        </w:tc>
        <w:tc>
          <w:tcPr>
            <w:tcW w:w="2116" w:type="dxa"/>
            <w:tcBorders>
              <w:top w:val="single" w:sz="4" w:space="0" w:color="000000"/>
              <w:left w:val="single" w:sz="4" w:space="0" w:color="000000"/>
              <w:bottom w:val="single" w:sz="4" w:space="0" w:color="000000"/>
              <w:right w:val="single" w:sz="4" w:space="0" w:color="000000"/>
            </w:tcBorders>
          </w:tcPr>
          <w:p w14:paraId="244336FF" w14:textId="77777777" w:rsidR="008A4EB6" w:rsidRDefault="008A4EB6" w:rsidP="005D41D7">
            <w:pPr>
              <w:pStyle w:val="TableParagraph"/>
              <w:spacing w:before="22"/>
              <w:ind w:left="37"/>
              <w:rPr>
                <w:rFonts w:ascii="Times New Roman" w:eastAsia="Times New Roman" w:hAnsi="Times New Roman" w:cs="Times New Roman"/>
                <w:sz w:val="16"/>
                <w:szCs w:val="16"/>
              </w:rPr>
            </w:pPr>
            <w:r>
              <w:rPr>
                <w:rFonts w:ascii="Times New Roman"/>
                <w:sz w:val="16"/>
              </w:rPr>
              <w:t>xlink:actuateType</w:t>
            </w:r>
          </w:p>
        </w:tc>
        <w:tc>
          <w:tcPr>
            <w:tcW w:w="2832" w:type="dxa"/>
            <w:tcBorders>
              <w:top w:val="nil"/>
              <w:left w:val="single" w:sz="4" w:space="0" w:color="000000"/>
              <w:bottom w:val="nil"/>
              <w:right w:val="single" w:sz="4" w:space="0" w:color="000000"/>
            </w:tcBorders>
          </w:tcPr>
          <w:p w14:paraId="41A1A183" w14:textId="77777777" w:rsidR="008A4EB6" w:rsidRDefault="008A4EB6" w:rsidP="005D41D7"/>
        </w:tc>
        <w:tc>
          <w:tcPr>
            <w:tcW w:w="702" w:type="dxa"/>
            <w:tcBorders>
              <w:top w:val="single" w:sz="4" w:space="0" w:color="000000"/>
              <w:left w:val="single" w:sz="4" w:space="0" w:color="000000"/>
              <w:bottom w:val="single" w:sz="4" w:space="0" w:color="000000"/>
              <w:right w:val="single" w:sz="4" w:space="0" w:color="000000"/>
            </w:tcBorders>
          </w:tcPr>
          <w:p w14:paraId="70BE065D" w14:textId="77777777" w:rsidR="008A4EB6" w:rsidRDefault="008A4EB6" w:rsidP="005D41D7">
            <w:pPr>
              <w:pStyle w:val="TableParagraph"/>
              <w:spacing w:before="22"/>
              <w:ind w:left="37"/>
              <w:rPr>
                <w:rFonts w:ascii="Times New Roman" w:eastAsia="Times New Roman" w:hAnsi="Times New Roman" w:cs="Times New Roman"/>
                <w:sz w:val="16"/>
                <w:szCs w:val="16"/>
              </w:rPr>
            </w:pPr>
            <w:r>
              <w:rPr>
                <w:rFonts w:ascii="Times New Roman"/>
                <w:sz w:val="16"/>
              </w:rPr>
              <w:t>optional</w:t>
            </w:r>
          </w:p>
        </w:tc>
        <w:tc>
          <w:tcPr>
            <w:tcW w:w="755" w:type="dxa"/>
            <w:tcBorders>
              <w:top w:val="single" w:sz="4" w:space="0" w:color="000000"/>
              <w:left w:val="single" w:sz="4" w:space="0" w:color="000000"/>
              <w:bottom w:val="single" w:sz="4" w:space="0" w:color="000000"/>
              <w:right w:val="single" w:sz="4" w:space="0" w:color="000000"/>
            </w:tcBorders>
          </w:tcPr>
          <w:p w14:paraId="45070D94" w14:textId="77777777" w:rsidR="008A4EB6" w:rsidRDefault="008A4EB6" w:rsidP="005D41D7"/>
        </w:tc>
      </w:tr>
      <w:tr w:rsidR="008A4EB6" w14:paraId="114E82D1" w14:textId="77777777" w:rsidTr="005D41D7">
        <w:trPr>
          <w:trHeight w:hRule="exact" w:val="287"/>
        </w:trPr>
        <w:tc>
          <w:tcPr>
            <w:tcW w:w="1031" w:type="dxa"/>
            <w:vMerge/>
            <w:tcBorders>
              <w:left w:val="single" w:sz="4" w:space="0" w:color="000000"/>
              <w:right w:val="single" w:sz="4" w:space="0" w:color="000000"/>
            </w:tcBorders>
          </w:tcPr>
          <w:p w14:paraId="44154B77" w14:textId="77777777" w:rsidR="008A4EB6" w:rsidRDefault="008A4EB6" w:rsidP="005D41D7"/>
        </w:tc>
        <w:tc>
          <w:tcPr>
            <w:tcW w:w="2166" w:type="dxa"/>
            <w:tcBorders>
              <w:top w:val="single" w:sz="4" w:space="0" w:color="000000"/>
              <w:left w:val="single" w:sz="4" w:space="0" w:color="000000"/>
              <w:bottom w:val="single" w:sz="4" w:space="0" w:color="000000"/>
              <w:right w:val="single" w:sz="4" w:space="0" w:color="000000"/>
            </w:tcBorders>
          </w:tcPr>
          <w:p w14:paraId="7FFCDD22" w14:textId="77777777" w:rsidR="008A4EB6" w:rsidRDefault="008A4EB6" w:rsidP="005D41D7">
            <w:pPr>
              <w:pStyle w:val="TableParagraph"/>
              <w:spacing w:before="27"/>
              <w:ind w:left="77"/>
              <w:rPr>
                <w:rFonts w:ascii="Times New Roman" w:eastAsia="Times New Roman" w:hAnsi="Times New Roman" w:cs="Times New Roman"/>
                <w:sz w:val="16"/>
                <w:szCs w:val="16"/>
              </w:rPr>
            </w:pPr>
            <w:r>
              <w:rPr>
                <w:rFonts w:ascii="Times New Roman"/>
                <w:b/>
                <w:sz w:val="16"/>
              </w:rPr>
              <w:t>xlink:arcrole</w:t>
            </w:r>
          </w:p>
        </w:tc>
        <w:tc>
          <w:tcPr>
            <w:tcW w:w="2116" w:type="dxa"/>
            <w:tcBorders>
              <w:top w:val="single" w:sz="4" w:space="0" w:color="000000"/>
              <w:left w:val="single" w:sz="4" w:space="0" w:color="000000"/>
              <w:bottom w:val="single" w:sz="4" w:space="0" w:color="000000"/>
              <w:right w:val="single" w:sz="4" w:space="0" w:color="000000"/>
            </w:tcBorders>
          </w:tcPr>
          <w:p w14:paraId="22BC5771"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xlink:arcroleType</w:t>
            </w:r>
          </w:p>
        </w:tc>
        <w:tc>
          <w:tcPr>
            <w:tcW w:w="2832" w:type="dxa"/>
            <w:tcBorders>
              <w:top w:val="nil"/>
              <w:left w:val="single" w:sz="4" w:space="0" w:color="000000"/>
              <w:bottom w:val="nil"/>
              <w:right w:val="single" w:sz="4" w:space="0" w:color="000000"/>
            </w:tcBorders>
          </w:tcPr>
          <w:p w14:paraId="2E7347B8" w14:textId="77777777" w:rsidR="008A4EB6" w:rsidRDefault="008A4EB6" w:rsidP="005D41D7"/>
        </w:tc>
        <w:tc>
          <w:tcPr>
            <w:tcW w:w="702" w:type="dxa"/>
            <w:tcBorders>
              <w:top w:val="single" w:sz="4" w:space="0" w:color="000000"/>
              <w:left w:val="single" w:sz="4" w:space="0" w:color="000000"/>
              <w:bottom w:val="single" w:sz="4" w:space="0" w:color="000000"/>
              <w:right w:val="single" w:sz="4" w:space="0" w:color="000000"/>
            </w:tcBorders>
          </w:tcPr>
          <w:p w14:paraId="17932421"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optional</w:t>
            </w:r>
          </w:p>
        </w:tc>
        <w:tc>
          <w:tcPr>
            <w:tcW w:w="755" w:type="dxa"/>
            <w:tcBorders>
              <w:top w:val="single" w:sz="4" w:space="0" w:color="000000"/>
              <w:left w:val="single" w:sz="4" w:space="0" w:color="000000"/>
              <w:bottom w:val="single" w:sz="4" w:space="0" w:color="000000"/>
              <w:right w:val="single" w:sz="4" w:space="0" w:color="000000"/>
            </w:tcBorders>
          </w:tcPr>
          <w:p w14:paraId="02DDC801" w14:textId="77777777" w:rsidR="008A4EB6" w:rsidRDefault="008A4EB6" w:rsidP="005D41D7"/>
        </w:tc>
      </w:tr>
      <w:tr w:rsidR="008A4EB6" w14:paraId="7C603152" w14:textId="77777777" w:rsidTr="005D41D7">
        <w:trPr>
          <w:trHeight w:hRule="exact" w:val="282"/>
        </w:trPr>
        <w:tc>
          <w:tcPr>
            <w:tcW w:w="1031" w:type="dxa"/>
            <w:vMerge/>
            <w:tcBorders>
              <w:left w:val="single" w:sz="4" w:space="0" w:color="000000"/>
              <w:right w:val="single" w:sz="4" w:space="0" w:color="000000"/>
            </w:tcBorders>
          </w:tcPr>
          <w:p w14:paraId="0BFD451A" w14:textId="77777777" w:rsidR="008A4EB6" w:rsidRDefault="008A4EB6" w:rsidP="005D41D7"/>
        </w:tc>
        <w:tc>
          <w:tcPr>
            <w:tcW w:w="2166" w:type="dxa"/>
            <w:tcBorders>
              <w:top w:val="single" w:sz="4" w:space="0" w:color="000000"/>
              <w:left w:val="single" w:sz="4" w:space="0" w:color="000000"/>
              <w:bottom w:val="single" w:sz="4" w:space="0" w:color="000000"/>
              <w:right w:val="single" w:sz="4" w:space="0" w:color="000000"/>
            </w:tcBorders>
          </w:tcPr>
          <w:p w14:paraId="0E50B144" w14:textId="77777777" w:rsidR="008A4EB6" w:rsidRDefault="008A4EB6" w:rsidP="005D41D7">
            <w:pPr>
              <w:pStyle w:val="TableParagraph"/>
              <w:spacing w:before="22"/>
              <w:ind w:left="77"/>
              <w:rPr>
                <w:rFonts w:ascii="Times New Roman" w:eastAsia="Times New Roman" w:hAnsi="Times New Roman" w:cs="Times New Roman"/>
                <w:sz w:val="16"/>
                <w:szCs w:val="16"/>
              </w:rPr>
            </w:pPr>
            <w:r>
              <w:rPr>
                <w:rFonts w:ascii="Times New Roman"/>
                <w:b/>
                <w:spacing w:val="-1"/>
                <w:sz w:val="16"/>
              </w:rPr>
              <w:t>xlink:href</w:t>
            </w:r>
          </w:p>
        </w:tc>
        <w:tc>
          <w:tcPr>
            <w:tcW w:w="2116" w:type="dxa"/>
            <w:tcBorders>
              <w:top w:val="single" w:sz="4" w:space="0" w:color="000000"/>
              <w:left w:val="single" w:sz="4" w:space="0" w:color="000000"/>
              <w:bottom w:val="single" w:sz="4" w:space="0" w:color="000000"/>
              <w:right w:val="single" w:sz="4" w:space="0" w:color="000000"/>
            </w:tcBorders>
          </w:tcPr>
          <w:p w14:paraId="48AD47BB" w14:textId="77777777" w:rsidR="008A4EB6" w:rsidRDefault="008A4EB6" w:rsidP="005D41D7">
            <w:pPr>
              <w:pStyle w:val="TableParagraph"/>
              <w:spacing w:before="22"/>
              <w:ind w:left="37"/>
              <w:rPr>
                <w:rFonts w:ascii="Times New Roman" w:eastAsia="Times New Roman" w:hAnsi="Times New Roman" w:cs="Times New Roman"/>
                <w:sz w:val="16"/>
                <w:szCs w:val="16"/>
              </w:rPr>
            </w:pPr>
            <w:r>
              <w:rPr>
                <w:rFonts w:ascii="Times New Roman"/>
                <w:spacing w:val="-1"/>
                <w:sz w:val="16"/>
              </w:rPr>
              <w:t>xlink:hrefType</w:t>
            </w:r>
          </w:p>
        </w:tc>
        <w:tc>
          <w:tcPr>
            <w:tcW w:w="2832" w:type="dxa"/>
            <w:tcBorders>
              <w:top w:val="nil"/>
              <w:left w:val="single" w:sz="4" w:space="0" w:color="000000"/>
              <w:bottom w:val="nil"/>
              <w:right w:val="single" w:sz="4" w:space="0" w:color="000000"/>
            </w:tcBorders>
          </w:tcPr>
          <w:p w14:paraId="3AA5BC75" w14:textId="77777777" w:rsidR="008A4EB6" w:rsidRDefault="008A4EB6" w:rsidP="005D41D7"/>
        </w:tc>
        <w:tc>
          <w:tcPr>
            <w:tcW w:w="702" w:type="dxa"/>
            <w:tcBorders>
              <w:top w:val="single" w:sz="4" w:space="0" w:color="000000"/>
              <w:left w:val="single" w:sz="4" w:space="0" w:color="000000"/>
              <w:bottom w:val="single" w:sz="4" w:space="0" w:color="000000"/>
              <w:right w:val="single" w:sz="4" w:space="0" w:color="000000"/>
            </w:tcBorders>
          </w:tcPr>
          <w:p w14:paraId="033BA116" w14:textId="77777777" w:rsidR="008A4EB6" w:rsidRDefault="008A4EB6" w:rsidP="005D41D7">
            <w:pPr>
              <w:pStyle w:val="TableParagraph"/>
              <w:spacing w:before="22"/>
              <w:ind w:left="37"/>
              <w:rPr>
                <w:rFonts w:ascii="Times New Roman" w:eastAsia="Times New Roman" w:hAnsi="Times New Roman" w:cs="Times New Roman"/>
                <w:sz w:val="16"/>
                <w:szCs w:val="16"/>
              </w:rPr>
            </w:pPr>
            <w:r>
              <w:rPr>
                <w:rFonts w:ascii="Times New Roman"/>
                <w:sz w:val="16"/>
              </w:rPr>
              <w:t>optional</w:t>
            </w:r>
          </w:p>
        </w:tc>
        <w:tc>
          <w:tcPr>
            <w:tcW w:w="755" w:type="dxa"/>
            <w:tcBorders>
              <w:top w:val="single" w:sz="4" w:space="0" w:color="000000"/>
              <w:left w:val="single" w:sz="4" w:space="0" w:color="000000"/>
              <w:bottom w:val="single" w:sz="4" w:space="0" w:color="000000"/>
              <w:right w:val="single" w:sz="4" w:space="0" w:color="000000"/>
            </w:tcBorders>
          </w:tcPr>
          <w:p w14:paraId="219F6E89" w14:textId="77777777" w:rsidR="008A4EB6" w:rsidRDefault="008A4EB6" w:rsidP="005D41D7"/>
        </w:tc>
      </w:tr>
      <w:tr w:rsidR="008A4EB6" w14:paraId="6FDDEB22" w14:textId="77777777" w:rsidTr="005D41D7">
        <w:trPr>
          <w:trHeight w:hRule="exact" w:val="277"/>
        </w:trPr>
        <w:tc>
          <w:tcPr>
            <w:tcW w:w="1031" w:type="dxa"/>
            <w:vMerge/>
            <w:tcBorders>
              <w:left w:val="single" w:sz="4" w:space="0" w:color="000000"/>
              <w:right w:val="single" w:sz="4" w:space="0" w:color="000000"/>
            </w:tcBorders>
          </w:tcPr>
          <w:p w14:paraId="1151066F" w14:textId="77777777" w:rsidR="008A4EB6" w:rsidRDefault="008A4EB6" w:rsidP="005D41D7"/>
        </w:tc>
        <w:tc>
          <w:tcPr>
            <w:tcW w:w="2166" w:type="dxa"/>
            <w:tcBorders>
              <w:top w:val="single" w:sz="4" w:space="0" w:color="000000"/>
              <w:left w:val="single" w:sz="4" w:space="0" w:color="000000"/>
              <w:bottom w:val="single" w:sz="4" w:space="0" w:color="000000"/>
              <w:right w:val="single" w:sz="4" w:space="0" w:color="000000"/>
            </w:tcBorders>
          </w:tcPr>
          <w:p w14:paraId="6C709CAC" w14:textId="77777777" w:rsidR="008A4EB6" w:rsidRDefault="008A4EB6" w:rsidP="005D41D7">
            <w:pPr>
              <w:pStyle w:val="TableParagraph"/>
              <w:spacing w:before="22"/>
              <w:ind w:left="77"/>
              <w:rPr>
                <w:rFonts w:ascii="Times New Roman" w:eastAsia="Times New Roman" w:hAnsi="Times New Roman" w:cs="Times New Roman"/>
                <w:sz w:val="16"/>
                <w:szCs w:val="16"/>
              </w:rPr>
            </w:pPr>
            <w:r>
              <w:rPr>
                <w:rFonts w:ascii="Times New Roman"/>
                <w:b/>
                <w:spacing w:val="-1"/>
                <w:sz w:val="16"/>
              </w:rPr>
              <w:t>xlink:role</w:t>
            </w:r>
          </w:p>
        </w:tc>
        <w:tc>
          <w:tcPr>
            <w:tcW w:w="2116" w:type="dxa"/>
            <w:tcBorders>
              <w:top w:val="single" w:sz="4" w:space="0" w:color="000000"/>
              <w:left w:val="single" w:sz="4" w:space="0" w:color="000000"/>
              <w:bottom w:val="single" w:sz="4" w:space="0" w:color="000000"/>
              <w:right w:val="single" w:sz="4" w:space="0" w:color="000000"/>
            </w:tcBorders>
          </w:tcPr>
          <w:p w14:paraId="37377636" w14:textId="77777777" w:rsidR="008A4EB6" w:rsidRDefault="008A4EB6" w:rsidP="005D41D7">
            <w:pPr>
              <w:pStyle w:val="TableParagraph"/>
              <w:spacing w:before="22"/>
              <w:ind w:left="37"/>
              <w:rPr>
                <w:rFonts w:ascii="Times New Roman" w:eastAsia="Times New Roman" w:hAnsi="Times New Roman" w:cs="Times New Roman"/>
                <w:sz w:val="16"/>
                <w:szCs w:val="16"/>
              </w:rPr>
            </w:pPr>
            <w:r>
              <w:rPr>
                <w:rFonts w:ascii="Times New Roman"/>
                <w:sz w:val="16"/>
              </w:rPr>
              <w:t>xlink:roleType</w:t>
            </w:r>
          </w:p>
        </w:tc>
        <w:tc>
          <w:tcPr>
            <w:tcW w:w="2832" w:type="dxa"/>
            <w:tcBorders>
              <w:top w:val="nil"/>
              <w:left w:val="single" w:sz="4" w:space="0" w:color="000000"/>
              <w:bottom w:val="nil"/>
              <w:right w:val="single" w:sz="4" w:space="0" w:color="000000"/>
            </w:tcBorders>
          </w:tcPr>
          <w:p w14:paraId="65BEB5AE" w14:textId="77777777" w:rsidR="008A4EB6" w:rsidRDefault="008A4EB6" w:rsidP="005D41D7"/>
        </w:tc>
        <w:tc>
          <w:tcPr>
            <w:tcW w:w="702" w:type="dxa"/>
            <w:tcBorders>
              <w:top w:val="single" w:sz="4" w:space="0" w:color="000000"/>
              <w:left w:val="single" w:sz="4" w:space="0" w:color="000000"/>
              <w:bottom w:val="single" w:sz="4" w:space="0" w:color="000000"/>
              <w:right w:val="single" w:sz="4" w:space="0" w:color="000000"/>
            </w:tcBorders>
          </w:tcPr>
          <w:p w14:paraId="604CB9AA" w14:textId="77777777" w:rsidR="008A4EB6" w:rsidRDefault="008A4EB6" w:rsidP="005D41D7">
            <w:pPr>
              <w:pStyle w:val="TableParagraph"/>
              <w:spacing w:before="22"/>
              <w:ind w:left="37"/>
              <w:rPr>
                <w:rFonts w:ascii="Times New Roman" w:eastAsia="Times New Roman" w:hAnsi="Times New Roman" w:cs="Times New Roman"/>
                <w:sz w:val="16"/>
                <w:szCs w:val="16"/>
              </w:rPr>
            </w:pPr>
            <w:r>
              <w:rPr>
                <w:rFonts w:ascii="Times New Roman"/>
                <w:sz w:val="16"/>
              </w:rPr>
              <w:t>optional</w:t>
            </w:r>
          </w:p>
        </w:tc>
        <w:tc>
          <w:tcPr>
            <w:tcW w:w="755" w:type="dxa"/>
            <w:tcBorders>
              <w:top w:val="single" w:sz="4" w:space="0" w:color="000000"/>
              <w:left w:val="single" w:sz="4" w:space="0" w:color="000000"/>
              <w:bottom w:val="single" w:sz="4" w:space="0" w:color="000000"/>
              <w:right w:val="single" w:sz="4" w:space="0" w:color="000000"/>
            </w:tcBorders>
          </w:tcPr>
          <w:p w14:paraId="7A7B8659" w14:textId="77777777" w:rsidR="008A4EB6" w:rsidRDefault="008A4EB6" w:rsidP="005D41D7"/>
        </w:tc>
      </w:tr>
      <w:tr w:rsidR="008A4EB6" w14:paraId="22B119B2" w14:textId="77777777" w:rsidTr="005D41D7">
        <w:trPr>
          <w:trHeight w:hRule="exact" w:val="287"/>
        </w:trPr>
        <w:tc>
          <w:tcPr>
            <w:tcW w:w="1031" w:type="dxa"/>
            <w:vMerge/>
            <w:tcBorders>
              <w:left w:val="single" w:sz="4" w:space="0" w:color="000000"/>
              <w:right w:val="single" w:sz="4" w:space="0" w:color="000000"/>
            </w:tcBorders>
          </w:tcPr>
          <w:p w14:paraId="2F925949" w14:textId="77777777" w:rsidR="008A4EB6" w:rsidRDefault="008A4EB6" w:rsidP="005D41D7"/>
        </w:tc>
        <w:tc>
          <w:tcPr>
            <w:tcW w:w="2166" w:type="dxa"/>
            <w:tcBorders>
              <w:top w:val="single" w:sz="4" w:space="0" w:color="000000"/>
              <w:left w:val="single" w:sz="4" w:space="0" w:color="000000"/>
              <w:bottom w:val="single" w:sz="4" w:space="0" w:color="000000"/>
              <w:right w:val="single" w:sz="4" w:space="0" w:color="000000"/>
            </w:tcBorders>
          </w:tcPr>
          <w:p w14:paraId="1C780895" w14:textId="77777777" w:rsidR="008A4EB6" w:rsidRDefault="008A4EB6" w:rsidP="005D41D7">
            <w:pPr>
              <w:pStyle w:val="TableParagraph"/>
              <w:spacing w:before="27"/>
              <w:ind w:left="77"/>
              <w:rPr>
                <w:rFonts w:ascii="Times New Roman" w:eastAsia="Times New Roman" w:hAnsi="Times New Roman" w:cs="Times New Roman"/>
                <w:sz w:val="16"/>
                <w:szCs w:val="16"/>
              </w:rPr>
            </w:pPr>
            <w:r>
              <w:rPr>
                <w:rFonts w:ascii="Times New Roman"/>
                <w:b/>
                <w:sz w:val="16"/>
              </w:rPr>
              <w:t>xlink:show</w:t>
            </w:r>
          </w:p>
        </w:tc>
        <w:tc>
          <w:tcPr>
            <w:tcW w:w="2116" w:type="dxa"/>
            <w:tcBorders>
              <w:top w:val="single" w:sz="4" w:space="0" w:color="000000"/>
              <w:left w:val="single" w:sz="4" w:space="0" w:color="000000"/>
              <w:bottom w:val="single" w:sz="4" w:space="0" w:color="000000"/>
              <w:right w:val="single" w:sz="4" w:space="0" w:color="000000"/>
            </w:tcBorders>
          </w:tcPr>
          <w:p w14:paraId="43EE0569"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xlink:showType</w:t>
            </w:r>
          </w:p>
        </w:tc>
        <w:tc>
          <w:tcPr>
            <w:tcW w:w="2832" w:type="dxa"/>
            <w:tcBorders>
              <w:top w:val="nil"/>
              <w:left w:val="single" w:sz="4" w:space="0" w:color="000000"/>
              <w:bottom w:val="nil"/>
              <w:right w:val="single" w:sz="4" w:space="0" w:color="000000"/>
            </w:tcBorders>
          </w:tcPr>
          <w:p w14:paraId="1D525959" w14:textId="77777777" w:rsidR="008A4EB6" w:rsidRDefault="008A4EB6" w:rsidP="005D41D7"/>
        </w:tc>
        <w:tc>
          <w:tcPr>
            <w:tcW w:w="702" w:type="dxa"/>
            <w:tcBorders>
              <w:top w:val="single" w:sz="4" w:space="0" w:color="000000"/>
              <w:left w:val="single" w:sz="4" w:space="0" w:color="000000"/>
              <w:bottom w:val="single" w:sz="4" w:space="0" w:color="000000"/>
              <w:right w:val="single" w:sz="4" w:space="0" w:color="000000"/>
            </w:tcBorders>
          </w:tcPr>
          <w:p w14:paraId="7B3A7AC1"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optional</w:t>
            </w:r>
          </w:p>
        </w:tc>
        <w:tc>
          <w:tcPr>
            <w:tcW w:w="755" w:type="dxa"/>
            <w:tcBorders>
              <w:top w:val="single" w:sz="4" w:space="0" w:color="000000"/>
              <w:left w:val="single" w:sz="4" w:space="0" w:color="000000"/>
              <w:bottom w:val="single" w:sz="4" w:space="0" w:color="000000"/>
              <w:right w:val="single" w:sz="4" w:space="0" w:color="000000"/>
            </w:tcBorders>
          </w:tcPr>
          <w:p w14:paraId="0D842CA3" w14:textId="77777777" w:rsidR="008A4EB6" w:rsidRDefault="008A4EB6" w:rsidP="005D41D7"/>
        </w:tc>
      </w:tr>
      <w:tr w:rsidR="008A4EB6" w14:paraId="5B4C4992" w14:textId="77777777" w:rsidTr="005D41D7">
        <w:trPr>
          <w:trHeight w:hRule="exact" w:val="277"/>
        </w:trPr>
        <w:tc>
          <w:tcPr>
            <w:tcW w:w="1031" w:type="dxa"/>
            <w:vMerge/>
            <w:tcBorders>
              <w:left w:val="single" w:sz="4" w:space="0" w:color="000000"/>
              <w:right w:val="single" w:sz="4" w:space="0" w:color="000000"/>
            </w:tcBorders>
          </w:tcPr>
          <w:p w14:paraId="7F338924" w14:textId="77777777" w:rsidR="008A4EB6" w:rsidRDefault="008A4EB6" w:rsidP="005D41D7"/>
        </w:tc>
        <w:tc>
          <w:tcPr>
            <w:tcW w:w="2166" w:type="dxa"/>
            <w:tcBorders>
              <w:top w:val="single" w:sz="4" w:space="0" w:color="000000"/>
              <w:left w:val="single" w:sz="4" w:space="0" w:color="000000"/>
              <w:bottom w:val="single" w:sz="4" w:space="0" w:color="000000"/>
              <w:right w:val="single" w:sz="4" w:space="0" w:color="000000"/>
            </w:tcBorders>
          </w:tcPr>
          <w:p w14:paraId="77213538" w14:textId="77777777" w:rsidR="008A4EB6" w:rsidRDefault="008A4EB6" w:rsidP="005D41D7">
            <w:pPr>
              <w:pStyle w:val="TableParagraph"/>
              <w:spacing w:before="22"/>
              <w:ind w:left="77"/>
              <w:rPr>
                <w:rFonts w:ascii="Times New Roman" w:eastAsia="Times New Roman" w:hAnsi="Times New Roman" w:cs="Times New Roman"/>
                <w:sz w:val="16"/>
                <w:szCs w:val="16"/>
              </w:rPr>
            </w:pPr>
            <w:r>
              <w:rPr>
                <w:rFonts w:ascii="Times New Roman"/>
                <w:b/>
                <w:sz w:val="16"/>
              </w:rPr>
              <w:t>xlink:title</w:t>
            </w:r>
          </w:p>
        </w:tc>
        <w:tc>
          <w:tcPr>
            <w:tcW w:w="2116" w:type="dxa"/>
            <w:tcBorders>
              <w:top w:val="single" w:sz="4" w:space="0" w:color="000000"/>
              <w:left w:val="single" w:sz="4" w:space="0" w:color="000000"/>
              <w:bottom w:val="single" w:sz="4" w:space="0" w:color="000000"/>
              <w:right w:val="single" w:sz="4" w:space="0" w:color="000000"/>
            </w:tcBorders>
          </w:tcPr>
          <w:p w14:paraId="50038B05" w14:textId="77777777" w:rsidR="008A4EB6" w:rsidRDefault="008A4EB6" w:rsidP="005D41D7">
            <w:pPr>
              <w:pStyle w:val="TableParagraph"/>
              <w:spacing w:before="22"/>
              <w:ind w:left="37"/>
              <w:rPr>
                <w:rFonts w:ascii="Times New Roman" w:eastAsia="Times New Roman" w:hAnsi="Times New Roman" w:cs="Times New Roman"/>
                <w:sz w:val="16"/>
                <w:szCs w:val="16"/>
              </w:rPr>
            </w:pPr>
            <w:r>
              <w:rPr>
                <w:rFonts w:ascii="Times New Roman"/>
                <w:sz w:val="16"/>
              </w:rPr>
              <w:t>xlink:titleAttrType</w:t>
            </w:r>
          </w:p>
        </w:tc>
        <w:tc>
          <w:tcPr>
            <w:tcW w:w="2832" w:type="dxa"/>
            <w:tcBorders>
              <w:top w:val="nil"/>
              <w:left w:val="single" w:sz="4" w:space="0" w:color="000000"/>
              <w:bottom w:val="nil"/>
              <w:right w:val="single" w:sz="4" w:space="0" w:color="000000"/>
            </w:tcBorders>
          </w:tcPr>
          <w:p w14:paraId="32F92B63" w14:textId="77777777" w:rsidR="008A4EB6" w:rsidRDefault="008A4EB6" w:rsidP="005D41D7"/>
        </w:tc>
        <w:tc>
          <w:tcPr>
            <w:tcW w:w="702" w:type="dxa"/>
            <w:tcBorders>
              <w:top w:val="single" w:sz="4" w:space="0" w:color="000000"/>
              <w:left w:val="single" w:sz="4" w:space="0" w:color="000000"/>
              <w:bottom w:val="single" w:sz="4" w:space="0" w:color="000000"/>
              <w:right w:val="single" w:sz="4" w:space="0" w:color="000000"/>
            </w:tcBorders>
          </w:tcPr>
          <w:p w14:paraId="1C025660" w14:textId="77777777" w:rsidR="008A4EB6" w:rsidRDefault="008A4EB6" w:rsidP="005D41D7">
            <w:pPr>
              <w:pStyle w:val="TableParagraph"/>
              <w:spacing w:before="22"/>
              <w:ind w:left="37"/>
              <w:rPr>
                <w:rFonts w:ascii="Times New Roman" w:eastAsia="Times New Roman" w:hAnsi="Times New Roman" w:cs="Times New Roman"/>
                <w:sz w:val="16"/>
                <w:szCs w:val="16"/>
              </w:rPr>
            </w:pPr>
            <w:r>
              <w:rPr>
                <w:rFonts w:ascii="Times New Roman"/>
                <w:sz w:val="16"/>
              </w:rPr>
              <w:t>optional</w:t>
            </w:r>
          </w:p>
        </w:tc>
        <w:tc>
          <w:tcPr>
            <w:tcW w:w="755" w:type="dxa"/>
            <w:tcBorders>
              <w:top w:val="single" w:sz="4" w:space="0" w:color="000000"/>
              <w:left w:val="single" w:sz="4" w:space="0" w:color="000000"/>
              <w:bottom w:val="single" w:sz="4" w:space="0" w:color="000000"/>
              <w:right w:val="single" w:sz="4" w:space="0" w:color="000000"/>
            </w:tcBorders>
          </w:tcPr>
          <w:p w14:paraId="20B85973" w14:textId="77777777" w:rsidR="008A4EB6" w:rsidRDefault="008A4EB6" w:rsidP="005D41D7"/>
        </w:tc>
      </w:tr>
      <w:tr w:rsidR="008A4EB6" w14:paraId="17AA7EEF" w14:textId="77777777" w:rsidTr="005D41D7">
        <w:trPr>
          <w:trHeight w:hRule="exact" w:val="324"/>
        </w:trPr>
        <w:tc>
          <w:tcPr>
            <w:tcW w:w="1031" w:type="dxa"/>
            <w:vMerge/>
            <w:tcBorders>
              <w:left w:val="single" w:sz="4" w:space="0" w:color="000000"/>
              <w:bottom w:val="single" w:sz="4" w:space="0" w:color="000000"/>
              <w:right w:val="single" w:sz="4" w:space="0" w:color="000000"/>
            </w:tcBorders>
          </w:tcPr>
          <w:p w14:paraId="18AF5A1B" w14:textId="77777777" w:rsidR="008A4EB6" w:rsidRDefault="008A4EB6" w:rsidP="005D41D7"/>
        </w:tc>
        <w:tc>
          <w:tcPr>
            <w:tcW w:w="2166" w:type="dxa"/>
            <w:tcBorders>
              <w:top w:val="single" w:sz="4" w:space="0" w:color="000000"/>
              <w:left w:val="single" w:sz="4" w:space="0" w:color="000000"/>
              <w:bottom w:val="single" w:sz="4" w:space="0" w:color="000000"/>
              <w:right w:val="single" w:sz="4" w:space="0" w:color="000000"/>
            </w:tcBorders>
          </w:tcPr>
          <w:p w14:paraId="1A207F26" w14:textId="77777777" w:rsidR="008A4EB6" w:rsidRDefault="008A4EB6" w:rsidP="005D41D7">
            <w:pPr>
              <w:pStyle w:val="TableParagraph"/>
              <w:spacing w:before="27"/>
              <w:ind w:left="77"/>
              <w:rPr>
                <w:rFonts w:ascii="Times New Roman" w:eastAsia="Times New Roman" w:hAnsi="Times New Roman" w:cs="Times New Roman"/>
                <w:sz w:val="16"/>
                <w:szCs w:val="16"/>
              </w:rPr>
            </w:pPr>
            <w:r>
              <w:rPr>
                <w:rFonts w:ascii="Times New Roman"/>
                <w:b/>
                <w:sz w:val="16"/>
              </w:rPr>
              <w:t>xlink:type</w:t>
            </w:r>
          </w:p>
        </w:tc>
        <w:tc>
          <w:tcPr>
            <w:tcW w:w="2116" w:type="dxa"/>
            <w:tcBorders>
              <w:top w:val="single" w:sz="4" w:space="0" w:color="000000"/>
              <w:left w:val="single" w:sz="4" w:space="0" w:color="000000"/>
              <w:bottom w:val="single" w:sz="4" w:space="0" w:color="000000"/>
              <w:right w:val="single" w:sz="4" w:space="0" w:color="000000"/>
            </w:tcBorders>
          </w:tcPr>
          <w:p w14:paraId="6BBA9744"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xlink:typeType</w:t>
            </w:r>
          </w:p>
        </w:tc>
        <w:tc>
          <w:tcPr>
            <w:tcW w:w="2832" w:type="dxa"/>
            <w:tcBorders>
              <w:top w:val="nil"/>
              <w:left w:val="single" w:sz="4" w:space="0" w:color="000000"/>
              <w:bottom w:val="single" w:sz="4" w:space="0" w:color="000000"/>
              <w:right w:val="single" w:sz="4" w:space="0" w:color="000000"/>
            </w:tcBorders>
          </w:tcPr>
          <w:p w14:paraId="7049E9F6" w14:textId="77777777" w:rsidR="008A4EB6" w:rsidRDefault="008A4EB6" w:rsidP="005D41D7">
            <w:pPr>
              <w:pStyle w:val="TableParagraph"/>
              <w:spacing w:before="32"/>
              <w:ind w:left="42"/>
              <w:rPr>
                <w:rFonts w:ascii="Times New Roman" w:eastAsia="Times New Roman" w:hAnsi="Times New Roman" w:cs="Times New Roman"/>
                <w:sz w:val="16"/>
                <w:szCs w:val="16"/>
              </w:rPr>
            </w:pPr>
            <w:r>
              <w:rPr>
                <w:rFonts w:ascii="Times New Roman"/>
                <w:sz w:val="16"/>
              </w:rPr>
              <w:t>simple</w:t>
            </w:r>
          </w:p>
        </w:tc>
        <w:tc>
          <w:tcPr>
            <w:tcW w:w="702" w:type="dxa"/>
            <w:tcBorders>
              <w:top w:val="single" w:sz="4" w:space="0" w:color="000000"/>
              <w:left w:val="single" w:sz="4" w:space="0" w:color="000000"/>
              <w:bottom w:val="single" w:sz="4" w:space="0" w:color="000000"/>
              <w:right w:val="single" w:sz="4" w:space="0" w:color="000000"/>
            </w:tcBorders>
          </w:tcPr>
          <w:p w14:paraId="5EA16FB0"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optional</w:t>
            </w:r>
          </w:p>
        </w:tc>
        <w:tc>
          <w:tcPr>
            <w:tcW w:w="755" w:type="dxa"/>
            <w:tcBorders>
              <w:top w:val="single" w:sz="4" w:space="0" w:color="000000"/>
              <w:left w:val="single" w:sz="4" w:space="0" w:color="000000"/>
              <w:bottom w:val="single" w:sz="4" w:space="0" w:color="000000"/>
              <w:right w:val="single" w:sz="4" w:space="0" w:color="000000"/>
            </w:tcBorders>
          </w:tcPr>
          <w:p w14:paraId="72468D60" w14:textId="77777777" w:rsidR="008A4EB6" w:rsidRDefault="008A4EB6" w:rsidP="005D41D7"/>
        </w:tc>
      </w:tr>
    </w:tbl>
    <w:p w14:paraId="02D44F66" w14:textId="77777777" w:rsidR="008A4EB6" w:rsidRDefault="008A4EB6" w:rsidP="008A4EB6">
      <w:pPr>
        <w:spacing w:before="6"/>
        <w:rPr>
          <w:rFonts w:ascii="Courier New" w:eastAsia="Courier New" w:hAnsi="Courier New" w:cs="Courier New"/>
          <w:b/>
          <w:bCs/>
          <w:sz w:val="8"/>
          <w:szCs w:val="8"/>
        </w:rPr>
      </w:pPr>
    </w:p>
    <w:p w14:paraId="25F6B4DA" w14:textId="77777777" w:rsidR="008A4EB6" w:rsidRDefault="008A4EB6" w:rsidP="008A4EB6">
      <w:pPr>
        <w:rPr>
          <w:rFonts w:eastAsia="MS Mincho" w:cs="Arial"/>
          <w:b/>
          <w:bCs/>
          <w:color w:val="000000"/>
          <w:sz w:val="24"/>
          <w:szCs w:val="20"/>
          <w:lang w:val="en-GB" w:eastAsia="ja-JP"/>
        </w:rPr>
      </w:pPr>
      <w:bookmarkStart w:id="2121" w:name="Complex_Type_GenericFeatureType"/>
      <w:bookmarkStart w:id="2122" w:name="_bookmark17"/>
      <w:bookmarkEnd w:id="2121"/>
      <w:bookmarkEnd w:id="2122"/>
      <w:r>
        <w:br w:type="page"/>
      </w:r>
    </w:p>
    <w:p w14:paraId="0484DCE7" w14:textId="77777777" w:rsidR="008A4EB6" w:rsidRDefault="008A4EB6" w:rsidP="00716349">
      <w:pPr>
        <w:pStyle w:val="Annex-Heading3"/>
        <w:rPr>
          <w:rFonts w:eastAsia="Courier New" w:hAnsi="Courier New" w:cs="Courier New"/>
          <w:szCs w:val="21"/>
        </w:rPr>
      </w:pPr>
      <w:r>
        <w:lastRenderedPageBreak/>
        <w:t>Complex</w:t>
      </w:r>
      <w:r>
        <w:rPr>
          <w:spacing w:val="-21"/>
        </w:rPr>
        <w:t xml:space="preserve"> </w:t>
      </w:r>
      <w:r>
        <w:rPr>
          <w:spacing w:val="-5"/>
        </w:rPr>
        <w:t>Type</w:t>
      </w:r>
      <w:r>
        <w:rPr>
          <w:spacing w:val="-20"/>
        </w:rPr>
        <w:t xml:space="preserve"> — </w:t>
      </w:r>
      <w:r>
        <w:t>GenericFeatureType</w:t>
      </w:r>
    </w:p>
    <w:tbl>
      <w:tblPr>
        <w:tblW w:w="9602" w:type="dxa"/>
        <w:tblInd w:w="258" w:type="dxa"/>
        <w:tblLayout w:type="fixed"/>
        <w:tblCellMar>
          <w:left w:w="0" w:type="dxa"/>
          <w:right w:w="0" w:type="dxa"/>
        </w:tblCellMar>
        <w:tblLook w:val="01E0" w:firstRow="1" w:lastRow="1" w:firstColumn="1" w:lastColumn="1" w:noHBand="0" w:noVBand="0"/>
      </w:tblPr>
      <w:tblGrid>
        <w:gridCol w:w="1031"/>
        <w:gridCol w:w="2166"/>
        <w:gridCol w:w="2116"/>
        <w:gridCol w:w="4289"/>
      </w:tblGrid>
      <w:tr w:rsidR="0004761E" w14:paraId="645FB36A" w14:textId="77777777" w:rsidTr="00672BF6">
        <w:trPr>
          <w:trHeight w:val="284"/>
        </w:trPr>
        <w:tc>
          <w:tcPr>
            <w:tcW w:w="1031" w:type="dxa"/>
            <w:tcBorders>
              <w:top w:val="single" w:sz="4" w:space="0" w:color="000000"/>
              <w:left w:val="single" w:sz="4" w:space="0" w:color="000000"/>
              <w:bottom w:val="single" w:sz="4" w:space="0" w:color="000000"/>
              <w:right w:val="single" w:sz="4" w:space="0" w:color="000000"/>
            </w:tcBorders>
          </w:tcPr>
          <w:p w14:paraId="3E0760BF" w14:textId="515BD389" w:rsidR="0004761E" w:rsidRDefault="00672BF6" w:rsidP="00672BF6">
            <w:pPr>
              <w:pStyle w:val="TableParagraph"/>
              <w:spacing w:before="25"/>
              <w:ind w:left="40"/>
              <w:rPr>
                <w:rFonts w:ascii="Times New Roman"/>
                <w:sz w:val="16"/>
              </w:rPr>
            </w:pPr>
            <w:r>
              <w:rPr>
                <w:rFonts w:ascii="Times New Roman"/>
                <w:sz w:val="16"/>
              </w:rPr>
              <w:t>Namespace</w:t>
            </w:r>
          </w:p>
        </w:tc>
        <w:tc>
          <w:tcPr>
            <w:tcW w:w="8571" w:type="dxa"/>
            <w:gridSpan w:val="3"/>
            <w:tcBorders>
              <w:top w:val="single" w:sz="4" w:space="0" w:color="000000"/>
              <w:left w:val="single" w:sz="4" w:space="0" w:color="000000"/>
              <w:bottom w:val="single" w:sz="4" w:space="0" w:color="000000"/>
              <w:right w:val="single" w:sz="4" w:space="0" w:color="000000"/>
            </w:tcBorders>
          </w:tcPr>
          <w:p w14:paraId="3C174931" w14:textId="12DAAD99" w:rsidR="0004761E" w:rsidRDefault="00000000" w:rsidP="00CD1EC1">
            <w:pPr>
              <w:pStyle w:val="TableParagraph"/>
              <w:spacing w:before="25"/>
              <w:ind w:left="40"/>
              <w:rPr>
                <w:rFonts w:ascii="Courier New" w:eastAsia="Courier New" w:hAnsi="Courier New" w:cs="Courier New"/>
                <w:b/>
                <w:bCs/>
                <w:sz w:val="5"/>
                <w:szCs w:val="5"/>
              </w:rPr>
            </w:pPr>
            <w:hyperlink r:id="rId80">
              <w:r w:rsidR="00672BF6">
                <w:rPr>
                  <w:rFonts w:ascii="Times New Roman"/>
                  <w:sz w:val="16"/>
                </w:rPr>
                <w:t>http://www.iho.int/</w:t>
              </w:r>
              <w:r w:rsidR="00A31A5F">
                <w:rPr>
                  <w:rFonts w:ascii="Times New Roman"/>
                  <w:sz w:val="16"/>
                </w:rPr>
                <w:t>S129</w:t>
              </w:r>
              <w:r w:rsidR="00672BF6">
                <w:rPr>
                  <w:rFonts w:ascii="Times New Roman"/>
                  <w:sz w:val="16"/>
                </w:rPr>
                <w:t>/gml/cs0/0.1</w:t>
              </w:r>
            </w:hyperlink>
          </w:p>
        </w:tc>
      </w:tr>
      <w:tr w:rsidR="008A4EB6" w14:paraId="5361118E" w14:textId="77777777" w:rsidTr="00672BF6">
        <w:trPr>
          <w:trHeight w:hRule="exact" w:val="7206"/>
        </w:trPr>
        <w:tc>
          <w:tcPr>
            <w:tcW w:w="1031" w:type="dxa"/>
            <w:tcBorders>
              <w:top w:val="nil"/>
              <w:left w:val="single" w:sz="4" w:space="0" w:color="000000"/>
              <w:bottom w:val="single" w:sz="4" w:space="0" w:color="000000"/>
              <w:right w:val="single" w:sz="4" w:space="0" w:color="000000"/>
            </w:tcBorders>
          </w:tcPr>
          <w:p w14:paraId="47D59FF3" w14:textId="77777777" w:rsidR="008A4EB6" w:rsidRDefault="008A4EB6" w:rsidP="005D41D7">
            <w:pPr>
              <w:pStyle w:val="TableParagraph"/>
              <w:spacing w:before="25"/>
              <w:ind w:left="40"/>
              <w:rPr>
                <w:rFonts w:ascii="Times New Roman" w:eastAsia="Times New Roman" w:hAnsi="Times New Roman" w:cs="Times New Roman"/>
                <w:sz w:val="16"/>
                <w:szCs w:val="16"/>
              </w:rPr>
            </w:pPr>
            <w:r>
              <w:rPr>
                <w:rFonts w:ascii="Times New Roman"/>
                <w:sz w:val="16"/>
              </w:rPr>
              <w:t>Diagram</w:t>
            </w:r>
          </w:p>
        </w:tc>
        <w:tc>
          <w:tcPr>
            <w:tcW w:w="8571" w:type="dxa"/>
            <w:gridSpan w:val="3"/>
            <w:tcBorders>
              <w:top w:val="nil"/>
              <w:left w:val="single" w:sz="4" w:space="0" w:color="000000"/>
              <w:bottom w:val="single" w:sz="4" w:space="0" w:color="000000"/>
              <w:right w:val="single" w:sz="4" w:space="0" w:color="000000"/>
            </w:tcBorders>
          </w:tcPr>
          <w:p w14:paraId="69660C82" w14:textId="77777777" w:rsidR="008A4EB6" w:rsidRDefault="008A4EB6" w:rsidP="005D41D7">
            <w:pPr>
              <w:pStyle w:val="TableParagraph"/>
              <w:spacing w:before="7"/>
              <w:rPr>
                <w:rFonts w:ascii="Courier New" w:eastAsia="Courier New" w:hAnsi="Courier New" w:cs="Courier New"/>
                <w:b/>
                <w:bCs/>
                <w:sz w:val="5"/>
                <w:szCs w:val="5"/>
              </w:rPr>
            </w:pPr>
          </w:p>
          <w:p w14:paraId="0AFAD243" w14:textId="77777777" w:rsidR="008A4EB6" w:rsidRDefault="008A4EB6" w:rsidP="005D41D7">
            <w:pPr>
              <w:pStyle w:val="TableParagraph"/>
              <w:spacing w:line="200" w:lineRule="atLeast"/>
              <w:ind w:left="37"/>
              <w:rPr>
                <w:rFonts w:ascii="Courier New" w:eastAsia="Courier New" w:hAnsi="Courier New" w:cs="Courier New"/>
                <w:sz w:val="20"/>
                <w:szCs w:val="20"/>
              </w:rPr>
            </w:pPr>
            <w:r>
              <w:rPr>
                <w:rFonts w:ascii="Courier New" w:eastAsia="Courier New" w:hAnsi="Courier New" w:cs="Courier New"/>
                <w:noProof/>
                <w:sz w:val="20"/>
                <w:szCs w:val="20"/>
                <w:lang w:eastAsia="ko-KR"/>
              </w:rPr>
              <w:drawing>
                <wp:inline distT="0" distB="0" distL="0" distR="0" wp14:anchorId="7775BCA8" wp14:editId="7AD37D6D">
                  <wp:extent cx="4474851" cy="4500562"/>
                  <wp:effectExtent l="0" t="0" r="0" b="0"/>
                  <wp:docPr id="54"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4.jpeg"/>
                          <pic:cNvPicPr/>
                        </pic:nvPicPr>
                        <pic:blipFill>
                          <a:blip r:embed="rId81" cstate="print"/>
                          <a:stretch>
                            <a:fillRect/>
                          </a:stretch>
                        </pic:blipFill>
                        <pic:spPr>
                          <a:xfrm>
                            <a:off x="0" y="0"/>
                            <a:ext cx="4474851" cy="4500562"/>
                          </a:xfrm>
                          <a:prstGeom prst="rect">
                            <a:avLst/>
                          </a:prstGeom>
                        </pic:spPr>
                      </pic:pic>
                    </a:graphicData>
                  </a:graphic>
                </wp:inline>
              </w:drawing>
            </w:r>
          </w:p>
        </w:tc>
      </w:tr>
      <w:tr w:rsidR="008A4EB6" w14:paraId="2F31650B" w14:textId="77777777" w:rsidTr="00672BF6">
        <w:trPr>
          <w:trHeight w:hRule="exact" w:val="285"/>
        </w:trPr>
        <w:tc>
          <w:tcPr>
            <w:tcW w:w="1031" w:type="dxa"/>
            <w:tcBorders>
              <w:top w:val="single" w:sz="4" w:space="0" w:color="000000"/>
              <w:left w:val="single" w:sz="4" w:space="0" w:color="000000"/>
              <w:bottom w:val="single" w:sz="4" w:space="0" w:color="000000"/>
              <w:right w:val="single" w:sz="4" w:space="0" w:color="000000"/>
            </w:tcBorders>
          </w:tcPr>
          <w:p w14:paraId="4DEB5DC9" w14:textId="77777777" w:rsidR="008A4EB6" w:rsidRDefault="008A4EB6" w:rsidP="005D41D7">
            <w:pPr>
              <w:pStyle w:val="TableParagraph"/>
              <w:spacing w:before="25"/>
              <w:ind w:left="40"/>
              <w:rPr>
                <w:rFonts w:ascii="Times New Roman" w:eastAsia="Times New Roman" w:hAnsi="Times New Roman" w:cs="Times New Roman"/>
                <w:sz w:val="16"/>
                <w:szCs w:val="16"/>
              </w:rPr>
            </w:pPr>
            <w:r>
              <w:rPr>
                <w:rFonts w:ascii="Times New Roman"/>
                <w:spacing w:val="-3"/>
                <w:sz w:val="16"/>
              </w:rPr>
              <w:t>Type</w:t>
            </w:r>
          </w:p>
        </w:tc>
        <w:tc>
          <w:tcPr>
            <w:tcW w:w="8571" w:type="dxa"/>
            <w:gridSpan w:val="3"/>
            <w:tcBorders>
              <w:top w:val="single" w:sz="4" w:space="0" w:color="000000"/>
              <w:left w:val="single" w:sz="4" w:space="0" w:color="000000"/>
              <w:bottom w:val="single" w:sz="4" w:space="0" w:color="000000"/>
              <w:right w:val="single" w:sz="4" w:space="0" w:color="000000"/>
            </w:tcBorders>
          </w:tcPr>
          <w:p w14:paraId="5979C2C2" w14:textId="77777777" w:rsidR="008A4EB6" w:rsidRDefault="008A4EB6" w:rsidP="005D41D7">
            <w:pPr>
              <w:pStyle w:val="TableParagraph"/>
              <w:spacing w:before="25"/>
              <w:ind w:left="37"/>
              <w:rPr>
                <w:rFonts w:ascii="Times New Roman" w:eastAsia="Times New Roman" w:hAnsi="Times New Roman" w:cs="Times New Roman"/>
                <w:sz w:val="16"/>
                <w:szCs w:val="16"/>
              </w:rPr>
            </w:pPr>
            <w:r>
              <w:rPr>
                <w:rFonts w:ascii="Times New Roman"/>
                <w:sz w:val="16"/>
              </w:rPr>
              <w:t>extension</w:t>
            </w:r>
            <w:r>
              <w:rPr>
                <w:rFonts w:ascii="Times New Roman"/>
                <w:spacing w:val="-10"/>
                <w:sz w:val="16"/>
              </w:rPr>
              <w:t xml:space="preserve"> </w:t>
            </w:r>
            <w:r>
              <w:rPr>
                <w:rFonts w:ascii="Times New Roman"/>
                <w:sz w:val="16"/>
              </w:rPr>
              <w:t>of</w:t>
            </w:r>
            <w:r>
              <w:rPr>
                <w:rFonts w:ascii="Times New Roman"/>
                <w:spacing w:val="-10"/>
                <w:sz w:val="16"/>
              </w:rPr>
              <w:t xml:space="preserve"> </w:t>
            </w:r>
            <w:r>
              <w:rPr>
                <w:rFonts w:ascii="Times New Roman"/>
                <w:sz w:val="16"/>
              </w:rPr>
              <w:t>AbstractFeatureType</w:t>
            </w:r>
          </w:p>
        </w:tc>
      </w:tr>
      <w:tr w:rsidR="008A4EB6" w14:paraId="2006110E" w14:textId="77777777" w:rsidTr="00672BF6">
        <w:trPr>
          <w:trHeight w:hRule="exact" w:val="1338"/>
        </w:trPr>
        <w:tc>
          <w:tcPr>
            <w:tcW w:w="1031" w:type="dxa"/>
            <w:tcBorders>
              <w:top w:val="single" w:sz="4" w:space="0" w:color="000000"/>
              <w:left w:val="single" w:sz="4" w:space="0" w:color="000000"/>
              <w:bottom w:val="single" w:sz="4" w:space="0" w:color="000000"/>
              <w:right w:val="single" w:sz="4" w:space="0" w:color="000000"/>
            </w:tcBorders>
          </w:tcPr>
          <w:p w14:paraId="14FE254D" w14:textId="77777777" w:rsidR="008A4EB6" w:rsidRDefault="008A4EB6" w:rsidP="005D41D7">
            <w:pPr>
              <w:pStyle w:val="TableParagraph"/>
              <w:spacing w:before="22" w:line="250" w:lineRule="auto"/>
              <w:ind w:left="40" w:right="195"/>
              <w:rPr>
                <w:rFonts w:ascii="Times New Roman" w:eastAsia="Times New Roman" w:hAnsi="Times New Roman" w:cs="Times New Roman"/>
                <w:sz w:val="16"/>
                <w:szCs w:val="16"/>
              </w:rPr>
            </w:pPr>
            <w:r>
              <w:rPr>
                <w:rFonts w:ascii="Times New Roman"/>
                <w:spacing w:val="-3"/>
                <w:sz w:val="16"/>
              </w:rPr>
              <w:t>Type</w:t>
            </w:r>
            <w:r>
              <w:rPr>
                <w:rFonts w:ascii="Times New Roman"/>
                <w:spacing w:val="-4"/>
                <w:sz w:val="16"/>
              </w:rPr>
              <w:t xml:space="preserve"> </w:t>
            </w:r>
            <w:r>
              <w:rPr>
                <w:rFonts w:ascii="Times New Roman"/>
                <w:spacing w:val="-4"/>
                <w:sz w:val="16"/>
              </w:rPr>
              <w:br/>
            </w:r>
            <w:r>
              <w:rPr>
                <w:rFonts w:ascii="Times New Roman"/>
                <w:sz w:val="16"/>
              </w:rPr>
              <w:t>hierarchy</w:t>
            </w:r>
          </w:p>
        </w:tc>
        <w:tc>
          <w:tcPr>
            <w:tcW w:w="8571" w:type="dxa"/>
            <w:gridSpan w:val="3"/>
            <w:tcBorders>
              <w:top w:val="single" w:sz="4" w:space="0" w:color="000000"/>
              <w:left w:val="single" w:sz="4" w:space="0" w:color="000000"/>
              <w:bottom w:val="single" w:sz="4" w:space="0" w:color="000000"/>
              <w:right w:val="single" w:sz="4" w:space="0" w:color="000000"/>
            </w:tcBorders>
          </w:tcPr>
          <w:p w14:paraId="74E9A754" w14:textId="77777777" w:rsidR="008A4EB6" w:rsidRDefault="008A4EB6" w:rsidP="000148EB">
            <w:pPr>
              <w:pStyle w:val="ListParagraph"/>
              <w:widowControl w:val="0"/>
              <w:numPr>
                <w:ilvl w:val="0"/>
                <w:numId w:val="68"/>
              </w:numPr>
              <w:tabs>
                <w:tab w:val="left" w:pos="198"/>
                <w:tab w:val="num" w:pos="360"/>
              </w:tabs>
              <w:spacing w:before="22" w:after="0" w:line="240" w:lineRule="auto"/>
              <w:jc w:val="left"/>
              <w:rPr>
                <w:rFonts w:ascii="Times New Roman" w:eastAsia="Times New Roman" w:hAnsi="Times New Roman"/>
                <w:sz w:val="16"/>
                <w:szCs w:val="16"/>
              </w:rPr>
            </w:pPr>
            <w:r>
              <w:rPr>
                <w:rFonts w:ascii="Times New Roman"/>
                <w:sz w:val="16"/>
              </w:rPr>
              <w:t>gml:AbstractGMLType</w:t>
            </w:r>
          </w:p>
          <w:p w14:paraId="42C52FBC" w14:textId="77777777" w:rsidR="008A4EB6" w:rsidRDefault="008A4EB6" w:rsidP="005D41D7">
            <w:pPr>
              <w:pStyle w:val="TableParagraph"/>
              <w:spacing w:before="9"/>
              <w:rPr>
                <w:rFonts w:ascii="Courier New" w:eastAsia="Courier New" w:hAnsi="Courier New" w:cs="Courier New"/>
                <w:b/>
                <w:bCs/>
                <w:sz w:val="14"/>
                <w:szCs w:val="14"/>
              </w:rPr>
            </w:pPr>
          </w:p>
          <w:p w14:paraId="21C520A2" w14:textId="77777777" w:rsidR="008A4EB6" w:rsidRDefault="008A4EB6" w:rsidP="000148EB">
            <w:pPr>
              <w:pStyle w:val="ListParagraph"/>
              <w:widowControl w:val="0"/>
              <w:numPr>
                <w:ilvl w:val="1"/>
                <w:numId w:val="68"/>
              </w:numPr>
              <w:tabs>
                <w:tab w:val="left" w:pos="358"/>
              </w:tabs>
              <w:spacing w:before="0" w:after="0" w:line="240" w:lineRule="auto"/>
              <w:jc w:val="left"/>
              <w:rPr>
                <w:rFonts w:ascii="Times New Roman" w:eastAsia="Times New Roman" w:hAnsi="Times New Roman"/>
                <w:sz w:val="16"/>
                <w:szCs w:val="16"/>
              </w:rPr>
            </w:pPr>
            <w:r>
              <w:rPr>
                <w:rFonts w:ascii="Times New Roman"/>
                <w:sz w:val="16"/>
              </w:rPr>
              <w:t>gml:AbstractFeatureType</w:t>
            </w:r>
          </w:p>
          <w:p w14:paraId="22819875" w14:textId="77777777" w:rsidR="008A4EB6" w:rsidRDefault="008A4EB6" w:rsidP="005D41D7">
            <w:pPr>
              <w:pStyle w:val="TableParagraph"/>
              <w:spacing w:before="9"/>
              <w:rPr>
                <w:rFonts w:ascii="Courier New" w:eastAsia="Courier New" w:hAnsi="Courier New" w:cs="Courier New"/>
                <w:b/>
                <w:bCs/>
                <w:sz w:val="14"/>
                <w:szCs w:val="14"/>
              </w:rPr>
            </w:pPr>
          </w:p>
          <w:p w14:paraId="60C27D6B" w14:textId="77777777" w:rsidR="008A4EB6" w:rsidRDefault="008A4EB6" w:rsidP="000148EB">
            <w:pPr>
              <w:pStyle w:val="ListParagraph"/>
              <w:widowControl w:val="0"/>
              <w:numPr>
                <w:ilvl w:val="2"/>
                <w:numId w:val="68"/>
              </w:numPr>
              <w:tabs>
                <w:tab w:val="num" w:pos="360"/>
                <w:tab w:val="left" w:pos="518"/>
              </w:tabs>
              <w:spacing w:before="0" w:after="0" w:line="240" w:lineRule="auto"/>
              <w:jc w:val="left"/>
              <w:rPr>
                <w:rFonts w:ascii="Times New Roman" w:eastAsia="Times New Roman" w:hAnsi="Times New Roman"/>
                <w:sz w:val="16"/>
                <w:szCs w:val="16"/>
              </w:rPr>
            </w:pPr>
            <w:r>
              <w:rPr>
                <w:rFonts w:ascii="Times New Roman"/>
                <w:sz w:val="16"/>
              </w:rPr>
              <w:t>AbstractFeatureType</w:t>
            </w:r>
          </w:p>
          <w:p w14:paraId="20526590" w14:textId="77777777" w:rsidR="008A4EB6" w:rsidRDefault="008A4EB6" w:rsidP="005D41D7">
            <w:pPr>
              <w:pStyle w:val="TableParagraph"/>
              <w:spacing w:before="9"/>
              <w:rPr>
                <w:rFonts w:ascii="Courier New" w:eastAsia="Courier New" w:hAnsi="Courier New" w:cs="Courier New"/>
                <w:b/>
                <w:bCs/>
                <w:sz w:val="14"/>
                <w:szCs w:val="14"/>
              </w:rPr>
            </w:pPr>
          </w:p>
          <w:p w14:paraId="140F0A2D" w14:textId="77777777" w:rsidR="008A4EB6" w:rsidRDefault="00000000" w:rsidP="000148EB">
            <w:pPr>
              <w:pStyle w:val="ListParagraph"/>
              <w:widowControl w:val="0"/>
              <w:numPr>
                <w:ilvl w:val="3"/>
                <w:numId w:val="68"/>
              </w:numPr>
              <w:tabs>
                <w:tab w:val="num" w:pos="360"/>
                <w:tab w:val="left" w:pos="678"/>
              </w:tabs>
              <w:spacing w:before="0" w:after="0" w:line="240" w:lineRule="auto"/>
              <w:jc w:val="left"/>
              <w:rPr>
                <w:rFonts w:ascii="Times New Roman" w:eastAsia="Times New Roman" w:hAnsi="Times New Roman"/>
                <w:sz w:val="16"/>
                <w:szCs w:val="16"/>
              </w:rPr>
            </w:pPr>
            <w:hyperlink w:anchor="_bookmark17" w:history="1">
              <w:r w:rsidR="008A4EB6">
                <w:rPr>
                  <w:rFonts w:ascii="Times New Roman"/>
                  <w:sz w:val="16"/>
                </w:rPr>
                <w:t>GenericFeatureType</w:t>
              </w:r>
            </w:hyperlink>
          </w:p>
        </w:tc>
      </w:tr>
      <w:tr w:rsidR="008A4EB6" w14:paraId="76A9DF37" w14:textId="77777777" w:rsidTr="00672BF6">
        <w:trPr>
          <w:trHeight w:hRule="exact" w:val="469"/>
        </w:trPr>
        <w:tc>
          <w:tcPr>
            <w:tcW w:w="1031" w:type="dxa"/>
            <w:tcBorders>
              <w:top w:val="single" w:sz="4" w:space="0" w:color="000000"/>
              <w:left w:val="single" w:sz="4" w:space="0" w:color="000000"/>
              <w:bottom w:val="single" w:sz="4" w:space="0" w:color="000000"/>
              <w:right w:val="single" w:sz="4" w:space="0" w:color="000000"/>
            </w:tcBorders>
          </w:tcPr>
          <w:p w14:paraId="23C8FC1C"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Model</w:t>
            </w:r>
          </w:p>
        </w:tc>
        <w:tc>
          <w:tcPr>
            <w:tcW w:w="8571" w:type="dxa"/>
            <w:gridSpan w:val="3"/>
            <w:tcBorders>
              <w:top w:val="single" w:sz="4" w:space="0" w:color="000000"/>
              <w:left w:val="single" w:sz="4" w:space="0" w:color="000000"/>
              <w:bottom w:val="single" w:sz="4" w:space="0" w:color="000000"/>
              <w:right w:val="single" w:sz="4" w:space="0" w:color="000000"/>
            </w:tcBorders>
          </w:tcPr>
          <w:p w14:paraId="707C9696" w14:textId="77777777" w:rsidR="008A4EB6" w:rsidRDefault="008A4EB6" w:rsidP="005D41D7">
            <w:pPr>
              <w:pStyle w:val="TableParagraph"/>
              <w:spacing w:before="22" w:line="250" w:lineRule="auto"/>
              <w:ind w:left="37" w:right="373"/>
              <w:rPr>
                <w:rFonts w:ascii="Times New Roman" w:eastAsia="Times New Roman" w:hAnsi="Times New Roman" w:cs="Times New Roman"/>
                <w:sz w:val="16"/>
                <w:szCs w:val="16"/>
              </w:rPr>
            </w:pPr>
            <w:r>
              <w:rPr>
                <w:rFonts w:ascii="Times New Roman"/>
                <w:sz w:val="16"/>
              </w:rPr>
              <w:t>gml:boundedBy{0,1}</w:t>
            </w:r>
            <w:r>
              <w:rPr>
                <w:rFonts w:ascii="Times New Roman"/>
                <w:spacing w:val="-9"/>
                <w:sz w:val="16"/>
              </w:rPr>
              <w:t xml:space="preserve"> </w:t>
            </w:r>
            <w:r>
              <w:rPr>
                <w:rFonts w:ascii="Times New Roman"/>
                <w:sz w:val="16"/>
              </w:rPr>
              <w:t>,</w:t>
            </w:r>
            <w:r>
              <w:rPr>
                <w:rFonts w:ascii="Times New Roman"/>
                <w:spacing w:val="-8"/>
                <w:sz w:val="16"/>
              </w:rPr>
              <w:t xml:space="preserve"> </w:t>
            </w:r>
            <w:r>
              <w:rPr>
                <w:rFonts w:ascii="Times New Roman"/>
                <w:sz w:val="16"/>
              </w:rPr>
              <w:t>featureObjectIdentifier{0,1}</w:t>
            </w:r>
            <w:r>
              <w:rPr>
                <w:rFonts w:ascii="Times New Roman"/>
                <w:spacing w:val="-9"/>
                <w:sz w:val="16"/>
              </w:rPr>
              <w:t xml:space="preserve"> </w:t>
            </w:r>
            <w:r>
              <w:rPr>
                <w:rFonts w:ascii="Times New Roman"/>
                <w:sz w:val="16"/>
              </w:rPr>
              <w:t>,</w:t>
            </w:r>
            <w:r>
              <w:rPr>
                <w:rFonts w:ascii="Times New Roman"/>
                <w:spacing w:val="-8"/>
                <w:sz w:val="16"/>
              </w:rPr>
              <w:t xml:space="preserve"> </w:t>
            </w:r>
            <w:r>
              <w:rPr>
                <w:rFonts w:ascii="Times New Roman"/>
                <w:sz w:val="16"/>
              </w:rPr>
              <w:t>informationAssociation*</w:t>
            </w:r>
            <w:r>
              <w:rPr>
                <w:rFonts w:ascii="Times New Roman"/>
                <w:spacing w:val="-9"/>
                <w:sz w:val="16"/>
              </w:rPr>
              <w:t xml:space="preserve"> </w:t>
            </w:r>
            <w:r>
              <w:rPr>
                <w:rFonts w:ascii="Times New Roman"/>
                <w:sz w:val="16"/>
              </w:rPr>
              <w:t>,</w:t>
            </w:r>
            <w:r>
              <w:rPr>
                <w:rFonts w:ascii="Times New Roman"/>
                <w:spacing w:val="-8"/>
                <w:sz w:val="16"/>
              </w:rPr>
              <w:t xml:space="preserve"> </w:t>
            </w:r>
            <w:r>
              <w:rPr>
                <w:rFonts w:ascii="Times New Roman"/>
                <w:sz w:val="16"/>
              </w:rPr>
              <w:t>featureAssociation*</w:t>
            </w:r>
            <w:r>
              <w:rPr>
                <w:rFonts w:ascii="Times New Roman"/>
                <w:spacing w:val="-9"/>
                <w:sz w:val="16"/>
              </w:rPr>
              <w:t xml:space="preserve"> </w:t>
            </w:r>
            <w:r>
              <w:rPr>
                <w:rFonts w:ascii="Times New Roman"/>
                <w:sz w:val="16"/>
              </w:rPr>
              <w:t>,</w:t>
            </w:r>
            <w:r>
              <w:rPr>
                <w:rFonts w:ascii="Times New Roman"/>
                <w:spacing w:val="-8"/>
                <w:sz w:val="16"/>
              </w:rPr>
              <w:t xml:space="preserve"> </w:t>
            </w:r>
            <w:r>
              <w:rPr>
                <w:rFonts w:ascii="Times New Roman"/>
                <w:sz w:val="16"/>
              </w:rPr>
              <w:t>invFeatureAssociation*</w:t>
            </w:r>
            <w:r>
              <w:rPr>
                <w:rFonts w:ascii="Times New Roman"/>
                <w:spacing w:val="-8"/>
                <w:sz w:val="16"/>
              </w:rPr>
              <w:t xml:space="preserve"> </w:t>
            </w:r>
            <w:r>
              <w:rPr>
                <w:rFonts w:ascii="Times New Roman"/>
                <w:sz w:val="16"/>
              </w:rPr>
              <w:t>, ANY</w:t>
            </w:r>
            <w:r>
              <w:rPr>
                <w:rFonts w:ascii="Times New Roman"/>
                <w:spacing w:val="-5"/>
                <w:sz w:val="16"/>
              </w:rPr>
              <w:t xml:space="preserve"> </w:t>
            </w:r>
            <w:r>
              <w:rPr>
                <w:rFonts w:ascii="Times New Roman"/>
                <w:sz w:val="16"/>
              </w:rPr>
              <w:t>element</w:t>
            </w:r>
            <w:r>
              <w:rPr>
                <w:rFonts w:ascii="Times New Roman"/>
                <w:spacing w:val="-5"/>
                <w:sz w:val="16"/>
              </w:rPr>
              <w:t xml:space="preserve"> </w:t>
            </w:r>
            <w:r>
              <w:rPr>
                <w:rFonts w:ascii="Times New Roman"/>
                <w:sz w:val="16"/>
              </w:rPr>
              <w:t>from</w:t>
            </w:r>
            <w:r>
              <w:rPr>
                <w:rFonts w:ascii="Times New Roman"/>
                <w:spacing w:val="-5"/>
                <w:sz w:val="16"/>
              </w:rPr>
              <w:t xml:space="preserve"> </w:t>
            </w:r>
            <w:r>
              <w:rPr>
                <w:rFonts w:ascii="Times New Roman"/>
                <w:sz w:val="16"/>
              </w:rPr>
              <w:t>LOCAL</w:t>
            </w:r>
            <w:r>
              <w:rPr>
                <w:rFonts w:ascii="Times New Roman"/>
                <w:spacing w:val="-4"/>
                <w:sz w:val="16"/>
              </w:rPr>
              <w:t xml:space="preserve"> </w:t>
            </w:r>
            <w:r>
              <w:rPr>
                <w:rFonts w:ascii="Times New Roman"/>
                <w:sz w:val="16"/>
              </w:rPr>
              <w:t>namespace</w:t>
            </w:r>
            <w:r>
              <w:rPr>
                <w:rFonts w:ascii="Times New Roman"/>
                <w:spacing w:val="-5"/>
                <w:sz w:val="16"/>
              </w:rPr>
              <w:t xml:space="preserve"> </w:t>
            </w:r>
            <w:r>
              <w:rPr>
                <w:rFonts w:ascii="Times New Roman"/>
                <w:sz w:val="16"/>
              </w:rPr>
              <w:t>'No</w:t>
            </w:r>
            <w:r>
              <w:rPr>
                <w:rFonts w:ascii="Times New Roman"/>
                <w:spacing w:val="-5"/>
                <w:sz w:val="16"/>
              </w:rPr>
              <w:t xml:space="preserve"> </w:t>
            </w:r>
            <w:r>
              <w:rPr>
                <w:rFonts w:ascii="Times New Roman"/>
                <w:sz w:val="16"/>
              </w:rPr>
              <w:t>Namespace'</w:t>
            </w:r>
          </w:p>
        </w:tc>
      </w:tr>
      <w:tr w:rsidR="008A4EB6" w14:paraId="516EEBF9" w14:textId="77777777" w:rsidTr="00672BF6">
        <w:trPr>
          <w:trHeight w:hRule="exact" w:val="282"/>
        </w:trPr>
        <w:tc>
          <w:tcPr>
            <w:tcW w:w="1031" w:type="dxa"/>
            <w:tcBorders>
              <w:top w:val="single" w:sz="4" w:space="0" w:color="000000"/>
              <w:left w:val="single" w:sz="4" w:space="0" w:color="000000"/>
              <w:bottom w:val="single" w:sz="4" w:space="0" w:color="000000"/>
              <w:right w:val="single" w:sz="4" w:space="0" w:color="000000"/>
            </w:tcBorders>
          </w:tcPr>
          <w:p w14:paraId="6DE54261"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Children</w:t>
            </w:r>
          </w:p>
        </w:tc>
        <w:tc>
          <w:tcPr>
            <w:tcW w:w="8571" w:type="dxa"/>
            <w:gridSpan w:val="3"/>
            <w:tcBorders>
              <w:top w:val="single" w:sz="4" w:space="0" w:color="000000"/>
              <w:left w:val="single" w:sz="4" w:space="0" w:color="000000"/>
              <w:bottom w:val="single" w:sz="4" w:space="0" w:color="000000"/>
              <w:right w:val="single" w:sz="4" w:space="0" w:color="000000"/>
            </w:tcBorders>
          </w:tcPr>
          <w:p w14:paraId="0F3077C1"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featureAssociation,</w:t>
            </w:r>
            <w:r>
              <w:rPr>
                <w:rFonts w:ascii="Times New Roman"/>
                <w:spacing w:val="-17"/>
                <w:sz w:val="16"/>
              </w:rPr>
              <w:t xml:space="preserve"> </w:t>
            </w:r>
            <w:r>
              <w:rPr>
                <w:rFonts w:ascii="Times New Roman"/>
                <w:sz w:val="16"/>
              </w:rPr>
              <w:t>featureObjectIdentifier,</w:t>
            </w:r>
            <w:r>
              <w:rPr>
                <w:rFonts w:ascii="Times New Roman"/>
                <w:spacing w:val="-18"/>
                <w:sz w:val="16"/>
              </w:rPr>
              <w:t xml:space="preserve"> </w:t>
            </w:r>
            <w:r>
              <w:rPr>
                <w:rFonts w:ascii="Times New Roman"/>
                <w:sz w:val="16"/>
              </w:rPr>
              <w:t>gml:boundedBy,</w:t>
            </w:r>
            <w:r>
              <w:rPr>
                <w:rFonts w:ascii="Times New Roman"/>
                <w:spacing w:val="-17"/>
                <w:sz w:val="16"/>
              </w:rPr>
              <w:t xml:space="preserve"> </w:t>
            </w:r>
            <w:r>
              <w:rPr>
                <w:rFonts w:ascii="Times New Roman"/>
                <w:sz w:val="16"/>
              </w:rPr>
              <w:t>informationAssociation,</w:t>
            </w:r>
            <w:r>
              <w:rPr>
                <w:rFonts w:ascii="Times New Roman"/>
                <w:spacing w:val="-17"/>
                <w:sz w:val="16"/>
              </w:rPr>
              <w:t xml:space="preserve"> </w:t>
            </w:r>
            <w:r>
              <w:rPr>
                <w:rFonts w:ascii="Times New Roman"/>
                <w:sz w:val="16"/>
              </w:rPr>
              <w:t>invFeatureAssociation</w:t>
            </w:r>
          </w:p>
        </w:tc>
      </w:tr>
      <w:tr w:rsidR="008A4EB6" w14:paraId="2FD1D918" w14:textId="77777777" w:rsidTr="00672BF6">
        <w:trPr>
          <w:trHeight w:hRule="exact" w:val="327"/>
        </w:trPr>
        <w:tc>
          <w:tcPr>
            <w:tcW w:w="1031" w:type="dxa"/>
            <w:vMerge w:val="restart"/>
            <w:tcBorders>
              <w:top w:val="single" w:sz="4" w:space="0" w:color="000000"/>
              <w:left w:val="single" w:sz="4" w:space="0" w:color="000000"/>
              <w:right w:val="single" w:sz="4" w:space="0" w:color="000000"/>
            </w:tcBorders>
          </w:tcPr>
          <w:p w14:paraId="275F8687"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Attributes</w:t>
            </w:r>
          </w:p>
        </w:tc>
        <w:tc>
          <w:tcPr>
            <w:tcW w:w="2166" w:type="dxa"/>
            <w:tcBorders>
              <w:top w:val="single" w:sz="4" w:space="0" w:color="000000"/>
              <w:left w:val="single" w:sz="4" w:space="0" w:color="000000"/>
              <w:bottom w:val="single" w:sz="4" w:space="0" w:color="000000"/>
              <w:right w:val="single" w:sz="4" w:space="0" w:color="000000"/>
            </w:tcBorders>
          </w:tcPr>
          <w:p w14:paraId="16B89F12" w14:textId="77777777" w:rsidR="008A4EB6" w:rsidRDefault="008A4EB6" w:rsidP="005D41D7">
            <w:pPr>
              <w:pStyle w:val="TableParagraph"/>
              <w:spacing w:before="66"/>
              <w:ind w:left="77"/>
              <w:rPr>
                <w:rFonts w:ascii="Times New Roman" w:eastAsia="Times New Roman" w:hAnsi="Times New Roman" w:cs="Times New Roman"/>
                <w:sz w:val="16"/>
                <w:szCs w:val="16"/>
              </w:rPr>
            </w:pPr>
            <w:r>
              <w:rPr>
                <w:rFonts w:ascii="Times New Roman"/>
                <w:b/>
                <w:sz w:val="16"/>
              </w:rPr>
              <w:t>QName</w:t>
            </w:r>
          </w:p>
        </w:tc>
        <w:tc>
          <w:tcPr>
            <w:tcW w:w="2116" w:type="dxa"/>
            <w:tcBorders>
              <w:top w:val="single" w:sz="4" w:space="0" w:color="000000"/>
              <w:left w:val="single" w:sz="4" w:space="0" w:color="000000"/>
              <w:bottom w:val="single" w:sz="4" w:space="0" w:color="000000"/>
              <w:right w:val="single" w:sz="4" w:space="0" w:color="000000"/>
            </w:tcBorders>
          </w:tcPr>
          <w:p w14:paraId="43BB2797" w14:textId="77777777" w:rsidR="008A4EB6" w:rsidRDefault="008A4EB6" w:rsidP="005D41D7">
            <w:pPr>
              <w:pStyle w:val="TableParagraph"/>
              <w:spacing w:before="66"/>
              <w:ind w:left="37"/>
              <w:rPr>
                <w:rFonts w:ascii="Times New Roman" w:eastAsia="Times New Roman" w:hAnsi="Times New Roman" w:cs="Times New Roman"/>
                <w:sz w:val="16"/>
                <w:szCs w:val="16"/>
              </w:rPr>
            </w:pPr>
            <w:r>
              <w:rPr>
                <w:rFonts w:ascii="Times New Roman"/>
                <w:b/>
                <w:spacing w:val="-3"/>
                <w:sz w:val="16"/>
              </w:rPr>
              <w:t>Type</w:t>
            </w:r>
          </w:p>
        </w:tc>
        <w:tc>
          <w:tcPr>
            <w:tcW w:w="4289" w:type="dxa"/>
            <w:tcBorders>
              <w:top w:val="single" w:sz="4" w:space="0" w:color="000000"/>
              <w:left w:val="single" w:sz="4" w:space="0" w:color="000000"/>
              <w:bottom w:val="nil"/>
              <w:right w:val="single" w:sz="4" w:space="0" w:color="000000"/>
            </w:tcBorders>
          </w:tcPr>
          <w:p w14:paraId="7DEAB294" w14:textId="77777777" w:rsidR="008A4EB6" w:rsidRDefault="008A4EB6" w:rsidP="005D41D7">
            <w:pPr>
              <w:pStyle w:val="TableParagraph"/>
              <w:spacing w:before="66"/>
              <w:ind w:left="42"/>
              <w:rPr>
                <w:rFonts w:ascii="Times New Roman" w:eastAsia="Times New Roman" w:hAnsi="Times New Roman" w:cs="Times New Roman"/>
                <w:sz w:val="16"/>
                <w:szCs w:val="16"/>
              </w:rPr>
            </w:pPr>
            <w:r>
              <w:rPr>
                <w:rFonts w:ascii="Times New Roman"/>
                <w:b/>
                <w:sz w:val="16"/>
              </w:rPr>
              <w:t>Use</w:t>
            </w:r>
          </w:p>
        </w:tc>
      </w:tr>
      <w:tr w:rsidR="008A4EB6" w14:paraId="4B0A9FEF" w14:textId="77777777" w:rsidTr="00672BF6">
        <w:trPr>
          <w:trHeight w:hRule="exact" w:val="282"/>
        </w:trPr>
        <w:tc>
          <w:tcPr>
            <w:tcW w:w="1031" w:type="dxa"/>
            <w:vMerge/>
            <w:tcBorders>
              <w:left w:val="single" w:sz="4" w:space="0" w:color="000000"/>
              <w:right w:val="single" w:sz="4" w:space="0" w:color="000000"/>
            </w:tcBorders>
          </w:tcPr>
          <w:p w14:paraId="208234FA" w14:textId="77777777" w:rsidR="008A4EB6" w:rsidRDefault="008A4EB6" w:rsidP="005D41D7"/>
        </w:tc>
        <w:tc>
          <w:tcPr>
            <w:tcW w:w="2166" w:type="dxa"/>
            <w:tcBorders>
              <w:top w:val="single" w:sz="4" w:space="0" w:color="000000"/>
              <w:left w:val="single" w:sz="4" w:space="0" w:color="000000"/>
              <w:bottom w:val="single" w:sz="4" w:space="0" w:color="000000"/>
              <w:right w:val="single" w:sz="4" w:space="0" w:color="000000"/>
            </w:tcBorders>
          </w:tcPr>
          <w:p w14:paraId="3E372AB2" w14:textId="77777777" w:rsidR="008A4EB6" w:rsidRDefault="008A4EB6" w:rsidP="005D41D7">
            <w:pPr>
              <w:pStyle w:val="TableParagraph"/>
              <w:spacing w:before="22"/>
              <w:ind w:left="77"/>
              <w:rPr>
                <w:rFonts w:ascii="Times New Roman" w:eastAsia="Times New Roman" w:hAnsi="Times New Roman" w:cs="Times New Roman"/>
                <w:sz w:val="16"/>
                <w:szCs w:val="16"/>
              </w:rPr>
            </w:pPr>
            <w:r>
              <w:rPr>
                <w:rFonts w:ascii="Times New Roman"/>
                <w:b/>
                <w:sz w:val="16"/>
              </w:rPr>
              <w:t>gml:id</w:t>
            </w:r>
          </w:p>
        </w:tc>
        <w:tc>
          <w:tcPr>
            <w:tcW w:w="2116" w:type="dxa"/>
            <w:tcBorders>
              <w:top w:val="single" w:sz="4" w:space="0" w:color="000000"/>
              <w:left w:val="single" w:sz="4" w:space="0" w:color="000000"/>
              <w:bottom w:val="single" w:sz="4" w:space="0" w:color="000000"/>
              <w:right w:val="single" w:sz="4" w:space="0" w:color="000000"/>
            </w:tcBorders>
          </w:tcPr>
          <w:p w14:paraId="656DBA44" w14:textId="77777777" w:rsidR="008A4EB6" w:rsidRDefault="008A4EB6" w:rsidP="005D41D7">
            <w:pPr>
              <w:pStyle w:val="TableParagraph"/>
              <w:spacing w:before="22"/>
              <w:ind w:left="37"/>
              <w:rPr>
                <w:rFonts w:ascii="Times New Roman" w:eastAsia="Times New Roman" w:hAnsi="Times New Roman" w:cs="Times New Roman"/>
                <w:sz w:val="16"/>
                <w:szCs w:val="16"/>
              </w:rPr>
            </w:pPr>
            <w:r>
              <w:rPr>
                <w:rFonts w:ascii="Times New Roman"/>
                <w:sz w:val="16"/>
              </w:rPr>
              <w:t>ID</w:t>
            </w:r>
          </w:p>
        </w:tc>
        <w:tc>
          <w:tcPr>
            <w:tcW w:w="4289" w:type="dxa"/>
            <w:tcBorders>
              <w:top w:val="nil"/>
              <w:left w:val="single" w:sz="4" w:space="0" w:color="000000"/>
              <w:bottom w:val="single" w:sz="2" w:space="0" w:color="000000"/>
              <w:right w:val="single" w:sz="4" w:space="0" w:color="000000"/>
            </w:tcBorders>
          </w:tcPr>
          <w:p w14:paraId="3D8FA71C" w14:textId="77777777" w:rsidR="008A4EB6" w:rsidRDefault="008A4EB6" w:rsidP="005D41D7">
            <w:pPr>
              <w:pStyle w:val="TableParagraph"/>
              <w:spacing w:before="27"/>
              <w:ind w:left="42"/>
              <w:rPr>
                <w:rFonts w:ascii="Times New Roman" w:eastAsia="Times New Roman" w:hAnsi="Times New Roman" w:cs="Times New Roman"/>
                <w:sz w:val="16"/>
                <w:szCs w:val="16"/>
              </w:rPr>
            </w:pPr>
            <w:r>
              <w:rPr>
                <w:rFonts w:ascii="Times New Roman"/>
                <w:sz w:val="16"/>
              </w:rPr>
              <w:t>required</w:t>
            </w:r>
          </w:p>
        </w:tc>
      </w:tr>
      <w:tr w:rsidR="008A4EB6" w14:paraId="6415AF5D" w14:textId="77777777" w:rsidTr="00672BF6">
        <w:trPr>
          <w:trHeight w:hRule="exact" w:val="781"/>
        </w:trPr>
        <w:tc>
          <w:tcPr>
            <w:tcW w:w="1031" w:type="dxa"/>
            <w:vMerge/>
            <w:tcBorders>
              <w:left w:val="single" w:sz="4" w:space="0" w:color="000000"/>
              <w:bottom w:val="single" w:sz="4" w:space="0" w:color="000000"/>
              <w:right w:val="single" w:sz="4" w:space="0" w:color="000000"/>
            </w:tcBorders>
          </w:tcPr>
          <w:p w14:paraId="71A66797" w14:textId="77777777" w:rsidR="008A4EB6" w:rsidRDefault="008A4EB6" w:rsidP="005D41D7"/>
        </w:tc>
        <w:tc>
          <w:tcPr>
            <w:tcW w:w="2166" w:type="dxa"/>
            <w:tcBorders>
              <w:top w:val="single" w:sz="4" w:space="0" w:color="000000"/>
              <w:left w:val="single" w:sz="4" w:space="0" w:color="000000"/>
              <w:bottom w:val="single" w:sz="4" w:space="0" w:color="000000"/>
              <w:right w:val="single" w:sz="4" w:space="0" w:color="000000"/>
            </w:tcBorders>
          </w:tcPr>
          <w:p w14:paraId="17E10EE8" w14:textId="77777777" w:rsidR="008A4EB6" w:rsidRDefault="008A4EB6" w:rsidP="005D41D7"/>
        </w:tc>
        <w:tc>
          <w:tcPr>
            <w:tcW w:w="6405" w:type="dxa"/>
            <w:gridSpan w:val="2"/>
            <w:tcBorders>
              <w:top w:val="nil"/>
              <w:left w:val="single" w:sz="4" w:space="0" w:color="000000"/>
              <w:bottom w:val="single" w:sz="4" w:space="0" w:color="000000"/>
              <w:right w:val="single" w:sz="4" w:space="0" w:color="000000"/>
            </w:tcBorders>
          </w:tcPr>
          <w:p w14:paraId="3005A848" w14:textId="77777777" w:rsidR="008A4EB6" w:rsidRDefault="008A4EB6" w:rsidP="005D41D7">
            <w:pPr>
              <w:pStyle w:val="TableParagraph"/>
              <w:spacing w:before="43" w:line="254" w:lineRule="auto"/>
              <w:ind w:left="121" w:right="306" w:hanging="84"/>
              <w:rPr>
                <w:rFonts w:ascii="Courier New" w:eastAsia="Courier New" w:hAnsi="Courier New" w:cs="Courier New"/>
                <w:sz w:val="14"/>
                <w:szCs w:val="14"/>
              </w:rPr>
            </w:pPr>
            <w:r>
              <w:rPr>
                <w:rFonts w:ascii="Courier New"/>
                <w:sz w:val="14"/>
              </w:rPr>
              <w:t>The attribute gml:id supports provision of a handle for the XML element representing a GML Object. Its use is mandatory for all GML objects. It is of XML type ID, so is constrained to be unique in the XML document within which it occurs.</w:t>
            </w:r>
          </w:p>
        </w:tc>
      </w:tr>
    </w:tbl>
    <w:p w14:paraId="2EF5817E" w14:textId="77777777" w:rsidR="008A4EB6" w:rsidRDefault="008A4EB6" w:rsidP="008A4EB6">
      <w:pPr>
        <w:rPr>
          <w:rFonts w:eastAsia="MS Mincho" w:cs="Arial"/>
          <w:b/>
          <w:bCs/>
          <w:color w:val="000000"/>
          <w:sz w:val="24"/>
          <w:lang w:val="en-GB" w:eastAsia="ja-JP"/>
        </w:rPr>
      </w:pPr>
      <w:bookmarkStart w:id="2123" w:name="Simple_Type(s)"/>
      <w:bookmarkStart w:id="2124" w:name="_bookmark18"/>
      <w:bookmarkEnd w:id="2123"/>
      <w:bookmarkEnd w:id="2124"/>
      <w:r>
        <w:br w:type="page"/>
      </w:r>
    </w:p>
    <w:p w14:paraId="1B75782C" w14:textId="77777777" w:rsidR="008A4EB6" w:rsidRDefault="008A4EB6" w:rsidP="00B3435A">
      <w:pPr>
        <w:pStyle w:val="Annexheader-level2"/>
      </w:pPr>
      <w:bookmarkStart w:id="2125" w:name="_Toc516368"/>
      <w:bookmarkStart w:id="2126" w:name="_Toc127463884"/>
      <w:bookmarkStart w:id="2127" w:name="_Toc128125510"/>
      <w:bookmarkStart w:id="2128" w:name="_Toc141176292"/>
      <w:bookmarkStart w:id="2129" w:name="_Toc141176457"/>
      <w:bookmarkStart w:id="2130" w:name="_Toc141177089"/>
      <w:bookmarkStart w:id="2131" w:name="_Toc150177963"/>
      <w:r w:rsidRPr="004C7014">
        <w:lastRenderedPageBreak/>
        <w:t>Simple Type(s</w:t>
      </w:r>
      <w:r>
        <w:rPr>
          <w:spacing w:val="-3"/>
        </w:rPr>
        <w:t>)</w:t>
      </w:r>
      <w:bookmarkEnd w:id="2125"/>
      <w:bookmarkEnd w:id="2126"/>
      <w:bookmarkEnd w:id="2127"/>
      <w:bookmarkEnd w:id="2128"/>
      <w:bookmarkEnd w:id="2129"/>
      <w:bookmarkEnd w:id="2130"/>
      <w:bookmarkEnd w:id="2131"/>
    </w:p>
    <w:p w14:paraId="048FE8B6" w14:textId="77777777" w:rsidR="008A4EB6" w:rsidRDefault="008A4EB6" w:rsidP="00716349">
      <w:pPr>
        <w:pStyle w:val="Annex-Heading3"/>
      </w:pPr>
      <w:bookmarkStart w:id="2132" w:name="Simple_Type_underKeelClearancePurposeTyp"/>
      <w:bookmarkStart w:id="2133" w:name="_bookmark19"/>
      <w:bookmarkEnd w:id="2132"/>
      <w:bookmarkEnd w:id="2133"/>
      <w:r>
        <w:t xml:space="preserve">Simple </w:t>
      </w:r>
      <w:r>
        <w:rPr>
          <w:spacing w:val="-4"/>
        </w:rPr>
        <w:t>Type</w:t>
      </w:r>
      <w:r>
        <w:t xml:space="preserve"> —</w:t>
      </w:r>
      <w:r>
        <w:rPr>
          <w:spacing w:val="23"/>
        </w:rPr>
        <w:t xml:space="preserve"> </w:t>
      </w:r>
      <w:r>
        <w:t>underKeelClearancePurpose</w:t>
      </w:r>
      <w:del w:id="2134" w:author="Jason Rhee" w:date="2024-07-03T17:33:00Z" w16du:dateUtc="2024-07-03T07:33:00Z">
        <w:r w:rsidDel="004825A4">
          <w:delText>Type</w:delText>
        </w:r>
      </w:del>
      <w:r>
        <w:t>Type</w:t>
      </w:r>
    </w:p>
    <w:tbl>
      <w:tblPr>
        <w:tblW w:w="9602" w:type="dxa"/>
        <w:tblInd w:w="258" w:type="dxa"/>
        <w:tblLayout w:type="fixed"/>
        <w:tblCellMar>
          <w:left w:w="0" w:type="dxa"/>
          <w:right w:w="0" w:type="dxa"/>
        </w:tblCellMar>
        <w:tblLook w:val="01E0" w:firstRow="1" w:lastRow="1" w:firstColumn="1" w:lastColumn="1" w:noHBand="0" w:noVBand="0"/>
      </w:tblPr>
      <w:tblGrid>
        <w:gridCol w:w="1031"/>
        <w:gridCol w:w="1617"/>
        <w:gridCol w:w="1819"/>
        <w:gridCol w:w="5135"/>
      </w:tblGrid>
      <w:tr w:rsidR="008A4EB6" w14:paraId="480C5FDD" w14:textId="77777777" w:rsidTr="00CD1EC1">
        <w:trPr>
          <w:trHeight w:hRule="exact" w:val="279"/>
        </w:trPr>
        <w:tc>
          <w:tcPr>
            <w:tcW w:w="1031" w:type="dxa"/>
            <w:tcBorders>
              <w:top w:val="single" w:sz="4" w:space="0" w:color="000000"/>
              <w:left w:val="single" w:sz="4" w:space="0" w:color="000000"/>
              <w:bottom w:val="single" w:sz="4" w:space="0" w:color="000000"/>
              <w:right w:val="single" w:sz="4" w:space="0" w:color="000000"/>
            </w:tcBorders>
          </w:tcPr>
          <w:p w14:paraId="500736DE" w14:textId="77777777" w:rsidR="008A4EB6" w:rsidRDefault="008A4EB6" w:rsidP="005D41D7">
            <w:pPr>
              <w:pStyle w:val="TableParagraph"/>
              <w:spacing w:before="25"/>
              <w:ind w:left="40"/>
              <w:rPr>
                <w:rFonts w:ascii="Times New Roman" w:eastAsia="Times New Roman" w:hAnsi="Times New Roman" w:cs="Times New Roman"/>
                <w:sz w:val="16"/>
                <w:szCs w:val="16"/>
              </w:rPr>
            </w:pPr>
            <w:r>
              <w:rPr>
                <w:rFonts w:ascii="Times New Roman"/>
                <w:sz w:val="16"/>
              </w:rPr>
              <w:t>Namespace</w:t>
            </w:r>
          </w:p>
        </w:tc>
        <w:tc>
          <w:tcPr>
            <w:tcW w:w="8571" w:type="dxa"/>
            <w:gridSpan w:val="3"/>
            <w:tcBorders>
              <w:top w:val="single" w:sz="4" w:space="0" w:color="000000"/>
              <w:left w:val="single" w:sz="4" w:space="0" w:color="000000"/>
              <w:bottom w:val="single" w:sz="4" w:space="0" w:color="000000"/>
              <w:right w:val="single" w:sz="4" w:space="0" w:color="000000"/>
            </w:tcBorders>
          </w:tcPr>
          <w:p w14:paraId="3FD0CB19" w14:textId="6A428C7D" w:rsidR="008A4EB6" w:rsidRDefault="00000000" w:rsidP="005D41D7">
            <w:pPr>
              <w:pStyle w:val="TableParagraph"/>
              <w:spacing w:before="25"/>
              <w:ind w:left="37"/>
              <w:rPr>
                <w:rFonts w:ascii="Times New Roman" w:eastAsia="Times New Roman" w:hAnsi="Times New Roman" w:cs="Times New Roman"/>
                <w:sz w:val="16"/>
                <w:szCs w:val="16"/>
              </w:rPr>
            </w:pPr>
            <w:hyperlink r:id="rId82">
              <w:r w:rsidR="008A4EB6">
                <w:rPr>
                  <w:rFonts w:ascii="Times New Roman"/>
                  <w:sz w:val="16"/>
                </w:rPr>
                <w:t>http://www.iho.int/</w:t>
              </w:r>
              <w:r w:rsidR="00A31A5F">
                <w:rPr>
                  <w:rFonts w:ascii="Times New Roman"/>
                  <w:sz w:val="16"/>
                </w:rPr>
                <w:t>S129</w:t>
              </w:r>
              <w:r w:rsidR="008A4EB6">
                <w:rPr>
                  <w:rFonts w:ascii="Times New Roman"/>
                  <w:sz w:val="16"/>
                </w:rPr>
                <w:t>/gml/cs0/0.1</w:t>
              </w:r>
            </w:hyperlink>
          </w:p>
        </w:tc>
      </w:tr>
      <w:tr w:rsidR="008A4EB6" w14:paraId="483888B4" w14:textId="77777777" w:rsidTr="00CD1EC1">
        <w:trPr>
          <w:trHeight w:hRule="exact" w:val="282"/>
        </w:trPr>
        <w:tc>
          <w:tcPr>
            <w:tcW w:w="1031" w:type="dxa"/>
            <w:tcBorders>
              <w:top w:val="single" w:sz="4" w:space="0" w:color="000000"/>
              <w:left w:val="single" w:sz="4" w:space="0" w:color="000000"/>
              <w:bottom w:val="single" w:sz="4" w:space="0" w:color="000000"/>
              <w:right w:val="single" w:sz="4" w:space="0" w:color="000000"/>
            </w:tcBorders>
          </w:tcPr>
          <w:p w14:paraId="1DC67CB3"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Annotations</w:t>
            </w:r>
          </w:p>
        </w:tc>
        <w:tc>
          <w:tcPr>
            <w:tcW w:w="8571" w:type="dxa"/>
            <w:gridSpan w:val="3"/>
            <w:tcBorders>
              <w:top w:val="single" w:sz="4" w:space="0" w:color="000000"/>
              <w:left w:val="single" w:sz="4" w:space="0" w:color="000000"/>
              <w:bottom w:val="single" w:sz="4" w:space="0" w:color="000000"/>
              <w:right w:val="single" w:sz="4" w:space="0" w:color="000000"/>
            </w:tcBorders>
          </w:tcPr>
          <w:p w14:paraId="62AAA994" w14:textId="77777777" w:rsidR="008A4EB6" w:rsidRDefault="008A4EB6" w:rsidP="005D41D7">
            <w:pPr>
              <w:pStyle w:val="TableParagraph"/>
              <w:spacing w:before="43"/>
              <w:ind w:left="37"/>
              <w:rPr>
                <w:rFonts w:ascii="Courier New" w:eastAsia="Courier New" w:hAnsi="Courier New" w:cs="Courier New"/>
                <w:sz w:val="14"/>
                <w:szCs w:val="14"/>
              </w:rPr>
            </w:pPr>
            <w:r>
              <w:rPr>
                <w:rFonts w:ascii="Courier New"/>
                <w:sz w:val="14"/>
              </w:rPr>
              <w:t>The relevant phase of a UKC passage plan</w:t>
            </w:r>
          </w:p>
        </w:tc>
      </w:tr>
      <w:tr w:rsidR="008A4EB6" w14:paraId="6892D19D" w14:textId="77777777" w:rsidTr="00CD1EC1">
        <w:trPr>
          <w:trHeight w:hRule="exact" w:val="1102"/>
        </w:trPr>
        <w:tc>
          <w:tcPr>
            <w:tcW w:w="1031" w:type="dxa"/>
            <w:tcBorders>
              <w:top w:val="single" w:sz="4" w:space="0" w:color="000000"/>
              <w:left w:val="single" w:sz="4" w:space="0" w:color="000000"/>
              <w:bottom w:val="single" w:sz="4" w:space="0" w:color="000000"/>
              <w:right w:val="single" w:sz="4" w:space="0" w:color="000000"/>
            </w:tcBorders>
          </w:tcPr>
          <w:p w14:paraId="3BE1377C"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Diagram</w:t>
            </w:r>
          </w:p>
        </w:tc>
        <w:tc>
          <w:tcPr>
            <w:tcW w:w="8571" w:type="dxa"/>
            <w:gridSpan w:val="3"/>
            <w:tcBorders>
              <w:top w:val="single" w:sz="4" w:space="0" w:color="000000"/>
              <w:left w:val="single" w:sz="4" w:space="0" w:color="000000"/>
              <w:bottom w:val="single" w:sz="4" w:space="0" w:color="000000"/>
              <w:right w:val="single" w:sz="4" w:space="0" w:color="000000"/>
            </w:tcBorders>
          </w:tcPr>
          <w:p w14:paraId="4A1A5E92" w14:textId="77777777" w:rsidR="008A4EB6" w:rsidRDefault="008A4EB6" w:rsidP="005D41D7">
            <w:pPr>
              <w:pStyle w:val="TableParagraph"/>
              <w:spacing w:before="9"/>
              <w:rPr>
                <w:rFonts w:ascii="Courier New" w:eastAsia="Courier New" w:hAnsi="Courier New" w:cs="Courier New"/>
                <w:b/>
                <w:bCs/>
                <w:sz w:val="5"/>
                <w:szCs w:val="5"/>
              </w:rPr>
            </w:pPr>
          </w:p>
          <w:p w14:paraId="70AAEEAA" w14:textId="1614834F" w:rsidR="00944ABD" w:rsidRDefault="00944ABD">
            <w:pPr>
              <w:pStyle w:val="TableParagraph"/>
              <w:spacing w:line="200" w:lineRule="atLeast"/>
              <w:ind w:left="37"/>
              <w:rPr>
                <w:rFonts w:ascii="Courier New" w:eastAsia="Courier New" w:hAnsi="Courier New" w:cs="Courier New"/>
                <w:sz w:val="20"/>
                <w:szCs w:val="20"/>
              </w:rPr>
            </w:pPr>
            <w:r w:rsidRPr="00944ABD">
              <w:rPr>
                <w:rFonts w:ascii="Courier New" w:eastAsia="Courier New" w:hAnsi="Courier New" w:cs="Courier New"/>
                <w:noProof/>
                <w:sz w:val="20"/>
                <w:szCs w:val="20"/>
              </w:rPr>
              <w:drawing>
                <wp:inline distT="0" distB="0" distL="0" distR="0" wp14:anchorId="568C82CB" wp14:editId="59DAD259">
                  <wp:extent cx="4552950" cy="662619"/>
                  <wp:effectExtent l="0" t="0" r="0" b="4445"/>
                  <wp:docPr id="29"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568768" cy="664921"/>
                          </a:xfrm>
                          <a:prstGeom prst="rect">
                            <a:avLst/>
                          </a:prstGeom>
                        </pic:spPr>
                      </pic:pic>
                    </a:graphicData>
                  </a:graphic>
                </wp:inline>
              </w:drawing>
            </w:r>
          </w:p>
        </w:tc>
      </w:tr>
      <w:tr w:rsidR="008A4EB6" w14:paraId="21180D11" w14:textId="77777777" w:rsidTr="00CD1EC1">
        <w:trPr>
          <w:trHeight w:hRule="exact" w:val="275"/>
        </w:trPr>
        <w:tc>
          <w:tcPr>
            <w:tcW w:w="1031" w:type="dxa"/>
            <w:tcBorders>
              <w:top w:val="nil"/>
              <w:left w:val="single" w:sz="4" w:space="0" w:color="000000"/>
              <w:bottom w:val="single" w:sz="4" w:space="0" w:color="000000"/>
              <w:right w:val="single" w:sz="4" w:space="0" w:color="000000"/>
            </w:tcBorders>
          </w:tcPr>
          <w:p w14:paraId="63805690" w14:textId="77777777" w:rsidR="008A4EB6" w:rsidRDefault="008A4EB6" w:rsidP="005D41D7">
            <w:pPr>
              <w:pStyle w:val="TableParagraph"/>
              <w:spacing w:before="25"/>
              <w:ind w:left="40"/>
              <w:rPr>
                <w:rFonts w:ascii="Times New Roman" w:eastAsia="Times New Roman" w:hAnsi="Times New Roman" w:cs="Times New Roman"/>
                <w:sz w:val="16"/>
                <w:szCs w:val="16"/>
              </w:rPr>
            </w:pPr>
            <w:r>
              <w:rPr>
                <w:rFonts w:ascii="Times New Roman"/>
                <w:spacing w:val="-3"/>
                <w:sz w:val="16"/>
              </w:rPr>
              <w:t>Type</w:t>
            </w:r>
          </w:p>
        </w:tc>
        <w:tc>
          <w:tcPr>
            <w:tcW w:w="8571" w:type="dxa"/>
            <w:gridSpan w:val="3"/>
            <w:tcBorders>
              <w:top w:val="nil"/>
              <w:left w:val="single" w:sz="4" w:space="0" w:color="000000"/>
              <w:bottom w:val="single" w:sz="4" w:space="0" w:color="000000"/>
              <w:right w:val="single" w:sz="4" w:space="0" w:color="000000"/>
            </w:tcBorders>
          </w:tcPr>
          <w:p w14:paraId="4D85CD0B" w14:textId="77777777" w:rsidR="008A4EB6" w:rsidRDefault="008A4EB6" w:rsidP="005D41D7">
            <w:pPr>
              <w:pStyle w:val="TableParagraph"/>
              <w:spacing w:before="25"/>
              <w:ind w:left="37"/>
              <w:rPr>
                <w:rFonts w:ascii="Times New Roman" w:eastAsia="Times New Roman" w:hAnsi="Times New Roman" w:cs="Times New Roman"/>
                <w:sz w:val="16"/>
                <w:szCs w:val="16"/>
              </w:rPr>
            </w:pPr>
            <w:r>
              <w:rPr>
                <w:rFonts w:ascii="Times New Roman"/>
                <w:sz w:val="16"/>
              </w:rPr>
              <w:t>restriction</w:t>
            </w:r>
            <w:r>
              <w:rPr>
                <w:rFonts w:ascii="Times New Roman"/>
                <w:spacing w:val="-6"/>
                <w:sz w:val="16"/>
              </w:rPr>
              <w:t xml:space="preserve"> </w:t>
            </w:r>
            <w:r>
              <w:rPr>
                <w:rFonts w:ascii="Times New Roman"/>
                <w:sz w:val="16"/>
              </w:rPr>
              <w:t>of</w:t>
            </w:r>
            <w:r>
              <w:rPr>
                <w:rFonts w:ascii="Times New Roman"/>
                <w:spacing w:val="-6"/>
                <w:sz w:val="16"/>
              </w:rPr>
              <w:t xml:space="preserve"> </w:t>
            </w:r>
            <w:r>
              <w:rPr>
                <w:rFonts w:ascii="Times New Roman"/>
                <w:sz w:val="16"/>
              </w:rPr>
              <w:t>xs:string</w:t>
            </w:r>
          </w:p>
        </w:tc>
      </w:tr>
      <w:tr w:rsidR="008A4EB6" w14:paraId="6E990BDC" w14:textId="77777777" w:rsidTr="00CD1EC1">
        <w:trPr>
          <w:trHeight w:hRule="exact" w:val="805"/>
        </w:trPr>
        <w:tc>
          <w:tcPr>
            <w:tcW w:w="1031" w:type="dxa"/>
            <w:vMerge w:val="restart"/>
            <w:tcBorders>
              <w:top w:val="single" w:sz="4" w:space="0" w:color="000000"/>
              <w:left w:val="single" w:sz="4" w:space="0" w:color="000000"/>
              <w:right w:val="single" w:sz="4" w:space="0" w:color="000000"/>
            </w:tcBorders>
          </w:tcPr>
          <w:p w14:paraId="32BA187F"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Facets</w:t>
            </w:r>
          </w:p>
        </w:tc>
        <w:tc>
          <w:tcPr>
            <w:tcW w:w="1617" w:type="dxa"/>
            <w:tcBorders>
              <w:top w:val="single" w:sz="4" w:space="0" w:color="000000"/>
              <w:left w:val="single" w:sz="4" w:space="0" w:color="000000"/>
              <w:bottom w:val="single" w:sz="4" w:space="0" w:color="000000"/>
              <w:right w:val="nil"/>
            </w:tcBorders>
          </w:tcPr>
          <w:p w14:paraId="284A9961" w14:textId="77777777" w:rsidR="008A4EB6" w:rsidRDefault="008A4EB6" w:rsidP="005D41D7">
            <w:pPr>
              <w:pStyle w:val="TableParagraph"/>
              <w:spacing w:before="67"/>
              <w:ind w:left="77"/>
              <w:rPr>
                <w:rFonts w:ascii="Times New Roman" w:eastAsia="Times New Roman" w:hAnsi="Times New Roman" w:cs="Times New Roman"/>
                <w:sz w:val="16"/>
                <w:szCs w:val="16"/>
              </w:rPr>
            </w:pPr>
            <w:r>
              <w:rPr>
                <w:rFonts w:ascii="Times New Roman"/>
                <w:sz w:val="16"/>
              </w:rPr>
              <w:t>enumeration</w:t>
            </w:r>
          </w:p>
        </w:tc>
        <w:tc>
          <w:tcPr>
            <w:tcW w:w="1819" w:type="dxa"/>
            <w:tcBorders>
              <w:top w:val="single" w:sz="4" w:space="0" w:color="000000"/>
              <w:left w:val="nil"/>
              <w:bottom w:val="single" w:sz="4" w:space="0" w:color="000000"/>
              <w:right w:val="nil"/>
            </w:tcBorders>
          </w:tcPr>
          <w:p w14:paraId="50EADE87" w14:textId="77777777" w:rsidR="008A4EB6" w:rsidRDefault="008A4EB6" w:rsidP="005D41D7">
            <w:pPr>
              <w:pStyle w:val="TableParagraph"/>
              <w:spacing w:before="83"/>
              <w:ind w:left="162"/>
              <w:rPr>
                <w:rFonts w:ascii="Courier New" w:eastAsia="Courier New" w:hAnsi="Courier New" w:cs="Courier New"/>
                <w:sz w:val="16"/>
                <w:szCs w:val="16"/>
              </w:rPr>
            </w:pPr>
            <w:r>
              <w:rPr>
                <w:rFonts w:ascii="Courier New"/>
                <w:sz w:val="16"/>
              </w:rPr>
              <w:t>pre plan</w:t>
            </w:r>
          </w:p>
        </w:tc>
        <w:tc>
          <w:tcPr>
            <w:tcW w:w="5135" w:type="dxa"/>
            <w:tcBorders>
              <w:top w:val="single" w:sz="4" w:space="0" w:color="000000"/>
              <w:left w:val="nil"/>
              <w:bottom w:val="single" w:sz="4" w:space="0" w:color="000000"/>
              <w:right w:val="single" w:sz="4" w:space="0" w:color="000000"/>
            </w:tcBorders>
          </w:tcPr>
          <w:p w14:paraId="5D67B509" w14:textId="77777777" w:rsidR="008A4EB6" w:rsidRDefault="008A4EB6" w:rsidP="005D41D7">
            <w:pPr>
              <w:pStyle w:val="TableParagraph"/>
              <w:spacing w:before="83" w:line="254" w:lineRule="auto"/>
              <w:ind w:left="972" w:right="207" w:hanging="84"/>
              <w:rPr>
                <w:rFonts w:ascii="Courier New" w:eastAsia="Courier New" w:hAnsi="Courier New" w:cs="Courier New"/>
                <w:sz w:val="14"/>
                <w:szCs w:val="14"/>
              </w:rPr>
            </w:pPr>
            <w:r>
              <w:rPr>
                <w:rFonts w:ascii="Courier New"/>
                <w:sz w:val="14"/>
              </w:rPr>
              <w:t>An indicative UKC plan that identifies potential sailing windows for a nominated vessel draught, days, weeks or months prior to the planned passage through the UKCM region.</w:t>
            </w:r>
          </w:p>
        </w:tc>
      </w:tr>
      <w:tr w:rsidR="008A4EB6" w14:paraId="475793A4" w14:textId="77777777" w:rsidTr="00CD1EC1">
        <w:trPr>
          <w:trHeight w:hRule="exact" w:val="762"/>
        </w:trPr>
        <w:tc>
          <w:tcPr>
            <w:tcW w:w="1031" w:type="dxa"/>
            <w:vMerge/>
            <w:tcBorders>
              <w:left w:val="single" w:sz="4" w:space="0" w:color="000000"/>
              <w:right w:val="single" w:sz="4" w:space="0" w:color="000000"/>
            </w:tcBorders>
          </w:tcPr>
          <w:p w14:paraId="0068DEDA" w14:textId="77777777" w:rsidR="008A4EB6" w:rsidRDefault="008A4EB6" w:rsidP="005D41D7"/>
        </w:tc>
        <w:tc>
          <w:tcPr>
            <w:tcW w:w="1617" w:type="dxa"/>
            <w:tcBorders>
              <w:top w:val="single" w:sz="4" w:space="0" w:color="000000"/>
              <w:left w:val="single" w:sz="4" w:space="0" w:color="000000"/>
              <w:bottom w:val="single" w:sz="4" w:space="0" w:color="000000"/>
              <w:right w:val="nil"/>
            </w:tcBorders>
          </w:tcPr>
          <w:p w14:paraId="523A0246" w14:textId="77777777" w:rsidR="008A4EB6" w:rsidRDefault="008A4EB6" w:rsidP="005D41D7">
            <w:pPr>
              <w:pStyle w:val="TableParagraph"/>
              <w:spacing w:before="25"/>
              <w:ind w:left="77"/>
              <w:rPr>
                <w:rFonts w:ascii="Times New Roman" w:eastAsia="Times New Roman" w:hAnsi="Times New Roman" w:cs="Times New Roman"/>
                <w:sz w:val="16"/>
                <w:szCs w:val="16"/>
              </w:rPr>
            </w:pPr>
            <w:r>
              <w:rPr>
                <w:rFonts w:ascii="Times New Roman"/>
                <w:sz w:val="16"/>
              </w:rPr>
              <w:t>enumeration</w:t>
            </w:r>
          </w:p>
        </w:tc>
        <w:tc>
          <w:tcPr>
            <w:tcW w:w="1819" w:type="dxa"/>
            <w:tcBorders>
              <w:top w:val="single" w:sz="4" w:space="0" w:color="000000"/>
              <w:left w:val="nil"/>
              <w:bottom w:val="single" w:sz="4" w:space="0" w:color="000000"/>
              <w:right w:val="nil"/>
            </w:tcBorders>
          </w:tcPr>
          <w:p w14:paraId="1676104D" w14:textId="77777777" w:rsidR="008A4EB6" w:rsidRDefault="008A4EB6" w:rsidP="005D41D7">
            <w:pPr>
              <w:pStyle w:val="TableParagraph"/>
              <w:spacing w:before="41"/>
              <w:ind w:left="162"/>
              <w:rPr>
                <w:rFonts w:ascii="Courier New" w:eastAsia="Courier New" w:hAnsi="Courier New" w:cs="Courier New"/>
                <w:sz w:val="16"/>
                <w:szCs w:val="16"/>
              </w:rPr>
            </w:pPr>
            <w:r>
              <w:rPr>
                <w:rFonts w:ascii="Courier New"/>
                <w:sz w:val="16"/>
              </w:rPr>
              <w:t>actual plan</w:t>
            </w:r>
          </w:p>
        </w:tc>
        <w:tc>
          <w:tcPr>
            <w:tcW w:w="5135" w:type="dxa"/>
            <w:tcBorders>
              <w:top w:val="single" w:sz="4" w:space="0" w:color="000000"/>
              <w:left w:val="nil"/>
              <w:bottom w:val="single" w:sz="4" w:space="0" w:color="000000"/>
              <w:right w:val="single" w:sz="4" w:space="0" w:color="000000"/>
            </w:tcBorders>
          </w:tcPr>
          <w:p w14:paraId="4A5C05CE" w14:textId="77777777" w:rsidR="008A4EB6" w:rsidRDefault="008A4EB6" w:rsidP="007C2089">
            <w:pPr>
              <w:pStyle w:val="TableParagraph"/>
              <w:spacing w:before="40" w:line="254" w:lineRule="auto"/>
              <w:ind w:left="972" w:right="207" w:hanging="84"/>
              <w:rPr>
                <w:rFonts w:ascii="Courier New" w:eastAsia="Courier New" w:hAnsi="Courier New" w:cs="Courier New"/>
                <w:sz w:val="14"/>
                <w:szCs w:val="14"/>
              </w:rPr>
            </w:pPr>
            <w:r>
              <w:rPr>
                <w:rFonts w:ascii="Courier New"/>
                <w:sz w:val="14"/>
              </w:rPr>
              <w:t xml:space="preserve">A detailed UKC plan that identifies sailing windows </w:t>
            </w:r>
            <w:r w:rsidR="007C2089">
              <w:rPr>
                <w:rFonts w:ascii="Courier New"/>
                <w:sz w:val="14"/>
              </w:rPr>
              <w:t xml:space="preserve">non-navigable and almost non-navigable </w:t>
            </w:r>
            <w:r>
              <w:rPr>
                <w:rFonts w:ascii="Courier New"/>
                <w:sz w:val="14"/>
              </w:rPr>
              <w:t>areas, integrating live weather data, hours or days prior to transiting the UKCM region.</w:t>
            </w:r>
          </w:p>
        </w:tc>
      </w:tr>
      <w:tr w:rsidR="008A4EB6" w14:paraId="503838B9" w14:textId="77777777" w:rsidTr="00CD1EC1">
        <w:trPr>
          <w:trHeight w:hRule="exact" w:val="973"/>
        </w:trPr>
        <w:tc>
          <w:tcPr>
            <w:tcW w:w="1031" w:type="dxa"/>
            <w:vMerge/>
            <w:tcBorders>
              <w:left w:val="single" w:sz="4" w:space="0" w:color="000000"/>
              <w:bottom w:val="single" w:sz="4" w:space="0" w:color="000000"/>
              <w:right w:val="single" w:sz="4" w:space="0" w:color="000000"/>
            </w:tcBorders>
          </w:tcPr>
          <w:p w14:paraId="05C7D253" w14:textId="77777777" w:rsidR="008A4EB6" w:rsidRDefault="008A4EB6" w:rsidP="005D41D7"/>
        </w:tc>
        <w:tc>
          <w:tcPr>
            <w:tcW w:w="1617" w:type="dxa"/>
            <w:tcBorders>
              <w:top w:val="single" w:sz="4" w:space="0" w:color="000000"/>
              <w:left w:val="single" w:sz="4" w:space="0" w:color="000000"/>
              <w:bottom w:val="single" w:sz="4" w:space="0" w:color="000000"/>
              <w:right w:val="nil"/>
            </w:tcBorders>
          </w:tcPr>
          <w:p w14:paraId="5DDC622A" w14:textId="77777777" w:rsidR="008A4EB6" w:rsidRDefault="008A4EB6" w:rsidP="005D41D7">
            <w:pPr>
              <w:pStyle w:val="TableParagraph"/>
              <w:spacing w:before="25"/>
              <w:ind w:left="77"/>
              <w:rPr>
                <w:rFonts w:ascii="Times New Roman" w:eastAsia="Times New Roman" w:hAnsi="Times New Roman" w:cs="Times New Roman"/>
                <w:sz w:val="16"/>
                <w:szCs w:val="16"/>
              </w:rPr>
            </w:pPr>
            <w:r>
              <w:rPr>
                <w:rFonts w:ascii="Times New Roman"/>
                <w:sz w:val="16"/>
              </w:rPr>
              <w:t>enumeration</w:t>
            </w:r>
          </w:p>
        </w:tc>
        <w:tc>
          <w:tcPr>
            <w:tcW w:w="1819" w:type="dxa"/>
            <w:tcBorders>
              <w:top w:val="single" w:sz="4" w:space="0" w:color="000000"/>
              <w:left w:val="nil"/>
              <w:bottom w:val="single" w:sz="4" w:space="0" w:color="000000"/>
              <w:right w:val="nil"/>
            </w:tcBorders>
          </w:tcPr>
          <w:p w14:paraId="6AAEBEF2" w14:textId="5EDE3470" w:rsidR="008A4EB6" w:rsidRDefault="008A4EB6" w:rsidP="00373E37">
            <w:pPr>
              <w:pStyle w:val="TableParagraph"/>
              <w:spacing w:before="41"/>
              <w:ind w:left="162"/>
              <w:rPr>
                <w:rFonts w:ascii="Courier New" w:eastAsia="Courier New" w:hAnsi="Courier New" w:cs="Courier New"/>
                <w:sz w:val="16"/>
                <w:szCs w:val="16"/>
              </w:rPr>
            </w:pPr>
            <w:r>
              <w:rPr>
                <w:rFonts w:ascii="Courier New"/>
                <w:sz w:val="16"/>
              </w:rPr>
              <w:t>actual update</w:t>
            </w:r>
          </w:p>
        </w:tc>
        <w:tc>
          <w:tcPr>
            <w:tcW w:w="5135" w:type="dxa"/>
            <w:tcBorders>
              <w:top w:val="single" w:sz="4" w:space="0" w:color="000000"/>
              <w:left w:val="nil"/>
              <w:bottom w:val="single" w:sz="4" w:space="0" w:color="000000"/>
              <w:right w:val="single" w:sz="4" w:space="0" w:color="000000"/>
            </w:tcBorders>
          </w:tcPr>
          <w:p w14:paraId="4CE03403" w14:textId="77777777" w:rsidR="008A4EB6" w:rsidRDefault="008A4EB6" w:rsidP="007C2089">
            <w:pPr>
              <w:pStyle w:val="TableParagraph"/>
              <w:spacing w:before="40" w:line="254" w:lineRule="auto"/>
              <w:ind w:left="972" w:right="207" w:hanging="84"/>
              <w:rPr>
                <w:rFonts w:ascii="Courier New" w:eastAsia="Courier New" w:hAnsi="Courier New" w:cs="Courier New"/>
                <w:sz w:val="14"/>
                <w:szCs w:val="14"/>
              </w:rPr>
            </w:pPr>
            <w:r>
              <w:rPr>
                <w:rFonts w:ascii="Courier New"/>
                <w:sz w:val="14"/>
              </w:rPr>
              <w:t xml:space="preserve">A near real-time, detailed, UKC plan that identifies sailing windows and </w:t>
            </w:r>
            <w:r w:rsidR="007C2089">
              <w:rPr>
                <w:rFonts w:ascii="Courier New"/>
                <w:sz w:val="14"/>
              </w:rPr>
              <w:t xml:space="preserve">non-navigable and almost non-navigable </w:t>
            </w:r>
            <w:r>
              <w:rPr>
                <w:rFonts w:ascii="Courier New"/>
                <w:sz w:val="14"/>
              </w:rPr>
              <w:t>areas, using live weather, vessel position and traffic data, while the vessel is transiting the UKCM region.</w:t>
            </w:r>
          </w:p>
        </w:tc>
      </w:tr>
      <w:tr w:rsidR="008A4EB6" w14:paraId="4FFB8161" w14:textId="77777777" w:rsidTr="00CD1EC1">
        <w:trPr>
          <w:trHeight w:hRule="exact" w:val="360"/>
        </w:trPr>
        <w:tc>
          <w:tcPr>
            <w:tcW w:w="1031" w:type="dxa"/>
            <w:tcBorders>
              <w:top w:val="single" w:sz="4" w:space="0" w:color="000000"/>
              <w:left w:val="single" w:sz="4" w:space="0" w:color="000000"/>
              <w:bottom w:val="single" w:sz="4" w:space="0" w:color="000000"/>
              <w:right w:val="single" w:sz="4" w:space="0" w:color="000000"/>
            </w:tcBorders>
          </w:tcPr>
          <w:p w14:paraId="17E4DEB0"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Used</w:t>
            </w:r>
            <w:r>
              <w:rPr>
                <w:rFonts w:ascii="Times New Roman"/>
                <w:spacing w:val="-4"/>
                <w:sz w:val="16"/>
              </w:rPr>
              <w:t xml:space="preserve"> </w:t>
            </w:r>
            <w:r>
              <w:rPr>
                <w:rFonts w:ascii="Times New Roman"/>
                <w:sz w:val="16"/>
              </w:rPr>
              <w:t>by</w:t>
            </w:r>
          </w:p>
        </w:tc>
        <w:tc>
          <w:tcPr>
            <w:tcW w:w="1617" w:type="dxa"/>
            <w:tcBorders>
              <w:top w:val="single" w:sz="4" w:space="0" w:color="000000"/>
              <w:left w:val="single" w:sz="4" w:space="0" w:color="000000"/>
              <w:bottom w:val="single" w:sz="4" w:space="0" w:color="000000"/>
              <w:right w:val="nil"/>
            </w:tcBorders>
          </w:tcPr>
          <w:p w14:paraId="423FB25F" w14:textId="77777777" w:rsidR="008A4EB6" w:rsidRDefault="008A4EB6" w:rsidP="005D41D7">
            <w:pPr>
              <w:pStyle w:val="TableParagraph"/>
              <w:spacing w:before="62"/>
              <w:ind w:left="77"/>
              <w:rPr>
                <w:rFonts w:ascii="Times New Roman" w:eastAsia="Times New Roman" w:hAnsi="Times New Roman" w:cs="Times New Roman"/>
                <w:sz w:val="16"/>
                <w:szCs w:val="16"/>
              </w:rPr>
            </w:pPr>
            <w:r>
              <w:rPr>
                <w:rFonts w:ascii="Times New Roman"/>
                <w:sz w:val="16"/>
              </w:rPr>
              <w:t>Element</w:t>
            </w:r>
          </w:p>
        </w:tc>
        <w:tc>
          <w:tcPr>
            <w:tcW w:w="6954" w:type="dxa"/>
            <w:gridSpan w:val="2"/>
            <w:tcBorders>
              <w:top w:val="single" w:sz="4" w:space="0" w:color="000000"/>
              <w:left w:val="nil"/>
              <w:bottom w:val="single" w:sz="4" w:space="0" w:color="000000"/>
              <w:right w:val="single" w:sz="4" w:space="0" w:color="000000"/>
            </w:tcBorders>
          </w:tcPr>
          <w:p w14:paraId="20AAB557" w14:textId="77777777" w:rsidR="008A4EB6" w:rsidRDefault="008A4EB6" w:rsidP="005D41D7">
            <w:pPr>
              <w:pStyle w:val="TableParagraph"/>
              <w:spacing w:before="62"/>
              <w:ind w:left="162"/>
              <w:rPr>
                <w:rFonts w:ascii="Times New Roman" w:eastAsia="Times New Roman" w:hAnsi="Times New Roman" w:cs="Times New Roman"/>
                <w:sz w:val="16"/>
                <w:szCs w:val="16"/>
              </w:rPr>
            </w:pPr>
            <w:r>
              <w:rPr>
                <w:rFonts w:ascii="Times New Roman"/>
                <w:sz w:val="16"/>
              </w:rPr>
              <w:t>UnderKeelClearancePlanType/underKeelClearancePurposeType</w:t>
            </w:r>
          </w:p>
        </w:tc>
      </w:tr>
    </w:tbl>
    <w:p w14:paraId="7E9F379B" w14:textId="77777777" w:rsidR="008A4EB6" w:rsidRPr="00CD1EC1" w:rsidRDefault="008A4EB6" w:rsidP="00CD1EC1">
      <w:pPr>
        <w:spacing w:before="0" w:after="0"/>
        <w:rPr>
          <w:rFonts w:eastAsia="Courier New" w:cs="Arial"/>
          <w:b/>
          <w:bCs/>
          <w:szCs w:val="20"/>
        </w:rPr>
      </w:pPr>
    </w:p>
    <w:p w14:paraId="3D253F8D" w14:textId="6EA850F6" w:rsidR="008A4EB6" w:rsidRDefault="008A4EB6" w:rsidP="00716349">
      <w:pPr>
        <w:pStyle w:val="Annex-Heading3"/>
      </w:pPr>
      <w:bookmarkStart w:id="2135" w:name="Simple_Type_underKeelClearanceCalculatio"/>
      <w:bookmarkStart w:id="2136" w:name="_bookmark20"/>
      <w:bookmarkEnd w:id="2135"/>
      <w:bookmarkEnd w:id="2136"/>
      <w:r>
        <w:t xml:space="preserve">Simple </w:t>
      </w:r>
      <w:r>
        <w:rPr>
          <w:spacing w:val="-4"/>
        </w:rPr>
        <w:t>Type</w:t>
      </w:r>
      <w:r>
        <w:t xml:space="preserve"> —</w:t>
      </w:r>
      <w:r>
        <w:rPr>
          <w:spacing w:val="30"/>
        </w:rPr>
        <w:t xml:space="preserve"> </w:t>
      </w:r>
      <w:del w:id="2137" w:author="Jason Rhee" w:date="2024-07-03T17:33:00Z" w16du:dateUtc="2024-07-03T07:33:00Z">
        <w:r w:rsidDel="00342193">
          <w:delText>underKeelClearanceCalculationTypeType</w:delText>
        </w:r>
      </w:del>
      <w:ins w:id="2138" w:author="Jason Rhee" w:date="2024-07-03T17:33:00Z" w16du:dateUtc="2024-07-03T07:33:00Z">
        <w:r w:rsidR="00342193">
          <w:t>underKeelClearanceCalculationRequestedType</w:t>
        </w:r>
      </w:ins>
    </w:p>
    <w:tbl>
      <w:tblPr>
        <w:tblW w:w="9601" w:type="dxa"/>
        <w:tblInd w:w="258" w:type="dxa"/>
        <w:tblLayout w:type="fixed"/>
        <w:tblCellMar>
          <w:left w:w="0" w:type="dxa"/>
          <w:right w:w="0" w:type="dxa"/>
        </w:tblCellMar>
        <w:tblLook w:val="01E0" w:firstRow="1" w:lastRow="1" w:firstColumn="1" w:lastColumn="1" w:noHBand="0" w:noVBand="0"/>
      </w:tblPr>
      <w:tblGrid>
        <w:gridCol w:w="1031"/>
        <w:gridCol w:w="1330"/>
        <w:gridCol w:w="2249"/>
        <w:gridCol w:w="4991"/>
        <w:tblGridChange w:id="2139">
          <w:tblGrid>
            <w:gridCol w:w="1031"/>
            <w:gridCol w:w="1330"/>
            <w:gridCol w:w="2249"/>
            <w:gridCol w:w="4991"/>
          </w:tblGrid>
        </w:tblGridChange>
      </w:tblGrid>
      <w:tr w:rsidR="008A4EB6" w14:paraId="3999BF4C" w14:textId="77777777" w:rsidTr="00CD1EC1">
        <w:trPr>
          <w:trHeight w:hRule="exact" w:val="285"/>
        </w:trPr>
        <w:tc>
          <w:tcPr>
            <w:tcW w:w="1031" w:type="dxa"/>
            <w:tcBorders>
              <w:top w:val="single" w:sz="4" w:space="0" w:color="000000"/>
              <w:left w:val="single" w:sz="4" w:space="0" w:color="000000"/>
              <w:bottom w:val="single" w:sz="4" w:space="0" w:color="000000"/>
              <w:right w:val="single" w:sz="4" w:space="0" w:color="000000"/>
            </w:tcBorders>
          </w:tcPr>
          <w:p w14:paraId="052894F4" w14:textId="77777777" w:rsidR="008A4EB6" w:rsidRDefault="008A4EB6" w:rsidP="005D41D7">
            <w:pPr>
              <w:pStyle w:val="TableParagraph"/>
              <w:spacing w:before="25"/>
              <w:ind w:left="40"/>
              <w:rPr>
                <w:rFonts w:ascii="Times New Roman" w:eastAsia="Times New Roman" w:hAnsi="Times New Roman" w:cs="Times New Roman"/>
                <w:sz w:val="16"/>
                <w:szCs w:val="16"/>
              </w:rPr>
            </w:pPr>
            <w:r>
              <w:rPr>
                <w:rFonts w:ascii="Times New Roman"/>
                <w:sz w:val="16"/>
              </w:rPr>
              <w:t>Namespace</w:t>
            </w:r>
          </w:p>
        </w:tc>
        <w:tc>
          <w:tcPr>
            <w:tcW w:w="8570" w:type="dxa"/>
            <w:gridSpan w:val="3"/>
            <w:tcBorders>
              <w:top w:val="single" w:sz="4" w:space="0" w:color="000000"/>
              <w:left w:val="single" w:sz="4" w:space="0" w:color="000000"/>
              <w:bottom w:val="single" w:sz="4" w:space="0" w:color="000000"/>
              <w:right w:val="single" w:sz="4" w:space="0" w:color="000000"/>
            </w:tcBorders>
          </w:tcPr>
          <w:p w14:paraId="00E70439" w14:textId="2BFE36C1" w:rsidR="008A4EB6" w:rsidRDefault="00000000" w:rsidP="005D41D7">
            <w:pPr>
              <w:pStyle w:val="TableParagraph"/>
              <w:spacing w:before="25"/>
              <w:ind w:left="37"/>
              <w:rPr>
                <w:rFonts w:ascii="Times New Roman" w:eastAsia="Times New Roman" w:hAnsi="Times New Roman" w:cs="Times New Roman"/>
                <w:sz w:val="16"/>
                <w:szCs w:val="16"/>
              </w:rPr>
            </w:pPr>
            <w:hyperlink r:id="rId84">
              <w:r w:rsidR="008A4EB6">
                <w:rPr>
                  <w:rFonts w:ascii="Times New Roman"/>
                  <w:sz w:val="16"/>
                </w:rPr>
                <w:t>http://www.iho.int/</w:t>
              </w:r>
              <w:r w:rsidR="00A31A5F">
                <w:rPr>
                  <w:rFonts w:ascii="Times New Roman"/>
                  <w:sz w:val="16"/>
                </w:rPr>
                <w:t>S129</w:t>
              </w:r>
              <w:r w:rsidR="008A4EB6">
                <w:rPr>
                  <w:rFonts w:ascii="Times New Roman"/>
                  <w:sz w:val="16"/>
                </w:rPr>
                <w:t>/gml/cs0/0.1</w:t>
              </w:r>
            </w:hyperlink>
          </w:p>
        </w:tc>
      </w:tr>
      <w:tr w:rsidR="008A4EB6" w14:paraId="5D020E37" w14:textId="77777777" w:rsidTr="00CD1EC1">
        <w:trPr>
          <w:trHeight w:hRule="exact" w:val="421"/>
        </w:trPr>
        <w:tc>
          <w:tcPr>
            <w:tcW w:w="1031" w:type="dxa"/>
            <w:tcBorders>
              <w:top w:val="single" w:sz="4" w:space="0" w:color="000000"/>
              <w:left w:val="single" w:sz="4" w:space="0" w:color="000000"/>
              <w:bottom w:val="single" w:sz="4" w:space="0" w:color="000000"/>
              <w:right w:val="single" w:sz="4" w:space="0" w:color="000000"/>
            </w:tcBorders>
          </w:tcPr>
          <w:p w14:paraId="5A4C901D"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Annotations</w:t>
            </w:r>
          </w:p>
        </w:tc>
        <w:tc>
          <w:tcPr>
            <w:tcW w:w="8570" w:type="dxa"/>
            <w:gridSpan w:val="3"/>
            <w:tcBorders>
              <w:top w:val="single" w:sz="4" w:space="0" w:color="000000"/>
              <w:left w:val="single" w:sz="4" w:space="0" w:color="000000"/>
              <w:bottom w:val="single" w:sz="4" w:space="0" w:color="000000"/>
              <w:right w:val="single" w:sz="4" w:space="0" w:color="000000"/>
            </w:tcBorders>
          </w:tcPr>
          <w:p w14:paraId="4641951B" w14:textId="77777777" w:rsidR="008A4EB6" w:rsidRDefault="008A4EB6" w:rsidP="005D41D7">
            <w:pPr>
              <w:pStyle w:val="TableParagraph"/>
              <w:spacing w:before="38" w:line="254" w:lineRule="auto"/>
              <w:ind w:left="121" w:right="372" w:hanging="84"/>
              <w:rPr>
                <w:rFonts w:ascii="Courier New" w:eastAsia="Courier New" w:hAnsi="Courier New" w:cs="Courier New"/>
                <w:sz w:val="14"/>
                <w:szCs w:val="14"/>
              </w:rPr>
            </w:pPr>
            <w:r>
              <w:rPr>
                <w:rFonts w:ascii="Courier New"/>
                <w:sz w:val="14"/>
              </w:rPr>
              <w:t>Indication of the aim of the UKC plan: to find the maximum safe vessel draught for transiting the UKCM region, or to find sailing windows for a nominated vessel draught</w:t>
            </w:r>
          </w:p>
        </w:tc>
      </w:tr>
      <w:tr w:rsidR="008A4EB6" w14:paraId="34DD7E7E" w14:textId="77777777" w:rsidTr="007E7BD6">
        <w:tblPrEx>
          <w:tblW w:w="9601" w:type="dxa"/>
          <w:tblInd w:w="258" w:type="dxa"/>
          <w:tblLayout w:type="fixed"/>
          <w:tblCellMar>
            <w:left w:w="0" w:type="dxa"/>
            <w:right w:w="0" w:type="dxa"/>
          </w:tblCellMar>
          <w:tblLook w:val="01E0" w:firstRow="1" w:lastRow="1" w:firstColumn="1" w:lastColumn="1" w:noHBand="0" w:noVBand="0"/>
          <w:tblPrExChange w:id="2140" w:author="Jason Rhee" w:date="2024-07-26T13:27:00Z" w16du:dateUtc="2024-07-26T03:27:00Z">
            <w:tblPrEx>
              <w:tblW w:w="9601" w:type="dxa"/>
              <w:tblInd w:w="258" w:type="dxa"/>
              <w:tblLayout w:type="fixed"/>
              <w:tblCellMar>
                <w:left w:w="0" w:type="dxa"/>
                <w:right w:w="0" w:type="dxa"/>
              </w:tblCellMar>
              <w:tblLook w:val="01E0" w:firstRow="1" w:lastRow="1" w:firstColumn="1" w:lastColumn="1" w:noHBand="0" w:noVBand="0"/>
            </w:tblPrEx>
          </w:tblPrExChange>
        </w:tblPrEx>
        <w:trPr>
          <w:trHeight w:hRule="exact" w:val="1643"/>
          <w:trPrChange w:id="2141" w:author="Jason Rhee" w:date="2024-07-26T13:27:00Z" w16du:dateUtc="2024-07-26T03:27:00Z">
            <w:trPr>
              <w:trHeight w:hRule="exact" w:val="1359"/>
            </w:trPr>
          </w:trPrChange>
        </w:trPr>
        <w:tc>
          <w:tcPr>
            <w:tcW w:w="1031" w:type="dxa"/>
            <w:tcBorders>
              <w:top w:val="single" w:sz="4" w:space="0" w:color="000000"/>
              <w:left w:val="single" w:sz="4" w:space="0" w:color="000000"/>
              <w:bottom w:val="single" w:sz="4" w:space="0" w:color="000000"/>
              <w:right w:val="single" w:sz="4" w:space="0" w:color="000000"/>
            </w:tcBorders>
            <w:tcPrChange w:id="2142" w:author="Jason Rhee" w:date="2024-07-26T13:27:00Z" w16du:dateUtc="2024-07-26T03:27:00Z">
              <w:tcPr>
                <w:tcW w:w="1031" w:type="dxa"/>
                <w:tcBorders>
                  <w:top w:val="single" w:sz="4" w:space="0" w:color="000000"/>
                  <w:left w:val="single" w:sz="4" w:space="0" w:color="000000"/>
                  <w:bottom w:val="single" w:sz="4" w:space="0" w:color="000000"/>
                  <w:right w:val="single" w:sz="4" w:space="0" w:color="000000"/>
                </w:tcBorders>
              </w:tcPr>
            </w:tcPrChange>
          </w:tcPr>
          <w:p w14:paraId="32E832EA"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Diagram</w:t>
            </w:r>
          </w:p>
        </w:tc>
        <w:tc>
          <w:tcPr>
            <w:tcW w:w="8570" w:type="dxa"/>
            <w:gridSpan w:val="3"/>
            <w:tcBorders>
              <w:top w:val="single" w:sz="4" w:space="0" w:color="000000"/>
              <w:left w:val="single" w:sz="4" w:space="0" w:color="000000"/>
              <w:bottom w:val="single" w:sz="4" w:space="0" w:color="000000"/>
              <w:right w:val="single" w:sz="4" w:space="0" w:color="000000"/>
            </w:tcBorders>
            <w:tcPrChange w:id="2143" w:author="Jason Rhee" w:date="2024-07-26T13:27:00Z" w16du:dateUtc="2024-07-26T03:27:00Z">
              <w:tcPr>
                <w:tcW w:w="8570" w:type="dxa"/>
                <w:gridSpan w:val="3"/>
                <w:tcBorders>
                  <w:top w:val="single" w:sz="4" w:space="0" w:color="000000"/>
                  <w:left w:val="single" w:sz="4" w:space="0" w:color="000000"/>
                  <w:bottom w:val="single" w:sz="4" w:space="0" w:color="000000"/>
                  <w:right w:val="single" w:sz="4" w:space="0" w:color="000000"/>
                </w:tcBorders>
              </w:tcPr>
            </w:tcPrChange>
          </w:tcPr>
          <w:p w14:paraId="10F61A2C" w14:textId="77777777" w:rsidR="008A4EB6" w:rsidRDefault="008A4EB6" w:rsidP="005D41D7">
            <w:pPr>
              <w:pStyle w:val="TableParagraph"/>
              <w:spacing w:before="9"/>
              <w:rPr>
                <w:rFonts w:ascii="Courier New" w:eastAsia="Courier New" w:hAnsi="Courier New" w:cs="Courier New"/>
                <w:b/>
                <w:bCs/>
                <w:sz w:val="5"/>
                <w:szCs w:val="5"/>
              </w:rPr>
            </w:pPr>
          </w:p>
          <w:p w14:paraId="4C56B152" w14:textId="2ABAC296" w:rsidR="00F87806" w:rsidRDefault="00944ABD" w:rsidP="005D41D7">
            <w:pPr>
              <w:pStyle w:val="TableParagraph"/>
              <w:spacing w:line="200" w:lineRule="atLeast"/>
              <w:ind w:left="37"/>
              <w:rPr>
                <w:rFonts w:ascii="Courier New" w:eastAsia="Courier New" w:hAnsi="Courier New" w:cs="Courier New"/>
                <w:sz w:val="20"/>
                <w:szCs w:val="20"/>
              </w:rPr>
            </w:pPr>
            <w:del w:id="2144" w:author="Jason Rhee" w:date="2024-07-22T00:30:00Z" w16du:dateUtc="2024-07-21T14:30:00Z">
              <w:r w:rsidRPr="00944ABD" w:rsidDel="00F87806">
                <w:rPr>
                  <w:rFonts w:ascii="Courier New" w:eastAsia="Courier New" w:hAnsi="Courier New" w:cs="Courier New"/>
                  <w:noProof/>
                  <w:sz w:val="20"/>
                  <w:szCs w:val="20"/>
                </w:rPr>
                <w:drawing>
                  <wp:inline distT="0" distB="0" distL="0" distR="0" wp14:anchorId="626A1CAA" wp14:editId="4E9593EB">
                    <wp:extent cx="4619625" cy="665419"/>
                    <wp:effectExtent l="0" t="0" r="0" b="1905"/>
                    <wp:docPr id="30" name="그림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631611" cy="667145"/>
                            </a:xfrm>
                            <a:prstGeom prst="rect">
                              <a:avLst/>
                            </a:prstGeom>
                          </pic:spPr>
                        </pic:pic>
                      </a:graphicData>
                    </a:graphic>
                  </wp:inline>
                </w:drawing>
              </w:r>
            </w:del>
            <w:ins w:id="2145" w:author="Jason Rhee" w:date="2024-07-22T00:30:00Z" w16du:dateUtc="2024-07-21T14:30:00Z">
              <w:r w:rsidR="00F87806">
                <w:rPr>
                  <w:rFonts w:ascii="Courier New" w:eastAsia="Courier New" w:hAnsi="Courier New" w:cs="Courier New"/>
                  <w:noProof/>
                  <w:sz w:val="20"/>
                  <w:szCs w:val="20"/>
                </w:rPr>
                <w:drawing>
                  <wp:inline distT="0" distB="0" distL="0" distR="0" wp14:anchorId="190606C1" wp14:editId="650E8345">
                    <wp:extent cx="5366657" cy="910126"/>
                    <wp:effectExtent l="0" t="0" r="5715" b="4445"/>
                    <wp:docPr id="123509116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479569" cy="929275"/>
                            </a:xfrm>
                            <a:prstGeom prst="rect">
                              <a:avLst/>
                            </a:prstGeom>
                            <a:noFill/>
                            <a:ln>
                              <a:noFill/>
                            </a:ln>
                          </pic:spPr>
                        </pic:pic>
                      </a:graphicData>
                    </a:graphic>
                  </wp:inline>
                </w:drawing>
              </w:r>
            </w:ins>
          </w:p>
        </w:tc>
      </w:tr>
      <w:tr w:rsidR="008A4EB6" w14:paraId="21572C42" w14:textId="77777777" w:rsidTr="00CD1EC1">
        <w:trPr>
          <w:trHeight w:hRule="exact" w:val="282"/>
        </w:trPr>
        <w:tc>
          <w:tcPr>
            <w:tcW w:w="1031" w:type="dxa"/>
            <w:tcBorders>
              <w:top w:val="single" w:sz="4" w:space="0" w:color="000000"/>
              <w:left w:val="single" w:sz="4" w:space="0" w:color="000000"/>
              <w:bottom w:val="single" w:sz="4" w:space="0" w:color="000000"/>
              <w:right w:val="single" w:sz="4" w:space="0" w:color="000000"/>
            </w:tcBorders>
          </w:tcPr>
          <w:p w14:paraId="304A6A3C"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pacing w:val="-3"/>
                <w:sz w:val="16"/>
              </w:rPr>
              <w:t>Type</w:t>
            </w:r>
          </w:p>
        </w:tc>
        <w:tc>
          <w:tcPr>
            <w:tcW w:w="8570" w:type="dxa"/>
            <w:gridSpan w:val="3"/>
            <w:tcBorders>
              <w:top w:val="single" w:sz="4" w:space="0" w:color="000000"/>
              <w:left w:val="single" w:sz="4" w:space="0" w:color="000000"/>
              <w:bottom w:val="single" w:sz="4" w:space="0" w:color="000000"/>
              <w:right w:val="single" w:sz="4" w:space="0" w:color="000000"/>
            </w:tcBorders>
          </w:tcPr>
          <w:p w14:paraId="31DA5E0F"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restriction</w:t>
            </w:r>
            <w:r>
              <w:rPr>
                <w:rFonts w:ascii="Times New Roman"/>
                <w:spacing w:val="-6"/>
                <w:sz w:val="16"/>
              </w:rPr>
              <w:t xml:space="preserve"> </w:t>
            </w:r>
            <w:r>
              <w:rPr>
                <w:rFonts w:ascii="Times New Roman"/>
                <w:sz w:val="16"/>
              </w:rPr>
              <w:t>of</w:t>
            </w:r>
            <w:r>
              <w:rPr>
                <w:rFonts w:ascii="Times New Roman"/>
                <w:spacing w:val="-6"/>
                <w:sz w:val="16"/>
              </w:rPr>
              <w:t xml:space="preserve"> </w:t>
            </w:r>
            <w:r>
              <w:rPr>
                <w:rFonts w:ascii="Times New Roman"/>
                <w:sz w:val="16"/>
              </w:rPr>
              <w:t>xs:string</w:t>
            </w:r>
          </w:p>
        </w:tc>
      </w:tr>
      <w:tr w:rsidR="008A4EB6" w14:paraId="0299B48C" w14:textId="77777777" w:rsidTr="00CD1EC1">
        <w:trPr>
          <w:trHeight w:hRule="exact" w:val="324"/>
        </w:trPr>
        <w:tc>
          <w:tcPr>
            <w:tcW w:w="1031" w:type="dxa"/>
            <w:vMerge w:val="restart"/>
            <w:tcBorders>
              <w:top w:val="single" w:sz="4" w:space="0" w:color="000000"/>
              <w:left w:val="single" w:sz="4" w:space="0" w:color="000000"/>
              <w:right w:val="single" w:sz="4" w:space="0" w:color="000000"/>
            </w:tcBorders>
          </w:tcPr>
          <w:p w14:paraId="2849AC68"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Facets</w:t>
            </w:r>
          </w:p>
        </w:tc>
        <w:tc>
          <w:tcPr>
            <w:tcW w:w="8570" w:type="dxa"/>
            <w:gridSpan w:val="3"/>
            <w:tcBorders>
              <w:top w:val="single" w:sz="4" w:space="0" w:color="000000"/>
              <w:left w:val="single" w:sz="4" w:space="0" w:color="000000"/>
              <w:bottom w:val="single" w:sz="4" w:space="0" w:color="000000"/>
              <w:right w:val="single" w:sz="4" w:space="0" w:color="000000"/>
            </w:tcBorders>
          </w:tcPr>
          <w:p w14:paraId="2D67CFC0" w14:textId="77777777" w:rsidR="008A4EB6" w:rsidRDefault="008A4EB6" w:rsidP="005D41D7">
            <w:pPr>
              <w:pStyle w:val="TableParagraph"/>
              <w:tabs>
                <w:tab w:val="left" w:pos="1773"/>
                <w:tab w:val="left" w:pos="4318"/>
              </w:tabs>
              <w:spacing w:before="67"/>
              <w:ind w:left="77"/>
              <w:rPr>
                <w:rFonts w:ascii="Courier New" w:eastAsia="Courier New" w:hAnsi="Courier New" w:cs="Courier New"/>
                <w:sz w:val="14"/>
                <w:szCs w:val="14"/>
              </w:rPr>
            </w:pPr>
            <w:r>
              <w:rPr>
                <w:rFonts w:ascii="Times New Roman"/>
                <w:w w:val="95"/>
                <w:sz w:val="16"/>
              </w:rPr>
              <w:t>enumeration</w:t>
            </w:r>
            <w:r>
              <w:rPr>
                <w:rFonts w:ascii="Times New Roman"/>
                <w:w w:val="95"/>
                <w:sz w:val="16"/>
              </w:rPr>
              <w:tab/>
            </w:r>
            <w:r>
              <w:rPr>
                <w:rFonts w:ascii="Courier New"/>
                <w:sz w:val="16"/>
              </w:rPr>
              <w:t>time window</w:t>
            </w:r>
            <w:r>
              <w:rPr>
                <w:rFonts w:ascii="Courier New"/>
                <w:sz w:val="16"/>
              </w:rPr>
              <w:tab/>
            </w:r>
            <w:r>
              <w:rPr>
                <w:rFonts w:ascii="Courier New"/>
                <w:position w:val="2"/>
                <w:sz w:val="14"/>
              </w:rPr>
              <w:t>The available time window(s) for a given draught.</w:t>
            </w:r>
          </w:p>
        </w:tc>
      </w:tr>
      <w:tr w:rsidR="008A4EB6" w14:paraId="0C4EFDC0" w14:textId="77777777" w:rsidTr="00CD1EC1">
        <w:trPr>
          <w:trHeight w:hRule="exact" w:val="325"/>
        </w:trPr>
        <w:tc>
          <w:tcPr>
            <w:tcW w:w="1031" w:type="dxa"/>
            <w:vMerge/>
            <w:tcBorders>
              <w:left w:val="single" w:sz="4" w:space="0" w:color="000000"/>
              <w:bottom w:val="single" w:sz="4" w:space="0" w:color="000000"/>
              <w:right w:val="single" w:sz="4" w:space="0" w:color="000000"/>
            </w:tcBorders>
          </w:tcPr>
          <w:p w14:paraId="5DB01063" w14:textId="77777777" w:rsidR="008A4EB6" w:rsidRDefault="008A4EB6" w:rsidP="005D41D7"/>
        </w:tc>
        <w:tc>
          <w:tcPr>
            <w:tcW w:w="1330" w:type="dxa"/>
            <w:tcBorders>
              <w:top w:val="single" w:sz="4" w:space="0" w:color="000000"/>
              <w:left w:val="single" w:sz="4" w:space="0" w:color="000000"/>
              <w:bottom w:val="single" w:sz="4" w:space="0" w:color="000000"/>
              <w:right w:val="nil"/>
            </w:tcBorders>
          </w:tcPr>
          <w:p w14:paraId="46718247" w14:textId="77777777" w:rsidR="008A4EB6" w:rsidRDefault="008A4EB6" w:rsidP="005D41D7">
            <w:pPr>
              <w:pStyle w:val="TableParagraph"/>
              <w:spacing w:before="25"/>
              <w:ind w:left="77"/>
              <w:rPr>
                <w:rFonts w:ascii="Times New Roman" w:eastAsia="Times New Roman" w:hAnsi="Times New Roman" w:cs="Times New Roman"/>
                <w:sz w:val="16"/>
                <w:szCs w:val="16"/>
              </w:rPr>
            </w:pPr>
            <w:r>
              <w:rPr>
                <w:rFonts w:ascii="Times New Roman"/>
                <w:sz w:val="16"/>
              </w:rPr>
              <w:t>enumeration</w:t>
            </w:r>
          </w:p>
        </w:tc>
        <w:tc>
          <w:tcPr>
            <w:tcW w:w="2249" w:type="dxa"/>
            <w:tcBorders>
              <w:top w:val="single" w:sz="4" w:space="0" w:color="000000"/>
              <w:left w:val="nil"/>
              <w:bottom w:val="single" w:sz="4" w:space="0" w:color="000000"/>
              <w:right w:val="nil"/>
            </w:tcBorders>
          </w:tcPr>
          <w:p w14:paraId="0B9FC63F" w14:textId="77777777" w:rsidR="008A4EB6" w:rsidRDefault="008A4EB6" w:rsidP="005D41D7">
            <w:pPr>
              <w:pStyle w:val="TableParagraph"/>
              <w:spacing w:before="41"/>
              <w:ind w:left="448"/>
              <w:rPr>
                <w:rFonts w:ascii="Courier New" w:eastAsia="Courier New" w:hAnsi="Courier New" w:cs="Courier New"/>
                <w:sz w:val="16"/>
                <w:szCs w:val="16"/>
              </w:rPr>
            </w:pPr>
            <w:r>
              <w:rPr>
                <w:rFonts w:ascii="Courier New"/>
                <w:sz w:val="16"/>
              </w:rPr>
              <w:t>max draught</w:t>
            </w:r>
          </w:p>
        </w:tc>
        <w:tc>
          <w:tcPr>
            <w:tcW w:w="4991" w:type="dxa"/>
            <w:tcBorders>
              <w:top w:val="single" w:sz="4" w:space="0" w:color="000000"/>
              <w:left w:val="nil"/>
              <w:bottom w:val="single" w:sz="4" w:space="0" w:color="000000"/>
              <w:right w:val="single" w:sz="4" w:space="0" w:color="000000"/>
            </w:tcBorders>
          </w:tcPr>
          <w:p w14:paraId="0B851A4F" w14:textId="77777777" w:rsidR="008A4EB6" w:rsidRDefault="008A4EB6" w:rsidP="005D41D7">
            <w:pPr>
              <w:pStyle w:val="TableParagraph"/>
              <w:spacing w:before="40"/>
              <w:ind w:left="744"/>
              <w:rPr>
                <w:rFonts w:ascii="Courier New" w:eastAsia="Courier New" w:hAnsi="Courier New" w:cs="Courier New"/>
                <w:sz w:val="14"/>
                <w:szCs w:val="14"/>
              </w:rPr>
            </w:pPr>
            <w:r>
              <w:rPr>
                <w:rFonts w:ascii="Courier New"/>
                <w:sz w:val="14"/>
              </w:rPr>
              <w:t>The maximum draught for a given time window.</w:t>
            </w:r>
          </w:p>
        </w:tc>
      </w:tr>
      <w:tr w:rsidR="008A4EB6" w14:paraId="5397F52F" w14:textId="77777777" w:rsidTr="00CD1EC1">
        <w:trPr>
          <w:trHeight w:hRule="exact" w:val="360"/>
        </w:trPr>
        <w:tc>
          <w:tcPr>
            <w:tcW w:w="1031" w:type="dxa"/>
            <w:tcBorders>
              <w:top w:val="single" w:sz="4" w:space="0" w:color="000000"/>
              <w:left w:val="single" w:sz="4" w:space="0" w:color="000000"/>
              <w:bottom w:val="single" w:sz="4" w:space="0" w:color="000000"/>
              <w:right w:val="single" w:sz="4" w:space="0" w:color="000000"/>
            </w:tcBorders>
          </w:tcPr>
          <w:p w14:paraId="4D69794E"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Used</w:t>
            </w:r>
            <w:r>
              <w:rPr>
                <w:rFonts w:ascii="Times New Roman"/>
                <w:spacing w:val="-4"/>
                <w:sz w:val="16"/>
              </w:rPr>
              <w:t xml:space="preserve"> </w:t>
            </w:r>
            <w:r>
              <w:rPr>
                <w:rFonts w:ascii="Times New Roman"/>
                <w:sz w:val="16"/>
              </w:rPr>
              <w:t>by</w:t>
            </w:r>
          </w:p>
        </w:tc>
        <w:tc>
          <w:tcPr>
            <w:tcW w:w="1330" w:type="dxa"/>
            <w:tcBorders>
              <w:top w:val="single" w:sz="4" w:space="0" w:color="000000"/>
              <w:left w:val="single" w:sz="4" w:space="0" w:color="000000"/>
              <w:bottom w:val="single" w:sz="4" w:space="0" w:color="000000"/>
              <w:right w:val="nil"/>
            </w:tcBorders>
          </w:tcPr>
          <w:p w14:paraId="625F74E8" w14:textId="77777777" w:rsidR="008A4EB6" w:rsidRDefault="008A4EB6" w:rsidP="005D41D7">
            <w:pPr>
              <w:pStyle w:val="TableParagraph"/>
              <w:spacing w:before="62"/>
              <w:ind w:left="77"/>
              <w:rPr>
                <w:rFonts w:ascii="Times New Roman" w:eastAsia="Times New Roman" w:hAnsi="Times New Roman" w:cs="Times New Roman"/>
                <w:sz w:val="16"/>
                <w:szCs w:val="16"/>
              </w:rPr>
            </w:pPr>
            <w:r>
              <w:rPr>
                <w:rFonts w:ascii="Times New Roman"/>
                <w:sz w:val="16"/>
              </w:rPr>
              <w:t>Element</w:t>
            </w:r>
          </w:p>
        </w:tc>
        <w:tc>
          <w:tcPr>
            <w:tcW w:w="7240" w:type="dxa"/>
            <w:gridSpan w:val="2"/>
            <w:tcBorders>
              <w:top w:val="single" w:sz="4" w:space="0" w:color="000000"/>
              <w:left w:val="nil"/>
              <w:bottom w:val="single" w:sz="4" w:space="0" w:color="000000"/>
              <w:right w:val="single" w:sz="4" w:space="0" w:color="000000"/>
            </w:tcBorders>
          </w:tcPr>
          <w:p w14:paraId="0314E4BE" w14:textId="3B232F55" w:rsidR="008A4EB6" w:rsidRDefault="008A4EB6" w:rsidP="005D41D7">
            <w:pPr>
              <w:pStyle w:val="TableParagraph"/>
              <w:spacing w:before="62"/>
              <w:ind w:left="448"/>
              <w:rPr>
                <w:rFonts w:ascii="Times New Roman" w:eastAsia="Times New Roman" w:hAnsi="Times New Roman" w:cs="Times New Roman"/>
                <w:sz w:val="16"/>
                <w:szCs w:val="16"/>
              </w:rPr>
            </w:pPr>
            <w:r>
              <w:rPr>
                <w:rFonts w:ascii="Times New Roman"/>
                <w:sz w:val="16"/>
              </w:rPr>
              <w:t>UnderKeelClearancePlanType/underKeelClearanceCalculation</w:t>
            </w:r>
            <w:ins w:id="2146" w:author="Jason Rhee" w:date="2024-07-03T17:33:00Z" w16du:dateUtc="2024-07-03T07:33:00Z">
              <w:r w:rsidR="00342193">
                <w:rPr>
                  <w:rFonts w:ascii="Times New Roman"/>
                  <w:sz w:val="16"/>
                </w:rPr>
                <w:t>Requested</w:t>
              </w:r>
            </w:ins>
            <w:r>
              <w:rPr>
                <w:rFonts w:ascii="Times New Roman"/>
                <w:sz w:val="16"/>
              </w:rPr>
              <w:t>Type</w:t>
            </w:r>
          </w:p>
        </w:tc>
      </w:tr>
    </w:tbl>
    <w:p w14:paraId="1DF05242" w14:textId="75EEC5CD" w:rsidR="00344BF9" w:rsidRDefault="00344BF9" w:rsidP="00CD1EC1">
      <w:bookmarkStart w:id="2147" w:name="_Toc454280016"/>
      <w:bookmarkStart w:id="2148" w:name="_Ref534271635"/>
      <w:bookmarkEnd w:id="1491"/>
      <w:bookmarkEnd w:id="1492"/>
      <w:bookmarkEnd w:id="1858"/>
    </w:p>
    <w:p w14:paraId="642740E8" w14:textId="77777777" w:rsidR="00344BF9" w:rsidRDefault="00344BF9">
      <w:pPr>
        <w:spacing w:before="0" w:after="0"/>
        <w:jc w:val="left"/>
      </w:pPr>
      <w:r>
        <w:br w:type="page"/>
      </w:r>
    </w:p>
    <w:p w14:paraId="337867C8" w14:textId="5DA3D3A2" w:rsidR="00DD454E" w:rsidRDefault="001C2735" w:rsidP="002721B0">
      <w:pPr>
        <w:pStyle w:val="Annex0"/>
      </w:pPr>
      <w:bookmarkStart w:id="2149" w:name="_Toc127463885"/>
      <w:bookmarkStart w:id="2150" w:name="_Toc128125511"/>
      <w:bookmarkStart w:id="2151" w:name="_Toc141176293"/>
      <w:bookmarkStart w:id="2152" w:name="_Toc141176458"/>
      <w:bookmarkStart w:id="2153" w:name="_Toc141177090"/>
      <w:bookmarkStart w:id="2154" w:name="_Toc150177964"/>
      <w:r w:rsidRPr="00D009CB">
        <w:lastRenderedPageBreak/>
        <w:t>Feature</w:t>
      </w:r>
      <w:r w:rsidRPr="00D129DC">
        <w:t xml:space="preserve"> Catalogue</w:t>
      </w:r>
      <w:bookmarkEnd w:id="2147"/>
      <w:bookmarkEnd w:id="2148"/>
      <w:bookmarkEnd w:id="2149"/>
      <w:bookmarkEnd w:id="2150"/>
      <w:bookmarkEnd w:id="2151"/>
      <w:bookmarkEnd w:id="2152"/>
      <w:bookmarkEnd w:id="2153"/>
      <w:bookmarkEnd w:id="2154"/>
    </w:p>
    <w:p w14:paraId="2D322AEA" w14:textId="6947BFFF" w:rsidR="003E0B96" w:rsidRDefault="003E0B96" w:rsidP="00344BF9">
      <w:pPr>
        <w:spacing w:before="0"/>
      </w:pPr>
      <w:r w:rsidRPr="00EA0CA0">
        <w:t xml:space="preserve">The </w:t>
      </w:r>
      <w:r w:rsidR="00344BF9">
        <w:t>Feature catalogue (</w:t>
      </w:r>
      <w:r w:rsidRPr="00EA0CA0">
        <w:t>FC</w:t>
      </w:r>
      <w:r w:rsidR="00344BF9">
        <w:t>)</w:t>
      </w:r>
      <w:r w:rsidRPr="00EA0CA0">
        <w:t xml:space="preserve"> is</w:t>
      </w:r>
      <w:r w:rsidRPr="00B035D3">
        <w:t xml:space="preserve"> a document that describes the content of a data </w:t>
      </w:r>
      <w:r>
        <w:t xml:space="preserve">model which is </w:t>
      </w:r>
      <w:r w:rsidRPr="00EA0CA0">
        <w:t>an abstraction of reality that may be used to depict geographic datasets</w:t>
      </w:r>
      <w:r w:rsidR="0066549D">
        <w:t>.</w:t>
      </w:r>
      <w:r w:rsidR="004E1105">
        <w:t xml:space="preserve"> </w:t>
      </w:r>
      <w:r w:rsidRPr="00EA0CA0">
        <w:t xml:space="preserve">The FC for S-129 describes the details of </w:t>
      </w:r>
      <w:r w:rsidR="00344BF9">
        <w:t>A</w:t>
      </w:r>
      <w:r w:rsidRPr="00EA0CA0">
        <w:t xml:space="preserve">pplication </w:t>
      </w:r>
      <w:r w:rsidR="00344BF9">
        <w:t>S</w:t>
      </w:r>
      <w:r w:rsidRPr="00EA0CA0">
        <w:t xml:space="preserve">chema in </w:t>
      </w:r>
      <w:r w:rsidR="00344BF9">
        <w:t>clause 7.2</w:t>
      </w:r>
      <w:r w:rsidRPr="00EA0CA0">
        <w:t xml:space="preserve"> of </w:t>
      </w:r>
      <w:r w:rsidR="004A022A">
        <w:t xml:space="preserve">this Product Specification </w:t>
      </w:r>
      <w:r>
        <w:t>with GML</w:t>
      </w:r>
      <w:r w:rsidRPr="00EA0CA0">
        <w:t xml:space="preserve"> and it is </w:t>
      </w:r>
      <w:r>
        <w:t>verified</w:t>
      </w:r>
      <w:r w:rsidRPr="00EA0CA0">
        <w:t xml:space="preserve"> by the FCB</w:t>
      </w:r>
      <w:r w:rsidR="00E710B7">
        <w:t xml:space="preserve"> </w:t>
      </w:r>
      <w:r w:rsidRPr="00EA0CA0">
        <w:t>(Feature Catalogue Builder) published by K</w:t>
      </w:r>
      <w:r w:rsidR="00C62437">
        <w:t>H</w:t>
      </w:r>
      <w:r w:rsidRPr="00EA0CA0">
        <w:t>OA on behalf of IHO.</w:t>
      </w:r>
    </w:p>
    <w:p w14:paraId="723803B4" w14:textId="09256057" w:rsidR="003E0B96" w:rsidRPr="00C62437" w:rsidRDefault="003E0B96" w:rsidP="00B3435A">
      <w:pPr>
        <w:pStyle w:val="Annexheader-level2"/>
      </w:pPr>
      <w:bookmarkStart w:id="2155" w:name="idmarkerx16777217x585"/>
      <w:bookmarkStart w:id="2156" w:name="_Toc527705873"/>
      <w:bookmarkStart w:id="2157" w:name="_Toc528589761"/>
      <w:bookmarkStart w:id="2158" w:name="_Toc516370"/>
      <w:bookmarkStart w:id="2159" w:name="_Toc127463886"/>
      <w:bookmarkStart w:id="2160" w:name="_Toc128125512"/>
      <w:bookmarkStart w:id="2161" w:name="_Toc141176294"/>
      <w:bookmarkStart w:id="2162" w:name="_Toc141176459"/>
      <w:bookmarkStart w:id="2163" w:name="_Toc141177091"/>
      <w:bookmarkStart w:id="2164" w:name="_Toc150177965"/>
      <w:bookmarkEnd w:id="2155"/>
      <w:r w:rsidRPr="00D72A08">
        <w:t>Catalogue header information</w:t>
      </w:r>
      <w:bookmarkEnd w:id="2156"/>
      <w:bookmarkEnd w:id="2157"/>
      <w:bookmarkEnd w:id="2158"/>
      <w:bookmarkEnd w:id="2159"/>
      <w:bookmarkEnd w:id="2160"/>
      <w:bookmarkEnd w:id="2161"/>
      <w:bookmarkEnd w:id="2162"/>
      <w:bookmarkEnd w:id="2163"/>
      <w:bookmarkEnd w:id="2164"/>
    </w:p>
    <w:p w14:paraId="69F2F4DE" w14:textId="77777777" w:rsidR="006E3A8C" w:rsidRDefault="003E0B96" w:rsidP="007D127A">
      <w:pPr>
        <w:spacing w:before="0"/>
        <w:jc w:val="left"/>
      </w:pPr>
      <w:r>
        <w:t>Name: Feature Catalogue for S-129</w:t>
      </w:r>
    </w:p>
    <w:p w14:paraId="28A8D8D1" w14:textId="77777777" w:rsidR="006E3A8C" w:rsidRDefault="003E0B96" w:rsidP="007D127A">
      <w:pPr>
        <w:spacing w:before="0"/>
        <w:jc w:val="left"/>
      </w:pPr>
      <w:r>
        <w:t>Scope: Dynamic under keel clearance management information</w:t>
      </w:r>
    </w:p>
    <w:p w14:paraId="7092A08A" w14:textId="77777777" w:rsidR="006E3A8C" w:rsidRDefault="003E0B96" w:rsidP="007D127A">
      <w:pPr>
        <w:spacing w:before="0"/>
        <w:jc w:val="left"/>
      </w:pPr>
      <w:r>
        <w:t>Field of Application: Under keel clearance management</w:t>
      </w:r>
    </w:p>
    <w:p w14:paraId="4425CD70" w14:textId="0D169980" w:rsidR="006E3A8C" w:rsidRDefault="003E0B96" w:rsidP="007D127A">
      <w:pPr>
        <w:spacing w:before="0"/>
        <w:jc w:val="left"/>
      </w:pPr>
      <w:r>
        <w:t>Version Number:</w:t>
      </w:r>
      <w:r w:rsidR="00FF52C5">
        <w:t xml:space="preserve"> </w:t>
      </w:r>
      <w:r w:rsidR="00333F3C">
        <w:t>1.</w:t>
      </w:r>
      <w:del w:id="2165" w:author="Jason Rhee" w:date="2024-07-16T17:59:00Z" w16du:dateUtc="2024-07-16T07:59:00Z">
        <w:r w:rsidR="00333F3C" w:rsidDel="007E65FE">
          <w:delText>1</w:delText>
        </w:r>
      </w:del>
      <w:ins w:id="2166" w:author="Jason Rhee" w:date="2024-07-16T17:59:00Z" w16du:dateUtc="2024-07-16T07:59:00Z">
        <w:r w:rsidR="007E65FE">
          <w:rPr>
            <w:rFonts w:eastAsiaTheme="minorEastAsia" w:hint="eastAsia"/>
            <w:lang w:eastAsia="ko-KR"/>
          </w:rPr>
          <w:t>2</w:t>
        </w:r>
      </w:ins>
      <w:r w:rsidR="00333F3C">
        <w:t>.0</w:t>
      </w:r>
    </w:p>
    <w:p w14:paraId="79470C8A" w14:textId="7B1706B1" w:rsidR="003E0B96" w:rsidRPr="00500CAC" w:rsidRDefault="003E0B96" w:rsidP="007D127A">
      <w:pPr>
        <w:spacing w:before="0"/>
        <w:jc w:val="left"/>
        <w:rPr>
          <w:rFonts w:eastAsiaTheme="minorEastAsia"/>
          <w:lang w:eastAsia="ko-KR"/>
          <w:rPrChange w:id="2167" w:author="Jason Rhee" w:date="2024-07-16T17:59:00Z" w16du:dateUtc="2024-07-16T07:59:00Z">
            <w:rPr/>
          </w:rPrChange>
        </w:rPr>
      </w:pPr>
      <w:r>
        <w:t xml:space="preserve">Version date: </w:t>
      </w:r>
      <w:del w:id="2168" w:author="Jason Rhee" w:date="2024-07-16T17:59:00Z" w16du:dateUtc="2024-07-16T07:59:00Z">
        <w:r w:rsidDel="007E65FE">
          <w:delText>20</w:delText>
        </w:r>
        <w:r w:rsidR="00D77C4B" w:rsidDel="007E65FE">
          <w:delText>23</w:delText>
        </w:r>
      </w:del>
      <w:ins w:id="2169" w:author="Jason Rhee" w:date="2024-07-16T17:59:00Z" w16du:dateUtc="2024-07-16T07:59:00Z">
        <w:r w:rsidR="007E65FE">
          <w:t>202</w:t>
        </w:r>
        <w:r w:rsidR="007E65FE">
          <w:rPr>
            <w:rFonts w:eastAsiaTheme="minorEastAsia" w:hint="eastAsia"/>
            <w:lang w:eastAsia="ko-KR"/>
          </w:rPr>
          <w:t>4</w:t>
        </w:r>
      </w:ins>
      <w:r>
        <w:t>-</w:t>
      </w:r>
      <w:del w:id="2170" w:author="Jason Rhee" w:date="2024-07-16T17:59:00Z" w16du:dateUtc="2024-07-16T07:59:00Z">
        <w:r w:rsidDel="007E65FE">
          <w:delText>1</w:delText>
        </w:r>
        <w:r w:rsidR="0097677C" w:rsidDel="007E65FE">
          <w:delText>1</w:delText>
        </w:r>
      </w:del>
      <w:ins w:id="2171" w:author="Jason Rhee" w:date="2024-07-16T17:59:00Z" w16du:dateUtc="2024-07-16T07:59:00Z">
        <w:r w:rsidR="007E65FE">
          <w:rPr>
            <w:rFonts w:eastAsiaTheme="minorEastAsia" w:hint="eastAsia"/>
            <w:lang w:eastAsia="ko-KR"/>
          </w:rPr>
          <w:t>07</w:t>
        </w:r>
      </w:ins>
      <w:r>
        <w:t>-</w:t>
      </w:r>
      <w:ins w:id="2172" w:author="Jason Rhee" w:date="2024-07-16T17:59:00Z" w16du:dateUtc="2024-07-16T07:59:00Z">
        <w:r w:rsidR="00500CAC">
          <w:rPr>
            <w:rFonts w:eastAsiaTheme="minorEastAsia" w:hint="eastAsia"/>
            <w:lang w:eastAsia="ko-KR"/>
          </w:rPr>
          <w:t>1</w:t>
        </w:r>
      </w:ins>
      <w:ins w:id="2173" w:author="Jason Rhee" w:date="2024-07-26T13:15:00Z" w16du:dateUtc="2024-07-26T03:15:00Z">
        <w:r w:rsidR="00E65A85">
          <w:rPr>
            <w:rFonts w:eastAsiaTheme="minorEastAsia" w:hint="eastAsia"/>
            <w:lang w:eastAsia="ko-KR"/>
          </w:rPr>
          <w:t>9</w:t>
        </w:r>
      </w:ins>
      <w:del w:id="2174" w:author="Jason Rhee" w:date="2024-07-16T17:59:00Z" w16du:dateUtc="2024-07-16T07:59:00Z">
        <w:r w:rsidR="00D77C4B" w:rsidDel="00500CAC">
          <w:delText>0</w:delText>
        </w:r>
        <w:r w:rsidR="0097677C" w:rsidDel="00500CAC">
          <w:delText>2</w:delText>
        </w:r>
      </w:del>
    </w:p>
    <w:p w14:paraId="35B8F595" w14:textId="77777777" w:rsidR="006E3A8C" w:rsidRDefault="003E0B96" w:rsidP="007D127A">
      <w:pPr>
        <w:spacing w:before="0"/>
        <w:jc w:val="left"/>
      </w:pPr>
      <w:r>
        <w:t>Producer information:</w:t>
      </w:r>
    </w:p>
    <w:p w14:paraId="13B21AE4" w14:textId="77777777" w:rsidR="006E3A8C" w:rsidRDefault="003E0B96" w:rsidP="007D127A">
      <w:pPr>
        <w:spacing w:before="0"/>
        <w:jc w:val="left"/>
      </w:pPr>
      <w:r>
        <w:t>Individual name:</w:t>
      </w:r>
    </w:p>
    <w:p w14:paraId="32BE546D" w14:textId="77777777" w:rsidR="006E3A8C" w:rsidRDefault="003E0B96" w:rsidP="007D127A">
      <w:pPr>
        <w:spacing w:before="0"/>
        <w:jc w:val="left"/>
      </w:pPr>
      <w:r>
        <w:t>Organisation name: International Hydrographic Organization</w:t>
      </w:r>
    </w:p>
    <w:p w14:paraId="4AB9AAE5" w14:textId="77777777" w:rsidR="006E3A8C" w:rsidRDefault="003E0B96" w:rsidP="007D127A">
      <w:pPr>
        <w:spacing w:before="0"/>
        <w:jc w:val="left"/>
      </w:pPr>
      <w:r>
        <w:t>Position Name:</w:t>
      </w:r>
    </w:p>
    <w:p w14:paraId="4FDDF01A" w14:textId="77777777" w:rsidR="006E3A8C" w:rsidRDefault="003E0B96" w:rsidP="007D127A">
      <w:pPr>
        <w:spacing w:before="0"/>
        <w:jc w:val="left"/>
      </w:pPr>
      <w:r>
        <w:t>Contact Information:</w:t>
      </w:r>
    </w:p>
    <w:p w14:paraId="1050F847" w14:textId="77777777" w:rsidR="006E3A8C" w:rsidRDefault="006E3A8C" w:rsidP="007D127A">
      <w:pPr>
        <w:spacing w:before="0"/>
        <w:jc w:val="left"/>
      </w:pPr>
      <w:r>
        <w:t>Phone:</w:t>
      </w:r>
    </w:p>
    <w:p w14:paraId="0D5185AD" w14:textId="77777777" w:rsidR="003E0B96" w:rsidRDefault="003E0B96" w:rsidP="007D127A">
      <w:pPr>
        <w:spacing w:before="0"/>
        <w:jc w:val="left"/>
      </w:pPr>
      <w:r>
        <w:t>Address:</w:t>
      </w:r>
    </w:p>
    <w:tbl>
      <w:tblPr>
        <w:tblW w:w="0" w:type="auto"/>
        <w:tblCellSpacing w:w="15" w:type="dxa"/>
        <w:tblInd w:w="90" w:type="dxa"/>
        <w:tblBorders>
          <w:top w:val="single" w:sz="6" w:space="0" w:color="AAAAAA"/>
          <w:left w:val="single" w:sz="6" w:space="0" w:color="AAAAAA"/>
          <w:bottom w:val="single" w:sz="6" w:space="0" w:color="AAAAAA"/>
          <w:right w:val="single" w:sz="6" w:space="0" w:color="AAAAAA"/>
        </w:tblBorders>
        <w:tblCellMar>
          <w:top w:w="30" w:type="dxa"/>
          <w:left w:w="30" w:type="dxa"/>
          <w:bottom w:w="30" w:type="dxa"/>
          <w:right w:w="30" w:type="dxa"/>
        </w:tblCellMar>
        <w:tblLook w:val="0000" w:firstRow="0" w:lastRow="0" w:firstColumn="0" w:lastColumn="0" w:noHBand="0" w:noVBand="0"/>
      </w:tblPr>
      <w:tblGrid>
        <w:gridCol w:w="2233"/>
        <w:gridCol w:w="431"/>
        <w:gridCol w:w="1741"/>
        <w:gridCol w:w="1722"/>
        <w:gridCol w:w="781"/>
        <w:gridCol w:w="2056"/>
      </w:tblGrid>
      <w:tr w:rsidR="003E0B96" w14:paraId="6DC39112" w14:textId="77777777" w:rsidTr="003E0B96">
        <w:trPr>
          <w:tblHeader/>
          <w:tblCellSpacing w:w="15" w:type="dxa"/>
        </w:trPr>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0B81F513" w14:textId="77777777" w:rsidR="003E0B96" w:rsidRPr="00D009CB" w:rsidRDefault="003E0B96" w:rsidP="003E0B96">
            <w:pPr>
              <w:rPr>
                <w:sz w:val="18"/>
              </w:rPr>
            </w:pPr>
            <w:r w:rsidRPr="00D009CB">
              <w:rPr>
                <w:b/>
                <w:bCs/>
                <w:sz w:val="18"/>
              </w:rPr>
              <w:t>deliveryPoint</w:t>
            </w: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13A3885C" w14:textId="77777777" w:rsidR="003E0B96" w:rsidRPr="00D009CB" w:rsidRDefault="003E0B96" w:rsidP="003E0B96">
            <w:pPr>
              <w:rPr>
                <w:sz w:val="18"/>
              </w:rPr>
            </w:pPr>
            <w:r w:rsidRPr="00D009CB">
              <w:rPr>
                <w:b/>
                <w:bCs/>
                <w:sz w:val="18"/>
              </w:rPr>
              <w:t>city</w:t>
            </w: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03B2FC94" w14:textId="77777777" w:rsidR="003E0B96" w:rsidRPr="00D009CB" w:rsidRDefault="003E0B96" w:rsidP="003E0B96">
            <w:pPr>
              <w:rPr>
                <w:sz w:val="18"/>
              </w:rPr>
            </w:pPr>
            <w:r w:rsidRPr="00D009CB">
              <w:rPr>
                <w:b/>
                <w:bCs/>
                <w:sz w:val="18"/>
              </w:rPr>
              <w:t>administrativeArea</w:t>
            </w: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0490745D" w14:textId="77777777" w:rsidR="003E0B96" w:rsidRPr="00D009CB" w:rsidRDefault="003E0B96" w:rsidP="003E0B96">
            <w:pPr>
              <w:rPr>
                <w:sz w:val="18"/>
              </w:rPr>
            </w:pPr>
            <w:r w:rsidRPr="00D009CB">
              <w:rPr>
                <w:b/>
                <w:bCs/>
                <w:sz w:val="18"/>
              </w:rPr>
              <w:t>postalCode</w:t>
            </w: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34CCC8E9" w14:textId="77777777" w:rsidR="003E0B96" w:rsidRPr="00D009CB" w:rsidRDefault="003E0B96" w:rsidP="003E0B96">
            <w:pPr>
              <w:rPr>
                <w:sz w:val="18"/>
              </w:rPr>
            </w:pPr>
            <w:r w:rsidRPr="00D009CB">
              <w:rPr>
                <w:b/>
                <w:bCs/>
                <w:sz w:val="18"/>
              </w:rPr>
              <w:t>country</w:t>
            </w: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2F44642B" w14:textId="77777777" w:rsidR="003E0B96" w:rsidRPr="00D009CB" w:rsidRDefault="003E0B96" w:rsidP="003E0B96">
            <w:pPr>
              <w:rPr>
                <w:sz w:val="18"/>
              </w:rPr>
            </w:pPr>
            <w:r w:rsidRPr="00D009CB">
              <w:rPr>
                <w:b/>
                <w:bCs/>
                <w:sz w:val="18"/>
              </w:rPr>
              <w:t>electronicMailAddress</w:t>
            </w:r>
          </w:p>
        </w:tc>
      </w:tr>
      <w:tr w:rsidR="003E0B96" w14:paraId="19FCBD2E" w14:textId="77777777" w:rsidTr="003E0B96">
        <w:trPr>
          <w:tblCellSpacing w:w="15" w:type="dxa"/>
        </w:trPr>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02A15C60" w14:textId="77777777" w:rsidR="003E0B96" w:rsidRDefault="003E0B96" w:rsidP="007B7222">
            <w:pPr>
              <w:jc w:val="left"/>
            </w:pPr>
            <w:r w:rsidRPr="00D009CB">
              <w:rPr>
                <w:sz w:val="16"/>
              </w:rPr>
              <w:t xml:space="preserve">International Hydrographic Organization, </w:t>
            </w:r>
            <w:r w:rsidR="006E3A8C" w:rsidRPr="00D009CB">
              <w:rPr>
                <w:sz w:val="16"/>
              </w:rPr>
              <w:br/>
            </w:r>
            <w:r w:rsidRPr="00D009CB">
              <w:rPr>
                <w:sz w:val="16"/>
              </w:rPr>
              <w:t xml:space="preserve">4 quai Antoine 1er, </w:t>
            </w:r>
            <w:r w:rsidR="006E3A8C" w:rsidRPr="00D009CB">
              <w:rPr>
                <w:sz w:val="16"/>
              </w:rPr>
              <w:br/>
            </w:r>
            <w:r w:rsidRPr="00D009CB">
              <w:rPr>
                <w:sz w:val="16"/>
              </w:rPr>
              <w:t>B.P</w:t>
            </w:r>
            <w:r w:rsidR="0066549D">
              <w:rPr>
                <w:sz w:val="16"/>
              </w:rPr>
              <w:t xml:space="preserve">. </w:t>
            </w:r>
            <w:r w:rsidRPr="00D009CB">
              <w:rPr>
                <w:sz w:val="16"/>
              </w:rPr>
              <w:t>445</w:t>
            </w: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036173AB" w14:textId="77777777" w:rsidR="003E0B96" w:rsidRPr="00D009CB" w:rsidRDefault="003E0B96" w:rsidP="003E0B96">
            <w:pPr>
              <w:rPr>
                <w:sz w:val="16"/>
              </w:rPr>
            </w:pP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4C9F21B8" w14:textId="77777777" w:rsidR="003E0B96" w:rsidRPr="00D009CB" w:rsidRDefault="003E0B96" w:rsidP="003E0B96">
            <w:pPr>
              <w:rPr>
                <w:sz w:val="16"/>
              </w:rPr>
            </w:pP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0FDD5BF7" w14:textId="77777777" w:rsidR="003E0B96" w:rsidRPr="00D009CB" w:rsidRDefault="003E0B96" w:rsidP="003E0B96">
            <w:pPr>
              <w:rPr>
                <w:sz w:val="16"/>
              </w:rPr>
            </w:pPr>
            <w:r w:rsidRPr="00D009CB">
              <w:rPr>
                <w:sz w:val="16"/>
              </w:rPr>
              <w:t>MC 98011 MONACO CEDEX</w:t>
            </w: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3A1DCBE7" w14:textId="77777777" w:rsidR="003E0B96" w:rsidRPr="00D009CB" w:rsidRDefault="003E0B96" w:rsidP="003E0B96">
            <w:pPr>
              <w:rPr>
                <w:sz w:val="16"/>
              </w:rPr>
            </w:pP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24242719" w14:textId="77777777" w:rsidR="003E0B96" w:rsidRPr="00D009CB" w:rsidRDefault="003E0B96" w:rsidP="003E0B96">
            <w:pPr>
              <w:rPr>
                <w:sz w:val="16"/>
              </w:rPr>
            </w:pPr>
          </w:p>
        </w:tc>
      </w:tr>
    </w:tbl>
    <w:p w14:paraId="0FF2520C" w14:textId="77777777" w:rsidR="006E3A8C" w:rsidRDefault="003E0B96" w:rsidP="007D127A">
      <w:pPr>
        <w:spacing w:before="0"/>
      </w:pPr>
      <w:r>
        <w:br/>
        <w:t>Online resource information:</w:t>
      </w:r>
    </w:p>
    <w:p w14:paraId="5E426302" w14:textId="77777777" w:rsidR="006E3A8C" w:rsidRDefault="003E0B96" w:rsidP="007D127A">
      <w:pPr>
        <w:spacing w:before="0"/>
      </w:pPr>
      <w:r>
        <w:t>Hours of Service:</w:t>
      </w:r>
    </w:p>
    <w:p w14:paraId="33DD3CF6" w14:textId="77777777" w:rsidR="006E3A8C" w:rsidRDefault="003E0B96" w:rsidP="007D127A">
      <w:pPr>
        <w:spacing w:before="0"/>
      </w:pPr>
      <w:r>
        <w:t>Contact Instructions:</w:t>
      </w:r>
    </w:p>
    <w:p w14:paraId="49787F29" w14:textId="77777777" w:rsidR="006E3A8C" w:rsidRDefault="003E0B96" w:rsidP="007D127A">
      <w:pPr>
        <w:spacing w:before="0"/>
      </w:pPr>
      <w:r>
        <w:t>Role: user</w:t>
      </w:r>
    </w:p>
    <w:p w14:paraId="2EB320E9" w14:textId="77777777" w:rsidR="003E0B96" w:rsidRDefault="003E0B96" w:rsidP="007D127A">
      <w:pPr>
        <w:spacing w:before="0"/>
      </w:pPr>
      <w:r>
        <w:t>Classification: unclassified</w:t>
      </w:r>
    </w:p>
    <w:p w14:paraId="29025C65" w14:textId="09BE8498" w:rsidR="003E0B96" w:rsidRDefault="003E0B96" w:rsidP="00B3435A">
      <w:pPr>
        <w:pStyle w:val="Annexheader-level2"/>
        <w:rPr>
          <w:rFonts w:ascii="Times New Roman" w:hAnsi="Times New Roman"/>
          <w:szCs w:val="24"/>
        </w:rPr>
      </w:pPr>
      <w:r>
        <w:br w:type="page"/>
      </w:r>
      <w:bookmarkStart w:id="2175" w:name="idmarkerx16777217x1358"/>
      <w:bookmarkStart w:id="2176" w:name="_Toc527705874"/>
      <w:bookmarkStart w:id="2177" w:name="_Toc528589762"/>
      <w:bookmarkStart w:id="2178" w:name="_Toc516371"/>
      <w:bookmarkStart w:id="2179" w:name="_Toc127463887"/>
      <w:bookmarkStart w:id="2180" w:name="_Toc128125513"/>
      <w:bookmarkStart w:id="2181" w:name="_Toc141176295"/>
      <w:bookmarkStart w:id="2182" w:name="_Toc141176460"/>
      <w:bookmarkStart w:id="2183" w:name="_Toc141177092"/>
      <w:bookmarkStart w:id="2184" w:name="_Toc150177966"/>
      <w:bookmarkEnd w:id="2175"/>
      <w:r>
        <w:lastRenderedPageBreak/>
        <w:t>Definition Sources</w:t>
      </w:r>
      <w:bookmarkEnd w:id="2176"/>
      <w:bookmarkEnd w:id="2177"/>
      <w:bookmarkEnd w:id="2178"/>
      <w:bookmarkEnd w:id="2179"/>
      <w:bookmarkEnd w:id="2180"/>
      <w:bookmarkEnd w:id="2181"/>
      <w:bookmarkEnd w:id="2182"/>
      <w:bookmarkEnd w:id="2183"/>
      <w:bookmarkEnd w:id="2184"/>
    </w:p>
    <w:p w14:paraId="5A9F48AF" w14:textId="77777777" w:rsidR="003E0B96" w:rsidRDefault="003E0B96" w:rsidP="007D127A">
      <w:pPr>
        <w:spacing w:before="0"/>
      </w:pPr>
      <w:r>
        <w:t>No definition sources in catalogue</w:t>
      </w:r>
      <w:r w:rsidR="00E710B7">
        <w:t>.</w:t>
      </w:r>
    </w:p>
    <w:p w14:paraId="2BB4520B" w14:textId="548566FB" w:rsidR="00F54026" w:rsidRDefault="003E0B96" w:rsidP="00B3435A">
      <w:pPr>
        <w:pStyle w:val="Annexheader-level2"/>
      </w:pPr>
      <w:r>
        <w:br w:type="page"/>
      </w:r>
      <w:bookmarkStart w:id="2185" w:name="idmarkerx16777217x1382"/>
      <w:bookmarkStart w:id="2186" w:name="_Toc527705875"/>
      <w:bookmarkStart w:id="2187" w:name="_Toc528589763"/>
      <w:bookmarkStart w:id="2188" w:name="_Toc516372"/>
      <w:bookmarkStart w:id="2189" w:name="_Toc127463888"/>
      <w:bookmarkStart w:id="2190" w:name="_Toc128125514"/>
      <w:bookmarkStart w:id="2191" w:name="_Toc141176296"/>
      <w:bookmarkStart w:id="2192" w:name="_Toc141176461"/>
      <w:bookmarkStart w:id="2193" w:name="_Toc141177093"/>
      <w:bookmarkStart w:id="2194" w:name="_Toc150177967"/>
      <w:bookmarkEnd w:id="2185"/>
      <w:r>
        <w:lastRenderedPageBreak/>
        <w:t>Simple Attribute</w:t>
      </w:r>
      <w:r w:rsidR="00D91CFA">
        <w:t>s</w:t>
      </w:r>
      <w:bookmarkEnd w:id="2186"/>
      <w:bookmarkEnd w:id="2187"/>
      <w:bookmarkEnd w:id="2188"/>
      <w:bookmarkEnd w:id="2189"/>
      <w:bookmarkEnd w:id="2190"/>
      <w:bookmarkEnd w:id="2191"/>
      <w:bookmarkEnd w:id="2192"/>
      <w:bookmarkEnd w:id="2193"/>
      <w:bookmarkEnd w:id="2194"/>
    </w:p>
    <w:p w14:paraId="3FBC3C20" w14:textId="126B275F" w:rsidR="003E0B96" w:rsidRPr="0069011F" w:rsidRDefault="003E0B96" w:rsidP="002721B0">
      <w:pPr>
        <w:pStyle w:val="Annex-Heading3"/>
        <w:rPr>
          <w:rFonts w:ascii="Times New Roman" w:hAnsi="Times New Roman"/>
          <w:szCs w:val="24"/>
        </w:rPr>
      </w:pPr>
      <w:bookmarkStart w:id="2195" w:name="idmarkerx16777217x1399"/>
      <w:bookmarkStart w:id="2196" w:name="_Toc527705876"/>
      <w:bookmarkStart w:id="2197" w:name="_Toc528589764"/>
      <w:bookmarkEnd w:id="2195"/>
      <w:r w:rsidRPr="0069011F">
        <w:t>Generation</w:t>
      </w:r>
      <w:r>
        <w:t xml:space="preserve"> Time</w:t>
      </w:r>
      <w:bookmarkEnd w:id="2196"/>
      <w:bookmarkEnd w:id="2197"/>
    </w:p>
    <w:p w14:paraId="335B6015" w14:textId="77777777" w:rsidR="00E35A62" w:rsidRDefault="003E0B96" w:rsidP="007D127A">
      <w:pPr>
        <w:spacing w:before="0"/>
      </w:pPr>
      <w:r w:rsidRPr="006B7127">
        <w:rPr>
          <w:b/>
          <w:bCs/>
          <w:rPrChange w:id="2198" w:author="Jason Rhee" w:date="2024-07-01T17:22:00Z" w16du:dateUtc="2024-07-01T07:22:00Z">
            <w:rPr/>
          </w:rPrChange>
        </w:rPr>
        <w:t>Name</w:t>
      </w:r>
      <w:r>
        <w:t>: Generation Time</w:t>
      </w:r>
    </w:p>
    <w:p w14:paraId="5381D1E8" w14:textId="6A1B407F" w:rsidR="00E35A62" w:rsidRDefault="003E0B96" w:rsidP="007D127A">
      <w:pPr>
        <w:spacing w:before="0"/>
      </w:pPr>
      <w:r w:rsidRPr="006B7127">
        <w:rPr>
          <w:b/>
          <w:bCs/>
          <w:rPrChange w:id="2199" w:author="Jason Rhee" w:date="2024-07-01T17:22:00Z" w16du:dateUtc="2024-07-01T07:22:00Z">
            <w:rPr/>
          </w:rPrChange>
        </w:rPr>
        <w:t>Definition</w:t>
      </w:r>
      <w:r>
        <w:t>:</w:t>
      </w:r>
      <w:ins w:id="2200" w:author="Jason Rhee" w:date="2024-07-02T13:40:00Z" w16du:dateUtc="2024-07-02T03:40:00Z">
        <w:r w:rsidR="00E9131C">
          <w:t xml:space="preserve"> </w:t>
        </w:r>
      </w:ins>
      <w:ins w:id="2201" w:author="Jason Rhee" w:date="2024-07-02T13:40:00Z">
        <w:r w:rsidR="00E9131C" w:rsidRPr="00E9131C">
          <w:t>Time the UKC plan was generated.</w:t>
        </w:r>
      </w:ins>
    </w:p>
    <w:p w14:paraId="365E87AD" w14:textId="77777777" w:rsidR="00E35A62" w:rsidRDefault="003E0B96" w:rsidP="007D127A">
      <w:pPr>
        <w:spacing w:before="0"/>
      </w:pPr>
      <w:r w:rsidRPr="006B7127">
        <w:rPr>
          <w:b/>
          <w:bCs/>
          <w:rPrChange w:id="2202" w:author="Jason Rhee" w:date="2024-07-01T17:22:00Z" w16du:dateUtc="2024-07-01T07:22:00Z">
            <w:rPr/>
          </w:rPrChange>
        </w:rPr>
        <w:t>Code</w:t>
      </w:r>
      <w:r>
        <w:t>: '</w:t>
      </w:r>
      <w:r>
        <w:rPr>
          <w:rFonts w:ascii="Courier New" w:hAnsi="Courier New" w:cs="Courier New"/>
        </w:rPr>
        <w:t>generationTime</w:t>
      </w:r>
      <w:r>
        <w:t>'</w:t>
      </w:r>
    </w:p>
    <w:p w14:paraId="6387BBE1" w14:textId="1E5142AD" w:rsidR="00E35A62" w:rsidRDefault="003E0B96" w:rsidP="007D127A">
      <w:pPr>
        <w:spacing w:before="0"/>
      </w:pPr>
      <w:r w:rsidRPr="006B7127">
        <w:rPr>
          <w:b/>
          <w:bCs/>
          <w:rPrChange w:id="2203" w:author="Jason Rhee" w:date="2024-07-01T17:22:00Z" w16du:dateUtc="2024-07-01T07:22:00Z">
            <w:rPr/>
          </w:rPrChange>
        </w:rPr>
        <w:t>Remarks</w:t>
      </w:r>
      <w:r>
        <w:t>:</w:t>
      </w:r>
      <w:ins w:id="2204" w:author="Jason Rhee" w:date="2024-07-02T13:40:00Z" w16du:dateUtc="2024-07-02T03:40:00Z">
        <w:r w:rsidR="006A2564">
          <w:t xml:space="preserve"> </w:t>
        </w:r>
      </w:ins>
    </w:p>
    <w:p w14:paraId="693FA43E" w14:textId="77777777" w:rsidR="00E35A62" w:rsidRDefault="003E0B96" w:rsidP="007D127A">
      <w:pPr>
        <w:spacing w:before="0"/>
      </w:pPr>
      <w:r w:rsidRPr="006B7127">
        <w:rPr>
          <w:b/>
          <w:bCs/>
          <w:rPrChange w:id="2205" w:author="Jason Rhee" w:date="2024-07-01T17:22:00Z" w16du:dateUtc="2024-07-01T07:22:00Z">
            <w:rPr/>
          </w:rPrChange>
        </w:rPr>
        <w:t>Aliases</w:t>
      </w:r>
      <w:r>
        <w:t>: (none)</w:t>
      </w:r>
    </w:p>
    <w:p w14:paraId="498CC1E1" w14:textId="77777777" w:rsidR="003E0B96" w:rsidRDefault="003E0B96" w:rsidP="007D127A">
      <w:pPr>
        <w:spacing w:before="0"/>
      </w:pPr>
      <w:r w:rsidRPr="006B7127">
        <w:rPr>
          <w:b/>
          <w:bCs/>
          <w:rPrChange w:id="2206" w:author="Jason Rhee" w:date="2024-07-01T17:22:00Z" w16du:dateUtc="2024-07-01T07:22:00Z">
            <w:rPr/>
          </w:rPrChange>
        </w:rPr>
        <w:t>Value</w:t>
      </w:r>
      <w:r>
        <w:t xml:space="preserve"> </w:t>
      </w:r>
      <w:r w:rsidRPr="006B7127">
        <w:rPr>
          <w:b/>
          <w:bCs/>
          <w:rPrChange w:id="2207" w:author="Jason Rhee" w:date="2024-07-01T17:22:00Z" w16du:dateUtc="2024-07-01T07:22:00Z">
            <w:rPr/>
          </w:rPrChange>
        </w:rPr>
        <w:t>Type</w:t>
      </w:r>
      <w:r>
        <w:t>: dateTime</w:t>
      </w:r>
    </w:p>
    <w:p w14:paraId="0CBF7F03" w14:textId="0EE9313E" w:rsidR="003E0B96" w:rsidRPr="006E3438" w:rsidRDefault="00874D17" w:rsidP="002721B0">
      <w:pPr>
        <w:pStyle w:val="Annex-Heading3"/>
        <w:rPr>
          <w:rFonts w:ascii="Times New Roman" w:hAnsi="Times New Roman"/>
          <w:szCs w:val="24"/>
        </w:rPr>
      </w:pPr>
      <w:bookmarkStart w:id="2208" w:name="_Toc527705877"/>
      <w:bookmarkStart w:id="2209" w:name="_Toc528589765"/>
      <w:r w:rsidRPr="006E3438">
        <w:t xml:space="preserve">Vessel </w:t>
      </w:r>
      <w:r w:rsidR="003E0B96" w:rsidRPr="006E3438">
        <w:t>ID</w:t>
      </w:r>
      <w:bookmarkEnd w:id="2208"/>
      <w:bookmarkEnd w:id="2209"/>
    </w:p>
    <w:p w14:paraId="2978472B" w14:textId="77777777" w:rsidR="00E35A62" w:rsidRDefault="003E0B96" w:rsidP="007D127A">
      <w:pPr>
        <w:spacing w:before="0"/>
      </w:pPr>
      <w:r w:rsidRPr="00563B18">
        <w:rPr>
          <w:b/>
          <w:bCs/>
          <w:rPrChange w:id="2210" w:author="Jason Rhee" w:date="2024-07-01T17:22:00Z" w16du:dateUtc="2024-07-01T07:22:00Z">
            <w:rPr/>
          </w:rPrChange>
        </w:rPr>
        <w:t>Name</w:t>
      </w:r>
      <w:r>
        <w:t>: Vessel ID</w:t>
      </w:r>
    </w:p>
    <w:p w14:paraId="064F157D" w14:textId="77777777" w:rsidR="00E35A62" w:rsidRDefault="003E0B96" w:rsidP="007D127A">
      <w:pPr>
        <w:spacing w:before="0"/>
      </w:pPr>
      <w:r w:rsidRPr="00563B18">
        <w:rPr>
          <w:b/>
          <w:bCs/>
          <w:rPrChange w:id="2211" w:author="Jason Rhee" w:date="2024-07-01T17:22:00Z" w16du:dateUtc="2024-07-01T07:22:00Z">
            <w:rPr/>
          </w:rPrChange>
        </w:rPr>
        <w:t>Definition</w:t>
      </w:r>
      <w:r>
        <w:t>:</w:t>
      </w:r>
    </w:p>
    <w:p w14:paraId="22F82039" w14:textId="77777777" w:rsidR="00E35A62" w:rsidRDefault="003E0B96" w:rsidP="007D127A">
      <w:pPr>
        <w:spacing w:before="0"/>
      </w:pPr>
      <w:r w:rsidRPr="00563B18">
        <w:rPr>
          <w:b/>
          <w:bCs/>
          <w:rPrChange w:id="2212" w:author="Jason Rhee" w:date="2024-07-01T17:22:00Z" w16du:dateUtc="2024-07-01T07:22:00Z">
            <w:rPr/>
          </w:rPrChange>
        </w:rPr>
        <w:t>Code</w:t>
      </w:r>
      <w:r>
        <w:t>: '</w:t>
      </w:r>
      <w:r>
        <w:rPr>
          <w:rFonts w:ascii="Courier New" w:hAnsi="Courier New" w:cs="Courier New"/>
        </w:rPr>
        <w:t>vesselID</w:t>
      </w:r>
      <w:r>
        <w:t>'</w:t>
      </w:r>
    </w:p>
    <w:p w14:paraId="23F8ECF2" w14:textId="7B41394E" w:rsidR="00E35A62" w:rsidRPr="00500CAC" w:rsidRDefault="003E0B96" w:rsidP="007D127A">
      <w:pPr>
        <w:spacing w:before="0"/>
        <w:rPr>
          <w:rFonts w:eastAsiaTheme="minorEastAsia"/>
          <w:lang w:eastAsia="ko-KR"/>
          <w:rPrChange w:id="2213" w:author="Jason Rhee" w:date="2024-07-16T18:00:00Z" w16du:dateUtc="2024-07-16T08:00:00Z">
            <w:rPr/>
          </w:rPrChange>
        </w:rPr>
      </w:pPr>
      <w:r w:rsidRPr="00563B18">
        <w:rPr>
          <w:b/>
          <w:bCs/>
          <w:rPrChange w:id="2214" w:author="Jason Rhee" w:date="2024-07-01T17:22:00Z" w16du:dateUtc="2024-07-01T07:22:00Z">
            <w:rPr/>
          </w:rPrChange>
        </w:rPr>
        <w:t>Remarks</w:t>
      </w:r>
      <w:r>
        <w:t>:</w:t>
      </w:r>
      <w:ins w:id="2215" w:author="Jason Rhee" w:date="2024-07-16T18:00:00Z" w16du:dateUtc="2024-07-16T08:00:00Z">
        <w:r w:rsidR="00500CAC">
          <w:rPr>
            <w:rFonts w:eastAsiaTheme="minorEastAsia" w:hint="eastAsia"/>
            <w:lang w:eastAsia="ko-KR"/>
          </w:rPr>
          <w:t xml:space="preserve"> </w:t>
        </w:r>
        <w:r w:rsidR="00500CAC" w:rsidRPr="006A2564">
          <w:t>Vessel identifier, based on MRN. Can be either IMO or MMSI based.</w:t>
        </w:r>
      </w:ins>
    </w:p>
    <w:p w14:paraId="1FA6C945" w14:textId="77777777" w:rsidR="00E35A62" w:rsidRDefault="003E0B96" w:rsidP="007D127A">
      <w:pPr>
        <w:spacing w:before="0"/>
      </w:pPr>
      <w:r w:rsidRPr="00563B18">
        <w:rPr>
          <w:b/>
          <w:bCs/>
          <w:rPrChange w:id="2216" w:author="Jason Rhee" w:date="2024-07-01T17:22:00Z" w16du:dateUtc="2024-07-01T07:22:00Z">
            <w:rPr/>
          </w:rPrChange>
        </w:rPr>
        <w:t>Aliases</w:t>
      </w:r>
      <w:r>
        <w:t>: (none)</w:t>
      </w:r>
    </w:p>
    <w:p w14:paraId="5C842F3C" w14:textId="77777777" w:rsidR="003E0B96" w:rsidRDefault="003E0B96" w:rsidP="007D127A">
      <w:pPr>
        <w:spacing w:before="0"/>
      </w:pPr>
      <w:r w:rsidRPr="00563B18">
        <w:rPr>
          <w:b/>
          <w:bCs/>
          <w:rPrChange w:id="2217" w:author="Jason Rhee" w:date="2024-07-01T17:22:00Z" w16du:dateUtc="2024-07-01T07:22:00Z">
            <w:rPr/>
          </w:rPrChange>
        </w:rPr>
        <w:t>Value</w:t>
      </w:r>
      <w:r>
        <w:t xml:space="preserve"> </w:t>
      </w:r>
      <w:r w:rsidRPr="00563B18">
        <w:rPr>
          <w:b/>
          <w:bCs/>
          <w:rPrChange w:id="2218" w:author="Jason Rhee" w:date="2024-07-01T17:22:00Z" w16du:dateUtc="2024-07-01T07:22:00Z">
            <w:rPr/>
          </w:rPrChange>
        </w:rPr>
        <w:t>Type</w:t>
      </w:r>
      <w:r>
        <w:t>: text</w:t>
      </w:r>
    </w:p>
    <w:p w14:paraId="7F0C57C2" w14:textId="77777777" w:rsidR="003E0B96" w:rsidRDefault="003E0B96" w:rsidP="002721B0">
      <w:pPr>
        <w:pStyle w:val="Annex-Heading3"/>
        <w:rPr>
          <w:rFonts w:ascii="Times New Roman" w:hAnsi="Times New Roman"/>
          <w:szCs w:val="24"/>
        </w:rPr>
      </w:pPr>
      <w:bookmarkStart w:id="2219" w:name="idmarkerx16777217x1507"/>
      <w:bookmarkStart w:id="2220" w:name="_Toc527705878"/>
      <w:bookmarkStart w:id="2221" w:name="_Toc528589766"/>
      <w:bookmarkEnd w:id="2219"/>
      <w:r>
        <w:t>Source Route Name</w:t>
      </w:r>
      <w:bookmarkEnd w:id="2220"/>
      <w:bookmarkEnd w:id="2221"/>
    </w:p>
    <w:p w14:paraId="178FA717" w14:textId="77777777" w:rsidR="00E35A62" w:rsidRDefault="003E0B96" w:rsidP="007D127A">
      <w:pPr>
        <w:spacing w:before="0"/>
      </w:pPr>
      <w:r w:rsidRPr="00563B18">
        <w:rPr>
          <w:b/>
          <w:bCs/>
          <w:rPrChange w:id="2222" w:author="Jason Rhee" w:date="2024-07-01T17:22:00Z" w16du:dateUtc="2024-07-01T07:22:00Z">
            <w:rPr/>
          </w:rPrChange>
        </w:rPr>
        <w:t>Name</w:t>
      </w:r>
      <w:r>
        <w:t>: Source Route Name</w:t>
      </w:r>
    </w:p>
    <w:p w14:paraId="7D09C956" w14:textId="03779FBD" w:rsidR="00E35A62" w:rsidRDefault="003E0B96" w:rsidP="007D127A">
      <w:pPr>
        <w:spacing w:before="0"/>
      </w:pPr>
      <w:r w:rsidRPr="00563B18">
        <w:rPr>
          <w:b/>
          <w:bCs/>
          <w:rPrChange w:id="2223" w:author="Jason Rhee" w:date="2024-07-01T17:22:00Z" w16du:dateUtc="2024-07-01T07:22:00Z">
            <w:rPr/>
          </w:rPrChange>
        </w:rPr>
        <w:t>Definition</w:t>
      </w:r>
      <w:r>
        <w:t>:</w:t>
      </w:r>
      <w:ins w:id="2224" w:author="Jason Rhee" w:date="2024-07-02T13:37:00Z" w16du:dateUtc="2024-07-02T03:37:00Z">
        <w:r w:rsidR="005E4402">
          <w:t xml:space="preserve"> </w:t>
        </w:r>
      </w:ins>
      <w:ins w:id="2225" w:author="Jason Rhee" w:date="2024-07-02T13:37:00Z">
        <w:r w:rsidR="005E4402" w:rsidRPr="005E4402">
          <w:t>Identification of the route used as a source for the calculation.</w:t>
        </w:r>
      </w:ins>
    </w:p>
    <w:p w14:paraId="7B7DD9FB" w14:textId="77777777" w:rsidR="00E35A62" w:rsidRDefault="003E0B96" w:rsidP="007D127A">
      <w:pPr>
        <w:spacing w:before="0"/>
      </w:pPr>
      <w:r w:rsidRPr="00563B18">
        <w:rPr>
          <w:b/>
          <w:bCs/>
          <w:rPrChange w:id="2226" w:author="Jason Rhee" w:date="2024-07-01T17:22:00Z" w16du:dateUtc="2024-07-01T07:22:00Z">
            <w:rPr/>
          </w:rPrChange>
        </w:rPr>
        <w:t>Code</w:t>
      </w:r>
      <w:r>
        <w:t>: '</w:t>
      </w:r>
      <w:r>
        <w:rPr>
          <w:rFonts w:ascii="Courier New" w:hAnsi="Courier New" w:cs="Courier New"/>
        </w:rPr>
        <w:t>sourceRouteName</w:t>
      </w:r>
      <w:r>
        <w:t>'</w:t>
      </w:r>
    </w:p>
    <w:p w14:paraId="26206833" w14:textId="1488F2C4" w:rsidR="00E35A62" w:rsidRDefault="003E0B96" w:rsidP="007D127A">
      <w:pPr>
        <w:spacing w:before="0"/>
      </w:pPr>
      <w:r w:rsidRPr="00563B18">
        <w:rPr>
          <w:b/>
          <w:bCs/>
          <w:rPrChange w:id="2227" w:author="Jason Rhee" w:date="2024-07-01T17:22:00Z" w16du:dateUtc="2024-07-01T07:22:00Z">
            <w:rPr/>
          </w:rPrChange>
        </w:rPr>
        <w:t>Remarks</w:t>
      </w:r>
      <w:r>
        <w:t>:</w:t>
      </w:r>
      <w:ins w:id="2228" w:author="Jason Rhee" w:date="2024-07-21T18:31:00Z" w16du:dateUtc="2024-07-21T08:31:00Z">
        <w:r w:rsidR="00247961">
          <w:t xml:space="preserve"> </w:t>
        </w:r>
        <w:r w:rsidR="00247961" w:rsidRPr="00247961">
          <w:t>May be provided through different methods, such as S-421, RTZ, or as generated by the UKCM service. If provided, for example, using S-421, the value of “S-421.Route.routeID” is used for machine-readable identification, or the value of “S-421.RouteInfo.routeInfoName” is used for human-readable identification.</w:t>
        </w:r>
      </w:ins>
    </w:p>
    <w:p w14:paraId="444A234D" w14:textId="77777777" w:rsidR="00E35A62" w:rsidRDefault="003E0B96" w:rsidP="007D127A">
      <w:pPr>
        <w:spacing w:before="0"/>
      </w:pPr>
      <w:r w:rsidRPr="00563B18">
        <w:rPr>
          <w:b/>
          <w:bCs/>
          <w:rPrChange w:id="2229" w:author="Jason Rhee" w:date="2024-07-01T17:22:00Z" w16du:dateUtc="2024-07-01T07:22:00Z">
            <w:rPr/>
          </w:rPrChange>
        </w:rPr>
        <w:t>Aliases</w:t>
      </w:r>
      <w:r>
        <w:t>: (none)</w:t>
      </w:r>
    </w:p>
    <w:p w14:paraId="6B391258" w14:textId="77777777" w:rsidR="003E0B96" w:rsidRDefault="003E0B96" w:rsidP="007D127A">
      <w:pPr>
        <w:spacing w:before="0"/>
      </w:pPr>
      <w:r w:rsidRPr="00563B18">
        <w:rPr>
          <w:b/>
          <w:bCs/>
          <w:rPrChange w:id="2230" w:author="Jason Rhee" w:date="2024-07-01T17:22:00Z" w16du:dateUtc="2024-07-01T07:22:00Z">
            <w:rPr/>
          </w:rPrChange>
        </w:rPr>
        <w:t>Value</w:t>
      </w:r>
      <w:r>
        <w:t xml:space="preserve"> </w:t>
      </w:r>
      <w:r w:rsidRPr="00563B18">
        <w:rPr>
          <w:b/>
          <w:bCs/>
          <w:rPrChange w:id="2231" w:author="Jason Rhee" w:date="2024-07-01T17:22:00Z" w16du:dateUtc="2024-07-01T07:22:00Z">
            <w:rPr/>
          </w:rPrChange>
        </w:rPr>
        <w:t>Type</w:t>
      </w:r>
      <w:r>
        <w:t>: text</w:t>
      </w:r>
    </w:p>
    <w:p w14:paraId="12916C9F" w14:textId="77777777" w:rsidR="003E0B96" w:rsidRDefault="003E0B96" w:rsidP="002721B0">
      <w:pPr>
        <w:pStyle w:val="Annex-Heading3"/>
        <w:rPr>
          <w:rFonts w:ascii="Times New Roman" w:hAnsi="Times New Roman"/>
          <w:szCs w:val="24"/>
        </w:rPr>
      </w:pPr>
      <w:bookmarkStart w:id="2232" w:name="idmarkerx16777217x1561"/>
      <w:bookmarkStart w:id="2233" w:name="_Toc527705879"/>
      <w:bookmarkStart w:id="2234" w:name="_Toc528589767"/>
      <w:bookmarkEnd w:id="2232"/>
      <w:r>
        <w:t>Source Route Version</w:t>
      </w:r>
      <w:bookmarkEnd w:id="2233"/>
      <w:bookmarkEnd w:id="2234"/>
    </w:p>
    <w:p w14:paraId="7000BA9E" w14:textId="77777777" w:rsidR="00E35A62" w:rsidRDefault="003E0B96" w:rsidP="007D127A">
      <w:pPr>
        <w:spacing w:before="0"/>
      </w:pPr>
      <w:r w:rsidRPr="00563B18">
        <w:rPr>
          <w:b/>
          <w:bCs/>
          <w:rPrChange w:id="2235" w:author="Jason Rhee" w:date="2024-07-01T17:22:00Z" w16du:dateUtc="2024-07-01T07:22:00Z">
            <w:rPr/>
          </w:rPrChange>
        </w:rPr>
        <w:t>Name</w:t>
      </w:r>
      <w:r>
        <w:t xml:space="preserve">: </w:t>
      </w:r>
      <w:r w:rsidRPr="004818CE">
        <w:t>Source Route Version</w:t>
      </w:r>
    </w:p>
    <w:p w14:paraId="67043BB4" w14:textId="1FE8941C" w:rsidR="00E35A62" w:rsidRDefault="003E0B96" w:rsidP="007D127A">
      <w:pPr>
        <w:spacing w:before="0"/>
      </w:pPr>
      <w:r w:rsidRPr="00563B18">
        <w:rPr>
          <w:b/>
          <w:bCs/>
          <w:rPrChange w:id="2236" w:author="Jason Rhee" w:date="2024-07-01T17:22:00Z" w16du:dateUtc="2024-07-01T07:22:00Z">
            <w:rPr/>
          </w:rPrChange>
        </w:rPr>
        <w:t>Definition</w:t>
      </w:r>
      <w:r>
        <w:t>:</w:t>
      </w:r>
      <w:ins w:id="2237" w:author="Jason Rhee" w:date="2024-07-02T13:37:00Z" w16du:dateUtc="2024-07-02T03:37:00Z">
        <w:r w:rsidR="00A04922">
          <w:t xml:space="preserve"> </w:t>
        </w:r>
      </w:ins>
      <w:ins w:id="2238" w:author="Jason Rhee" w:date="2024-07-02T13:37:00Z">
        <w:r w:rsidR="00A04922" w:rsidRPr="00A04922">
          <w:t>Identification of the route used as a source for the calculation.</w:t>
        </w:r>
      </w:ins>
    </w:p>
    <w:p w14:paraId="28734F6B" w14:textId="77777777" w:rsidR="00E35A62" w:rsidRDefault="003E0B96" w:rsidP="007D127A">
      <w:pPr>
        <w:spacing w:before="0"/>
      </w:pPr>
      <w:r w:rsidRPr="00563B18">
        <w:rPr>
          <w:b/>
          <w:bCs/>
          <w:rPrChange w:id="2239" w:author="Jason Rhee" w:date="2024-07-01T17:22:00Z" w16du:dateUtc="2024-07-01T07:22:00Z">
            <w:rPr/>
          </w:rPrChange>
        </w:rPr>
        <w:t>Code</w:t>
      </w:r>
      <w:r>
        <w:t>: '</w:t>
      </w:r>
      <w:r>
        <w:rPr>
          <w:rFonts w:ascii="Courier New" w:hAnsi="Courier New" w:cs="Courier New"/>
        </w:rPr>
        <w:t>sourceRouteVersion</w:t>
      </w:r>
      <w:r>
        <w:t>'</w:t>
      </w:r>
    </w:p>
    <w:p w14:paraId="6ABA8C58" w14:textId="3FCBA66A" w:rsidR="00E35A62" w:rsidRDefault="003E0B96" w:rsidP="007D127A">
      <w:pPr>
        <w:spacing w:before="0"/>
      </w:pPr>
      <w:r w:rsidRPr="00563B18">
        <w:rPr>
          <w:b/>
          <w:bCs/>
          <w:rPrChange w:id="2240" w:author="Jason Rhee" w:date="2024-07-01T17:22:00Z" w16du:dateUtc="2024-07-01T07:22:00Z">
            <w:rPr/>
          </w:rPrChange>
        </w:rPr>
        <w:t>Remarks</w:t>
      </w:r>
      <w:r>
        <w:t>:</w:t>
      </w:r>
      <w:ins w:id="2241" w:author="Jason Rhee" w:date="2024-07-21T18:29:00Z" w16du:dateUtc="2024-07-21T08:29:00Z">
        <w:r w:rsidR="00D91279">
          <w:t xml:space="preserve"> </w:t>
        </w:r>
      </w:ins>
      <w:ins w:id="2242" w:author="Jason Rhee" w:date="2024-07-21T18:30:00Z" w16du:dateUtc="2024-07-21T08:30:00Z">
        <w:r w:rsidR="00C54311" w:rsidRPr="00C54311">
          <w:t>May be provided through different methods, such as S-421, RTZ, or as generated by the UKCM service. Can be used to supplement information provided by “sourceRouteName”, especially if “sourceRouteName” provides insufficient route information. If provided, for example, using S-421, the value of “S-421.Route.routeEditionNo” is used.</w:t>
        </w:r>
      </w:ins>
    </w:p>
    <w:p w14:paraId="11A6E8F5" w14:textId="77777777" w:rsidR="00E35A62" w:rsidRDefault="003E0B96" w:rsidP="007D127A">
      <w:pPr>
        <w:spacing w:before="0"/>
      </w:pPr>
      <w:r w:rsidRPr="00563B18">
        <w:rPr>
          <w:b/>
          <w:bCs/>
          <w:rPrChange w:id="2243" w:author="Jason Rhee" w:date="2024-07-01T17:22:00Z" w16du:dateUtc="2024-07-01T07:22:00Z">
            <w:rPr/>
          </w:rPrChange>
        </w:rPr>
        <w:lastRenderedPageBreak/>
        <w:t>Aliases</w:t>
      </w:r>
      <w:r>
        <w:t>: (none)</w:t>
      </w:r>
    </w:p>
    <w:p w14:paraId="4B43C270" w14:textId="249EFCB9" w:rsidR="003E0B96" w:rsidRDefault="003E0B96" w:rsidP="007D127A">
      <w:pPr>
        <w:spacing w:before="0"/>
      </w:pPr>
      <w:r w:rsidRPr="00563B18">
        <w:rPr>
          <w:b/>
          <w:bCs/>
          <w:rPrChange w:id="2244" w:author="Jason Rhee" w:date="2024-07-01T17:22:00Z" w16du:dateUtc="2024-07-01T07:22:00Z">
            <w:rPr/>
          </w:rPrChange>
        </w:rPr>
        <w:t>Value</w:t>
      </w:r>
      <w:r>
        <w:t xml:space="preserve"> </w:t>
      </w:r>
      <w:r w:rsidRPr="00563B18">
        <w:rPr>
          <w:b/>
          <w:bCs/>
          <w:rPrChange w:id="2245" w:author="Jason Rhee" w:date="2024-07-01T17:22:00Z" w16du:dateUtc="2024-07-01T07:22:00Z">
            <w:rPr/>
          </w:rPrChange>
        </w:rPr>
        <w:t>Type</w:t>
      </w:r>
      <w:r>
        <w:t xml:space="preserve">: </w:t>
      </w:r>
      <w:r w:rsidR="00E24B01">
        <w:t>integer</w:t>
      </w:r>
    </w:p>
    <w:p w14:paraId="3A1B9929" w14:textId="77777777" w:rsidR="003E0B96" w:rsidRDefault="003E0B96" w:rsidP="00716349">
      <w:pPr>
        <w:pStyle w:val="Annex-Heading3"/>
        <w:rPr>
          <w:rFonts w:ascii="Times New Roman" w:hAnsi="Times New Roman"/>
          <w:szCs w:val="24"/>
        </w:rPr>
      </w:pPr>
      <w:bookmarkStart w:id="2246" w:name="idmarkerx16777217x1618"/>
      <w:bookmarkStart w:id="2247" w:name="_Toc527705880"/>
      <w:bookmarkStart w:id="2248" w:name="_Toc528589768"/>
      <w:bookmarkEnd w:id="2246"/>
      <w:r>
        <w:t>Maximum Draught</w:t>
      </w:r>
      <w:bookmarkEnd w:id="2247"/>
      <w:bookmarkEnd w:id="2248"/>
    </w:p>
    <w:p w14:paraId="4FCF8B31" w14:textId="77777777" w:rsidR="00E35A62" w:rsidRDefault="003E0B96" w:rsidP="007D127A">
      <w:pPr>
        <w:keepNext/>
        <w:keepLines/>
        <w:spacing w:before="0"/>
      </w:pPr>
      <w:r w:rsidRPr="001A1248">
        <w:rPr>
          <w:b/>
          <w:bCs/>
          <w:rPrChange w:id="2249" w:author="Jason Rhee" w:date="2024-07-01T17:23:00Z" w16du:dateUtc="2024-07-01T07:23:00Z">
            <w:rPr/>
          </w:rPrChange>
        </w:rPr>
        <w:t>Name</w:t>
      </w:r>
      <w:r>
        <w:t>: Maximum Draught</w:t>
      </w:r>
    </w:p>
    <w:p w14:paraId="681BBF2C" w14:textId="5299C289" w:rsidR="00E35A62" w:rsidRDefault="003E0B96" w:rsidP="007D127A">
      <w:pPr>
        <w:keepNext/>
        <w:keepLines/>
        <w:spacing w:before="0"/>
      </w:pPr>
      <w:r w:rsidRPr="001A1248">
        <w:rPr>
          <w:b/>
          <w:bCs/>
          <w:rPrChange w:id="2250" w:author="Jason Rhee" w:date="2024-07-01T17:23:00Z" w16du:dateUtc="2024-07-01T07:23:00Z">
            <w:rPr/>
          </w:rPrChange>
        </w:rPr>
        <w:t>Definition</w:t>
      </w:r>
      <w:r>
        <w:t>:</w:t>
      </w:r>
      <w:ins w:id="2251" w:author="Jason Rhee" w:date="2024-07-02T13:36:00Z" w16du:dateUtc="2024-07-02T03:36:00Z">
        <w:r w:rsidR="00CA33B6">
          <w:t xml:space="preserve"> </w:t>
        </w:r>
      </w:ins>
      <w:ins w:id="2252" w:author="Jason Rhee" w:date="2024-07-02T13:36:00Z">
        <w:r w:rsidR="00CA33B6" w:rsidRPr="00CA33B6">
          <w:t>The maximum vessel draught in metres, used as base for the calculation.</w:t>
        </w:r>
      </w:ins>
    </w:p>
    <w:p w14:paraId="0B81FC2A" w14:textId="77777777" w:rsidR="00E35A62" w:rsidRDefault="003E0B96" w:rsidP="007D127A">
      <w:pPr>
        <w:keepNext/>
        <w:keepLines/>
        <w:spacing w:before="0"/>
      </w:pPr>
      <w:r w:rsidRPr="001A1248">
        <w:rPr>
          <w:b/>
          <w:bCs/>
          <w:rPrChange w:id="2253" w:author="Jason Rhee" w:date="2024-07-01T17:23:00Z" w16du:dateUtc="2024-07-01T07:23:00Z">
            <w:rPr/>
          </w:rPrChange>
        </w:rPr>
        <w:t>Code</w:t>
      </w:r>
      <w:r>
        <w:t>: '</w:t>
      </w:r>
      <w:r>
        <w:rPr>
          <w:rFonts w:ascii="Courier New" w:hAnsi="Courier New" w:cs="Courier New"/>
        </w:rPr>
        <w:t>maximumDraught</w:t>
      </w:r>
      <w:r>
        <w:t>'</w:t>
      </w:r>
    </w:p>
    <w:p w14:paraId="14B3906E" w14:textId="77777777" w:rsidR="00E35A62" w:rsidRDefault="003E0B96" w:rsidP="007D127A">
      <w:pPr>
        <w:keepNext/>
        <w:keepLines/>
        <w:spacing w:before="0"/>
      </w:pPr>
      <w:r w:rsidRPr="001A1248">
        <w:rPr>
          <w:b/>
          <w:bCs/>
          <w:rPrChange w:id="2254" w:author="Jason Rhee" w:date="2024-07-01T17:23:00Z" w16du:dateUtc="2024-07-01T07:23:00Z">
            <w:rPr/>
          </w:rPrChange>
        </w:rPr>
        <w:t>Remarks</w:t>
      </w:r>
      <w:r>
        <w:t>:</w:t>
      </w:r>
    </w:p>
    <w:p w14:paraId="47B89624" w14:textId="77777777" w:rsidR="00E35A62" w:rsidRDefault="003E0B96" w:rsidP="007D127A">
      <w:pPr>
        <w:keepNext/>
        <w:keepLines/>
        <w:spacing w:before="0"/>
      </w:pPr>
      <w:r w:rsidRPr="001A1248">
        <w:rPr>
          <w:b/>
          <w:bCs/>
          <w:rPrChange w:id="2255" w:author="Jason Rhee" w:date="2024-07-01T17:23:00Z" w16du:dateUtc="2024-07-01T07:23:00Z">
            <w:rPr/>
          </w:rPrChange>
        </w:rPr>
        <w:t>Aliases</w:t>
      </w:r>
      <w:r>
        <w:t>:</w:t>
      </w:r>
    </w:p>
    <w:p w14:paraId="0F64B62D" w14:textId="77777777" w:rsidR="003E0B96" w:rsidRDefault="003E0B96" w:rsidP="007D127A">
      <w:pPr>
        <w:spacing w:before="0"/>
        <w:rPr>
          <w:ins w:id="2256" w:author="Jason Rhee" w:date="2024-07-01T17:01:00Z" w16du:dateUtc="2024-07-01T07:01:00Z"/>
        </w:rPr>
      </w:pPr>
      <w:r w:rsidRPr="001A1248">
        <w:rPr>
          <w:b/>
          <w:bCs/>
          <w:rPrChange w:id="2257" w:author="Jason Rhee" w:date="2024-07-01T17:23:00Z" w16du:dateUtc="2024-07-01T07:23:00Z">
            <w:rPr/>
          </w:rPrChange>
        </w:rPr>
        <w:t>Value</w:t>
      </w:r>
      <w:r>
        <w:t xml:space="preserve"> </w:t>
      </w:r>
      <w:r w:rsidRPr="001A1248">
        <w:rPr>
          <w:b/>
          <w:bCs/>
          <w:rPrChange w:id="2258" w:author="Jason Rhee" w:date="2024-07-01T17:23:00Z" w16du:dateUtc="2024-07-01T07:23:00Z">
            <w:rPr/>
          </w:rPrChange>
        </w:rPr>
        <w:t>Type</w:t>
      </w:r>
      <w:r>
        <w:t>: real</w:t>
      </w:r>
    </w:p>
    <w:p w14:paraId="284199EF" w14:textId="77777777" w:rsidR="00C97923" w:rsidRDefault="000B11CD" w:rsidP="007D127A">
      <w:pPr>
        <w:spacing w:before="0"/>
        <w:rPr>
          <w:ins w:id="2259" w:author="Jason Rhee" w:date="2024-07-01T17:30:00Z" w16du:dateUtc="2024-07-01T07:30:00Z"/>
          <w:b/>
          <w:bCs/>
        </w:rPr>
      </w:pPr>
      <w:ins w:id="2260" w:author="Jason Rhee" w:date="2024-07-01T17:01:00Z" w16du:dateUtc="2024-07-01T07:01:00Z">
        <w:r w:rsidRPr="005812CE">
          <w:rPr>
            <w:b/>
            <w:bCs/>
            <w:rPrChange w:id="2261" w:author="Jason Rhee" w:date="2024-07-01T17:23:00Z" w16du:dateUtc="2024-07-01T07:23:00Z">
              <w:rPr/>
            </w:rPrChange>
          </w:rPr>
          <w:t>Unit of measure</w:t>
        </w:r>
      </w:ins>
      <w:ins w:id="2262" w:author="Jason Rhee" w:date="2024-07-01T17:30:00Z" w16du:dateUtc="2024-07-01T07:30:00Z">
        <w:r w:rsidR="00C97923">
          <w:rPr>
            <w:b/>
            <w:bCs/>
          </w:rPr>
          <w:t>:</w:t>
        </w:r>
      </w:ins>
    </w:p>
    <w:p w14:paraId="42141725" w14:textId="77777777" w:rsidR="00C97923" w:rsidRDefault="0001207C" w:rsidP="00C97923">
      <w:pPr>
        <w:spacing w:before="0"/>
        <w:ind w:firstLine="340"/>
        <w:rPr>
          <w:ins w:id="2263" w:author="Jason Rhee" w:date="2024-07-01T17:30:00Z" w16du:dateUtc="2024-07-01T07:30:00Z"/>
        </w:rPr>
      </w:pPr>
      <w:ins w:id="2264" w:author="Jason Rhee" w:date="2024-07-01T17:24:00Z" w16du:dateUtc="2024-07-01T07:24:00Z">
        <w:r>
          <w:rPr>
            <w:b/>
            <w:bCs/>
          </w:rPr>
          <w:t>name</w:t>
        </w:r>
      </w:ins>
      <w:ins w:id="2265" w:author="Jason Rhee" w:date="2024-07-01T17:01:00Z" w16du:dateUtc="2024-07-01T07:01:00Z">
        <w:r w:rsidR="000B11CD">
          <w:t xml:space="preserve">: </w:t>
        </w:r>
      </w:ins>
      <w:ins w:id="2266" w:author="Jason Rhee" w:date="2024-07-01T17:02:00Z" w16du:dateUtc="2024-07-01T07:02:00Z">
        <w:r w:rsidR="00BC3FEC">
          <w:t>metre</w:t>
        </w:r>
      </w:ins>
    </w:p>
    <w:p w14:paraId="01F0DBB6" w14:textId="5CFF1D4E" w:rsidR="000B11CD" w:rsidRDefault="0001207C">
      <w:pPr>
        <w:spacing w:before="0"/>
        <w:ind w:firstLine="340"/>
        <w:rPr>
          <w:ins w:id="2267" w:author="Jason Rhee" w:date="2024-07-01T17:26:00Z" w16du:dateUtc="2024-07-01T07:26:00Z"/>
        </w:rPr>
        <w:pPrChange w:id="2268" w:author="Jason Rhee" w:date="2024-07-01T17:30:00Z" w16du:dateUtc="2024-07-01T07:30:00Z">
          <w:pPr>
            <w:spacing w:before="0"/>
          </w:pPr>
        </w:pPrChange>
      </w:pPr>
      <w:ins w:id="2269" w:author="Jason Rhee" w:date="2024-07-01T17:25:00Z" w16du:dateUtc="2024-07-01T07:25:00Z">
        <w:r w:rsidRPr="0001207C">
          <w:rPr>
            <w:b/>
            <w:bCs/>
            <w:rPrChange w:id="2270" w:author="Jason Rhee" w:date="2024-07-01T17:25:00Z" w16du:dateUtc="2024-07-01T07:25:00Z">
              <w:rPr/>
            </w:rPrChange>
          </w:rPr>
          <w:t>symbol</w:t>
        </w:r>
        <w:r>
          <w:t>: m</w:t>
        </w:r>
      </w:ins>
    </w:p>
    <w:p w14:paraId="1FB7B6DC" w14:textId="2CCF8A23" w:rsidR="00A67EAC" w:rsidRDefault="00456F12" w:rsidP="007D127A">
      <w:pPr>
        <w:spacing w:before="0"/>
        <w:rPr>
          <w:ins w:id="2271" w:author="Jason Rhee" w:date="2024-07-01T17:27:00Z" w16du:dateUtc="2024-07-01T07:27:00Z"/>
        </w:rPr>
      </w:pPr>
      <w:ins w:id="2272" w:author="Jason Rhee" w:date="2024-07-26T00:04:00Z" w16du:dateUtc="2024-07-25T14:04:00Z">
        <w:r>
          <w:rPr>
            <w:b/>
            <w:bCs/>
          </w:rPr>
          <w:t>Constraints</w:t>
        </w:r>
      </w:ins>
      <w:ins w:id="2273" w:author="Jason Rhee" w:date="2024-07-01T17:26:00Z" w16du:dateUtc="2024-07-01T07:26:00Z">
        <w:r w:rsidR="00A67EAC">
          <w:t>:</w:t>
        </w:r>
      </w:ins>
    </w:p>
    <w:tbl>
      <w:tblPr>
        <w:tblStyle w:val="TableGrid"/>
        <w:tblW w:w="0" w:type="auto"/>
        <w:tblLook w:val="04A0" w:firstRow="1" w:lastRow="0" w:firstColumn="1" w:lastColumn="0" w:noHBand="0" w:noVBand="1"/>
      </w:tblPr>
      <w:tblGrid>
        <w:gridCol w:w="1812"/>
        <w:gridCol w:w="1812"/>
        <w:gridCol w:w="1812"/>
        <w:gridCol w:w="1812"/>
        <w:gridCol w:w="1812"/>
      </w:tblGrid>
      <w:tr w:rsidR="009A3810" w14:paraId="511FCBC4" w14:textId="77777777" w:rsidTr="00814D08">
        <w:trPr>
          <w:ins w:id="2274" w:author="Jason Rhee" w:date="2024-07-01T17:27:00Z"/>
        </w:trPr>
        <w:tc>
          <w:tcPr>
            <w:tcW w:w="1812" w:type="dxa"/>
          </w:tcPr>
          <w:p w14:paraId="2EE6B69C" w14:textId="700F1415" w:rsidR="00CF6D4E" w:rsidRPr="00CF6D4E" w:rsidRDefault="00CF6D4E">
            <w:pPr>
              <w:spacing w:before="0"/>
              <w:jc w:val="center"/>
              <w:rPr>
                <w:ins w:id="2275" w:author="Jason Rhee" w:date="2024-07-01T17:27:00Z" w16du:dateUtc="2024-07-01T07:27:00Z"/>
                <w:b/>
                <w:bCs/>
                <w:rPrChange w:id="2276" w:author="Jason Rhee" w:date="2024-07-01T17:28:00Z" w16du:dateUtc="2024-07-01T07:28:00Z">
                  <w:rPr>
                    <w:ins w:id="2277" w:author="Jason Rhee" w:date="2024-07-01T17:27:00Z" w16du:dateUtc="2024-07-01T07:27:00Z"/>
                  </w:rPr>
                </w:rPrChange>
              </w:rPr>
              <w:pPrChange w:id="2278" w:author="Jason Rhee" w:date="2024-07-01T17:28:00Z" w16du:dateUtc="2024-07-01T07:28:00Z">
                <w:pPr>
                  <w:spacing w:before="0"/>
                </w:pPr>
              </w:pPrChange>
            </w:pPr>
            <w:ins w:id="2279" w:author="Jason Rhee" w:date="2024-07-01T17:27:00Z" w16du:dateUtc="2024-07-01T07:27:00Z">
              <w:r w:rsidRPr="00CF6D4E">
                <w:rPr>
                  <w:b/>
                  <w:bCs/>
                  <w:rPrChange w:id="2280" w:author="Jason Rhee" w:date="2024-07-01T17:28:00Z" w16du:dateUtc="2024-07-01T07:28:00Z">
                    <w:rPr/>
                  </w:rPrChange>
                </w:rPr>
                <w:t>String Length</w:t>
              </w:r>
            </w:ins>
          </w:p>
        </w:tc>
        <w:tc>
          <w:tcPr>
            <w:tcW w:w="1812" w:type="dxa"/>
          </w:tcPr>
          <w:p w14:paraId="63F845DA" w14:textId="0E79FC49" w:rsidR="00CF6D4E" w:rsidRPr="00CF6D4E" w:rsidRDefault="00CF6D4E">
            <w:pPr>
              <w:spacing w:before="0"/>
              <w:jc w:val="center"/>
              <w:rPr>
                <w:ins w:id="2281" w:author="Jason Rhee" w:date="2024-07-01T17:27:00Z" w16du:dateUtc="2024-07-01T07:27:00Z"/>
                <w:b/>
                <w:bCs/>
                <w:rPrChange w:id="2282" w:author="Jason Rhee" w:date="2024-07-01T17:28:00Z" w16du:dateUtc="2024-07-01T07:28:00Z">
                  <w:rPr>
                    <w:ins w:id="2283" w:author="Jason Rhee" w:date="2024-07-01T17:27:00Z" w16du:dateUtc="2024-07-01T07:27:00Z"/>
                  </w:rPr>
                </w:rPrChange>
              </w:rPr>
              <w:pPrChange w:id="2284" w:author="Jason Rhee" w:date="2024-07-01T17:28:00Z" w16du:dateUtc="2024-07-01T07:28:00Z">
                <w:pPr>
                  <w:spacing w:before="0"/>
                </w:pPr>
              </w:pPrChange>
            </w:pPr>
            <w:ins w:id="2285" w:author="Jason Rhee" w:date="2024-07-01T17:27:00Z" w16du:dateUtc="2024-07-01T07:27:00Z">
              <w:r w:rsidRPr="00CF6D4E">
                <w:rPr>
                  <w:b/>
                  <w:bCs/>
                  <w:rPrChange w:id="2286" w:author="Jason Rhee" w:date="2024-07-01T17:28:00Z" w16du:dateUtc="2024-07-01T07:28:00Z">
                    <w:rPr/>
                  </w:rPrChange>
                </w:rPr>
                <w:t>Text Pattern</w:t>
              </w:r>
            </w:ins>
          </w:p>
        </w:tc>
        <w:tc>
          <w:tcPr>
            <w:tcW w:w="3624" w:type="dxa"/>
            <w:gridSpan w:val="2"/>
          </w:tcPr>
          <w:p w14:paraId="036AC3F5" w14:textId="72499612" w:rsidR="00CF6D4E" w:rsidRPr="00CF6D4E" w:rsidRDefault="00CF6D4E">
            <w:pPr>
              <w:spacing w:before="0"/>
              <w:jc w:val="center"/>
              <w:rPr>
                <w:ins w:id="2287" w:author="Jason Rhee" w:date="2024-07-01T17:27:00Z" w16du:dateUtc="2024-07-01T07:27:00Z"/>
                <w:b/>
                <w:bCs/>
                <w:rPrChange w:id="2288" w:author="Jason Rhee" w:date="2024-07-01T17:28:00Z" w16du:dateUtc="2024-07-01T07:28:00Z">
                  <w:rPr>
                    <w:ins w:id="2289" w:author="Jason Rhee" w:date="2024-07-01T17:27:00Z" w16du:dateUtc="2024-07-01T07:27:00Z"/>
                  </w:rPr>
                </w:rPrChange>
              </w:rPr>
              <w:pPrChange w:id="2290" w:author="Jason Rhee" w:date="2024-07-01T17:28:00Z" w16du:dateUtc="2024-07-01T07:28:00Z">
                <w:pPr>
                  <w:spacing w:before="0"/>
                </w:pPr>
              </w:pPrChange>
            </w:pPr>
            <w:ins w:id="2291" w:author="Jason Rhee" w:date="2024-07-01T17:27:00Z" w16du:dateUtc="2024-07-01T07:27:00Z">
              <w:r w:rsidRPr="00CF6D4E">
                <w:rPr>
                  <w:b/>
                  <w:bCs/>
                  <w:rPrChange w:id="2292" w:author="Jason Rhee" w:date="2024-07-01T17:28:00Z" w16du:dateUtc="2024-07-01T07:28:00Z">
                    <w:rPr/>
                  </w:rPrChange>
                </w:rPr>
                <w:t>Range</w:t>
              </w:r>
            </w:ins>
          </w:p>
        </w:tc>
        <w:tc>
          <w:tcPr>
            <w:tcW w:w="1812" w:type="dxa"/>
          </w:tcPr>
          <w:p w14:paraId="31EC4BAC" w14:textId="6A9D0F44" w:rsidR="00CF6D4E" w:rsidRPr="00CF6D4E" w:rsidRDefault="00CF6D4E">
            <w:pPr>
              <w:spacing w:before="0"/>
              <w:jc w:val="center"/>
              <w:rPr>
                <w:ins w:id="2293" w:author="Jason Rhee" w:date="2024-07-01T17:27:00Z" w16du:dateUtc="2024-07-01T07:27:00Z"/>
                <w:b/>
                <w:bCs/>
                <w:rPrChange w:id="2294" w:author="Jason Rhee" w:date="2024-07-01T17:28:00Z" w16du:dateUtc="2024-07-01T07:28:00Z">
                  <w:rPr>
                    <w:ins w:id="2295" w:author="Jason Rhee" w:date="2024-07-01T17:27:00Z" w16du:dateUtc="2024-07-01T07:27:00Z"/>
                  </w:rPr>
                </w:rPrChange>
              </w:rPr>
              <w:pPrChange w:id="2296" w:author="Jason Rhee" w:date="2024-07-01T17:28:00Z" w16du:dateUtc="2024-07-01T07:28:00Z">
                <w:pPr>
                  <w:spacing w:before="0"/>
                </w:pPr>
              </w:pPrChange>
            </w:pPr>
            <w:ins w:id="2297" w:author="Jason Rhee" w:date="2024-07-01T17:27:00Z" w16du:dateUtc="2024-07-01T07:27:00Z">
              <w:r w:rsidRPr="00CF6D4E">
                <w:rPr>
                  <w:b/>
                  <w:bCs/>
                  <w:rPrChange w:id="2298" w:author="Jason Rhee" w:date="2024-07-01T17:28:00Z" w16du:dateUtc="2024-07-01T07:28:00Z">
                    <w:rPr/>
                  </w:rPrChange>
                </w:rPr>
                <w:t>Precision</w:t>
              </w:r>
            </w:ins>
          </w:p>
        </w:tc>
      </w:tr>
      <w:tr w:rsidR="009A3810" w14:paraId="2B601EC8" w14:textId="77777777" w:rsidTr="00CF6D4E">
        <w:trPr>
          <w:ins w:id="2299" w:author="Jason Rhee" w:date="2024-07-01T17:27:00Z"/>
        </w:trPr>
        <w:tc>
          <w:tcPr>
            <w:tcW w:w="1812" w:type="dxa"/>
            <w:vMerge w:val="restart"/>
          </w:tcPr>
          <w:p w14:paraId="4BD90694" w14:textId="7960E74A" w:rsidR="001947CB" w:rsidRDefault="001947CB">
            <w:pPr>
              <w:spacing w:before="0"/>
              <w:jc w:val="center"/>
              <w:rPr>
                <w:ins w:id="2300" w:author="Jason Rhee" w:date="2024-07-01T17:27:00Z" w16du:dateUtc="2024-07-01T07:27:00Z"/>
              </w:rPr>
              <w:pPrChange w:id="2301" w:author="Jason Rhee" w:date="2024-07-01T17:28:00Z" w16du:dateUtc="2024-07-01T07:28:00Z">
                <w:pPr>
                  <w:spacing w:before="0"/>
                </w:pPr>
              </w:pPrChange>
            </w:pPr>
            <w:ins w:id="2302" w:author="Jason Rhee" w:date="2024-07-01T17:28:00Z" w16du:dateUtc="2024-07-01T07:28:00Z">
              <w:r>
                <w:t>(not specified)</w:t>
              </w:r>
            </w:ins>
          </w:p>
        </w:tc>
        <w:tc>
          <w:tcPr>
            <w:tcW w:w="1812" w:type="dxa"/>
            <w:vMerge w:val="restart"/>
          </w:tcPr>
          <w:p w14:paraId="5FDE3694" w14:textId="659EBA9A" w:rsidR="001947CB" w:rsidRDefault="001947CB">
            <w:pPr>
              <w:spacing w:before="0"/>
              <w:jc w:val="center"/>
              <w:rPr>
                <w:ins w:id="2303" w:author="Jason Rhee" w:date="2024-07-01T17:27:00Z" w16du:dateUtc="2024-07-01T07:27:00Z"/>
              </w:rPr>
              <w:pPrChange w:id="2304" w:author="Jason Rhee" w:date="2024-07-01T17:28:00Z" w16du:dateUtc="2024-07-01T07:28:00Z">
                <w:pPr>
                  <w:spacing w:before="0"/>
                </w:pPr>
              </w:pPrChange>
            </w:pPr>
            <w:ins w:id="2305" w:author="Jason Rhee" w:date="2024-07-01T17:28:00Z" w16du:dateUtc="2024-07-01T07:28:00Z">
              <w:r>
                <w:t>(none)</w:t>
              </w:r>
            </w:ins>
          </w:p>
        </w:tc>
        <w:tc>
          <w:tcPr>
            <w:tcW w:w="1812" w:type="dxa"/>
          </w:tcPr>
          <w:p w14:paraId="6AE0AB4C" w14:textId="72A332D7" w:rsidR="001947CB" w:rsidRDefault="001947CB" w:rsidP="007D127A">
            <w:pPr>
              <w:spacing w:before="0"/>
              <w:rPr>
                <w:ins w:id="2306" w:author="Jason Rhee" w:date="2024-07-01T17:27:00Z" w16du:dateUtc="2024-07-01T07:27:00Z"/>
              </w:rPr>
            </w:pPr>
            <w:ins w:id="2307" w:author="Jason Rhee" w:date="2024-07-01T17:27:00Z" w16du:dateUtc="2024-07-01T07:27:00Z">
              <w:r>
                <w:t>lowerBound</w:t>
              </w:r>
            </w:ins>
          </w:p>
        </w:tc>
        <w:tc>
          <w:tcPr>
            <w:tcW w:w="1812" w:type="dxa"/>
          </w:tcPr>
          <w:p w14:paraId="48187327" w14:textId="05117776" w:rsidR="001947CB" w:rsidRDefault="001947CB" w:rsidP="007D127A">
            <w:pPr>
              <w:spacing w:before="0"/>
              <w:rPr>
                <w:ins w:id="2308" w:author="Jason Rhee" w:date="2024-07-01T17:27:00Z" w16du:dateUtc="2024-07-01T07:27:00Z"/>
              </w:rPr>
            </w:pPr>
            <w:ins w:id="2309" w:author="Jason Rhee" w:date="2024-07-01T17:29:00Z" w16du:dateUtc="2024-07-01T07:29:00Z">
              <w:r>
                <w:t>0</w:t>
              </w:r>
            </w:ins>
          </w:p>
        </w:tc>
        <w:tc>
          <w:tcPr>
            <w:tcW w:w="1812" w:type="dxa"/>
            <w:vMerge w:val="restart"/>
          </w:tcPr>
          <w:p w14:paraId="6D067269" w14:textId="5CEBB5D0" w:rsidR="001947CB" w:rsidRDefault="001947CB">
            <w:pPr>
              <w:spacing w:before="0"/>
              <w:jc w:val="center"/>
              <w:rPr>
                <w:ins w:id="2310" w:author="Jason Rhee" w:date="2024-07-01T17:27:00Z" w16du:dateUtc="2024-07-01T07:27:00Z"/>
              </w:rPr>
              <w:pPrChange w:id="2311" w:author="Jason Rhee" w:date="2024-07-01T17:28:00Z" w16du:dateUtc="2024-07-01T07:28:00Z">
                <w:pPr>
                  <w:spacing w:before="0"/>
                </w:pPr>
              </w:pPrChange>
            </w:pPr>
            <w:ins w:id="2312" w:author="Jason Rhee" w:date="2024-07-01T17:28:00Z" w16du:dateUtc="2024-07-01T07:28:00Z">
              <w:r>
                <w:t>(not specified)</w:t>
              </w:r>
            </w:ins>
          </w:p>
        </w:tc>
      </w:tr>
      <w:tr w:rsidR="009A3810" w14:paraId="6138CD39" w14:textId="77777777" w:rsidTr="00CF6D4E">
        <w:trPr>
          <w:ins w:id="2313" w:author="Jason Rhee" w:date="2024-07-01T17:27:00Z"/>
        </w:trPr>
        <w:tc>
          <w:tcPr>
            <w:tcW w:w="1812" w:type="dxa"/>
            <w:vMerge/>
          </w:tcPr>
          <w:p w14:paraId="2189A338" w14:textId="77777777" w:rsidR="001947CB" w:rsidRDefault="001947CB" w:rsidP="007D127A">
            <w:pPr>
              <w:spacing w:before="0"/>
              <w:rPr>
                <w:ins w:id="2314" w:author="Jason Rhee" w:date="2024-07-01T17:27:00Z" w16du:dateUtc="2024-07-01T07:27:00Z"/>
              </w:rPr>
            </w:pPr>
          </w:p>
        </w:tc>
        <w:tc>
          <w:tcPr>
            <w:tcW w:w="1812" w:type="dxa"/>
            <w:vMerge/>
          </w:tcPr>
          <w:p w14:paraId="3847568A" w14:textId="77777777" w:rsidR="001947CB" w:rsidRDefault="001947CB" w:rsidP="007D127A">
            <w:pPr>
              <w:spacing w:before="0"/>
              <w:rPr>
                <w:ins w:id="2315" w:author="Jason Rhee" w:date="2024-07-01T17:27:00Z" w16du:dateUtc="2024-07-01T07:27:00Z"/>
              </w:rPr>
            </w:pPr>
          </w:p>
        </w:tc>
        <w:tc>
          <w:tcPr>
            <w:tcW w:w="1812" w:type="dxa"/>
          </w:tcPr>
          <w:p w14:paraId="23CFB2A4" w14:textId="43AF5836" w:rsidR="001947CB" w:rsidRDefault="001947CB" w:rsidP="007D127A">
            <w:pPr>
              <w:spacing w:before="0"/>
              <w:rPr>
                <w:ins w:id="2316" w:author="Jason Rhee" w:date="2024-07-01T17:27:00Z" w16du:dateUtc="2024-07-01T07:27:00Z"/>
              </w:rPr>
            </w:pPr>
            <w:ins w:id="2317" w:author="Jason Rhee" w:date="2024-07-01T17:27:00Z" w16du:dateUtc="2024-07-01T07:27:00Z">
              <w:r>
                <w:t>upperBound</w:t>
              </w:r>
            </w:ins>
          </w:p>
        </w:tc>
        <w:tc>
          <w:tcPr>
            <w:tcW w:w="1812" w:type="dxa"/>
          </w:tcPr>
          <w:p w14:paraId="7205147E" w14:textId="7B618C2B" w:rsidR="001947CB" w:rsidRDefault="001947CB" w:rsidP="007D127A">
            <w:pPr>
              <w:spacing w:before="0"/>
              <w:rPr>
                <w:ins w:id="2318" w:author="Jason Rhee" w:date="2024-07-01T17:27:00Z" w16du:dateUtc="2024-07-01T07:27:00Z"/>
              </w:rPr>
            </w:pPr>
            <w:ins w:id="2319" w:author="Jason Rhee" w:date="2024-07-01T17:29:00Z" w16du:dateUtc="2024-07-01T07:29:00Z">
              <w:r>
                <w:t>(not specified)</w:t>
              </w:r>
            </w:ins>
          </w:p>
        </w:tc>
        <w:tc>
          <w:tcPr>
            <w:tcW w:w="1812" w:type="dxa"/>
            <w:vMerge/>
          </w:tcPr>
          <w:p w14:paraId="47F01A96" w14:textId="77777777" w:rsidR="001947CB" w:rsidRDefault="001947CB" w:rsidP="007D127A">
            <w:pPr>
              <w:spacing w:before="0"/>
              <w:rPr>
                <w:ins w:id="2320" w:author="Jason Rhee" w:date="2024-07-01T17:27:00Z" w16du:dateUtc="2024-07-01T07:27:00Z"/>
              </w:rPr>
            </w:pPr>
          </w:p>
        </w:tc>
      </w:tr>
      <w:tr w:rsidR="009A3810" w14:paraId="4CED5203" w14:textId="77777777" w:rsidTr="00CF6D4E">
        <w:trPr>
          <w:ins w:id="2321" w:author="Jason Rhee" w:date="2024-07-01T17:27:00Z"/>
        </w:trPr>
        <w:tc>
          <w:tcPr>
            <w:tcW w:w="1812" w:type="dxa"/>
            <w:vMerge/>
          </w:tcPr>
          <w:p w14:paraId="2F9E5365" w14:textId="77777777" w:rsidR="001947CB" w:rsidRDefault="001947CB" w:rsidP="007D127A">
            <w:pPr>
              <w:spacing w:before="0"/>
              <w:rPr>
                <w:ins w:id="2322" w:author="Jason Rhee" w:date="2024-07-01T17:27:00Z" w16du:dateUtc="2024-07-01T07:27:00Z"/>
              </w:rPr>
            </w:pPr>
          </w:p>
        </w:tc>
        <w:tc>
          <w:tcPr>
            <w:tcW w:w="1812" w:type="dxa"/>
            <w:vMerge/>
          </w:tcPr>
          <w:p w14:paraId="67F2263A" w14:textId="77777777" w:rsidR="001947CB" w:rsidRDefault="001947CB" w:rsidP="007D127A">
            <w:pPr>
              <w:spacing w:before="0"/>
              <w:rPr>
                <w:ins w:id="2323" w:author="Jason Rhee" w:date="2024-07-01T17:27:00Z" w16du:dateUtc="2024-07-01T07:27:00Z"/>
              </w:rPr>
            </w:pPr>
          </w:p>
        </w:tc>
        <w:tc>
          <w:tcPr>
            <w:tcW w:w="1812" w:type="dxa"/>
          </w:tcPr>
          <w:p w14:paraId="4FB1656C" w14:textId="2313F089" w:rsidR="001947CB" w:rsidRDefault="001947CB" w:rsidP="007D127A">
            <w:pPr>
              <w:spacing w:before="0"/>
              <w:rPr>
                <w:ins w:id="2324" w:author="Jason Rhee" w:date="2024-07-01T17:27:00Z" w16du:dateUtc="2024-07-01T07:27:00Z"/>
              </w:rPr>
            </w:pPr>
            <w:ins w:id="2325" w:author="Jason Rhee" w:date="2024-07-01T17:27:00Z" w16du:dateUtc="2024-07-01T07:27:00Z">
              <w:r>
                <w:t>closure</w:t>
              </w:r>
            </w:ins>
          </w:p>
        </w:tc>
        <w:tc>
          <w:tcPr>
            <w:tcW w:w="1812" w:type="dxa"/>
          </w:tcPr>
          <w:p w14:paraId="638CBEB8" w14:textId="78226FE0" w:rsidR="001947CB" w:rsidRDefault="001947CB" w:rsidP="001947CB">
            <w:pPr>
              <w:spacing w:before="0"/>
              <w:rPr>
                <w:ins w:id="2326" w:author="Jason Rhee" w:date="2024-07-01T17:27:00Z" w16du:dateUtc="2024-07-01T07:27:00Z"/>
              </w:rPr>
            </w:pPr>
            <w:ins w:id="2327" w:author="Jason Rhee" w:date="2024-07-01T17:29:00Z">
              <w:r w:rsidRPr="001947CB">
                <w:t>gtSemiInterval</w:t>
              </w:r>
            </w:ins>
          </w:p>
        </w:tc>
        <w:tc>
          <w:tcPr>
            <w:tcW w:w="1812" w:type="dxa"/>
            <w:vMerge/>
          </w:tcPr>
          <w:p w14:paraId="297D748F" w14:textId="77777777" w:rsidR="001947CB" w:rsidRDefault="001947CB" w:rsidP="007D127A">
            <w:pPr>
              <w:spacing w:before="0"/>
              <w:rPr>
                <w:ins w:id="2328" w:author="Jason Rhee" w:date="2024-07-01T17:27:00Z" w16du:dateUtc="2024-07-01T07:27:00Z"/>
              </w:rPr>
            </w:pPr>
          </w:p>
        </w:tc>
      </w:tr>
    </w:tbl>
    <w:p w14:paraId="2EB7B35F" w14:textId="77777777" w:rsidR="00CF6D4E" w:rsidRDefault="00CF6D4E" w:rsidP="007D127A">
      <w:pPr>
        <w:spacing w:before="0"/>
      </w:pPr>
    </w:p>
    <w:p w14:paraId="10FA263B" w14:textId="77777777" w:rsidR="003E0B96" w:rsidRDefault="003E0B96" w:rsidP="002721B0">
      <w:pPr>
        <w:pStyle w:val="Annex-Heading3"/>
        <w:rPr>
          <w:rFonts w:ascii="Times New Roman" w:hAnsi="Times New Roman"/>
          <w:szCs w:val="24"/>
        </w:rPr>
      </w:pPr>
      <w:bookmarkStart w:id="2329" w:name="idmarkerx16777217x1673"/>
      <w:bookmarkStart w:id="2330" w:name="_Toc527705881"/>
      <w:bookmarkStart w:id="2331" w:name="_Toc528589769"/>
      <w:bookmarkEnd w:id="2329"/>
      <w:r>
        <w:t>Distance Above UKC Limit</w:t>
      </w:r>
      <w:bookmarkEnd w:id="2330"/>
      <w:bookmarkEnd w:id="2331"/>
    </w:p>
    <w:p w14:paraId="679951F0" w14:textId="77777777" w:rsidR="00E35A62" w:rsidRDefault="003E0B96" w:rsidP="007D127A">
      <w:pPr>
        <w:spacing w:before="0"/>
      </w:pPr>
      <w:r w:rsidRPr="001A1248">
        <w:rPr>
          <w:b/>
          <w:bCs/>
          <w:rPrChange w:id="2332" w:author="Jason Rhee" w:date="2024-07-01T17:23:00Z" w16du:dateUtc="2024-07-01T07:23:00Z">
            <w:rPr/>
          </w:rPrChange>
        </w:rPr>
        <w:t>Name</w:t>
      </w:r>
      <w:r>
        <w:t>: Distance Above UKC Limit</w:t>
      </w:r>
    </w:p>
    <w:p w14:paraId="7FE96057" w14:textId="5E49F0A4" w:rsidR="00E35A62" w:rsidRDefault="003E0B96" w:rsidP="007D127A">
      <w:pPr>
        <w:spacing w:before="0"/>
      </w:pPr>
      <w:r w:rsidRPr="001A1248">
        <w:rPr>
          <w:b/>
          <w:bCs/>
          <w:rPrChange w:id="2333" w:author="Jason Rhee" w:date="2024-07-01T17:23:00Z" w16du:dateUtc="2024-07-01T07:23:00Z">
            <w:rPr/>
          </w:rPrChange>
        </w:rPr>
        <w:t>Definition</w:t>
      </w:r>
      <w:r>
        <w:t>:</w:t>
      </w:r>
      <w:ins w:id="2334" w:author="Jason Rhee" w:date="2024-07-02T13:32:00Z" w16du:dateUtc="2024-07-02T03:32:00Z">
        <w:r w:rsidR="005D772E">
          <w:t xml:space="preserve"> </w:t>
        </w:r>
      </w:ins>
      <w:ins w:id="2335" w:author="Jason Rhee" w:date="2024-07-02T13:32:00Z">
        <w:r w:rsidR="005D772E" w:rsidRPr="005D772E">
          <w:t>The distance of the lowest part of the ship's keel above the established Under Keel Clearance Limit for the waterway, expressed in metres.</w:t>
        </w:r>
      </w:ins>
    </w:p>
    <w:p w14:paraId="3721E8FC" w14:textId="02520221" w:rsidR="00E35A62" w:rsidRDefault="003E0B96" w:rsidP="007D127A">
      <w:pPr>
        <w:spacing w:before="0"/>
      </w:pPr>
      <w:r w:rsidRPr="001A1248">
        <w:rPr>
          <w:b/>
          <w:bCs/>
          <w:rPrChange w:id="2336" w:author="Jason Rhee" w:date="2024-07-01T17:23:00Z" w16du:dateUtc="2024-07-01T07:23:00Z">
            <w:rPr/>
          </w:rPrChange>
        </w:rPr>
        <w:t>Code</w:t>
      </w:r>
      <w:r>
        <w:t>: '</w:t>
      </w:r>
      <w:r>
        <w:rPr>
          <w:rFonts w:ascii="Courier New" w:hAnsi="Courier New" w:cs="Courier New"/>
        </w:rPr>
        <w:t>distanceAboveUKCLimit</w:t>
      </w:r>
      <w:r>
        <w:t>'</w:t>
      </w:r>
    </w:p>
    <w:p w14:paraId="2AF3DD4C" w14:textId="77777777" w:rsidR="00E35A62" w:rsidRDefault="003E0B96" w:rsidP="007D127A">
      <w:pPr>
        <w:spacing w:before="0"/>
      </w:pPr>
      <w:r w:rsidRPr="001A1248">
        <w:rPr>
          <w:b/>
          <w:bCs/>
          <w:rPrChange w:id="2337" w:author="Jason Rhee" w:date="2024-07-01T17:23:00Z" w16du:dateUtc="2024-07-01T07:23:00Z">
            <w:rPr/>
          </w:rPrChange>
        </w:rPr>
        <w:t>Remarks</w:t>
      </w:r>
      <w:r>
        <w:t>:</w:t>
      </w:r>
    </w:p>
    <w:p w14:paraId="687D669A" w14:textId="77777777" w:rsidR="00E35A62" w:rsidRDefault="003E0B96" w:rsidP="007D127A">
      <w:pPr>
        <w:spacing w:before="0"/>
      </w:pPr>
      <w:r w:rsidRPr="001A1248">
        <w:rPr>
          <w:b/>
          <w:bCs/>
          <w:rPrChange w:id="2338" w:author="Jason Rhee" w:date="2024-07-01T17:23:00Z" w16du:dateUtc="2024-07-01T07:23:00Z">
            <w:rPr/>
          </w:rPrChange>
        </w:rPr>
        <w:t>Aliases</w:t>
      </w:r>
      <w:r>
        <w:t>:</w:t>
      </w:r>
    </w:p>
    <w:p w14:paraId="2DD6126A" w14:textId="77777777" w:rsidR="003E0B96" w:rsidRDefault="003E0B96" w:rsidP="007D127A">
      <w:pPr>
        <w:spacing w:before="0"/>
        <w:rPr>
          <w:ins w:id="2339" w:author="Jason Rhee" w:date="2024-07-01T17:02:00Z" w16du:dateUtc="2024-07-01T07:02:00Z"/>
        </w:rPr>
      </w:pPr>
      <w:r w:rsidRPr="001A1248">
        <w:rPr>
          <w:b/>
          <w:bCs/>
          <w:rPrChange w:id="2340" w:author="Jason Rhee" w:date="2024-07-01T17:23:00Z" w16du:dateUtc="2024-07-01T07:23:00Z">
            <w:rPr/>
          </w:rPrChange>
        </w:rPr>
        <w:t>Value</w:t>
      </w:r>
      <w:r>
        <w:t xml:space="preserve"> </w:t>
      </w:r>
      <w:r w:rsidRPr="001A1248">
        <w:rPr>
          <w:b/>
          <w:bCs/>
          <w:rPrChange w:id="2341" w:author="Jason Rhee" w:date="2024-07-01T17:23:00Z" w16du:dateUtc="2024-07-01T07:23:00Z">
            <w:rPr/>
          </w:rPrChange>
        </w:rPr>
        <w:t>Type</w:t>
      </w:r>
      <w:r>
        <w:t>: real</w:t>
      </w:r>
    </w:p>
    <w:p w14:paraId="3EAEEB78" w14:textId="77777777" w:rsidR="00C97923" w:rsidRDefault="0001207C" w:rsidP="007D127A">
      <w:pPr>
        <w:spacing w:before="0"/>
        <w:rPr>
          <w:ins w:id="2342" w:author="Jason Rhee" w:date="2024-07-01T17:31:00Z" w16du:dateUtc="2024-07-01T07:31:00Z"/>
          <w:b/>
          <w:bCs/>
        </w:rPr>
      </w:pPr>
      <w:ins w:id="2343" w:author="Jason Rhee" w:date="2024-07-01T17:25:00Z" w16du:dateUtc="2024-07-01T07:25:00Z">
        <w:r w:rsidRPr="00C83522">
          <w:rPr>
            <w:b/>
            <w:bCs/>
          </w:rPr>
          <w:t>Unit of measure</w:t>
        </w:r>
      </w:ins>
      <w:ins w:id="2344" w:author="Jason Rhee" w:date="2024-07-01T17:31:00Z" w16du:dateUtc="2024-07-01T07:31:00Z">
        <w:r w:rsidR="00C97923">
          <w:rPr>
            <w:b/>
            <w:bCs/>
          </w:rPr>
          <w:t>:</w:t>
        </w:r>
      </w:ins>
    </w:p>
    <w:p w14:paraId="40852E46" w14:textId="77777777" w:rsidR="00C97923" w:rsidRDefault="0001207C" w:rsidP="00C97923">
      <w:pPr>
        <w:spacing w:before="0"/>
        <w:ind w:firstLine="340"/>
        <w:rPr>
          <w:ins w:id="2345" w:author="Jason Rhee" w:date="2024-07-01T17:31:00Z" w16du:dateUtc="2024-07-01T07:31:00Z"/>
        </w:rPr>
      </w:pPr>
      <w:ins w:id="2346" w:author="Jason Rhee" w:date="2024-07-01T17:25:00Z" w16du:dateUtc="2024-07-01T07:25:00Z">
        <w:r>
          <w:rPr>
            <w:b/>
            <w:bCs/>
          </w:rPr>
          <w:t>name</w:t>
        </w:r>
        <w:r>
          <w:t>: metre</w:t>
        </w:r>
      </w:ins>
    </w:p>
    <w:p w14:paraId="30F294E1" w14:textId="5E6E176A" w:rsidR="00BC3FEC" w:rsidRDefault="0001207C">
      <w:pPr>
        <w:spacing w:before="0"/>
        <w:ind w:firstLine="340"/>
        <w:rPr>
          <w:ins w:id="2347" w:author="Jason Rhee" w:date="2024-07-01T17:26:00Z" w16du:dateUtc="2024-07-01T07:26:00Z"/>
        </w:rPr>
        <w:pPrChange w:id="2348" w:author="Jason Rhee" w:date="2024-07-01T17:31:00Z" w16du:dateUtc="2024-07-01T07:31:00Z">
          <w:pPr>
            <w:spacing w:before="0"/>
          </w:pPr>
        </w:pPrChange>
      </w:pPr>
      <w:ins w:id="2349" w:author="Jason Rhee" w:date="2024-07-01T17:25:00Z" w16du:dateUtc="2024-07-01T07:25:00Z">
        <w:r w:rsidRPr="00C83522">
          <w:rPr>
            <w:b/>
            <w:bCs/>
          </w:rPr>
          <w:t>symbol</w:t>
        </w:r>
        <w:r>
          <w:t>: m</w:t>
        </w:r>
      </w:ins>
    </w:p>
    <w:p w14:paraId="3BBE4BA1" w14:textId="24BBED30" w:rsidR="00A67EAC" w:rsidRDefault="00456F12" w:rsidP="007D127A">
      <w:pPr>
        <w:spacing w:before="0"/>
        <w:rPr>
          <w:ins w:id="2350" w:author="Jason Rhee" w:date="2024-07-01T17:29:00Z" w16du:dateUtc="2024-07-01T07:29:00Z"/>
        </w:rPr>
      </w:pPr>
      <w:ins w:id="2351" w:author="Jason Rhee" w:date="2024-07-26T00:04:00Z" w16du:dateUtc="2024-07-25T14:04:00Z">
        <w:r>
          <w:rPr>
            <w:b/>
            <w:bCs/>
          </w:rPr>
          <w:t>Constraints</w:t>
        </w:r>
      </w:ins>
      <w:ins w:id="2352" w:author="Jason Rhee" w:date="2024-07-01T17:27:00Z" w16du:dateUtc="2024-07-01T07:27:00Z">
        <w:r w:rsidR="00A67EAC">
          <w:t>:</w:t>
        </w:r>
      </w:ins>
    </w:p>
    <w:tbl>
      <w:tblPr>
        <w:tblStyle w:val="TableGrid"/>
        <w:tblW w:w="0" w:type="auto"/>
        <w:tblLook w:val="04A0" w:firstRow="1" w:lastRow="0" w:firstColumn="1" w:lastColumn="0" w:noHBand="0" w:noVBand="1"/>
      </w:tblPr>
      <w:tblGrid>
        <w:gridCol w:w="1812"/>
        <w:gridCol w:w="1812"/>
        <w:gridCol w:w="1812"/>
        <w:gridCol w:w="1812"/>
        <w:gridCol w:w="1812"/>
      </w:tblGrid>
      <w:tr w:rsidR="00FC0444" w14:paraId="518D0E60" w14:textId="77777777" w:rsidTr="00C83522">
        <w:trPr>
          <w:ins w:id="2353" w:author="Jason Rhee" w:date="2024-07-01T17:29:00Z"/>
        </w:trPr>
        <w:tc>
          <w:tcPr>
            <w:tcW w:w="1812" w:type="dxa"/>
          </w:tcPr>
          <w:p w14:paraId="56A3C35B" w14:textId="77777777" w:rsidR="008C554B" w:rsidRPr="00C83522" w:rsidRDefault="008C554B" w:rsidP="00C83522">
            <w:pPr>
              <w:spacing w:before="0"/>
              <w:jc w:val="center"/>
              <w:rPr>
                <w:ins w:id="2354" w:author="Jason Rhee" w:date="2024-07-01T17:29:00Z" w16du:dateUtc="2024-07-01T07:29:00Z"/>
                <w:b/>
                <w:bCs/>
              </w:rPr>
            </w:pPr>
            <w:ins w:id="2355" w:author="Jason Rhee" w:date="2024-07-01T17:29:00Z" w16du:dateUtc="2024-07-01T07:29:00Z">
              <w:r w:rsidRPr="00C83522">
                <w:rPr>
                  <w:b/>
                  <w:bCs/>
                </w:rPr>
                <w:lastRenderedPageBreak/>
                <w:t>String Length</w:t>
              </w:r>
            </w:ins>
          </w:p>
        </w:tc>
        <w:tc>
          <w:tcPr>
            <w:tcW w:w="1812" w:type="dxa"/>
          </w:tcPr>
          <w:p w14:paraId="638A7131" w14:textId="77777777" w:rsidR="008C554B" w:rsidRPr="00C83522" w:rsidRDefault="008C554B" w:rsidP="00C83522">
            <w:pPr>
              <w:spacing w:before="0"/>
              <w:jc w:val="center"/>
              <w:rPr>
                <w:ins w:id="2356" w:author="Jason Rhee" w:date="2024-07-01T17:29:00Z" w16du:dateUtc="2024-07-01T07:29:00Z"/>
                <w:b/>
                <w:bCs/>
              </w:rPr>
            </w:pPr>
            <w:ins w:id="2357" w:author="Jason Rhee" w:date="2024-07-01T17:29:00Z" w16du:dateUtc="2024-07-01T07:29:00Z">
              <w:r w:rsidRPr="00C83522">
                <w:rPr>
                  <w:b/>
                  <w:bCs/>
                </w:rPr>
                <w:t>Text Pattern</w:t>
              </w:r>
            </w:ins>
          </w:p>
        </w:tc>
        <w:tc>
          <w:tcPr>
            <w:tcW w:w="3624" w:type="dxa"/>
            <w:gridSpan w:val="2"/>
          </w:tcPr>
          <w:p w14:paraId="51255DA9" w14:textId="77777777" w:rsidR="008C554B" w:rsidRPr="00C83522" w:rsidRDefault="008C554B" w:rsidP="00C83522">
            <w:pPr>
              <w:spacing w:before="0"/>
              <w:jc w:val="center"/>
              <w:rPr>
                <w:ins w:id="2358" w:author="Jason Rhee" w:date="2024-07-01T17:29:00Z" w16du:dateUtc="2024-07-01T07:29:00Z"/>
                <w:b/>
                <w:bCs/>
              </w:rPr>
            </w:pPr>
            <w:ins w:id="2359" w:author="Jason Rhee" w:date="2024-07-01T17:29:00Z" w16du:dateUtc="2024-07-01T07:29:00Z">
              <w:r w:rsidRPr="00C83522">
                <w:rPr>
                  <w:b/>
                  <w:bCs/>
                </w:rPr>
                <w:t>Range</w:t>
              </w:r>
            </w:ins>
          </w:p>
        </w:tc>
        <w:tc>
          <w:tcPr>
            <w:tcW w:w="1812" w:type="dxa"/>
          </w:tcPr>
          <w:p w14:paraId="2186F5B6" w14:textId="77777777" w:rsidR="008C554B" w:rsidRPr="00C83522" w:rsidRDefault="008C554B" w:rsidP="00C83522">
            <w:pPr>
              <w:spacing w:before="0"/>
              <w:jc w:val="center"/>
              <w:rPr>
                <w:ins w:id="2360" w:author="Jason Rhee" w:date="2024-07-01T17:29:00Z" w16du:dateUtc="2024-07-01T07:29:00Z"/>
                <w:b/>
                <w:bCs/>
              </w:rPr>
            </w:pPr>
            <w:ins w:id="2361" w:author="Jason Rhee" w:date="2024-07-01T17:29:00Z" w16du:dateUtc="2024-07-01T07:29:00Z">
              <w:r w:rsidRPr="00C83522">
                <w:rPr>
                  <w:b/>
                  <w:bCs/>
                </w:rPr>
                <w:t>Precision</w:t>
              </w:r>
            </w:ins>
          </w:p>
        </w:tc>
      </w:tr>
      <w:tr w:rsidR="009A3810" w14:paraId="6206322C" w14:textId="77777777" w:rsidTr="00C83522">
        <w:trPr>
          <w:ins w:id="2362" w:author="Jason Rhee" w:date="2024-07-01T17:29:00Z"/>
        </w:trPr>
        <w:tc>
          <w:tcPr>
            <w:tcW w:w="1812" w:type="dxa"/>
            <w:vMerge w:val="restart"/>
          </w:tcPr>
          <w:p w14:paraId="2B6D48C0" w14:textId="77777777" w:rsidR="008C554B" w:rsidRDefault="008C554B" w:rsidP="00C83522">
            <w:pPr>
              <w:spacing w:before="0"/>
              <w:jc w:val="center"/>
              <w:rPr>
                <w:ins w:id="2363" w:author="Jason Rhee" w:date="2024-07-01T17:29:00Z" w16du:dateUtc="2024-07-01T07:29:00Z"/>
              </w:rPr>
            </w:pPr>
            <w:ins w:id="2364" w:author="Jason Rhee" w:date="2024-07-01T17:29:00Z" w16du:dateUtc="2024-07-01T07:29:00Z">
              <w:r>
                <w:t>(not specified)</w:t>
              </w:r>
            </w:ins>
          </w:p>
        </w:tc>
        <w:tc>
          <w:tcPr>
            <w:tcW w:w="1812" w:type="dxa"/>
            <w:vMerge w:val="restart"/>
          </w:tcPr>
          <w:p w14:paraId="1A8CB95B" w14:textId="77777777" w:rsidR="008C554B" w:rsidRDefault="008C554B" w:rsidP="00C83522">
            <w:pPr>
              <w:spacing w:before="0"/>
              <w:jc w:val="center"/>
              <w:rPr>
                <w:ins w:id="2365" w:author="Jason Rhee" w:date="2024-07-01T17:29:00Z" w16du:dateUtc="2024-07-01T07:29:00Z"/>
              </w:rPr>
            </w:pPr>
            <w:ins w:id="2366" w:author="Jason Rhee" w:date="2024-07-01T17:29:00Z" w16du:dateUtc="2024-07-01T07:29:00Z">
              <w:r>
                <w:t>(none)</w:t>
              </w:r>
            </w:ins>
          </w:p>
        </w:tc>
        <w:tc>
          <w:tcPr>
            <w:tcW w:w="1812" w:type="dxa"/>
          </w:tcPr>
          <w:p w14:paraId="23AF961A" w14:textId="77777777" w:rsidR="008C554B" w:rsidRDefault="008C554B" w:rsidP="00C83522">
            <w:pPr>
              <w:spacing w:before="0"/>
              <w:rPr>
                <w:ins w:id="2367" w:author="Jason Rhee" w:date="2024-07-01T17:29:00Z" w16du:dateUtc="2024-07-01T07:29:00Z"/>
              </w:rPr>
            </w:pPr>
            <w:ins w:id="2368" w:author="Jason Rhee" w:date="2024-07-01T17:29:00Z" w16du:dateUtc="2024-07-01T07:29:00Z">
              <w:r>
                <w:t>lowerBound</w:t>
              </w:r>
            </w:ins>
          </w:p>
        </w:tc>
        <w:tc>
          <w:tcPr>
            <w:tcW w:w="1812" w:type="dxa"/>
          </w:tcPr>
          <w:p w14:paraId="221E2635" w14:textId="77777777" w:rsidR="008C554B" w:rsidRDefault="008C554B" w:rsidP="00C83522">
            <w:pPr>
              <w:spacing w:before="0"/>
              <w:rPr>
                <w:ins w:id="2369" w:author="Jason Rhee" w:date="2024-07-01T17:29:00Z" w16du:dateUtc="2024-07-01T07:29:00Z"/>
              </w:rPr>
            </w:pPr>
            <w:ins w:id="2370" w:author="Jason Rhee" w:date="2024-07-01T17:29:00Z" w16du:dateUtc="2024-07-01T07:29:00Z">
              <w:r>
                <w:t>0</w:t>
              </w:r>
            </w:ins>
          </w:p>
        </w:tc>
        <w:tc>
          <w:tcPr>
            <w:tcW w:w="1812" w:type="dxa"/>
            <w:vMerge w:val="restart"/>
          </w:tcPr>
          <w:p w14:paraId="79AC9305" w14:textId="77777777" w:rsidR="008C554B" w:rsidRDefault="008C554B" w:rsidP="00C83522">
            <w:pPr>
              <w:spacing w:before="0"/>
              <w:jc w:val="center"/>
              <w:rPr>
                <w:ins w:id="2371" w:author="Jason Rhee" w:date="2024-07-01T17:29:00Z" w16du:dateUtc="2024-07-01T07:29:00Z"/>
              </w:rPr>
            </w:pPr>
            <w:ins w:id="2372" w:author="Jason Rhee" w:date="2024-07-01T17:29:00Z" w16du:dateUtc="2024-07-01T07:29:00Z">
              <w:r>
                <w:t>(not specified)</w:t>
              </w:r>
            </w:ins>
          </w:p>
        </w:tc>
      </w:tr>
      <w:tr w:rsidR="009A3810" w14:paraId="0BDA61EE" w14:textId="77777777" w:rsidTr="00C83522">
        <w:trPr>
          <w:ins w:id="2373" w:author="Jason Rhee" w:date="2024-07-01T17:29:00Z"/>
        </w:trPr>
        <w:tc>
          <w:tcPr>
            <w:tcW w:w="1812" w:type="dxa"/>
            <w:vMerge/>
          </w:tcPr>
          <w:p w14:paraId="17FFF7A7" w14:textId="77777777" w:rsidR="008C554B" w:rsidRDefault="008C554B" w:rsidP="00C83522">
            <w:pPr>
              <w:spacing w:before="0"/>
              <w:rPr>
                <w:ins w:id="2374" w:author="Jason Rhee" w:date="2024-07-01T17:29:00Z" w16du:dateUtc="2024-07-01T07:29:00Z"/>
              </w:rPr>
            </w:pPr>
          </w:p>
        </w:tc>
        <w:tc>
          <w:tcPr>
            <w:tcW w:w="1812" w:type="dxa"/>
            <w:vMerge/>
          </w:tcPr>
          <w:p w14:paraId="51CC7897" w14:textId="77777777" w:rsidR="008C554B" w:rsidRDefault="008C554B" w:rsidP="00C83522">
            <w:pPr>
              <w:spacing w:before="0"/>
              <w:rPr>
                <w:ins w:id="2375" w:author="Jason Rhee" w:date="2024-07-01T17:29:00Z" w16du:dateUtc="2024-07-01T07:29:00Z"/>
              </w:rPr>
            </w:pPr>
          </w:p>
        </w:tc>
        <w:tc>
          <w:tcPr>
            <w:tcW w:w="1812" w:type="dxa"/>
          </w:tcPr>
          <w:p w14:paraId="2C3B182A" w14:textId="77777777" w:rsidR="008C554B" w:rsidRDefault="008C554B" w:rsidP="00C83522">
            <w:pPr>
              <w:spacing w:before="0"/>
              <w:rPr>
                <w:ins w:id="2376" w:author="Jason Rhee" w:date="2024-07-01T17:29:00Z" w16du:dateUtc="2024-07-01T07:29:00Z"/>
              </w:rPr>
            </w:pPr>
            <w:ins w:id="2377" w:author="Jason Rhee" w:date="2024-07-01T17:29:00Z" w16du:dateUtc="2024-07-01T07:29:00Z">
              <w:r>
                <w:t>upperBound</w:t>
              </w:r>
            </w:ins>
          </w:p>
        </w:tc>
        <w:tc>
          <w:tcPr>
            <w:tcW w:w="1812" w:type="dxa"/>
          </w:tcPr>
          <w:p w14:paraId="721ADEE4" w14:textId="77777777" w:rsidR="008C554B" w:rsidRDefault="008C554B" w:rsidP="00C83522">
            <w:pPr>
              <w:spacing w:before="0"/>
              <w:rPr>
                <w:ins w:id="2378" w:author="Jason Rhee" w:date="2024-07-01T17:29:00Z" w16du:dateUtc="2024-07-01T07:29:00Z"/>
              </w:rPr>
            </w:pPr>
            <w:ins w:id="2379" w:author="Jason Rhee" w:date="2024-07-01T17:29:00Z" w16du:dateUtc="2024-07-01T07:29:00Z">
              <w:r>
                <w:t>(not specified)</w:t>
              </w:r>
            </w:ins>
          </w:p>
        </w:tc>
        <w:tc>
          <w:tcPr>
            <w:tcW w:w="1812" w:type="dxa"/>
            <w:vMerge/>
          </w:tcPr>
          <w:p w14:paraId="0BE5D6A7" w14:textId="77777777" w:rsidR="008C554B" w:rsidRDefault="008C554B" w:rsidP="00C83522">
            <w:pPr>
              <w:spacing w:before="0"/>
              <w:rPr>
                <w:ins w:id="2380" w:author="Jason Rhee" w:date="2024-07-01T17:29:00Z" w16du:dateUtc="2024-07-01T07:29:00Z"/>
              </w:rPr>
            </w:pPr>
          </w:p>
        </w:tc>
      </w:tr>
      <w:tr w:rsidR="009A3810" w14:paraId="5C9AF9A7" w14:textId="77777777" w:rsidTr="00C83522">
        <w:trPr>
          <w:ins w:id="2381" w:author="Jason Rhee" w:date="2024-07-01T17:29:00Z"/>
        </w:trPr>
        <w:tc>
          <w:tcPr>
            <w:tcW w:w="1812" w:type="dxa"/>
            <w:vMerge/>
          </w:tcPr>
          <w:p w14:paraId="443759B2" w14:textId="77777777" w:rsidR="008C554B" w:rsidRDefault="008C554B" w:rsidP="00C83522">
            <w:pPr>
              <w:spacing w:before="0"/>
              <w:rPr>
                <w:ins w:id="2382" w:author="Jason Rhee" w:date="2024-07-01T17:29:00Z" w16du:dateUtc="2024-07-01T07:29:00Z"/>
              </w:rPr>
            </w:pPr>
          </w:p>
        </w:tc>
        <w:tc>
          <w:tcPr>
            <w:tcW w:w="1812" w:type="dxa"/>
            <w:vMerge/>
          </w:tcPr>
          <w:p w14:paraId="1A78E3BF" w14:textId="77777777" w:rsidR="008C554B" w:rsidRDefault="008C554B" w:rsidP="00C83522">
            <w:pPr>
              <w:spacing w:before="0"/>
              <w:rPr>
                <w:ins w:id="2383" w:author="Jason Rhee" w:date="2024-07-01T17:29:00Z" w16du:dateUtc="2024-07-01T07:29:00Z"/>
              </w:rPr>
            </w:pPr>
          </w:p>
        </w:tc>
        <w:tc>
          <w:tcPr>
            <w:tcW w:w="1812" w:type="dxa"/>
          </w:tcPr>
          <w:p w14:paraId="2AC5E750" w14:textId="77777777" w:rsidR="008C554B" w:rsidRDefault="008C554B" w:rsidP="00C83522">
            <w:pPr>
              <w:spacing w:before="0"/>
              <w:rPr>
                <w:ins w:id="2384" w:author="Jason Rhee" w:date="2024-07-01T17:29:00Z" w16du:dateUtc="2024-07-01T07:29:00Z"/>
              </w:rPr>
            </w:pPr>
            <w:ins w:id="2385" w:author="Jason Rhee" w:date="2024-07-01T17:29:00Z" w16du:dateUtc="2024-07-01T07:29:00Z">
              <w:r>
                <w:t>closure</w:t>
              </w:r>
            </w:ins>
          </w:p>
        </w:tc>
        <w:tc>
          <w:tcPr>
            <w:tcW w:w="1812" w:type="dxa"/>
          </w:tcPr>
          <w:p w14:paraId="0547A223" w14:textId="77777777" w:rsidR="008C554B" w:rsidRDefault="008C554B" w:rsidP="00C83522">
            <w:pPr>
              <w:spacing w:before="0"/>
              <w:rPr>
                <w:ins w:id="2386" w:author="Jason Rhee" w:date="2024-07-01T17:29:00Z" w16du:dateUtc="2024-07-01T07:29:00Z"/>
              </w:rPr>
            </w:pPr>
            <w:ins w:id="2387" w:author="Jason Rhee" w:date="2024-07-01T17:29:00Z" w16du:dateUtc="2024-07-01T07:29:00Z">
              <w:r w:rsidRPr="001947CB">
                <w:t>gtSemiInterval</w:t>
              </w:r>
            </w:ins>
          </w:p>
        </w:tc>
        <w:tc>
          <w:tcPr>
            <w:tcW w:w="1812" w:type="dxa"/>
            <w:vMerge/>
          </w:tcPr>
          <w:p w14:paraId="2823C36D" w14:textId="77777777" w:rsidR="008C554B" w:rsidRDefault="008C554B" w:rsidP="00C83522">
            <w:pPr>
              <w:spacing w:before="0"/>
              <w:rPr>
                <w:ins w:id="2388" w:author="Jason Rhee" w:date="2024-07-01T17:29:00Z" w16du:dateUtc="2024-07-01T07:29:00Z"/>
              </w:rPr>
            </w:pPr>
          </w:p>
        </w:tc>
      </w:tr>
    </w:tbl>
    <w:p w14:paraId="05F30216" w14:textId="77777777" w:rsidR="008C554B" w:rsidRDefault="008C554B" w:rsidP="007D127A">
      <w:pPr>
        <w:spacing w:before="0"/>
      </w:pPr>
    </w:p>
    <w:p w14:paraId="2CC28DAC" w14:textId="77777777" w:rsidR="003E0B96" w:rsidRDefault="003E0B96" w:rsidP="002721B0">
      <w:pPr>
        <w:pStyle w:val="Annex-Heading3"/>
        <w:rPr>
          <w:rFonts w:ascii="Times New Roman" w:hAnsi="Times New Roman"/>
          <w:szCs w:val="24"/>
        </w:rPr>
      </w:pPr>
      <w:bookmarkStart w:id="2389" w:name="idmarkerx16777217x5781"/>
      <w:bookmarkStart w:id="2390" w:name="_Toc527705882"/>
      <w:bookmarkStart w:id="2391" w:name="_Toc528589770"/>
      <w:bookmarkEnd w:id="2389"/>
      <w:r>
        <w:t>Scale Minimum</w:t>
      </w:r>
      <w:bookmarkEnd w:id="2390"/>
      <w:bookmarkEnd w:id="2391"/>
    </w:p>
    <w:p w14:paraId="3EC1CBC3" w14:textId="77777777" w:rsidR="00E35A62" w:rsidRDefault="003E0B96" w:rsidP="007D127A">
      <w:pPr>
        <w:spacing w:before="0"/>
      </w:pPr>
      <w:r w:rsidRPr="001A1248">
        <w:rPr>
          <w:b/>
          <w:bCs/>
          <w:rPrChange w:id="2392" w:author="Jason Rhee" w:date="2024-07-01T17:23:00Z" w16du:dateUtc="2024-07-01T07:23:00Z">
            <w:rPr/>
          </w:rPrChange>
        </w:rPr>
        <w:t>Name</w:t>
      </w:r>
      <w:r>
        <w:t>: Scale Minimum</w:t>
      </w:r>
    </w:p>
    <w:p w14:paraId="2BB2CE3C" w14:textId="103CCFA7" w:rsidR="00E35A62" w:rsidRDefault="003E0B96" w:rsidP="007D127A">
      <w:pPr>
        <w:spacing w:before="0"/>
      </w:pPr>
      <w:r w:rsidRPr="001A1248">
        <w:rPr>
          <w:b/>
          <w:bCs/>
          <w:rPrChange w:id="2393" w:author="Jason Rhee" w:date="2024-07-01T17:23:00Z" w16du:dateUtc="2024-07-01T07:23:00Z">
            <w:rPr/>
          </w:rPrChange>
        </w:rPr>
        <w:t>Definition</w:t>
      </w:r>
      <w:r>
        <w:t>:</w:t>
      </w:r>
      <w:ins w:id="2394" w:author="Jason Rhee" w:date="2024-07-21T18:34:00Z" w16du:dateUtc="2024-07-21T08:34:00Z">
        <w:r w:rsidR="00A85388">
          <w:t xml:space="preserve"> </w:t>
        </w:r>
        <w:r w:rsidR="00A85388" w:rsidRPr="00A85388">
          <w:t>The minimum scale at which the feature may be used for example for ECDIS presentation.</w:t>
        </w:r>
      </w:ins>
    </w:p>
    <w:p w14:paraId="059E97D6" w14:textId="77777777" w:rsidR="00E35A62" w:rsidRDefault="003E0B96" w:rsidP="007D127A">
      <w:pPr>
        <w:spacing w:before="0"/>
      </w:pPr>
      <w:r w:rsidRPr="001A1248">
        <w:rPr>
          <w:b/>
          <w:bCs/>
          <w:rPrChange w:id="2395" w:author="Jason Rhee" w:date="2024-07-01T17:23:00Z" w16du:dateUtc="2024-07-01T07:23:00Z">
            <w:rPr/>
          </w:rPrChange>
        </w:rPr>
        <w:t>Code</w:t>
      </w:r>
      <w:r>
        <w:t>: '</w:t>
      </w:r>
      <w:r>
        <w:rPr>
          <w:rFonts w:ascii="Courier New" w:hAnsi="Courier New" w:cs="Courier New"/>
        </w:rPr>
        <w:t>scaleMinimum</w:t>
      </w:r>
      <w:r>
        <w:t>'</w:t>
      </w:r>
    </w:p>
    <w:p w14:paraId="30339D86" w14:textId="5E4BF697" w:rsidR="00E35A62" w:rsidRDefault="003E0B96" w:rsidP="007D127A">
      <w:pPr>
        <w:spacing w:before="0"/>
      </w:pPr>
      <w:r w:rsidRPr="001A1248">
        <w:rPr>
          <w:b/>
          <w:bCs/>
          <w:rPrChange w:id="2396" w:author="Jason Rhee" w:date="2024-07-01T17:23:00Z" w16du:dateUtc="2024-07-01T07:23:00Z">
            <w:rPr/>
          </w:rPrChange>
        </w:rPr>
        <w:t>Remarks</w:t>
      </w:r>
      <w:r>
        <w:t>:</w:t>
      </w:r>
      <w:ins w:id="2397" w:author="Jason Rhee" w:date="2024-07-21T18:34:00Z" w16du:dateUtc="2024-07-21T08:34:00Z">
        <w:r w:rsidR="00A43D8D">
          <w:t xml:space="preserve"> </w:t>
        </w:r>
        <w:r w:rsidR="00A43D8D" w:rsidRPr="00A43D8D">
          <w:t>The modulus of the scale is indicated, that is 1:1 250 000 is encoded as 1250000.</w:t>
        </w:r>
      </w:ins>
    </w:p>
    <w:p w14:paraId="472EDAAC" w14:textId="77777777" w:rsidR="00E35A62" w:rsidRDefault="003E0B96" w:rsidP="007D127A">
      <w:pPr>
        <w:spacing w:before="0"/>
      </w:pPr>
      <w:r w:rsidRPr="001A1248">
        <w:rPr>
          <w:b/>
          <w:bCs/>
          <w:rPrChange w:id="2398" w:author="Jason Rhee" w:date="2024-07-01T17:23:00Z" w16du:dateUtc="2024-07-01T07:23:00Z">
            <w:rPr/>
          </w:rPrChange>
        </w:rPr>
        <w:t>Aliases</w:t>
      </w:r>
      <w:r>
        <w:t>:</w:t>
      </w:r>
    </w:p>
    <w:p w14:paraId="6B87CCC7" w14:textId="77777777" w:rsidR="003E0B96" w:rsidRDefault="003E0B96" w:rsidP="007D127A">
      <w:pPr>
        <w:spacing w:before="0"/>
        <w:rPr>
          <w:ins w:id="2399" w:author="Jason Rhee" w:date="2024-07-21T18:44:00Z" w16du:dateUtc="2024-07-21T08:44:00Z"/>
        </w:rPr>
      </w:pPr>
      <w:r w:rsidRPr="001A1248">
        <w:rPr>
          <w:b/>
          <w:bCs/>
          <w:rPrChange w:id="2400" w:author="Jason Rhee" w:date="2024-07-01T17:23:00Z" w16du:dateUtc="2024-07-01T07:23:00Z">
            <w:rPr/>
          </w:rPrChange>
        </w:rPr>
        <w:t>Value</w:t>
      </w:r>
      <w:r>
        <w:t xml:space="preserve"> </w:t>
      </w:r>
      <w:r w:rsidRPr="001A1248">
        <w:rPr>
          <w:b/>
          <w:bCs/>
          <w:rPrChange w:id="2401" w:author="Jason Rhee" w:date="2024-07-01T17:23:00Z" w16du:dateUtc="2024-07-01T07:23:00Z">
            <w:rPr/>
          </w:rPrChange>
        </w:rPr>
        <w:t>Type</w:t>
      </w:r>
      <w:r>
        <w:t>: integer</w:t>
      </w:r>
    </w:p>
    <w:p w14:paraId="6A216A3A" w14:textId="0023D80B" w:rsidR="006711EA" w:rsidRDefault="006711EA" w:rsidP="006711EA">
      <w:pPr>
        <w:pStyle w:val="Annex-Heading3"/>
        <w:rPr>
          <w:ins w:id="2402" w:author="Jason Rhee" w:date="2024-07-21T18:44:00Z" w16du:dateUtc="2024-07-21T08:44:00Z"/>
        </w:rPr>
      </w:pPr>
      <w:ins w:id="2403" w:author="Jason Rhee" w:date="2024-07-21T18:44:00Z" w16du:dateUtc="2024-07-21T08:44:00Z">
        <w:r>
          <w:t>Name</w:t>
        </w:r>
      </w:ins>
    </w:p>
    <w:p w14:paraId="6C02F908" w14:textId="5EFF36E4" w:rsidR="006711EA" w:rsidRDefault="006711EA">
      <w:pPr>
        <w:rPr>
          <w:ins w:id="2404" w:author="Jason Rhee" w:date="2024-07-21T18:44:00Z" w16du:dateUtc="2024-07-21T08:44:00Z"/>
        </w:rPr>
        <w:pPrChange w:id="2405" w:author="Jason Rhee" w:date="2024-07-21T18:45:00Z" w16du:dateUtc="2024-07-21T08:45:00Z">
          <w:pPr>
            <w:pStyle w:val="Annex0"/>
          </w:pPr>
        </w:pPrChange>
      </w:pPr>
      <w:ins w:id="2406" w:author="Jason Rhee" w:date="2024-07-21T18:44:00Z" w16du:dateUtc="2024-07-21T08:44:00Z">
        <w:r w:rsidRPr="00FB4D5E">
          <w:rPr>
            <w:b/>
            <w:bCs/>
          </w:rPr>
          <w:t>Name</w:t>
        </w:r>
        <w:r>
          <w:t xml:space="preserve">: </w:t>
        </w:r>
      </w:ins>
      <w:ins w:id="2407" w:author="Jason Rhee" w:date="2024-07-21T18:45:00Z" w16du:dateUtc="2024-07-21T08:45:00Z">
        <w:r>
          <w:t>Name</w:t>
        </w:r>
      </w:ins>
    </w:p>
    <w:p w14:paraId="49189753" w14:textId="3365044D" w:rsidR="006711EA" w:rsidRDefault="006711EA">
      <w:pPr>
        <w:rPr>
          <w:ins w:id="2408" w:author="Jason Rhee" w:date="2024-07-21T18:44:00Z" w16du:dateUtc="2024-07-21T08:44:00Z"/>
        </w:rPr>
        <w:pPrChange w:id="2409" w:author="Jason Rhee" w:date="2024-07-21T18:45:00Z" w16du:dateUtc="2024-07-21T08:45:00Z">
          <w:pPr>
            <w:pStyle w:val="Annex0"/>
          </w:pPr>
        </w:pPrChange>
      </w:pPr>
      <w:ins w:id="2410" w:author="Jason Rhee" w:date="2024-07-21T18:44:00Z" w16du:dateUtc="2024-07-21T08:44:00Z">
        <w:r w:rsidRPr="00FB4D5E">
          <w:rPr>
            <w:b/>
            <w:bCs/>
          </w:rPr>
          <w:t>Definition</w:t>
        </w:r>
        <w:r>
          <w:t xml:space="preserve">: </w:t>
        </w:r>
      </w:ins>
      <w:ins w:id="2411" w:author="Jason Rhee" w:date="2024-07-21T18:45:00Z" w16du:dateUtc="2024-07-21T08:45:00Z">
        <w:r w:rsidR="00F11F86" w:rsidRPr="00F11F86">
          <w:t>The individual name of a feature.</w:t>
        </w:r>
      </w:ins>
    </w:p>
    <w:p w14:paraId="4F7228E3" w14:textId="78004904" w:rsidR="006711EA" w:rsidRDefault="006711EA">
      <w:pPr>
        <w:rPr>
          <w:ins w:id="2412" w:author="Jason Rhee" w:date="2024-07-21T18:44:00Z" w16du:dateUtc="2024-07-21T08:44:00Z"/>
        </w:rPr>
        <w:pPrChange w:id="2413" w:author="Jason Rhee" w:date="2024-07-21T18:45:00Z" w16du:dateUtc="2024-07-21T08:45:00Z">
          <w:pPr>
            <w:pStyle w:val="Annex0"/>
          </w:pPr>
        </w:pPrChange>
      </w:pPr>
      <w:ins w:id="2414" w:author="Jason Rhee" w:date="2024-07-21T18:44:00Z" w16du:dateUtc="2024-07-21T08:44:00Z">
        <w:r w:rsidRPr="00FB4D5E">
          <w:rPr>
            <w:b/>
            <w:bCs/>
          </w:rPr>
          <w:t>Code</w:t>
        </w:r>
        <w:r>
          <w:t xml:space="preserve">: </w:t>
        </w:r>
      </w:ins>
      <w:ins w:id="2415" w:author="Jason Rhee" w:date="2024-07-21T18:45:00Z" w16du:dateUtc="2024-07-21T08:45:00Z">
        <w:r w:rsidR="00F11F86">
          <w:t>‘</w:t>
        </w:r>
        <w:r w:rsidR="00F11F86" w:rsidRPr="00F11F86">
          <w:rPr>
            <w:rFonts w:ascii="Courier New" w:hAnsi="Courier New" w:cs="Courier New"/>
            <w:rPrChange w:id="2416" w:author="Jason Rhee" w:date="2024-07-21T18:45:00Z" w16du:dateUtc="2024-07-21T08:45:00Z">
              <w:rPr/>
            </w:rPrChange>
          </w:rPr>
          <w:t>name</w:t>
        </w:r>
        <w:r w:rsidR="00F11F86">
          <w:t>’</w:t>
        </w:r>
      </w:ins>
    </w:p>
    <w:p w14:paraId="69976F38" w14:textId="03C36B26" w:rsidR="006711EA" w:rsidRDefault="006711EA">
      <w:pPr>
        <w:rPr>
          <w:ins w:id="2417" w:author="Jason Rhee" w:date="2024-07-21T18:44:00Z" w16du:dateUtc="2024-07-21T08:44:00Z"/>
        </w:rPr>
        <w:pPrChange w:id="2418" w:author="Jason Rhee" w:date="2024-07-21T18:45:00Z" w16du:dateUtc="2024-07-21T08:45:00Z">
          <w:pPr>
            <w:pStyle w:val="Annex0"/>
          </w:pPr>
        </w:pPrChange>
      </w:pPr>
      <w:ins w:id="2419" w:author="Jason Rhee" w:date="2024-07-21T18:44:00Z" w16du:dateUtc="2024-07-21T08:44:00Z">
        <w:r w:rsidRPr="00FB4D5E">
          <w:rPr>
            <w:b/>
            <w:bCs/>
          </w:rPr>
          <w:t>Remarks</w:t>
        </w:r>
        <w:r>
          <w:t>:</w:t>
        </w:r>
      </w:ins>
    </w:p>
    <w:p w14:paraId="7192A09E" w14:textId="77777777" w:rsidR="006711EA" w:rsidRDefault="006711EA">
      <w:pPr>
        <w:rPr>
          <w:ins w:id="2420" w:author="Jason Rhee" w:date="2024-07-21T18:44:00Z" w16du:dateUtc="2024-07-21T08:44:00Z"/>
        </w:rPr>
        <w:pPrChange w:id="2421" w:author="Jason Rhee" w:date="2024-07-21T18:45:00Z" w16du:dateUtc="2024-07-21T08:45:00Z">
          <w:pPr>
            <w:pStyle w:val="Annex0"/>
          </w:pPr>
        </w:pPrChange>
      </w:pPr>
      <w:ins w:id="2422" w:author="Jason Rhee" w:date="2024-07-21T18:44:00Z" w16du:dateUtc="2024-07-21T08:44:00Z">
        <w:r w:rsidRPr="00FB4D5E">
          <w:rPr>
            <w:b/>
            <w:bCs/>
          </w:rPr>
          <w:t>Aliases</w:t>
        </w:r>
        <w:r>
          <w:t>:</w:t>
        </w:r>
      </w:ins>
    </w:p>
    <w:p w14:paraId="6C97C822" w14:textId="5DB9DC26" w:rsidR="006711EA" w:rsidRDefault="006711EA">
      <w:pPr>
        <w:pPrChange w:id="2423" w:author="Jason Rhee" w:date="2024-07-21T18:44:00Z" w16du:dateUtc="2024-07-21T08:44:00Z">
          <w:pPr>
            <w:spacing w:before="0"/>
          </w:pPr>
        </w:pPrChange>
      </w:pPr>
      <w:ins w:id="2424" w:author="Jason Rhee" w:date="2024-07-21T18:44:00Z" w16du:dateUtc="2024-07-21T08:44:00Z">
        <w:r w:rsidRPr="00FB4D5E">
          <w:rPr>
            <w:b/>
            <w:bCs/>
          </w:rPr>
          <w:t>Value</w:t>
        </w:r>
        <w:r>
          <w:t xml:space="preserve"> </w:t>
        </w:r>
        <w:r w:rsidRPr="00FB4D5E">
          <w:rPr>
            <w:b/>
            <w:bCs/>
          </w:rPr>
          <w:t>Type</w:t>
        </w:r>
        <w:r>
          <w:t xml:space="preserve">: </w:t>
        </w:r>
      </w:ins>
      <w:ins w:id="2425" w:author="Jason Rhee" w:date="2024-07-21T18:45:00Z" w16du:dateUtc="2024-07-21T08:45:00Z">
        <w:r w:rsidR="00F11F86">
          <w:t>text</w:t>
        </w:r>
      </w:ins>
    </w:p>
    <w:p w14:paraId="53C7D565" w14:textId="77777777" w:rsidR="003E0B96" w:rsidRDefault="003E0B96" w:rsidP="002721B0">
      <w:pPr>
        <w:pStyle w:val="Annex-Heading3"/>
        <w:rPr>
          <w:rFonts w:ascii="Times New Roman" w:hAnsi="Times New Roman"/>
          <w:szCs w:val="24"/>
        </w:rPr>
      </w:pPr>
      <w:bookmarkStart w:id="2426" w:name="_Toc527705884"/>
      <w:bookmarkStart w:id="2427" w:name="_Toc528589772"/>
      <w:r>
        <w:t>Expect</w:t>
      </w:r>
      <w:r w:rsidR="001C64E5">
        <w:t>ed</w:t>
      </w:r>
      <w:r>
        <w:t xml:space="preserve"> Passing Time</w:t>
      </w:r>
      <w:bookmarkEnd w:id="2426"/>
      <w:bookmarkEnd w:id="2427"/>
    </w:p>
    <w:p w14:paraId="34525B22" w14:textId="77777777" w:rsidR="00E35A62" w:rsidRDefault="003E0B96" w:rsidP="007D127A">
      <w:pPr>
        <w:spacing w:before="0"/>
      </w:pPr>
      <w:r w:rsidRPr="001A1248">
        <w:rPr>
          <w:b/>
          <w:bCs/>
          <w:rPrChange w:id="2428" w:author="Jason Rhee" w:date="2024-07-01T17:23:00Z" w16du:dateUtc="2024-07-01T07:23:00Z">
            <w:rPr/>
          </w:rPrChange>
        </w:rPr>
        <w:t>Name</w:t>
      </w:r>
      <w:r>
        <w:t>: Expect</w:t>
      </w:r>
      <w:r w:rsidR="001C64E5">
        <w:t>ed</w:t>
      </w:r>
      <w:r>
        <w:t xml:space="preserve"> Passing Time</w:t>
      </w:r>
    </w:p>
    <w:p w14:paraId="567F0037" w14:textId="4B6ADBFC" w:rsidR="00E35A62" w:rsidRDefault="003E0B96" w:rsidP="007D127A">
      <w:pPr>
        <w:spacing w:before="0"/>
      </w:pPr>
      <w:r w:rsidRPr="001A1248">
        <w:rPr>
          <w:b/>
          <w:bCs/>
          <w:rPrChange w:id="2429" w:author="Jason Rhee" w:date="2024-07-01T17:23:00Z" w16du:dateUtc="2024-07-01T07:23:00Z">
            <w:rPr/>
          </w:rPrChange>
        </w:rPr>
        <w:t>Definition</w:t>
      </w:r>
      <w:r>
        <w:t>:</w:t>
      </w:r>
      <w:ins w:id="2430" w:author="Jason Rhee" w:date="2024-07-21T18:34:00Z" w16du:dateUtc="2024-07-21T08:34:00Z">
        <w:r w:rsidR="00A43D8D">
          <w:t xml:space="preserve"> </w:t>
        </w:r>
        <w:r w:rsidR="00A43D8D" w:rsidRPr="00A43D8D">
          <w:t>The expected passing time for a ship for a nominated Under Keel Clearance Control Point.</w:t>
        </w:r>
      </w:ins>
    </w:p>
    <w:p w14:paraId="61382827" w14:textId="77777777" w:rsidR="00E35A62" w:rsidRDefault="003E0B96" w:rsidP="007D127A">
      <w:pPr>
        <w:spacing w:before="0"/>
      </w:pPr>
      <w:r w:rsidRPr="001A1248">
        <w:rPr>
          <w:b/>
          <w:bCs/>
          <w:rPrChange w:id="2431" w:author="Jason Rhee" w:date="2024-07-01T17:23:00Z" w16du:dateUtc="2024-07-01T07:23:00Z">
            <w:rPr/>
          </w:rPrChange>
        </w:rPr>
        <w:t>Code</w:t>
      </w:r>
      <w:r>
        <w:t>: '</w:t>
      </w:r>
      <w:r>
        <w:rPr>
          <w:rFonts w:ascii="Courier New" w:hAnsi="Courier New" w:cs="Courier New"/>
        </w:rPr>
        <w:t>expect</w:t>
      </w:r>
      <w:r w:rsidR="001C64E5">
        <w:rPr>
          <w:rFonts w:ascii="Courier New" w:hAnsi="Courier New" w:cs="Courier New"/>
        </w:rPr>
        <w:t>ed</w:t>
      </w:r>
      <w:r>
        <w:rPr>
          <w:rFonts w:ascii="Courier New" w:hAnsi="Courier New" w:cs="Courier New"/>
        </w:rPr>
        <w:t>PassingTime</w:t>
      </w:r>
      <w:r>
        <w:t>'</w:t>
      </w:r>
    </w:p>
    <w:p w14:paraId="426948C5" w14:textId="77777777" w:rsidR="00E35A62" w:rsidRDefault="003E0B96" w:rsidP="007D127A">
      <w:pPr>
        <w:spacing w:before="0"/>
      </w:pPr>
      <w:r w:rsidRPr="001A1248">
        <w:rPr>
          <w:b/>
          <w:bCs/>
          <w:rPrChange w:id="2432" w:author="Jason Rhee" w:date="2024-07-01T17:23:00Z" w16du:dateUtc="2024-07-01T07:23:00Z">
            <w:rPr/>
          </w:rPrChange>
        </w:rPr>
        <w:t>Remarks</w:t>
      </w:r>
      <w:r>
        <w:t>:</w:t>
      </w:r>
    </w:p>
    <w:p w14:paraId="5C1976EB" w14:textId="77777777" w:rsidR="00E35A62" w:rsidRDefault="003E0B96" w:rsidP="007D127A">
      <w:pPr>
        <w:spacing w:before="0"/>
      </w:pPr>
      <w:r w:rsidRPr="001A1248">
        <w:rPr>
          <w:b/>
          <w:bCs/>
          <w:rPrChange w:id="2433" w:author="Jason Rhee" w:date="2024-07-01T17:23:00Z" w16du:dateUtc="2024-07-01T07:23:00Z">
            <w:rPr/>
          </w:rPrChange>
        </w:rPr>
        <w:t>Aliases</w:t>
      </w:r>
      <w:r>
        <w:t>:</w:t>
      </w:r>
    </w:p>
    <w:p w14:paraId="57F40EE7" w14:textId="77777777" w:rsidR="003E0B96" w:rsidRDefault="003E0B96" w:rsidP="007D127A">
      <w:pPr>
        <w:spacing w:before="0"/>
      </w:pPr>
      <w:r w:rsidRPr="001A1248">
        <w:rPr>
          <w:b/>
          <w:bCs/>
          <w:rPrChange w:id="2434" w:author="Jason Rhee" w:date="2024-07-01T17:23:00Z" w16du:dateUtc="2024-07-01T07:23:00Z">
            <w:rPr/>
          </w:rPrChange>
        </w:rPr>
        <w:t>Value</w:t>
      </w:r>
      <w:r>
        <w:t xml:space="preserve"> </w:t>
      </w:r>
      <w:r w:rsidRPr="001A1248">
        <w:rPr>
          <w:b/>
          <w:bCs/>
          <w:rPrChange w:id="2435" w:author="Jason Rhee" w:date="2024-07-01T17:23:00Z" w16du:dateUtc="2024-07-01T07:23:00Z">
            <w:rPr/>
          </w:rPrChange>
        </w:rPr>
        <w:t>Type</w:t>
      </w:r>
      <w:r>
        <w:t>: dateTime</w:t>
      </w:r>
    </w:p>
    <w:p w14:paraId="39993406" w14:textId="77777777" w:rsidR="003E0B96" w:rsidRDefault="003E0B96" w:rsidP="00716349">
      <w:pPr>
        <w:pStyle w:val="Annex-Heading3"/>
        <w:rPr>
          <w:rFonts w:ascii="Times New Roman" w:hAnsi="Times New Roman"/>
          <w:szCs w:val="24"/>
        </w:rPr>
      </w:pPr>
      <w:bookmarkStart w:id="2436" w:name="_Toc527705885"/>
      <w:bookmarkStart w:id="2437" w:name="_Toc528589773"/>
      <w:r>
        <w:lastRenderedPageBreak/>
        <w:t>Expect</w:t>
      </w:r>
      <w:r w:rsidR="001C64E5">
        <w:t>ed</w:t>
      </w:r>
      <w:r>
        <w:t xml:space="preserve"> Passing Speed</w:t>
      </w:r>
      <w:bookmarkEnd w:id="2436"/>
      <w:bookmarkEnd w:id="2437"/>
    </w:p>
    <w:p w14:paraId="456D9D6D" w14:textId="77777777" w:rsidR="00E35A62" w:rsidRDefault="003E0B96" w:rsidP="007D127A">
      <w:pPr>
        <w:keepNext/>
        <w:keepLines/>
        <w:spacing w:before="0"/>
      </w:pPr>
      <w:r w:rsidRPr="001A1248">
        <w:rPr>
          <w:b/>
          <w:bCs/>
          <w:rPrChange w:id="2438" w:author="Jason Rhee" w:date="2024-07-01T17:23:00Z" w16du:dateUtc="2024-07-01T07:23:00Z">
            <w:rPr/>
          </w:rPrChange>
        </w:rPr>
        <w:t>Name</w:t>
      </w:r>
      <w:r>
        <w:t>: Expect</w:t>
      </w:r>
      <w:r w:rsidR="001C64E5">
        <w:t>ed</w:t>
      </w:r>
      <w:r>
        <w:t xml:space="preserve"> Passing Speed</w:t>
      </w:r>
    </w:p>
    <w:p w14:paraId="193D30DF" w14:textId="544D43BD" w:rsidR="00E35A62" w:rsidRDefault="003E0B96" w:rsidP="007D127A">
      <w:pPr>
        <w:keepNext/>
        <w:keepLines/>
        <w:spacing w:before="0"/>
      </w:pPr>
      <w:r w:rsidRPr="001A1248">
        <w:rPr>
          <w:b/>
          <w:bCs/>
          <w:rPrChange w:id="2439" w:author="Jason Rhee" w:date="2024-07-01T17:23:00Z" w16du:dateUtc="2024-07-01T07:23:00Z">
            <w:rPr/>
          </w:rPrChange>
        </w:rPr>
        <w:t>Definition</w:t>
      </w:r>
      <w:r>
        <w:t>:</w:t>
      </w:r>
      <w:ins w:id="2440" w:author="Jason Rhee" w:date="2024-07-02T13:33:00Z" w16du:dateUtc="2024-07-02T03:33:00Z">
        <w:r w:rsidR="00FD5C0C">
          <w:t xml:space="preserve"> </w:t>
        </w:r>
      </w:ins>
      <w:ins w:id="2441" w:author="Jason Rhee" w:date="2024-07-02T13:33:00Z">
        <w:r w:rsidR="00FD5C0C" w:rsidRPr="00FD5C0C">
          <w:t>The expected passing speed for a ship for a nominated Under Keel Clearance Control Point.</w:t>
        </w:r>
      </w:ins>
    </w:p>
    <w:p w14:paraId="5B889F6B" w14:textId="77777777" w:rsidR="00E35A62" w:rsidRDefault="003E0B96" w:rsidP="007D127A">
      <w:pPr>
        <w:keepNext/>
        <w:keepLines/>
        <w:spacing w:before="0"/>
      </w:pPr>
      <w:r w:rsidRPr="001A1248">
        <w:rPr>
          <w:b/>
          <w:bCs/>
          <w:rPrChange w:id="2442" w:author="Jason Rhee" w:date="2024-07-01T17:23:00Z" w16du:dateUtc="2024-07-01T07:23:00Z">
            <w:rPr/>
          </w:rPrChange>
        </w:rPr>
        <w:t>Code</w:t>
      </w:r>
      <w:r>
        <w:t>: '</w:t>
      </w:r>
      <w:r>
        <w:rPr>
          <w:rFonts w:ascii="Courier New" w:hAnsi="Courier New" w:cs="Courier New"/>
        </w:rPr>
        <w:t>expect</w:t>
      </w:r>
      <w:r w:rsidR="001C64E5">
        <w:rPr>
          <w:rFonts w:ascii="Courier New" w:hAnsi="Courier New" w:cs="Courier New"/>
        </w:rPr>
        <w:t>ed</w:t>
      </w:r>
      <w:r>
        <w:rPr>
          <w:rFonts w:ascii="Courier New" w:hAnsi="Courier New" w:cs="Courier New"/>
        </w:rPr>
        <w:t>PassingSpeed</w:t>
      </w:r>
      <w:r>
        <w:t>'</w:t>
      </w:r>
    </w:p>
    <w:p w14:paraId="2358C5DB" w14:textId="77777777" w:rsidR="00E35A62" w:rsidRDefault="003E0B96" w:rsidP="007D127A">
      <w:pPr>
        <w:keepNext/>
        <w:keepLines/>
        <w:spacing w:before="0"/>
      </w:pPr>
      <w:r w:rsidRPr="001A1248">
        <w:rPr>
          <w:b/>
          <w:bCs/>
          <w:rPrChange w:id="2443" w:author="Jason Rhee" w:date="2024-07-01T17:23:00Z" w16du:dateUtc="2024-07-01T07:23:00Z">
            <w:rPr/>
          </w:rPrChange>
        </w:rPr>
        <w:t>Remarks</w:t>
      </w:r>
      <w:r>
        <w:t>:</w:t>
      </w:r>
    </w:p>
    <w:p w14:paraId="1FAB314F" w14:textId="77777777" w:rsidR="00E35A62" w:rsidRDefault="003E0B96" w:rsidP="007D127A">
      <w:pPr>
        <w:keepNext/>
        <w:keepLines/>
        <w:spacing w:before="0"/>
      </w:pPr>
      <w:r w:rsidRPr="001A1248">
        <w:rPr>
          <w:b/>
          <w:bCs/>
          <w:rPrChange w:id="2444" w:author="Jason Rhee" w:date="2024-07-01T17:23:00Z" w16du:dateUtc="2024-07-01T07:23:00Z">
            <w:rPr/>
          </w:rPrChange>
        </w:rPr>
        <w:t>Aliases</w:t>
      </w:r>
      <w:r>
        <w:t>:</w:t>
      </w:r>
    </w:p>
    <w:p w14:paraId="058F79DF" w14:textId="77777777" w:rsidR="003E0B96" w:rsidRDefault="003E0B96" w:rsidP="007D127A">
      <w:pPr>
        <w:spacing w:before="0"/>
        <w:rPr>
          <w:ins w:id="2445" w:author="Jason Rhee" w:date="2024-07-01T17:12:00Z" w16du:dateUtc="2024-07-01T07:12:00Z"/>
        </w:rPr>
      </w:pPr>
      <w:r w:rsidRPr="001A1248">
        <w:rPr>
          <w:b/>
          <w:bCs/>
          <w:rPrChange w:id="2446" w:author="Jason Rhee" w:date="2024-07-01T17:23:00Z" w16du:dateUtc="2024-07-01T07:23:00Z">
            <w:rPr/>
          </w:rPrChange>
        </w:rPr>
        <w:t>Value</w:t>
      </w:r>
      <w:r>
        <w:t xml:space="preserve"> </w:t>
      </w:r>
      <w:r w:rsidRPr="001A1248">
        <w:rPr>
          <w:b/>
          <w:bCs/>
          <w:rPrChange w:id="2447" w:author="Jason Rhee" w:date="2024-07-01T17:23:00Z" w16du:dateUtc="2024-07-01T07:23:00Z">
            <w:rPr/>
          </w:rPrChange>
        </w:rPr>
        <w:t>Type</w:t>
      </w:r>
      <w:r>
        <w:t>: real</w:t>
      </w:r>
    </w:p>
    <w:p w14:paraId="756B2156" w14:textId="77777777" w:rsidR="00C97923" w:rsidRDefault="00E453A8" w:rsidP="007D127A">
      <w:pPr>
        <w:spacing w:before="0"/>
        <w:rPr>
          <w:ins w:id="2448" w:author="Jason Rhee" w:date="2024-07-01T17:31:00Z" w16du:dateUtc="2024-07-01T07:31:00Z"/>
          <w:b/>
          <w:bCs/>
        </w:rPr>
      </w:pPr>
      <w:ins w:id="2449" w:author="Jason Rhee" w:date="2024-07-01T17:25:00Z" w16du:dateUtc="2024-07-01T07:25:00Z">
        <w:r w:rsidRPr="00C83522">
          <w:rPr>
            <w:b/>
            <w:bCs/>
          </w:rPr>
          <w:t>Unit of measure</w:t>
        </w:r>
      </w:ins>
      <w:ins w:id="2450" w:author="Jason Rhee" w:date="2024-07-01T17:31:00Z" w16du:dateUtc="2024-07-01T07:31:00Z">
        <w:r w:rsidR="00C97923">
          <w:rPr>
            <w:b/>
            <w:bCs/>
          </w:rPr>
          <w:t>:</w:t>
        </w:r>
      </w:ins>
    </w:p>
    <w:p w14:paraId="1919490E" w14:textId="77777777" w:rsidR="00C97923" w:rsidRDefault="00E453A8" w:rsidP="00C97923">
      <w:pPr>
        <w:spacing w:before="0"/>
        <w:ind w:firstLine="340"/>
        <w:rPr>
          <w:ins w:id="2451" w:author="Jason Rhee" w:date="2024-07-01T17:31:00Z" w16du:dateUtc="2024-07-01T07:31:00Z"/>
        </w:rPr>
      </w:pPr>
      <w:ins w:id="2452" w:author="Jason Rhee" w:date="2024-07-01T17:25:00Z" w16du:dateUtc="2024-07-01T07:25:00Z">
        <w:r>
          <w:rPr>
            <w:b/>
            <w:bCs/>
          </w:rPr>
          <w:t>name</w:t>
        </w:r>
        <w:r>
          <w:t>: metres per second</w:t>
        </w:r>
      </w:ins>
    </w:p>
    <w:p w14:paraId="4304FF6E" w14:textId="456A4657" w:rsidR="00A05517" w:rsidRDefault="00E453A8">
      <w:pPr>
        <w:spacing w:before="0"/>
        <w:ind w:firstLine="340"/>
        <w:rPr>
          <w:ins w:id="2453" w:author="Jason Rhee" w:date="2024-07-01T17:27:00Z" w16du:dateUtc="2024-07-01T07:27:00Z"/>
        </w:rPr>
        <w:pPrChange w:id="2454" w:author="Jason Rhee" w:date="2024-07-01T17:31:00Z" w16du:dateUtc="2024-07-01T07:31:00Z">
          <w:pPr>
            <w:spacing w:before="0"/>
          </w:pPr>
        </w:pPrChange>
      </w:pPr>
      <w:ins w:id="2455" w:author="Jason Rhee" w:date="2024-07-01T17:25:00Z" w16du:dateUtc="2024-07-01T07:25:00Z">
        <w:r w:rsidRPr="00C83522">
          <w:rPr>
            <w:b/>
            <w:bCs/>
          </w:rPr>
          <w:t>symbol</w:t>
        </w:r>
        <w:r>
          <w:t>: m/s</w:t>
        </w:r>
      </w:ins>
    </w:p>
    <w:p w14:paraId="1F6EE928" w14:textId="30BDA23A" w:rsidR="00A67EAC" w:rsidRDefault="00456F12" w:rsidP="007D127A">
      <w:pPr>
        <w:spacing w:before="0"/>
      </w:pPr>
      <w:ins w:id="2456" w:author="Jason Rhee" w:date="2024-07-26T00:04:00Z" w16du:dateUtc="2024-07-25T14:04:00Z">
        <w:r>
          <w:rPr>
            <w:b/>
            <w:bCs/>
          </w:rPr>
          <w:t>Constraints</w:t>
        </w:r>
      </w:ins>
      <w:ins w:id="2457" w:author="Jason Rhee" w:date="2024-07-01T17:27:00Z" w16du:dateUtc="2024-07-01T07:27:00Z">
        <w:r w:rsidR="00A67EAC">
          <w:t>:</w:t>
        </w:r>
      </w:ins>
    </w:p>
    <w:tbl>
      <w:tblPr>
        <w:tblStyle w:val="TableGrid"/>
        <w:tblW w:w="0" w:type="auto"/>
        <w:tblLook w:val="04A0" w:firstRow="1" w:lastRow="0" w:firstColumn="1" w:lastColumn="0" w:noHBand="0" w:noVBand="1"/>
      </w:tblPr>
      <w:tblGrid>
        <w:gridCol w:w="1812"/>
        <w:gridCol w:w="1812"/>
        <w:gridCol w:w="1812"/>
        <w:gridCol w:w="1812"/>
        <w:gridCol w:w="1812"/>
      </w:tblGrid>
      <w:tr w:rsidR="009A3810" w14:paraId="1180D3C0" w14:textId="77777777" w:rsidTr="00C83522">
        <w:trPr>
          <w:ins w:id="2458" w:author="Jason Rhee" w:date="2024-07-01T17:30:00Z"/>
        </w:trPr>
        <w:tc>
          <w:tcPr>
            <w:tcW w:w="1812" w:type="dxa"/>
          </w:tcPr>
          <w:p w14:paraId="6E6BCD4A" w14:textId="77777777" w:rsidR="006D550A" w:rsidRPr="00C83522" w:rsidRDefault="006D550A" w:rsidP="00C83522">
            <w:pPr>
              <w:spacing w:before="0"/>
              <w:jc w:val="center"/>
              <w:rPr>
                <w:ins w:id="2459" w:author="Jason Rhee" w:date="2024-07-01T17:30:00Z" w16du:dateUtc="2024-07-01T07:30:00Z"/>
                <w:b/>
                <w:bCs/>
              </w:rPr>
            </w:pPr>
            <w:ins w:id="2460" w:author="Jason Rhee" w:date="2024-07-01T17:30:00Z" w16du:dateUtc="2024-07-01T07:30:00Z">
              <w:r w:rsidRPr="00C83522">
                <w:rPr>
                  <w:b/>
                  <w:bCs/>
                </w:rPr>
                <w:t>String Length</w:t>
              </w:r>
            </w:ins>
          </w:p>
        </w:tc>
        <w:tc>
          <w:tcPr>
            <w:tcW w:w="1812" w:type="dxa"/>
          </w:tcPr>
          <w:p w14:paraId="38AF873F" w14:textId="77777777" w:rsidR="006D550A" w:rsidRPr="00C83522" w:rsidRDefault="006D550A" w:rsidP="00C83522">
            <w:pPr>
              <w:spacing w:before="0"/>
              <w:jc w:val="center"/>
              <w:rPr>
                <w:ins w:id="2461" w:author="Jason Rhee" w:date="2024-07-01T17:30:00Z" w16du:dateUtc="2024-07-01T07:30:00Z"/>
                <w:b/>
                <w:bCs/>
              </w:rPr>
            </w:pPr>
            <w:ins w:id="2462" w:author="Jason Rhee" w:date="2024-07-01T17:30:00Z" w16du:dateUtc="2024-07-01T07:30:00Z">
              <w:r w:rsidRPr="00C83522">
                <w:rPr>
                  <w:b/>
                  <w:bCs/>
                </w:rPr>
                <w:t>Text Pattern</w:t>
              </w:r>
            </w:ins>
          </w:p>
        </w:tc>
        <w:tc>
          <w:tcPr>
            <w:tcW w:w="3624" w:type="dxa"/>
            <w:gridSpan w:val="2"/>
          </w:tcPr>
          <w:p w14:paraId="40E43D00" w14:textId="77777777" w:rsidR="006D550A" w:rsidRPr="00C83522" w:rsidRDefault="006D550A" w:rsidP="00C83522">
            <w:pPr>
              <w:spacing w:before="0"/>
              <w:jc w:val="center"/>
              <w:rPr>
                <w:ins w:id="2463" w:author="Jason Rhee" w:date="2024-07-01T17:30:00Z" w16du:dateUtc="2024-07-01T07:30:00Z"/>
                <w:b/>
                <w:bCs/>
              </w:rPr>
            </w:pPr>
            <w:ins w:id="2464" w:author="Jason Rhee" w:date="2024-07-01T17:30:00Z" w16du:dateUtc="2024-07-01T07:30:00Z">
              <w:r w:rsidRPr="00C83522">
                <w:rPr>
                  <w:b/>
                  <w:bCs/>
                </w:rPr>
                <w:t>Range</w:t>
              </w:r>
            </w:ins>
          </w:p>
        </w:tc>
        <w:tc>
          <w:tcPr>
            <w:tcW w:w="1812" w:type="dxa"/>
          </w:tcPr>
          <w:p w14:paraId="0F04FCEC" w14:textId="77777777" w:rsidR="006D550A" w:rsidRPr="00C83522" w:rsidRDefault="006D550A" w:rsidP="00C83522">
            <w:pPr>
              <w:spacing w:before="0"/>
              <w:jc w:val="center"/>
              <w:rPr>
                <w:ins w:id="2465" w:author="Jason Rhee" w:date="2024-07-01T17:30:00Z" w16du:dateUtc="2024-07-01T07:30:00Z"/>
                <w:b/>
                <w:bCs/>
              </w:rPr>
            </w:pPr>
            <w:ins w:id="2466" w:author="Jason Rhee" w:date="2024-07-01T17:30:00Z" w16du:dateUtc="2024-07-01T07:30:00Z">
              <w:r w:rsidRPr="00C83522">
                <w:rPr>
                  <w:b/>
                  <w:bCs/>
                </w:rPr>
                <w:t>Precision</w:t>
              </w:r>
            </w:ins>
          </w:p>
        </w:tc>
      </w:tr>
      <w:tr w:rsidR="00C97923" w14:paraId="51E3651E" w14:textId="77777777" w:rsidTr="00C83522">
        <w:trPr>
          <w:ins w:id="2467" w:author="Jason Rhee" w:date="2024-07-01T17:30:00Z"/>
        </w:trPr>
        <w:tc>
          <w:tcPr>
            <w:tcW w:w="1812" w:type="dxa"/>
            <w:vMerge w:val="restart"/>
          </w:tcPr>
          <w:p w14:paraId="1D8AD553" w14:textId="77777777" w:rsidR="006D550A" w:rsidRDefault="006D550A" w:rsidP="00C83522">
            <w:pPr>
              <w:spacing w:before="0"/>
              <w:jc w:val="center"/>
              <w:rPr>
                <w:ins w:id="2468" w:author="Jason Rhee" w:date="2024-07-01T17:30:00Z" w16du:dateUtc="2024-07-01T07:30:00Z"/>
              </w:rPr>
            </w:pPr>
            <w:ins w:id="2469" w:author="Jason Rhee" w:date="2024-07-01T17:30:00Z" w16du:dateUtc="2024-07-01T07:30:00Z">
              <w:r>
                <w:t>(not specified)</w:t>
              </w:r>
            </w:ins>
          </w:p>
        </w:tc>
        <w:tc>
          <w:tcPr>
            <w:tcW w:w="1812" w:type="dxa"/>
            <w:vMerge w:val="restart"/>
          </w:tcPr>
          <w:p w14:paraId="722681C7" w14:textId="77777777" w:rsidR="006D550A" w:rsidRDefault="006D550A" w:rsidP="00C83522">
            <w:pPr>
              <w:spacing w:before="0"/>
              <w:jc w:val="center"/>
              <w:rPr>
                <w:ins w:id="2470" w:author="Jason Rhee" w:date="2024-07-01T17:30:00Z" w16du:dateUtc="2024-07-01T07:30:00Z"/>
              </w:rPr>
            </w:pPr>
            <w:ins w:id="2471" w:author="Jason Rhee" w:date="2024-07-01T17:30:00Z" w16du:dateUtc="2024-07-01T07:30:00Z">
              <w:r>
                <w:t>(none)</w:t>
              </w:r>
            </w:ins>
          </w:p>
        </w:tc>
        <w:tc>
          <w:tcPr>
            <w:tcW w:w="1812" w:type="dxa"/>
          </w:tcPr>
          <w:p w14:paraId="4A4DAB13" w14:textId="77777777" w:rsidR="006D550A" w:rsidRDefault="006D550A" w:rsidP="00C83522">
            <w:pPr>
              <w:spacing w:before="0"/>
              <w:rPr>
                <w:ins w:id="2472" w:author="Jason Rhee" w:date="2024-07-01T17:30:00Z" w16du:dateUtc="2024-07-01T07:30:00Z"/>
              </w:rPr>
            </w:pPr>
            <w:ins w:id="2473" w:author="Jason Rhee" w:date="2024-07-01T17:30:00Z" w16du:dateUtc="2024-07-01T07:30:00Z">
              <w:r>
                <w:t>lowerBound</w:t>
              </w:r>
            </w:ins>
          </w:p>
        </w:tc>
        <w:tc>
          <w:tcPr>
            <w:tcW w:w="1812" w:type="dxa"/>
          </w:tcPr>
          <w:p w14:paraId="20A8D471" w14:textId="77777777" w:rsidR="006D550A" w:rsidRDefault="006D550A" w:rsidP="00C83522">
            <w:pPr>
              <w:spacing w:before="0"/>
              <w:rPr>
                <w:ins w:id="2474" w:author="Jason Rhee" w:date="2024-07-01T17:30:00Z" w16du:dateUtc="2024-07-01T07:30:00Z"/>
              </w:rPr>
            </w:pPr>
            <w:ins w:id="2475" w:author="Jason Rhee" w:date="2024-07-01T17:30:00Z" w16du:dateUtc="2024-07-01T07:30:00Z">
              <w:r>
                <w:t>0</w:t>
              </w:r>
            </w:ins>
          </w:p>
        </w:tc>
        <w:tc>
          <w:tcPr>
            <w:tcW w:w="1812" w:type="dxa"/>
            <w:vMerge w:val="restart"/>
          </w:tcPr>
          <w:p w14:paraId="07EAB30B" w14:textId="77777777" w:rsidR="006D550A" w:rsidRDefault="006D550A" w:rsidP="00C83522">
            <w:pPr>
              <w:spacing w:before="0"/>
              <w:jc w:val="center"/>
              <w:rPr>
                <w:ins w:id="2476" w:author="Jason Rhee" w:date="2024-07-01T17:30:00Z" w16du:dateUtc="2024-07-01T07:30:00Z"/>
              </w:rPr>
            </w:pPr>
            <w:ins w:id="2477" w:author="Jason Rhee" w:date="2024-07-01T17:30:00Z" w16du:dateUtc="2024-07-01T07:30:00Z">
              <w:r>
                <w:t>(not specified)</w:t>
              </w:r>
            </w:ins>
          </w:p>
        </w:tc>
      </w:tr>
      <w:tr w:rsidR="00C97923" w14:paraId="434D4DA3" w14:textId="77777777" w:rsidTr="00C83522">
        <w:trPr>
          <w:ins w:id="2478" w:author="Jason Rhee" w:date="2024-07-01T17:30:00Z"/>
        </w:trPr>
        <w:tc>
          <w:tcPr>
            <w:tcW w:w="1812" w:type="dxa"/>
            <w:vMerge/>
          </w:tcPr>
          <w:p w14:paraId="1BAB0B9D" w14:textId="77777777" w:rsidR="006D550A" w:rsidRDefault="006D550A" w:rsidP="00C83522">
            <w:pPr>
              <w:spacing w:before="0"/>
              <w:rPr>
                <w:ins w:id="2479" w:author="Jason Rhee" w:date="2024-07-01T17:30:00Z" w16du:dateUtc="2024-07-01T07:30:00Z"/>
              </w:rPr>
            </w:pPr>
          </w:p>
        </w:tc>
        <w:tc>
          <w:tcPr>
            <w:tcW w:w="1812" w:type="dxa"/>
            <w:vMerge/>
          </w:tcPr>
          <w:p w14:paraId="0BE9461A" w14:textId="77777777" w:rsidR="006D550A" w:rsidRDefault="006D550A" w:rsidP="00C83522">
            <w:pPr>
              <w:spacing w:before="0"/>
              <w:rPr>
                <w:ins w:id="2480" w:author="Jason Rhee" w:date="2024-07-01T17:30:00Z" w16du:dateUtc="2024-07-01T07:30:00Z"/>
              </w:rPr>
            </w:pPr>
          </w:p>
        </w:tc>
        <w:tc>
          <w:tcPr>
            <w:tcW w:w="1812" w:type="dxa"/>
          </w:tcPr>
          <w:p w14:paraId="0F33128A" w14:textId="77777777" w:rsidR="006D550A" w:rsidRDefault="006D550A" w:rsidP="00C83522">
            <w:pPr>
              <w:spacing w:before="0"/>
              <w:rPr>
                <w:ins w:id="2481" w:author="Jason Rhee" w:date="2024-07-01T17:30:00Z" w16du:dateUtc="2024-07-01T07:30:00Z"/>
              </w:rPr>
            </w:pPr>
            <w:ins w:id="2482" w:author="Jason Rhee" w:date="2024-07-01T17:30:00Z" w16du:dateUtc="2024-07-01T07:30:00Z">
              <w:r>
                <w:t>upperBound</w:t>
              </w:r>
            </w:ins>
          </w:p>
        </w:tc>
        <w:tc>
          <w:tcPr>
            <w:tcW w:w="1812" w:type="dxa"/>
          </w:tcPr>
          <w:p w14:paraId="355AE95D" w14:textId="77777777" w:rsidR="006D550A" w:rsidRDefault="006D550A" w:rsidP="00C83522">
            <w:pPr>
              <w:spacing w:before="0"/>
              <w:rPr>
                <w:ins w:id="2483" w:author="Jason Rhee" w:date="2024-07-01T17:30:00Z" w16du:dateUtc="2024-07-01T07:30:00Z"/>
              </w:rPr>
            </w:pPr>
            <w:ins w:id="2484" w:author="Jason Rhee" w:date="2024-07-01T17:30:00Z" w16du:dateUtc="2024-07-01T07:30:00Z">
              <w:r>
                <w:t>(not specified)</w:t>
              </w:r>
            </w:ins>
          </w:p>
        </w:tc>
        <w:tc>
          <w:tcPr>
            <w:tcW w:w="1812" w:type="dxa"/>
            <w:vMerge/>
          </w:tcPr>
          <w:p w14:paraId="7BB75538" w14:textId="77777777" w:rsidR="006D550A" w:rsidRDefault="006D550A" w:rsidP="00C83522">
            <w:pPr>
              <w:spacing w:before="0"/>
              <w:rPr>
                <w:ins w:id="2485" w:author="Jason Rhee" w:date="2024-07-01T17:30:00Z" w16du:dateUtc="2024-07-01T07:30:00Z"/>
              </w:rPr>
            </w:pPr>
          </w:p>
        </w:tc>
      </w:tr>
      <w:tr w:rsidR="00C97923" w14:paraId="6DC3E681" w14:textId="77777777" w:rsidTr="00C83522">
        <w:trPr>
          <w:ins w:id="2486" w:author="Jason Rhee" w:date="2024-07-01T17:30:00Z"/>
        </w:trPr>
        <w:tc>
          <w:tcPr>
            <w:tcW w:w="1812" w:type="dxa"/>
            <w:vMerge/>
          </w:tcPr>
          <w:p w14:paraId="07A84FA5" w14:textId="77777777" w:rsidR="006D550A" w:rsidRDefault="006D550A" w:rsidP="00C83522">
            <w:pPr>
              <w:spacing w:before="0"/>
              <w:rPr>
                <w:ins w:id="2487" w:author="Jason Rhee" w:date="2024-07-01T17:30:00Z" w16du:dateUtc="2024-07-01T07:30:00Z"/>
              </w:rPr>
            </w:pPr>
          </w:p>
        </w:tc>
        <w:tc>
          <w:tcPr>
            <w:tcW w:w="1812" w:type="dxa"/>
            <w:vMerge/>
          </w:tcPr>
          <w:p w14:paraId="5F040FDB" w14:textId="77777777" w:rsidR="006D550A" w:rsidRDefault="006D550A" w:rsidP="00C83522">
            <w:pPr>
              <w:spacing w:before="0"/>
              <w:rPr>
                <w:ins w:id="2488" w:author="Jason Rhee" w:date="2024-07-01T17:30:00Z" w16du:dateUtc="2024-07-01T07:30:00Z"/>
              </w:rPr>
            </w:pPr>
          </w:p>
        </w:tc>
        <w:tc>
          <w:tcPr>
            <w:tcW w:w="1812" w:type="dxa"/>
          </w:tcPr>
          <w:p w14:paraId="39E13720" w14:textId="77777777" w:rsidR="006D550A" w:rsidRDefault="006D550A" w:rsidP="00C83522">
            <w:pPr>
              <w:spacing w:before="0"/>
              <w:rPr>
                <w:ins w:id="2489" w:author="Jason Rhee" w:date="2024-07-01T17:30:00Z" w16du:dateUtc="2024-07-01T07:30:00Z"/>
              </w:rPr>
            </w:pPr>
            <w:ins w:id="2490" w:author="Jason Rhee" w:date="2024-07-01T17:30:00Z" w16du:dateUtc="2024-07-01T07:30:00Z">
              <w:r>
                <w:t>closure</w:t>
              </w:r>
            </w:ins>
          </w:p>
        </w:tc>
        <w:tc>
          <w:tcPr>
            <w:tcW w:w="1812" w:type="dxa"/>
          </w:tcPr>
          <w:p w14:paraId="100C960D" w14:textId="3A845433" w:rsidR="006D550A" w:rsidRDefault="00E22E5D" w:rsidP="00C83522">
            <w:pPr>
              <w:spacing w:before="0"/>
              <w:rPr>
                <w:ins w:id="2491" w:author="Jason Rhee" w:date="2024-07-01T17:30:00Z" w16du:dateUtc="2024-07-01T07:30:00Z"/>
              </w:rPr>
            </w:pPr>
            <w:ins w:id="2492" w:author="Jason Rhee" w:date="2024-07-01T17:30:00Z">
              <w:r w:rsidRPr="00E22E5D">
                <w:t>geSemiInterval</w:t>
              </w:r>
            </w:ins>
          </w:p>
        </w:tc>
        <w:tc>
          <w:tcPr>
            <w:tcW w:w="1812" w:type="dxa"/>
            <w:vMerge/>
          </w:tcPr>
          <w:p w14:paraId="4DE538E1" w14:textId="77777777" w:rsidR="006D550A" w:rsidRDefault="006D550A" w:rsidP="00C83522">
            <w:pPr>
              <w:spacing w:before="0"/>
              <w:rPr>
                <w:ins w:id="2493" w:author="Jason Rhee" w:date="2024-07-01T17:30:00Z" w16du:dateUtc="2024-07-01T07:30:00Z"/>
              </w:rPr>
            </w:pPr>
          </w:p>
        </w:tc>
      </w:tr>
    </w:tbl>
    <w:p w14:paraId="6C430F24" w14:textId="77777777" w:rsidR="003E0B96" w:rsidRDefault="003E0B96" w:rsidP="003E0B96">
      <w:pPr>
        <w:rPr>
          <w:ins w:id="2494" w:author="Jason Rhee" w:date="2024-07-21T18:35:00Z" w16du:dateUtc="2024-07-21T08:35:00Z"/>
        </w:rPr>
      </w:pPr>
    </w:p>
    <w:p w14:paraId="3BC23134" w14:textId="19CC06C7" w:rsidR="009E1106" w:rsidRDefault="009E1106">
      <w:pPr>
        <w:pStyle w:val="Annex-Heading3"/>
        <w:rPr>
          <w:ins w:id="2495" w:author="Jason Rhee" w:date="2024-07-21T18:35:00Z" w16du:dateUtc="2024-07-21T08:35:00Z"/>
        </w:rPr>
        <w:pPrChange w:id="2496" w:author="Jason Rhee" w:date="2024-07-21T18:36:00Z" w16du:dateUtc="2024-07-21T08:36:00Z">
          <w:pPr>
            <w:pStyle w:val="Annex-Heading4"/>
          </w:pPr>
        </w:pPrChange>
      </w:pPr>
      <w:ins w:id="2497" w:author="Jason Rhee" w:date="2024-07-21T18:35:00Z" w16du:dateUtc="2024-07-21T08:35:00Z">
        <w:r>
          <w:t>Interoperability Identifier</w:t>
        </w:r>
      </w:ins>
    </w:p>
    <w:p w14:paraId="0B047383" w14:textId="05138B0C" w:rsidR="00D95E7D" w:rsidRDefault="00D95E7D">
      <w:pPr>
        <w:rPr>
          <w:ins w:id="2498" w:author="Jason Rhee" w:date="2024-07-21T18:38:00Z" w16du:dateUtc="2024-07-21T08:38:00Z"/>
        </w:rPr>
        <w:pPrChange w:id="2499" w:author="Jason Rhee" w:date="2024-07-21T18:38:00Z" w16du:dateUtc="2024-07-21T08:38:00Z">
          <w:pPr>
            <w:pStyle w:val="Annex0"/>
          </w:pPr>
        </w:pPrChange>
      </w:pPr>
      <w:ins w:id="2500" w:author="Jason Rhee" w:date="2024-07-21T18:38:00Z" w16du:dateUtc="2024-07-21T08:38:00Z">
        <w:r w:rsidRPr="00FB4D5E">
          <w:rPr>
            <w:b/>
            <w:bCs/>
          </w:rPr>
          <w:t>Name</w:t>
        </w:r>
        <w:r>
          <w:t xml:space="preserve">: </w:t>
        </w:r>
      </w:ins>
      <w:ins w:id="2501" w:author="Jason Rhee" w:date="2024-07-21T18:40:00Z" w16du:dateUtc="2024-07-21T08:40:00Z">
        <w:r w:rsidR="0025598A">
          <w:t>Inter</w:t>
        </w:r>
      </w:ins>
      <w:ins w:id="2502" w:author="Jason Rhee" w:date="2024-07-21T18:41:00Z" w16du:dateUtc="2024-07-21T08:41:00Z">
        <w:r w:rsidR="0025598A">
          <w:t>operability Identifier</w:t>
        </w:r>
      </w:ins>
    </w:p>
    <w:p w14:paraId="44D02D60" w14:textId="088E2374" w:rsidR="00D95E7D" w:rsidRDefault="00D95E7D">
      <w:pPr>
        <w:rPr>
          <w:ins w:id="2503" w:author="Jason Rhee" w:date="2024-07-21T18:38:00Z" w16du:dateUtc="2024-07-21T08:38:00Z"/>
        </w:rPr>
        <w:pPrChange w:id="2504" w:author="Jason Rhee" w:date="2024-07-21T18:38:00Z" w16du:dateUtc="2024-07-21T08:38:00Z">
          <w:pPr>
            <w:pStyle w:val="Annex0"/>
          </w:pPr>
        </w:pPrChange>
      </w:pPr>
      <w:ins w:id="2505" w:author="Jason Rhee" w:date="2024-07-21T18:38:00Z" w16du:dateUtc="2024-07-21T08:38:00Z">
        <w:r w:rsidRPr="00FB4D5E">
          <w:rPr>
            <w:b/>
            <w:bCs/>
          </w:rPr>
          <w:t>Definition</w:t>
        </w:r>
        <w:r>
          <w:t xml:space="preserve">: </w:t>
        </w:r>
      </w:ins>
      <w:ins w:id="2506" w:author="Jason Rhee" w:date="2024-07-21T18:39:00Z" w16du:dateUtc="2024-07-21T08:39:00Z">
        <w:r w:rsidR="00301F6D" w:rsidRPr="00301F6D">
          <w:t>A common unique identifier for entities which describe a single real-world feature, and which is used to identify instances of the feature in end-user systems where the feature may be included in multiple data product types.</w:t>
        </w:r>
      </w:ins>
    </w:p>
    <w:p w14:paraId="01698BFA" w14:textId="77777777" w:rsidR="00D95E7D" w:rsidRDefault="00D95E7D">
      <w:pPr>
        <w:rPr>
          <w:ins w:id="2507" w:author="Jason Rhee" w:date="2024-07-21T18:38:00Z" w16du:dateUtc="2024-07-21T08:38:00Z"/>
        </w:rPr>
        <w:pPrChange w:id="2508" w:author="Jason Rhee" w:date="2024-07-21T18:38:00Z" w16du:dateUtc="2024-07-21T08:38:00Z">
          <w:pPr>
            <w:pStyle w:val="Annex0"/>
          </w:pPr>
        </w:pPrChange>
      </w:pPr>
      <w:ins w:id="2509" w:author="Jason Rhee" w:date="2024-07-21T18:38:00Z" w16du:dateUtc="2024-07-21T08:38:00Z">
        <w:r w:rsidRPr="00FB4D5E">
          <w:rPr>
            <w:b/>
            <w:bCs/>
          </w:rPr>
          <w:t>Code</w:t>
        </w:r>
        <w:r>
          <w:t xml:space="preserve">: </w:t>
        </w:r>
        <w:r w:rsidRPr="00D95E7D">
          <w:rPr>
            <w:rFonts w:ascii="Courier New" w:hAnsi="Courier New" w:cs="Courier New"/>
            <w:rPrChange w:id="2510" w:author="Jason Rhee" w:date="2024-07-21T18:38:00Z" w16du:dateUtc="2024-07-21T08:38:00Z">
              <w:rPr/>
            </w:rPrChange>
          </w:rPr>
          <w:t>'expectedPassingSpeed'</w:t>
        </w:r>
      </w:ins>
    </w:p>
    <w:p w14:paraId="492BAFF7" w14:textId="77777777" w:rsidR="00D95E7D" w:rsidRDefault="00D95E7D">
      <w:pPr>
        <w:rPr>
          <w:ins w:id="2511" w:author="Jason Rhee" w:date="2024-07-21T18:38:00Z" w16du:dateUtc="2024-07-21T08:38:00Z"/>
        </w:rPr>
        <w:pPrChange w:id="2512" w:author="Jason Rhee" w:date="2024-07-21T18:38:00Z" w16du:dateUtc="2024-07-21T08:38:00Z">
          <w:pPr>
            <w:pStyle w:val="Annex0"/>
          </w:pPr>
        </w:pPrChange>
      </w:pPr>
      <w:ins w:id="2513" w:author="Jason Rhee" w:date="2024-07-21T18:38:00Z" w16du:dateUtc="2024-07-21T08:38:00Z">
        <w:r w:rsidRPr="00FB4D5E">
          <w:rPr>
            <w:b/>
            <w:bCs/>
          </w:rPr>
          <w:t>Remarks</w:t>
        </w:r>
        <w:r>
          <w:t>:</w:t>
        </w:r>
      </w:ins>
    </w:p>
    <w:p w14:paraId="2C0A6EC6" w14:textId="77777777" w:rsidR="00D95E7D" w:rsidRDefault="00D95E7D">
      <w:pPr>
        <w:rPr>
          <w:ins w:id="2514" w:author="Jason Rhee" w:date="2024-07-21T18:38:00Z" w16du:dateUtc="2024-07-21T08:38:00Z"/>
        </w:rPr>
        <w:pPrChange w:id="2515" w:author="Jason Rhee" w:date="2024-07-21T18:38:00Z" w16du:dateUtc="2024-07-21T08:38:00Z">
          <w:pPr>
            <w:pStyle w:val="Annex0"/>
          </w:pPr>
        </w:pPrChange>
      </w:pPr>
      <w:ins w:id="2516" w:author="Jason Rhee" w:date="2024-07-21T18:38:00Z" w16du:dateUtc="2024-07-21T08:38:00Z">
        <w:r w:rsidRPr="00FB4D5E">
          <w:rPr>
            <w:b/>
            <w:bCs/>
          </w:rPr>
          <w:t>Aliases</w:t>
        </w:r>
        <w:r>
          <w:t>:</w:t>
        </w:r>
      </w:ins>
    </w:p>
    <w:p w14:paraId="27487148" w14:textId="4EF9AF38" w:rsidR="00D95E7D" w:rsidRDefault="00D95E7D" w:rsidP="00D95E7D">
      <w:pPr>
        <w:rPr>
          <w:ins w:id="2517" w:author="Jason Rhee" w:date="2024-07-21T18:39:00Z" w16du:dateUtc="2024-07-21T08:39:00Z"/>
        </w:rPr>
      </w:pPr>
      <w:ins w:id="2518" w:author="Jason Rhee" w:date="2024-07-21T18:38:00Z" w16du:dateUtc="2024-07-21T08:38:00Z">
        <w:r w:rsidRPr="00FB4D5E">
          <w:rPr>
            <w:b/>
            <w:bCs/>
          </w:rPr>
          <w:t>Value</w:t>
        </w:r>
        <w:r>
          <w:t xml:space="preserve"> </w:t>
        </w:r>
        <w:r w:rsidRPr="00FB4D5E">
          <w:rPr>
            <w:b/>
            <w:bCs/>
          </w:rPr>
          <w:t>Type</w:t>
        </w:r>
        <w:r>
          <w:t xml:space="preserve">: </w:t>
        </w:r>
      </w:ins>
      <w:ins w:id="2519" w:author="Jason Rhee" w:date="2024-07-21T18:39:00Z" w16du:dateUtc="2024-07-21T08:39:00Z">
        <w:r w:rsidR="00301F6D">
          <w:t>URN</w:t>
        </w:r>
      </w:ins>
    </w:p>
    <w:p w14:paraId="7EDB68BF" w14:textId="69D03CAF" w:rsidR="00301F6D" w:rsidRDefault="00301F6D" w:rsidP="00D95E7D">
      <w:pPr>
        <w:rPr>
          <w:ins w:id="2520" w:author="Jason Rhee" w:date="2024-07-21T18:39:00Z" w16du:dateUtc="2024-07-21T08:39:00Z"/>
        </w:rPr>
      </w:pPr>
      <w:ins w:id="2521" w:author="Jason Rhee" w:date="2024-07-21T18:39:00Z" w16du:dateUtc="2024-07-21T08:39:00Z">
        <w:r w:rsidRPr="00301F6D">
          <w:rPr>
            <w:b/>
            <w:bCs/>
            <w:rPrChange w:id="2522" w:author="Jason Rhee" w:date="2024-07-21T18:39:00Z" w16du:dateUtc="2024-07-21T08:39:00Z">
              <w:rPr/>
            </w:rPrChange>
          </w:rPr>
          <w:t>Constraints</w:t>
        </w:r>
        <w:r>
          <w:t>:</w:t>
        </w:r>
      </w:ins>
    </w:p>
    <w:tbl>
      <w:tblPr>
        <w:tblStyle w:val="TableGrid"/>
        <w:tblW w:w="0" w:type="auto"/>
        <w:tblLook w:val="04A0" w:firstRow="1" w:lastRow="0" w:firstColumn="1" w:lastColumn="0" w:noHBand="0" w:noVBand="1"/>
      </w:tblPr>
      <w:tblGrid>
        <w:gridCol w:w="1534"/>
        <w:gridCol w:w="3132"/>
        <w:gridCol w:w="1306"/>
        <w:gridCol w:w="1535"/>
        <w:gridCol w:w="1553"/>
      </w:tblGrid>
      <w:tr w:rsidR="0025598A" w14:paraId="26737EA3" w14:textId="77777777" w:rsidTr="0025598A">
        <w:trPr>
          <w:ins w:id="2523" w:author="Jason Rhee" w:date="2024-07-21T18:39:00Z"/>
        </w:trPr>
        <w:tc>
          <w:tcPr>
            <w:tcW w:w="1639" w:type="dxa"/>
          </w:tcPr>
          <w:p w14:paraId="17F0B9B6" w14:textId="77777777" w:rsidR="00301F6D" w:rsidRPr="00C83522" w:rsidRDefault="00301F6D" w:rsidP="00FB4D5E">
            <w:pPr>
              <w:spacing w:before="0"/>
              <w:jc w:val="center"/>
              <w:rPr>
                <w:ins w:id="2524" w:author="Jason Rhee" w:date="2024-07-21T18:39:00Z" w16du:dateUtc="2024-07-21T08:39:00Z"/>
                <w:b/>
                <w:bCs/>
              </w:rPr>
            </w:pPr>
            <w:ins w:id="2525" w:author="Jason Rhee" w:date="2024-07-21T18:39:00Z" w16du:dateUtc="2024-07-21T08:39:00Z">
              <w:r w:rsidRPr="00C83522">
                <w:rPr>
                  <w:b/>
                  <w:bCs/>
                </w:rPr>
                <w:t>String Length</w:t>
              </w:r>
            </w:ins>
          </w:p>
        </w:tc>
        <w:tc>
          <w:tcPr>
            <w:tcW w:w="3318" w:type="dxa"/>
          </w:tcPr>
          <w:p w14:paraId="09114407" w14:textId="77777777" w:rsidR="00301F6D" w:rsidRPr="00C83522" w:rsidRDefault="00301F6D" w:rsidP="00FB4D5E">
            <w:pPr>
              <w:spacing w:before="0"/>
              <w:jc w:val="center"/>
              <w:rPr>
                <w:ins w:id="2526" w:author="Jason Rhee" w:date="2024-07-21T18:39:00Z" w16du:dateUtc="2024-07-21T08:39:00Z"/>
                <w:b/>
                <w:bCs/>
              </w:rPr>
            </w:pPr>
            <w:ins w:id="2527" w:author="Jason Rhee" w:date="2024-07-21T18:39:00Z" w16du:dateUtc="2024-07-21T08:39:00Z">
              <w:r w:rsidRPr="00C83522">
                <w:rPr>
                  <w:b/>
                  <w:bCs/>
                </w:rPr>
                <w:t>Text Pattern</w:t>
              </w:r>
            </w:ins>
          </w:p>
        </w:tc>
        <w:tc>
          <w:tcPr>
            <w:tcW w:w="2452" w:type="dxa"/>
            <w:gridSpan w:val="2"/>
          </w:tcPr>
          <w:p w14:paraId="766B69E7" w14:textId="77777777" w:rsidR="00301F6D" w:rsidRPr="00C83522" w:rsidRDefault="00301F6D" w:rsidP="00FB4D5E">
            <w:pPr>
              <w:spacing w:before="0"/>
              <w:jc w:val="center"/>
              <w:rPr>
                <w:ins w:id="2528" w:author="Jason Rhee" w:date="2024-07-21T18:39:00Z" w16du:dateUtc="2024-07-21T08:39:00Z"/>
                <w:b/>
                <w:bCs/>
              </w:rPr>
            </w:pPr>
            <w:ins w:id="2529" w:author="Jason Rhee" w:date="2024-07-21T18:39:00Z" w16du:dateUtc="2024-07-21T08:39:00Z">
              <w:r w:rsidRPr="00C83522">
                <w:rPr>
                  <w:b/>
                  <w:bCs/>
                </w:rPr>
                <w:t>Range</w:t>
              </w:r>
            </w:ins>
          </w:p>
        </w:tc>
        <w:tc>
          <w:tcPr>
            <w:tcW w:w="1651" w:type="dxa"/>
          </w:tcPr>
          <w:p w14:paraId="11CAA6F3" w14:textId="77777777" w:rsidR="00301F6D" w:rsidRPr="00C83522" w:rsidRDefault="00301F6D" w:rsidP="00FB4D5E">
            <w:pPr>
              <w:spacing w:before="0"/>
              <w:jc w:val="center"/>
              <w:rPr>
                <w:ins w:id="2530" w:author="Jason Rhee" w:date="2024-07-21T18:39:00Z" w16du:dateUtc="2024-07-21T08:39:00Z"/>
                <w:b/>
                <w:bCs/>
              </w:rPr>
            </w:pPr>
            <w:ins w:id="2531" w:author="Jason Rhee" w:date="2024-07-21T18:39:00Z" w16du:dateUtc="2024-07-21T08:39:00Z">
              <w:r w:rsidRPr="00C83522">
                <w:rPr>
                  <w:b/>
                  <w:bCs/>
                </w:rPr>
                <w:t>Precision</w:t>
              </w:r>
            </w:ins>
          </w:p>
        </w:tc>
      </w:tr>
      <w:tr w:rsidR="0025598A" w14:paraId="2457852B" w14:textId="77777777" w:rsidTr="0025598A">
        <w:trPr>
          <w:ins w:id="2532" w:author="Jason Rhee" w:date="2024-07-21T18:39:00Z"/>
        </w:trPr>
        <w:tc>
          <w:tcPr>
            <w:tcW w:w="1639" w:type="dxa"/>
            <w:vMerge w:val="restart"/>
          </w:tcPr>
          <w:p w14:paraId="37CDFC32" w14:textId="77777777" w:rsidR="00301F6D" w:rsidRDefault="00301F6D" w:rsidP="00FB4D5E">
            <w:pPr>
              <w:spacing w:before="0"/>
              <w:jc w:val="center"/>
              <w:rPr>
                <w:ins w:id="2533" w:author="Jason Rhee" w:date="2024-07-21T18:39:00Z" w16du:dateUtc="2024-07-21T08:39:00Z"/>
              </w:rPr>
            </w:pPr>
            <w:ins w:id="2534" w:author="Jason Rhee" w:date="2024-07-21T18:39:00Z" w16du:dateUtc="2024-07-21T08:39:00Z">
              <w:r>
                <w:t>(not specified)</w:t>
              </w:r>
            </w:ins>
          </w:p>
        </w:tc>
        <w:tc>
          <w:tcPr>
            <w:tcW w:w="3318" w:type="dxa"/>
            <w:vMerge w:val="restart"/>
          </w:tcPr>
          <w:p w14:paraId="37B200DC" w14:textId="77777777" w:rsidR="0025598A" w:rsidRPr="0025598A" w:rsidRDefault="0025598A">
            <w:pPr>
              <w:spacing w:before="0"/>
              <w:jc w:val="left"/>
              <w:rPr>
                <w:ins w:id="2535" w:author="Jason Rhee" w:date="2024-07-21T18:40:00Z"/>
              </w:rPr>
              <w:pPrChange w:id="2536" w:author="Jason Rhee" w:date="2024-07-21T18:40:00Z" w16du:dateUtc="2024-07-21T08:40:00Z">
                <w:pPr>
                  <w:spacing w:before="0"/>
                  <w:jc w:val="center"/>
                </w:pPr>
              </w:pPrChange>
            </w:pPr>
            <w:ins w:id="2537" w:author="Jason Rhee" w:date="2024-07-21T18:40:00Z">
              <w:r w:rsidRPr="0025598A">
                <w:t>urn:mrn:[Organisational ID]:...:...</w:t>
              </w:r>
            </w:ins>
          </w:p>
          <w:p w14:paraId="7450E0DA" w14:textId="70CE5C26" w:rsidR="00301F6D" w:rsidRDefault="00301F6D" w:rsidP="00FB4D5E">
            <w:pPr>
              <w:spacing w:before="0"/>
              <w:jc w:val="center"/>
              <w:rPr>
                <w:ins w:id="2538" w:author="Jason Rhee" w:date="2024-07-21T18:39:00Z" w16du:dateUtc="2024-07-21T08:39:00Z"/>
              </w:rPr>
            </w:pPr>
          </w:p>
        </w:tc>
        <w:tc>
          <w:tcPr>
            <w:tcW w:w="812" w:type="dxa"/>
          </w:tcPr>
          <w:p w14:paraId="5DCF1177" w14:textId="77777777" w:rsidR="00301F6D" w:rsidRDefault="00301F6D" w:rsidP="00FB4D5E">
            <w:pPr>
              <w:spacing w:before="0"/>
              <w:rPr>
                <w:ins w:id="2539" w:author="Jason Rhee" w:date="2024-07-21T18:39:00Z" w16du:dateUtc="2024-07-21T08:39:00Z"/>
              </w:rPr>
            </w:pPr>
            <w:ins w:id="2540" w:author="Jason Rhee" w:date="2024-07-21T18:39:00Z" w16du:dateUtc="2024-07-21T08:39:00Z">
              <w:r>
                <w:t>lowerBound</w:t>
              </w:r>
            </w:ins>
          </w:p>
        </w:tc>
        <w:tc>
          <w:tcPr>
            <w:tcW w:w="1640" w:type="dxa"/>
          </w:tcPr>
          <w:p w14:paraId="6BDDEF40" w14:textId="71730B3C" w:rsidR="00301F6D" w:rsidRDefault="00301F6D" w:rsidP="00FB4D5E">
            <w:pPr>
              <w:spacing w:before="0"/>
              <w:rPr>
                <w:ins w:id="2541" w:author="Jason Rhee" w:date="2024-07-21T18:39:00Z" w16du:dateUtc="2024-07-21T08:39:00Z"/>
              </w:rPr>
            </w:pPr>
            <w:ins w:id="2542" w:author="Jason Rhee" w:date="2024-07-21T18:40:00Z" w16du:dateUtc="2024-07-21T08:40:00Z">
              <w:r>
                <w:t>(not specified)</w:t>
              </w:r>
            </w:ins>
          </w:p>
        </w:tc>
        <w:tc>
          <w:tcPr>
            <w:tcW w:w="1651" w:type="dxa"/>
            <w:vMerge w:val="restart"/>
          </w:tcPr>
          <w:p w14:paraId="3C304F1B" w14:textId="77777777" w:rsidR="00301F6D" w:rsidRDefault="00301F6D" w:rsidP="00FB4D5E">
            <w:pPr>
              <w:spacing w:before="0"/>
              <w:jc w:val="center"/>
              <w:rPr>
                <w:ins w:id="2543" w:author="Jason Rhee" w:date="2024-07-21T18:39:00Z" w16du:dateUtc="2024-07-21T08:39:00Z"/>
              </w:rPr>
            </w:pPr>
            <w:ins w:id="2544" w:author="Jason Rhee" w:date="2024-07-21T18:39:00Z" w16du:dateUtc="2024-07-21T08:39:00Z">
              <w:r>
                <w:t>(not specified)</w:t>
              </w:r>
            </w:ins>
          </w:p>
        </w:tc>
      </w:tr>
      <w:tr w:rsidR="0025598A" w14:paraId="7992A84B" w14:textId="77777777" w:rsidTr="0025598A">
        <w:trPr>
          <w:ins w:id="2545" w:author="Jason Rhee" w:date="2024-07-21T18:39:00Z"/>
        </w:trPr>
        <w:tc>
          <w:tcPr>
            <w:tcW w:w="1639" w:type="dxa"/>
            <w:vMerge/>
          </w:tcPr>
          <w:p w14:paraId="4C9C8B9A" w14:textId="77777777" w:rsidR="00301F6D" w:rsidRDefault="00301F6D" w:rsidP="00FB4D5E">
            <w:pPr>
              <w:spacing w:before="0"/>
              <w:rPr>
                <w:ins w:id="2546" w:author="Jason Rhee" w:date="2024-07-21T18:39:00Z" w16du:dateUtc="2024-07-21T08:39:00Z"/>
              </w:rPr>
            </w:pPr>
          </w:p>
        </w:tc>
        <w:tc>
          <w:tcPr>
            <w:tcW w:w="3318" w:type="dxa"/>
            <w:vMerge/>
          </w:tcPr>
          <w:p w14:paraId="2CA469A4" w14:textId="77777777" w:rsidR="00301F6D" w:rsidRDefault="00301F6D" w:rsidP="00FB4D5E">
            <w:pPr>
              <w:spacing w:before="0"/>
              <w:rPr>
                <w:ins w:id="2547" w:author="Jason Rhee" w:date="2024-07-21T18:39:00Z" w16du:dateUtc="2024-07-21T08:39:00Z"/>
              </w:rPr>
            </w:pPr>
          </w:p>
        </w:tc>
        <w:tc>
          <w:tcPr>
            <w:tcW w:w="812" w:type="dxa"/>
          </w:tcPr>
          <w:p w14:paraId="3A757220" w14:textId="77777777" w:rsidR="00301F6D" w:rsidRDefault="00301F6D" w:rsidP="00FB4D5E">
            <w:pPr>
              <w:spacing w:before="0"/>
              <w:rPr>
                <w:ins w:id="2548" w:author="Jason Rhee" w:date="2024-07-21T18:39:00Z" w16du:dateUtc="2024-07-21T08:39:00Z"/>
              </w:rPr>
            </w:pPr>
            <w:ins w:id="2549" w:author="Jason Rhee" w:date="2024-07-21T18:39:00Z" w16du:dateUtc="2024-07-21T08:39:00Z">
              <w:r>
                <w:t>upperBound</w:t>
              </w:r>
            </w:ins>
          </w:p>
        </w:tc>
        <w:tc>
          <w:tcPr>
            <w:tcW w:w="1640" w:type="dxa"/>
          </w:tcPr>
          <w:p w14:paraId="46A7FC48" w14:textId="77777777" w:rsidR="00301F6D" w:rsidRDefault="00301F6D" w:rsidP="00FB4D5E">
            <w:pPr>
              <w:spacing w:before="0"/>
              <w:rPr>
                <w:ins w:id="2550" w:author="Jason Rhee" w:date="2024-07-21T18:39:00Z" w16du:dateUtc="2024-07-21T08:39:00Z"/>
              </w:rPr>
            </w:pPr>
            <w:ins w:id="2551" w:author="Jason Rhee" w:date="2024-07-21T18:39:00Z" w16du:dateUtc="2024-07-21T08:39:00Z">
              <w:r>
                <w:t>(not specified)</w:t>
              </w:r>
            </w:ins>
          </w:p>
        </w:tc>
        <w:tc>
          <w:tcPr>
            <w:tcW w:w="1651" w:type="dxa"/>
            <w:vMerge/>
          </w:tcPr>
          <w:p w14:paraId="35863B03" w14:textId="77777777" w:rsidR="00301F6D" w:rsidRDefault="00301F6D" w:rsidP="00FB4D5E">
            <w:pPr>
              <w:spacing w:before="0"/>
              <w:rPr>
                <w:ins w:id="2552" w:author="Jason Rhee" w:date="2024-07-21T18:39:00Z" w16du:dateUtc="2024-07-21T08:39:00Z"/>
              </w:rPr>
            </w:pPr>
          </w:p>
        </w:tc>
      </w:tr>
      <w:tr w:rsidR="0025598A" w14:paraId="17421A06" w14:textId="77777777" w:rsidTr="0025598A">
        <w:trPr>
          <w:ins w:id="2553" w:author="Jason Rhee" w:date="2024-07-21T18:39:00Z"/>
        </w:trPr>
        <w:tc>
          <w:tcPr>
            <w:tcW w:w="1639" w:type="dxa"/>
            <w:vMerge/>
          </w:tcPr>
          <w:p w14:paraId="0A4F4D05" w14:textId="77777777" w:rsidR="00301F6D" w:rsidRDefault="00301F6D" w:rsidP="00FB4D5E">
            <w:pPr>
              <w:spacing w:before="0"/>
              <w:rPr>
                <w:ins w:id="2554" w:author="Jason Rhee" w:date="2024-07-21T18:39:00Z" w16du:dateUtc="2024-07-21T08:39:00Z"/>
              </w:rPr>
            </w:pPr>
          </w:p>
        </w:tc>
        <w:tc>
          <w:tcPr>
            <w:tcW w:w="3318" w:type="dxa"/>
            <w:vMerge/>
          </w:tcPr>
          <w:p w14:paraId="1F4A7164" w14:textId="77777777" w:rsidR="00301F6D" w:rsidRDefault="00301F6D" w:rsidP="00FB4D5E">
            <w:pPr>
              <w:spacing w:before="0"/>
              <w:rPr>
                <w:ins w:id="2555" w:author="Jason Rhee" w:date="2024-07-21T18:39:00Z" w16du:dateUtc="2024-07-21T08:39:00Z"/>
              </w:rPr>
            </w:pPr>
          </w:p>
        </w:tc>
        <w:tc>
          <w:tcPr>
            <w:tcW w:w="812" w:type="dxa"/>
          </w:tcPr>
          <w:p w14:paraId="05ECC221" w14:textId="77777777" w:rsidR="00301F6D" w:rsidRDefault="00301F6D" w:rsidP="00FB4D5E">
            <w:pPr>
              <w:spacing w:before="0"/>
              <w:rPr>
                <w:ins w:id="2556" w:author="Jason Rhee" w:date="2024-07-21T18:39:00Z" w16du:dateUtc="2024-07-21T08:39:00Z"/>
              </w:rPr>
            </w:pPr>
            <w:ins w:id="2557" w:author="Jason Rhee" w:date="2024-07-21T18:39:00Z" w16du:dateUtc="2024-07-21T08:39:00Z">
              <w:r>
                <w:t>closure</w:t>
              </w:r>
            </w:ins>
          </w:p>
        </w:tc>
        <w:tc>
          <w:tcPr>
            <w:tcW w:w="1640" w:type="dxa"/>
          </w:tcPr>
          <w:p w14:paraId="66E01353" w14:textId="2F6A031A" w:rsidR="00301F6D" w:rsidRDefault="00301F6D" w:rsidP="00FB4D5E">
            <w:pPr>
              <w:spacing w:before="0"/>
              <w:rPr>
                <w:ins w:id="2558" w:author="Jason Rhee" w:date="2024-07-21T18:39:00Z" w16du:dateUtc="2024-07-21T08:39:00Z"/>
              </w:rPr>
            </w:pPr>
            <w:ins w:id="2559" w:author="Jason Rhee" w:date="2024-07-21T18:39:00Z" w16du:dateUtc="2024-07-21T08:39:00Z">
              <w:r>
                <w:t>(not specified)</w:t>
              </w:r>
            </w:ins>
          </w:p>
        </w:tc>
        <w:tc>
          <w:tcPr>
            <w:tcW w:w="1651" w:type="dxa"/>
            <w:vMerge/>
          </w:tcPr>
          <w:p w14:paraId="3D523EDB" w14:textId="77777777" w:rsidR="00301F6D" w:rsidRDefault="00301F6D" w:rsidP="00FB4D5E">
            <w:pPr>
              <w:spacing w:before="0"/>
              <w:rPr>
                <w:ins w:id="2560" w:author="Jason Rhee" w:date="2024-07-21T18:39:00Z" w16du:dateUtc="2024-07-21T08:39:00Z"/>
              </w:rPr>
            </w:pPr>
          </w:p>
        </w:tc>
      </w:tr>
    </w:tbl>
    <w:p w14:paraId="15CE0B2D" w14:textId="77777777" w:rsidR="00301F6D" w:rsidRDefault="00301F6D" w:rsidP="00D95E7D">
      <w:pPr>
        <w:rPr>
          <w:ins w:id="2561" w:author="Jason Rhee" w:date="2024-07-21T18:47:00Z" w16du:dateUtc="2024-07-21T08:47:00Z"/>
        </w:rPr>
      </w:pPr>
    </w:p>
    <w:p w14:paraId="646896A4" w14:textId="099307CA" w:rsidR="0047028D" w:rsidRDefault="0047028D" w:rsidP="0047028D">
      <w:pPr>
        <w:pStyle w:val="Annex-Heading3"/>
        <w:rPr>
          <w:ins w:id="2562" w:author="Jason Rhee" w:date="2024-07-21T18:47:00Z" w16du:dateUtc="2024-07-21T08:47:00Z"/>
        </w:rPr>
      </w:pPr>
      <w:ins w:id="2563" w:author="Jason Rhee" w:date="2024-07-21T18:47:00Z" w16du:dateUtc="2024-07-21T08:47:00Z">
        <w:r>
          <w:lastRenderedPageBreak/>
          <w:t>Time Start</w:t>
        </w:r>
      </w:ins>
    </w:p>
    <w:p w14:paraId="3807D43C" w14:textId="46BF8B19" w:rsidR="00AB38F1" w:rsidRDefault="00AB38F1">
      <w:pPr>
        <w:rPr>
          <w:ins w:id="2564" w:author="Jason Rhee" w:date="2024-07-21T18:48:00Z" w16du:dateUtc="2024-07-21T08:48:00Z"/>
        </w:rPr>
        <w:pPrChange w:id="2565" w:author="Jason Rhee" w:date="2024-07-21T18:48:00Z" w16du:dateUtc="2024-07-21T08:48:00Z">
          <w:pPr>
            <w:pStyle w:val="Annex0"/>
          </w:pPr>
        </w:pPrChange>
      </w:pPr>
      <w:ins w:id="2566" w:author="Jason Rhee" w:date="2024-07-21T18:48:00Z" w16du:dateUtc="2024-07-21T08:48:00Z">
        <w:r w:rsidRPr="00FB4D5E">
          <w:rPr>
            <w:b/>
            <w:bCs/>
          </w:rPr>
          <w:t>Name</w:t>
        </w:r>
        <w:r>
          <w:t>: Time Start</w:t>
        </w:r>
      </w:ins>
    </w:p>
    <w:p w14:paraId="1F65DBB7" w14:textId="30432056" w:rsidR="00AB38F1" w:rsidRDefault="00AB38F1">
      <w:pPr>
        <w:rPr>
          <w:ins w:id="2567" w:author="Jason Rhee" w:date="2024-07-21T18:48:00Z" w16du:dateUtc="2024-07-21T08:48:00Z"/>
        </w:rPr>
        <w:pPrChange w:id="2568" w:author="Jason Rhee" w:date="2024-07-21T18:48:00Z" w16du:dateUtc="2024-07-21T08:48:00Z">
          <w:pPr>
            <w:pStyle w:val="Annex0"/>
          </w:pPr>
        </w:pPrChange>
      </w:pPr>
      <w:ins w:id="2569" w:author="Jason Rhee" w:date="2024-07-21T18:48:00Z" w16du:dateUtc="2024-07-21T08:48:00Z">
        <w:r w:rsidRPr="00FB4D5E">
          <w:rPr>
            <w:b/>
            <w:bCs/>
          </w:rPr>
          <w:t>Definition</w:t>
        </w:r>
        <w:r>
          <w:t xml:space="preserve">: </w:t>
        </w:r>
      </w:ins>
      <w:ins w:id="2570" w:author="Jason Rhee" w:date="2024-07-21T18:49:00Z" w16du:dateUtc="2024-07-21T08:49:00Z">
        <w:r w:rsidR="002B4F5C" w:rsidRPr="002B4F5C">
          <w:t>The start time of an active period.</w:t>
        </w:r>
      </w:ins>
    </w:p>
    <w:p w14:paraId="21AAADC2" w14:textId="3C7A03F4" w:rsidR="00AB38F1" w:rsidRDefault="00AB38F1">
      <w:pPr>
        <w:rPr>
          <w:ins w:id="2571" w:author="Jason Rhee" w:date="2024-07-21T18:48:00Z" w16du:dateUtc="2024-07-21T08:48:00Z"/>
        </w:rPr>
        <w:pPrChange w:id="2572" w:author="Jason Rhee" w:date="2024-07-21T18:48:00Z" w16du:dateUtc="2024-07-21T08:48:00Z">
          <w:pPr>
            <w:pStyle w:val="Annex0"/>
          </w:pPr>
        </w:pPrChange>
      </w:pPr>
      <w:ins w:id="2573" w:author="Jason Rhee" w:date="2024-07-21T18:48:00Z" w16du:dateUtc="2024-07-21T08:48:00Z">
        <w:r w:rsidRPr="00FB4D5E">
          <w:rPr>
            <w:b/>
            <w:bCs/>
          </w:rPr>
          <w:t>Code</w:t>
        </w:r>
        <w:r>
          <w:t>: ‘</w:t>
        </w:r>
        <w:r>
          <w:rPr>
            <w:rFonts w:ascii="Courier New" w:hAnsi="Courier New" w:cs="Courier New"/>
          </w:rPr>
          <w:t>timeStart</w:t>
        </w:r>
        <w:r>
          <w:t>’</w:t>
        </w:r>
      </w:ins>
    </w:p>
    <w:p w14:paraId="2BD8C0BF" w14:textId="77777777" w:rsidR="00AB38F1" w:rsidRDefault="00AB38F1">
      <w:pPr>
        <w:rPr>
          <w:ins w:id="2574" w:author="Jason Rhee" w:date="2024-07-21T18:48:00Z" w16du:dateUtc="2024-07-21T08:48:00Z"/>
        </w:rPr>
        <w:pPrChange w:id="2575" w:author="Jason Rhee" w:date="2024-07-21T18:48:00Z" w16du:dateUtc="2024-07-21T08:48:00Z">
          <w:pPr>
            <w:pStyle w:val="Annex0"/>
          </w:pPr>
        </w:pPrChange>
      </w:pPr>
      <w:ins w:id="2576" w:author="Jason Rhee" w:date="2024-07-21T18:48:00Z" w16du:dateUtc="2024-07-21T08:48:00Z">
        <w:r w:rsidRPr="00FB4D5E">
          <w:rPr>
            <w:b/>
            <w:bCs/>
          </w:rPr>
          <w:t>Remarks</w:t>
        </w:r>
        <w:r>
          <w:t>:</w:t>
        </w:r>
      </w:ins>
    </w:p>
    <w:p w14:paraId="35672DFD" w14:textId="77777777" w:rsidR="00AB38F1" w:rsidRDefault="00AB38F1">
      <w:pPr>
        <w:rPr>
          <w:ins w:id="2577" w:author="Jason Rhee" w:date="2024-07-21T18:48:00Z" w16du:dateUtc="2024-07-21T08:48:00Z"/>
        </w:rPr>
        <w:pPrChange w:id="2578" w:author="Jason Rhee" w:date="2024-07-21T18:48:00Z" w16du:dateUtc="2024-07-21T08:48:00Z">
          <w:pPr>
            <w:pStyle w:val="Annex0"/>
          </w:pPr>
        </w:pPrChange>
      </w:pPr>
      <w:ins w:id="2579" w:author="Jason Rhee" w:date="2024-07-21T18:48:00Z" w16du:dateUtc="2024-07-21T08:48:00Z">
        <w:r w:rsidRPr="00FB4D5E">
          <w:rPr>
            <w:b/>
            <w:bCs/>
          </w:rPr>
          <w:t>Aliases</w:t>
        </w:r>
        <w:r>
          <w:t>:</w:t>
        </w:r>
      </w:ins>
    </w:p>
    <w:p w14:paraId="2BE8BF39" w14:textId="01FC35FE" w:rsidR="0047028D" w:rsidRDefault="00AB38F1">
      <w:pPr>
        <w:rPr>
          <w:ins w:id="2580" w:author="Jason Rhee" w:date="2024-07-21T18:47:00Z" w16du:dateUtc="2024-07-21T08:47:00Z"/>
        </w:rPr>
        <w:pPrChange w:id="2581" w:author="Jason Rhee" w:date="2024-07-21T18:48:00Z" w16du:dateUtc="2024-07-21T08:48:00Z">
          <w:pPr>
            <w:pStyle w:val="Annex-Heading3"/>
          </w:pPr>
        </w:pPrChange>
      </w:pPr>
      <w:ins w:id="2582" w:author="Jason Rhee" w:date="2024-07-21T18:48:00Z" w16du:dateUtc="2024-07-21T08:48:00Z">
        <w:r w:rsidRPr="00FB4D5E">
          <w:rPr>
            <w:b/>
            <w:bCs/>
          </w:rPr>
          <w:t>Value</w:t>
        </w:r>
        <w:r>
          <w:t xml:space="preserve"> </w:t>
        </w:r>
        <w:r w:rsidRPr="00FB4D5E">
          <w:rPr>
            <w:b/>
            <w:bCs/>
          </w:rPr>
          <w:t>Type</w:t>
        </w:r>
        <w:r>
          <w:t>: text</w:t>
        </w:r>
      </w:ins>
    </w:p>
    <w:p w14:paraId="745FC8F2" w14:textId="3222BDDE" w:rsidR="0047028D" w:rsidRDefault="0047028D" w:rsidP="0047028D">
      <w:pPr>
        <w:pStyle w:val="Annex-Heading3"/>
        <w:rPr>
          <w:ins w:id="2583" w:author="Jason Rhee" w:date="2024-07-21T18:48:00Z" w16du:dateUtc="2024-07-21T08:48:00Z"/>
        </w:rPr>
      </w:pPr>
      <w:ins w:id="2584" w:author="Jason Rhee" w:date="2024-07-21T18:47:00Z" w16du:dateUtc="2024-07-21T08:47:00Z">
        <w:r>
          <w:t>Time End</w:t>
        </w:r>
      </w:ins>
    </w:p>
    <w:p w14:paraId="03BDAFCF" w14:textId="77596FCD" w:rsidR="00AB38F1" w:rsidRDefault="00AB38F1">
      <w:pPr>
        <w:rPr>
          <w:ins w:id="2585" w:author="Jason Rhee" w:date="2024-07-21T18:48:00Z" w16du:dateUtc="2024-07-21T08:48:00Z"/>
        </w:rPr>
        <w:pPrChange w:id="2586" w:author="Jason Rhee" w:date="2024-07-21T18:48:00Z" w16du:dateUtc="2024-07-21T08:48:00Z">
          <w:pPr>
            <w:pStyle w:val="Annex0"/>
          </w:pPr>
        </w:pPrChange>
      </w:pPr>
      <w:ins w:id="2587" w:author="Jason Rhee" w:date="2024-07-21T18:48:00Z" w16du:dateUtc="2024-07-21T08:48:00Z">
        <w:r w:rsidRPr="00FB4D5E">
          <w:rPr>
            <w:b/>
            <w:bCs/>
          </w:rPr>
          <w:t>Name</w:t>
        </w:r>
        <w:r>
          <w:t xml:space="preserve">: </w:t>
        </w:r>
      </w:ins>
      <w:ins w:id="2588" w:author="Jason Rhee" w:date="2024-07-21T18:49:00Z" w16du:dateUtc="2024-07-21T08:49:00Z">
        <w:r w:rsidR="002B4F5C">
          <w:t>Time End</w:t>
        </w:r>
      </w:ins>
    </w:p>
    <w:p w14:paraId="1F0E3B45" w14:textId="4681CFE4" w:rsidR="00AB38F1" w:rsidRDefault="00AB38F1">
      <w:pPr>
        <w:rPr>
          <w:ins w:id="2589" w:author="Jason Rhee" w:date="2024-07-21T18:48:00Z" w16du:dateUtc="2024-07-21T08:48:00Z"/>
        </w:rPr>
        <w:pPrChange w:id="2590" w:author="Jason Rhee" w:date="2024-07-21T18:48:00Z" w16du:dateUtc="2024-07-21T08:48:00Z">
          <w:pPr>
            <w:pStyle w:val="Annex0"/>
          </w:pPr>
        </w:pPrChange>
      </w:pPr>
      <w:ins w:id="2591" w:author="Jason Rhee" w:date="2024-07-21T18:48:00Z" w16du:dateUtc="2024-07-21T08:48:00Z">
        <w:r w:rsidRPr="00FB4D5E">
          <w:rPr>
            <w:b/>
            <w:bCs/>
          </w:rPr>
          <w:t>Definition</w:t>
        </w:r>
        <w:r>
          <w:t xml:space="preserve">: </w:t>
        </w:r>
      </w:ins>
      <w:ins w:id="2592" w:author="Jason Rhee" w:date="2024-07-21T18:49:00Z" w16du:dateUtc="2024-07-21T08:49:00Z">
        <w:r w:rsidR="002B4F5C" w:rsidRPr="002B4F5C">
          <w:t>The end time of an active period.</w:t>
        </w:r>
      </w:ins>
    </w:p>
    <w:p w14:paraId="000479D9" w14:textId="67FF540E" w:rsidR="00AB38F1" w:rsidRDefault="00AB38F1">
      <w:pPr>
        <w:rPr>
          <w:ins w:id="2593" w:author="Jason Rhee" w:date="2024-07-21T18:48:00Z" w16du:dateUtc="2024-07-21T08:48:00Z"/>
        </w:rPr>
        <w:pPrChange w:id="2594" w:author="Jason Rhee" w:date="2024-07-21T18:48:00Z" w16du:dateUtc="2024-07-21T08:48:00Z">
          <w:pPr>
            <w:pStyle w:val="Annex0"/>
          </w:pPr>
        </w:pPrChange>
      </w:pPr>
      <w:ins w:id="2595" w:author="Jason Rhee" w:date="2024-07-21T18:48:00Z" w16du:dateUtc="2024-07-21T08:48:00Z">
        <w:r w:rsidRPr="00FB4D5E">
          <w:rPr>
            <w:b/>
            <w:bCs/>
          </w:rPr>
          <w:t>Code</w:t>
        </w:r>
        <w:r>
          <w:t>: ‘</w:t>
        </w:r>
      </w:ins>
      <w:ins w:id="2596" w:author="Jason Rhee" w:date="2024-07-21T18:49:00Z" w16du:dateUtc="2024-07-21T08:49:00Z">
        <w:r w:rsidR="002B4F5C">
          <w:rPr>
            <w:rFonts w:ascii="Courier New" w:hAnsi="Courier New" w:cs="Courier New"/>
          </w:rPr>
          <w:t>timeEnd</w:t>
        </w:r>
      </w:ins>
      <w:ins w:id="2597" w:author="Jason Rhee" w:date="2024-07-21T18:48:00Z" w16du:dateUtc="2024-07-21T08:48:00Z">
        <w:r>
          <w:t>’</w:t>
        </w:r>
      </w:ins>
    </w:p>
    <w:p w14:paraId="46C31AA7" w14:textId="77777777" w:rsidR="00AB38F1" w:rsidRDefault="00AB38F1">
      <w:pPr>
        <w:rPr>
          <w:ins w:id="2598" w:author="Jason Rhee" w:date="2024-07-21T18:48:00Z" w16du:dateUtc="2024-07-21T08:48:00Z"/>
        </w:rPr>
        <w:pPrChange w:id="2599" w:author="Jason Rhee" w:date="2024-07-21T18:48:00Z" w16du:dateUtc="2024-07-21T08:48:00Z">
          <w:pPr>
            <w:pStyle w:val="Annex0"/>
          </w:pPr>
        </w:pPrChange>
      </w:pPr>
      <w:ins w:id="2600" w:author="Jason Rhee" w:date="2024-07-21T18:48:00Z" w16du:dateUtc="2024-07-21T08:48:00Z">
        <w:r w:rsidRPr="00FB4D5E">
          <w:rPr>
            <w:b/>
            <w:bCs/>
          </w:rPr>
          <w:t>Remarks</w:t>
        </w:r>
        <w:r>
          <w:t>:</w:t>
        </w:r>
      </w:ins>
    </w:p>
    <w:p w14:paraId="45E24193" w14:textId="77777777" w:rsidR="00AB38F1" w:rsidRDefault="00AB38F1">
      <w:pPr>
        <w:rPr>
          <w:ins w:id="2601" w:author="Jason Rhee" w:date="2024-07-21T18:48:00Z" w16du:dateUtc="2024-07-21T08:48:00Z"/>
        </w:rPr>
        <w:pPrChange w:id="2602" w:author="Jason Rhee" w:date="2024-07-21T18:48:00Z" w16du:dateUtc="2024-07-21T08:48:00Z">
          <w:pPr>
            <w:pStyle w:val="Annex0"/>
          </w:pPr>
        </w:pPrChange>
      </w:pPr>
      <w:ins w:id="2603" w:author="Jason Rhee" w:date="2024-07-21T18:48:00Z" w16du:dateUtc="2024-07-21T08:48:00Z">
        <w:r w:rsidRPr="00FB4D5E">
          <w:rPr>
            <w:b/>
            <w:bCs/>
          </w:rPr>
          <w:t>Aliases</w:t>
        </w:r>
        <w:r>
          <w:t>:</w:t>
        </w:r>
      </w:ins>
    </w:p>
    <w:p w14:paraId="13FA81FE" w14:textId="77777777" w:rsidR="00AB38F1" w:rsidRDefault="00AB38F1">
      <w:pPr>
        <w:rPr>
          <w:ins w:id="2604" w:author="Jason Rhee" w:date="2024-07-21T18:48:00Z" w16du:dateUtc="2024-07-21T08:48:00Z"/>
        </w:rPr>
        <w:pPrChange w:id="2605" w:author="Jason Rhee" w:date="2024-07-21T18:48:00Z" w16du:dateUtc="2024-07-21T08:48:00Z">
          <w:pPr>
            <w:pStyle w:val="Annex0"/>
          </w:pPr>
        </w:pPrChange>
      </w:pPr>
      <w:ins w:id="2606" w:author="Jason Rhee" w:date="2024-07-21T18:48:00Z" w16du:dateUtc="2024-07-21T08:48:00Z">
        <w:r w:rsidRPr="00FB4D5E">
          <w:rPr>
            <w:b/>
            <w:bCs/>
          </w:rPr>
          <w:t>Value</w:t>
        </w:r>
        <w:r>
          <w:t xml:space="preserve"> </w:t>
        </w:r>
        <w:r w:rsidRPr="00FB4D5E">
          <w:rPr>
            <w:b/>
            <w:bCs/>
          </w:rPr>
          <w:t>Type</w:t>
        </w:r>
        <w:r>
          <w:t>: text</w:t>
        </w:r>
      </w:ins>
    </w:p>
    <w:p w14:paraId="4111A29A" w14:textId="77777777" w:rsidR="00AB38F1" w:rsidRDefault="00AB38F1">
      <w:pPr>
        <w:rPr>
          <w:ins w:id="2607" w:author="Jason Rhee" w:date="2024-07-21T18:38:00Z" w16du:dateUtc="2024-07-21T08:38:00Z"/>
        </w:rPr>
        <w:pPrChange w:id="2608" w:author="Jason Rhee" w:date="2024-07-21T18:49:00Z" w16du:dateUtc="2024-07-21T08:49:00Z">
          <w:pPr>
            <w:pStyle w:val="Annex0"/>
          </w:pPr>
        </w:pPrChange>
      </w:pPr>
    </w:p>
    <w:p w14:paraId="2D847F72" w14:textId="77777777" w:rsidR="001223C5" w:rsidRDefault="001223C5" w:rsidP="00D95E7D"/>
    <w:p w14:paraId="63A8BB95" w14:textId="40246E75" w:rsidR="003E0B96" w:rsidRDefault="003E0B96" w:rsidP="00B3435A">
      <w:pPr>
        <w:pStyle w:val="Annexheader-level2"/>
      </w:pPr>
      <w:r>
        <w:br w:type="page"/>
      </w:r>
      <w:bookmarkStart w:id="2609" w:name="_Toc527705886"/>
      <w:bookmarkStart w:id="2610" w:name="_Toc528589774"/>
      <w:bookmarkStart w:id="2611" w:name="_Toc516373"/>
      <w:bookmarkStart w:id="2612" w:name="_Toc127463889"/>
      <w:bookmarkStart w:id="2613" w:name="_Toc128125515"/>
      <w:bookmarkStart w:id="2614" w:name="_Toc141176297"/>
      <w:bookmarkStart w:id="2615" w:name="_Toc141176462"/>
      <w:bookmarkStart w:id="2616" w:name="_Toc141177094"/>
      <w:bookmarkStart w:id="2617" w:name="_Toc150177968"/>
      <w:r>
        <w:lastRenderedPageBreak/>
        <w:t>Enumerations</w:t>
      </w:r>
      <w:bookmarkEnd w:id="2609"/>
      <w:bookmarkEnd w:id="2610"/>
      <w:bookmarkEnd w:id="2611"/>
      <w:bookmarkEnd w:id="2612"/>
      <w:bookmarkEnd w:id="2613"/>
      <w:bookmarkEnd w:id="2614"/>
      <w:bookmarkEnd w:id="2615"/>
      <w:bookmarkEnd w:id="2616"/>
      <w:bookmarkEnd w:id="2617"/>
    </w:p>
    <w:p w14:paraId="5B31255C" w14:textId="1F2852F4" w:rsidR="003E0B96" w:rsidRDefault="003E0B96" w:rsidP="00716349">
      <w:pPr>
        <w:pStyle w:val="Annex-Heading3"/>
        <w:rPr>
          <w:rFonts w:ascii="Times New Roman" w:hAnsi="Times New Roman"/>
          <w:szCs w:val="24"/>
        </w:rPr>
      </w:pPr>
      <w:bookmarkStart w:id="2618" w:name="idmarkerx16777217x100082"/>
      <w:bookmarkStart w:id="2619" w:name="idmarkerx16777217x103713"/>
      <w:bookmarkStart w:id="2620" w:name="idmarkerx16777217x106868"/>
      <w:bookmarkStart w:id="2621" w:name="idmarkerx16777217x106922"/>
      <w:bookmarkStart w:id="2622" w:name="idmarkerx16777217x106976"/>
      <w:bookmarkStart w:id="2623" w:name="idmarkerx16777217x109894"/>
      <w:bookmarkStart w:id="2624" w:name="idmarkerx16777217x110618"/>
      <w:bookmarkStart w:id="2625" w:name="idmarkerx16777217x111342"/>
      <w:bookmarkStart w:id="2626" w:name="idmarkerx16777217x112099"/>
      <w:bookmarkStart w:id="2627" w:name="idmarkerx16777217x112157"/>
      <w:bookmarkStart w:id="2628" w:name="idmarkerx16777217x112916"/>
      <w:bookmarkStart w:id="2629" w:name="idmarkerx16777217x112971"/>
      <w:bookmarkStart w:id="2630" w:name="idmarkerx16777217x113025"/>
      <w:bookmarkStart w:id="2631" w:name="idmarkerx16777217x114038"/>
      <w:bookmarkStart w:id="2632" w:name="idmarkerx16777217x118148"/>
      <w:bookmarkStart w:id="2633" w:name="idmarkerx16777217x121544"/>
      <w:bookmarkStart w:id="2634" w:name="idmarkerx16777217x122560"/>
      <w:bookmarkStart w:id="2635" w:name="idmarkerx16777217x126908"/>
      <w:bookmarkStart w:id="2636" w:name="idmarkerx16777217x129828"/>
      <w:bookmarkStart w:id="2637" w:name="_Toc527705887"/>
      <w:bookmarkStart w:id="2638" w:name="_Toc528589775"/>
      <w:bookmarkEnd w:id="2618"/>
      <w:bookmarkEnd w:id="2619"/>
      <w:bookmarkEnd w:id="2620"/>
      <w:bookmarkEnd w:id="2621"/>
      <w:bookmarkEnd w:id="2622"/>
      <w:bookmarkEnd w:id="2623"/>
      <w:bookmarkEnd w:id="2624"/>
      <w:bookmarkEnd w:id="2625"/>
      <w:bookmarkEnd w:id="2626"/>
      <w:bookmarkEnd w:id="2627"/>
      <w:bookmarkEnd w:id="2628"/>
      <w:bookmarkEnd w:id="2629"/>
      <w:bookmarkEnd w:id="2630"/>
      <w:bookmarkEnd w:id="2631"/>
      <w:bookmarkEnd w:id="2632"/>
      <w:bookmarkEnd w:id="2633"/>
      <w:bookmarkEnd w:id="2634"/>
      <w:bookmarkEnd w:id="2635"/>
      <w:bookmarkEnd w:id="2636"/>
      <w:r>
        <w:t>Under</w:t>
      </w:r>
      <w:r w:rsidR="007A3D49">
        <w:t xml:space="preserve"> </w:t>
      </w:r>
      <w:r>
        <w:t>Keel</w:t>
      </w:r>
      <w:r w:rsidR="007A3D49">
        <w:t xml:space="preserve"> </w:t>
      </w:r>
      <w:r>
        <w:t>Clearance Purpose</w:t>
      </w:r>
      <w:bookmarkEnd w:id="2637"/>
      <w:bookmarkEnd w:id="2638"/>
    </w:p>
    <w:p w14:paraId="07731949" w14:textId="37DC5F92" w:rsidR="00E35A62" w:rsidRDefault="003E0B96" w:rsidP="007D127A">
      <w:pPr>
        <w:spacing w:before="0"/>
      </w:pPr>
      <w:r>
        <w:t>Name: Under</w:t>
      </w:r>
      <w:r w:rsidR="0050725B">
        <w:t xml:space="preserve"> </w:t>
      </w:r>
      <w:r>
        <w:t>Keel</w:t>
      </w:r>
      <w:r w:rsidR="0050725B">
        <w:t xml:space="preserve"> </w:t>
      </w:r>
      <w:r>
        <w:t>Clearance Purpose</w:t>
      </w:r>
    </w:p>
    <w:p w14:paraId="659DB758" w14:textId="566D45C8" w:rsidR="00E35A62" w:rsidRDefault="003E0B96" w:rsidP="007D127A">
      <w:pPr>
        <w:spacing w:before="0"/>
      </w:pPr>
      <w:r>
        <w:t>Definition:</w:t>
      </w:r>
      <w:ins w:id="2639" w:author="Jason Rhee" w:date="2024-07-21T18:51:00Z" w16du:dateUtc="2024-07-21T08:51:00Z">
        <w:r w:rsidR="008A4EEF">
          <w:t xml:space="preserve"> </w:t>
        </w:r>
        <w:r w:rsidR="008A4EEF" w:rsidRPr="008A4EEF">
          <w:t>The relevant phase of a UKC passage plan.</w:t>
        </w:r>
      </w:ins>
    </w:p>
    <w:p w14:paraId="6E8FA327" w14:textId="0C979DAA" w:rsidR="00E35A62" w:rsidRDefault="003E0B96" w:rsidP="007D127A">
      <w:pPr>
        <w:spacing w:before="0"/>
      </w:pPr>
      <w:r>
        <w:t>Code: '</w:t>
      </w:r>
      <w:r w:rsidR="0050725B">
        <w:rPr>
          <w:rFonts w:ascii="Courier New" w:hAnsi="Courier New" w:cs="Courier New"/>
        </w:rPr>
        <w:t>u</w:t>
      </w:r>
      <w:r>
        <w:rPr>
          <w:rFonts w:ascii="Courier New" w:hAnsi="Courier New" w:cs="Courier New"/>
        </w:rPr>
        <w:t>nderKeelClearancePurpose</w:t>
      </w:r>
      <w:r>
        <w:t>'</w:t>
      </w:r>
    </w:p>
    <w:p w14:paraId="1772F67F" w14:textId="77777777" w:rsidR="00E35A62" w:rsidRDefault="003E0B96" w:rsidP="007D127A">
      <w:pPr>
        <w:spacing w:before="0"/>
      </w:pPr>
      <w:r>
        <w:t>Remarks:</w:t>
      </w:r>
    </w:p>
    <w:p w14:paraId="30672C32" w14:textId="77777777" w:rsidR="00E35A62" w:rsidRDefault="003E0B96" w:rsidP="007D127A">
      <w:pPr>
        <w:spacing w:before="0"/>
      </w:pPr>
      <w:r>
        <w:t>Aliases: (none)</w:t>
      </w:r>
    </w:p>
    <w:p w14:paraId="01174DA3" w14:textId="7A7F7391" w:rsidR="003E0B96" w:rsidRDefault="003E0B96" w:rsidP="007D127A">
      <w:pPr>
        <w:spacing w:before="0"/>
      </w:pPr>
      <w:r>
        <w:t>Value Type:</w:t>
      </w:r>
      <w:r w:rsidR="00A454C8">
        <w:t xml:space="preserve"> </w:t>
      </w:r>
      <w:del w:id="2640" w:author="Jason Rhee" w:date="2024-07-21T18:51:00Z" w16du:dateUtc="2024-07-21T08:51:00Z">
        <w:r w:rsidR="00BF7EA4" w:rsidDel="005C64A0">
          <w:delText>Enumeration</w:delText>
        </w:r>
      </w:del>
      <w:ins w:id="2641" w:author="Jason Rhee" w:date="2024-07-21T18:53:00Z" w16du:dateUtc="2024-07-21T08:53:00Z">
        <w:r w:rsidR="00E67EBE">
          <w:t>e</w:t>
        </w:r>
      </w:ins>
      <w:ins w:id="2642" w:author="Jason Rhee" w:date="2024-07-21T18:51:00Z" w16du:dateUtc="2024-07-21T08:51:00Z">
        <w:r w:rsidR="005C64A0">
          <w:t>numeration</w:t>
        </w:r>
      </w:ins>
    </w:p>
    <w:p w14:paraId="760A2706" w14:textId="77777777" w:rsidR="003E0B96" w:rsidRDefault="003E0B96" w:rsidP="003E0B96">
      <w:pPr>
        <w:spacing w:before="160" w:after="160"/>
        <w:jc w:val="center"/>
      </w:pPr>
      <w:r>
        <w:t>Listed Values</w:t>
      </w:r>
    </w:p>
    <w:tbl>
      <w:tblPr>
        <w:tblW w:w="9309" w:type="dxa"/>
        <w:tblInd w:w="45" w:type="dxa"/>
        <w:tblBorders>
          <w:top w:val="single" w:sz="6" w:space="0" w:color="AAAAAA"/>
          <w:left w:val="single" w:sz="6" w:space="0" w:color="AAAAAA"/>
          <w:bottom w:val="single" w:sz="6" w:space="0" w:color="AAAAAA"/>
          <w:right w:val="single" w:sz="6" w:space="0" w:color="AAAAAA"/>
        </w:tblBorders>
        <w:tblLayout w:type="fixed"/>
        <w:tblCellMar>
          <w:top w:w="30" w:type="dxa"/>
          <w:left w:w="30" w:type="dxa"/>
          <w:bottom w:w="30" w:type="dxa"/>
          <w:right w:w="30" w:type="dxa"/>
        </w:tblCellMar>
        <w:tblLook w:val="0000" w:firstRow="0" w:lastRow="0" w:firstColumn="0" w:lastColumn="0" w:noHBand="0" w:noVBand="0"/>
        <w:tblPrChange w:id="2643" w:author="Jason Rhee" w:date="2024-03-06T13:53:00Z">
          <w:tblPr>
            <w:tblW w:w="10437" w:type="dxa"/>
            <w:tblInd w:w="45" w:type="dxa"/>
            <w:tblBorders>
              <w:top w:val="single" w:sz="6" w:space="0" w:color="AAAAAA"/>
              <w:left w:val="single" w:sz="6" w:space="0" w:color="AAAAAA"/>
              <w:bottom w:val="single" w:sz="6" w:space="0" w:color="AAAAAA"/>
              <w:right w:val="single" w:sz="6" w:space="0" w:color="AAAAAA"/>
            </w:tblBorders>
            <w:tblLayout w:type="fixed"/>
            <w:tblCellMar>
              <w:top w:w="30" w:type="dxa"/>
              <w:left w:w="30" w:type="dxa"/>
              <w:bottom w:w="30" w:type="dxa"/>
              <w:right w:w="30" w:type="dxa"/>
            </w:tblCellMar>
            <w:tblLook w:val="0000" w:firstRow="0" w:lastRow="0" w:firstColumn="0" w:lastColumn="0" w:noHBand="0" w:noVBand="0"/>
          </w:tblPr>
        </w:tblPrChange>
      </w:tblPr>
      <w:tblGrid>
        <w:gridCol w:w="1757"/>
        <w:gridCol w:w="5469"/>
        <w:gridCol w:w="1134"/>
        <w:gridCol w:w="949"/>
        <w:tblGridChange w:id="2644">
          <w:tblGrid>
            <w:gridCol w:w="1757"/>
            <w:gridCol w:w="943"/>
            <w:gridCol w:w="4526"/>
            <w:gridCol w:w="943"/>
            <w:gridCol w:w="191"/>
            <w:gridCol w:w="943"/>
            <w:gridCol w:w="6"/>
            <w:gridCol w:w="1128"/>
          </w:tblGrid>
        </w:tblGridChange>
      </w:tblGrid>
      <w:tr w:rsidR="003E0B96" w14:paraId="382AE855" w14:textId="77777777" w:rsidTr="00396787">
        <w:trPr>
          <w:tblHeader/>
          <w:trPrChange w:id="2645" w:author="Jason Rhee" w:date="2024-03-06T13:53:00Z">
            <w:trPr>
              <w:tblHeader/>
            </w:trPr>
          </w:trPrChange>
        </w:trPr>
        <w:tc>
          <w:tcPr>
            <w:tcW w:w="1757"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2646" w:author="Jason Rhee" w:date="2024-03-06T13:53:00Z">
              <w:tcPr>
                <w:tcW w:w="2700" w:type="dxa"/>
                <w:gridSpan w:val="2"/>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7E8815F3" w14:textId="77777777" w:rsidR="003E0B96" w:rsidRDefault="003E0B96" w:rsidP="003E0B96">
            <w:r>
              <w:rPr>
                <w:b/>
                <w:bCs/>
              </w:rPr>
              <w:t>Label</w:t>
            </w:r>
          </w:p>
        </w:tc>
        <w:tc>
          <w:tcPr>
            <w:tcW w:w="5469"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2647" w:author="Jason Rhee" w:date="2024-03-06T13:53:00Z">
              <w:tcPr>
                <w:tcW w:w="5469" w:type="dxa"/>
                <w:gridSpan w:val="2"/>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45BF11EC" w14:textId="77777777" w:rsidR="003E0B96" w:rsidRDefault="003E0B96" w:rsidP="007B7222">
            <w:pPr>
              <w:ind w:left="56"/>
            </w:pPr>
            <w:r>
              <w:rPr>
                <w:b/>
                <w:bCs/>
              </w:rPr>
              <w:t>Definition</w:t>
            </w:r>
          </w:p>
        </w:tc>
        <w:tc>
          <w:tcPr>
            <w:tcW w:w="1134"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2648" w:author="Jason Rhee" w:date="2024-03-06T13:53:00Z">
              <w:tcPr>
                <w:tcW w:w="1134" w:type="dxa"/>
                <w:gridSpan w:val="2"/>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4E1F744F" w14:textId="77777777" w:rsidR="003E0B96" w:rsidRDefault="003E0B96" w:rsidP="007B7222">
            <w:r>
              <w:rPr>
                <w:b/>
                <w:bCs/>
              </w:rPr>
              <w:t>Code</w:t>
            </w:r>
          </w:p>
        </w:tc>
        <w:tc>
          <w:tcPr>
            <w:tcW w:w="949"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2649" w:author="Jason Rhee" w:date="2024-03-06T13:53:00Z">
              <w:tcPr>
                <w:tcW w:w="1134" w:type="dxa"/>
                <w:gridSpan w:val="2"/>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27BDD1EB" w14:textId="77777777" w:rsidR="003E0B96" w:rsidRDefault="003E0B96" w:rsidP="003E0B96">
            <w:r>
              <w:rPr>
                <w:b/>
                <w:bCs/>
              </w:rPr>
              <w:t>Remarks</w:t>
            </w:r>
          </w:p>
        </w:tc>
      </w:tr>
      <w:tr w:rsidR="003E0B96" w14:paraId="59E8A451" w14:textId="77777777" w:rsidTr="00396787">
        <w:tc>
          <w:tcPr>
            <w:tcW w:w="1757"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tcPrChange w:id="2650" w:author="Jason Rhee" w:date="2024-03-06T13:53:00Z">
              <w:tcPr>
                <w:tcW w:w="2700" w:type="dxa"/>
                <w:gridSpan w:val="2"/>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tcPr>
            </w:tcPrChange>
          </w:tcPr>
          <w:p w14:paraId="611FD50D" w14:textId="77777777" w:rsidR="003E0B96" w:rsidRDefault="003E0B96" w:rsidP="00492958">
            <w:pPr>
              <w:spacing w:line="276" w:lineRule="auto"/>
            </w:pPr>
            <w:r>
              <w:t>'</w:t>
            </w:r>
            <w:r>
              <w:rPr>
                <w:rFonts w:ascii="Courier New" w:hAnsi="Courier New" w:cs="Courier New"/>
                <w:szCs w:val="22"/>
              </w:rPr>
              <w:t>prePlan</w:t>
            </w:r>
            <w:r>
              <w:t>'</w:t>
            </w:r>
            <w:r>
              <w:br/>
              <w:t>Aliases: (none)</w:t>
            </w:r>
          </w:p>
        </w:tc>
        <w:tc>
          <w:tcPr>
            <w:tcW w:w="5469"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2651" w:author="Jason Rhee" w:date="2024-03-06T13:53:00Z">
              <w:tcPr>
                <w:tcW w:w="5469" w:type="dxa"/>
                <w:gridSpan w:val="2"/>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1D3D3B33" w14:textId="4581CADD" w:rsidR="003E0B96" w:rsidRPr="006916E5" w:rsidRDefault="00B128D2" w:rsidP="0066351F">
            <w:pPr>
              <w:spacing w:line="276" w:lineRule="auto"/>
              <w:ind w:left="56" w:right="109"/>
              <w:rPr>
                <w:rFonts w:cs="Arial"/>
              </w:rPr>
            </w:pPr>
            <w:r w:rsidRPr="00B128D2">
              <w:rPr>
                <w:rFonts w:cs="Arial"/>
                <w:color w:val="464646"/>
                <w:szCs w:val="17"/>
              </w:rPr>
              <w:t xml:space="preserve">a </w:t>
            </w:r>
            <w:del w:id="2652" w:author="Jason Rhee" w:date="2024-07-21T21:25:00Z" w16du:dateUtc="2024-07-21T11:25:00Z">
              <w:r w:rsidRPr="00B128D2" w:rsidDel="00D52A25">
                <w:rPr>
                  <w:rFonts w:cs="Arial"/>
                  <w:color w:val="464646"/>
                  <w:szCs w:val="17"/>
                </w:rPr>
                <w:delText>pre-plan</w:delText>
              </w:r>
            </w:del>
            <w:ins w:id="2653" w:author="Jason Rhee" w:date="2024-07-21T21:25:00Z" w16du:dateUtc="2024-07-21T11:25:00Z">
              <w:r w:rsidR="00D52A25">
                <w:rPr>
                  <w:rFonts w:cs="Arial"/>
                  <w:color w:val="464646"/>
                  <w:szCs w:val="17"/>
                </w:rPr>
                <w:t>Pre-plan</w:t>
              </w:r>
            </w:ins>
            <w:r w:rsidRPr="00B128D2">
              <w:rPr>
                <w:rFonts w:cs="Arial"/>
                <w:color w:val="464646"/>
                <w:szCs w:val="17"/>
              </w:rPr>
              <w:t xml:space="preserve"> is a set of tidal windows available for a ship to transit through a </w:t>
            </w:r>
            <w:r w:rsidR="00E855CB">
              <w:rPr>
                <w:rFonts w:cs="Arial"/>
                <w:color w:val="464646"/>
                <w:szCs w:val="17"/>
              </w:rPr>
              <w:t>UKCM Operational Area</w:t>
            </w:r>
            <w:r w:rsidR="00BF6AC5">
              <w:rPr>
                <w:rFonts w:cs="Arial"/>
                <w:color w:val="464646"/>
                <w:szCs w:val="17"/>
              </w:rPr>
              <w:t>, at a specified draught</w:t>
            </w:r>
          </w:p>
        </w:tc>
        <w:tc>
          <w:tcPr>
            <w:tcW w:w="1134"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tcPrChange w:id="2654" w:author="Jason Rhee" w:date="2024-03-06T13:53:00Z">
              <w:tcPr>
                <w:tcW w:w="1134" w:type="dxa"/>
                <w:gridSpan w:val="2"/>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tcPr>
            </w:tcPrChange>
          </w:tcPr>
          <w:p w14:paraId="5114E772" w14:textId="77777777" w:rsidR="003E0B96" w:rsidRDefault="003E0B96" w:rsidP="00492958">
            <w:pPr>
              <w:spacing w:line="276" w:lineRule="auto"/>
              <w:jc w:val="center"/>
            </w:pPr>
            <w:r>
              <w:rPr>
                <w:rFonts w:ascii="Courier New" w:hAnsi="Courier New" w:cs="Courier New"/>
                <w:szCs w:val="22"/>
              </w:rPr>
              <w:t>1</w:t>
            </w:r>
          </w:p>
        </w:tc>
        <w:tc>
          <w:tcPr>
            <w:tcW w:w="949"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2655" w:author="Jason Rhee" w:date="2024-03-06T13:53:00Z">
              <w:tcPr>
                <w:tcW w:w="1134" w:type="dxa"/>
                <w:gridSpan w:val="2"/>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29FFEB0A" w14:textId="77777777" w:rsidR="003E0B96" w:rsidRDefault="003E0B96" w:rsidP="00492958">
            <w:pPr>
              <w:spacing w:line="276" w:lineRule="auto"/>
            </w:pPr>
          </w:p>
        </w:tc>
      </w:tr>
      <w:tr w:rsidR="003E0B96" w14:paraId="09114B32" w14:textId="77777777" w:rsidTr="00396787">
        <w:tc>
          <w:tcPr>
            <w:tcW w:w="1757"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tcPrChange w:id="2656" w:author="Jason Rhee" w:date="2024-03-06T13:53:00Z">
              <w:tcPr>
                <w:tcW w:w="2700" w:type="dxa"/>
                <w:gridSpan w:val="2"/>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tcPr>
            </w:tcPrChange>
          </w:tcPr>
          <w:p w14:paraId="4CF48E6B" w14:textId="77777777" w:rsidR="003E0B96" w:rsidRDefault="003E0B96" w:rsidP="00492958">
            <w:pPr>
              <w:spacing w:line="276" w:lineRule="auto"/>
            </w:pPr>
            <w:r>
              <w:t>'</w:t>
            </w:r>
            <w:r>
              <w:rPr>
                <w:rFonts w:ascii="Courier New" w:hAnsi="Courier New" w:cs="Courier New"/>
                <w:szCs w:val="22"/>
              </w:rPr>
              <w:t>actualPlan</w:t>
            </w:r>
            <w:r>
              <w:t>'</w:t>
            </w:r>
            <w:r>
              <w:br/>
              <w:t>Aliases: (none)</w:t>
            </w:r>
          </w:p>
        </w:tc>
        <w:tc>
          <w:tcPr>
            <w:tcW w:w="5469"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2657" w:author="Jason Rhee" w:date="2024-03-06T13:53:00Z">
              <w:tcPr>
                <w:tcW w:w="5469" w:type="dxa"/>
                <w:gridSpan w:val="2"/>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5D08744A" w14:textId="5D629CC2" w:rsidR="003E0B96" w:rsidRPr="006916E5" w:rsidRDefault="00B128D2" w:rsidP="007C2089">
            <w:pPr>
              <w:spacing w:line="276" w:lineRule="auto"/>
              <w:ind w:left="56" w:right="109"/>
              <w:rPr>
                <w:rFonts w:cs="Arial"/>
              </w:rPr>
            </w:pPr>
            <w:r w:rsidRPr="00B128D2">
              <w:rPr>
                <w:rFonts w:cs="Arial"/>
                <w:color w:val="464646"/>
                <w:szCs w:val="17"/>
              </w:rPr>
              <w:t xml:space="preserve">an </w:t>
            </w:r>
            <w:del w:id="2658" w:author="Jason Rhee" w:date="2024-07-21T21:26:00Z" w16du:dateUtc="2024-07-21T11:26:00Z">
              <w:r w:rsidRPr="00B128D2" w:rsidDel="00D52A25">
                <w:rPr>
                  <w:rFonts w:cs="Arial"/>
                  <w:color w:val="464646"/>
                  <w:szCs w:val="17"/>
                </w:rPr>
                <w:delText xml:space="preserve">actual </w:delText>
              </w:r>
            </w:del>
            <w:ins w:id="2659" w:author="Jason Rhee" w:date="2024-07-21T21:26:00Z" w16du:dateUtc="2024-07-21T11:26:00Z">
              <w:r w:rsidR="00D52A25">
                <w:rPr>
                  <w:rFonts w:eastAsiaTheme="minorEastAsia" w:cs="Arial" w:hint="eastAsia"/>
                  <w:color w:val="464646"/>
                  <w:szCs w:val="17"/>
                  <w:lang w:eastAsia="ko-KR"/>
                </w:rPr>
                <w:t>A</w:t>
              </w:r>
              <w:r w:rsidR="00D52A25" w:rsidRPr="00B128D2">
                <w:rPr>
                  <w:rFonts w:cs="Arial"/>
                  <w:color w:val="464646"/>
                  <w:szCs w:val="17"/>
                </w:rPr>
                <w:t xml:space="preserve">ctual </w:t>
              </w:r>
            </w:ins>
            <w:del w:id="2660" w:author="Jason Rhee" w:date="2024-07-21T21:26:00Z" w16du:dateUtc="2024-07-21T11:26:00Z">
              <w:r w:rsidRPr="00B128D2" w:rsidDel="00D52A25">
                <w:rPr>
                  <w:rFonts w:cs="Arial"/>
                  <w:color w:val="464646"/>
                  <w:szCs w:val="17"/>
                </w:rPr>
                <w:delText xml:space="preserve">plan </w:delText>
              </w:r>
            </w:del>
            <w:ins w:id="2661" w:author="Jason Rhee" w:date="2024-07-21T21:26:00Z" w16du:dateUtc="2024-07-21T11:26:00Z">
              <w:r w:rsidR="00D52A25">
                <w:rPr>
                  <w:rFonts w:eastAsiaTheme="minorEastAsia" w:cs="Arial" w:hint="eastAsia"/>
                  <w:color w:val="464646"/>
                  <w:szCs w:val="17"/>
                  <w:lang w:eastAsia="ko-KR"/>
                </w:rPr>
                <w:t>P</w:t>
              </w:r>
              <w:r w:rsidR="00D52A25" w:rsidRPr="00B128D2">
                <w:rPr>
                  <w:rFonts w:cs="Arial"/>
                  <w:color w:val="464646"/>
                  <w:szCs w:val="17"/>
                </w:rPr>
                <w:t xml:space="preserve">lan </w:t>
              </w:r>
            </w:ins>
            <w:r w:rsidRPr="00B128D2">
              <w:rPr>
                <w:rFonts w:cs="Arial"/>
                <w:color w:val="464646"/>
                <w:szCs w:val="17"/>
              </w:rPr>
              <w:t xml:space="preserve">is specific to a ship and a </w:t>
            </w:r>
            <w:r w:rsidR="00E855CB">
              <w:rPr>
                <w:rFonts w:cs="Arial"/>
                <w:color w:val="464646"/>
                <w:szCs w:val="17"/>
              </w:rPr>
              <w:t>UKCM Operational Area</w:t>
            </w:r>
            <w:r w:rsidRPr="00B128D2">
              <w:rPr>
                <w:rFonts w:cs="Arial"/>
                <w:color w:val="464646"/>
                <w:szCs w:val="17"/>
              </w:rPr>
              <w:t xml:space="preserve"> for a waterway, and contains a route defined by a set of geographical control points with time windows for each control point, and non-navigable and almost non-navigable areas</w:t>
            </w:r>
          </w:p>
        </w:tc>
        <w:tc>
          <w:tcPr>
            <w:tcW w:w="1134"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tcPrChange w:id="2662" w:author="Jason Rhee" w:date="2024-03-06T13:53:00Z">
              <w:tcPr>
                <w:tcW w:w="1134" w:type="dxa"/>
                <w:gridSpan w:val="2"/>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tcPr>
            </w:tcPrChange>
          </w:tcPr>
          <w:p w14:paraId="2862176C" w14:textId="77777777" w:rsidR="003E0B96" w:rsidRDefault="003E0B96" w:rsidP="00492958">
            <w:pPr>
              <w:spacing w:line="276" w:lineRule="auto"/>
              <w:jc w:val="center"/>
            </w:pPr>
            <w:r>
              <w:rPr>
                <w:rFonts w:ascii="Courier New" w:hAnsi="Courier New" w:cs="Courier New"/>
                <w:szCs w:val="22"/>
              </w:rPr>
              <w:t>2</w:t>
            </w:r>
          </w:p>
        </w:tc>
        <w:tc>
          <w:tcPr>
            <w:tcW w:w="949"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2663" w:author="Jason Rhee" w:date="2024-03-06T13:53:00Z">
              <w:tcPr>
                <w:tcW w:w="1134" w:type="dxa"/>
                <w:gridSpan w:val="2"/>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56294A39" w14:textId="77777777" w:rsidR="003E0B96" w:rsidRDefault="003E0B96" w:rsidP="00492958">
            <w:pPr>
              <w:spacing w:line="276" w:lineRule="auto"/>
            </w:pPr>
          </w:p>
        </w:tc>
      </w:tr>
      <w:tr w:rsidR="003E0B96" w14:paraId="685BB2B4" w14:textId="77777777" w:rsidTr="00396787">
        <w:tc>
          <w:tcPr>
            <w:tcW w:w="1757"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tcPrChange w:id="2664" w:author="Jason Rhee" w:date="2024-03-06T13:53:00Z">
              <w:tcPr>
                <w:tcW w:w="2700" w:type="dxa"/>
                <w:gridSpan w:val="2"/>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tcPr>
            </w:tcPrChange>
          </w:tcPr>
          <w:p w14:paraId="777E7283" w14:textId="77777777" w:rsidR="003E0B96" w:rsidRDefault="003E0B96" w:rsidP="00492958">
            <w:pPr>
              <w:spacing w:line="276" w:lineRule="auto"/>
            </w:pPr>
            <w:r>
              <w:t>'</w:t>
            </w:r>
            <w:r>
              <w:rPr>
                <w:rFonts w:ascii="Courier New" w:hAnsi="Courier New" w:cs="Courier New"/>
                <w:szCs w:val="22"/>
              </w:rPr>
              <w:t>actualUpdate</w:t>
            </w:r>
            <w:r>
              <w:t>'</w:t>
            </w:r>
            <w:r>
              <w:br/>
              <w:t>Aliases: (none)</w:t>
            </w:r>
          </w:p>
        </w:tc>
        <w:tc>
          <w:tcPr>
            <w:tcW w:w="5469"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2665" w:author="Jason Rhee" w:date="2024-03-06T13:53:00Z">
              <w:tcPr>
                <w:tcW w:w="5469" w:type="dxa"/>
                <w:gridSpan w:val="2"/>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48FBF204" w14:textId="760695C4" w:rsidR="003E0B96" w:rsidRPr="006916E5" w:rsidRDefault="00B128D2" w:rsidP="007C2089">
            <w:pPr>
              <w:spacing w:line="276" w:lineRule="auto"/>
              <w:ind w:left="56" w:right="109"/>
              <w:rPr>
                <w:rFonts w:cs="Arial"/>
              </w:rPr>
            </w:pPr>
            <w:r w:rsidRPr="00B128D2">
              <w:rPr>
                <w:rFonts w:cs="Arial"/>
                <w:color w:val="464646"/>
                <w:szCs w:val="17"/>
              </w:rPr>
              <w:t xml:space="preserve">an </w:t>
            </w:r>
            <w:del w:id="2666" w:author="Jason Rhee" w:date="2024-07-21T21:26:00Z" w16du:dateUtc="2024-07-21T11:26:00Z">
              <w:r w:rsidRPr="00B128D2" w:rsidDel="00D52A25">
                <w:rPr>
                  <w:rFonts w:cs="Arial"/>
                  <w:color w:val="464646"/>
                  <w:szCs w:val="17"/>
                </w:rPr>
                <w:delText xml:space="preserve">actual </w:delText>
              </w:r>
            </w:del>
            <w:ins w:id="2667" w:author="Jason Rhee" w:date="2024-07-21T21:26:00Z" w16du:dateUtc="2024-07-21T11:26:00Z">
              <w:r w:rsidR="00D52A25">
                <w:rPr>
                  <w:rFonts w:eastAsiaTheme="minorEastAsia" w:cs="Arial" w:hint="eastAsia"/>
                  <w:color w:val="464646"/>
                  <w:szCs w:val="17"/>
                  <w:lang w:eastAsia="ko-KR"/>
                </w:rPr>
                <w:t>A</w:t>
              </w:r>
              <w:r w:rsidR="00D52A25" w:rsidRPr="00B128D2">
                <w:rPr>
                  <w:rFonts w:cs="Arial"/>
                  <w:color w:val="464646"/>
                  <w:szCs w:val="17"/>
                </w:rPr>
                <w:t xml:space="preserve">ctual </w:t>
              </w:r>
            </w:ins>
            <w:del w:id="2668" w:author="Jason Rhee" w:date="2024-07-21T21:26:00Z" w16du:dateUtc="2024-07-21T11:26:00Z">
              <w:r w:rsidRPr="00B128D2" w:rsidDel="00D52A25">
                <w:rPr>
                  <w:rFonts w:cs="Arial"/>
                  <w:color w:val="464646"/>
                  <w:szCs w:val="17"/>
                </w:rPr>
                <w:delText xml:space="preserve">update </w:delText>
              </w:r>
            </w:del>
            <w:ins w:id="2669" w:author="Jason Rhee" w:date="2024-07-21T21:26:00Z" w16du:dateUtc="2024-07-21T11:26:00Z">
              <w:r w:rsidR="00D52A25">
                <w:rPr>
                  <w:rFonts w:eastAsiaTheme="minorEastAsia" w:cs="Arial" w:hint="eastAsia"/>
                  <w:color w:val="464646"/>
                  <w:szCs w:val="17"/>
                  <w:lang w:eastAsia="ko-KR"/>
                </w:rPr>
                <w:t>U</w:t>
              </w:r>
              <w:r w:rsidR="00D52A25" w:rsidRPr="00B128D2">
                <w:rPr>
                  <w:rFonts w:cs="Arial"/>
                  <w:color w:val="464646"/>
                  <w:szCs w:val="17"/>
                </w:rPr>
                <w:t xml:space="preserve">pdate </w:t>
              </w:r>
            </w:ins>
            <w:r w:rsidRPr="00B128D2">
              <w:rPr>
                <w:rFonts w:cs="Arial"/>
                <w:color w:val="464646"/>
                <w:szCs w:val="17"/>
              </w:rPr>
              <w:t xml:space="preserve">is a replacement </w:t>
            </w:r>
            <w:del w:id="2670" w:author="Jason Rhee" w:date="2024-07-21T21:30:00Z" w16du:dateUtc="2024-07-21T11:30:00Z">
              <w:r w:rsidRPr="00B128D2" w:rsidDel="00295F56">
                <w:rPr>
                  <w:rFonts w:cs="Arial"/>
                  <w:color w:val="464646"/>
                  <w:szCs w:val="17"/>
                </w:rPr>
                <w:delText>actual plan</w:delText>
              </w:r>
            </w:del>
            <w:ins w:id="2671" w:author="Jason Rhee" w:date="2024-07-21T21:30:00Z" w16du:dateUtc="2024-07-21T11:30:00Z">
              <w:r w:rsidR="00295F56">
                <w:rPr>
                  <w:rFonts w:cs="Arial"/>
                  <w:color w:val="464646"/>
                  <w:szCs w:val="17"/>
                </w:rPr>
                <w:t>Actual Plan</w:t>
              </w:r>
            </w:ins>
          </w:p>
        </w:tc>
        <w:tc>
          <w:tcPr>
            <w:tcW w:w="1134"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tcPrChange w:id="2672" w:author="Jason Rhee" w:date="2024-03-06T13:53:00Z">
              <w:tcPr>
                <w:tcW w:w="1134" w:type="dxa"/>
                <w:gridSpan w:val="2"/>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tcPr>
            </w:tcPrChange>
          </w:tcPr>
          <w:p w14:paraId="048068FC" w14:textId="77777777" w:rsidR="003E0B96" w:rsidRDefault="003E0B96" w:rsidP="00492958">
            <w:pPr>
              <w:spacing w:line="276" w:lineRule="auto"/>
              <w:jc w:val="center"/>
            </w:pPr>
            <w:r>
              <w:rPr>
                <w:rFonts w:ascii="Courier New" w:hAnsi="Courier New" w:cs="Courier New"/>
                <w:szCs w:val="22"/>
              </w:rPr>
              <w:t>3</w:t>
            </w:r>
          </w:p>
        </w:tc>
        <w:tc>
          <w:tcPr>
            <w:tcW w:w="949"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2673" w:author="Jason Rhee" w:date="2024-03-06T13:53:00Z">
              <w:tcPr>
                <w:tcW w:w="1134" w:type="dxa"/>
                <w:gridSpan w:val="2"/>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4D4843BE" w14:textId="77777777" w:rsidR="003E0B96" w:rsidRDefault="003E0B96" w:rsidP="00492958">
            <w:pPr>
              <w:spacing w:line="276" w:lineRule="auto"/>
            </w:pPr>
          </w:p>
        </w:tc>
      </w:tr>
    </w:tbl>
    <w:p w14:paraId="68B846B2" w14:textId="77777777" w:rsidR="003E6193" w:rsidRPr="003E6193" w:rsidRDefault="003E6193" w:rsidP="003E6193">
      <w:pPr>
        <w:spacing w:before="0" w:after="0"/>
      </w:pPr>
      <w:bookmarkStart w:id="2674" w:name="_Toc527705888"/>
      <w:bookmarkStart w:id="2675" w:name="_Toc528589776"/>
    </w:p>
    <w:p w14:paraId="20E385B3" w14:textId="08026A0D" w:rsidR="003E0B96" w:rsidRPr="00492958" w:rsidRDefault="003E0B96" w:rsidP="00716349">
      <w:pPr>
        <w:pStyle w:val="Annex-Heading3"/>
      </w:pPr>
      <w:r>
        <w:t>Under</w:t>
      </w:r>
      <w:r w:rsidR="00A748B0">
        <w:t xml:space="preserve"> </w:t>
      </w:r>
      <w:r>
        <w:t>Keel</w:t>
      </w:r>
      <w:r w:rsidR="00A748B0">
        <w:t xml:space="preserve"> </w:t>
      </w:r>
      <w:r>
        <w:t>Clearance Calculation Request</w:t>
      </w:r>
      <w:bookmarkEnd w:id="2674"/>
      <w:bookmarkEnd w:id="2675"/>
      <w:r w:rsidR="00CC756D">
        <w:t>ed</w:t>
      </w:r>
    </w:p>
    <w:p w14:paraId="538CE37E" w14:textId="4B1F320D" w:rsidR="00123836" w:rsidRDefault="003E0B96" w:rsidP="007D127A">
      <w:pPr>
        <w:spacing w:before="0"/>
      </w:pPr>
      <w:r>
        <w:t>Name: Under</w:t>
      </w:r>
      <w:r w:rsidR="0050725B">
        <w:t xml:space="preserve"> </w:t>
      </w:r>
      <w:r>
        <w:t>Keel</w:t>
      </w:r>
      <w:r w:rsidR="0050725B">
        <w:t xml:space="preserve"> </w:t>
      </w:r>
      <w:r>
        <w:t>Clearance Calculation Request</w:t>
      </w:r>
      <w:r w:rsidR="00CC756D">
        <w:t>ed</w:t>
      </w:r>
    </w:p>
    <w:p w14:paraId="5F002CD7" w14:textId="76F82F91" w:rsidR="00123836" w:rsidRPr="004E1B3D" w:rsidRDefault="003E0B96" w:rsidP="007D127A">
      <w:pPr>
        <w:spacing w:before="0"/>
        <w:rPr>
          <w:rFonts w:eastAsiaTheme="minorEastAsia"/>
          <w:lang w:eastAsia="ko-KR"/>
          <w:rPrChange w:id="2676" w:author="Jason Rhee" w:date="2024-07-21T19:05:00Z" w16du:dateUtc="2024-07-21T09:05:00Z">
            <w:rPr/>
          </w:rPrChange>
        </w:rPr>
      </w:pPr>
      <w:r>
        <w:t>Definition:</w:t>
      </w:r>
      <w:ins w:id="2677" w:author="Jason Rhee" w:date="2024-07-21T19:05:00Z" w16du:dateUtc="2024-07-21T09:05:00Z">
        <w:r w:rsidR="004E1B3D">
          <w:rPr>
            <w:rFonts w:eastAsiaTheme="minorEastAsia" w:hint="eastAsia"/>
            <w:lang w:eastAsia="ko-KR"/>
          </w:rPr>
          <w:t xml:space="preserve"> </w:t>
        </w:r>
        <w:r w:rsidR="004E1B3D" w:rsidRPr="004E1B3D">
          <w:rPr>
            <w:rFonts w:eastAsiaTheme="minorEastAsia"/>
            <w:lang w:eastAsia="ko-KR"/>
          </w:rPr>
          <w:t>Indication of the aim of the UKC plan: To find the maximum safe vessel draught for transiting the UKCM region, or to find sailing windows for a nominated vessel draught.</w:t>
        </w:r>
      </w:ins>
    </w:p>
    <w:p w14:paraId="24C52CAB" w14:textId="039E294A" w:rsidR="00123836" w:rsidRDefault="003E0B96" w:rsidP="007D127A">
      <w:pPr>
        <w:spacing w:before="0"/>
      </w:pPr>
      <w:r>
        <w:t>Code: '</w:t>
      </w:r>
      <w:r w:rsidR="0033363E">
        <w:rPr>
          <w:rFonts w:ascii="Courier New" w:hAnsi="Courier New" w:cs="Courier New"/>
        </w:rPr>
        <w:t>u</w:t>
      </w:r>
      <w:r>
        <w:rPr>
          <w:rFonts w:ascii="Courier New" w:hAnsi="Courier New" w:cs="Courier New"/>
        </w:rPr>
        <w:t>nderKeelClearanceCalculationRequest</w:t>
      </w:r>
      <w:r w:rsidR="00072605">
        <w:rPr>
          <w:rFonts w:ascii="Courier New" w:hAnsi="Courier New" w:cs="Courier New"/>
        </w:rPr>
        <w:t>ed</w:t>
      </w:r>
      <w:r>
        <w:t>'</w:t>
      </w:r>
    </w:p>
    <w:p w14:paraId="3B4F5990" w14:textId="77777777" w:rsidR="00123836" w:rsidRDefault="003E0B96" w:rsidP="007D127A">
      <w:pPr>
        <w:spacing w:before="0"/>
      </w:pPr>
      <w:r>
        <w:t>Remarks:</w:t>
      </w:r>
    </w:p>
    <w:p w14:paraId="6E2BC10D" w14:textId="77777777" w:rsidR="00123836" w:rsidRDefault="003E0B96" w:rsidP="007D127A">
      <w:pPr>
        <w:spacing w:before="0"/>
      </w:pPr>
      <w:r>
        <w:t>Aliases: (none)</w:t>
      </w:r>
    </w:p>
    <w:p w14:paraId="1F9A0477" w14:textId="77777777" w:rsidR="00BF7EA4" w:rsidRDefault="00BF7EA4" w:rsidP="007D127A">
      <w:pPr>
        <w:spacing w:before="0"/>
      </w:pPr>
      <w:r>
        <w:t>Value Type: Enumeration</w:t>
      </w:r>
    </w:p>
    <w:p w14:paraId="7E507D6C" w14:textId="77777777" w:rsidR="003E0B96" w:rsidRDefault="003E0B96" w:rsidP="007D127A">
      <w:pPr>
        <w:keepNext/>
        <w:keepLines/>
        <w:spacing w:before="160" w:after="160"/>
        <w:jc w:val="center"/>
      </w:pPr>
      <w:r>
        <w:lastRenderedPageBreak/>
        <w:t>Listed Values</w:t>
      </w:r>
    </w:p>
    <w:tbl>
      <w:tblPr>
        <w:tblW w:w="9254" w:type="dxa"/>
        <w:tblInd w:w="45" w:type="dxa"/>
        <w:tblBorders>
          <w:top w:val="single" w:sz="6" w:space="0" w:color="AAAAAA"/>
          <w:left w:val="single" w:sz="6" w:space="0" w:color="AAAAAA"/>
          <w:bottom w:val="single" w:sz="6" w:space="0" w:color="AAAAAA"/>
          <w:right w:val="single" w:sz="6" w:space="0" w:color="AAAAAA"/>
        </w:tblBorders>
        <w:tblLayout w:type="fixed"/>
        <w:tblCellMar>
          <w:top w:w="30" w:type="dxa"/>
          <w:left w:w="30" w:type="dxa"/>
          <w:bottom w:w="30" w:type="dxa"/>
          <w:right w:w="30" w:type="dxa"/>
        </w:tblCellMar>
        <w:tblLook w:val="0000" w:firstRow="0" w:lastRow="0" w:firstColumn="0" w:lastColumn="0" w:noHBand="0" w:noVBand="0"/>
        <w:tblPrChange w:id="2678" w:author="Jason Rhee" w:date="2024-03-06T13:53:00Z">
          <w:tblPr>
            <w:tblW w:w="10437" w:type="dxa"/>
            <w:tblInd w:w="45" w:type="dxa"/>
            <w:tblBorders>
              <w:top w:val="single" w:sz="6" w:space="0" w:color="AAAAAA"/>
              <w:left w:val="single" w:sz="6" w:space="0" w:color="AAAAAA"/>
              <w:bottom w:val="single" w:sz="6" w:space="0" w:color="AAAAAA"/>
              <w:right w:val="single" w:sz="6" w:space="0" w:color="AAAAAA"/>
            </w:tblBorders>
            <w:tblLayout w:type="fixed"/>
            <w:tblCellMar>
              <w:top w:w="30" w:type="dxa"/>
              <w:left w:w="30" w:type="dxa"/>
              <w:bottom w:w="30" w:type="dxa"/>
              <w:right w:w="30" w:type="dxa"/>
            </w:tblCellMar>
            <w:tblLook w:val="0000" w:firstRow="0" w:lastRow="0" w:firstColumn="0" w:lastColumn="0" w:noHBand="0" w:noVBand="0"/>
          </w:tblPr>
        </w:tblPrChange>
      </w:tblPr>
      <w:tblGrid>
        <w:gridCol w:w="1517"/>
        <w:gridCol w:w="5469"/>
        <w:gridCol w:w="1134"/>
        <w:gridCol w:w="1134"/>
        <w:tblGridChange w:id="2679">
          <w:tblGrid>
            <w:gridCol w:w="1517"/>
            <w:gridCol w:w="1183"/>
            <w:gridCol w:w="4286"/>
            <w:gridCol w:w="1134"/>
            <w:gridCol w:w="49"/>
            <w:gridCol w:w="1085"/>
            <w:gridCol w:w="49"/>
            <w:gridCol w:w="1134"/>
          </w:tblGrid>
        </w:tblGridChange>
      </w:tblGrid>
      <w:tr w:rsidR="003E0B96" w14:paraId="009D2EC2" w14:textId="77777777" w:rsidTr="00396787">
        <w:trPr>
          <w:tblHeader/>
          <w:trPrChange w:id="2680" w:author="Jason Rhee" w:date="2024-03-06T13:53:00Z">
            <w:trPr>
              <w:tblHeader/>
            </w:trPr>
          </w:trPrChange>
        </w:trPr>
        <w:tc>
          <w:tcPr>
            <w:tcW w:w="1517"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2681" w:author="Jason Rhee" w:date="2024-03-06T13:53:00Z">
              <w:tcPr>
                <w:tcW w:w="2700" w:type="dxa"/>
                <w:gridSpan w:val="2"/>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70E89822" w14:textId="77777777" w:rsidR="003E0B96" w:rsidRDefault="003E0B96" w:rsidP="007D127A">
            <w:pPr>
              <w:keepNext/>
              <w:keepLines/>
            </w:pPr>
            <w:r>
              <w:rPr>
                <w:b/>
                <w:bCs/>
              </w:rPr>
              <w:t>Label</w:t>
            </w:r>
          </w:p>
        </w:tc>
        <w:tc>
          <w:tcPr>
            <w:tcW w:w="5469"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2682" w:author="Jason Rhee" w:date="2024-03-06T13:53:00Z">
              <w:tcPr>
                <w:tcW w:w="5469" w:type="dxa"/>
                <w:gridSpan w:val="3"/>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262152F4" w14:textId="77777777" w:rsidR="003E0B96" w:rsidRDefault="003E0B96" w:rsidP="007D127A">
            <w:pPr>
              <w:keepNext/>
              <w:keepLines/>
            </w:pPr>
            <w:r>
              <w:rPr>
                <w:b/>
                <w:bCs/>
              </w:rPr>
              <w:t>Definition</w:t>
            </w:r>
          </w:p>
        </w:tc>
        <w:tc>
          <w:tcPr>
            <w:tcW w:w="1134"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2683" w:author="Jason Rhee" w:date="2024-03-06T13:53:00Z">
              <w:tcPr>
                <w:tcW w:w="1134" w:type="dxa"/>
                <w:gridSpan w:val="2"/>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67782531" w14:textId="77777777" w:rsidR="003E0B96" w:rsidRDefault="003E0B96" w:rsidP="007D127A">
            <w:pPr>
              <w:keepNext/>
              <w:keepLines/>
            </w:pPr>
            <w:r>
              <w:rPr>
                <w:b/>
                <w:bCs/>
              </w:rPr>
              <w:t>Code</w:t>
            </w:r>
          </w:p>
        </w:tc>
        <w:tc>
          <w:tcPr>
            <w:tcW w:w="1134"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2684" w:author="Jason Rhee" w:date="2024-03-06T13:53:00Z">
              <w:tcPr>
                <w:tcW w:w="1134"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0737BEBE" w14:textId="77777777" w:rsidR="003E0B96" w:rsidRDefault="003E0B96" w:rsidP="007D127A">
            <w:pPr>
              <w:keepNext/>
              <w:keepLines/>
            </w:pPr>
            <w:r>
              <w:rPr>
                <w:b/>
                <w:bCs/>
              </w:rPr>
              <w:t>Remarks</w:t>
            </w:r>
          </w:p>
        </w:tc>
      </w:tr>
      <w:tr w:rsidR="003E0B96" w14:paraId="2E393967" w14:textId="77777777" w:rsidTr="00396787">
        <w:tc>
          <w:tcPr>
            <w:tcW w:w="1517"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tcPrChange w:id="2685" w:author="Jason Rhee" w:date="2024-03-06T13:53:00Z">
              <w:tcPr>
                <w:tcW w:w="2700" w:type="dxa"/>
                <w:gridSpan w:val="2"/>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tcPr>
            </w:tcPrChange>
          </w:tcPr>
          <w:p w14:paraId="291770A4" w14:textId="77777777" w:rsidR="003E0B96" w:rsidRDefault="003E0B96" w:rsidP="007D127A">
            <w:pPr>
              <w:keepNext/>
              <w:keepLines/>
              <w:spacing w:line="276" w:lineRule="auto"/>
            </w:pPr>
            <w:r>
              <w:t>'</w:t>
            </w:r>
            <w:r>
              <w:rPr>
                <w:rFonts w:ascii="Courier New" w:hAnsi="Courier New" w:cs="Courier New"/>
                <w:szCs w:val="22"/>
              </w:rPr>
              <w:t>timeWindow</w:t>
            </w:r>
            <w:r>
              <w:t>'</w:t>
            </w:r>
            <w:r>
              <w:br/>
              <w:t>Aliases: (none)</w:t>
            </w:r>
          </w:p>
        </w:tc>
        <w:tc>
          <w:tcPr>
            <w:tcW w:w="5469"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tcPrChange w:id="2686" w:author="Jason Rhee" w:date="2024-03-06T13:53:00Z">
              <w:tcPr>
                <w:tcW w:w="5469" w:type="dxa"/>
                <w:gridSpan w:val="3"/>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tcPr>
            </w:tcPrChange>
          </w:tcPr>
          <w:p w14:paraId="034904D9" w14:textId="77777777" w:rsidR="003E0B96" w:rsidRPr="00123836" w:rsidRDefault="00123836" w:rsidP="007D127A">
            <w:pPr>
              <w:keepNext/>
              <w:keepLines/>
              <w:spacing w:line="276" w:lineRule="auto"/>
              <w:rPr>
                <w:rFonts w:cs="Arial"/>
              </w:rPr>
            </w:pPr>
            <w:r w:rsidRPr="00492958">
              <w:rPr>
                <w:rFonts w:cs="Arial"/>
                <w:color w:val="464646"/>
                <w:szCs w:val="17"/>
              </w:rPr>
              <w:t>The available time window(s) for a given draught.</w:t>
            </w:r>
          </w:p>
        </w:tc>
        <w:tc>
          <w:tcPr>
            <w:tcW w:w="1134"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tcPrChange w:id="2687" w:author="Jason Rhee" w:date="2024-03-06T13:53:00Z">
              <w:tcPr>
                <w:tcW w:w="1134" w:type="dxa"/>
                <w:gridSpan w:val="2"/>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tcPr>
            </w:tcPrChange>
          </w:tcPr>
          <w:p w14:paraId="234B9977" w14:textId="77777777" w:rsidR="003E0B96" w:rsidRDefault="003E0B96" w:rsidP="007D127A">
            <w:pPr>
              <w:keepNext/>
              <w:keepLines/>
              <w:spacing w:line="276" w:lineRule="auto"/>
              <w:jc w:val="center"/>
            </w:pPr>
            <w:r>
              <w:rPr>
                <w:rFonts w:ascii="Courier New" w:hAnsi="Courier New" w:cs="Courier New"/>
                <w:szCs w:val="22"/>
              </w:rPr>
              <w:t>1</w:t>
            </w:r>
          </w:p>
        </w:tc>
        <w:tc>
          <w:tcPr>
            <w:tcW w:w="1134"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2688" w:author="Jason Rhee" w:date="2024-03-06T13:53:00Z">
              <w:tcPr>
                <w:tcW w:w="1134"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264B34E7" w14:textId="77777777" w:rsidR="003E0B96" w:rsidRDefault="003E0B96" w:rsidP="007D127A">
            <w:pPr>
              <w:keepNext/>
              <w:keepLines/>
              <w:spacing w:line="276" w:lineRule="auto"/>
            </w:pPr>
          </w:p>
        </w:tc>
      </w:tr>
      <w:tr w:rsidR="003E0B96" w14:paraId="73B0BFF2" w14:textId="77777777" w:rsidTr="00396787">
        <w:tc>
          <w:tcPr>
            <w:tcW w:w="1517"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tcPrChange w:id="2689" w:author="Jason Rhee" w:date="2024-03-06T13:53:00Z">
              <w:tcPr>
                <w:tcW w:w="2700" w:type="dxa"/>
                <w:gridSpan w:val="2"/>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tcPr>
            </w:tcPrChange>
          </w:tcPr>
          <w:p w14:paraId="645BFE71" w14:textId="77777777" w:rsidR="003E0B96" w:rsidRDefault="003E0B96" w:rsidP="00492958">
            <w:pPr>
              <w:spacing w:line="276" w:lineRule="auto"/>
            </w:pPr>
            <w:r>
              <w:t>'</w:t>
            </w:r>
            <w:r>
              <w:rPr>
                <w:rFonts w:ascii="Courier New" w:hAnsi="Courier New" w:cs="Courier New"/>
                <w:szCs w:val="22"/>
              </w:rPr>
              <w:t>maxDraught</w:t>
            </w:r>
            <w:r>
              <w:t>'</w:t>
            </w:r>
            <w:r>
              <w:br/>
              <w:t>Aliases: (none)</w:t>
            </w:r>
          </w:p>
        </w:tc>
        <w:tc>
          <w:tcPr>
            <w:tcW w:w="5469"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tcPrChange w:id="2690" w:author="Jason Rhee" w:date="2024-03-06T13:53:00Z">
              <w:tcPr>
                <w:tcW w:w="5469" w:type="dxa"/>
                <w:gridSpan w:val="3"/>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tcPr>
            </w:tcPrChange>
          </w:tcPr>
          <w:p w14:paraId="383D2B53" w14:textId="77777777" w:rsidR="003E0B96" w:rsidRPr="00123836" w:rsidRDefault="00123836" w:rsidP="00492958">
            <w:pPr>
              <w:spacing w:line="276" w:lineRule="auto"/>
              <w:rPr>
                <w:rFonts w:cs="Arial"/>
              </w:rPr>
            </w:pPr>
            <w:r w:rsidRPr="00492958">
              <w:rPr>
                <w:rFonts w:cs="Arial"/>
                <w:color w:val="464646"/>
                <w:szCs w:val="17"/>
              </w:rPr>
              <w:t>The maximum draught for a given time window.</w:t>
            </w:r>
          </w:p>
        </w:tc>
        <w:tc>
          <w:tcPr>
            <w:tcW w:w="1134"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tcPrChange w:id="2691" w:author="Jason Rhee" w:date="2024-03-06T13:53:00Z">
              <w:tcPr>
                <w:tcW w:w="1134" w:type="dxa"/>
                <w:gridSpan w:val="2"/>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tcPr>
            </w:tcPrChange>
          </w:tcPr>
          <w:p w14:paraId="1DB3F176" w14:textId="77777777" w:rsidR="003E0B96" w:rsidRDefault="003E0B96" w:rsidP="00492958">
            <w:pPr>
              <w:spacing w:line="276" w:lineRule="auto"/>
              <w:jc w:val="center"/>
            </w:pPr>
            <w:r>
              <w:rPr>
                <w:rFonts w:ascii="Courier New" w:hAnsi="Courier New" w:cs="Courier New"/>
                <w:szCs w:val="22"/>
              </w:rPr>
              <w:t>2</w:t>
            </w:r>
          </w:p>
        </w:tc>
        <w:tc>
          <w:tcPr>
            <w:tcW w:w="1134"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2692" w:author="Jason Rhee" w:date="2024-03-06T13:53:00Z">
              <w:tcPr>
                <w:tcW w:w="1134"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1B42FB56" w14:textId="77777777" w:rsidR="003E0B96" w:rsidRDefault="003E0B96" w:rsidP="00492958">
            <w:pPr>
              <w:spacing w:line="276" w:lineRule="auto"/>
            </w:pPr>
          </w:p>
        </w:tc>
      </w:tr>
    </w:tbl>
    <w:p w14:paraId="5EC09F79" w14:textId="77777777" w:rsidR="003E0B96" w:rsidRDefault="003E0B96" w:rsidP="003E0B96">
      <w:pPr>
        <w:pStyle w:val="Center"/>
      </w:pPr>
    </w:p>
    <w:p w14:paraId="1EB2C8D7" w14:textId="2CE7D602" w:rsidR="003E0B96" w:rsidRDefault="003E0B96" w:rsidP="00B3435A">
      <w:pPr>
        <w:pStyle w:val="Annexheader-level2"/>
        <w:rPr>
          <w:rFonts w:ascii="Times New Roman" w:hAnsi="Times New Roman"/>
          <w:szCs w:val="24"/>
        </w:rPr>
      </w:pPr>
      <w:bookmarkStart w:id="2693" w:name="idmarkerx16777217x132034"/>
      <w:bookmarkStart w:id="2694" w:name="idmarkerx16777217x133047"/>
      <w:bookmarkStart w:id="2695" w:name="idmarkerx16777217x133587"/>
      <w:bookmarkStart w:id="2696" w:name="idmarkerx16777217x133649"/>
      <w:bookmarkEnd w:id="2693"/>
      <w:bookmarkEnd w:id="2694"/>
      <w:bookmarkEnd w:id="2695"/>
      <w:bookmarkEnd w:id="2696"/>
      <w:r>
        <w:br w:type="page"/>
      </w:r>
      <w:bookmarkStart w:id="2697" w:name="_Toc527705889"/>
      <w:bookmarkStart w:id="2698" w:name="_Toc528589777"/>
      <w:bookmarkStart w:id="2699" w:name="_Toc516374"/>
      <w:bookmarkStart w:id="2700" w:name="_Toc127463890"/>
      <w:bookmarkStart w:id="2701" w:name="_Toc128125516"/>
      <w:bookmarkStart w:id="2702" w:name="_Toc141176298"/>
      <w:bookmarkStart w:id="2703" w:name="_Toc141176463"/>
      <w:bookmarkStart w:id="2704" w:name="_Toc141177095"/>
      <w:bookmarkStart w:id="2705" w:name="_Toc150177969"/>
      <w:r>
        <w:lastRenderedPageBreak/>
        <w:t>Complex Attributes</w:t>
      </w:r>
      <w:bookmarkEnd w:id="2697"/>
      <w:bookmarkEnd w:id="2698"/>
      <w:bookmarkEnd w:id="2699"/>
      <w:bookmarkEnd w:id="2700"/>
      <w:bookmarkEnd w:id="2701"/>
      <w:bookmarkEnd w:id="2702"/>
      <w:bookmarkEnd w:id="2703"/>
      <w:bookmarkEnd w:id="2704"/>
      <w:bookmarkEnd w:id="2705"/>
    </w:p>
    <w:p w14:paraId="4BCF9873" w14:textId="07C39DE5" w:rsidR="003E0B96" w:rsidRDefault="003E0B96" w:rsidP="00716349">
      <w:pPr>
        <w:pStyle w:val="Annex-Heading3"/>
        <w:rPr>
          <w:rFonts w:ascii="Times New Roman" w:hAnsi="Times New Roman"/>
          <w:szCs w:val="24"/>
        </w:rPr>
      </w:pPr>
      <w:bookmarkStart w:id="2706" w:name="idmarkerx16777217x133666"/>
      <w:bookmarkStart w:id="2707" w:name="_Toc527705890"/>
      <w:bookmarkStart w:id="2708" w:name="_Toc528589778"/>
      <w:bookmarkEnd w:id="2706"/>
      <w:r>
        <w:t>Fixed Time Range</w:t>
      </w:r>
      <w:bookmarkEnd w:id="2707"/>
      <w:bookmarkEnd w:id="2708"/>
    </w:p>
    <w:p w14:paraId="76186464" w14:textId="77777777" w:rsidR="00123836" w:rsidRDefault="003E0B96" w:rsidP="00A51240">
      <w:pPr>
        <w:spacing w:before="0"/>
        <w:jc w:val="left"/>
      </w:pPr>
      <w:r>
        <w:t>Name: Fixed Time Range</w:t>
      </w:r>
    </w:p>
    <w:p w14:paraId="20D050C2" w14:textId="77777777" w:rsidR="00123836" w:rsidRDefault="003E0B96" w:rsidP="00A51240">
      <w:pPr>
        <w:spacing w:before="0"/>
        <w:jc w:val="left"/>
      </w:pPr>
      <w:r>
        <w:t>Definition:</w:t>
      </w:r>
    </w:p>
    <w:p w14:paraId="72B6E2D6" w14:textId="77777777" w:rsidR="00123836" w:rsidRDefault="003E0B96" w:rsidP="00A51240">
      <w:pPr>
        <w:spacing w:before="0"/>
        <w:jc w:val="left"/>
      </w:pPr>
      <w:r>
        <w:t>Code: '</w:t>
      </w:r>
      <w:r>
        <w:rPr>
          <w:rFonts w:ascii="Courier New" w:hAnsi="Courier New" w:cs="Courier New"/>
        </w:rPr>
        <w:t>fixedTimeRange</w:t>
      </w:r>
      <w:r>
        <w:t>'</w:t>
      </w:r>
    </w:p>
    <w:p w14:paraId="6D292D11" w14:textId="77777777" w:rsidR="00123836" w:rsidRDefault="003E0B96" w:rsidP="00A51240">
      <w:pPr>
        <w:spacing w:before="0"/>
        <w:jc w:val="left"/>
      </w:pPr>
      <w:r>
        <w:t>Remarks:</w:t>
      </w:r>
    </w:p>
    <w:p w14:paraId="5FB2D2CB" w14:textId="77777777" w:rsidR="003E0B96" w:rsidRDefault="003E0B96" w:rsidP="00A51240">
      <w:pPr>
        <w:spacing w:before="0"/>
        <w:jc w:val="left"/>
      </w:pPr>
      <w:r>
        <w:t>Aliases: (none)</w:t>
      </w:r>
    </w:p>
    <w:p w14:paraId="6A4DAC0E" w14:textId="77777777" w:rsidR="003E0B96" w:rsidRPr="003E6193" w:rsidRDefault="003E0B96" w:rsidP="003E6193">
      <w:pPr>
        <w:pStyle w:val="Center"/>
        <w:spacing w:before="160" w:after="160"/>
        <w:rPr>
          <w:rFonts w:ascii="Arial" w:hAnsi="Arial" w:cs="Arial"/>
        </w:rPr>
      </w:pPr>
      <w:r w:rsidRPr="003E6193">
        <w:rPr>
          <w:rFonts w:ascii="Arial" w:hAnsi="Arial" w:cs="Arial"/>
        </w:rPr>
        <w:t>Sub-Attributes</w:t>
      </w:r>
    </w:p>
    <w:tbl>
      <w:tblPr>
        <w:tblW w:w="0" w:type="auto"/>
        <w:tblInd w:w="45" w:type="dxa"/>
        <w:tblBorders>
          <w:top w:val="single" w:sz="6" w:space="0" w:color="AAAAAA"/>
          <w:left w:val="single" w:sz="6" w:space="0" w:color="AAAAAA"/>
          <w:bottom w:val="single" w:sz="6" w:space="0" w:color="AAAAAA"/>
          <w:right w:val="single" w:sz="6" w:space="0" w:color="AAAAAA"/>
        </w:tblBorders>
        <w:tblCellMar>
          <w:top w:w="30" w:type="dxa"/>
          <w:left w:w="30" w:type="dxa"/>
          <w:bottom w:w="30" w:type="dxa"/>
          <w:right w:w="30" w:type="dxa"/>
        </w:tblCellMar>
        <w:tblLook w:val="0000" w:firstRow="0" w:lastRow="0" w:firstColumn="0" w:lastColumn="0" w:noHBand="0" w:noVBand="0"/>
      </w:tblPr>
      <w:tblGrid>
        <w:gridCol w:w="4598"/>
        <w:gridCol w:w="1075"/>
        <w:gridCol w:w="1064"/>
        <w:gridCol w:w="983"/>
        <w:gridCol w:w="1289"/>
      </w:tblGrid>
      <w:tr w:rsidR="003E0B96" w14:paraId="65CB2896" w14:textId="77777777" w:rsidTr="003E0B96">
        <w:trPr>
          <w:tblHeader/>
        </w:trPr>
        <w:tc>
          <w:tcPr>
            <w:tcW w:w="4709"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40CE8E05" w14:textId="77777777" w:rsidR="003E0B96" w:rsidRDefault="003E0B96" w:rsidP="003E0B96">
            <w:r>
              <w:rPr>
                <w:b/>
                <w:bCs/>
              </w:rPr>
              <w:t>Sub-attribute</w:t>
            </w:r>
          </w:p>
        </w:tc>
        <w:tc>
          <w:tcPr>
            <w:tcW w:w="1080"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4F2B3619" w14:textId="77777777" w:rsidR="003E0B96" w:rsidRDefault="003E0B96" w:rsidP="003E0B96">
            <w:r>
              <w:rPr>
                <w:b/>
                <w:bCs/>
              </w:rPr>
              <w:t>Type</w:t>
            </w:r>
          </w:p>
        </w:tc>
        <w:tc>
          <w:tcPr>
            <w:tcW w:w="1080"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47C74695" w14:textId="77777777" w:rsidR="003E0B96" w:rsidRDefault="003E0B96" w:rsidP="003E0B96">
            <w:r>
              <w:rPr>
                <w:b/>
                <w:bCs/>
              </w:rPr>
              <w:t>Mult.</w:t>
            </w: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42EB9261" w14:textId="77777777" w:rsidR="003E0B96" w:rsidRDefault="003E0B96" w:rsidP="003E0B96">
            <w:r>
              <w:rPr>
                <w:b/>
                <w:bCs/>
              </w:rPr>
              <w:t>Permitted Values</w:t>
            </w:r>
          </w:p>
        </w:tc>
        <w:tc>
          <w:tcPr>
            <w:tcW w:w="1296"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625B5B51" w14:textId="77777777" w:rsidR="003E0B96" w:rsidRDefault="003E0B96" w:rsidP="003E0B96">
            <w:r>
              <w:rPr>
                <w:b/>
                <w:bCs/>
              </w:rPr>
              <w:t>sequential</w:t>
            </w:r>
          </w:p>
        </w:tc>
      </w:tr>
      <w:tr w:rsidR="003E0B96" w14:paraId="3F23090D" w14:textId="77777777" w:rsidTr="003E0B96">
        <w:tc>
          <w:tcPr>
            <w:tcW w:w="4709"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3DE0ED7E" w14:textId="77777777" w:rsidR="003E0B96" w:rsidRDefault="003E0B96" w:rsidP="00492958">
            <w:pPr>
              <w:spacing w:line="276" w:lineRule="auto"/>
            </w:pPr>
            <w:r>
              <w:t>timeStart</w:t>
            </w:r>
          </w:p>
        </w:tc>
        <w:tc>
          <w:tcPr>
            <w:tcW w:w="1080"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7903BCEF" w14:textId="77777777" w:rsidR="003E0B96" w:rsidRDefault="003E0B96" w:rsidP="00492958">
            <w:pPr>
              <w:spacing w:line="276" w:lineRule="auto"/>
            </w:pPr>
            <w:r>
              <w:t>dateTime</w:t>
            </w:r>
          </w:p>
        </w:tc>
        <w:tc>
          <w:tcPr>
            <w:tcW w:w="1080"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1F740594" w14:textId="35C253EE" w:rsidR="003E0B96" w:rsidRPr="00B15432" w:rsidRDefault="00B15432" w:rsidP="00492958">
            <w:pPr>
              <w:spacing w:line="276" w:lineRule="auto"/>
              <w:rPr>
                <w:rFonts w:eastAsiaTheme="minorEastAsia"/>
                <w:lang w:eastAsia="ko-KR"/>
                <w:rPrChange w:id="2709" w:author="Jason Rhee" w:date="2024-07-21T19:06:00Z" w16du:dateUtc="2024-07-21T09:06:00Z">
                  <w:rPr/>
                </w:rPrChange>
              </w:rPr>
            </w:pPr>
            <w:ins w:id="2710" w:author="Jason Rhee" w:date="2024-07-21T19:06:00Z" w16du:dateUtc="2024-07-21T09:06:00Z">
              <w:r>
                <w:rPr>
                  <w:rFonts w:eastAsiaTheme="minorEastAsia" w:hint="eastAsia"/>
                  <w:lang w:eastAsia="ko-KR"/>
                </w:rPr>
                <w:t>[0..1]</w:t>
              </w:r>
            </w:ins>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4106AFD8" w14:textId="77777777" w:rsidR="003E0B96" w:rsidRDefault="003E0B96" w:rsidP="00492958">
            <w:pPr>
              <w:spacing w:line="276" w:lineRule="auto"/>
            </w:pPr>
          </w:p>
        </w:tc>
        <w:tc>
          <w:tcPr>
            <w:tcW w:w="1296"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3894CA56" w14:textId="77777777" w:rsidR="003E0B96" w:rsidRDefault="003E0B96" w:rsidP="00492958">
            <w:pPr>
              <w:spacing w:line="276" w:lineRule="auto"/>
            </w:pPr>
            <w:r>
              <w:t>false</w:t>
            </w:r>
          </w:p>
        </w:tc>
      </w:tr>
      <w:tr w:rsidR="003E0B96" w14:paraId="679673E2" w14:textId="77777777" w:rsidTr="003E0B96">
        <w:tc>
          <w:tcPr>
            <w:tcW w:w="4709"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3E1F2053" w14:textId="77777777" w:rsidR="003E0B96" w:rsidRDefault="003E0B96" w:rsidP="00492958">
            <w:pPr>
              <w:spacing w:line="276" w:lineRule="auto"/>
            </w:pPr>
            <w:r>
              <w:t>timeEnd</w:t>
            </w:r>
          </w:p>
        </w:tc>
        <w:tc>
          <w:tcPr>
            <w:tcW w:w="1080"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4B27D982" w14:textId="77777777" w:rsidR="003E0B96" w:rsidRDefault="003E0B96" w:rsidP="00492958">
            <w:pPr>
              <w:spacing w:line="276" w:lineRule="auto"/>
            </w:pPr>
            <w:r>
              <w:t>dateTime</w:t>
            </w:r>
          </w:p>
        </w:tc>
        <w:tc>
          <w:tcPr>
            <w:tcW w:w="1080"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52D02365" w14:textId="561F36D1" w:rsidR="003E0B96" w:rsidRDefault="00B15432" w:rsidP="00492958">
            <w:pPr>
              <w:spacing w:line="276" w:lineRule="auto"/>
            </w:pPr>
            <w:ins w:id="2711" w:author="Jason Rhee" w:date="2024-07-21T19:06:00Z" w16du:dateUtc="2024-07-21T09:06:00Z">
              <w:r>
                <w:rPr>
                  <w:rFonts w:eastAsiaTheme="minorEastAsia" w:hint="eastAsia"/>
                  <w:lang w:eastAsia="ko-KR"/>
                </w:rPr>
                <w:t>[0..1]</w:t>
              </w:r>
            </w:ins>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15EACB5C" w14:textId="77777777" w:rsidR="003E0B96" w:rsidRDefault="003E0B96" w:rsidP="00492958">
            <w:pPr>
              <w:spacing w:line="276" w:lineRule="auto"/>
            </w:pPr>
          </w:p>
        </w:tc>
        <w:tc>
          <w:tcPr>
            <w:tcW w:w="1296"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6B8850F3" w14:textId="77777777" w:rsidR="003E0B96" w:rsidRDefault="003E0B96" w:rsidP="00492958">
            <w:pPr>
              <w:spacing w:line="276" w:lineRule="auto"/>
            </w:pPr>
            <w:r>
              <w:t>false</w:t>
            </w:r>
          </w:p>
        </w:tc>
      </w:tr>
    </w:tbl>
    <w:p w14:paraId="11E89DD0" w14:textId="77777777" w:rsidR="003E0B96" w:rsidRDefault="003E0B96" w:rsidP="003E0B96">
      <w:pPr>
        <w:pStyle w:val="Center"/>
      </w:pPr>
    </w:p>
    <w:p w14:paraId="23FAFFF1" w14:textId="77777777" w:rsidR="003E0B96" w:rsidRDefault="003E0B96" w:rsidP="003E0B96"/>
    <w:p w14:paraId="6F39900C" w14:textId="23B0F84C" w:rsidR="003E0B96" w:rsidRDefault="003E0B96" w:rsidP="00B3435A">
      <w:pPr>
        <w:pStyle w:val="Annexheader-level2"/>
        <w:rPr>
          <w:rFonts w:ascii="Times New Roman" w:hAnsi="Times New Roman"/>
          <w:szCs w:val="24"/>
        </w:rPr>
      </w:pPr>
      <w:bookmarkStart w:id="2712" w:name="idmarkerx16777217x135570"/>
      <w:bookmarkStart w:id="2713" w:name="idmarkerx16777217x137332"/>
      <w:bookmarkStart w:id="2714" w:name="idmarkerx16777217x138529"/>
      <w:bookmarkStart w:id="2715" w:name="idmarkerx16777217x139446"/>
      <w:bookmarkStart w:id="2716" w:name="idmarkerx16777217x140640"/>
      <w:bookmarkStart w:id="2717" w:name="idmarkerx16777217x142401"/>
      <w:bookmarkStart w:id="2718" w:name="idmarkerx16777217x144167"/>
      <w:bookmarkStart w:id="2719" w:name="idmarkerx16777217x145381"/>
      <w:bookmarkStart w:id="2720" w:name="idmarkerx16777217x147812"/>
      <w:bookmarkStart w:id="2721" w:name="idmarkerx16777217x148726"/>
      <w:bookmarkStart w:id="2722" w:name="idmarkerx16777217x149665"/>
      <w:bookmarkStart w:id="2723" w:name="idmarkerx16777217x150582"/>
      <w:bookmarkStart w:id="2724" w:name="idmarkerx16777217x153857"/>
      <w:bookmarkStart w:id="2725" w:name="idmarkerx16777217x155318"/>
      <w:bookmarkStart w:id="2726" w:name="idmarkerx16777217x157588"/>
      <w:bookmarkStart w:id="2727" w:name="idmarkerx16777217x158502"/>
      <w:bookmarkStart w:id="2728" w:name="idmarkerx16777217x160654"/>
      <w:bookmarkStart w:id="2729" w:name="idmarkerx16777217x162160"/>
      <w:bookmarkStart w:id="2730" w:name="idmarkerx16777217x163701"/>
      <w:bookmarkStart w:id="2731" w:name="idmarkerx16777217x165199"/>
      <w:bookmarkStart w:id="2732" w:name="idmarkerx16777217x166968"/>
      <w:bookmarkEnd w:id="2712"/>
      <w:bookmarkEnd w:id="2713"/>
      <w:bookmarkEnd w:id="2714"/>
      <w:bookmarkEnd w:id="2715"/>
      <w:bookmarkEnd w:id="2716"/>
      <w:bookmarkEnd w:id="2717"/>
      <w:bookmarkEnd w:id="2718"/>
      <w:bookmarkEnd w:id="2719"/>
      <w:bookmarkEnd w:id="2720"/>
      <w:bookmarkEnd w:id="2721"/>
      <w:bookmarkEnd w:id="2722"/>
      <w:bookmarkEnd w:id="2723"/>
      <w:bookmarkEnd w:id="2724"/>
      <w:bookmarkEnd w:id="2725"/>
      <w:bookmarkEnd w:id="2726"/>
      <w:bookmarkEnd w:id="2727"/>
      <w:bookmarkEnd w:id="2728"/>
      <w:bookmarkEnd w:id="2729"/>
      <w:bookmarkEnd w:id="2730"/>
      <w:bookmarkEnd w:id="2731"/>
      <w:bookmarkEnd w:id="2732"/>
      <w:r>
        <w:br w:type="column"/>
      </w:r>
      <w:bookmarkStart w:id="2733" w:name="_Toc527705891"/>
      <w:bookmarkStart w:id="2734" w:name="_Toc528589779"/>
      <w:bookmarkStart w:id="2735" w:name="_Toc516375"/>
      <w:bookmarkStart w:id="2736" w:name="_Toc127463891"/>
      <w:bookmarkStart w:id="2737" w:name="_Toc128125517"/>
      <w:bookmarkStart w:id="2738" w:name="_Toc141176299"/>
      <w:bookmarkStart w:id="2739" w:name="_Toc141176464"/>
      <w:bookmarkStart w:id="2740" w:name="_Toc141177096"/>
      <w:bookmarkStart w:id="2741" w:name="_Toc150177970"/>
      <w:r w:rsidRPr="006E3A8C">
        <w:lastRenderedPageBreak/>
        <w:t>Roles</w:t>
      </w:r>
      <w:bookmarkEnd w:id="2733"/>
      <w:bookmarkEnd w:id="2734"/>
      <w:bookmarkEnd w:id="2735"/>
      <w:bookmarkEnd w:id="2736"/>
      <w:bookmarkEnd w:id="2737"/>
      <w:bookmarkEnd w:id="2738"/>
      <w:bookmarkEnd w:id="2739"/>
      <w:bookmarkEnd w:id="2740"/>
      <w:bookmarkEnd w:id="2741"/>
    </w:p>
    <w:p w14:paraId="0E5811DA" w14:textId="77777777" w:rsidR="00086AF2" w:rsidRDefault="00086AF2" w:rsidP="00716349">
      <w:pPr>
        <w:pStyle w:val="Annex-Heading3"/>
      </w:pPr>
      <w:bookmarkStart w:id="2742" w:name="idmarkerx16777217x166989"/>
      <w:bookmarkStart w:id="2743" w:name="_Toc527705892"/>
      <w:bookmarkStart w:id="2744" w:name="_Toc528589780"/>
      <w:bookmarkEnd w:id="2742"/>
      <w:r>
        <w:t>Associations</w:t>
      </w:r>
    </w:p>
    <w:p w14:paraId="4F649DA9" w14:textId="77777777" w:rsidR="001A74C5" w:rsidRPr="001A74C5" w:rsidRDefault="00843046" w:rsidP="001A74C5">
      <w:pPr>
        <w:spacing w:before="0"/>
        <w:rPr>
          <w:ins w:id="2745" w:author="Jason Rhee" w:date="2024-07-21T19:25:00Z"/>
          <w:rFonts w:eastAsiaTheme="minorEastAsia"/>
          <w:lang w:eastAsia="ko-KR"/>
        </w:rPr>
      </w:pPr>
      <w:ins w:id="2746" w:author="Jason Rhee" w:date="2024-07-21T19:25:00Z" w16du:dateUtc="2024-07-21T09:25:00Z">
        <w:r>
          <w:t>Association(name):</w:t>
        </w:r>
        <w:r>
          <w:rPr>
            <w:rFonts w:eastAsiaTheme="minorEastAsia" w:hint="eastAsia"/>
            <w:lang w:eastAsia="ko-KR"/>
          </w:rPr>
          <w:t xml:space="preserve"> </w:t>
        </w:r>
      </w:ins>
      <w:ins w:id="2747" w:author="Jason Rhee" w:date="2024-07-21T19:25:00Z">
        <w:r w:rsidR="001A74C5" w:rsidRPr="001A74C5">
          <w:rPr>
            <w:rFonts w:eastAsiaTheme="minorEastAsia"/>
            <w:lang w:eastAsia="ko-KR"/>
          </w:rPr>
          <w:t>UKC Plan Area Composition</w:t>
        </w:r>
      </w:ins>
    </w:p>
    <w:p w14:paraId="5EC98326" w14:textId="02D5DE9D" w:rsidR="00843046" w:rsidRPr="00843046" w:rsidRDefault="001A74C5" w:rsidP="00A51240">
      <w:pPr>
        <w:spacing w:before="0"/>
        <w:rPr>
          <w:ins w:id="2748" w:author="Jason Rhee" w:date="2024-07-21T19:25:00Z" w16du:dateUtc="2024-07-21T09:25:00Z"/>
          <w:rFonts w:eastAsiaTheme="minorEastAsia"/>
          <w:lang w:eastAsia="ko-KR"/>
        </w:rPr>
      </w:pPr>
      <w:ins w:id="2749" w:author="Jason Rhee" w:date="2024-07-21T19:25:00Z" w16du:dateUtc="2024-07-21T09:25:00Z">
        <w:r>
          <w:rPr>
            <w:rFonts w:eastAsiaTheme="minorEastAsia" w:hint="eastAsia"/>
            <w:lang w:eastAsia="ko-KR"/>
          </w:rPr>
          <w:t xml:space="preserve">Definition: </w:t>
        </w:r>
        <w:r w:rsidRPr="001A74C5">
          <w:rPr>
            <w:rFonts w:eastAsiaTheme="minorEastAsia"/>
            <w:lang w:eastAsia="ko-KR"/>
          </w:rPr>
          <w:t>A feature association for the binding between Under Keel Clearance Plan Area and Under Keel Clearance Plan</w:t>
        </w:r>
      </w:ins>
    </w:p>
    <w:p w14:paraId="24A310BC" w14:textId="2C7191C5" w:rsidR="00843046" w:rsidRDefault="001A74C5" w:rsidP="00A51240">
      <w:pPr>
        <w:spacing w:before="0"/>
        <w:rPr>
          <w:ins w:id="2750" w:author="Jason Rhee" w:date="2024-07-21T19:26:00Z" w16du:dateUtc="2024-07-21T09:26:00Z"/>
          <w:rFonts w:eastAsiaTheme="minorEastAsia"/>
          <w:lang w:eastAsia="ko-KR"/>
        </w:rPr>
      </w:pPr>
      <w:ins w:id="2751" w:author="Jason Rhee" w:date="2024-07-21T19:25:00Z" w16du:dateUtc="2024-07-21T09:25:00Z">
        <w:r>
          <w:rPr>
            <w:rFonts w:eastAsiaTheme="minorEastAsia" w:hint="eastAsia"/>
            <w:lang w:eastAsia="ko-KR"/>
          </w:rPr>
          <w:t>Role Type: Composition</w:t>
        </w:r>
      </w:ins>
    </w:p>
    <w:p w14:paraId="4AA34A2F" w14:textId="4F43993D" w:rsidR="00510462" w:rsidRDefault="00510462" w:rsidP="00A51240">
      <w:pPr>
        <w:spacing w:before="0"/>
        <w:rPr>
          <w:ins w:id="2752" w:author="Jason Rhee" w:date="2024-07-21T19:27:00Z" w16du:dateUtc="2024-07-21T09:27:00Z"/>
          <w:rFonts w:eastAsiaTheme="minorEastAsia"/>
          <w:lang w:eastAsia="ko-KR"/>
        </w:rPr>
      </w:pPr>
      <w:ins w:id="2753" w:author="Jason Rhee" w:date="2024-07-21T19:27:00Z" w16du:dateUtc="2024-07-21T09:27:00Z">
        <w:r>
          <w:rPr>
            <w:rFonts w:eastAsiaTheme="minorEastAsia" w:hint="eastAsia"/>
            <w:lang w:eastAsia="ko-KR"/>
          </w:rPr>
          <w:t xml:space="preserve">Code: </w:t>
        </w:r>
        <w:r w:rsidRPr="00D06CA0">
          <w:rPr>
            <w:rFonts w:eastAsiaTheme="minorEastAsia"/>
            <w:lang w:eastAsia="ko-KR"/>
          </w:rPr>
          <w:t>UnderKeelClearancePlanAreaComposition</w:t>
        </w:r>
      </w:ins>
    </w:p>
    <w:p w14:paraId="45F67379" w14:textId="442E98A8" w:rsidR="00D06CA0" w:rsidRDefault="00D06CA0" w:rsidP="00A51240">
      <w:pPr>
        <w:spacing w:before="0"/>
        <w:rPr>
          <w:ins w:id="2754" w:author="Jason Rhee" w:date="2024-07-21T19:26:00Z" w16du:dateUtc="2024-07-21T09:26:00Z"/>
          <w:rFonts w:eastAsiaTheme="minorEastAsia"/>
          <w:lang w:eastAsia="ko-KR"/>
        </w:rPr>
      </w:pPr>
      <w:ins w:id="2755" w:author="Jason Rhee" w:date="2024-07-21T19:26:00Z" w16du:dateUtc="2024-07-21T09:26:00Z">
        <w:r>
          <w:t>Multiplicity: 0..* / 1</w:t>
        </w:r>
      </w:ins>
    </w:p>
    <w:p w14:paraId="15FFD2FD" w14:textId="53C6ED62" w:rsidR="00D06CA0" w:rsidRPr="00D06CA0" w:rsidRDefault="00D06CA0" w:rsidP="00A51240">
      <w:pPr>
        <w:spacing w:before="0"/>
        <w:rPr>
          <w:ins w:id="2756" w:author="Jason Rhee" w:date="2024-07-21T19:25:00Z" w16du:dateUtc="2024-07-21T09:25:00Z"/>
          <w:rFonts w:eastAsiaTheme="minorEastAsia"/>
          <w:lang w:eastAsia="ko-KR"/>
        </w:rPr>
      </w:pPr>
      <w:ins w:id="2757" w:author="Jason Rhee" w:date="2024-07-21T19:27:00Z" w16du:dateUtc="2024-07-21T09:27:00Z">
        <w:r>
          <w:rPr>
            <w:rFonts w:hint="eastAsia"/>
          </w:rPr>
          <w:t xml:space="preserve">Role: </w:t>
        </w:r>
        <w:r>
          <w:t xml:space="preserve">'theComponent </w:t>
        </w:r>
        <w:r w:rsidRPr="007E5550">
          <w:t xml:space="preserve">/ </w:t>
        </w:r>
        <w:r>
          <w:t>theCollection'</w:t>
        </w:r>
      </w:ins>
    </w:p>
    <w:p w14:paraId="57243C44" w14:textId="51015D48" w:rsidR="001A74C5" w:rsidRDefault="00AD63DB" w:rsidP="00A51240">
      <w:pPr>
        <w:spacing w:before="0"/>
        <w:rPr>
          <w:ins w:id="2758" w:author="Jason Rhee" w:date="2024-07-21T19:27:00Z" w16du:dateUtc="2024-07-21T09:27:00Z"/>
          <w:rFonts w:eastAsiaTheme="minorEastAsia"/>
          <w:lang w:eastAsia="ko-KR"/>
        </w:rPr>
      </w:pPr>
      <w:ins w:id="2759" w:author="Jason Rhee" w:date="2024-07-21T19:27:00Z" w16du:dateUtc="2024-07-21T09:27:00Z">
        <w:r>
          <w:t xml:space="preserve">Feature type: </w:t>
        </w:r>
        <w:r w:rsidRPr="00BD028A">
          <w:t>UnderKeelClearancePlan</w:t>
        </w:r>
        <w:r>
          <w:t>Area / UnderKeelClearancePlan</w:t>
        </w:r>
      </w:ins>
    </w:p>
    <w:p w14:paraId="650C76E6" w14:textId="0C6A8C96" w:rsidR="00510462" w:rsidRDefault="00AD63DB" w:rsidP="00A51240">
      <w:pPr>
        <w:spacing w:before="0"/>
        <w:rPr>
          <w:ins w:id="2760" w:author="Jason Rhee" w:date="2024-07-21T19:28:00Z" w16du:dateUtc="2024-07-21T09:28:00Z"/>
          <w:rFonts w:eastAsiaTheme="minorEastAsia"/>
          <w:lang w:eastAsia="ko-KR"/>
        </w:rPr>
      </w:pPr>
      <w:ins w:id="2761" w:author="Jason Rhee" w:date="2024-07-21T19:28:00Z" w16du:dateUtc="2024-07-21T09:28:00Z">
        <w:r>
          <w:t>Remarks: It must be in all feature types that they have connection. The featuretype attribute is target feature.</w:t>
        </w:r>
      </w:ins>
    </w:p>
    <w:p w14:paraId="23C27ACF" w14:textId="77777777" w:rsidR="00AD63DB" w:rsidRPr="00AD63DB" w:rsidRDefault="00AD63DB" w:rsidP="00A51240">
      <w:pPr>
        <w:spacing w:before="0"/>
        <w:rPr>
          <w:ins w:id="2762" w:author="Jason Rhee" w:date="2024-07-21T19:25:00Z" w16du:dateUtc="2024-07-21T09:25:00Z"/>
          <w:rFonts w:eastAsiaTheme="minorEastAsia"/>
          <w:lang w:eastAsia="ko-KR"/>
        </w:rPr>
      </w:pPr>
    </w:p>
    <w:p w14:paraId="63B1847A" w14:textId="25FAE154" w:rsidR="00086AF2" w:rsidRDefault="00086AF2" w:rsidP="00A51240">
      <w:pPr>
        <w:spacing w:before="0"/>
      </w:pPr>
      <w:r>
        <w:t xml:space="preserve">Association(name): </w:t>
      </w:r>
      <w:ins w:id="2763" w:author="Jason Rhee" w:date="2024-07-21T19:24:00Z" w16du:dateUtc="2024-07-21T09:24:00Z">
        <w:r w:rsidR="00287175" w:rsidRPr="00287175">
          <w:t>UKC Non Navigable Area Composition</w:t>
        </w:r>
      </w:ins>
      <w:del w:id="2764" w:author="Jason Rhee" w:date="2024-07-21T19:14:00Z" w16du:dateUtc="2024-07-21T09:14:00Z">
        <w:r w:rsidDel="00742CB2">
          <w:delText>(none)</w:delText>
        </w:r>
      </w:del>
    </w:p>
    <w:p w14:paraId="2C342393" w14:textId="5E3F331B" w:rsidR="00086AF2" w:rsidRDefault="00086AF2" w:rsidP="00A51240">
      <w:pPr>
        <w:spacing w:before="0"/>
        <w:jc w:val="left"/>
      </w:pPr>
      <w:r>
        <w:t xml:space="preserve">Definition: </w:t>
      </w:r>
      <w:ins w:id="2765" w:author="Jason Rhee" w:date="2024-07-21T19:24:00Z" w16du:dateUtc="2024-07-21T09:24:00Z">
        <w:r w:rsidR="00287175" w:rsidRPr="00287175">
          <w:t>A feature association for the binding between Under Keel Clearance Non Navigable Area and Under Keel Clearance Plan</w:t>
        </w:r>
      </w:ins>
      <w:del w:id="2766" w:author="Jason Rhee" w:date="2024-07-21T19:24:00Z" w16du:dateUtc="2024-07-21T09:24:00Z">
        <w:r w:rsidDel="00287175">
          <w:delText>Association between ‘UnderKeelClearancePlanNonNavigable</w:delText>
        </w:r>
        <w:r w:rsidR="005F7F55" w:rsidDel="00287175">
          <w:delText>Area</w:delText>
        </w:r>
        <w:r w:rsidDel="00287175">
          <w:delText>’ class and ‘UnderKeelClearancePlan’ class</w:delText>
        </w:r>
      </w:del>
    </w:p>
    <w:p w14:paraId="67457D6A" w14:textId="01500289" w:rsidR="00086AF2" w:rsidRPr="00017F0D" w:rsidRDefault="00086AF2" w:rsidP="00A51240">
      <w:pPr>
        <w:spacing w:before="0"/>
        <w:rPr>
          <w:rFonts w:eastAsiaTheme="minorEastAsia"/>
          <w:lang w:eastAsia="ko-KR"/>
          <w:rPrChange w:id="2767" w:author="Jason Rhee" w:date="2024-07-21T19:11:00Z" w16du:dateUtc="2024-07-21T09:11:00Z">
            <w:rPr/>
          </w:rPrChange>
        </w:rPr>
      </w:pPr>
      <w:r>
        <w:t xml:space="preserve">Role type: </w:t>
      </w:r>
      <w:del w:id="2768" w:author="Jason Rhee" w:date="2024-07-21T19:11:00Z" w16du:dateUtc="2024-07-21T09:11:00Z">
        <w:r w:rsidDel="00017F0D">
          <w:delText>Aggregation</w:delText>
        </w:r>
      </w:del>
      <w:ins w:id="2769" w:author="Jason Rhee" w:date="2024-07-21T19:11:00Z" w16du:dateUtc="2024-07-21T09:11:00Z">
        <w:r w:rsidR="00017F0D">
          <w:rPr>
            <w:rFonts w:eastAsiaTheme="minorEastAsia" w:hint="eastAsia"/>
            <w:lang w:eastAsia="ko-KR"/>
          </w:rPr>
          <w:t>Composition</w:t>
        </w:r>
      </w:ins>
    </w:p>
    <w:p w14:paraId="6FE9427E" w14:textId="24B656B7" w:rsidR="00086AF2" w:rsidRDefault="00086AF2" w:rsidP="00A51240">
      <w:pPr>
        <w:spacing w:before="0"/>
      </w:pPr>
      <w:r>
        <w:rPr>
          <w:rFonts w:hint="eastAsia"/>
        </w:rPr>
        <w:t xml:space="preserve">Code: </w:t>
      </w:r>
      <w:ins w:id="2770" w:author="Jason Rhee" w:date="2024-07-21T19:17:00Z" w16du:dateUtc="2024-07-21T09:17:00Z">
        <w:r w:rsidR="00193A8C" w:rsidRPr="00742CB2">
          <w:t>UnderKeelClearanceNonNavigableAreaComposition</w:t>
        </w:r>
      </w:ins>
      <w:del w:id="2771" w:author="Jason Rhee" w:date="2024-07-21T19:17:00Z" w16du:dateUtc="2024-07-21T09:17:00Z">
        <w:r w:rsidDel="00193A8C">
          <w:delText>&lt;</w:delText>
        </w:r>
        <w:r w:rsidDel="00193A8C">
          <w:rPr>
            <w:rFonts w:hint="eastAsia"/>
          </w:rPr>
          <w:delText>S100FC:</w:delText>
        </w:r>
        <w:r w:rsidDel="00193A8C">
          <w:delText>featureBinding&gt; ~ &lt;/S100FC:featureBinding&gt;</w:delText>
        </w:r>
      </w:del>
    </w:p>
    <w:p w14:paraId="62A8C6B2" w14:textId="77777777" w:rsidR="00086AF2" w:rsidRDefault="00086AF2" w:rsidP="00A51240">
      <w:pPr>
        <w:spacing w:before="0"/>
      </w:pPr>
      <w:r>
        <w:t>Multiplicity: 0..* / 1</w:t>
      </w:r>
    </w:p>
    <w:p w14:paraId="7FDB7C4B" w14:textId="639A3D31" w:rsidR="00086AF2" w:rsidRDefault="00086AF2" w:rsidP="00A51240">
      <w:pPr>
        <w:spacing w:before="0"/>
      </w:pPr>
      <w:r>
        <w:rPr>
          <w:rFonts w:hint="eastAsia"/>
        </w:rPr>
        <w:t xml:space="preserve">Role: </w:t>
      </w:r>
      <w:r>
        <w:t>'</w:t>
      </w:r>
      <w:del w:id="2772" w:author="Jason Rhee" w:date="2024-07-21T17:25:00Z" w16du:dateUtc="2024-07-21T07:25:00Z">
        <w:r w:rsidRPr="007E5550" w:rsidDel="00377D31">
          <w:delText>consistOf</w:delText>
        </w:r>
      </w:del>
      <w:ins w:id="2773" w:author="Jason Rhee" w:date="2024-07-21T17:25:00Z" w16du:dateUtc="2024-07-21T07:25:00Z">
        <w:r w:rsidR="00377D31">
          <w:t>theComponent</w:t>
        </w:r>
      </w:ins>
      <w:r>
        <w:t xml:space="preserve"> </w:t>
      </w:r>
      <w:r w:rsidRPr="007E5550">
        <w:t xml:space="preserve">/ </w:t>
      </w:r>
      <w:del w:id="2774" w:author="Jason Rhee" w:date="2024-07-21T17:24:00Z" w16du:dateUtc="2024-07-21T07:24:00Z">
        <w:r w:rsidRPr="007E5550" w:rsidDel="00377D31">
          <w:delText>componentOf</w:delText>
        </w:r>
      </w:del>
      <w:ins w:id="2775" w:author="Jason Rhee" w:date="2024-07-21T17:24:00Z" w16du:dateUtc="2024-07-21T07:24:00Z">
        <w:r w:rsidR="00377D31">
          <w:t>theCollection</w:t>
        </w:r>
      </w:ins>
      <w:r>
        <w:t>'</w:t>
      </w:r>
    </w:p>
    <w:p w14:paraId="223C3D16" w14:textId="705BE46A" w:rsidR="00086AF2" w:rsidRDefault="00086AF2" w:rsidP="00A51240">
      <w:pPr>
        <w:spacing w:before="0"/>
      </w:pPr>
      <w:r>
        <w:t xml:space="preserve">Feature type: </w:t>
      </w:r>
      <w:r w:rsidRPr="00BD028A">
        <w:t>UnderKeelClearancePlanNonNavigable</w:t>
      </w:r>
      <w:r w:rsidR="005F7F55">
        <w:t>Area</w:t>
      </w:r>
      <w:r>
        <w:t xml:space="preserve"> / UnderKeelClearancePlan</w:t>
      </w:r>
    </w:p>
    <w:p w14:paraId="7C0047EF" w14:textId="77777777" w:rsidR="00086AF2" w:rsidRDefault="00086AF2" w:rsidP="00A51240">
      <w:pPr>
        <w:spacing w:before="0"/>
        <w:jc w:val="left"/>
      </w:pPr>
      <w:r>
        <w:t>Remarks: It must be in all feature types that they have connection. The featuretype attribute is target feature.</w:t>
      </w:r>
    </w:p>
    <w:p w14:paraId="31D49EF3" w14:textId="77777777" w:rsidR="00086AF2" w:rsidRDefault="00086AF2" w:rsidP="00A51240">
      <w:pPr>
        <w:spacing w:before="0"/>
      </w:pPr>
    </w:p>
    <w:p w14:paraId="44E2A552" w14:textId="6ABDE752" w:rsidR="00086AF2" w:rsidRDefault="00086AF2" w:rsidP="00A51240">
      <w:pPr>
        <w:spacing w:before="0"/>
      </w:pPr>
      <w:r>
        <w:t xml:space="preserve">Association(name): </w:t>
      </w:r>
      <w:ins w:id="2776" w:author="Jason Rhee" w:date="2024-07-21T19:24:00Z" w16du:dateUtc="2024-07-21T09:24:00Z">
        <w:r w:rsidR="008058D4" w:rsidRPr="008058D4">
          <w:t>UKC Almost Non Navigable Area Composition</w:t>
        </w:r>
      </w:ins>
      <w:del w:id="2777" w:author="Jason Rhee" w:date="2024-07-21T19:14:00Z" w16du:dateUtc="2024-07-21T09:14:00Z">
        <w:r w:rsidDel="009B2298">
          <w:delText>(none)</w:delText>
        </w:r>
      </w:del>
    </w:p>
    <w:p w14:paraId="45ED1AD9" w14:textId="620C76C7" w:rsidR="00086AF2" w:rsidRDefault="00086AF2" w:rsidP="00A51240">
      <w:pPr>
        <w:spacing w:before="0"/>
        <w:jc w:val="left"/>
      </w:pPr>
      <w:r>
        <w:t xml:space="preserve">Definition: </w:t>
      </w:r>
      <w:ins w:id="2778" w:author="Jason Rhee" w:date="2024-07-21T19:24:00Z" w16du:dateUtc="2024-07-21T09:24:00Z">
        <w:r w:rsidR="00843046" w:rsidRPr="00843046">
          <w:t>A feature association for the binding between Under Keel Clearance Almost Non Navigable Area and Under Keel Clearance Plan</w:t>
        </w:r>
      </w:ins>
      <w:del w:id="2779" w:author="Jason Rhee" w:date="2024-07-21T19:24:00Z" w16du:dateUtc="2024-07-21T09:24:00Z">
        <w:r w:rsidDel="00843046">
          <w:delText>Association between ‘UnderKeelClearanceAlmostNonNavigableArea’ class and ‘UnderKeelClearancePlan’ class</w:delText>
        </w:r>
      </w:del>
    </w:p>
    <w:p w14:paraId="342BCB6D" w14:textId="4B406272" w:rsidR="00086AF2" w:rsidRDefault="00086AF2" w:rsidP="00A51240">
      <w:pPr>
        <w:spacing w:before="0"/>
      </w:pPr>
      <w:r>
        <w:t xml:space="preserve">Role type: </w:t>
      </w:r>
      <w:del w:id="2780" w:author="Jason Rhee" w:date="2024-07-21T19:12:00Z" w16du:dateUtc="2024-07-21T09:12:00Z">
        <w:r w:rsidDel="00017F0D">
          <w:delText>Aggregation</w:delText>
        </w:r>
      </w:del>
      <w:ins w:id="2781" w:author="Jason Rhee" w:date="2024-07-21T19:12:00Z" w16du:dateUtc="2024-07-21T09:12:00Z">
        <w:r w:rsidR="00017F0D">
          <w:t>Composition</w:t>
        </w:r>
      </w:ins>
    </w:p>
    <w:p w14:paraId="0F27F136" w14:textId="75198869" w:rsidR="00086AF2" w:rsidRDefault="00086AF2" w:rsidP="00A51240">
      <w:pPr>
        <w:spacing w:before="0"/>
      </w:pPr>
      <w:r>
        <w:rPr>
          <w:rFonts w:hint="eastAsia"/>
        </w:rPr>
        <w:t xml:space="preserve">Code: </w:t>
      </w:r>
      <w:ins w:id="2782" w:author="Jason Rhee" w:date="2024-07-21T19:22:00Z" w16du:dateUtc="2024-07-21T09:22:00Z">
        <w:r w:rsidR="00423014" w:rsidRPr="009B2298">
          <w:t>UnderKeelClearanceAlmostNonNavigableAreaComposition</w:t>
        </w:r>
      </w:ins>
      <w:del w:id="2783" w:author="Jason Rhee" w:date="2024-07-21T19:22:00Z" w16du:dateUtc="2024-07-21T09:22:00Z">
        <w:r w:rsidDel="00423014">
          <w:delText>&lt;</w:delText>
        </w:r>
        <w:r w:rsidDel="00423014">
          <w:rPr>
            <w:rFonts w:hint="eastAsia"/>
          </w:rPr>
          <w:delText>S100FC:</w:delText>
        </w:r>
        <w:r w:rsidDel="00423014">
          <w:delText>featureBinding&gt; ~ &lt;/S100FC:featureBinding&gt;</w:delText>
        </w:r>
      </w:del>
    </w:p>
    <w:p w14:paraId="0A5D6B94" w14:textId="77777777" w:rsidR="00086AF2" w:rsidRDefault="00086AF2" w:rsidP="00A51240">
      <w:pPr>
        <w:spacing w:before="0"/>
      </w:pPr>
      <w:r>
        <w:t>Multiplicity: 0..* / 1</w:t>
      </w:r>
    </w:p>
    <w:p w14:paraId="3CF4C0C4" w14:textId="0E7BBFED" w:rsidR="00086AF2" w:rsidRDefault="00086AF2" w:rsidP="00A51240">
      <w:pPr>
        <w:spacing w:before="0"/>
      </w:pPr>
      <w:r>
        <w:rPr>
          <w:rFonts w:hint="eastAsia"/>
        </w:rPr>
        <w:t xml:space="preserve">Role: </w:t>
      </w:r>
      <w:r>
        <w:t>'</w:t>
      </w:r>
      <w:del w:id="2784" w:author="Jason Rhee" w:date="2024-07-21T17:25:00Z" w16du:dateUtc="2024-07-21T07:25:00Z">
        <w:r w:rsidRPr="00186EE1" w:rsidDel="00377D31">
          <w:delText>consistOf</w:delText>
        </w:r>
      </w:del>
      <w:ins w:id="2785" w:author="Jason Rhee" w:date="2024-07-21T17:25:00Z" w16du:dateUtc="2024-07-21T07:25:00Z">
        <w:r w:rsidR="00377D31">
          <w:t>theComponent</w:t>
        </w:r>
      </w:ins>
      <w:r>
        <w:t xml:space="preserve"> / </w:t>
      </w:r>
      <w:del w:id="2786" w:author="Jason Rhee" w:date="2024-07-21T17:24:00Z" w16du:dateUtc="2024-07-21T07:24:00Z">
        <w:r w:rsidRPr="00186EE1" w:rsidDel="00377D31">
          <w:delText>componentOf</w:delText>
        </w:r>
      </w:del>
      <w:ins w:id="2787" w:author="Jason Rhee" w:date="2024-07-21T17:24:00Z" w16du:dateUtc="2024-07-21T07:24:00Z">
        <w:r w:rsidR="00377D31">
          <w:t>theCollection</w:t>
        </w:r>
      </w:ins>
      <w:r>
        <w:t>'</w:t>
      </w:r>
    </w:p>
    <w:p w14:paraId="1493FB4B" w14:textId="77777777" w:rsidR="00086AF2" w:rsidRDefault="00086AF2" w:rsidP="00A51240">
      <w:pPr>
        <w:spacing w:before="0"/>
      </w:pPr>
      <w:r>
        <w:t>Feature type: UnderKeelClearanceAlmostNonNavigableArea / UnderKeelClearancePlan</w:t>
      </w:r>
    </w:p>
    <w:p w14:paraId="0C1C28CB" w14:textId="77777777" w:rsidR="00086AF2" w:rsidRDefault="00086AF2" w:rsidP="00A51240">
      <w:pPr>
        <w:spacing w:before="0"/>
        <w:jc w:val="left"/>
      </w:pPr>
      <w:r>
        <w:lastRenderedPageBreak/>
        <w:t>Remarks: It must be in all feature types that they have connection. The featuretype attribute is target feature.</w:t>
      </w:r>
    </w:p>
    <w:p w14:paraId="2F559E3B" w14:textId="77777777" w:rsidR="00086AF2" w:rsidRPr="00201735" w:rsidRDefault="00086AF2" w:rsidP="00A51240">
      <w:pPr>
        <w:spacing w:before="0"/>
      </w:pPr>
    </w:p>
    <w:p w14:paraId="02A416E7" w14:textId="62796A9A" w:rsidR="00086AF2" w:rsidRDefault="00086AF2" w:rsidP="00A51240">
      <w:pPr>
        <w:spacing w:before="0"/>
      </w:pPr>
      <w:r>
        <w:t xml:space="preserve">Association(name): </w:t>
      </w:r>
      <w:ins w:id="2788" w:author="Jason Rhee" w:date="2024-07-21T19:23:00Z">
        <w:r w:rsidR="008058D4" w:rsidRPr="008058D4">
          <w:t>UKC Control Point Composition</w:t>
        </w:r>
      </w:ins>
      <w:del w:id="2789" w:author="Jason Rhee" w:date="2024-07-21T19:15:00Z" w16du:dateUtc="2024-07-21T09:15:00Z">
        <w:r w:rsidDel="005D766A">
          <w:delText>(none)</w:delText>
        </w:r>
      </w:del>
    </w:p>
    <w:p w14:paraId="6C0F4ABF" w14:textId="4B7C9C5D" w:rsidR="00086AF2" w:rsidRDefault="00086AF2" w:rsidP="00A51240">
      <w:pPr>
        <w:spacing w:before="0"/>
        <w:jc w:val="left"/>
      </w:pPr>
      <w:r>
        <w:t xml:space="preserve">Definition: </w:t>
      </w:r>
      <w:ins w:id="2790" w:author="Jason Rhee" w:date="2024-07-21T19:25:00Z" w16du:dateUtc="2024-07-21T09:25:00Z">
        <w:r w:rsidR="00843046" w:rsidRPr="00843046">
          <w:t>A feature association for the binding between Under Keel Clearance Control Point and Under Keel Clearance Plan</w:t>
        </w:r>
      </w:ins>
      <w:del w:id="2791" w:author="Jason Rhee" w:date="2024-07-21T19:25:00Z" w16du:dateUtc="2024-07-21T09:25:00Z">
        <w:r w:rsidDel="00843046">
          <w:delText>Association between ‘UnderKeelClearanceControlPoint’ class and ‘UnderKeelClearancePlan’ class</w:delText>
        </w:r>
      </w:del>
    </w:p>
    <w:p w14:paraId="21B36F63" w14:textId="030C58AA" w:rsidR="00086AF2" w:rsidRDefault="00086AF2" w:rsidP="00A51240">
      <w:pPr>
        <w:spacing w:before="0"/>
      </w:pPr>
      <w:r>
        <w:t xml:space="preserve">Role type: </w:t>
      </w:r>
      <w:del w:id="2792" w:author="Jason Rhee" w:date="2024-07-21T19:12:00Z" w16du:dateUtc="2024-07-21T09:12:00Z">
        <w:r w:rsidDel="00017F0D">
          <w:delText>Aggregation</w:delText>
        </w:r>
      </w:del>
      <w:ins w:id="2793" w:author="Jason Rhee" w:date="2024-07-21T19:12:00Z" w16du:dateUtc="2024-07-21T09:12:00Z">
        <w:r w:rsidR="00017F0D">
          <w:t>Composition</w:t>
        </w:r>
      </w:ins>
    </w:p>
    <w:p w14:paraId="7BC4E607" w14:textId="03B24D3B" w:rsidR="00086AF2" w:rsidRDefault="00086AF2" w:rsidP="00A51240">
      <w:pPr>
        <w:spacing w:before="0"/>
      </w:pPr>
      <w:r>
        <w:rPr>
          <w:rFonts w:hint="eastAsia"/>
        </w:rPr>
        <w:t xml:space="preserve">Code: </w:t>
      </w:r>
      <w:ins w:id="2794" w:author="Jason Rhee" w:date="2024-07-21T19:23:00Z" w16du:dateUtc="2024-07-21T09:23:00Z">
        <w:r w:rsidR="00423014" w:rsidRPr="005D766A">
          <w:t>UnderKeelClearanceControlPointComposition</w:t>
        </w:r>
      </w:ins>
      <w:del w:id="2795" w:author="Jason Rhee" w:date="2024-07-21T19:23:00Z" w16du:dateUtc="2024-07-21T09:23:00Z">
        <w:r w:rsidDel="00423014">
          <w:delText>&lt;</w:delText>
        </w:r>
        <w:r w:rsidDel="00423014">
          <w:rPr>
            <w:rFonts w:hint="eastAsia"/>
          </w:rPr>
          <w:delText>S100FC:</w:delText>
        </w:r>
        <w:r w:rsidDel="00423014">
          <w:delText>featureBinding&gt; ~ &lt;/S100FC:featureBinding&gt;</w:delText>
        </w:r>
      </w:del>
    </w:p>
    <w:p w14:paraId="4BB99C2B" w14:textId="65A2BD71" w:rsidR="00086AF2" w:rsidRDefault="00086AF2" w:rsidP="00A51240">
      <w:pPr>
        <w:spacing w:before="0"/>
      </w:pPr>
      <w:r>
        <w:t xml:space="preserve">Multiplicity: </w:t>
      </w:r>
      <w:r w:rsidR="00E77020">
        <w:t>1</w:t>
      </w:r>
      <w:r>
        <w:t>..* / 1</w:t>
      </w:r>
    </w:p>
    <w:p w14:paraId="2AA900C1" w14:textId="5BF96467" w:rsidR="00086AF2" w:rsidRDefault="00086AF2" w:rsidP="00A51240">
      <w:pPr>
        <w:spacing w:before="0"/>
      </w:pPr>
      <w:r>
        <w:rPr>
          <w:rFonts w:hint="eastAsia"/>
        </w:rPr>
        <w:t xml:space="preserve">Role: </w:t>
      </w:r>
      <w:r>
        <w:t>'</w:t>
      </w:r>
      <w:del w:id="2796" w:author="Jason Rhee" w:date="2024-07-21T17:25:00Z" w16du:dateUtc="2024-07-21T07:25:00Z">
        <w:r w:rsidRPr="007E5550" w:rsidDel="00377D31">
          <w:delText>consistOf</w:delText>
        </w:r>
      </w:del>
      <w:ins w:id="2797" w:author="Jason Rhee" w:date="2024-07-21T17:25:00Z" w16du:dateUtc="2024-07-21T07:25:00Z">
        <w:r w:rsidR="00377D31">
          <w:t>theComponent</w:t>
        </w:r>
      </w:ins>
      <w:r>
        <w:t xml:space="preserve"> </w:t>
      </w:r>
      <w:r w:rsidRPr="007E5550">
        <w:t xml:space="preserve">/ </w:t>
      </w:r>
      <w:del w:id="2798" w:author="Jason Rhee" w:date="2024-07-21T17:24:00Z" w16du:dateUtc="2024-07-21T07:24:00Z">
        <w:r w:rsidRPr="007E5550" w:rsidDel="00377D31">
          <w:delText>componentOf</w:delText>
        </w:r>
      </w:del>
      <w:ins w:id="2799" w:author="Jason Rhee" w:date="2024-07-21T17:24:00Z" w16du:dateUtc="2024-07-21T07:24:00Z">
        <w:r w:rsidR="00377D31">
          <w:t>theCollection</w:t>
        </w:r>
      </w:ins>
      <w:r>
        <w:t>'</w:t>
      </w:r>
    </w:p>
    <w:p w14:paraId="308EAB81" w14:textId="77777777" w:rsidR="00086AF2" w:rsidRDefault="00086AF2" w:rsidP="00A51240">
      <w:pPr>
        <w:spacing w:before="0"/>
      </w:pPr>
      <w:r>
        <w:t>Feature type: UnderKeelClearanceControlPoint / UnderKeelClearancePlan</w:t>
      </w:r>
    </w:p>
    <w:p w14:paraId="6C5640F6" w14:textId="77777777" w:rsidR="00086AF2" w:rsidRDefault="00086AF2" w:rsidP="00A51240">
      <w:pPr>
        <w:spacing w:before="0"/>
        <w:jc w:val="left"/>
      </w:pPr>
      <w:r>
        <w:t>Remarks: It must be in all feature types that they have connection. The featuretype attribute is target feature.</w:t>
      </w:r>
    </w:p>
    <w:p w14:paraId="44071A0C" w14:textId="77777777" w:rsidR="00086AF2" w:rsidRPr="00086AF2" w:rsidRDefault="00086AF2" w:rsidP="0004420E"/>
    <w:p w14:paraId="5F7F21CA" w14:textId="6A34E81A" w:rsidR="003E0B96" w:rsidRDefault="003E0B96" w:rsidP="00716349">
      <w:pPr>
        <w:pStyle w:val="Annex-Heading3"/>
        <w:rPr>
          <w:rFonts w:ascii="Times New Roman" w:hAnsi="Times New Roman"/>
          <w:szCs w:val="24"/>
        </w:rPr>
      </w:pPr>
      <w:del w:id="2800" w:author="Jason Rhee" w:date="2024-07-21T19:29:00Z" w16du:dateUtc="2024-07-21T09:29:00Z">
        <w:r w:rsidDel="009749D2">
          <w:delText>Component of</w:delText>
        </w:r>
      </w:del>
      <w:bookmarkEnd w:id="2743"/>
      <w:bookmarkEnd w:id="2744"/>
      <w:ins w:id="2801" w:author="Jason Rhee" w:date="2024-07-21T19:29:00Z" w16du:dateUtc="2024-07-21T09:29:00Z">
        <w:r w:rsidR="009749D2">
          <w:rPr>
            <w:rFonts w:eastAsiaTheme="minorEastAsia" w:hint="eastAsia"/>
            <w:lang w:eastAsia="ko-KR"/>
          </w:rPr>
          <w:t>The Collection</w:t>
        </w:r>
      </w:ins>
    </w:p>
    <w:p w14:paraId="2B401DA6" w14:textId="48CFC797" w:rsidR="006E3A8C" w:rsidRPr="009749D2" w:rsidRDefault="003E0B96" w:rsidP="00A51240">
      <w:pPr>
        <w:spacing w:before="0"/>
        <w:rPr>
          <w:rFonts w:eastAsiaTheme="minorEastAsia"/>
          <w:lang w:eastAsia="ko-KR"/>
          <w:rPrChange w:id="2802" w:author="Jason Rhee" w:date="2024-07-21T19:29:00Z" w16du:dateUtc="2024-07-21T09:29:00Z">
            <w:rPr/>
          </w:rPrChange>
        </w:rPr>
      </w:pPr>
      <w:r>
        <w:t xml:space="preserve">Name: </w:t>
      </w:r>
      <w:del w:id="2803" w:author="Jason Rhee" w:date="2024-07-21T19:29:00Z" w16du:dateUtc="2024-07-21T09:29:00Z">
        <w:r w:rsidDel="009749D2">
          <w:delText>Component of</w:delText>
        </w:r>
      </w:del>
      <w:ins w:id="2804" w:author="Jason Rhee" w:date="2024-07-21T19:29:00Z" w16du:dateUtc="2024-07-21T09:29:00Z">
        <w:r w:rsidR="009749D2">
          <w:t>of the</w:t>
        </w:r>
        <w:r w:rsidR="009749D2">
          <w:rPr>
            <w:rFonts w:eastAsiaTheme="minorEastAsia" w:hint="eastAsia"/>
            <w:lang w:eastAsia="ko-KR"/>
          </w:rPr>
          <w:t xml:space="preserve"> Collection</w:t>
        </w:r>
      </w:ins>
    </w:p>
    <w:p w14:paraId="55BE25EC" w14:textId="77777777" w:rsidR="006E3A8C" w:rsidRDefault="003E0B96" w:rsidP="00A51240">
      <w:pPr>
        <w:spacing w:before="0"/>
      </w:pPr>
      <w:r>
        <w:t>Definition: A pointer to the aggregate in a whole-part relationship.</w:t>
      </w:r>
    </w:p>
    <w:p w14:paraId="7AC1A68C" w14:textId="48723CDC" w:rsidR="006E3A8C" w:rsidRDefault="003E0B96" w:rsidP="00A51240">
      <w:pPr>
        <w:spacing w:before="0"/>
      </w:pPr>
      <w:r>
        <w:t>Code: '</w:t>
      </w:r>
      <w:del w:id="2805" w:author="Jason Rhee" w:date="2024-07-21T17:24:00Z" w16du:dateUtc="2024-07-21T07:24:00Z">
        <w:r w:rsidDel="00377D31">
          <w:rPr>
            <w:rFonts w:ascii="Courier New" w:hAnsi="Courier New" w:cs="Courier New"/>
          </w:rPr>
          <w:delText>componentOf</w:delText>
        </w:r>
      </w:del>
      <w:ins w:id="2806" w:author="Jason Rhee" w:date="2024-07-21T17:24:00Z" w16du:dateUtc="2024-07-21T07:24:00Z">
        <w:r w:rsidR="00377D31">
          <w:rPr>
            <w:rFonts w:ascii="Courier New" w:hAnsi="Courier New" w:cs="Courier New"/>
          </w:rPr>
          <w:t>theCollection</w:t>
        </w:r>
      </w:ins>
      <w:r>
        <w:t>'</w:t>
      </w:r>
    </w:p>
    <w:p w14:paraId="721F4490" w14:textId="729B2116" w:rsidR="006E3A8C" w:rsidDel="005D6CAB" w:rsidRDefault="003E0B96" w:rsidP="00A51240">
      <w:pPr>
        <w:spacing w:before="0"/>
        <w:rPr>
          <w:del w:id="2807" w:author="Jason Rhee" w:date="2024-07-21T19:30:00Z" w16du:dateUtc="2024-07-21T09:30:00Z"/>
        </w:rPr>
      </w:pPr>
      <w:del w:id="2808" w:author="Jason Rhee" w:date="2024-07-21T19:30:00Z" w16du:dateUtc="2024-07-21T09:30:00Z">
        <w:r w:rsidDel="005D6CAB">
          <w:delText xml:space="preserve">Remarks: </w:delText>
        </w:r>
        <w:r w:rsidRPr="00C92FE4" w:rsidDel="005D6CAB">
          <w:delText>Definition may need to be discussed with S-101 team and GI registry manager</w:delText>
        </w:r>
      </w:del>
    </w:p>
    <w:p w14:paraId="34964452" w14:textId="77777777" w:rsidR="003E0B96" w:rsidRDefault="003E0B96" w:rsidP="00A51240">
      <w:pPr>
        <w:spacing w:before="0"/>
      </w:pPr>
      <w:r>
        <w:t>Aliases: (none)</w:t>
      </w:r>
    </w:p>
    <w:p w14:paraId="03C7C8F2" w14:textId="77777777" w:rsidR="006E3A8C" w:rsidRDefault="006E3A8C" w:rsidP="00A51240">
      <w:pPr>
        <w:spacing w:before="0"/>
      </w:pPr>
    </w:p>
    <w:p w14:paraId="2274A683" w14:textId="686268ED" w:rsidR="003E0B96" w:rsidRDefault="003E0B96" w:rsidP="00716349">
      <w:pPr>
        <w:pStyle w:val="Annex-Heading3"/>
        <w:rPr>
          <w:rFonts w:ascii="Times New Roman" w:hAnsi="Times New Roman"/>
          <w:szCs w:val="24"/>
        </w:rPr>
      </w:pPr>
      <w:bookmarkStart w:id="2809" w:name="idmarkerx16777217x167040"/>
      <w:bookmarkStart w:id="2810" w:name="_Toc527705893"/>
      <w:bookmarkStart w:id="2811" w:name="_Toc528589781"/>
      <w:bookmarkEnd w:id="2809"/>
      <w:del w:id="2812" w:author="Jason Rhee" w:date="2024-07-21T19:30:00Z" w16du:dateUtc="2024-07-21T09:30:00Z">
        <w:r w:rsidDel="005D6CAB">
          <w:delText>Consists of</w:delText>
        </w:r>
      </w:del>
      <w:bookmarkEnd w:id="2810"/>
      <w:bookmarkEnd w:id="2811"/>
      <w:ins w:id="2813" w:author="Jason Rhee" w:date="2024-07-21T19:30:00Z" w16du:dateUtc="2024-07-21T09:30:00Z">
        <w:r w:rsidR="005D6CAB">
          <w:rPr>
            <w:rFonts w:eastAsiaTheme="minorEastAsia" w:hint="eastAsia"/>
            <w:lang w:eastAsia="ko-KR"/>
          </w:rPr>
          <w:t>The Component</w:t>
        </w:r>
      </w:ins>
    </w:p>
    <w:p w14:paraId="7024A4B6" w14:textId="72953A4B" w:rsidR="006E3A8C" w:rsidRPr="005D6CAB" w:rsidRDefault="003E0B96" w:rsidP="00A51240">
      <w:pPr>
        <w:spacing w:before="0"/>
        <w:rPr>
          <w:rFonts w:eastAsiaTheme="minorEastAsia"/>
          <w:lang w:eastAsia="ko-KR"/>
          <w:rPrChange w:id="2814" w:author="Jason Rhee" w:date="2024-07-21T19:30:00Z" w16du:dateUtc="2024-07-21T09:30:00Z">
            <w:rPr/>
          </w:rPrChange>
        </w:rPr>
      </w:pPr>
      <w:r>
        <w:t xml:space="preserve">Name: </w:t>
      </w:r>
      <w:del w:id="2815" w:author="Jason Rhee" w:date="2024-07-21T19:30:00Z" w16du:dateUtc="2024-07-21T09:30:00Z">
        <w:r w:rsidDel="005D6CAB">
          <w:delText>Consists of</w:delText>
        </w:r>
      </w:del>
      <w:ins w:id="2816" w:author="Jason Rhee" w:date="2024-07-21T19:30:00Z" w16du:dateUtc="2024-07-21T09:30:00Z">
        <w:r w:rsidR="005D6CAB">
          <w:rPr>
            <w:rFonts w:eastAsiaTheme="minorEastAsia" w:hint="eastAsia"/>
            <w:lang w:eastAsia="ko-KR"/>
          </w:rPr>
          <w:t>The Component</w:t>
        </w:r>
      </w:ins>
    </w:p>
    <w:p w14:paraId="48CFD201" w14:textId="77777777" w:rsidR="006E3A8C" w:rsidRDefault="003E0B96" w:rsidP="00A51240">
      <w:pPr>
        <w:spacing w:before="0"/>
      </w:pPr>
      <w:r>
        <w:t>Definition: A pointer to a part in a whole-part relationship</w:t>
      </w:r>
    </w:p>
    <w:p w14:paraId="67B83BD0" w14:textId="58DFA3E3" w:rsidR="006E3A8C" w:rsidRDefault="003E0B96" w:rsidP="00A51240">
      <w:pPr>
        <w:spacing w:before="0"/>
      </w:pPr>
      <w:r>
        <w:t>Code: '</w:t>
      </w:r>
      <w:del w:id="2817" w:author="Jason Rhee" w:date="2024-07-21T17:26:00Z" w16du:dateUtc="2024-07-21T07:26:00Z">
        <w:r w:rsidDel="00377D31">
          <w:rPr>
            <w:rFonts w:ascii="Courier New" w:hAnsi="Courier New" w:cs="Courier New"/>
          </w:rPr>
          <w:delText>consistsOf</w:delText>
        </w:r>
      </w:del>
      <w:ins w:id="2818" w:author="Jason Rhee" w:date="2024-07-21T17:26:00Z" w16du:dateUtc="2024-07-21T07:26:00Z">
        <w:r w:rsidR="00377D31">
          <w:rPr>
            <w:rFonts w:ascii="Courier New" w:hAnsi="Courier New" w:cs="Courier New"/>
          </w:rPr>
          <w:t>theComponent</w:t>
        </w:r>
      </w:ins>
      <w:r>
        <w:t>'</w:t>
      </w:r>
    </w:p>
    <w:p w14:paraId="21DB9765" w14:textId="41ED8B15" w:rsidR="006E3A8C" w:rsidDel="00457AE4" w:rsidRDefault="003E0B96" w:rsidP="00A51240">
      <w:pPr>
        <w:spacing w:before="0"/>
        <w:rPr>
          <w:del w:id="2819" w:author="Jason Rhee" w:date="2024-07-21T19:31:00Z" w16du:dateUtc="2024-07-21T09:31:00Z"/>
        </w:rPr>
      </w:pPr>
      <w:del w:id="2820" w:author="Jason Rhee" w:date="2024-07-21T19:31:00Z" w16du:dateUtc="2024-07-21T09:31:00Z">
        <w:r w:rsidDel="00457AE4">
          <w:delText>Remarks</w:delText>
        </w:r>
        <w:r w:rsidRPr="00C92FE4" w:rsidDel="00457AE4">
          <w:delText>: Definition may need to be discussed with S-101 team and GI registry manager</w:delText>
        </w:r>
      </w:del>
    </w:p>
    <w:p w14:paraId="004BC8B3" w14:textId="77777777" w:rsidR="003E0B96" w:rsidRDefault="003E0B96" w:rsidP="00A51240">
      <w:pPr>
        <w:spacing w:before="0"/>
      </w:pPr>
      <w:r>
        <w:t>Aliases: (none)</w:t>
      </w:r>
    </w:p>
    <w:p w14:paraId="765F27AE" w14:textId="73FD1E7F" w:rsidR="003E0B96" w:rsidRDefault="003E0B96" w:rsidP="00B3435A">
      <w:pPr>
        <w:pStyle w:val="Annexheader-level2"/>
        <w:rPr>
          <w:rFonts w:ascii="Times New Roman" w:hAnsi="Times New Roman"/>
          <w:szCs w:val="24"/>
        </w:rPr>
      </w:pPr>
      <w:r>
        <w:br w:type="page"/>
      </w:r>
      <w:bookmarkStart w:id="2821" w:name="idmarkerx16777217x168592"/>
      <w:bookmarkStart w:id="2822" w:name="idmarkerx16777217x170959"/>
      <w:bookmarkStart w:id="2823" w:name="idmarkerx16777217x171296"/>
      <w:bookmarkStart w:id="2824" w:name="idmarkerx16777217x194551"/>
      <w:bookmarkStart w:id="2825" w:name="_Toc527705894"/>
      <w:bookmarkStart w:id="2826" w:name="_Toc528589782"/>
      <w:bookmarkStart w:id="2827" w:name="_Toc516376"/>
      <w:bookmarkStart w:id="2828" w:name="_Toc127463892"/>
      <w:bookmarkStart w:id="2829" w:name="_Toc128125518"/>
      <w:bookmarkStart w:id="2830" w:name="_Toc141176300"/>
      <w:bookmarkStart w:id="2831" w:name="_Toc141176465"/>
      <w:bookmarkStart w:id="2832" w:name="_Toc141177097"/>
      <w:bookmarkStart w:id="2833" w:name="_Toc150177971"/>
      <w:bookmarkEnd w:id="2821"/>
      <w:bookmarkEnd w:id="2822"/>
      <w:bookmarkEnd w:id="2823"/>
      <w:bookmarkEnd w:id="2824"/>
      <w:r>
        <w:lastRenderedPageBreak/>
        <w:t>Feature Types</w:t>
      </w:r>
      <w:bookmarkEnd w:id="2825"/>
      <w:bookmarkEnd w:id="2826"/>
      <w:bookmarkEnd w:id="2827"/>
      <w:bookmarkEnd w:id="2828"/>
      <w:bookmarkEnd w:id="2829"/>
      <w:bookmarkEnd w:id="2830"/>
      <w:bookmarkEnd w:id="2831"/>
      <w:bookmarkEnd w:id="2832"/>
      <w:bookmarkEnd w:id="2833"/>
    </w:p>
    <w:p w14:paraId="3B82484E" w14:textId="248190AC" w:rsidR="003E0B96" w:rsidRDefault="003E0B96" w:rsidP="008524C7">
      <w:pPr>
        <w:pStyle w:val="Annex-Heading3"/>
        <w:rPr>
          <w:rFonts w:ascii="Times New Roman" w:hAnsi="Times New Roman"/>
          <w:szCs w:val="24"/>
        </w:rPr>
      </w:pPr>
      <w:bookmarkStart w:id="2834" w:name="idmarkerx16777217x194572"/>
      <w:bookmarkStart w:id="2835" w:name="_Toc527705895"/>
      <w:bookmarkStart w:id="2836" w:name="_Toc528589783"/>
      <w:bookmarkEnd w:id="2834"/>
      <w:r>
        <w:t>UnderKeelClearancePlan</w:t>
      </w:r>
      <w:bookmarkEnd w:id="2835"/>
      <w:bookmarkEnd w:id="2836"/>
    </w:p>
    <w:p w14:paraId="101CB793" w14:textId="39BF642E" w:rsidR="006916E5" w:rsidRDefault="003E0B96" w:rsidP="00A51240">
      <w:pPr>
        <w:spacing w:before="0"/>
      </w:pPr>
      <w:r>
        <w:t>Name: Under</w:t>
      </w:r>
      <w:ins w:id="2837" w:author="Jason Rhee" w:date="2024-07-21T19:35:00Z" w16du:dateUtc="2024-07-21T09:35:00Z">
        <w:r w:rsidR="003E41C3">
          <w:rPr>
            <w:rFonts w:eastAsiaTheme="minorEastAsia" w:hint="eastAsia"/>
            <w:lang w:eastAsia="ko-KR"/>
          </w:rPr>
          <w:t xml:space="preserve"> </w:t>
        </w:r>
      </w:ins>
      <w:r>
        <w:t>Keel</w:t>
      </w:r>
      <w:ins w:id="2838" w:author="Jason Rhee" w:date="2024-07-21T19:35:00Z" w16du:dateUtc="2024-07-21T09:35:00Z">
        <w:r w:rsidR="003E41C3">
          <w:rPr>
            <w:rFonts w:eastAsiaTheme="minorEastAsia" w:hint="eastAsia"/>
            <w:lang w:eastAsia="ko-KR"/>
          </w:rPr>
          <w:t xml:space="preserve"> </w:t>
        </w:r>
      </w:ins>
      <w:r>
        <w:t>Clearance</w:t>
      </w:r>
      <w:ins w:id="2839" w:author="Jason Rhee" w:date="2024-07-21T19:36:00Z" w16du:dateUtc="2024-07-21T09:36:00Z">
        <w:r w:rsidR="003E41C3">
          <w:rPr>
            <w:rFonts w:eastAsiaTheme="minorEastAsia" w:hint="eastAsia"/>
            <w:lang w:eastAsia="ko-KR"/>
          </w:rPr>
          <w:t xml:space="preserve"> </w:t>
        </w:r>
      </w:ins>
      <w:r>
        <w:t>Plan</w:t>
      </w:r>
    </w:p>
    <w:p w14:paraId="38BB30B5" w14:textId="39AC5A59" w:rsidR="00E35A62" w:rsidRDefault="003E0B96" w:rsidP="00A51240">
      <w:pPr>
        <w:spacing w:before="0"/>
      </w:pPr>
      <w:r>
        <w:t xml:space="preserve">Abstract type: </w:t>
      </w:r>
      <w:del w:id="2840" w:author="Jason Rhee" w:date="2024-07-09T12:11:00Z" w16du:dateUtc="2024-07-09T02:11:00Z">
        <w:r w:rsidDel="00911B7E">
          <w:delText>true</w:delText>
        </w:r>
      </w:del>
      <w:ins w:id="2841" w:author="Jason Rhee" w:date="2024-07-09T12:11:00Z" w16du:dateUtc="2024-07-09T02:11:00Z">
        <w:r w:rsidR="00911B7E">
          <w:t>false</w:t>
        </w:r>
      </w:ins>
    </w:p>
    <w:p w14:paraId="00487356" w14:textId="5FBA902B" w:rsidR="00E35A62" w:rsidRDefault="003E0B96" w:rsidP="00A51240">
      <w:pPr>
        <w:spacing w:before="0"/>
      </w:pPr>
      <w:r>
        <w:t xml:space="preserve">Definition: </w:t>
      </w:r>
      <w:ins w:id="2842" w:author="Jason Rhee" w:date="2024-07-09T12:13:00Z" w16du:dateUtc="2024-07-09T02:13:00Z">
        <w:r w:rsidR="00925631" w:rsidRPr="00B17EB2">
          <w:rPr>
            <w:rFonts w:cs="Arial"/>
            <w:szCs w:val="20"/>
            <w:lang w:val="en-US" w:eastAsia="fi-FI"/>
          </w:rPr>
          <w:t xml:space="preserve">A UKC plan calculated for a particular </w:t>
        </w:r>
      </w:ins>
      <w:ins w:id="2843" w:author="Jason Rhee" w:date="2024-07-21T21:41:00Z" w16du:dateUtc="2024-07-21T11:41:00Z">
        <w:r w:rsidR="00EF6688">
          <w:rPr>
            <w:rFonts w:eastAsiaTheme="minorEastAsia" w:cs="Arial" w:hint="eastAsia"/>
            <w:szCs w:val="20"/>
            <w:lang w:val="en-US" w:eastAsia="ko-KR"/>
          </w:rPr>
          <w:t>vessel,</w:t>
        </w:r>
      </w:ins>
      <w:ins w:id="2844" w:author="Jason Rhee" w:date="2024-07-09T12:13:00Z" w16du:dateUtc="2024-07-09T02:13:00Z">
        <w:r w:rsidR="00925631" w:rsidRPr="00B17EB2">
          <w:rPr>
            <w:rFonts w:cs="Arial"/>
            <w:szCs w:val="20"/>
            <w:lang w:val="en-US" w:eastAsia="fi-FI"/>
          </w:rPr>
          <w:t xml:space="preserve"> </w:t>
        </w:r>
      </w:ins>
      <w:ins w:id="2845" w:author="Jason Rhee" w:date="2024-07-21T21:41:00Z" w16du:dateUtc="2024-07-21T11:41:00Z">
        <w:r w:rsidR="00EF6688">
          <w:rPr>
            <w:rFonts w:eastAsiaTheme="minorEastAsia" w:cs="Arial" w:hint="eastAsia"/>
            <w:szCs w:val="20"/>
            <w:lang w:val="en-US" w:eastAsia="ko-KR"/>
          </w:rPr>
          <w:t>for</w:t>
        </w:r>
      </w:ins>
      <w:ins w:id="2846" w:author="Jason Rhee" w:date="2024-07-09T12:13:00Z" w16du:dateUtc="2024-07-09T02:13:00Z">
        <w:r w:rsidR="00925631" w:rsidRPr="00B17EB2">
          <w:rPr>
            <w:rFonts w:cs="Arial"/>
            <w:szCs w:val="20"/>
            <w:lang w:val="en-US" w:eastAsia="fi-FI"/>
          </w:rPr>
          <w:t xml:space="preserve"> a particular passage</w:t>
        </w:r>
      </w:ins>
      <w:del w:id="2847" w:author="Jason Rhee" w:date="2024-07-09T12:13:00Z" w16du:dateUtc="2024-07-09T02:13:00Z">
        <w:r w:rsidRPr="009D790C" w:rsidDel="00925631">
          <w:delText>This feature is MetaFeature of UKCM information</w:delText>
        </w:r>
      </w:del>
    </w:p>
    <w:p w14:paraId="767D6D13" w14:textId="7B796879" w:rsidR="00E35A62" w:rsidRDefault="003E0B96" w:rsidP="00A51240">
      <w:pPr>
        <w:spacing w:before="0"/>
      </w:pPr>
      <w:r>
        <w:t xml:space="preserve">Code: </w:t>
      </w:r>
      <w:del w:id="2848" w:author="Jason Rhee" w:date="2024-07-09T12:12:00Z" w16du:dateUtc="2024-07-09T02:12:00Z">
        <w:r w:rsidDel="00BB2F7B">
          <w:delText>'</w:delText>
        </w:r>
        <w:r w:rsidDel="00BB2F7B">
          <w:rPr>
            <w:rFonts w:ascii="Courier New" w:hAnsi="Courier New" w:cs="Courier New"/>
          </w:rPr>
          <w:delText>UKCP</w:delText>
        </w:r>
        <w:r w:rsidDel="00BB2F7B">
          <w:delText>'</w:delText>
        </w:r>
      </w:del>
      <w:ins w:id="2849" w:author="Jason Rhee" w:date="2024-07-09T12:12:00Z" w16du:dateUtc="2024-07-09T02:12:00Z">
        <w:r w:rsidR="00BB2F7B">
          <w:t>'</w:t>
        </w:r>
        <w:r w:rsidR="00BB2F7B">
          <w:rPr>
            <w:rFonts w:ascii="Courier New" w:hAnsi="Courier New" w:cs="Courier New"/>
          </w:rPr>
          <w:t>UnderKeelClearancePlan</w:t>
        </w:r>
        <w:r w:rsidR="00BB2F7B">
          <w:t>'</w:t>
        </w:r>
      </w:ins>
    </w:p>
    <w:p w14:paraId="44CE7301" w14:textId="77777777" w:rsidR="00E35A62" w:rsidRDefault="003E0B96" w:rsidP="00A51240">
      <w:pPr>
        <w:spacing w:before="0"/>
      </w:pPr>
      <w:r>
        <w:t>Remarks:</w:t>
      </w:r>
    </w:p>
    <w:p w14:paraId="3F1ED464" w14:textId="77777777" w:rsidR="006916E5" w:rsidRDefault="003E0B96" w:rsidP="00A51240">
      <w:pPr>
        <w:spacing w:before="0"/>
      </w:pPr>
      <w:r>
        <w:t>Aliases: (none)</w:t>
      </w:r>
    </w:p>
    <w:p w14:paraId="1CC6D0CE" w14:textId="4A5588B6" w:rsidR="00E35A62" w:rsidRDefault="003E0B96" w:rsidP="00A51240">
      <w:pPr>
        <w:spacing w:before="0"/>
      </w:pPr>
      <w:r>
        <w:t xml:space="preserve">Supertype: </w:t>
      </w:r>
      <w:del w:id="2850" w:author="Jason Rhee" w:date="2024-07-09T12:11:00Z" w16du:dateUtc="2024-07-09T02:11:00Z">
        <w:r w:rsidDel="00911B7E">
          <w:delText>Meta</w:delText>
        </w:r>
      </w:del>
      <w:r>
        <w:t>FeatureType</w:t>
      </w:r>
    </w:p>
    <w:p w14:paraId="12452576" w14:textId="248FFB9B" w:rsidR="00E35A62" w:rsidRPr="001E7856" w:rsidRDefault="003E0B96" w:rsidP="00A51240">
      <w:pPr>
        <w:spacing w:before="0"/>
        <w:rPr>
          <w:rFonts w:eastAsiaTheme="minorEastAsia"/>
          <w:lang w:eastAsia="ko-KR"/>
          <w:rPrChange w:id="2851" w:author="Jason Rhee" w:date="2024-07-16T18:00:00Z" w16du:dateUtc="2024-07-16T08:00:00Z">
            <w:rPr/>
          </w:rPrChange>
        </w:rPr>
      </w:pPr>
      <w:r>
        <w:t xml:space="preserve">Feature use type: </w:t>
      </w:r>
      <w:del w:id="2852" w:author="Jason Rhee" w:date="2024-07-09T12:26:00Z" w16du:dateUtc="2024-07-09T02:26:00Z">
        <w:r w:rsidDel="005D7410">
          <w:delText>meta</w:delText>
        </w:r>
      </w:del>
      <w:ins w:id="2853" w:author="Jason Rhee" w:date="2024-07-16T18:00:00Z" w16du:dateUtc="2024-07-16T08:00:00Z">
        <w:r w:rsidR="001E7856">
          <w:rPr>
            <w:rFonts w:eastAsiaTheme="minorEastAsia" w:hint="eastAsia"/>
            <w:lang w:eastAsia="ko-KR"/>
          </w:rPr>
          <w:t>geographic</w:t>
        </w:r>
      </w:ins>
    </w:p>
    <w:p w14:paraId="01BAE34F" w14:textId="3ABB3DC6" w:rsidR="003E0B96" w:rsidRDefault="003E0B96" w:rsidP="00A51240">
      <w:pPr>
        <w:spacing w:before="0"/>
      </w:pPr>
      <w:r>
        <w:t>Pe</w:t>
      </w:r>
      <w:r w:rsidR="00E35A62">
        <w:t xml:space="preserve">rmitted primitives: </w:t>
      </w:r>
      <w:del w:id="2854" w:author="Jason Rhee" w:date="2024-07-09T12:17:00Z" w16du:dateUtc="2024-07-09T02:17:00Z">
        <w:r w:rsidR="008524C7" w:rsidDel="00EA6AD1">
          <w:delText>surface</w:delText>
        </w:r>
      </w:del>
      <w:ins w:id="2855" w:author="Jason Rhee" w:date="2024-07-09T12:17:00Z" w16du:dateUtc="2024-07-09T02:17:00Z">
        <w:r w:rsidR="00EA6AD1">
          <w:t>noGeometry</w:t>
        </w:r>
      </w:ins>
    </w:p>
    <w:p w14:paraId="79AEED17" w14:textId="77777777" w:rsidR="003E0B96" w:rsidRPr="0046021F" w:rsidRDefault="003E0B96" w:rsidP="0046021F">
      <w:pPr>
        <w:pStyle w:val="Center"/>
        <w:spacing w:before="160" w:after="160"/>
        <w:rPr>
          <w:rFonts w:ascii="Arial" w:hAnsi="Arial" w:cs="Arial"/>
        </w:rPr>
      </w:pPr>
      <w:r w:rsidRPr="0046021F">
        <w:rPr>
          <w:rFonts w:ascii="Arial" w:hAnsi="Arial" w:cs="Arial"/>
        </w:rPr>
        <w:t>Attribute Bindings</w:t>
      </w:r>
    </w:p>
    <w:tbl>
      <w:tblPr>
        <w:tblW w:w="9303" w:type="dxa"/>
        <w:tblInd w:w="45" w:type="dxa"/>
        <w:tblBorders>
          <w:top w:val="single" w:sz="6" w:space="0" w:color="AAAAAA"/>
          <w:left w:val="single" w:sz="6" w:space="0" w:color="AAAAAA"/>
          <w:bottom w:val="single" w:sz="6" w:space="0" w:color="AAAAAA"/>
          <w:right w:val="single" w:sz="6" w:space="0" w:color="AAAAAA"/>
        </w:tblBorders>
        <w:tblLayout w:type="fixed"/>
        <w:tblCellMar>
          <w:top w:w="30" w:type="dxa"/>
          <w:left w:w="30" w:type="dxa"/>
          <w:bottom w:w="30" w:type="dxa"/>
          <w:right w:w="30" w:type="dxa"/>
        </w:tblCellMar>
        <w:tblLook w:val="0000" w:firstRow="0" w:lastRow="0" w:firstColumn="0" w:lastColumn="0" w:noHBand="0" w:noVBand="0"/>
      </w:tblPr>
      <w:tblGrid>
        <w:gridCol w:w="4625"/>
        <w:gridCol w:w="1276"/>
        <w:gridCol w:w="709"/>
        <w:gridCol w:w="1528"/>
        <w:gridCol w:w="1165"/>
      </w:tblGrid>
      <w:tr w:rsidR="003E0B96" w14:paraId="5709A9E5" w14:textId="77777777" w:rsidTr="00716349">
        <w:trPr>
          <w:tblHeader/>
        </w:trPr>
        <w:tc>
          <w:tcPr>
            <w:tcW w:w="4625"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46CA8FAE" w14:textId="77777777" w:rsidR="003E0B96" w:rsidRDefault="003E0B96" w:rsidP="003E0B96">
            <w:r>
              <w:rPr>
                <w:b/>
                <w:bCs/>
              </w:rPr>
              <w:t>Attribute</w:t>
            </w:r>
          </w:p>
        </w:tc>
        <w:tc>
          <w:tcPr>
            <w:tcW w:w="1276"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63F6EE96" w14:textId="77777777" w:rsidR="003E0B96" w:rsidRDefault="003E0B96" w:rsidP="003E0B96">
            <w:r>
              <w:rPr>
                <w:b/>
                <w:bCs/>
              </w:rPr>
              <w:t>Type</w:t>
            </w:r>
          </w:p>
        </w:tc>
        <w:tc>
          <w:tcPr>
            <w:tcW w:w="709"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132BCB4F" w14:textId="77777777" w:rsidR="003E0B96" w:rsidRDefault="003E0B96" w:rsidP="003E0B96">
            <w:r>
              <w:rPr>
                <w:b/>
                <w:bCs/>
              </w:rPr>
              <w:t>Mult.</w:t>
            </w:r>
          </w:p>
        </w:tc>
        <w:tc>
          <w:tcPr>
            <w:tcW w:w="1528"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12234EDF" w14:textId="77777777" w:rsidR="003E0B96" w:rsidRDefault="003E0B96" w:rsidP="003E0B96">
            <w:r>
              <w:rPr>
                <w:b/>
                <w:bCs/>
              </w:rPr>
              <w:t>Permitted Values</w:t>
            </w:r>
          </w:p>
        </w:tc>
        <w:tc>
          <w:tcPr>
            <w:tcW w:w="1165"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6F958B30" w14:textId="77777777" w:rsidR="003E0B96" w:rsidRDefault="003E0B96" w:rsidP="003E0B96">
            <w:r>
              <w:rPr>
                <w:b/>
                <w:bCs/>
              </w:rPr>
              <w:t>Sequential</w:t>
            </w:r>
          </w:p>
        </w:tc>
      </w:tr>
      <w:tr w:rsidR="003E0B96" w14:paraId="03993D45" w14:textId="77777777" w:rsidTr="00716349">
        <w:tc>
          <w:tcPr>
            <w:tcW w:w="4625"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28C7A0F7" w14:textId="77777777" w:rsidR="003E0B96" w:rsidRDefault="003E0B96" w:rsidP="00492958">
            <w:pPr>
              <w:spacing w:line="276" w:lineRule="auto"/>
            </w:pPr>
            <w:r>
              <w:t>generationTime</w:t>
            </w:r>
          </w:p>
        </w:tc>
        <w:tc>
          <w:tcPr>
            <w:tcW w:w="1276"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0D76F75B" w14:textId="77777777" w:rsidR="003E0B96" w:rsidRDefault="003E0B96" w:rsidP="00492958">
            <w:pPr>
              <w:spacing w:line="276" w:lineRule="auto"/>
              <w:rPr>
                <w:lang w:eastAsia="ko-KR"/>
              </w:rPr>
            </w:pPr>
            <w:r>
              <w:rPr>
                <w:rFonts w:hint="eastAsia"/>
                <w:lang w:eastAsia="ko-KR"/>
              </w:rPr>
              <w:t>Simple</w:t>
            </w:r>
          </w:p>
        </w:tc>
        <w:tc>
          <w:tcPr>
            <w:tcW w:w="709"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27FC0672" w14:textId="1AD60B2B" w:rsidR="003E0B96" w:rsidRPr="007C14AA" w:rsidRDefault="007C14AA" w:rsidP="00492958">
            <w:pPr>
              <w:spacing w:line="276" w:lineRule="auto"/>
              <w:rPr>
                <w:rFonts w:eastAsiaTheme="minorEastAsia"/>
                <w:lang w:eastAsia="ko-KR"/>
                <w:rPrChange w:id="2856" w:author="Jason Rhee" w:date="2024-07-21T19:38:00Z" w16du:dateUtc="2024-07-21T09:38:00Z">
                  <w:rPr/>
                </w:rPrChange>
              </w:rPr>
            </w:pPr>
            <w:ins w:id="2857" w:author="Jason Rhee" w:date="2024-07-21T19:38:00Z" w16du:dateUtc="2024-07-21T09:38:00Z">
              <w:r>
                <w:rPr>
                  <w:rFonts w:eastAsiaTheme="minorEastAsia" w:hint="eastAsia"/>
                  <w:lang w:eastAsia="ko-KR"/>
                </w:rPr>
                <w:t>[0..1]</w:t>
              </w:r>
            </w:ins>
          </w:p>
        </w:tc>
        <w:tc>
          <w:tcPr>
            <w:tcW w:w="1528"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0A901996" w14:textId="77777777" w:rsidR="003E0B96" w:rsidRDefault="003E0B96" w:rsidP="00492958">
            <w:pPr>
              <w:spacing w:line="276" w:lineRule="auto"/>
            </w:pPr>
          </w:p>
        </w:tc>
        <w:tc>
          <w:tcPr>
            <w:tcW w:w="1165"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55323E9F" w14:textId="77777777" w:rsidR="003E0B96" w:rsidRDefault="003E0B96" w:rsidP="00492958">
            <w:pPr>
              <w:spacing w:line="276" w:lineRule="auto"/>
            </w:pPr>
            <w:r>
              <w:t>false</w:t>
            </w:r>
          </w:p>
        </w:tc>
      </w:tr>
      <w:tr w:rsidR="003E0B96" w14:paraId="0C2D1D37" w14:textId="77777777" w:rsidTr="00716349">
        <w:tc>
          <w:tcPr>
            <w:tcW w:w="4625"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28D03BF0" w14:textId="77777777" w:rsidR="003E0B96" w:rsidRDefault="003E0B96" w:rsidP="00FD3CD2">
            <w:pPr>
              <w:spacing w:line="276" w:lineRule="auto"/>
              <w:rPr>
                <w:lang w:eastAsia="ko-KR"/>
              </w:rPr>
            </w:pPr>
            <w:r w:rsidRPr="00F736C5">
              <w:rPr>
                <w:rFonts w:hint="eastAsia"/>
                <w:lang w:eastAsia="ko-KR"/>
              </w:rPr>
              <w:t>vesselID</w:t>
            </w:r>
          </w:p>
        </w:tc>
        <w:tc>
          <w:tcPr>
            <w:tcW w:w="1276"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57981EAF" w14:textId="77777777" w:rsidR="003E0B96" w:rsidRDefault="003E0B96" w:rsidP="00492958">
            <w:pPr>
              <w:spacing w:line="276" w:lineRule="auto"/>
            </w:pPr>
            <w:r>
              <w:rPr>
                <w:rFonts w:hint="eastAsia"/>
                <w:lang w:eastAsia="ko-KR"/>
              </w:rPr>
              <w:t>Simple</w:t>
            </w:r>
          </w:p>
        </w:tc>
        <w:tc>
          <w:tcPr>
            <w:tcW w:w="709"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01DDF7C5" w14:textId="311F1957" w:rsidR="003E0B96" w:rsidRDefault="007C14AA" w:rsidP="00492958">
            <w:pPr>
              <w:spacing w:line="276" w:lineRule="auto"/>
            </w:pPr>
            <w:ins w:id="2858" w:author="Jason Rhee" w:date="2024-07-21T19:38:00Z" w16du:dateUtc="2024-07-21T09:38:00Z">
              <w:r>
                <w:rPr>
                  <w:rFonts w:eastAsiaTheme="minorEastAsia" w:hint="eastAsia"/>
                  <w:lang w:eastAsia="ko-KR"/>
                </w:rPr>
                <w:t>[0..1]</w:t>
              </w:r>
            </w:ins>
          </w:p>
        </w:tc>
        <w:tc>
          <w:tcPr>
            <w:tcW w:w="1528"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3B76EC07" w14:textId="77777777" w:rsidR="003E0B96" w:rsidRDefault="003E0B96" w:rsidP="00492958">
            <w:pPr>
              <w:spacing w:line="276" w:lineRule="auto"/>
            </w:pPr>
          </w:p>
        </w:tc>
        <w:tc>
          <w:tcPr>
            <w:tcW w:w="1165"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5C498982" w14:textId="77777777" w:rsidR="003E0B96" w:rsidRDefault="003E0B96" w:rsidP="00492958">
            <w:pPr>
              <w:spacing w:line="276" w:lineRule="auto"/>
            </w:pPr>
            <w:r>
              <w:t>false</w:t>
            </w:r>
          </w:p>
        </w:tc>
      </w:tr>
      <w:tr w:rsidR="003E0B96" w14:paraId="49A4EA65" w14:textId="77777777" w:rsidTr="00716349">
        <w:tc>
          <w:tcPr>
            <w:tcW w:w="4625"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39C68A6B" w14:textId="77777777" w:rsidR="003E0B96" w:rsidRDefault="003E0B96" w:rsidP="00492958">
            <w:pPr>
              <w:spacing w:line="276" w:lineRule="auto"/>
              <w:rPr>
                <w:lang w:eastAsia="ko-KR"/>
              </w:rPr>
            </w:pPr>
            <w:r>
              <w:rPr>
                <w:rFonts w:hint="eastAsia"/>
                <w:lang w:eastAsia="ko-KR"/>
              </w:rPr>
              <w:t>sourceRouteName</w:t>
            </w:r>
          </w:p>
        </w:tc>
        <w:tc>
          <w:tcPr>
            <w:tcW w:w="1276"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10B8F0A2" w14:textId="77777777" w:rsidR="003E0B96" w:rsidRDefault="003E0B96" w:rsidP="00492958">
            <w:pPr>
              <w:spacing w:line="276" w:lineRule="auto"/>
            </w:pPr>
            <w:r>
              <w:rPr>
                <w:rFonts w:hint="eastAsia"/>
                <w:lang w:eastAsia="ko-KR"/>
              </w:rPr>
              <w:t>Simple</w:t>
            </w:r>
          </w:p>
        </w:tc>
        <w:tc>
          <w:tcPr>
            <w:tcW w:w="709"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21F42E73" w14:textId="3F2E58FA" w:rsidR="003E0B96" w:rsidRDefault="007C14AA" w:rsidP="00492958">
            <w:pPr>
              <w:spacing w:line="276" w:lineRule="auto"/>
            </w:pPr>
            <w:ins w:id="2859" w:author="Jason Rhee" w:date="2024-07-21T19:39:00Z" w16du:dateUtc="2024-07-21T09:39:00Z">
              <w:r>
                <w:rPr>
                  <w:rFonts w:eastAsiaTheme="minorEastAsia" w:hint="eastAsia"/>
                  <w:lang w:eastAsia="ko-KR"/>
                </w:rPr>
                <w:t>[0..1]</w:t>
              </w:r>
            </w:ins>
          </w:p>
        </w:tc>
        <w:tc>
          <w:tcPr>
            <w:tcW w:w="1528"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2FA6C313" w14:textId="77777777" w:rsidR="003E0B96" w:rsidRDefault="003E0B96" w:rsidP="00492958">
            <w:pPr>
              <w:spacing w:line="276" w:lineRule="auto"/>
            </w:pPr>
          </w:p>
        </w:tc>
        <w:tc>
          <w:tcPr>
            <w:tcW w:w="1165"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2B968CD1" w14:textId="77777777" w:rsidR="003E0B96" w:rsidRDefault="003E0B96" w:rsidP="00492958">
            <w:pPr>
              <w:spacing w:line="276" w:lineRule="auto"/>
            </w:pPr>
            <w:r>
              <w:t>false</w:t>
            </w:r>
          </w:p>
        </w:tc>
      </w:tr>
      <w:tr w:rsidR="003E0B96" w14:paraId="344DCDD7" w14:textId="77777777" w:rsidTr="00716349">
        <w:tc>
          <w:tcPr>
            <w:tcW w:w="4625"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56C0EE92" w14:textId="77777777" w:rsidR="003E0B96" w:rsidRDefault="003E0B96" w:rsidP="00492958">
            <w:pPr>
              <w:spacing w:line="276" w:lineRule="auto"/>
              <w:rPr>
                <w:lang w:eastAsia="ko-KR"/>
              </w:rPr>
            </w:pPr>
            <w:r>
              <w:rPr>
                <w:rFonts w:hint="eastAsia"/>
                <w:lang w:eastAsia="ko-KR"/>
              </w:rPr>
              <w:t>sourceRouteVersion</w:t>
            </w:r>
          </w:p>
        </w:tc>
        <w:tc>
          <w:tcPr>
            <w:tcW w:w="1276"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428D34A0" w14:textId="77777777" w:rsidR="003E0B96" w:rsidRDefault="003E0B96" w:rsidP="00492958">
            <w:pPr>
              <w:spacing w:line="276" w:lineRule="auto"/>
            </w:pPr>
            <w:r>
              <w:rPr>
                <w:rFonts w:hint="eastAsia"/>
                <w:lang w:eastAsia="ko-KR"/>
              </w:rPr>
              <w:t>Simple</w:t>
            </w:r>
          </w:p>
        </w:tc>
        <w:tc>
          <w:tcPr>
            <w:tcW w:w="709"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3E28B2F2" w14:textId="064F9771" w:rsidR="003E0B96" w:rsidRDefault="007C14AA" w:rsidP="00492958">
            <w:pPr>
              <w:spacing w:line="276" w:lineRule="auto"/>
            </w:pPr>
            <w:ins w:id="2860" w:author="Jason Rhee" w:date="2024-07-21T19:39:00Z" w16du:dateUtc="2024-07-21T09:39:00Z">
              <w:r>
                <w:rPr>
                  <w:rFonts w:eastAsiaTheme="minorEastAsia" w:hint="eastAsia"/>
                  <w:lang w:eastAsia="ko-KR"/>
                </w:rPr>
                <w:t>[0..1]</w:t>
              </w:r>
            </w:ins>
          </w:p>
        </w:tc>
        <w:tc>
          <w:tcPr>
            <w:tcW w:w="1528"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3A65B911" w14:textId="77777777" w:rsidR="003E0B96" w:rsidRDefault="003E0B96" w:rsidP="00492958">
            <w:pPr>
              <w:spacing w:line="276" w:lineRule="auto"/>
            </w:pPr>
          </w:p>
        </w:tc>
        <w:tc>
          <w:tcPr>
            <w:tcW w:w="1165"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6B79A221" w14:textId="77777777" w:rsidR="003E0B96" w:rsidRDefault="003E0B96" w:rsidP="00492958">
            <w:pPr>
              <w:spacing w:line="276" w:lineRule="auto"/>
            </w:pPr>
            <w:r>
              <w:t>false</w:t>
            </w:r>
          </w:p>
        </w:tc>
      </w:tr>
      <w:tr w:rsidR="003E0B96" w14:paraId="7AFD4F26" w14:textId="77777777" w:rsidTr="00716349">
        <w:tc>
          <w:tcPr>
            <w:tcW w:w="4625"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
          <w:p w14:paraId="27DE82B4" w14:textId="77777777" w:rsidR="003E0B96" w:rsidRDefault="003E0B96" w:rsidP="00492958">
            <w:pPr>
              <w:spacing w:line="276" w:lineRule="auto"/>
              <w:rPr>
                <w:lang w:eastAsia="ko-KR"/>
              </w:rPr>
            </w:pPr>
            <w:r>
              <w:rPr>
                <w:rFonts w:hint="eastAsia"/>
                <w:lang w:eastAsia="ko-KR"/>
              </w:rPr>
              <w:t>maximumDraught</w:t>
            </w:r>
          </w:p>
        </w:tc>
        <w:tc>
          <w:tcPr>
            <w:tcW w:w="1276"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
          <w:p w14:paraId="1E4905D0" w14:textId="77777777" w:rsidR="003E0B96" w:rsidRDefault="003E0B96" w:rsidP="00492958">
            <w:pPr>
              <w:spacing w:line="276" w:lineRule="auto"/>
            </w:pPr>
            <w:r>
              <w:rPr>
                <w:rFonts w:hint="eastAsia"/>
                <w:lang w:eastAsia="ko-KR"/>
              </w:rPr>
              <w:t>Simple</w:t>
            </w:r>
          </w:p>
        </w:tc>
        <w:tc>
          <w:tcPr>
            <w:tcW w:w="709"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
          <w:p w14:paraId="7270CEE8" w14:textId="243EFB6A" w:rsidR="003E0B96" w:rsidRDefault="008D0F3F" w:rsidP="00492958">
            <w:pPr>
              <w:spacing w:line="276" w:lineRule="auto"/>
            </w:pPr>
            <w:ins w:id="2861" w:author="Jason Rhee" w:date="2024-07-21T19:39:00Z" w16du:dateUtc="2024-07-21T09:39:00Z">
              <w:r>
                <w:rPr>
                  <w:rFonts w:eastAsiaTheme="minorEastAsia" w:hint="eastAsia"/>
                  <w:lang w:eastAsia="ko-KR"/>
                </w:rPr>
                <w:t>[0..1]</w:t>
              </w:r>
            </w:ins>
          </w:p>
        </w:tc>
        <w:tc>
          <w:tcPr>
            <w:tcW w:w="1528"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
          <w:p w14:paraId="6CBE8C05" w14:textId="77777777" w:rsidR="003E0B96" w:rsidRDefault="003E0B96" w:rsidP="00492958">
            <w:pPr>
              <w:spacing w:line="276" w:lineRule="auto"/>
            </w:pPr>
          </w:p>
        </w:tc>
        <w:tc>
          <w:tcPr>
            <w:tcW w:w="1165"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
          <w:p w14:paraId="650E91D4" w14:textId="77777777" w:rsidR="003E0B96" w:rsidRDefault="003E0B96" w:rsidP="00492958">
            <w:pPr>
              <w:spacing w:line="276" w:lineRule="auto"/>
            </w:pPr>
            <w:r>
              <w:t>false</w:t>
            </w:r>
          </w:p>
        </w:tc>
      </w:tr>
      <w:tr w:rsidR="003E0B96" w14:paraId="0CE890C6" w14:textId="77777777" w:rsidTr="00716349">
        <w:tc>
          <w:tcPr>
            <w:tcW w:w="4625"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
          <w:p w14:paraId="62D25C8A" w14:textId="30396E85" w:rsidR="003E0B96" w:rsidRDefault="00594111" w:rsidP="00492958">
            <w:pPr>
              <w:spacing w:line="276" w:lineRule="auto"/>
              <w:rPr>
                <w:lang w:eastAsia="ko-KR"/>
              </w:rPr>
            </w:pPr>
            <w:r>
              <w:rPr>
                <w:lang w:eastAsia="ko-KR"/>
              </w:rPr>
              <w:t>u</w:t>
            </w:r>
            <w:r>
              <w:rPr>
                <w:rFonts w:hint="eastAsia"/>
                <w:lang w:eastAsia="ko-KR"/>
              </w:rPr>
              <w:t>nderKeelClearancePurpose</w:t>
            </w:r>
          </w:p>
        </w:tc>
        <w:tc>
          <w:tcPr>
            <w:tcW w:w="1276"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
          <w:p w14:paraId="3B34FE2A" w14:textId="77777777" w:rsidR="003E0B96" w:rsidRDefault="003E0B96" w:rsidP="00492958">
            <w:pPr>
              <w:spacing w:line="276" w:lineRule="auto"/>
              <w:rPr>
                <w:lang w:eastAsia="ko-KR"/>
              </w:rPr>
            </w:pPr>
            <w:r>
              <w:rPr>
                <w:rFonts w:hint="eastAsia"/>
                <w:lang w:eastAsia="ko-KR"/>
              </w:rPr>
              <w:t>Enumeration</w:t>
            </w:r>
          </w:p>
        </w:tc>
        <w:tc>
          <w:tcPr>
            <w:tcW w:w="709"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
          <w:p w14:paraId="7B07578A" w14:textId="5CE2F71A" w:rsidR="003E0B96" w:rsidRDefault="008D0F3F" w:rsidP="00492958">
            <w:pPr>
              <w:spacing w:line="276" w:lineRule="auto"/>
            </w:pPr>
            <w:ins w:id="2862" w:author="Jason Rhee" w:date="2024-07-21T19:39:00Z" w16du:dateUtc="2024-07-21T09:39:00Z">
              <w:r>
                <w:rPr>
                  <w:rFonts w:eastAsiaTheme="minorEastAsia" w:hint="eastAsia"/>
                  <w:lang w:eastAsia="ko-KR"/>
                </w:rPr>
                <w:t>[0..1]</w:t>
              </w:r>
            </w:ins>
          </w:p>
        </w:tc>
        <w:tc>
          <w:tcPr>
            <w:tcW w:w="1528"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
          <w:p w14:paraId="63B63182" w14:textId="77777777" w:rsidR="003E0B96" w:rsidRDefault="003E0B96" w:rsidP="006952C2">
            <w:pPr>
              <w:spacing w:after="0"/>
              <w:rPr>
                <w:lang w:eastAsia="ko-KR"/>
              </w:rPr>
            </w:pPr>
            <w:r>
              <w:rPr>
                <w:rFonts w:hint="eastAsia"/>
                <w:lang w:eastAsia="ko-KR"/>
              </w:rPr>
              <w:t xml:space="preserve">1: </w:t>
            </w:r>
            <w:r>
              <w:rPr>
                <w:lang w:eastAsia="ko-KR"/>
              </w:rPr>
              <w:t>prePlan</w:t>
            </w:r>
          </w:p>
          <w:p w14:paraId="5F96231D" w14:textId="77777777" w:rsidR="003E0B96" w:rsidRDefault="003E0B96" w:rsidP="006952C2">
            <w:pPr>
              <w:spacing w:before="0" w:after="0"/>
              <w:rPr>
                <w:lang w:eastAsia="ko-KR"/>
              </w:rPr>
            </w:pPr>
            <w:r>
              <w:rPr>
                <w:lang w:eastAsia="ko-KR"/>
              </w:rPr>
              <w:t>2: actualPlan</w:t>
            </w:r>
          </w:p>
          <w:p w14:paraId="1DCDF60A" w14:textId="77777777" w:rsidR="00E35A62" w:rsidRDefault="003E0B96" w:rsidP="006952C2">
            <w:pPr>
              <w:spacing w:before="0"/>
              <w:rPr>
                <w:lang w:eastAsia="ko-KR"/>
              </w:rPr>
            </w:pPr>
            <w:r>
              <w:rPr>
                <w:rFonts w:hint="eastAsia"/>
                <w:lang w:eastAsia="ko-KR"/>
              </w:rPr>
              <w:t>3: actualUpdate</w:t>
            </w:r>
          </w:p>
        </w:tc>
        <w:tc>
          <w:tcPr>
            <w:tcW w:w="1165"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
          <w:p w14:paraId="0164A3B2" w14:textId="77777777" w:rsidR="003E0B96" w:rsidRDefault="003E0B96" w:rsidP="00492958">
            <w:pPr>
              <w:spacing w:line="276" w:lineRule="auto"/>
              <w:rPr>
                <w:lang w:eastAsia="ko-KR"/>
              </w:rPr>
            </w:pPr>
            <w:r>
              <w:rPr>
                <w:rFonts w:hint="eastAsia"/>
                <w:lang w:eastAsia="ko-KR"/>
              </w:rPr>
              <w:t>false</w:t>
            </w:r>
          </w:p>
        </w:tc>
      </w:tr>
      <w:tr w:rsidR="003E0B96" w14:paraId="6DBB6CC7" w14:textId="77777777" w:rsidTr="00716349">
        <w:tc>
          <w:tcPr>
            <w:tcW w:w="4625"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
          <w:p w14:paraId="5106BCBE" w14:textId="72E0CCEE" w:rsidR="003E0B96" w:rsidRDefault="003E0B96" w:rsidP="00492958">
            <w:pPr>
              <w:spacing w:line="276" w:lineRule="auto"/>
              <w:rPr>
                <w:lang w:eastAsia="ko-KR"/>
              </w:rPr>
            </w:pPr>
            <w:r>
              <w:rPr>
                <w:rFonts w:hint="eastAsia"/>
                <w:lang w:eastAsia="ko-KR"/>
              </w:rPr>
              <w:t>UnderKeelClearanceCalculationRequested</w:t>
            </w:r>
          </w:p>
        </w:tc>
        <w:tc>
          <w:tcPr>
            <w:tcW w:w="1276"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
          <w:p w14:paraId="0A83AEF0" w14:textId="77777777" w:rsidR="003E0B96" w:rsidRDefault="003E0B96" w:rsidP="00492958">
            <w:pPr>
              <w:spacing w:line="276" w:lineRule="auto"/>
            </w:pPr>
            <w:r>
              <w:rPr>
                <w:rFonts w:hint="eastAsia"/>
                <w:lang w:eastAsia="ko-KR"/>
              </w:rPr>
              <w:t>Enumeration</w:t>
            </w:r>
          </w:p>
        </w:tc>
        <w:tc>
          <w:tcPr>
            <w:tcW w:w="709"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
          <w:p w14:paraId="78DAEA2D" w14:textId="40304D40" w:rsidR="003E0B96" w:rsidRDefault="008D0F3F" w:rsidP="00492958">
            <w:pPr>
              <w:spacing w:line="276" w:lineRule="auto"/>
            </w:pPr>
            <w:ins w:id="2863" w:author="Jason Rhee" w:date="2024-07-21T19:39:00Z" w16du:dateUtc="2024-07-21T09:39:00Z">
              <w:r>
                <w:rPr>
                  <w:rFonts w:eastAsiaTheme="minorEastAsia" w:hint="eastAsia"/>
                  <w:lang w:eastAsia="ko-KR"/>
                </w:rPr>
                <w:t>[0..1]</w:t>
              </w:r>
            </w:ins>
          </w:p>
        </w:tc>
        <w:tc>
          <w:tcPr>
            <w:tcW w:w="1528"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
          <w:p w14:paraId="0156BB02" w14:textId="77777777" w:rsidR="003E0B96" w:rsidRDefault="003E0B96" w:rsidP="006952C2">
            <w:pPr>
              <w:spacing w:after="0"/>
              <w:rPr>
                <w:lang w:eastAsia="ko-KR"/>
              </w:rPr>
            </w:pPr>
            <w:r>
              <w:rPr>
                <w:rFonts w:hint="eastAsia"/>
                <w:lang w:eastAsia="ko-KR"/>
              </w:rPr>
              <w:t xml:space="preserve">1: </w:t>
            </w:r>
            <w:r>
              <w:rPr>
                <w:lang w:eastAsia="ko-KR"/>
              </w:rPr>
              <w:t>timeWindow</w:t>
            </w:r>
          </w:p>
          <w:p w14:paraId="7750FC89" w14:textId="77777777" w:rsidR="00E35A62" w:rsidRDefault="003E0B96" w:rsidP="006952C2">
            <w:pPr>
              <w:spacing w:before="0"/>
              <w:rPr>
                <w:lang w:eastAsia="ko-KR"/>
              </w:rPr>
            </w:pPr>
            <w:r>
              <w:rPr>
                <w:lang w:eastAsia="ko-KR"/>
              </w:rPr>
              <w:t>2: maxDraught</w:t>
            </w:r>
          </w:p>
        </w:tc>
        <w:tc>
          <w:tcPr>
            <w:tcW w:w="1165"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
          <w:p w14:paraId="78F5188A" w14:textId="77777777" w:rsidR="003E0B96" w:rsidRDefault="003E0B96" w:rsidP="00492958">
            <w:pPr>
              <w:spacing w:line="276" w:lineRule="auto"/>
              <w:rPr>
                <w:lang w:eastAsia="ko-KR"/>
              </w:rPr>
            </w:pPr>
            <w:r>
              <w:rPr>
                <w:rFonts w:hint="eastAsia"/>
                <w:lang w:eastAsia="ko-KR"/>
              </w:rPr>
              <w:t>false</w:t>
            </w:r>
          </w:p>
        </w:tc>
      </w:tr>
      <w:tr w:rsidR="008D0F3F" w14:paraId="52F1CBE4" w14:textId="77777777" w:rsidTr="00716349">
        <w:trPr>
          <w:ins w:id="2864" w:author="Jason Rhee" w:date="2024-07-21T19:39:00Z"/>
        </w:trPr>
        <w:tc>
          <w:tcPr>
            <w:tcW w:w="4625"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
          <w:p w14:paraId="10CCA937" w14:textId="45BF37EF" w:rsidR="008D0F3F" w:rsidRPr="008D0F3F" w:rsidRDefault="00DB4881" w:rsidP="00492958">
            <w:pPr>
              <w:spacing w:line="276" w:lineRule="auto"/>
              <w:rPr>
                <w:ins w:id="2865" w:author="Jason Rhee" w:date="2024-07-21T19:39:00Z" w16du:dateUtc="2024-07-21T09:39:00Z"/>
                <w:rFonts w:eastAsiaTheme="minorEastAsia"/>
                <w:lang w:eastAsia="ko-KR"/>
                <w:rPrChange w:id="2866" w:author="Jason Rhee" w:date="2024-07-21T19:39:00Z" w16du:dateUtc="2024-07-21T09:39:00Z">
                  <w:rPr>
                    <w:ins w:id="2867" w:author="Jason Rhee" w:date="2024-07-21T19:39:00Z" w16du:dateUtc="2024-07-21T09:39:00Z"/>
                    <w:lang w:eastAsia="ko-KR"/>
                  </w:rPr>
                </w:rPrChange>
              </w:rPr>
            </w:pPr>
            <w:ins w:id="2868" w:author="Jason Rhee" w:date="2024-07-21T19:39:00Z" w16du:dateUtc="2024-07-21T09:39:00Z">
              <w:r w:rsidRPr="00DB4881">
                <w:rPr>
                  <w:rFonts w:eastAsiaTheme="minorEastAsia"/>
                  <w:lang w:eastAsia="ko-KR"/>
                </w:rPr>
                <w:t>interoperabilityIdentifier</w:t>
              </w:r>
            </w:ins>
          </w:p>
        </w:tc>
        <w:tc>
          <w:tcPr>
            <w:tcW w:w="1276"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
          <w:p w14:paraId="16846239" w14:textId="5D338070" w:rsidR="008D0F3F" w:rsidRPr="00DB4881" w:rsidRDefault="00DB4881" w:rsidP="00492958">
            <w:pPr>
              <w:spacing w:line="276" w:lineRule="auto"/>
              <w:rPr>
                <w:ins w:id="2869" w:author="Jason Rhee" w:date="2024-07-21T19:39:00Z" w16du:dateUtc="2024-07-21T09:39:00Z"/>
                <w:rFonts w:eastAsiaTheme="minorEastAsia"/>
                <w:lang w:eastAsia="ko-KR"/>
                <w:rPrChange w:id="2870" w:author="Jason Rhee" w:date="2024-07-21T19:39:00Z" w16du:dateUtc="2024-07-21T09:39:00Z">
                  <w:rPr>
                    <w:ins w:id="2871" w:author="Jason Rhee" w:date="2024-07-21T19:39:00Z" w16du:dateUtc="2024-07-21T09:39:00Z"/>
                    <w:lang w:eastAsia="ko-KR"/>
                  </w:rPr>
                </w:rPrChange>
              </w:rPr>
            </w:pPr>
            <w:ins w:id="2872" w:author="Jason Rhee" w:date="2024-07-21T19:39:00Z" w16du:dateUtc="2024-07-21T09:39:00Z">
              <w:r>
                <w:rPr>
                  <w:rFonts w:eastAsiaTheme="minorEastAsia" w:hint="eastAsia"/>
                  <w:lang w:eastAsia="ko-KR"/>
                </w:rPr>
                <w:t>URN</w:t>
              </w:r>
            </w:ins>
          </w:p>
        </w:tc>
        <w:tc>
          <w:tcPr>
            <w:tcW w:w="709"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
          <w:p w14:paraId="6FB8E3DE" w14:textId="13B0FE8C" w:rsidR="008D0F3F" w:rsidRDefault="00DB4881" w:rsidP="00492958">
            <w:pPr>
              <w:spacing w:line="276" w:lineRule="auto"/>
              <w:rPr>
                <w:ins w:id="2873" w:author="Jason Rhee" w:date="2024-07-21T19:39:00Z" w16du:dateUtc="2024-07-21T09:39:00Z"/>
                <w:rFonts w:eastAsiaTheme="minorEastAsia"/>
                <w:lang w:eastAsia="ko-KR"/>
              </w:rPr>
            </w:pPr>
            <w:ins w:id="2874" w:author="Jason Rhee" w:date="2024-07-21T19:39:00Z" w16du:dateUtc="2024-07-21T09:39:00Z">
              <w:r>
                <w:rPr>
                  <w:rFonts w:eastAsiaTheme="minorEastAsia" w:hint="eastAsia"/>
                  <w:lang w:eastAsia="ko-KR"/>
                </w:rPr>
                <w:t>[0..1]</w:t>
              </w:r>
            </w:ins>
          </w:p>
        </w:tc>
        <w:tc>
          <w:tcPr>
            <w:tcW w:w="1528"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
          <w:p w14:paraId="230AC093" w14:textId="77777777" w:rsidR="008D0F3F" w:rsidRDefault="008D0F3F" w:rsidP="006952C2">
            <w:pPr>
              <w:spacing w:after="0"/>
              <w:rPr>
                <w:ins w:id="2875" w:author="Jason Rhee" w:date="2024-07-21T19:39:00Z" w16du:dateUtc="2024-07-21T09:39:00Z"/>
                <w:lang w:eastAsia="ko-KR"/>
              </w:rPr>
            </w:pPr>
          </w:p>
        </w:tc>
        <w:tc>
          <w:tcPr>
            <w:tcW w:w="1165"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
          <w:p w14:paraId="6E8A83DE" w14:textId="16E8952B" w:rsidR="008D0F3F" w:rsidRPr="00DB4881" w:rsidRDefault="00DB4881" w:rsidP="00492958">
            <w:pPr>
              <w:spacing w:line="276" w:lineRule="auto"/>
              <w:rPr>
                <w:ins w:id="2876" w:author="Jason Rhee" w:date="2024-07-21T19:39:00Z" w16du:dateUtc="2024-07-21T09:39:00Z"/>
                <w:rFonts w:eastAsiaTheme="minorEastAsia"/>
                <w:lang w:eastAsia="ko-KR"/>
                <w:rPrChange w:id="2877" w:author="Jason Rhee" w:date="2024-07-21T19:40:00Z" w16du:dateUtc="2024-07-21T09:40:00Z">
                  <w:rPr>
                    <w:ins w:id="2878" w:author="Jason Rhee" w:date="2024-07-21T19:39:00Z" w16du:dateUtc="2024-07-21T09:39:00Z"/>
                    <w:lang w:eastAsia="ko-KR"/>
                  </w:rPr>
                </w:rPrChange>
              </w:rPr>
            </w:pPr>
            <w:ins w:id="2879" w:author="Jason Rhee" w:date="2024-07-21T19:40:00Z" w16du:dateUtc="2024-07-21T09:40:00Z">
              <w:r>
                <w:rPr>
                  <w:rFonts w:eastAsiaTheme="minorEastAsia" w:hint="eastAsia"/>
                  <w:lang w:eastAsia="ko-KR"/>
                </w:rPr>
                <w:t>false</w:t>
              </w:r>
            </w:ins>
          </w:p>
        </w:tc>
      </w:tr>
      <w:tr w:rsidR="003E0B96" w14:paraId="00F38E35" w14:textId="77777777" w:rsidTr="00716349">
        <w:tc>
          <w:tcPr>
            <w:tcW w:w="4625"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4A48F7DE" w14:textId="77777777" w:rsidR="003E0B96" w:rsidRDefault="003E0B96" w:rsidP="00492958">
            <w:pPr>
              <w:spacing w:line="276" w:lineRule="auto"/>
              <w:rPr>
                <w:lang w:eastAsia="ko-KR"/>
              </w:rPr>
            </w:pPr>
            <w:r>
              <w:rPr>
                <w:rFonts w:hint="eastAsia"/>
                <w:lang w:eastAsia="ko-KR"/>
              </w:rPr>
              <w:t>fixedTimeRange</w:t>
            </w:r>
          </w:p>
        </w:tc>
        <w:tc>
          <w:tcPr>
            <w:tcW w:w="1276"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6C59D6F0" w14:textId="77777777" w:rsidR="003E0B96" w:rsidRDefault="003E0B96" w:rsidP="00492958">
            <w:pPr>
              <w:spacing w:line="276" w:lineRule="auto"/>
              <w:rPr>
                <w:lang w:eastAsia="ko-KR"/>
              </w:rPr>
            </w:pPr>
            <w:r>
              <w:rPr>
                <w:rFonts w:hint="eastAsia"/>
                <w:lang w:eastAsia="ko-KR"/>
              </w:rPr>
              <w:t>Complex</w:t>
            </w:r>
          </w:p>
        </w:tc>
        <w:tc>
          <w:tcPr>
            <w:tcW w:w="709"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4D97A67B" w14:textId="16AEFF26" w:rsidR="003E0B96" w:rsidRDefault="008D0F3F" w:rsidP="00492958">
            <w:pPr>
              <w:spacing w:line="276" w:lineRule="auto"/>
            </w:pPr>
            <w:ins w:id="2880" w:author="Jason Rhee" w:date="2024-07-21T19:39:00Z" w16du:dateUtc="2024-07-21T09:39:00Z">
              <w:r>
                <w:rPr>
                  <w:rFonts w:eastAsiaTheme="minorEastAsia" w:hint="eastAsia"/>
                  <w:lang w:eastAsia="ko-KR"/>
                </w:rPr>
                <w:t>[0..1]</w:t>
              </w:r>
            </w:ins>
          </w:p>
        </w:tc>
        <w:tc>
          <w:tcPr>
            <w:tcW w:w="1528"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4DDA88BC" w14:textId="77777777" w:rsidR="003E0B96" w:rsidRDefault="003E0B96" w:rsidP="00492958">
            <w:pPr>
              <w:spacing w:line="276" w:lineRule="auto"/>
              <w:rPr>
                <w:lang w:eastAsia="ko-KR"/>
              </w:rPr>
            </w:pPr>
          </w:p>
        </w:tc>
        <w:tc>
          <w:tcPr>
            <w:tcW w:w="1165"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53BC7C26" w14:textId="77777777" w:rsidR="003E0B96" w:rsidRDefault="003E0B96" w:rsidP="00492958">
            <w:pPr>
              <w:spacing w:line="276" w:lineRule="auto"/>
              <w:rPr>
                <w:lang w:eastAsia="ko-KR"/>
              </w:rPr>
            </w:pPr>
            <w:r>
              <w:rPr>
                <w:rFonts w:hint="eastAsia"/>
                <w:lang w:eastAsia="ko-KR"/>
              </w:rPr>
              <w:t>false</w:t>
            </w:r>
          </w:p>
        </w:tc>
      </w:tr>
    </w:tbl>
    <w:p w14:paraId="1AA336E9" w14:textId="77777777" w:rsidR="003E0B96" w:rsidRPr="006952C2" w:rsidRDefault="003E0B96" w:rsidP="006952C2">
      <w:pPr>
        <w:pStyle w:val="Center"/>
        <w:jc w:val="left"/>
        <w:rPr>
          <w:rFonts w:ascii="Arial" w:hAnsi="Arial" w:cs="Arial"/>
        </w:rPr>
      </w:pPr>
    </w:p>
    <w:p w14:paraId="1180A2D3" w14:textId="34FD2787" w:rsidR="002F6AFA" w:rsidRPr="002F6AFA" w:rsidRDefault="002F6AFA" w:rsidP="00716349">
      <w:pPr>
        <w:pStyle w:val="Annex-Heading3"/>
        <w:rPr>
          <w:ins w:id="2881" w:author="Jason Rhee" w:date="2024-07-16T18:00:00Z" w16du:dateUtc="2024-07-16T08:00:00Z"/>
          <w:szCs w:val="24"/>
          <w:rPrChange w:id="2882" w:author="Jason Rhee" w:date="2024-07-16T18:01:00Z" w16du:dateUtc="2024-07-16T08:01:00Z">
            <w:rPr>
              <w:ins w:id="2883" w:author="Jason Rhee" w:date="2024-07-16T18:00:00Z" w16du:dateUtc="2024-07-16T08:00:00Z"/>
              <w:rFonts w:eastAsiaTheme="minorEastAsia"/>
              <w:lang w:eastAsia="ko-KR"/>
            </w:rPr>
          </w:rPrChange>
        </w:rPr>
      </w:pPr>
      <w:bookmarkStart w:id="2884" w:name="idmarkerx16777217x198100"/>
      <w:bookmarkStart w:id="2885" w:name="_Toc527705896"/>
      <w:bookmarkStart w:id="2886" w:name="_Toc528589784"/>
      <w:bookmarkEnd w:id="2884"/>
      <w:ins w:id="2887" w:author="Jason Rhee" w:date="2024-07-16T18:01:00Z" w16du:dateUtc="2024-07-16T08:01:00Z">
        <w:r w:rsidRPr="002F6AFA">
          <w:rPr>
            <w:rFonts w:eastAsiaTheme="minorEastAsia"/>
            <w:szCs w:val="24"/>
            <w:lang w:eastAsia="ko-KR"/>
            <w:rPrChange w:id="2888" w:author="Jason Rhee" w:date="2024-07-16T18:01:00Z" w16du:dateUtc="2024-07-16T08:01:00Z">
              <w:rPr>
                <w:rFonts w:ascii="Times New Roman" w:eastAsiaTheme="minorEastAsia" w:hAnsi="Times New Roman"/>
                <w:szCs w:val="24"/>
                <w:lang w:eastAsia="ko-KR"/>
              </w:rPr>
            </w:rPrChange>
          </w:rPr>
          <w:lastRenderedPageBreak/>
          <w:t>UnderKeelClearancePlanArea</w:t>
        </w:r>
      </w:ins>
    </w:p>
    <w:p w14:paraId="33E8FFE0" w14:textId="00DDED8D" w:rsidR="0084461F" w:rsidRDefault="0084461F">
      <w:pPr>
        <w:rPr>
          <w:ins w:id="2889" w:author="Jason Rhee" w:date="2024-07-21T19:46:00Z" w16du:dateUtc="2024-07-21T09:46:00Z"/>
        </w:rPr>
        <w:pPrChange w:id="2890" w:author="Jason Rhee" w:date="2024-07-21T19:46:00Z" w16du:dateUtc="2024-07-21T09:46:00Z">
          <w:pPr>
            <w:pStyle w:val="Annex0"/>
          </w:pPr>
        </w:pPrChange>
      </w:pPr>
      <w:ins w:id="2891" w:author="Jason Rhee" w:date="2024-07-21T19:46:00Z" w16du:dateUtc="2024-07-21T09:46:00Z">
        <w:r>
          <w:t>Name: Under</w:t>
        </w:r>
        <w:r>
          <w:rPr>
            <w:rFonts w:eastAsiaTheme="minorEastAsia" w:hint="eastAsia"/>
            <w:lang w:eastAsia="ko-KR"/>
          </w:rPr>
          <w:t xml:space="preserve"> </w:t>
        </w:r>
        <w:r>
          <w:t>Keel</w:t>
        </w:r>
        <w:r>
          <w:rPr>
            <w:rFonts w:eastAsiaTheme="minorEastAsia" w:hint="eastAsia"/>
            <w:lang w:eastAsia="ko-KR"/>
          </w:rPr>
          <w:t xml:space="preserve"> </w:t>
        </w:r>
        <w:r>
          <w:t>Clearance</w:t>
        </w:r>
        <w:r>
          <w:rPr>
            <w:rFonts w:eastAsiaTheme="minorEastAsia" w:hint="eastAsia"/>
            <w:lang w:eastAsia="ko-KR"/>
          </w:rPr>
          <w:t xml:space="preserve"> </w:t>
        </w:r>
      </w:ins>
      <w:ins w:id="2892" w:author="Jason Rhee" w:date="2024-07-21T19:48:00Z" w16du:dateUtc="2024-07-21T09:48:00Z">
        <w:r w:rsidR="003A1398">
          <w:rPr>
            <w:rFonts w:eastAsiaTheme="minorEastAsia" w:hint="eastAsia"/>
            <w:lang w:eastAsia="ko-KR"/>
          </w:rPr>
          <w:t>Plan</w:t>
        </w:r>
      </w:ins>
      <w:ins w:id="2893" w:author="Jason Rhee" w:date="2024-07-21T19:46:00Z" w16du:dateUtc="2024-07-21T09:46:00Z">
        <w:r>
          <w:rPr>
            <w:rFonts w:eastAsiaTheme="minorEastAsia" w:hint="eastAsia"/>
            <w:lang w:eastAsia="ko-KR"/>
          </w:rPr>
          <w:t xml:space="preserve"> </w:t>
        </w:r>
        <w:r>
          <w:t>Area</w:t>
        </w:r>
      </w:ins>
    </w:p>
    <w:p w14:paraId="0CACFF28" w14:textId="77777777" w:rsidR="0084461F" w:rsidRDefault="0084461F">
      <w:pPr>
        <w:rPr>
          <w:ins w:id="2894" w:author="Jason Rhee" w:date="2024-07-21T19:46:00Z" w16du:dateUtc="2024-07-21T09:46:00Z"/>
        </w:rPr>
        <w:pPrChange w:id="2895" w:author="Jason Rhee" w:date="2024-07-21T19:46:00Z" w16du:dateUtc="2024-07-21T09:46:00Z">
          <w:pPr>
            <w:pStyle w:val="Annex0"/>
          </w:pPr>
        </w:pPrChange>
      </w:pPr>
      <w:ins w:id="2896" w:author="Jason Rhee" w:date="2024-07-21T19:46:00Z" w16du:dateUtc="2024-07-21T09:46:00Z">
        <w:r>
          <w:t>Abstract type: false</w:t>
        </w:r>
      </w:ins>
    </w:p>
    <w:p w14:paraId="63C55FA5" w14:textId="35FB9D40" w:rsidR="0084461F" w:rsidRDefault="0084461F">
      <w:pPr>
        <w:rPr>
          <w:ins w:id="2897" w:author="Jason Rhee" w:date="2024-07-21T19:46:00Z" w16du:dateUtc="2024-07-21T09:46:00Z"/>
        </w:rPr>
        <w:pPrChange w:id="2898" w:author="Jason Rhee" w:date="2024-07-21T19:46:00Z" w16du:dateUtc="2024-07-21T09:46:00Z">
          <w:pPr>
            <w:pStyle w:val="Annex0"/>
          </w:pPr>
        </w:pPrChange>
      </w:pPr>
      <w:ins w:id="2899" w:author="Jason Rhee" w:date="2024-07-21T19:46:00Z" w16du:dateUtc="2024-07-21T09:46:00Z">
        <w:r>
          <w:t xml:space="preserve">Definition: </w:t>
        </w:r>
      </w:ins>
      <w:ins w:id="2900" w:author="Jason Rhee" w:date="2024-07-21T19:47:00Z" w16du:dateUtc="2024-07-21T09:47:00Z">
        <w:r w:rsidR="009D2106" w:rsidRPr="009D2106">
          <w:t>The area for which an under keel clearance plan has been calculated for a particular vessel, for a particular passage.</w:t>
        </w:r>
      </w:ins>
    </w:p>
    <w:p w14:paraId="25F32D09" w14:textId="4C5802DD" w:rsidR="0084461F" w:rsidRDefault="0084461F">
      <w:pPr>
        <w:rPr>
          <w:ins w:id="2901" w:author="Jason Rhee" w:date="2024-07-21T19:46:00Z" w16du:dateUtc="2024-07-21T09:46:00Z"/>
        </w:rPr>
        <w:pPrChange w:id="2902" w:author="Jason Rhee" w:date="2024-07-21T19:46:00Z" w16du:dateUtc="2024-07-21T09:46:00Z">
          <w:pPr>
            <w:pStyle w:val="Annex0"/>
          </w:pPr>
        </w:pPrChange>
      </w:pPr>
      <w:ins w:id="2903" w:author="Jason Rhee" w:date="2024-07-21T19:46:00Z" w16du:dateUtc="2024-07-21T09:46:00Z">
        <w:r>
          <w:t xml:space="preserve">Code: </w:t>
        </w:r>
        <w:r w:rsidRPr="003A1398">
          <w:rPr>
            <w:rFonts w:ascii="Courier New" w:hAnsi="Courier New" w:cs="Courier New"/>
            <w:rPrChange w:id="2904" w:author="Jason Rhee" w:date="2024-07-21T19:48:00Z" w16du:dateUtc="2024-07-21T09:48:00Z">
              <w:rPr>
                <w:b w:val="0"/>
                <w:bCs w:val="0"/>
              </w:rPr>
            </w:rPrChange>
          </w:rPr>
          <w:t>'</w:t>
        </w:r>
      </w:ins>
      <w:ins w:id="2905" w:author="Jason Rhee" w:date="2024-07-21T19:48:00Z" w16du:dateUtc="2024-07-21T09:48:00Z">
        <w:r w:rsidR="003A1398" w:rsidRPr="003A1398">
          <w:rPr>
            <w:rFonts w:ascii="Courier New" w:hAnsi="Courier New" w:cs="Courier New"/>
            <w:rPrChange w:id="2906" w:author="Jason Rhee" w:date="2024-07-21T19:48:00Z" w16du:dateUtc="2024-07-21T09:48:00Z">
              <w:rPr>
                <w:b w:val="0"/>
                <w:bCs w:val="0"/>
              </w:rPr>
            </w:rPrChange>
          </w:rPr>
          <w:t>UnderKeelClearancePlanArea</w:t>
        </w:r>
      </w:ins>
      <w:ins w:id="2907" w:author="Jason Rhee" w:date="2024-07-21T19:46:00Z" w16du:dateUtc="2024-07-21T09:46:00Z">
        <w:r w:rsidRPr="003A1398">
          <w:rPr>
            <w:rFonts w:ascii="Courier New" w:hAnsi="Courier New" w:cs="Courier New"/>
            <w:rPrChange w:id="2908" w:author="Jason Rhee" w:date="2024-07-21T19:48:00Z" w16du:dateUtc="2024-07-21T09:48:00Z">
              <w:rPr>
                <w:b w:val="0"/>
                <w:bCs w:val="0"/>
              </w:rPr>
            </w:rPrChange>
          </w:rPr>
          <w:t>'</w:t>
        </w:r>
      </w:ins>
    </w:p>
    <w:p w14:paraId="7D1381EA" w14:textId="77777777" w:rsidR="0084461F" w:rsidRDefault="0084461F">
      <w:pPr>
        <w:rPr>
          <w:ins w:id="2909" w:author="Jason Rhee" w:date="2024-07-21T19:46:00Z" w16du:dateUtc="2024-07-21T09:46:00Z"/>
        </w:rPr>
        <w:pPrChange w:id="2910" w:author="Jason Rhee" w:date="2024-07-21T19:46:00Z" w16du:dateUtc="2024-07-21T09:46:00Z">
          <w:pPr>
            <w:pStyle w:val="Annex0"/>
          </w:pPr>
        </w:pPrChange>
      </w:pPr>
      <w:ins w:id="2911" w:author="Jason Rhee" w:date="2024-07-21T19:46:00Z" w16du:dateUtc="2024-07-21T09:46:00Z">
        <w:r>
          <w:t>Remarks:</w:t>
        </w:r>
      </w:ins>
    </w:p>
    <w:p w14:paraId="706BF16E" w14:textId="77777777" w:rsidR="0084461F" w:rsidRDefault="0084461F">
      <w:pPr>
        <w:rPr>
          <w:ins w:id="2912" w:author="Jason Rhee" w:date="2024-07-21T19:46:00Z" w16du:dateUtc="2024-07-21T09:46:00Z"/>
        </w:rPr>
        <w:pPrChange w:id="2913" w:author="Jason Rhee" w:date="2024-07-21T19:46:00Z" w16du:dateUtc="2024-07-21T09:46:00Z">
          <w:pPr>
            <w:pStyle w:val="Annex0"/>
          </w:pPr>
        </w:pPrChange>
      </w:pPr>
      <w:ins w:id="2914" w:author="Jason Rhee" w:date="2024-07-21T19:46:00Z" w16du:dateUtc="2024-07-21T09:46:00Z">
        <w:r>
          <w:t>Aliases: (none)</w:t>
        </w:r>
      </w:ins>
    </w:p>
    <w:p w14:paraId="7819F9E0" w14:textId="77777777" w:rsidR="0084461F" w:rsidRDefault="0084461F">
      <w:pPr>
        <w:rPr>
          <w:ins w:id="2915" w:author="Jason Rhee" w:date="2024-07-21T19:46:00Z" w16du:dateUtc="2024-07-21T09:46:00Z"/>
        </w:rPr>
        <w:pPrChange w:id="2916" w:author="Jason Rhee" w:date="2024-07-21T19:46:00Z" w16du:dateUtc="2024-07-21T09:46:00Z">
          <w:pPr>
            <w:pStyle w:val="Annex0"/>
          </w:pPr>
        </w:pPrChange>
      </w:pPr>
      <w:ins w:id="2917" w:author="Jason Rhee" w:date="2024-07-21T19:46:00Z" w16du:dateUtc="2024-07-21T09:46:00Z">
        <w:r>
          <w:t>Supertype: FeatureType</w:t>
        </w:r>
      </w:ins>
    </w:p>
    <w:p w14:paraId="1793FC64" w14:textId="77777777" w:rsidR="0084461F" w:rsidRDefault="0084461F">
      <w:pPr>
        <w:rPr>
          <w:ins w:id="2918" w:author="Jason Rhee" w:date="2024-07-21T19:46:00Z" w16du:dateUtc="2024-07-21T09:46:00Z"/>
        </w:rPr>
        <w:pPrChange w:id="2919" w:author="Jason Rhee" w:date="2024-07-21T19:46:00Z" w16du:dateUtc="2024-07-21T09:46:00Z">
          <w:pPr>
            <w:pStyle w:val="Annex0"/>
          </w:pPr>
        </w:pPrChange>
      </w:pPr>
      <w:ins w:id="2920" w:author="Jason Rhee" w:date="2024-07-21T19:46:00Z" w16du:dateUtc="2024-07-21T09:46:00Z">
        <w:r>
          <w:t>Feature use type: geographic</w:t>
        </w:r>
      </w:ins>
    </w:p>
    <w:p w14:paraId="61780A0A" w14:textId="23463F1A" w:rsidR="002F6AFA" w:rsidRDefault="0084461F" w:rsidP="0084461F">
      <w:pPr>
        <w:rPr>
          <w:ins w:id="2921" w:author="Jason Rhee" w:date="2024-07-21T19:47:00Z" w16du:dateUtc="2024-07-21T09:47:00Z"/>
          <w:rFonts w:eastAsiaTheme="minorEastAsia"/>
          <w:lang w:eastAsia="ko-KR"/>
        </w:rPr>
      </w:pPr>
      <w:ins w:id="2922" w:author="Jason Rhee" w:date="2024-07-21T19:46:00Z" w16du:dateUtc="2024-07-21T09:46:00Z">
        <w:r>
          <w:t>Permitted primitives: surface</w:t>
        </w:r>
      </w:ins>
    </w:p>
    <w:p w14:paraId="776783A0" w14:textId="77777777" w:rsidR="009D2106" w:rsidRPr="00A51240" w:rsidRDefault="009D2106" w:rsidP="009D2106">
      <w:pPr>
        <w:pStyle w:val="Center"/>
        <w:spacing w:before="160" w:after="160"/>
        <w:rPr>
          <w:ins w:id="2923" w:author="Jason Rhee" w:date="2024-07-21T19:47:00Z" w16du:dateUtc="2024-07-21T09:47:00Z"/>
          <w:rFonts w:ascii="Arial" w:hAnsi="Arial" w:cs="Arial"/>
        </w:rPr>
      </w:pPr>
      <w:ins w:id="2924" w:author="Jason Rhee" w:date="2024-07-21T19:47:00Z" w16du:dateUtc="2024-07-21T09:47:00Z">
        <w:r w:rsidRPr="00A51240">
          <w:rPr>
            <w:rFonts w:ascii="Arial" w:hAnsi="Arial" w:cs="Arial"/>
          </w:rPr>
          <w:t>Attribute Bindings</w:t>
        </w:r>
      </w:ins>
    </w:p>
    <w:tbl>
      <w:tblPr>
        <w:tblW w:w="0" w:type="auto"/>
        <w:tblInd w:w="45" w:type="dxa"/>
        <w:tblBorders>
          <w:top w:val="single" w:sz="6" w:space="0" w:color="AAAAAA"/>
          <w:left w:val="single" w:sz="6" w:space="0" w:color="AAAAAA"/>
          <w:bottom w:val="single" w:sz="6" w:space="0" w:color="AAAAAA"/>
          <w:right w:val="single" w:sz="6" w:space="0" w:color="AAAAAA"/>
        </w:tblBorders>
        <w:tblCellMar>
          <w:top w:w="30" w:type="dxa"/>
          <w:left w:w="30" w:type="dxa"/>
          <w:bottom w:w="30" w:type="dxa"/>
          <w:right w:w="30" w:type="dxa"/>
        </w:tblCellMar>
        <w:tblLook w:val="0000" w:firstRow="0" w:lastRow="0" w:firstColumn="0" w:lastColumn="0" w:noHBand="0" w:noVBand="0"/>
      </w:tblPr>
      <w:tblGrid>
        <w:gridCol w:w="2888"/>
        <w:gridCol w:w="975"/>
        <w:gridCol w:w="692"/>
        <w:gridCol w:w="3382"/>
        <w:gridCol w:w="1072"/>
      </w:tblGrid>
      <w:tr w:rsidR="009D2106" w14:paraId="088B32F9" w14:textId="77777777" w:rsidTr="00FF24A0">
        <w:trPr>
          <w:tblHeader/>
          <w:ins w:id="2925" w:author="Jason Rhee" w:date="2024-07-21T19:47:00Z"/>
        </w:trPr>
        <w:tc>
          <w:tcPr>
            <w:tcW w:w="2888"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59318E8E" w14:textId="77777777" w:rsidR="009D2106" w:rsidRDefault="009D2106" w:rsidP="00FF24A0">
            <w:pPr>
              <w:rPr>
                <w:ins w:id="2926" w:author="Jason Rhee" w:date="2024-07-21T19:47:00Z" w16du:dateUtc="2024-07-21T09:47:00Z"/>
              </w:rPr>
            </w:pPr>
            <w:ins w:id="2927" w:author="Jason Rhee" w:date="2024-07-21T19:47:00Z" w16du:dateUtc="2024-07-21T09:47:00Z">
              <w:r>
                <w:rPr>
                  <w:b/>
                  <w:bCs/>
                </w:rPr>
                <w:t>Attribute</w:t>
              </w:r>
            </w:ins>
          </w:p>
        </w:tc>
        <w:tc>
          <w:tcPr>
            <w:tcW w:w="975"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5D36BA1F" w14:textId="77777777" w:rsidR="009D2106" w:rsidRDefault="009D2106" w:rsidP="00FF24A0">
            <w:pPr>
              <w:rPr>
                <w:ins w:id="2928" w:author="Jason Rhee" w:date="2024-07-21T19:47:00Z" w16du:dateUtc="2024-07-21T09:47:00Z"/>
              </w:rPr>
            </w:pPr>
            <w:ins w:id="2929" w:author="Jason Rhee" w:date="2024-07-21T19:47:00Z" w16du:dateUtc="2024-07-21T09:47:00Z">
              <w:r>
                <w:rPr>
                  <w:b/>
                  <w:bCs/>
                </w:rPr>
                <w:t>Type</w:t>
              </w:r>
            </w:ins>
          </w:p>
        </w:tc>
        <w:tc>
          <w:tcPr>
            <w:tcW w:w="692"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178F1D9E" w14:textId="77777777" w:rsidR="009D2106" w:rsidRDefault="009D2106" w:rsidP="00FF24A0">
            <w:pPr>
              <w:rPr>
                <w:ins w:id="2930" w:author="Jason Rhee" w:date="2024-07-21T19:47:00Z" w16du:dateUtc="2024-07-21T09:47:00Z"/>
              </w:rPr>
            </w:pPr>
            <w:ins w:id="2931" w:author="Jason Rhee" w:date="2024-07-21T19:47:00Z" w16du:dateUtc="2024-07-21T09:47:00Z">
              <w:r>
                <w:rPr>
                  <w:b/>
                  <w:bCs/>
                </w:rPr>
                <w:t>Mult.</w:t>
              </w:r>
            </w:ins>
          </w:p>
        </w:tc>
        <w:tc>
          <w:tcPr>
            <w:tcW w:w="3382"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686FEE85" w14:textId="77777777" w:rsidR="009D2106" w:rsidRDefault="009D2106" w:rsidP="00FF24A0">
            <w:pPr>
              <w:rPr>
                <w:ins w:id="2932" w:author="Jason Rhee" w:date="2024-07-21T19:47:00Z" w16du:dateUtc="2024-07-21T09:47:00Z"/>
              </w:rPr>
            </w:pPr>
            <w:ins w:id="2933" w:author="Jason Rhee" w:date="2024-07-21T19:47:00Z" w16du:dateUtc="2024-07-21T09:47:00Z">
              <w:r>
                <w:rPr>
                  <w:b/>
                  <w:bCs/>
                </w:rPr>
                <w:t>Permitted Values</w:t>
              </w:r>
            </w:ins>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291E4008" w14:textId="77777777" w:rsidR="009D2106" w:rsidRDefault="009D2106" w:rsidP="00FF24A0">
            <w:pPr>
              <w:rPr>
                <w:ins w:id="2934" w:author="Jason Rhee" w:date="2024-07-21T19:47:00Z" w16du:dateUtc="2024-07-21T09:47:00Z"/>
              </w:rPr>
            </w:pPr>
            <w:ins w:id="2935" w:author="Jason Rhee" w:date="2024-07-21T19:47:00Z" w16du:dateUtc="2024-07-21T09:47:00Z">
              <w:r>
                <w:rPr>
                  <w:b/>
                  <w:bCs/>
                </w:rPr>
                <w:t>Sequential</w:t>
              </w:r>
            </w:ins>
          </w:p>
        </w:tc>
      </w:tr>
      <w:tr w:rsidR="009D2106" w14:paraId="5F2181C3" w14:textId="77777777" w:rsidTr="00FF24A0">
        <w:trPr>
          <w:ins w:id="2936" w:author="Jason Rhee" w:date="2024-07-21T19:47:00Z"/>
        </w:trPr>
        <w:tc>
          <w:tcPr>
            <w:tcW w:w="2888"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
          <w:p w14:paraId="5F2F398C" w14:textId="77777777" w:rsidR="009D2106" w:rsidRDefault="009D2106" w:rsidP="00FF24A0">
            <w:pPr>
              <w:spacing w:line="276" w:lineRule="auto"/>
              <w:rPr>
                <w:ins w:id="2937" w:author="Jason Rhee" w:date="2024-07-21T19:47:00Z" w16du:dateUtc="2024-07-21T09:47:00Z"/>
              </w:rPr>
            </w:pPr>
            <w:ins w:id="2938" w:author="Jason Rhee" w:date="2024-07-21T19:47:00Z" w16du:dateUtc="2024-07-21T09:47:00Z">
              <w:r>
                <w:t>scaleMinimum</w:t>
              </w:r>
            </w:ins>
          </w:p>
        </w:tc>
        <w:tc>
          <w:tcPr>
            <w:tcW w:w="975"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
          <w:p w14:paraId="31BF8774" w14:textId="77777777" w:rsidR="009D2106" w:rsidRDefault="009D2106" w:rsidP="00FF24A0">
            <w:pPr>
              <w:spacing w:line="276" w:lineRule="auto"/>
              <w:rPr>
                <w:ins w:id="2939" w:author="Jason Rhee" w:date="2024-07-21T19:47:00Z" w16du:dateUtc="2024-07-21T09:47:00Z"/>
                <w:lang w:eastAsia="ko-KR"/>
              </w:rPr>
            </w:pPr>
            <w:ins w:id="2940" w:author="Jason Rhee" w:date="2024-07-21T19:47:00Z" w16du:dateUtc="2024-07-21T09:47:00Z">
              <w:r>
                <w:rPr>
                  <w:rFonts w:hint="eastAsia"/>
                  <w:lang w:eastAsia="ko-KR"/>
                </w:rPr>
                <w:t>Simple</w:t>
              </w:r>
            </w:ins>
          </w:p>
        </w:tc>
        <w:tc>
          <w:tcPr>
            <w:tcW w:w="692"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tcPr>
          <w:p w14:paraId="1BBC2D95" w14:textId="77777777" w:rsidR="009D2106" w:rsidRDefault="009D2106" w:rsidP="00FF24A0">
            <w:pPr>
              <w:spacing w:line="276" w:lineRule="auto"/>
              <w:rPr>
                <w:ins w:id="2941" w:author="Jason Rhee" w:date="2024-07-21T19:47:00Z" w16du:dateUtc="2024-07-21T09:47:00Z"/>
              </w:rPr>
            </w:pPr>
            <w:ins w:id="2942" w:author="Jason Rhee" w:date="2024-07-21T19:47:00Z" w16du:dateUtc="2024-07-21T09:47:00Z">
              <w:r w:rsidRPr="00DD6D8F">
                <w:rPr>
                  <w:rFonts w:eastAsiaTheme="minorEastAsia" w:hint="eastAsia"/>
                  <w:lang w:eastAsia="ko-KR"/>
                </w:rPr>
                <w:t>0..1</w:t>
              </w:r>
            </w:ins>
          </w:p>
        </w:tc>
        <w:tc>
          <w:tcPr>
            <w:tcW w:w="3382"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
          <w:p w14:paraId="1D2D68B3" w14:textId="77777777" w:rsidR="009D2106" w:rsidRDefault="009D2106" w:rsidP="00FF24A0">
            <w:pPr>
              <w:spacing w:line="276" w:lineRule="auto"/>
              <w:rPr>
                <w:ins w:id="2943" w:author="Jason Rhee" w:date="2024-07-21T19:47:00Z" w16du:dateUtc="2024-07-21T09:47:00Z"/>
              </w:rPr>
            </w:pPr>
          </w:p>
        </w:tc>
        <w:tc>
          <w:tcPr>
            <w:tcW w:w="0" w:type="auto"/>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
          <w:p w14:paraId="72165E03" w14:textId="77777777" w:rsidR="009D2106" w:rsidRDefault="009D2106" w:rsidP="00FF24A0">
            <w:pPr>
              <w:spacing w:line="276" w:lineRule="auto"/>
              <w:rPr>
                <w:ins w:id="2944" w:author="Jason Rhee" w:date="2024-07-21T19:47:00Z" w16du:dateUtc="2024-07-21T09:47:00Z"/>
              </w:rPr>
            </w:pPr>
            <w:ins w:id="2945" w:author="Jason Rhee" w:date="2024-07-21T19:47:00Z" w16du:dateUtc="2024-07-21T09:47:00Z">
              <w:r>
                <w:t>false</w:t>
              </w:r>
            </w:ins>
          </w:p>
        </w:tc>
      </w:tr>
      <w:tr w:rsidR="009D2106" w14:paraId="7B9182F9" w14:textId="77777777" w:rsidTr="00FF24A0">
        <w:trPr>
          <w:ins w:id="2946" w:author="Jason Rhee" w:date="2024-07-21T19:47:00Z"/>
        </w:trPr>
        <w:tc>
          <w:tcPr>
            <w:tcW w:w="2888"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237C0C9A" w14:textId="77777777" w:rsidR="009D2106" w:rsidRDefault="009D2106" w:rsidP="00FF24A0">
            <w:pPr>
              <w:spacing w:line="276" w:lineRule="auto"/>
              <w:rPr>
                <w:ins w:id="2947" w:author="Jason Rhee" w:date="2024-07-21T19:47:00Z" w16du:dateUtc="2024-07-21T09:47:00Z"/>
              </w:rPr>
            </w:pPr>
            <w:ins w:id="2948" w:author="Jason Rhee" w:date="2024-07-21T19:47:00Z" w16du:dateUtc="2024-07-21T09:47:00Z">
              <w:r w:rsidRPr="00DB4881">
                <w:rPr>
                  <w:rFonts w:eastAsiaTheme="minorEastAsia"/>
                  <w:lang w:eastAsia="ko-KR"/>
                </w:rPr>
                <w:t>interoperabilityIdentifier</w:t>
              </w:r>
            </w:ins>
          </w:p>
        </w:tc>
        <w:tc>
          <w:tcPr>
            <w:tcW w:w="975"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68FC45F6" w14:textId="77777777" w:rsidR="009D2106" w:rsidRDefault="009D2106" w:rsidP="00FF24A0">
            <w:pPr>
              <w:spacing w:line="276" w:lineRule="auto"/>
              <w:rPr>
                <w:ins w:id="2949" w:author="Jason Rhee" w:date="2024-07-21T19:47:00Z" w16du:dateUtc="2024-07-21T09:47:00Z"/>
                <w:lang w:eastAsia="ko-KR"/>
              </w:rPr>
            </w:pPr>
            <w:ins w:id="2950" w:author="Jason Rhee" w:date="2024-07-21T19:47:00Z" w16du:dateUtc="2024-07-21T09:47:00Z">
              <w:r>
                <w:rPr>
                  <w:rFonts w:eastAsiaTheme="minorEastAsia" w:hint="eastAsia"/>
                  <w:lang w:eastAsia="ko-KR"/>
                </w:rPr>
                <w:t>URN</w:t>
              </w:r>
            </w:ins>
          </w:p>
        </w:tc>
        <w:tc>
          <w:tcPr>
            <w:tcW w:w="692"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tcPr>
          <w:p w14:paraId="3114DC4A" w14:textId="77777777" w:rsidR="009D2106" w:rsidRDefault="009D2106" w:rsidP="00FF24A0">
            <w:pPr>
              <w:spacing w:line="276" w:lineRule="auto"/>
              <w:rPr>
                <w:ins w:id="2951" w:author="Jason Rhee" w:date="2024-07-21T19:47:00Z" w16du:dateUtc="2024-07-21T09:47:00Z"/>
              </w:rPr>
            </w:pPr>
            <w:ins w:id="2952" w:author="Jason Rhee" w:date="2024-07-21T19:47:00Z" w16du:dateUtc="2024-07-21T09:47:00Z">
              <w:r w:rsidRPr="00DD6D8F">
                <w:rPr>
                  <w:rFonts w:eastAsiaTheme="minorEastAsia" w:hint="eastAsia"/>
                  <w:lang w:eastAsia="ko-KR"/>
                </w:rPr>
                <w:t>0..1</w:t>
              </w:r>
            </w:ins>
          </w:p>
        </w:tc>
        <w:tc>
          <w:tcPr>
            <w:tcW w:w="3382"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0853C845" w14:textId="77777777" w:rsidR="009D2106" w:rsidRDefault="009D2106" w:rsidP="00FF24A0">
            <w:pPr>
              <w:spacing w:line="276" w:lineRule="auto"/>
              <w:rPr>
                <w:ins w:id="2953" w:author="Jason Rhee" w:date="2024-07-21T19:47:00Z" w16du:dateUtc="2024-07-21T09:47:00Z"/>
              </w:rPr>
            </w:pP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1136BA30" w14:textId="77777777" w:rsidR="009D2106" w:rsidRDefault="009D2106" w:rsidP="00FF24A0">
            <w:pPr>
              <w:spacing w:line="276" w:lineRule="auto"/>
              <w:rPr>
                <w:ins w:id="2954" w:author="Jason Rhee" w:date="2024-07-21T19:47:00Z" w16du:dateUtc="2024-07-21T09:47:00Z"/>
              </w:rPr>
            </w:pPr>
            <w:ins w:id="2955" w:author="Jason Rhee" w:date="2024-07-21T19:47:00Z" w16du:dateUtc="2024-07-21T09:47:00Z">
              <w:r>
                <w:rPr>
                  <w:rFonts w:eastAsiaTheme="minorEastAsia" w:hint="eastAsia"/>
                  <w:lang w:eastAsia="ko-KR"/>
                </w:rPr>
                <w:t>false</w:t>
              </w:r>
            </w:ins>
          </w:p>
        </w:tc>
      </w:tr>
    </w:tbl>
    <w:p w14:paraId="540823F5" w14:textId="77777777" w:rsidR="009D2106" w:rsidRPr="009D2106" w:rsidRDefault="009D2106">
      <w:pPr>
        <w:rPr>
          <w:ins w:id="2956" w:author="Jason Rhee" w:date="2024-07-16T18:01:00Z" w16du:dateUtc="2024-07-16T08:01:00Z"/>
          <w:rFonts w:eastAsiaTheme="minorEastAsia"/>
          <w:lang w:eastAsia="ko-KR"/>
        </w:rPr>
        <w:pPrChange w:id="2957" w:author="Jason Rhee" w:date="2024-07-21T19:46:00Z" w16du:dateUtc="2024-07-21T09:46:00Z">
          <w:pPr>
            <w:pStyle w:val="Annex-Heading3"/>
          </w:pPr>
        </w:pPrChange>
      </w:pPr>
    </w:p>
    <w:p w14:paraId="027E5035" w14:textId="1EC4081D" w:rsidR="003E0B96" w:rsidRDefault="003E0B96" w:rsidP="00716349">
      <w:pPr>
        <w:pStyle w:val="Annex-Heading3"/>
        <w:rPr>
          <w:rFonts w:ascii="Times New Roman" w:hAnsi="Times New Roman"/>
          <w:szCs w:val="24"/>
        </w:rPr>
      </w:pPr>
      <w:r>
        <w:t>UnderKeelClearanceNonNavigableArea</w:t>
      </w:r>
      <w:bookmarkEnd w:id="2885"/>
      <w:bookmarkEnd w:id="2886"/>
    </w:p>
    <w:p w14:paraId="42D7ABC7" w14:textId="76E98E46" w:rsidR="00123836" w:rsidRDefault="003E0B96" w:rsidP="00A51240">
      <w:pPr>
        <w:spacing w:before="0"/>
      </w:pPr>
      <w:r>
        <w:t>Name: Under</w:t>
      </w:r>
      <w:ins w:id="2958" w:author="Jason Rhee" w:date="2024-07-21T19:37:00Z" w16du:dateUtc="2024-07-21T09:37:00Z">
        <w:r w:rsidR="009A58B9">
          <w:rPr>
            <w:rFonts w:eastAsiaTheme="minorEastAsia" w:hint="eastAsia"/>
            <w:lang w:eastAsia="ko-KR"/>
          </w:rPr>
          <w:t xml:space="preserve"> </w:t>
        </w:r>
      </w:ins>
      <w:r>
        <w:t>Keel</w:t>
      </w:r>
      <w:ins w:id="2959" w:author="Jason Rhee" w:date="2024-07-21T19:37:00Z" w16du:dateUtc="2024-07-21T09:37:00Z">
        <w:r w:rsidR="009A58B9">
          <w:rPr>
            <w:rFonts w:eastAsiaTheme="minorEastAsia" w:hint="eastAsia"/>
            <w:lang w:eastAsia="ko-KR"/>
          </w:rPr>
          <w:t xml:space="preserve"> </w:t>
        </w:r>
      </w:ins>
      <w:r>
        <w:t>Clearance</w:t>
      </w:r>
      <w:ins w:id="2960" w:author="Jason Rhee" w:date="2024-07-21T19:37:00Z" w16du:dateUtc="2024-07-21T09:37:00Z">
        <w:r w:rsidR="009A58B9">
          <w:rPr>
            <w:rFonts w:eastAsiaTheme="minorEastAsia" w:hint="eastAsia"/>
            <w:lang w:eastAsia="ko-KR"/>
          </w:rPr>
          <w:t xml:space="preserve"> </w:t>
        </w:r>
      </w:ins>
      <w:r>
        <w:t>Non</w:t>
      </w:r>
      <w:ins w:id="2961" w:author="Jason Rhee" w:date="2024-07-21T19:37:00Z" w16du:dateUtc="2024-07-21T09:37:00Z">
        <w:r w:rsidR="009A58B9">
          <w:rPr>
            <w:rFonts w:eastAsiaTheme="minorEastAsia" w:hint="eastAsia"/>
            <w:lang w:eastAsia="ko-KR"/>
          </w:rPr>
          <w:t xml:space="preserve"> </w:t>
        </w:r>
      </w:ins>
      <w:r>
        <w:t>Navigable</w:t>
      </w:r>
      <w:ins w:id="2962" w:author="Jason Rhee" w:date="2024-07-21T19:37:00Z" w16du:dateUtc="2024-07-21T09:37:00Z">
        <w:r w:rsidR="009A58B9">
          <w:rPr>
            <w:rFonts w:eastAsiaTheme="minorEastAsia" w:hint="eastAsia"/>
            <w:lang w:eastAsia="ko-KR"/>
          </w:rPr>
          <w:t xml:space="preserve"> </w:t>
        </w:r>
      </w:ins>
      <w:r>
        <w:t>Area</w:t>
      </w:r>
    </w:p>
    <w:p w14:paraId="66E5BB0F" w14:textId="77777777" w:rsidR="00E35A62" w:rsidRDefault="003E0B96" w:rsidP="00A51240">
      <w:pPr>
        <w:spacing w:before="0"/>
      </w:pPr>
      <w:r>
        <w:t>Abstract type: false</w:t>
      </w:r>
    </w:p>
    <w:p w14:paraId="16462BBB" w14:textId="42760627" w:rsidR="00E35A62" w:rsidRPr="009D2106" w:rsidRDefault="003E0B96" w:rsidP="00A51240">
      <w:pPr>
        <w:spacing w:before="0"/>
        <w:rPr>
          <w:rFonts w:eastAsiaTheme="minorEastAsia"/>
          <w:lang w:eastAsia="ko-KR"/>
          <w:rPrChange w:id="2963" w:author="Jason Rhee" w:date="2024-07-21T19:47:00Z" w16du:dateUtc="2024-07-21T09:47:00Z">
            <w:rPr/>
          </w:rPrChange>
        </w:rPr>
      </w:pPr>
      <w:r>
        <w:t xml:space="preserve">Definition: </w:t>
      </w:r>
      <w:ins w:id="2964" w:author="Jason Rhee" w:date="2024-07-21T19:37:00Z" w16du:dateUtc="2024-07-21T09:37:00Z">
        <w:r w:rsidR="00EE1C01" w:rsidRPr="00EE1C01">
          <w:t>An area of under keel clearance less than the calculated safe limit.</w:t>
        </w:r>
      </w:ins>
      <w:del w:id="2965" w:author="Jason Rhee" w:date="2024-07-21T19:37:00Z" w16du:dateUtc="2024-07-21T09:37:00Z">
        <w:r w:rsidDel="00EE1C01">
          <w:delText>Non</w:delText>
        </w:r>
        <w:r w:rsidR="006E64ED" w:rsidDel="00EE1C01">
          <w:delText>-</w:delText>
        </w:r>
        <w:r w:rsidR="006F0F9E" w:rsidDel="00EE1C01">
          <w:delText xml:space="preserve">Navigable </w:delText>
        </w:r>
        <w:r w:rsidDel="00EE1C01">
          <w:delText>Area</w:delText>
        </w:r>
      </w:del>
      <w:del w:id="2966" w:author="Jason Rhee" w:date="2024-07-21T19:47:00Z" w16du:dateUtc="2024-07-21T09:47:00Z">
        <w:r w:rsidDel="009D2106">
          <w:delText>.</w:delText>
        </w:r>
      </w:del>
    </w:p>
    <w:p w14:paraId="1D087363" w14:textId="77777777" w:rsidR="00E35A62" w:rsidRDefault="003E0B96" w:rsidP="00A51240">
      <w:pPr>
        <w:spacing w:before="0"/>
      </w:pPr>
      <w:r>
        <w:t>Code: '</w:t>
      </w:r>
      <w:r>
        <w:rPr>
          <w:rFonts w:ascii="Courier New" w:hAnsi="Courier New" w:cs="Courier New"/>
        </w:rPr>
        <w:t>UnderKeelClearanceNonNavigableArea</w:t>
      </w:r>
      <w:r>
        <w:t>'</w:t>
      </w:r>
    </w:p>
    <w:p w14:paraId="683F5742" w14:textId="77777777" w:rsidR="00E35A62" w:rsidRDefault="003E0B96" w:rsidP="00A51240">
      <w:pPr>
        <w:spacing w:before="0"/>
      </w:pPr>
      <w:r>
        <w:t>Remarks:</w:t>
      </w:r>
    </w:p>
    <w:p w14:paraId="610364F4" w14:textId="77777777" w:rsidR="00123836" w:rsidRDefault="003E0B96" w:rsidP="00A51240">
      <w:pPr>
        <w:spacing w:before="0"/>
      </w:pPr>
      <w:r>
        <w:t>Aliases: (none)</w:t>
      </w:r>
    </w:p>
    <w:p w14:paraId="5A44C6A5" w14:textId="77777777" w:rsidR="00E35A62" w:rsidRDefault="003E0B96" w:rsidP="00A51240">
      <w:pPr>
        <w:spacing w:before="0"/>
      </w:pPr>
      <w:r>
        <w:t>Supertype: FeatureType</w:t>
      </w:r>
    </w:p>
    <w:p w14:paraId="1B859843" w14:textId="77777777" w:rsidR="00E35A62" w:rsidRDefault="003E0B96" w:rsidP="00A51240">
      <w:pPr>
        <w:spacing w:before="0"/>
      </w:pPr>
      <w:r>
        <w:t>Feature use type: geographic</w:t>
      </w:r>
    </w:p>
    <w:p w14:paraId="6F2F0087" w14:textId="77777777" w:rsidR="003E0B96" w:rsidRDefault="003E0B96" w:rsidP="00A51240">
      <w:pPr>
        <w:spacing w:before="0"/>
      </w:pPr>
      <w:r>
        <w:t>Permitted primitives: surface</w:t>
      </w:r>
    </w:p>
    <w:p w14:paraId="7934321A" w14:textId="77777777" w:rsidR="003E0B96" w:rsidRPr="00A51240" w:rsidRDefault="003E0B96" w:rsidP="00A51240">
      <w:pPr>
        <w:pStyle w:val="Center"/>
        <w:spacing w:before="160" w:after="160"/>
        <w:rPr>
          <w:rFonts w:ascii="Arial" w:hAnsi="Arial" w:cs="Arial"/>
        </w:rPr>
      </w:pPr>
      <w:r w:rsidRPr="00A51240">
        <w:rPr>
          <w:rFonts w:ascii="Arial" w:hAnsi="Arial" w:cs="Arial"/>
        </w:rPr>
        <w:t>Attribute Bindings</w:t>
      </w:r>
    </w:p>
    <w:tbl>
      <w:tblPr>
        <w:tblW w:w="0" w:type="auto"/>
        <w:tblInd w:w="45" w:type="dxa"/>
        <w:tblBorders>
          <w:top w:val="single" w:sz="6" w:space="0" w:color="AAAAAA"/>
          <w:left w:val="single" w:sz="6" w:space="0" w:color="AAAAAA"/>
          <w:bottom w:val="single" w:sz="6" w:space="0" w:color="AAAAAA"/>
          <w:right w:val="single" w:sz="6" w:space="0" w:color="AAAAAA"/>
        </w:tblBorders>
        <w:tblCellMar>
          <w:top w:w="30" w:type="dxa"/>
          <w:left w:w="30" w:type="dxa"/>
          <w:bottom w:w="30" w:type="dxa"/>
          <w:right w:w="30" w:type="dxa"/>
        </w:tblCellMar>
        <w:tblLook w:val="0000" w:firstRow="0" w:lastRow="0" w:firstColumn="0" w:lastColumn="0" w:noHBand="0" w:noVBand="0"/>
      </w:tblPr>
      <w:tblGrid>
        <w:gridCol w:w="2888"/>
        <w:gridCol w:w="975"/>
        <w:gridCol w:w="692"/>
        <w:gridCol w:w="3382"/>
        <w:gridCol w:w="1072"/>
        <w:tblGridChange w:id="2967">
          <w:tblGrid>
            <w:gridCol w:w="2888"/>
            <w:gridCol w:w="975"/>
            <w:gridCol w:w="692"/>
            <w:gridCol w:w="3382"/>
            <w:gridCol w:w="1072"/>
          </w:tblGrid>
        </w:tblGridChange>
      </w:tblGrid>
      <w:tr w:rsidR="003E0B96" w14:paraId="14EE88D5" w14:textId="77777777" w:rsidTr="00100EDD">
        <w:trPr>
          <w:tblHeader/>
        </w:trPr>
        <w:tc>
          <w:tcPr>
            <w:tcW w:w="2888"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62730169" w14:textId="77777777" w:rsidR="003E0B96" w:rsidRDefault="003E0B96" w:rsidP="003E0B96">
            <w:r>
              <w:rPr>
                <w:b/>
                <w:bCs/>
              </w:rPr>
              <w:lastRenderedPageBreak/>
              <w:t>Attribute</w:t>
            </w:r>
          </w:p>
        </w:tc>
        <w:tc>
          <w:tcPr>
            <w:tcW w:w="975"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7109FD9F" w14:textId="77777777" w:rsidR="003E0B96" w:rsidRDefault="003E0B96" w:rsidP="003E0B96">
            <w:r>
              <w:rPr>
                <w:b/>
                <w:bCs/>
              </w:rPr>
              <w:t>Type</w:t>
            </w:r>
          </w:p>
        </w:tc>
        <w:tc>
          <w:tcPr>
            <w:tcW w:w="692"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2753ACDB" w14:textId="77777777" w:rsidR="003E0B96" w:rsidRDefault="003E0B96" w:rsidP="003E0B96">
            <w:r>
              <w:rPr>
                <w:b/>
                <w:bCs/>
              </w:rPr>
              <w:t>Mult.</w:t>
            </w:r>
          </w:p>
        </w:tc>
        <w:tc>
          <w:tcPr>
            <w:tcW w:w="3382"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501B1D35" w14:textId="77777777" w:rsidR="003E0B96" w:rsidRDefault="003E0B96" w:rsidP="003E0B96">
            <w:r>
              <w:rPr>
                <w:b/>
                <w:bCs/>
              </w:rPr>
              <w:t>Permitted Values</w:t>
            </w: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3B3C5751" w14:textId="77777777" w:rsidR="003E0B96" w:rsidRDefault="003E0B96" w:rsidP="003E0B96">
            <w:r>
              <w:rPr>
                <w:b/>
                <w:bCs/>
              </w:rPr>
              <w:t>Sequential</w:t>
            </w:r>
          </w:p>
        </w:tc>
      </w:tr>
      <w:tr w:rsidR="0086635B" w14:paraId="53788711" w14:textId="77777777" w:rsidTr="008E1D69">
        <w:tblPrEx>
          <w:tblW w:w="0" w:type="auto"/>
          <w:tblInd w:w="45" w:type="dxa"/>
          <w:tblBorders>
            <w:top w:val="single" w:sz="6" w:space="0" w:color="AAAAAA"/>
            <w:left w:val="single" w:sz="6" w:space="0" w:color="AAAAAA"/>
            <w:bottom w:val="single" w:sz="6" w:space="0" w:color="AAAAAA"/>
            <w:right w:val="single" w:sz="6" w:space="0" w:color="AAAAAA"/>
          </w:tblBorders>
          <w:tblCellMar>
            <w:top w:w="30" w:type="dxa"/>
            <w:left w:w="30" w:type="dxa"/>
            <w:bottom w:w="30" w:type="dxa"/>
            <w:right w:w="30" w:type="dxa"/>
          </w:tblCellMar>
          <w:tblLook w:val="0000" w:firstRow="0" w:lastRow="0" w:firstColumn="0" w:lastColumn="0" w:noHBand="0" w:noVBand="0"/>
          <w:tblPrExChange w:id="2968" w:author="Jason Rhee" w:date="2024-07-21T19:46:00Z" w16du:dateUtc="2024-07-21T09:46:00Z">
            <w:tblPrEx>
              <w:tblW w:w="0" w:type="auto"/>
              <w:tblInd w:w="45" w:type="dxa"/>
              <w:tblBorders>
                <w:top w:val="single" w:sz="6" w:space="0" w:color="AAAAAA"/>
                <w:left w:val="single" w:sz="6" w:space="0" w:color="AAAAAA"/>
                <w:bottom w:val="single" w:sz="6" w:space="0" w:color="AAAAAA"/>
                <w:right w:val="single" w:sz="6" w:space="0" w:color="AAAAAA"/>
              </w:tblBorders>
              <w:tblCellMar>
                <w:top w:w="30" w:type="dxa"/>
                <w:left w:w="30" w:type="dxa"/>
                <w:bottom w:w="30" w:type="dxa"/>
                <w:right w:w="30" w:type="dxa"/>
              </w:tblCellMar>
              <w:tblLook w:val="0000" w:firstRow="0" w:lastRow="0" w:firstColumn="0" w:lastColumn="0" w:noHBand="0" w:noVBand="0"/>
            </w:tblPrEx>
          </w:tblPrExChange>
        </w:tblPrEx>
        <w:tc>
          <w:tcPr>
            <w:tcW w:w="2888"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Change w:id="2969" w:author="Jason Rhee" w:date="2024-07-21T19:46:00Z" w16du:dateUtc="2024-07-21T09:46:00Z">
              <w:tcPr>
                <w:tcW w:w="3493"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1E041505" w14:textId="77777777" w:rsidR="0086635B" w:rsidRDefault="0086635B" w:rsidP="0086635B">
            <w:pPr>
              <w:spacing w:line="276" w:lineRule="auto"/>
            </w:pPr>
            <w:r>
              <w:t>scaleMinimum</w:t>
            </w:r>
          </w:p>
        </w:tc>
        <w:tc>
          <w:tcPr>
            <w:tcW w:w="975"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Change w:id="2970" w:author="Jason Rhee" w:date="2024-07-21T19:46:00Z" w16du:dateUtc="2024-07-21T09:46:00Z">
              <w:tcPr>
                <w:tcW w:w="1094"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1DA718CA" w14:textId="77777777" w:rsidR="0086635B" w:rsidRDefault="0086635B" w:rsidP="0086635B">
            <w:pPr>
              <w:spacing w:line="276" w:lineRule="auto"/>
              <w:rPr>
                <w:lang w:eastAsia="ko-KR"/>
              </w:rPr>
            </w:pPr>
            <w:r>
              <w:rPr>
                <w:rFonts w:hint="eastAsia"/>
                <w:lang w:eastAsia="ko-KR"/>
              </w:rPr>
              <w:t>Simple</w:t>
            </w:r>
          </w:p>
        </w:tc>
        <w:tc>
          <w:tcPr>
            <w:tcW w:w="692"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tcPrChange w:id="2971" w:author="Jason Rhee" w:date="2024-07-21T19:46:00Z" w16du:dateUtc="2024-07-21T09:46:00Z">
              <w:tcPr>
                <w:tcW w:w="756"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2E6ECB29" w14:textId="7429D828" w:rsidR="0086635B" w:rsidRDefault="0086635B" w:rsidP="0086635B">
            <w:pPr>
              <w:spacing w:line="276" w:lineRule="auto"/>
            </w:pPr>
            <w:ins w:id="2972" w:author="Jason Rhee" w:date="2024-07-21T19:46:00Z" w16du:dateUtc="2024-07-21T09:46:00Z">
              <w:r w:rsidRPr="00DD6D8F">
                <w:rPr>
                  <w:rFonts w:eastAsiaTheme="minorEastAsia" w:hint="eastAsia"/>
                  <w:lang w:eastAsia="ko-KR"/>
                </w:rPr>
                <w:t>0..1</w:t>
              </w:r>
            </w:ins>
          </w:p>
        </w:tc>
        <w:tc>
          <w:tcPr>
            <w:tcW w:w="3382"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Change w:id="2973" w:author="Jason Rhee" w:date="2024-07-21T19:46:00Z" w16du:dateUtc="2024-07-21T09:46:00Z">
              <w:tcPr>
                <w:tcW w:w="4320"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6B74AC33" w14:textId="77777777" w:rsidR="0086635B" w:rsidRDefault="0086635B" w:rsidP="0086635B">
            <w:pPr>
              <w:spacing w:line="276" w:lineRule="auto"/>
            </w:pPr>
          </w:p>
        </w:tc>
        <w:tc>
          <w:tcPr>
            <w:tcW w:w="0" w:type="auto"/>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Change w:id="2974" w:author="Jason Rhee" w:date="2024-07-21T19:46:00Z" w16du:dateUtc="2024-07-21T09:46:00Z">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75FF053A" w14:textId="77777777" w:rsidR="0086635B" w:rsidRDefault="0086635B" w:rsidP="0086635B">
            <w:pPr>
              <w:spacing w:line="276" w:lineRule="auto"/>
            </w:pPr>
            <w:r>
              <w:t>false</w:t>
            </w:r>
          </w:p>
        </w:tc>
      </w:tr>
      <w:tr w:rsidR="0086635B" w14:paraId="246A4243" w14:textId="77777777" w:rsidTr="008E1D69">
        <w:tblPrEx>
          <w:tblW w:w="0" w:type="auto"/>
          <w:tblInd w:w="45" w:type="dxa"/>
          <w:tblBorders>
            <w:top w:val="single" w:sz="6" w:space="0" w:color="AAAAAA"/>
            <w:left w:val="single" w:sz="6" w:space="0" w:color="AAAAAA"/>
            <w:bottom w:val="single" w:sz="6" w:space="0" w:color="AAAAAA"/>
            <w:right w:val="single" w:sz="6" w:space="0" w:color="AAAAAA"/>
          </w:tblBorders>
          <w:tblCellMar>
            <w:top w:w="30" w:type="dxa"/>
            <w:left w:w="30" w:type="dxa"/>
            <w:bottom w:w="30" w:type="dxa"/>
            <w:right w:w="30" w:type="dxa"/>
          </w:tblCellMar>
          <w:tblLook w:val="0000" w:firstRow="0" w:lastRow="0" w:firstColumn="0" w:lastColumn="0" w:noHBand="0" w:noVBand="0"/>
          <w:tblPrExChange w:id="2975" w:author="Jason Rhee" w:date="2024-07-21T19:46:00Z" w16du:dateUtc="2024-07-21T09:46:00Z">
            <w:tblPrEx>
              <w:tblW w:w="0" w:type="auto"/>
              <w:tblInd w:w="45" w:type="dxa"/>
              <w:tblBorders>
                <w:top w:val="single" w:sz="6" w:space="0" w:color="AAAAAA"/>
                <w:left w:val="single" w:sz="6" w:space="0" w:color="AAAAAA"/>
                <w:bottom w:val="single" w:sz="6" w:space="0" w:color="AAAAAA"/>
                <w:right w:val="single" w:sz="6" w:space="0" w:color="AAAAAA"/>
              </w:tblBorders>
              <w:tblCellMar>
                <w:top w:w="30" w:type="dxa"/>
                <w:left w:w="30" w:type="dxa"/>
                <w:bottom w:w="30" w:type="dxa"/>
                <w:right w:w="30" w:type="dxa"/>
              </w:tblCellMar>
              <w:tblLook w:val="0000" w:firstRow="0" w:lastRow="0" w:firstColumn="0" w:lastColumn="0" w:noHBand="0" w:noVBand="0"/>
            </w:tblPrEx>
          </w:tblPrExChange>
        </w:tblPrEx>
        <w:trPr>
          <w:ins w:id="2976" w:author="Jason Rhee" w:date="2024-07-21T19:40:00Z"/>
        </w:trPr>
        <w:tc>
          <w:tcPr>
            <w:tcW w:w="2888"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2977" w:author="Jason Rhee" w:date="2024-07-21T19:46:00Z" w16du:dateUtc="2024-07-21T09:46:00Z">
              <w:tcPr>
                <w:tcW w:w="2888"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1142FF7D" w14:textId="3E063E0C" w:rsidR="0086635B" w:rsidRDefault="0086635B" w:rsidP="0086635B">
            <w:pPr>
              <w:spacing w:line="276" w:lineRule="auto"/>
              <w:rPr>
                <w:ins w:id="2978" w:author="Jason Rhee" w:date="2024-07-21T19:40:00Z" w16du:dateUtc="2024-07-21T09:40:00Z"/>
              </w:rPr>
            </w:pPr>
            <w:ins w:id="2979" w:author="Jason Rhee" w:date="2024-07-21T19:41:00Z" w16du:dateUtc="2024-07-21T09:41:00Z">
              <w:r w:rsidRPr="00DB4881">
                <w:rPr>
                  <w:rFonts w:eastAsiaTheme="minorEastAsia"/>
                  <w:lang w:eastAsia="ko-KR"/>
                </w:rPr>
                <w:t>interoperabilityIdentifier</w:t>
              </w:r>
            </w:ins>
          </w:p>
        </w:tc>
        <w:tc>
          <w:tcPr>
            <w:tcW w:w="975"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2980" w:author="Jason Rhee" w:date="2024-07-21T19:46:00Z" w16du:dateUtc="2024-07-21T09:46:00Z">
              <w:tcPr>
                <w:tcW w:w="975"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5250152F" w14:textId="10872F20" w:rsidR="0086635B" w:rsidRDefault="0086635B" w:rsidP="0086635B">
            <w:pPr>
              <w:spacing w:line="276" w:lineRule="auto"/>
              <w:rPr>
                <w:ins w:id="2981" w:author="Jason Rhee" w:date="2024-07-21T19:40:00Z" w16du:dateUtc="2024-07-21T09:40:00Z"/>
                <w:lang w:eastAsia="ko-KR"/>
              </w:rPr>
            </w:pPr>
            <w:ins w:id="2982" w:author="Jason Rhee" w:date="2024-07-21T19:41:00Z" w16du:dateUtc="2024-07-21T09:41:00Z">
              <w:r>
                <w:rPr>
                  <w:rFonts w:eastAsiaTheme="minorEastAsia" w:hint="eastAsia"/>
                  <w:lang w:eastAsia="ko-KR"/>
                </w:rPr>
                <w:t>URN</w:t>
              </w:r>
            </w:ins>
          </w:p>
        </w:tc>
        <w:tc>
          <w:tcPr>
            <w:tcW w:w="692"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tcPrChange w:id="2983" w:author="Jason Rhee" w:date="2024-07-21T19:46:00Z" w16du:dateUtc="2024-07-21T09:46:00Z">
              <w:tcPr>
                <w:tcW w:w="692"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65497D72" w14:textId="7FDD0CAB" w:rsidR="0086635B" w:rsidRDefault="0086635B" w:rsidP="0086635B">
            <w:pPr>
              <w:spacing w:line="276" w:lineRule="auto"/>
              <w:rPr>
                <w:ins w:id="2984" w:author="Jason Rhee" w:date="2024-07-21T19:40:00Z" w16du:dateUtc="2024-07-21T09:40:00Z"/>
              </w:rPr>
            </w:pPr>
            <w:ins w:id="2985" w:author="Jason Rhee" w:date="2024-07-21T19:46:00Z" w16du:dateUtc="2024-07-21T09:46:00Z">
              <w:r w:rsidRPr="00DD6D8F">
                <w:rPr>
                  <w:rFonts w:eastAsiaTheme="minorEastAsia" w:hint="eastAsia"/>
                  <w:lang w:eastAsia="ko-KR"/>
                </w:rPr>
                <w:t>0..1</w:t>
              </w:r>
            </w:ins>
          </w:p>
        </w:tc>
        <w:tc>
          <w:tcPr>
            <w:tcW w:w="3382"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2986" w:author="Jason Rhee" w:date="2024-07-21T19:46:00Z" w16du:dateUtc="2024-07-21T09:46:00Z">
              <w:tcPr>
                <w:tcW w:w="3382"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4F5E624B" w14:textId="77777777" w:rsidR="0086635B" w:rsidRDefault="0086635B" w:rsidP="0086635B">
            <w:pPr>
              <w:spacing w:line="276" w:lineRule="auto"/>
              <w:rPr>
                <w:ins w:id="2987" w:author="Jason Rhee" w:date="2024-07-21T19:40:00Z" w16du:dateUtc="2024-07-21T09:40:00Z"/>
              </w:rPr>
            </w:pP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2988" w:author="Jason Rhee" w:date="2024-07-21T19:46:00Z" w16du:dateUtc="2024-07-21T09:46:00Z">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72EDB5F4" w14:textId="615F09A7" w:rsidR="0086635B" w:rsidRDefault="0086635B" w:rsidP="0086635B">
            <w:pPr>
              <w:spacing w:line="276" w:lineRule="auto"/>
              <w:rPr>
                <w:ins w:id="2989" w:author="Jason Rhee" w:date="2024-07-21T19:40:00Z" w16du:dateUtc="2024-07-21T09:40:00Z"/>
              </w:rPr>
            </w:pPr>
            <w:ins w:id="2990" w:author="Jason Rhee" w:date="2024-07-21T19:41:00Z" w16du:dateUtc="2024-07-21T09:41:00Z">
              <w:r>
                <w:rPr>
                  <w:rFonts w:eastAsiaTheme="minorEastAsia" w:hint="eastAsia"/>
                  <w:lang w:eastAsia="ko-KR"/>
                </w:rPr>
                <w:t>false</w:t>
              </w:r>
            </w:ins>
          </w:p>
        </w:tc>
      </w:tr>
    </w:tbl>
    <w:p w14:paraId="51E280E6" w14:textId="77777777" w:rsidR="00123836" w:rsidRDefault="00123836" w:rsidP="006952C2">
      <w:pPr>
        <w:spacing w:before="0" w:after="0"/>
      </w:pPr>
    </w:p>
    <w:p w14:paraId="065AEDD7" w14:textId="77777777" w:rsidR="003E0B96" w:rsidRDefault="003E0B96" w:rsidP="00716349">
      <w:pPr>
        <w:pStyle w:val="Annex-Heading3"/>
        <w:rPr>
          <w:rFonts w:ascii="Times New Roman" w:hAnsi="Times New Roman"/>
          <w:szCs w:val="24"/>
        </w:rPr>
      </w:pPr>
      <w:bookmarkStart w:id="2991" w:name="idmarkerx16777217x198807"/>
      <w:bookmarkStart w:id="2992" w:name="_Toc527705897"/>
      <w:bookmarkStart w:id="2993" w:name="_Toc528589785"/>
      <w:bookmarkEnd w:id="2991"/>
      <w:r>
        <w:t>UnderKeelClearanceAlmost</w:t>
      </w:r>
      <w:r w:rsidR="0002483E">
        <w:t>N</w:t>
      </w:r>
      <w:r w:rsidR="00C92FE4">
        <w:t>on</w:t>
      </w:r>
      <w:r>
        <w:t>NavigableArea</w:t>
      </w:r>
      <w:bookmarkEnd w:id="2992"/>
      <w:bookmarkEnd w:id="2993"/>
    </w:p>
    <w:p w14:paraId="6962FBBD" w14:textId="22491634" w:rsidR="00123836" w:rsidRDefault="003E0B96" w:rsidP="00A51240">
      <w:pPr>
        <w:spacing w:before="0"/>
      </w:pPr>
      <w:r>
        <w:t>Name: Under</w:t>
      </w:r>
      <w:ins w:id="2994" w:author="Jason Rhee" w:date="2024-07-21T19:43:00Z" w16du:dateUtc="2024-07-21T09:43:00Z">
        <w:r w:rsidR="00C2004E">
          <w:rPr>
            <w:rFonts w:eastAsiaTheme="minorEastAsia" w:hint="eastAsia"/>
            <w:lang w:eastAsia="ko-KR"/>
          </w:rPr>
          <w:t xml:space="preserve"> </w:t>
        </w:r>
      </w:ins>
      <w:r>
        <w:t>Keel</w:t>
      </w:r>
      <w:ins w:id="2995" w:author="Jason Rhee" w:date="2024-07-21T19:43:00Z" w16du:dateUtc="2024-07-21T09:43:00Z">
        <w:r w:rsidR="00C2004E">
          <w:rPr>
            <w:rFonts w:eastAsiaTheme="minorEastAsia" w:hint="eastAsia"/>
            <w:lang w:eastAsia="ko-KR"/>
          </w:rPr>
          <w:t xml:space="preserve"> </w:t>
        </w:r>
      </w:ins>
      <w:r>
        <w:t>Clearance</w:t>
      </w:r>
      <w:ins w:id="2996" w:author="Jason Rhee" w:date="2024-07-21T19:43:00Z" w16du:dateUtc="2024-07-21T09:43:00Z">
        <w:r w:rsidR="00C2004E">
          <w:rPr>
            <w:rFonts w:eastAsiaTheme="minorEastAsia" w:hint="eastAsia"/>
            <w:lang w:eastAsia="ko-KR"/>
          </w:rPr>
          <w:t xml:space="preserve"> </w:t>
        </w:r>
      </w:ins>
      <w:r>
        <w:t>Almost</w:t>
      </w:r>
      <w:ins w:id="2997" w:author="Jason Rhee" w:date="2024-07-21T19:43:00Z" w16du:dateUtc="2024-07-21T09:43:00Z">
        <w:r w:rsidR="00C2004E">
          <w:rPr>
            <w:rFonts w:eastAsiaTheme="minorEastAsia" w:hint="eastAsia"/>
            <w:lang w:eastAsia="ko-KR"/>
          </w:rPr>
          <w:t xml:space="preserve"> </w:t>
        </w:r>
      </w:ins>
      <w:r w:rsidR="002F3F85">
        <w:t>N</w:t>
      </w:r>
      <w:r w:rsidR="00C92FE4">
        <w:t>on</w:t>
      </w:r>
      <w:ins w:id="2998" w:author="Jason Rhee" w:date="2024-07-21T19:43:00Z" w16du:dateUtc="2024-07-21T09:43:00Z">
        <w:r w:rsidR="00C2004E">
          <w:rPr>
            <w:rFonts w:eastAsiaTheme="minorEastAsia" w:hint="eastAsia"/>
            <w:lang w:eastAsia="ko-KR"/>
          </w:rPr>
          <w:t xml:space="preserve"> </w:t>
        </w:r>
      </w:ins>
      <w:r>
        <w:t>Navigable</w:t>
      </w:r>
      <w:ins w:id="2999" w:author="Jason Rhee" w:date="2024-07-21T19:43:00Z" w16du:dateUtc="2024-07-21T09:43:00Z">
        <w:r w:rsidR="00C2004E">
          <w:rPr>
            <w:rFonts w:eastAsiaTheme="minorEastAsia" w:hint="eastAsia"/>
            <w:lang w:eastAsia="ko-KR"/>
          </w:rPr>
          <w:t xml:space="preserve"> </w:t>
        </w:r>
      </w:ins>
      <w:r>
        <w:t>Area</w:t>
      </w:r>
    </w:p>
    <w:p w14:paraId="15606910" w14:textId="77777777" w:rsidR="00E35A62" w:rsidRDefault="003E0B96" w:rsidP="00A51240">
      <w:pPr>
        <w:spacing w:before="0"/>
      </w:pPr>
      <w:r>
        <w:t>Abstract type: false</w:t>
      </w:r>
    </w:p>
    <w:p w14:paraId="2EAB57C4" w14:textId="46E642CC" w:rsidR="00E35A62" w:rsidRDefault="003E0B96" w:rsidP="00A51240">
      <w:pPr>
        <w:spacing w:before="0"/>
      </w:pPr>
      <w:r>
        <w:t xml:space="preserve">Definition: </w:t>
      </w:r>
      <w:ins w:id="3000" w:author="Jason Rhee" w:date="2024-07-21T19:44:00Z" w16du:dateUtc="2024-07-21T09:44:00Z">
        <w:r w:rsidR="00CA3833" w:rsidRPr="00CA3833">
          <w:t>An area of under keel clearance almost less than the calculated safe limit, as established for the waterway.</w:t>
        </w:r>
      </w:ins>
      <w:del w:id="3001" w:author="Jason Rhee" w:date="2024-07-21T19:44:00Z" w16du:dateUtc="2024-07-21T09:44:00Z">
        <w:r w:rsidDel="00CA3833">
          <w:delText xml:space="preserve">Almost </w:delText>
        </w:r>
        <w:r w:rsidR="002F3F85" w:rsidDel="00CA3833">
          <w:delText>Non-</w:delText>
        </w:r>
        <w:r w:rsidDel="00CA3833">
          <w:delText>Navigable Area.</w:delText>
        </w:r>
      </w:del>
    </w:p>
    <w:p w14:paraId="7E52C295" w14:textId="77777777" w:rsidR="00E35A62" w:rsidRDefault="003E0B96" w:rsidP="00A51240">
      <w:pPr>
        <w:spacing w:before="0"/>
      </w:pPr>
      <w:r>
        <w:t>Code: '</w:t>
      </w:r>
      <w:r>
        <w:rPr>
          <w:rFonts w:ascii="Courier New" w:hAnsi="Courier New" w:cs="Courier New"/>
        </w:rPr>
        <w:t>UnderKeelClearanceAlmost</w:t>
      </w:r>
      <w:r w:rsidR="002F3F85">
        <w:rPr>
          <w:rFonts w:ascii="Courier New" w:hAnsi="Courier New" w:cs="Courier New"/>
        </w:rPr>
        <w:t>N</w:t>
      </w:r>
      <w:r w:rsidR="00C92FE4">
        <w:rPr>
          <w:rFonts w:ascii="Courier New" w:hAnsi="Courier New" w:cs="Courier New"/>
        </w:rPr>
        <w:t>on</w:t>
      </w:r>
      <w:r>
        <w:rPr>
          <w:rFonts w:ascii="Courier New" w:hAnsi="Courier New" w:cs="Courier New"/>
        </w:rPr>
        <w:t>NavigableArea</w:t>
      </w:r>
      <w:r>
        <w:t>'</w:t>
      </w:r>
    </w:p>
    <w:p w14:paraId="47FFB9CD" w14:textId="77777777" w:rsidR="00E35A62" w:rsidRDefault="003E0B96" w:rsidP="00A51240">
      <w:pPr>
        <w:spacing w:before="0"/>
      </w:pPr>
      <w:r>
        <w:t>Remarks:</w:t>
      </w:r>
    </w:p>
    <w:p w14:paraId="3887C810" w14:textId="77777777" w:rsidR="00123836" w:rsidRDefault="003E0B96" w:rsidP="00A51240">
      <w:pPr>
        <w:spacing w:before="0"/>
      </w:pPr>
      <w:r>
        <w:t>Aliases: (non</w:t>
      </w:r>
      <w:r w:rsidR="00123836">
        <w:t>e)</w:t>
      </w:r>
    </w:p>
    <w:p w14:paraId="4C12D871" w14:textId="77777777" w:rsidR="00E35A62" w:rsidRDefault="003E0B96" w:rsidP="00A51240">
      <w:pPr>
        <w:spacing w:before="0"/>
      </w:pPr>
      <w:r>
        <w:t>Supertype: FeatureType</w:t>
      </w:r>
    </w:p>
    <w:p w14:paraId="0A063D99" w14:textId="77777777" w:rsidR="00E35A62" w:rsidRDefault="003E0B96" w:rsidP="00A51240">
      <w:pPr>
        <w:spacing w:before="0"/>
      </w:pPr>
      <w:r>
        <w:t>Feature use type: geographic</w:t>
      </w:r>
    </w:p>
    <w:p w14:paraId="2C75C231" w14:textId="77777777" w:rsidR="003E0B96" w:rsidRDefault="00E35A62" w:rsidP="00A51240">
      <w:pPr>
        <w:spacing w:before="0"/>
      </w:pPr>
      <w:r>
        <w:t>Permitted primitives: surface</w:t>
      </w:r>
    </w:p>
    <w:p w14:paraId="3CA7A0B3" w14:textId="77777777" w:rsidR="003E0B96" w:rsidRPr="00A51240" w:rsidRDefault="003E0B96" w:rsidP="00A51240">
      <w:pPr>
        <w:pStyle w:val="Center"/>
        <w:spacing w:before="160" w:after="160"/>
        <w:rPr>
          <w:rFonts w:ascii="Arial" w:hAnsi="Arial" w:cs="Arial"/>
        </w:rPr>
      </w:pPr>
      <w:r w:rsidRPr="00A51240">
        <w:rPr>
          <w:rFonts w:ascii="Arial" w:hAnsi="Arial" w:cs="Arial"/>
        </w:rPr>
        <w:t>Attribute Bindings</w:t>
      </w:r>
    </w:p>
    <w:tbl>
      <w:tblPr>
        <w:tblW w:w="0" w:type="auto"/>
        <w:tblInd w:w="45" w:type="dxa"/>
        <w:tblBorders>
          <w:top w:val="single" w:sz="6" w:space="0" w:color="AAAAAA"/>
          <w:left w:val="single" w:sz="6" w:space="0" w:color="AAAAAA"/>
          <w:bottom w:val="single" w:sz="6" w:space="0" w:color="AAAAAA"/>
          <w:right w:val="single" w:sz="6" w:space="0" w:color="AAAAAA"/>
        </w:tblBorders>
        <w:tblCellMar>
          <w:top w:w="30" w:type="dxa"/>
          <w:left w:w="30" w:type="dxa"/>
          <w:bottom w:w="30" w:type="dxa"/>
          <w:right w:w="30" w:type="dxa"/>
        </w:tblCellMar>
        <w:tblLook w:val="0000" w:firstRow="0" w:lastRow="0" w:firstColumn="0" w:lastColumn="0" w:noHBand="0" w:noVBand="0"/>
      </w:tblPr>
      <w:tblGrid>
        <w:gridCol w:w="3074"/>
        <w:gridCol w:w="956"/>
        <w:gridCol w:w="681"/>
        <w:gridCol w:w="3226"/>
        <w:gridCol w:w="1072"/>
        <w:tblGridChange w:id="3002">
          <w:tblGrid>
            <w:gridCol w:w="3074"/>
            <w:gridCol w:w="956"/>
            <w:gridCol w:w="681"/>
            <w:gridCol w:w="3226"/>
            <w:gridCol w:w="1072"/>
          </w:tblGrid>
        </w:tblGridChange>
      </w:tblGrid>
      <w:tr w:rsidR="003E0B96" w14:paraId="7E0674B5" w14:textId="77777777" w:rsidTr="00CA3833">
        <w:trPr>
          <w:tblHeader/>
        </w:trPr>
        <w:tc>
          <w:tcPr>
            <w:tcW w:w="3074"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05CCD723" w14:textId="77777777" w:rsidR="003E0B96" w:rsidRDefault="003E0B96" w:rsidP="003E0B96">
            <w:r>
              <w:rPr>
                <w:b/>
                <w:bCs/>
              </w:rPr>
              <w:t>Attribute</w:t>
            </w:r>
          </w:p>
        </w:tc>
        <w:tc>
          <w:tcPr>
            <w:tcW w:w="956"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1E66009B" w14:textId="77777777" w:rsidR="003E0B96" w:rsidRDefault="003E0B96" w:rsidP="003E0B96">
            <w:r>
              <w:rPr>
                <w:b/>
                <w:bCs/>
              </w:rPr>
              <w:t>Type</w:t>
            </w:r>
          </w:p>
        </w:tc>
        <w:tc>
          <w:tcPr>
            <w:tcW w:w="681"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4A31F833" w14:textId="77777777" w:rsidR="003E0B96" w:rsidRDefault="003E0B96" w:rsidP="003E0B96">
            <w:r>
              <w:rPr>
                <w:b/>
                <w:bCs/>
              </w:rPr>
              <w:t>Mult.</w:t>
            </w:r>
          </w:p>
        </w:tc>
        <w:tc>
          <w:tcPr>
            <w:tcW w:w="3226"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7A0B97B6" w14:textId="77777777" w:rsidR="003E0B96" w:rsidRDefault="003E0B96" w:rsidP="003E0B96">
            <w:r>
              <w:rPr>
                <w:b/>
                <w:bCs/>
              </w:rPr>
              <w:t>Permitted Values</w:t>
            </w: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29C8237E" w14:textId="77777777" w:rsidR="003E0B96" w:rsidRDefault="003E0B96" w:rsidP="003E0B96">
            <w:r>
              <w:rPr>
                <w:b/>
                <w:bCs/>
              </w:rPr>
              <w:t>Sequential</w:t>
            </w:r>
          </w:p>
        </w:tc>
      </w:tr>
      <w:tr w:rsidR="003E0B96" w14:paraId="62AB7CA3" w14:textId="77777777" w:rsidTr="00CA3833">
        <w:tc>
          <w:tcPr>
            <w:tcW w:w="3074"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58B83F16" w14:textId="77777777" w:rsidR="003E0B96" w:rsidRDefault="003E0B96" w:rsidP="0094165D">
            <w:pPr>
              <w:spacing w:line="276" w:lineRule="auto"/>
            </w:pPr>
            <w:r>
              <w:t>scaleMinimum</w:t>
            </w:r>
          </w:p>
        </w:tc>
        <w:tc>
          <w:tcPr>
            <w:tcW w:w="956"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2F59083C" w14:textId="77777777" w:rsidR="003E0B96" w:rsidRDefault="003E0B96" w:rsidP="0094165D">
            <w:pPr>
              <w:spacing w:line="276" w:lineRule="auto"/>
              <w:rPr>
                <w:lang w:eastAsia="ko-KR"/>
              </w:rPr>
            </w:pPr>
            <w:r>
              <w:rPr>
                <w:rFonts w:hint="eastAsia"/>
                <w:lang w:eastAsia="ko-KR"/>
              </w:rPr>
              <w:t>Simple</w:t>
            </w:r>
          </w:p>
        </w:tc>
        <w:tc>
          <w:tcPr>
            <w:tcW w:w="681"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059DA617" w14:textId="559DAEF9" w:rsidR="003E0B96" w:rsidRDefault="00AB2D12" w:rsidP="0094165D">
            <w:pPr>
              <w:spacing w:line="276" w:lineRule="auto"/>
            </w:pPr>
            <w:ins w:id="3003" w:author="Jason Rhee" w:date="2024-07-21T19:44:00Z" w16du:dateUtc="2024-07-21T09:44:00Z">
              <w:r>
                <w:rPr>
                  <w:rFonts w:eastAsiaTheme="minorEastAsia" w:hint="eastAsia"/>
                  <w:lang w:eastAsia="ko-KR"/>
                </w:rPr>
                <w:t>0..1</w:t>
              </w:r>
            </w:ins>
          </w:p>
        </w:tc>
        <w:tc>
          <w:tcPr>
            <w:tcW w:w="3226"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0BF96DFE" w14:textId="77777777" w:rsidR="003E0B96" w:rsidRDefault="003E0B96" w:rsidP="0094165D">
            <w:pPr>
              <w:spacing w:line="276" w:lineRule="auto"/>
            </w:pP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7AFD4E23" w14:textId="77777777" w:rsidR="003E0B96" w:rsidRDefault="003E0B96" w:rsidP="0094165D">
            <w:pPr>
              <w:spacing w:line="276" w:lineRule="auto"/>
            </w:pPr>
            <w:r>
              <w:t>false</w:t>
            </w:r>
          </w:p>
        </w:tc>
      </w:tr>
      <w:tr w:rsidR="0086635B" w14:paraId="5BCD9421" w14:textId="77777777" w:rsidTr="006C6471">
        <w:tblPrEx>
          <w:tblW w:w="0" w:type="auto"/>
          <w:tblInd w:w="45" w:type="dxa"/>
          <w:tblBorders>
            <w:top w:val="single" w:sz="6" w:space="0" w:color="AAAAAA"/>
            <w:left w:val="single" w:sz="6" w:space="0" w:color="AAAAAA"/>
            <w:bottom w:val="single" w:sz="6" w:space="0" w:color="AAAAAA"/>
            <w:right w:val="single" w:sz="6" w:space="0" w:color="AAAAAA"/>
          </w:tblBorders>
          <w:tblCellMar>
            <w:top w:w="30" w:type="dxa"/>
            <w:left w:w="30" w:type="dxa"/>
            <w:bottom w:w="30" w:type="dxa"/>
            <w:right w:w="30" w:type="dxa"/>
          </w:tblCellMar>
          <w:tblLook w:val="0000" w:firstRow="0" w:lastRow="0" w:firstColumn="0" w:lastColumn="0" w:noHBand="0" w:noVBand="0"/>
          <w:tblPrExChange w:id="3004" w:author="Jason Rhee" w:date="2024-07-21T19:46:00Z" w16du:dateUtc="2024-07-21T09:46:00Z">
            <w:tblPrEx>
              <w:tblW w:w="0" w:type="auto"/>
              <w:tblInd w:w="45" w:type="dxa"/>
              <w:tblBorders>
                <w:top w:val="single" w:sz="6" w:space="0" w:color="AAAAAA"/>
                <w:left w:val="single" w:sz="6" w:space="0" w:color="AAAAAA"/>
                <w:bottom w:val="single" w:sz="6" w:space="0" w:color="AAAAAA"/>
                <w:right w:val="single" w:sz="6" w:space="0" w:color="AAAAAA"/>
              </w:tblBorders>
              <w:tblCellMar>
                <w:top w:w="30" w:type="dxa"/>
                <w:left w:w="30" w:type="dxa"/>
                <w:bottom w:w="30" w:type="dxa"/>
                <w:right w:w="30" w:type="dxa"/>
              </w:tblCellMar>
              <w:tblLook w:val="0000" w:firstRow="0" w:lastRow="0" w:firstColumn="0" w:lastColumn="0" w:noHBand="0" w:noVBand="0"/>
            </w:tblPrEx>
          </w:tblPrExChange>
        </w:tblPrEx>
        <w:tc>
          <w:tcPr>
            <w:tcW w:w="3074"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Change w:id="3005" w:author="Jason Rhee" w:date="2024-07-21T19:46:00Z" w16du:dateUtc="2024-07-21T09:46:00Z">
              <w:tcPr>
                <w:tcW w:w="3493"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67D97704" w14:textId="153A0545" w:rsidR="0086635B" w:rsidRDefault="0086635B" w:rsidP="0086635B">
            <w:pPr>
              <w:spacing w:line="276" w:lineRule="auto"/>
              <w:rPr>
                <w:lang w:eastAsia="ko-KR"/>
              </w:rPr>
            </w:pPr>
            <w:r>
              <w:rPr>
                <w:lang w:eastAsia="ko-KR"/>
              </w:rPr>
              <w:t>distanceAboveUKCLimit</w:t>
            </w:r>
          </w:p>
        </w:tc>
        <w:tc>
          <w:tcPr>
            <w:tcW w:w="956"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Change w:id="3006" w:author="Jason Rhee" w:date="2024-07-21T19:46:00Z" w16du:dateUtc="2024-07-21T09:46:00Z">
              <w:tcPr>
                <w:tcW w:w="1094"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1CB7D3AF" w14:textId="77777777" w:rsidR="0086635B" w:rsidRDefault="0086635B" w:rsidP="0086635B">
            <w:pPr>
              <w:spacing w:line="276" w:lineRule="auto"/>
              <w:rPr>
                <w:lang w:eastAsia="ko-KR"/>
              </w:rPr>
            </w:pPr>
            <w:r>
              <w:rPr>
                <w:rFonts w:hint="eastAsia"/>
                <w:lang w:eastAsia="ko-KR"/>
              </w:rPr>
              <w:t>Simple</w:t>
            </w:r>
          </w:p>
        </w:tc>
        <w:tc>
          <w:tcPr>
            <w:tcW w:w="681"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tcPrChange w:id="3007" w:author="Jason Rhee" w:date="2024-07-21T19:46:00Z" w16du:dateUtc="2024-07-21T09:46:00Z">
              <w:tcPr>
                <w:tcW w:w="756"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5340A462" w14:textId="494BD838" w:rsidR="0086635B" w:rsidRDefault="0086635B" w:rsidP="0086635B">
            <w:pPr>
              <w:spacing w:line="276" w:lineRule="auto"/>
            </w:pPr>
            <w:ins w:id="3008" w:author="Jason Rhee" w:date="2024-07-21T19:46:00Z" w16du:dateUtc="2024-07-21T09:46:00Z">
              <w:r w:rsidRPr="004147BB">
                <w:rPr>
                  <w:rFonts w:eastAsiaTheme="minorEastAsia" w:hint="eastAsia"/>
                  <w:lang w:eastAsia="ko-KR"/>
                </w:rPr>
                <w:t>0..1</w:t>
              </w:r>
            </w:ins>
          </w:p>
        </w:tc>
        <w:tc>
          <w:tcPr>
            <w:tcW w:w="3226"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Change w:id="3009" w:author="Jason Rhee" w:date="2024-07-21T19:46:00Z" w16du:dateUtc="2024-07-21T09:46:00Z">
              <w:tcPr>
                <w:tcW w:w="4320"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71EF2C33" w14:textId="77777777" w:rsidR="0086635B" w:rsidRDefault="0086635B" w:rsidP="0086635B">
            <w:pPr>
              <w:spacing w:line="276" w:lineRule="auto"/>
              <w:rPr>
                <w:lang w:eastAsia="ko-KR"/>
              </w:rPr>
            </w:pPr>
          </w:p>
        </w:tc>
        <w:tc>
          <w:tcPr>
            <w:tcW w:w="0" w:type="auto"/>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Change w:id="3010" w:author="Jason Rhee" w:date="2024-07-21T19:46:00Z" w16du:dateUtc="2024-07-21T09:46:00Z">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7F7F903E" w14:textId="77777777" w:rsidR="0086635B" w:rsidRDefault="0086635B" w:rsidP="0086635B">
            <w:pPr>
              <w:spacing w:line="276" w:lineRule="auto"/>
              <w:rPr>
                <w:lang w:eastAsia="ko-KR"/>
              </w:rPr>
            </w:pPr>
            <w:r>
              <w:rPr>
                <w:rFonts w:hint="eastAsia"/>
                <w:lang w:eastAsia="ko-KR"/>
              </w:rPr>
              <w:t>false</w:t>
            </w:r>
          </w:p>
        </w:tc>
      </w:tr>
      <w:tr w:rsidR="0086635B" w14:paraId="38990094" w14:textId="77777777" w:rsidTr="006C6471">
        <w:tblPrEx>
          <w:tblW w:w="0" w:type="auto"/>
          <w:tblInd w:w="45" w:type="dxa"/>
          <w:tblBorders>
            <w:top w:val="single" w:sz="6" w:space="0" w:color="AAAAAA"/>
            <w:left w:val="single" w:sz="6" w:space="0" w:color="AAAAAA"/>
            <w:bottom w:val="single" w:sz="6" w:space="0" w:color="AAAAAA"/>
            <w:right w:val="single" w:sz="6" w:space="0" w:color="AAAAAA"/>
          </w:tblBorders>
          <w:tblCellMar>
            <w:top w:w="30" w:type="dxa"/>
            <w:left w:w="30" w:type="dxa"/>
            <w:bottom w:w="30" w:type="dxa"/>
            <w:right w:w="30" w:type="dxa"/>
          </w:tblCellMar>
          <w:tblLook w:val="0000" w:firstRow="0" w:lastRow="0" w:firstColumn="0" w:lastColumn="0" w:noHBand="0" w:noVBand="0"/>
          <w:tblPrExChange w:id="3011" w:author="Jason Rhee" w:date="2024-07-21T19:46:00Z" w16du:dateUtc="2024-07-21T09:46:00Z">
            <w:tblPrEx>
              <w:tblW w:w="0" w:type="auto"/>
              <w:tblInd w:w="45" w:type="dxa"/>
              <w:tblBorders>
                <w:top w:val="single" w:sz="6" w:space="0" w:color="AAAAAA"/>
                <w:left w:val="single" w:sz="6" w:space="0" w:color="AAAAAA"/>
                <w:bottom w:val="single" w:sz="6" w:space="0" w:color="AAAAAA"/>
                <w:right w:val="single" w:sz="6" w:space="0" w:color="AAAAAA"/>
              </w:tblBorders>
              <w:tblCellMar>
                <w:top w:w="30" w:type="dxa"/>
                <w:left w:w="30" w:type="dxa"/>
                <w:bottom w:w="30" w:type="dxa"/>
                <w:right w:w="30" w:type="dxa"/>
              </w:tblCellMar>
              <w:tblLook w:val="0000" w:firstRow="0" w:lastRow="0" w:firstColumn="0" w:lastColumn="0" w:noHBand="0" w:noVBand="0"/>
            </w:tblPrEx>
          </w:tblPrExChange>
        </w:tblPrEx>
        <w:trPr>
          <w:ins w:id="3012" w:author="Jason Rhee" w:date="2024-07-21T19:44:00Z"/>
        </w:trPr>
        <w:tc>
          <w:tcPr>
            <w:tcW w:w="3074"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3013" w:author="Jason Rhee" w:date="2024-07-21T19:46:00Z" w16du:dateUtc="2024-07-21T09:46:00Z">
              <w:tcPr>
                <w:tcW w:w="3074"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446892A5" w14:textId="227F7A40" w:rsidR="0086635B" w:rsidRDefault="0086635B" w:rsidP="0086635B">
            <w:pPr>
              <w:spacing w:line="276" w:lineRule="auto"/>
              <w:rPr>
                <w:ins w:id="3014" w:author="Jason Rhee" w:date="2024-07-21T19:44:00Z" w16du:dateUtc="2024-07-21T09:44:00Z"/>
                <w:lang w:eastAsia="ko-KR"/>
              </w:rPr>
            </w:pPr>
            <w:ins w:id="3015" w:author="Jason Rhee" w:date="2024-07-21T19:44:00Z" w16du:dateUtc="2024-07-21T09:44:00Z">
              <w:r w:rsidRPr="00DB4881">
                <w:rPr>
                  <w:rFonts w:eastAsiaTheme="minorEastAsia"/>
                  <w:lang w:eastAsia="ko-KR"/>
                </w:rPr>
                <w:t>interoperabilityIdentifier</w:t>
              </w:r>
            </w:ins>
          </w:p>
        </w:tc>
        <w:tc>
          <w:tcPr>
            <w:tcW w:w="956"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3016" w:author="Jason Rhee" w:date="2024-07-21T19:46:00Z" w16du:dateUtc="2024-07-21T09:46:00Z">
              <w:tcPr>
                <w:tcW w:w="956"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7ACE9396" w14:textId="0F81A38C" w:rsidR="0086635B" w:rsidRDefault="0086635B" w:rsidP="0086635B">
            <w:pPr>
              <w:spacing w:line="276" w:lineRule="auto"/>
              <w:rPr>
                <w:ins w:id="3017" w:author="Jason Rhee" w:date="2024-07-21T19:44:00Z" w16du:dateUtc="2024-07-21T09:44:00Z"/>
                <w:lang w:eastAsia="ko-KR"/>
              </w:rPr>
            </w:pPr>
            <w:ins w:id="3018" w:author="Jason Rhee" w:date="2024-07-21T19:44:00Z" w16du:dateUtc="2024-07-21T09:44:00Z">
              <w:r>
                <w:rPr>
                  <w:rFonts w:eastAsiaTheme="minorEastAsia" w:hint="eastAsia"/>
                  <w:lang w:eastAsia="ko-KR"/>
                </w:rPr>
                <w:t>URN</w:t>
              </w:r>
            </w:ins>
          </w:p>
        </w:tc>
        <w:tc>
          <w:tcPr>
            <w:tcW w:w="681"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tcPrChange w:id="3019" w:author="Jason Rhee" w:date="2024-07-21T19:46:00Z" w16du:dateUtc="2024-07-21T09:46:00Z">
              <w:tcPr>
                <w:tcW w:w="681"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6200E4EA" w14:textId="4999F68D" w:rsidR="0086635B" w:rsidRDefault="0086635B" w:rsidP="0086635B">
            <w:pPr>
              <w:spacing w:line="276" w:lineRule="auto"/>
              <w:rPr>
                <w:ins w:id="3020" w:author="Jason Rhee" w:date="2024-07-21T19:44:00Z" w16du:dateUtc="2024-07-21T09:44:00Z"/>
              </w:rPr>
            </w:pPr>
            <w:ins w:id="3021" w:author="Jason Rhee" w:date="2024-07-21T19:46:00Z" w16du:dateUtc="2024-07-21T09:46:00Z">
              <w:r w:rsidRPr="004147BB">
                <w:rPr>
                  <w:rFonts w:eastAsiaTheme="minorEastAsia" w:hint="eastAsia"/>
                  <w:lang w:eastAsia="ko-KR"/>
                </w:rPr>
                <w:t>0..1</w:t>
              </w:r>
            </w:ins>
          </w:p>
        </w:tc>
        <w:tc>
          <w:tcPr>
            <w:tcW w:w="3226"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3022" w:author="Jason Rhee" w:date="2024-07-21T19:46:00Z" w16du:dateUtc="2024-07-21T09:46:00Z">
              <w:tcPr>
                <w:tcW w:w="3226"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575AD5EC" w14:textId="77777777" w:rsidR="0086635B" w:rsidRDefault="0086635B" w:rsidP="0086635B">
            <w:pPr>
              <w:spacing w:line="276" w:lineRule="auto"/>
              <w:rPr>
                <w:ins w:id="3023" w:author="Jason Rhee" w:date="2024-07-21T19:44:00Z" w16du:dateUtc="2024-07-21T09:44:00Z"/>
                <w:lang w:eastAsia="ko-KR"/>
              </w:rPr>
            </w:pP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3024" w:author="Jason Rhee" w:date="2024-07-21T19:46:00Z" w16du:dateUtc="2024-07-21T09:46:00Z">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52CDB4AC" w14:textId="771B90F6" w:rsidR="0086635B" w:rsidRDefault="0086635B" w:rsidP="0086635B">
            <w:pPr>
              <w:spacing w:line="276" w:lineRule="auto"/>
              <w:rPr>
                <w:ins w:id="3025" w:author="Jason Rhee" w:date="2024-07-21T19:44:00Z" w16du:dateUtc="2024-07-21T09:44:00Z"/>
                <w:lang w:eastAsia="ko-KR"/>
              </w:rPr>
            </w:pPr>
            <w:ins w:id="3026" w:author="Jason Rhee" w:date="2024-07-21T19:44:00Z" w16du:dateUtc="2024-07-21T09:44:00Z">
              <w:r>
                <w:rPr>
                  <w:rFonts w:eastAsiaTheme="minorEastAsia" w:hint="eastAsia"/>
                  <w:lang w:eastAsia="ko-KR"/>
                </w:rPr>
                <w:t>false</w:t>
              </w:r>
            </w:ins>
          </w:p>
        </w:tc>
      </w:tr>
    </w:tbl>
    <w:p w14:paraId="78B8AEB2" w14:textId="77777777" w:rsidR="003E0B96" w:rsidRDefault="003E0B96" w:rsidP="00A51240">
      <w:pPr>
        <w:pStyle w:val="Center"/>
        <w:jc w:val="left"/>
      </w:pPr>
    </w:p>
    <w:p w14:paraId="6012D467" w14:textId="77777777" w:rsidR="003E0B96" w:rsidRDefault="003E0B96" w:rsidP="002721B0">
      <w:pPr>
        <w:pStyle w:val="Annex-Heading3"/>
        <w:rPr>
          <w:rFonts w:ascii="Times New Roman" w:hAnsi="Times New Roman"/>
          <w:szCs w:val="24"/>
        </w:rPr>
      </w:pPr>
      <w:bookmarkStart w:id="3027" w:name="_Toc527705898"/>
      <w:bookmarkStart w:id="3028" w:name="_Toc528589786"/>
      <w:r>
        <w:t>UnderKeelClearanceControlPoint</w:t>
      </w:r>
      <w:bookmarkEnd w:id="3027"/>
      <w:bookmarkEnd w:id="3028"/>
    </w:p>
    <w:p w14:paraId="4D6B696E" w14:textId="7DBEA7FA" w:rsidR="00123836" w:rsidRDefault="003E0B96" w:rsidP="00A51240">
      <w:pPr>
        <w:spacing w:before="0"/>
      </w:pPr>
      <w:r>
        <w:t>Name: Under</w:t>
      </w:r>
      <w:ins w:id="3029" w:author="Jason Rhee" w:date="2024-07-21T19:44:00Z" w16du:dateUtc="2024-07-21T09:44:00Z">
        <w:r w:rsidR="00AB2D12">
          <w:rPr>
            <w:rFonts w:eastAsiaTheme="minorEastAsia" w:hint="eastAsia"/>
            <w:lang w:eastAsia="ko-KR"/>
          </w:rPr>
          <w:t xml:space="preserve"> </w:t>
        </w:r>
      </w:ins>
      <w:r>
        <w:t>Keel</w:t>
      </w:r>
      <w:ins w:id="3030" w:author="Jason Rhee" w:date="2024-07-21T19:44:00Z" w16du:dateUtc="2024-07-21T09:44:00Z">
        <w:r w:rsidR="00AB2D12">
          <w:rPr>
            <w:rFonts w:eastAsiaTheme="minorEastAsia" w:hint="eastAsia"/>
            <w:lang w:eastAsia="ko-KR"/>
          </w:rPr>
          <w:t xml:space="preserve"> </w:t>
        </w:r>
      </w:ins>
      <w:r>
        <w:t>Clearance</w:t>
      </w:r>
      <w:ins w:id="3031" w:author="Jason Rhee" w:date="2024-07-21T19:45:00Z" w16du:dateUtc="2024-07-21T09:45:00Z">
        <w:r w:rsidR="00AB2D12">
          <w:rPr>
            <w:rFonts w:eastAsiaTheme="minorEastAsia" w:hint="eastAsia"/>
            <w:lang w:eastAsia="ko-KR"/>
          </w:rPr>
          <w:t xml:space="preserve"> </w:t>
        </w:r>
      </w:ins>
      <w:r>
        <w:t>Control</w:t>
      </w:r>
      <w:ins w:id="3032" w:author="Jason Rhee" w:date="2024-07-21T19:45:00Z" w16du:dateUtc="2024-07-21T09:45:00Z">
        <w:r w:rsidR="00AB2D12">
          <w:rPr>
            <w:rFonts w:eastAsiaTheme="minorEastAsia" w:hint="eastAsia"/>
            <w:lang w:eastAsia="ko-KR"/>
          </w:rPr>
          <w:t xml:space="preserve"> </w:t>
        </w:r>
      </w:ins>
      <w:r>
        <w:t>Point</w:t>
      </w:r>
    </w:p>
    <w:p w14:paraId="2CB87E06" w14:textId="77777777" w:rsidR="00123836" w:rsidRDefault="003E0B96" w:rsidP="00A51240">
      <w:pPr>
        <w:spacing w:before="0"/>
      </w:pPr>
      <w:r>
        <w:t>Abstract type: false</w:t>
      </w:r>
    </w:p>
    <w:p w14:paraId="3CC77696" w14:textId="72B8D889" w:rsidR="00123836" w:rsidRDefault="003E0B96" w:rsidP="00A51240">
      <w:pPr>
        <w:spacing w:before="0"/>
      </w:pPr>
      <w:r>
        <w:t xml:space="preserve">Definition: </w:t>
      </w:r>
      <w:ins w:id="3033" w:author="Jason Rhee" w:date="2024-07-21T19:45:00Z" w16du:dateUtc="2024-07-21T09:45:00Z">
        <w:r w:rsidR="0086635B" w:rsidRPr="0086635B">
          <w:t>Selected critical passage point or line.</w:t>
        </w:r>
      </w:ins>
      <w:del w:id="3034" w:author="Jason Rhee" w:date="2024-07-21T19:45:00Z" w16du:dateUtc="2024-07-21T09:45:00Z">
        <w:r w:rsidDel="0086635B">
          <w:delText>UnderKeelClearance ControlPoint</w:delText>
        </w:r>
      </w:del>
    </w:p>
    <w:p w14:paraId="4B1D1A21" w14:textId="77777777" w:rsidR="00123836" w:rsidRDefault="003E0B96" w:rsidP="00A51240">
      <w:pPr>
        <w:spacing w:before="0"/>
      </w:pPr>
      <w:r>
        <w:t>Code: '</w:t>
      </w:r>
      <w:r w:rsidRPr="00E86B41">
        <w:rPr>
          <w:rFonts w:ascii="Courier New" w:hAnsi="Courier New" w:cs="Courier New"/>
        </w:rPr>
        <w:t>UnderKeelClearanceControlPoint</w:t>
      </w:r>
      <w:r>
        <w:t>'</w:t>
      </w:r>
    </w:p>
    <w:p w14:paraId="36804253" w14:textId="77777777" w:rsidR="00123836" w:rsidRDefault="003E0B96" w:rsidP="00A51240">
      <w:pPr>
        <w:spacing w:before="0"/>
      </w:pPr>
      <w:r>
        <w:t>Remarks:</w:t>
      </w:r>
    </w:p>
    <w:p w14:paraId="717D37ED" w14:textId="77777777" w:rsidR="00123836" w:rsidRDefault="003E0B96" w:rsidP="00A51240">
      <w:pPr>
        <w:spacing w:before="0"/>
      </w:pPr>
      <w:r>
        <w:t>Aliases: (none)</w:t>
      </w:r>
    </w:p>
    <w:p w14:paraId="6BD76DC4" w14:textId="77777777" w:rsidR="00123836" w:rsidRDefault="003E0B96" w:rsidP="00A51240">
      <w:pPr>
        <w:spacing w:before="0"/>
      </w:pPr>
      <w:r>
        <w:lastRenderedPageBreak/>
        <w:t>Supertype: FeatureType</w:t>
      </w:r>
    </w:p>
    <w:p w14:paraId="429ADCFB" w14:textId="77777777" w:rsidR="00123836" w:rsidRDefault="003E0B96" w:rsidP="00A51240">
      <w:pPr>
        <w:spacing w:before="0"/>
      </w:pPr>
      <w:r>
        <w:t>Feature use type: geographic</w:t>
      </w:r>
    </w:p>
    <w:p w14:paraId="4A1C6EDC" w14:textId="77777777" w:rsidR="003E0B96" w:rsidRDefault="003E0B96" w:rsidP="00A51240">
      <w:pPr>
        <w:spacing w:before="0"/>
      </w:pPr>
      <w:r>
        <w:t>Permitted primitives: point</w:t>
      </w:r>
    </w:p>
    <w:p w14:paraId="65235AC1" w14:textId="77777777" w:rsidR="003E0B96" w:rsidRPr="00A51240" w:rsidRDefault="003E0B96" w:rsidP="00A51240">
      <w:pPr>
        <w:pStyle w:val="Center"/>
        <w:spacing w:before="160" w:after="160"/>
        <w:rPr>
          <w:rFonts w:ascii="Arial" w:hAnsi="Arial" w:cs="Arial"/>
        </w:rPr>
      </w:pPr>
      <w:r w:rsidRPr="00A51240">
        <w:rPr>
          <w:rFonts w:ascii="Arial" w:hAnsi="Arial" w:cs="Arial"/>
        </w:rPr>
        <w:t>Attribute Bindings</w:t>
      </w:r>
    </w:p>
    <w:tbl>
      <w:tblPr>
        <w:tblW w:w="0" w:type="auto"/>
        <w:tblInd w:w="45" w:type="dxa"/>
        <w:tblBorders>
          <w:top w:val="single" w:sz="6" w:space="0" w:color="AAAAAA"/>
          <w:left w:val="single" w:sz="6" w:space="0" w:color="AAAAAA"/>
          <w:bottom w:val="single" w:sz="6" w:space="0" w:color="AAAAAA"/>
          <w:right w:val="single" w:sz="6" w:space="0" w:color="AAAAAA"/>
        </w:tblBorders>
        <w:tblCellMar>
          <w:top w:w="30" w:type="dxa"/>
          <w:left w:w="30" w:type="dxa"/>
          <w:bottom w:w="30" w:type="dxa"/>
          <w:right w:w="30" w:type="dxa"/>
        </w:tblCellMar>
        <w:tblLook w:val="0000" w:firstRow="0" w:lastRow="0" w:firstColumn="0" w:lastColumn="0" w:noHBand="0" w:noVBand="0"/>
      </w:tblPr>
      <w:tblGrid>
        <w:gridCol w:w="3060"/>
        <w:gridCol w:w="1011"/>
        <w:gridCol w:w="678"/>
        <w:gridCol w:w="3188"/>
        <w:gridCol w:w="1072"/>
      </w:tblGrid>
      <w:tr w:rsidR="003E0B96" w14:paraId="363071CC" w14:textId="77777777" w:rsidTr="0086635B">
        <w:trPr>
          <w:tblHeader/>
        </w:trPr>
        <w:tc>
          <w:tcPr>
            <w:tcW w:w="3060"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185D7CE6" w14:textId="77777777" w:rsidR="003E0B96" w:rsidRDefault="003E0B96" w:rsidP="003E0B96">
            <w:r>
              <w:rPr>
                <w:b/>
                <w:bCs/>
              </w:rPr>
              <w:t>Attribute</w:t>
            </w:r>
          </w:p>
        </w:tc>
        <w:tc>
          <w:tcPr>
            <w:tcW w:w="1011"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558D54C7" w14:textId="77777777" w:rsidR="003E0B96" w:rsidRDefault="003E0B96" w:rsidP="003E0B96">
            <w:r>
              <w:rPr>
                <w:b/>
                <w:bCs/>
              </w:rPr>
              <w:t>Type</w:t>
            </w:r>
          </w:p>
        </w:tc>
        <w:tc>
          <w:tcPr>
            <w:tcW w:w="678"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29FA2C3D" w14:textId="77777777" w:rsidR="003E0B96" w:rsidRDefault="003E0B96" w:rsidP="003E0B96">
            <w:r>
              <w:rPr>
                <w:b/>
                <w:bCs/>
              </w:rPr>
              <w:t>Mult.</w:t>
            </w:r>
          </w:p>
        </w:tc>
        <w:tc>
          <w:tcPr>
            <w:tcW w:w="3188"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7D7FE0BF" w14:textId="77777777" w:rsidR="003E0B96" w:rsidRDefault="003E0B96" w:rsidP="003E0B96">
            <w:r>
              <w:rPr>
                <w:b/>
                <w:bCs/>
              </w:rPr>
              <w:t>Permitted Values</w:t>
            </w: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2DDDEF42" w14:textId="77777777" w:rsidR="003E0B96" w:rsidRDefault="003E0B96" w:rsidP="003E0B96">
            <w:r>
              <w:rPr>
                <w:b/>
                <w:bCs/>
              </w:rPr>
              <w:t>Sequential</w:t>
            </w:r>
          </w:p>
        </w:tc>
      </w:tr>
      <w:tr w:rsidR="003E0B96" w14:paraId="2C8D8CEA" w14:textId="77777777" w:rsidTr="0086635B">
        <w:tc>
          <w:tcPr>
            <w:tcW w:w="3060"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7B8A6923" w14:textId="77777777" w:rsidR="003E0B96" w:rsidRDefault="00D91CFA" w:rsidP="0094165D">
            <w:pPr>
              <w:spacing w:line="276" w:lineRule="auto"/>
            </w:pPr>
            <w:r>
              <w:t>N</w:t>
            </w:r>
            <w:r w:rsidR="003E0B96">
              <w:t>ame</w:t>
            </w:r>
          </w:p>
        </w:tc>
        <w:tc>
          <w:tcPr>
            <w:tcW w:w="1011"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07F04F3E" w14:textId="77777777" w:rsidR="003E0B96" w:rsidRDefault="003E0B96" w:rsidP="0094165D">
            <w:pPr>
              <w:spacing w:line="276" w:lineRule="auto"/>
              <w:rPr>
                <w:lang w:eastAsia="ko-KR"/>
              </w:rPr>
            </w:pPr>
            <w:r>
              <w:rPr>
                <w:rFonts w:hint="eastAsia"/>
                <w:lang w:eastAsia="ko-KR"/>
              </w:rPr>
              <w:t>Simple</w:t>
            </w:r>
          </w:p>
        </w:tc>
        <w:tc>
          <w:tcPr>
            <w:tcW w:w="678"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291CA3D0" w14:textId="77777777" w:rsidR="003E0B96" w:rsidRDefault="003E0B96" w:rsidP="0094165D">
            <w:pPr>
              <w:spacing w:line="276" w:lineRule="auto"/>
              <w:rPr>
                <w:lang w:eastAsia="ko-KR"/>
              </w:rPr>
            </w:pPr>
            <w:r>
              <w:rPr>
                <w:rFonts w:hint="eastAsia"/>
                <w:lang w:eastAsia="ko-KR"/>
              </w:rPr>
              <w:t>0..1</w:t>
            </w:r>
          </w:p>
        </w:tc>
        <w:tc>
          <w:tcPr>
            <w:tcW w:w="3188"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4AC5356F" w14:textId="77777777" w:rsidR="003E0B96" w:rsidRDefault="003E0B96" w:rsidP="0094165D">
            <w:pPr>
              <w:spacing w:line="276" w:lineRule="auto"/>
            </w:pP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0A9FB91F" w14:textId="77777777" w:rsidR="003E0B96" w:rsidRDefault="003E0B96" w:rsidP="0094165D">
            <w:pPr>
              <w:spacing w:line="276" w:lineRule="auto"/>
            </w:pPr>
            <w:r>
              <w:t>false</w:t>
            </w:r>
          </w:p>
        </w:tc>
      </w:tr>
      <w:tr w:rsidR="003E0B96" w14:paraId="7E1C2E13" w14:textId="77777777" w:rsidTr="0086635B">
        <w:tc>
          <w:tcPr>
            <w:tcW w:w="3060"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4D63BEC1" w14:textId="6DE8F17E" w:rsidR="003E0B96" w:rsidRDefault="003E0B96" w:rsidP="0094165D">
            <w:pPr>
              <w:spacing w:line="276" w:lineRule="auto"/>
              <w:rPr>
                <w:lang w:eastAsia="ko-KR"/>
              </w:rPr>
            </w:pPr>
            <w:r>
              <w:rPr>
                <w:rFonts w:hint="eastAsia"/>
                <w:lang w:eastAsia="ko-KR"/>
              </w:rPr>
              <w:t>distanceAboveUKCLimit</w:t>
            </w:r>
          </w:p>
        </w:tc>
        <w:tc>
          <w:tcPr>
            <w:tcW w:w="1011"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0699D27A" w14:textId="77777777" w:rsidR="003E0B96" w:rsidRDefault="003E0B96" w:rsidP="0094165D">
            <w:pPr>
              <w:spacing w:line="276" w:lineRule="auto"/>
              <w:rPr>
                <w:lang w:eastAsia="ko-KR"/>
              </w:rPr>
            </w:pPr>
            <w:r>
              <w:rPr>
                <w:rFonts w:hint="eastAsia"/>
                <w:lang w:eastAsia="ko-KR"/>
              </w:rPr>
              <w:t>Simple</w:t>
            </w:r>
          </w:p>
        </w:tc>
        <w:tc>
          <w:tcPr>
            <w:tcW w:w="678"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562C360F" w14:textId="77777777" w:rsidR="003E0B96" w:rsidRDefault="003E0B96" w:rsidP="0094165D">
            <w:pPr>
              <w:spacing w:line="276" w:lineRule="auto"/>
            </w:pPr>
            <w:r>
              <w:rPr>
                <w:rFonts w:hint="eastAsia"/>
                <w:lang w:eastAsia="ko-KR"/>
              </w:rPr>
              <w:t>0..1</w:t>
            </w:r>
          </w:p>
        </w:tc>
        <w:tc>
          <w:tcPr>
            <w:tcW w:w="3188"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7922CFF0" w14:textId="77777777" w:rsidR="003E0B96" w:rsidRDefault="003E0B96" w:rsidP="0094165D">
            <w:pPr>
              <w:spacing w:line="276" w:lineRule="auto"/>
            </w:pP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47901902" w14:textId="77777777" w:rsidR="003E0B96" w:rsidRDefault="003E0B96" w:rsidP="0094165D">
            <w:pPr>
              <w:spacing w:line="276" w:lineRule="auto"/>
              <w:rPr>
                <w:lang w:eastAsia="ko-KR"/>
              </w:rPr>
            </w:pPr>
            <w:r>
              <w:rPr>
                <w:rFonts w:hint="eastAsia"/>
                <w:lang w:eastAsia="ko-KR"/>
              </w:rPr>
              <w:t>false</w:t>
            </w:r>
          </w:p>
        </w:tc>
      </w:tr>
      <w:tr w:rsidR="003E0B96" w14:paraId="4A89F011" w14:textId="77777777" w:rsidTr="0086635B">
        <w:tc>
          <w:tcPr>
            <w:tcW w:w="3060"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1A2092A1" w14:textId="77777777" w:rsidR="003E0B96" w:rsidRDefault="003E0B96" w:rsidP="0094165D">
            <w:pPr>
              <w:spacing w:line="276" w:lineRule="auto"/>
              <w:rPr>
                <w:lang w:eastAsia="ko-KR"/>
              </w:rPr>
            </w:pPr>
            <w:r>
              <w:rPr>
                <w:rFonts w:hint="eastAsia"/>
                <w:lang w:eastAsia="ko-KR"/>
              </w:rPr>
              <w:t>expectedPassingTime</w:t>
            </w:r>
          </w:p>
        </w:tc>
        <w:tc>
          <w:tcPr>
            <w:tcW w:w="1011"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6EA5EA8D" w14:textId="77777777" w:rsidR="003E0B96" w:rsidRDefault="003E0B96" w:rsidP="0094165D">
            <w:pPr>
              <w:spacing w:line="276" w:lineRule="auto"/>
              <w:rPr>
                <w:lang w:eastAsia="ko-KR"/>
              </w:rPr>
            </w:pPr>
            <w:r>
              <w:rPr>
                <w:rFonts w:hint="eastAsia"/>
                <w:lang w:eastAsia="ko-KR"/>
              </w:rPr>
              <w:t>Simple</w:t>
            </w:r>
          </w:p>
        </w:tc>
        <w:tc>
          <w:tcPr>
            <w:tcW w:w="678"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6E2408AC" w14:textId="77777777" w:rsidR="003E0B96" w:rsidRDefault="003E0B96" w:rsidP="0094165D">
            <w:pPr>
              <w:spacing w:line="276" w:lineRule="auto"/>
            </w:pPr>
            <w:r>
              <w:rPr>
                <w:rFonts w:hint="eastAsia"/>
                <w:lang w:eastAsia="ko-KR"/>
              </w:rPr>
              <w:t>0..1</w:t>
            </w:r>
          </w:p>
        </w:tc>
        <w:tc>
          <w:tcPr>
            <w:tcW w:w="3188"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776DAC96" w14:textId="77777777" w:rsidR="003E0B96" w:rsidRDefault="003E0B96" w:rsidP="0094165D">
            <w:pPr>
              <w:spacing w:line="276" w:lineRule="auto"/>
            </w:pP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4582EB4E" w14:textId="77777777" w:rsidR="003E0B96" w:rsidRDefault="003E0B96" w:rsidP="0094165D">
            <w:pPr>
              <w:spacing w:line="276" w:lineRule="auto"/>
              <w:rPr>
                <w:lang w:eastAsia="ko-KR"/>
              </w:rPr>
            </w:pPr>
            <w:r>
              <w:rPr>
                <w:rFonts w:hint="eastAsia"/>
                <w:lang w:eastAsia="ko-KR"/>
              </w:rPr>
              <w:t>false</w:t>
            </w:r>
          </w:p>
        </w:tc>
      </w:tr>
      <w:tr w:rsidR="003E0B96" w14:paraId="3C956BDA" w14:textId="77777777" w:rsidTr="0086635B">
        <w:tc>
          <w:tcPr>
            <w:tcW w:w="3060"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28CBA920" w14:textId="77777777" w:rsidR="003E0B96" w:rsidRDefault="003E0B96" w:rsidP="0094165D">
            <w:pPr>
              <w:spacing w:line="276" w:lineRule="auto"/>
              <w:rPr>
                <w:lang w:eastAsia="ko-KR"/>
              </w:rPr>
            </w:pPr>
            <w:r>
              <w:rPr>
                <w:rFonts w:hint="eastAsia"/>
                <w:lang w:eastAsia="ko-KR"/>
              </w:rPr>
              <w:t>expectedPassingSpeed</w:t>
            </w:r>
          </w:p>
        </w:tc>
        <w:tc>
          <w:tcPr>
            <w:tcW w:w="1011"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2823E826" w14:textId="77777777" w:rsidR="003E0B96" w:rsidRDefault="003E0B96" w:rsidP="0094165D">
            <w:pPr>
              <w:spacing w:line="276" w:lineRule="auto"/>
              <w:rPr>
                <w:lang w:eastAsia="ko-KR"/>
              </w:rPr>
            </w:pPr>
            <w:r>
              <w:rPr>
                <w:rFonts w:hint="eastAsia"/>
                <w:lang w:eastAsia="ko-KR"/>
              </w:rPr>
              <w:t>Simple</w:t>
            </w:r>
          </w:p>
        </w:tc>
        <w:tc>
          <w:tcPr>
            <w:tcW w:w="678"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048DC423" w14:textId="77777777" w:rsidR="003E0B96" w:rsidRDefault="003E0B96" w:rsidP="0094165D">
            <w:pPr>
              <w:spacing w:line="276" w:lineRule="auto"/>
            </w:pPr>
            <w:r>
              <w:rPr>
                <w:rFonts w:hint="eastAsia"/>
                <w:lang w:eastAsia="ko-KR"/>
              </w:rPr>
              <w:t>0..1</w:t>
            </w:r>
          </w:p>
        </w:tc>
        <w:tc>
          <w:tcPr>
            <w:tcW w:w="3188"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4DAA2D62" w14:textId="77777777" w:rsidR="003E0B96" w:rsidRDefault="003E0B96" w:rsidP="0094165D">
            <w:pPr>
              <w:spacing w:line="276" w:lineRule="auto"/>
            </w:pP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149BEB0F" w14:textId="77777777" w:rsidR="003E0B96" w:rsidRDefault="003E0B96" w:rsidP="0094165D">
            <w:pPr>
              <w:spacing w:line="276" w:lineRule="auto"/>
              <w:rPr>
                <w:lang w:eastAsia="ko-KR"/>
              </w:rPr>
            </w:pPr>
            <w:r>
              <w:rPr>
                <w:rFonts w:hint="eastAsia"/>
                <w:lang w:eastAsia="ko-KR"/>
              </w:rPr>
              <w:t>false</w:t>
            </w:r>
          </w:p>
        </w:tc>
      </w:tr>
      <w:tr w:rsidR="0086635B" w14:paraId="34EB432B" w14:textId="77777777" w:rsidTr="0086635B">
        <w:trPr>
          <w:ins w:id="3035" w:author="Jason Rhee" w:date="2024-07-21T19:45:00Z"/>
        </w:trPr>
        <w:tc>
          <w:tcPr>
            <w:tcW w:w="3060"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0A1B8BC8" w14:textId="1AC1BC17" w:rsidR="0086635B" w:rsidRDefault="0086635B" w:rsidP="0086635B">
            <w:pPr>
              <w:spacing w:line="276" w:lineRule="auto"/>
              <w:rPr>
                <w:ins w:id="3036" w:author="Jason Rhee" w:date="2024-07-21T19:45:00Z" w16du:dateUtc="2024-07-21T09:45:00Z"/>
                <w:lang w:eastAsia="ko-KR"/>
              </w:rPr>
            </w:pPr>
            <w:ins w:id="3037" w:author="Jason Rhee" w:date="2024-07-21T19:45:00Z" w16du:dateUtc="2024-07-21T09:45:00Z">
              <w:r w:rsidRPr="00DB4881">
                <w:rPr>
                  <w:rFonts w:eastAsiaTheme="minorEastAsia"/>
                  <w:lang w:eastAsia="ko-KR"/>
                </w:rPr>
                <w:t>interoperabilityIdentifier</w:t>
              </w:r>
            </w:ins>
          </w:p>
        </w:tc>
        <w:tc>
          <w:tcPr>
            <w:tcW w:w="1011"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5DCE20B7" w14:textId="155984F1" w:rsidR="0086635B" w:rsidRDefault="0086635B" w:rsidP="0086635B">
            <w:pPr>
              <w:spacing w:line="276" w:lineRule="auto"/>
              <w:rPr>
                <w:ins w:id="3038" w:author="Jason Rhee" w:date="2024-07-21T19:45:00Z" w16du:dateUtc="2024-07-21T09:45:00Z"/>
                <w:lang w:eastAsia="ko-KR"/>
              </w:rPr>
            </w:pPr>
            <w:ins w:id="3039" w:author="Jason Rhee" w:date="2024-07-21T19:45:00Z" w16du:dateUtc="2024-07-21T09:45:00Z">
              <w:r>
                <w:rPr>
                  <w:rFonts w:eastAsiaTheme="minorEastAsia" w:hint="eastAsia"/>
                  <w:lang w:eastAsia="ko-KR"/>
                </w:rPr>
                <w:t>URN</w:t>
              </w:r>
            </w:ins>
          </w:p>
        </w:tc>
        <w:tc>
          <w:tcPr>
            <w:tcW w:w="678"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47C9FB00" w14:textId="536AADAD" w:rsidR="0086635B" w:rsidRDefault="0086635B" w:rsidP="0086635B">
            <w:pPr>
              <w:spacing w:line="276" w:lineRule="auto"/>
              <w:rPr>
                <w:ins w:id="3040" w:author="Jason Rhee" w:date="2024-07-21T19:45:00Z" w16du:dateUtc="2024-07-21T09:45:00Z"/>
                <w:lang w:eastAsia="ko-KR"/>
              </w:rPr>
            </w:pPr>
            <w:ins w:id="3041" w:author="Jason Rhee" w:date="2024-07-21T19:45:00Z" w16du:dateUtc="2024-07-21T09:45:00Z">
              <w:r>
                <w:rPr>
                  <w:rFonts w:eastAsiaTheme="minorEastAsia" w:hint="eastAsia"/>
                  <w:lang w:eastAsia="ko-KR"/>
                </w:rPr>
                <w:t>0..1</w:t>
              </w:r>
            </w:ins>
          </w:p>
        </w:tc>
        <w:tc>
          <w:tcPr>
            <w:tcW w:w="3188"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2AAF05C5" w14:textId="77777777" w:rsidR="0086635B" w:rsidRDefault="0086635B" w:rsidP="0086635B">
            <w:pPr>
              <w:spacing w:line="276" w:lineRule="auto"/>
              <w:rPr>
                <w:ins w:id="3042" w:author="Jason Rhee" w:date="2024-07-21T19:45:00Z" w16du:dateUtc="2024-07-21T09:45:00Z"/>
              </w:rPr>
            </w:pP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177D1715" w14:textId="1127A83C" w:rsidR="0086635B" w:rsidRDefault="0086635B" w:rsidP="0086635B">
            <w:pPr>
              <w:spacing w:line="276" w:lineRule="auto"/>
              <w:rPr>
                <w:ins w:id="3043" w:author="Jason Rhee" w:date="2024-07-21T19:45:00Z" w16du:dateUtc="2024-07-21T09:45:00Z"/>
                <w:lang w:eastAsia="ko-KR"/>
              </w:rPr>
            </w:pPr>
            <w:ins w:id="3044" w:author="Jason Rhee" w:date="2024-07-21T19:45:00Z" w16du:dateUtc="2024-07-21T09:45:00Z">
              <w:r>
                <w:rPr>
                  <w:rFonts w:eastAsiaTheme="minorEastAsia" w:hint="eastAsia"/>
                  <w:lang w:eastAsia="ko-KR"/>
                </w:rPr>
                <w:t>false</w:t>
              </w:r>
            </w:ins>
          </w:p>
        </w:tc>
      </w:tr>
      <w:tr w:rsidR="003E0B96" w14:paraId="0BB2219E" w14:textId="77777777" w:rsidTr="0086635B">
        <w:tc>
          <w:tcPr>
            <w:tcW w:w="3060"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4B575606" w14:textId="77777777" w:rsidR="003E0B96" w:rsidRDefault="003E0B96" w:rsidP="0094165D">
            <w:pPr>
              <w:spacing w:line="276" w:lineRule="auto"/>
              <w:rPr>
                <w:lang w:eastAsia="ko-KR"/>
              </w:rPr>
            </w:pPr>
            <w:r>
              <w:rPr>
                <w:rFonts w:hint="eastAsia"/>
                <w:lang w:eastAsia="ko-KR"/>
              </w:rPr>
              <w:t>fixedTimeRange</w:t>
            </w:r>
          </w:p>
        </w:tc>
        <w:tc>
          <w:tcPr>
            <w:tcW w:w="1011"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708BF71F" w14:textId="77777777" w:rsidR="003E0B96" w:rsidRDefault="003E0B96" w:rsidP="0094165D">
            <w:pPr>
              <w:spacing w:line="276" w:lineRule="auto"/>
              <w:rPr>
                <w:lang w:eastAsia="ko-KR"/>
              </w:rPr>
            </w:pPr>
            <w:r>
              <w:rPr>
                <w:rFonts w:hint="eastAsia"/>
                <w:lang w:eastAsia="ko-KR"/>
              </w:rPr>
              <w:t>Complex</w:t>
            </w:r>
          </w:p>
        </w:tc>
        <w:tc>
          <w:tcPr>
            <w:tcW w:w="678"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44946363" w14:textId="77777777" w:rsidR="003E0B96" w:rsidRDefault="003E0B96" w:rsidP="0094165D">
            <w:pPr>
              <w:spacing w:line="276" w:lineRule="auto"/>
            </w:pPr>
            <w:r>
              <w:rPr>
                <w:rFonts w:hint="eastAsia"/>
                <w:lang w:eastAsia="ko-KR"/>
              </w:rPr>
              <w:t>0..1</w:t>
            </w:r>
          </w:p>
        </w:tc>
        <w:tc>
          <w:tcPr>
            <w:tcW w:w="3188"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0BB5A203" w14:textId="77777777" w:rsidR="003E0B96" w:rsidRDefault="003E0B96" w:rsidP="0094165D">
            <w:pPr>
              <w:spacing w:line="276" w:lineRule="auto"/>
              <w:rPr>
                <w:lang w:eastAsia="ko-KR"/>
              </w:rPr>
            </w:pP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521506C9" w14:textId="77777777" w:rsidR="003E0B96" w:rsidRDefault="003E0B96" w:rsidP="0094165D">
            <w:pPr>
              <w:spacing w:line="276" w:lineRule="auto"/>
              <w:rPr>
                <w:lang w:eastAsia="ko-KR"/>
              </w:rPr>
            </w:pPr>
            <w:r>
              <w:rPr>
                <w:rFonts w:hint="eastAsia"/>
                <w:lang w:eastAsia="ko-KR"/>
              </w:rPr>
              <w:t>false</w:t>
            </w:r>
          </w:p>
        </w:tc>
      </w:tr>
    </w:tbl>
    <w:p w14:paraId="4BC060A5" w14:textId="77777777" w:rsidR="001D2A3D" w:rsidRDefault="001D2A3D" w:rsidP="003E0B96">
      <w:pPr>
        <w:pStyle w:val="Center"/>
      </w:pPr>
    </w:p>
    <w:p w14:paraId="2F79EFB4" w14:textId="21CEDD7B" w:rsidR="00A51240" w:rsidRDefault="00A51240">
      <w:pPr>
        <w:spacing w:before="0" w:after="0"/>
        <w:jc w:val="left"/>
        <w:rPr>
          <w:rFonts w:ascii="Times New Roman" w:eastAsiaTheme="minorEastAsia" w:hAnsi="Times New Roman"/>
          <w:lang w:val="en-US"/>
        </w:rPr>
      </w:pPr>
      <w:r>
        <w:br w:type="page"/>
      </w:r>
    </w:p>
    <w:p w14:paraId="196AD24A" w14:textId="77777777" w:rsidR="00A51240" w:rsidRPr="00E61AD8" w:rsidRDefault="00A51240" w:rsidP="00A51240">
      <w:pPr>
        <w:rPr>
          <w:lang w:val="en-US"/>
        </w:rPr>
      </w:pPr>
    </w:p>
    <w:p w14:paraId="32121B2E" w14:textId="77777777" w:rsidR="00A51240" w:rsidRPr="00E61AD8" w:rsidRDefault="00A51240" w:rsidP="00A51240">
      <w:pPr>
        <w:rPr>
          <w:lang w:val="en-US"/>
        </w:rPr>
      </w:pPr>
    </w:p>
    <w:p w14:paraId="7BA97352" w14:textId="77777777" w:rsidR="00A51240" w:rsidRPr="00E61AD8" w:rsidRDefault="00A51240" w:rsidP="00A51240">
      <w:pPr>
        <w:rPr>
          <w:lang w:val="en-US"/>
        </w:rPr>
      </w:pPr>
    </w:p>
    <w:p w14:paraId="2EBA1929" w14:textId="77777777" w:rsidR="00A51240" w:rsidRPr="00E61AD8" w:rsidRDefault="00A51240" w:rsidP="00A51240">
      <w:pPr>
        <w:rPr>
          <w:lang w:val="en-US"/>
        </w:rPr>
      </w:pPr>
    </w:p>
    <w:p w14:paraId="346403DA" w14:textId="77777777" w:rsidR="00A51240" w:rsidRPr="00E61AD8" w:rsidRDefault="00A51240" w:rsidP="00A51240">
      <w:pPr>
        <w:rPr>
          <w:lang w:val="en-US"/>
        </w:rPr>
      </w:pPr>
    </w:p>
    <w:p w14:paraId="7BF48062" w14:textId="77777777" w:rsidR="00A51240" w:rsidRPr="00E61AD8" w:rsidRDefault="00A51240" w:rsidP="00A51240">
      <w:pPr>
        <w:rPr>
          <w:lang w:val="en-US"/>
        </w:rPr>
      </w:pPr>
    </w:p>
    <w:p w14:paraId="6DEE26A9" w14:textId="77777777" w:rsidR="00A51240" w:rsidRPr="00E61AD8" w:rsidRDefault="00A51240" w:rsidP="00A51240">
      <w:pPr>
        <w:rPr>
          <w:lang w:val="en-US"/>
        </w:rPr>
      </w:pPr>
    </w:p>
    <w:p w14:paraId="644E135C" w14:textId="77777777" w:rsidR="00A51240" w:rsidRPr="00E61AD8" w:rsidRDefault="00A51240" w:rsidP="00A51240">
      <w:pPr>
        <w:rPr>
          <w:lang w:val="en-US"/>
        </w:rPr>
      </w:pPr>
    </w:p>
    <w:p w14:paraId="224994E7" w14:textId="77777777" w:rsidR="00A51240" w:rsidRPr="00E61AD8" w:rsidRDefault="00A51240" w:rsidP="00A51240">
      <w:pPr>
        <w:rPr>
          <w:lang w:val="en-US"/>
        </w:rPr>
      </w:pPr>
    </w:p>
    <w:p w14:paraId="7BE22BA5" w14:textId="77777777" w:rsidR="00A51240" w:rsidRPr="00E61AD8" w:rsidRDefault="00A51240" w:rsidP="00A51240">
      <w:pPr>
        <w:rPr>
          <w:lang w:val="en-US"/>
        </w:rPr>
      </w:pPr>
    </w:p>
    <w:p w14:paraId="2EB14EF4" w14:textId="77777777" w:rsidR="00A51240" w:rsidRPr="00E61AD8" w:rsidRDefault="00A51240" w:rsidP="00A51240">
      <w:pPr>
        <w:rPr>
          <w:lang w:val="en-US"/>
        </w:rPr>
      </w:pPr>
    </w:p>
    <w:p w14:paraId="632EC3C6" w14:textId="77777777" w:rsidR="00A51240" w:rsidRPr="00E61AD8" w:rsidRDefault="00A51240" w:rsidP="00A51240">
      <w:pPr>
        <w:rPr>
          <w:lang w:val="en-US"/>
        </w:rPr>
      </w:pPr>
    </w:p>
    <w:p w14:paraId="14197AAB" w14:textId="77777777" w:rsidR="00A51240" w:rsidRPr="00E61AD8" w:rsidRDefault="00A51240" w:rsidP="00A51240">
      <w:pPr>
        <w:rPr>
          <w:lang w:val="en-US"/>
        </w:rPr>
      </w:pPr>
    </w:p>
    <w:p w14:paraId="3083AFA3" w14:textId="77777777" w:rsidR="00A51240" w:rsidRPr="00E61AD8" w:rsidRDefault="00A51240" w:rsidP="00A51240">
      <w:pPr>
        <w:rPr>
          <w:lang w:val="en-US"/>
        </w:rPr>
      </w:pPr>
    </w:p>
    <w:p w14:paraId="46F5DEED" w14:textId="77777777" w:rsidR="00A51240" w:rsidRPr="00E61AD8" w:rsidRDefault="00A51240" w:rsidP="00A51240">
      <w:pPr>
        <w:framePr w:w="4406" w:hSpace="240" w:vSpace="240" w:wrap="around" w:vAnchor="text" w:hAnchor="page" w:x="3742" w:y="1"/>
        <w:pBdr>
          <w:top w:val="single" w:sz="6" w:space="0" w:color="000000"/>
          <w:left w:val="single" w:sz="6" w:space="0" w:color="000000"/>
          <w:bottom w:val="single" w:sz="6" w:space="0" w:color="000000"/>
          <w:right w:val="single" w:sz="6" w:space="0" w:color="000000"/>
        </w:pBdr>
        <w:tabs>
          <w:tab w:val="center" w:pos="2203"/>
          <w:tab w:val="left" w:pos="2880"/>
          <w:tab w:val="left" w:pos="3600"/>
          <w:tab w:val="left" w:pos="4320"/>
          <w:tab w:val="left" w:pos="5040"/>
          <w:tab w:val="left" w:pos="5760"/>
          <w:tab w:val="left" w:pos="6480"/>
          <w:tab w:val="left" w:pos="7200"/>
          <w:tab w:val="left" w:pos="7920"/>
          <w:tab w:val="left" w:pos="8640"/>
        </w:tabs>
        <w:spacing w:after="0"/>
        <w:jc w:val="left"/>
        <w:rPr>
          <w:sz w:val="22"/>
          <w:lang w:eastAsia="en-GB"/>
        </w:rPr>
      </w:pPr>
      <w:r w:rsidRPr="00E61AD8">
        <w:rPr>
          <w:sz w:val="22"/>
          <w:lang w:eastAsia="en-GB"/>
        </w:rPr>
        <w:tab/>
        <w:t>Page intentionally left blank</w:t>
      </w:r>
    </w:p>
    <w:p w14:paraId="6175F45A" w14:textId="77777777" w:rsidR="00A51240" w:rsidRPr="00E61AD8" w:rsidRDefault="00A51240" w:rsidP="00A51240">
      <w:pPr>
        <w:rPr>
          <w:lang w:val="en-US"/>
        </w:rPr>
      </w:pPr>
    </w:p>
    <w:p w14:paraId="18137FD8" w14:textId="4757D35D" w:rsidR="00A51240" w:rsidRDefault="00A51240">
      <w:pPr>
        <w:spacing w:before="0" w:after="0"/>
        <w:jc w:val="left"/>
      </w:pPr>
      <w:r>
        <w:br w:type="page"/>
      </w:r>
    </w:p>
    <w:p w14:paraId="73EDA87A" w14:textId="4DD9B08B" w:rsidR="00F84270" w:rsidRDefault="00D01920" w:rsidP="002721B0">
      <w:pPr>
        <w:pStyle w:val="Annex0"/>
      </w:pPr>
      <w:bookmarkStart w:id="3045" w:name="_Toc528325769"/>
      <w:bookmarkStart w:id="3046" w:name="_Toc127463893"/>
      <w:bookmarkStart w:id="3047" w:name="_Toc128125519"/>
      <w:bookmarkStart w:id="3048" w:name="_Toc141176301"/>
      <w:bookmarkStart w:id="3049" w:name="_Toc141176466"/>
      <w:bookmarkStart w:id="3050" w:name="_Toc141177098"/>
      <w:bookmarkStart w:id="3051" w:name="_Toc150177972"/>
      <w:bookmarkEnd w:id="3045"/>
      <w:r w:rsidRPr="00D129DC">
        <w:lastRenderedPageBreak/>
        <w:t>Portrayal Catalogue</w:t>
      </w:r>
      <w:bookmarkEnd w:id="3046"/>
      <w:bookmarkEnd w:id="3047"/>
      <w:bookmarkEnd w:id="3048"/>
      <w:bookmarkEnd w:id="3049"/>
      <w:bookmarkEnd w:id="3050"/>
      <w:bookmarkEnd w:id="3051"/>
    </w:p>
    <w:p w14:paraId="7F653339" w14:textId="1C856F47" w:rsidR="003E0B96" w:rsidRDefault="003E0B96" w:rsidP="00A51240">
      <w:pPr>
        <w:spacing w:before="0"/>
      </w:pPr>
      <w:r>
        <w:t xml:space="preserve">The </w:t>
      </w:r>
      <w:r w:rsidR="00A51240">
        <w:t>Portrayal Catalogue (</w:t>
      </w:r>
      <w:r>
        <w:t>PC</w:t>
      </w:r>
      <w:r w:rsidR="00A51240">
        <w:t>)</w:t>
      </w:r>
      <w:r>
        <w:t xml:space="preserve"> provides those portrayal functions for S-129 UKCM</w:t>
      </w:r>
      <w:r w:rsidRPr="00FA21E9">
        <w:t xml:space="preserve"> </w:t>
      </w:r>
      <w:r>
        <w:t xml:space="preserve">with GML as </w:t>
      </w:r>
      <w:r w:rsidRPr="00FA21E9">
        <w:t>a machine</w:t>
      </w:r>
      <w:r w:rsidR="00F27451">
        <w:t>-</w:t>
      </w:r>
      <w:r w:rsidRPr="00FA21E9">
        <w:t xml:space="preserve">readable form </w:t>
      </w:r>
      <w:r>
        <w:t xml:space="preserve">to </w:t>
      </w:r>
      <w:r w:rsidRPr="00FA21E9">
        <w:t xml:space="preserve">display the </w:t>
      </w:r>
      <w:r>
        <w:t xml:space="preserve">features of </w:t>
      </w:r>
      <w:r w:rsidR="000148EB">
        <w:t xml:space="preserve">the </w:t>
      </w:r>
      <w:r>
        <w:t>data model</w:t>
      </w:r>
      <w:r w:rsidR="0066549D">
        <w:t xml:space="preserve">. </w:t>
      </w:r>
      <w:r>
        <w:t>This PC is verified by the P</w:t>
      </w:r>
      <w:r w:rsidRPr="00EA0CA0">
        <w:t>CB</w:t>
      </w:r>
      <w:r w:rsidR="00181986">
        <w:t xml:space="preserve"> </w:t>
      </w:r>
      <w:r>
        <w:t>(Portrayal</w:t>
      </w:r>
      <w:r w:rsidRPr="00EA0CA0">
        <w:t xml:space="preserve"> Catalogue Builder) published by K</w:t>
      </w:r>
      <w:r w:rsidR="001C64E5">
        <w:t>H</w:t>
      </w:r>
      <w:r w:rsidRPr="00EA0CA0">
        <w:t>OA on behalf of IHO.</w:t>
      </w:r>
    </w:p>
    <w:p w14:paraId="6D41F8E8" w14:textId="0E11FF91" w:rsidR="003E0B96" w:rsidRDefault="003E0B96" w:rsidP="00B3435A">
      <w:pPr>
        <w:pStyle w:val="Annexheader-level2"/>
        <w:rPr>
          <w:rFonts w:ascii="Times New Roman" w:hAnsi="Times New Roman"/>
          <w:szCs w:val="24"/>
        </w:rPr>
      </w:pPr>
      <w:bookmarkStart w:id="3052" w:name="_Toc527707420"/>
      <w:bookmarkStart w:id="3053" w:name="_Toc528589788"/>
      <w:bookmarkStart w:id="3054" w:name="_Toc516378"/>
      <w:bookmarkStart w:id="3055" w:name="_Toc127463894"/>
      <w:bookmarkStart w:id="3056" w:name="_Toc128125520"/>
      <w:bookmarkStart w:id="3057" w:name="_Toc141176302"/>
      <w:bookmarkStart w:id="3058" w:name="_Toc141176467"/>
      <w:bookmarkStart w:id="3059" w:name="_Toc141177099"/>
      <w:bookmarkStart w:id="3060" w:name="_Toc150177973"/>
      <w:r>
        <w:t>Catalogue header information</w:t>
      </w:r>
      <w:bookmarkEnd w:id="3052"/>
      <w:bookmarkEnd w:id="3053"/>
      <w:bookmarkEnd w:id="3054"/>
      <w:bookmarkEnd w:id="3055"/>
      <w:bookmarkEnd w:id="3056"/>
      <w:bookmarkEnd w:id="3057"/>
      <w:bookmarkEnd w:id="3058"/>
      <w:bookmarkEnd w:id="3059"/>
      <w:bookmarkEnd w:id="3060"/>
    </w:p>
    <w:p w14:paraId="16F6DECF" w14:textId="77777777" w:rsidR="006916E5" w:rsidRDefault="003E0B96" w:rsidP="00A51240">
      <w:pPr>
        <w:spacing w:before="0"/>
      </w:pPr>
      <w:r>
        <w:t>Name: Portrayal Catalogue for S-129</w:t>
      </w:r>
    </w:p>
    <w:p w14:paraId="17CE6EDD" w14:textId="77777777" w:rsidR="006916E5" w:rsidRDefault="003E0B96" w:rsidP="00A51240">
      <w:pPr>
        <w:spacing w:before="0"/>
      </w:pPr>
      <w:r>
        <w:t>Scope: Dynamic under keel clearance management information</w:t>
      </w:r>
    </w:p>
    <w:p w14:paraId="657FC895" w14:textId="77777777" w:rsidR="006916E5" w:rsidRDefault="003E0B96" w:rsidP="00A51240">
      <w:pPr>
        <w:spacing w:before="0"/>
      </w:pPr>
      <w:r>
        <w:t>Field of Application: Under keel clearance management</w:t>
      </w:r>
    </w:p>
    <w:p w14:paraId="723EF416" w14:textId="6A11C973" w:rsidR="006916E5" w:rsidRDefault="003E0B96" w:rsidP="00A51240">
      <w:pPr>
        <w:spacing w:before="0"/>
      </w:pPr>
      <w:r>
        <w:t>Version Number:</w:t>
      </w:r>
      <w:ins w:id="3061" w:author="Jason Rhee" w:date="2024-03-06T14:41:00Z">
        <w:r w:rsidR="005A50C3">
          <w:t xml:space="preserve"> 1.</w:t>
        </w:r>
      </w:ins>
      <w:ins w:id="3062" w:author="Jason Rhee" w:date="2024-07-21T19:49:00Z" w16du:dateUtc="2024-07-21T09:49:00Z">
        <w:r w:rsidR="005352E1">
          <w:rPr>
            <w:rFonts w:eastAsiaTheme="minorEastAsia" w:hint="eastAsia"/>
            <w:lang w:eastAsia="ko-KR"/>
          </w:rPr>
          <w:t>2</w:t>
        </w:r>
      </w:ins>
      <w:ins w:id="3063" w:author="Jason Rhee" w:date="2024-03-06T14:41:00Z">
        <w:r w:rsidR="005A50C3">
          <w:t>.0</w:t>
        </w:r>
      </w:ins>
    </w:p>
    <w:p w14:paraId="7426E8C6" w14:textId="617C3F77" w:rsidR="003E0B96" w:rsidRPr="006C1B0D" w:rsidRDefault="003E0B96" w:rsidP="00A51240">
      <w:pPr>
        <w:spacing w:before="0"/>
        <w:rPr>
          <w:rFonts w:eastAsiaTheme="minorEastAsia"/>
          <w:lang w:eastAsia="ko-KR"/>
        </w:rPr>
      </w:pPr>
      <w:r>
        <w:t xml:space="preserve">Version date: </w:t>
      </w:r>
      <w:del w:id="3064" w:author="Jason Rhee" w:date="2024-07-21T19:49:00Z" w16du:dateUtc="2024-07-21T09:49:00Z">
        <w:r w:rsidDel="005352E1">
          <w:delText>20</w:delText>
        </w:r>
        <w:r w:rsidR="00B93297" w:rsidDel="005352E1">
          <w:delText>23</w:delText>
        </w:r>
      </w:del>
      <w:ins w:id="3065" w:author="Jason Rhee" w:date="2024-07-21T19:49:00Z" w16du:dateUtc="2024-07-21T09:49:00Z">
        <w:r w:rsidR="005352E1">
          <w:t>202</w:t>
        </w:r>
        <w:r w:rsidR="005352E1">
          <w:rPr>
            <w:rFonts w:eastAsiaTheme="minorEastAsia" w:hint="eastAsia"/>
            <w:lang w:eastAsia="ko-KR"/>
          </w:rPr>
          <w:t>4</w:t>
        </w:r>
      </w:ins>
      <w:r>
        <w:t>-</w:t>
      </w:r>
      <w:ins w:id="3066" w:author="Jason Rhee" w:date="2024-07-21T19:49:00Z" w16du:dateUtc="2024-07-21T09:49:00Z">
        <w:r w:rsidR="00D26EE2">
          <w:rPr>
            <w:rFonts w:eastAsiaTheme="minorEastAsia" w:hint="eastAsia"/>
            <w:lang w:eastAsia="ko-KR"/>
          </w:rPr>
          <w:t>07</w:t>
        </w:r>
      </w:ins>
      <w:del w:id="3067" w:author="Jason Rhee" w:date="2024-07-21T19:49:00Z" w16du:dateUtc="2024-07-21T09:49:00Z">
        <w:r w:rsidDel="00D26EE2">
          <w:delText>10</w:delText>
        </w:r>
      </w:del>
      <w:r>
        <w:t>-</w:t>
      </w:r>
      <w:del w:id="3068" w:author="Jason Rhee" w:date="2024-07-21T19:49:00Z" w16du:dateUtc="2024-07-21T09:49:00Z">
        <w:r w:rsidR="00B93297" w:rsidDel="00D26EE2">
          <w:delText>05</w:delText>
        </w:r>
      </w:del>
      <w:ins w:id="3069" w:author="Jason Rhee" w:date="2024-07-21T19:49:00Z" w16du:dateUtc="2024-07-21T09:49:00Z">
        <w:r w:rsidR="00D26EE2">
          <w:rPr>
            <w:rFonts w:eastAsiaTheme="minorEastAsia" w:hint="eastAsia"/>
            <w:lang w:eastAsia="ko-KR"/>
          </w:rPr>
          <w:t>1</w:t>
        </w:r>
      </w:ins>
      <w:ins w:id="3070" w:author="Jason Rhee" w:date="2024-07-26T13:16:00Z" w16du:dateUtc="2024-07-26T03:16:00Z">
        <w:r w:rsidR="00E026D9">
          <w:rPr>
            <w:rFonts w:eastAsiaTheme="minorEastAsia" w:hint="eastAsia"/>
            <w:lang w:eastAsia="ko-KR"/>
          </w:rPr>
          <w:t>9</w:t>
        </w:r>
      </w:ins>
    </w:p>
    <w:p w14:paraId="13BCECA4" w14:textId="77777777" w:rsidR="006916E5" w:rsidRDefault="003E0B96" w:rsidP="00A51240">
      <w:pPr>
        <w:spacing w:before="0"/>
      </w:pPr>
      <w:r>
        <w:t>Producer information:</w:t>
      </w:r>
    </w:p>
    <w:p w14:paraId="51CF1B08" w14:textId="77777777" w:rsidR="006916E5" w:rsidRDefault="003E0B96" w:rsidP="00A51240">
      <w:pPr>
        <w:spacing w:before="0"/>
      </w:pPr>
      <w:r>
        <w:t>Individual name:</w:t>
      </w:r>
    </w:p>
    <w:p w14:paraId="114CD860" w14:textId="77777777" w:rsidR="006916E5" w:rsidRDefault="003E0B96" w:rsidP="00A51240">
      <w:pPr>
        <w:spacing w:before="0"/>
      </w:pPr>
      <w:r>
        <w:t>Organisation name: International Hydrographic Organization</w:t>
      </w:r>
    </w:p>
    <w:p w14:paraId="4C15A5E1" w14:textId="77777777" w:rsidR="006916E5" w:rsidRDefault="003E0B96" w:rsidP="00A51240">
      <w:pPr>
        <w:spacing w:before="0"/>
      </w:pPr>
      <w:r>
        <w:t>Position Name:</w:t>
      </w:r>
    </w:p>
    <w:p w14:paraId="75897BC2" w14:textId="77777777" w:rsidR="006916E5" w:rsidRDefault="003E0B96" w:rsidP="00A51240">
      <w:pPr>
        <w:spacing w:before="0"/>
      </w:pPr>
      <w:r>
        <w:t>Contact Information:</w:t>
      </w:r>
    </w:p>
    <w:p w14:paraId="365DA535" w14:textId="77777777" w:rsidR="003E0B96" w:rsidRDefault="003E0B96" w:rsidP="00A51240">
      <w:pPr>
        <w:spacing w:before="0"/>
      </w:pPr>
      <w:r>
        <w:t>Phone:</w:t>
      </w:r>
      <w:r>
        <w:br/>
        <w:t>Address:</w:t>
      </w:r>
    </w:p>
    <w:tbl>
      <w:tblPr>
        <w:tblW w:w="0" w:type="auto"/>
        <w:tblCellSpacing w:w="15" w:type="dxa"/>
        <w:tblInd w:w="90" w:type="dxa"/>
        <w:tblBorders>
          <w:top w:val="single" w:sz="6" w:space="0" w:color="AAAAAA"/>
          <w:left w:val="single" w:sz="6" w:space="0" w:color="AAAAAA"/>
          <w:bottom w:val="single" w:sz="6" w:space="0" w:color="AAAAAA"/>
          <w:right w:val="single" w:sz="6" w:space="0" w:color="AAAAAA"/>
        </w:tblBorders>
        <w:tblCellMar>
          <w:top w:w="30" w:type="dxa"/>
          <w:left w:w="30" w:type="dxa"/>
          <w:bottom w:w="30" w:type="dxa"/>
          <w:right w:w="30" w:type="dxa"/>
        </w:tblCellMar>
        <w:tblLook w:val="0000" w:firstRow="0" w:lastRow="0" w:firstColumn="0" w:lastColumn="0" w:noHBand="0" w:noVBand="0"/>
      </w:tblPr>
      <w:tblGrid>
        <w:gridCol w:w="2436"/>
        <w:gridCol w:w="431"/>
        <w:gridCol w:w="1741"/>
        <w:gridCol w:w="1519"/>
        <w:gridCol w:w="781"/>
        <w:gridCol w:w="2056"/>
      </w:tblGrid>
      <w:tr w:rsidR="003E0B96" w14:paraId="74C88E25" w14:textId="77777777" w:rsidTr="003E0B96">
        <w:trPr>
          <w:tblHeader/>
          <w:tblCellSpacing w:w="15" w:type="dxa"/>
        </w:trPr>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4197B31A" w14:textId="77777777" w:rsidR="003E0B96" w:rsidRPr="0094165D" w:rsidRDefault="003E0B96" w:rsidP="003E0B96">
            <w:pPr>
              <w:rPr>
                <w:sz w:val="18"/>
              </w:rPr>
            </w:pPr>
            <w:r w:rsidRPr="0094165D">
              <w:rPr>
                <w:b/>
                <w:bCs/>
                <w:sz w:val="18"/>
              </w:rPr>
              <w:t>deliveryPoint</w:t>
            </w: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73BEC5E8" w14:textId="77777777" w:rsidR="003E0B96" w:rsidRPr="0094165D" w:rsidRDefault="003E0B96" w:rsidP="003E0B96">
            <w:pPr>
              <w:rPr>
                <w:sz w:val="18"/>
              </w:rPr>
            </w:pPr>
            <w:r w:rsidRPr="0094165D">
              <w:rPr>
                <w:b/>
                <w:bCs/>
                <w:sz w:val="18"/>
              </w:rPr>
              <w:t>city</w:t>
            </w: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78BB50D6" w14:textId="77777777" w:rsidR="003E0B96" w:rsidRPr="0094165D" w:rsidRDefault="003E0B96" w:rsidP="003E0B96">
            <w:pPr>
              <w:rPr>
                <w:sz w:val="18"/>
              </w:rPr>
            </w:pPr>
            <w:r w:rsidRPr="0094165D">
              <w:rPr>
                <w:b/>
                <w:bCs/>
                <w:sz w:val="18"/>
              </w:rPr>
              <w:t>administrativeArea</w:t>
            </w: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45190FD0" w14:textId="77777777" w:rsidR="003E0B96" w:rsidRPr="0094165D" w:rsidRDefault="003E0B96" w:rsidP="003E0B96">
            <w:pPr>
              <w:rPr>
                <w:sz w:val="18"/>
              </w:rPr>
            </w:pPr>
            <w:r w:rsidRPr="0094165D">
              <w:rPr>
                <w:b/>
                <w:bCs/>
                <w:sz w:val="18"/>
              </w:rPr>
              <w:t>postalCode</w:t>
            </w: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6D8071F5" w14:textId="77777777" w:rsidR="003E0B96" w:rsidRPr="0094165D" w:rsidRDefault="003E0B96" w:rsidP="003E0B96">
            <w:pPr>
              <w:rPr>
                <w:sz w:val="18"/>
              </w:rPr>
            </w:pPr>
            <w:r w:rsidRPr="0094165D">
              <w:rPr>
                <w:b/>
                <w:bCs/>
                <w:sz w:val="18"/>
              </w:rPr>
              <w:t>country</w:t>
            </w: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73A0A436" w14:textId="77777777" w:rsidR="003E0B96" w:rsidRPr="0094165D" w:rsidRDefault="003E0B96" w:rsidP="003E0B96">
            <w:pPr>
              <w:rPr>
                <w:sz w:val="18"/>
              </w:rPr>
            </w:pPr>
            <w:r w:rsidRPr="0094165D">
              <w:rPr>
                <w:b/>
                <w:bCs/>
                <w:sz w:val="18"/>
              </w:rPr>
              <w:t>electronicMailAddress</w:t>
            </w:r>
          </w:p>
        </w:tc>
      </w:tr>
      <w:tr w:rsidR="003E0B96" w14:paraId="71ADD880" w14:textId="77777777" w:rsidTr="003E0B96">
        <w:trPr>
          <w:tblCellSpacing w:w="15" w:type="dxa"/>
        </w:trPr>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4D021C40" w14:textId="77777777" w:rsidR="006916E5" w:rsidRDefault="003E0B96" w:rsidP="006916E5">
            <w:pPr>
              <w:jc w:val="left"/>
              <w:rPr>
                <w:sz w:val="16"/>
              </w:rPr>
            </w:pPr>
            <w:r w:rsidRPr="0094165D">
              <w:rPr>
                <w:sz w:val="16"/>
              </w:rPr>
              <w:t xml:space="preserve">International Hydrographic Organization, 4 quai Antoine 1er, </w:t>
            </w:r>
          </w:p>
          <w:p w14:paraId="650291FF" w14:textId="77777777" w:rsidR="003E0B96" w:rsidRPr="0094165D" w:rsidRDefault="003E0B96" w:rsidP="00FD3CD2">
            <w:pPr>
              <w:jc w:val="left"/>
              <w:rPr>
                <w:sz w:val="16"/>
              </w:rPr>
            </w:pPr>
            <w:r w:rsidRPr="0094165D">
              <w:rPr>
                <w:sz w:val="16"/>
              </w:rPr>
              <w:t>B.P</w:t>
            </w:r>
            <w:r w:rsidR="0066549D">
              <w:rPr>
                <w:sz w:val="16"/>
              </w:rPr>
              <w:t xml:space="preserve">. </w:t>
            </w:r>
            <w:r w:rsidRPr="0094165D">
              <w:rPr>
                <w:sz w:val="16"/>
              </w:rPr>
              <w:t>445</w:t>
            </w: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2EA7E02B" w14:textId="77777777" w:rsidR="003E0B96" w:rsidRPr="0094165D" w:rsidRDefault="003E0B96" w:rsidP="003E0B96">
            <w:pPr>
              <w:rPr>
                <w:sz w:val="16"/>
              </w:rPr>
            </w:pP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794FA71C" w14:textId="77777777" w:rsidR="003E0B96" w:rsidRPr="0094165D" w:rsidRDefault="003E0B96" w:rsidP="003E0B96">
            <w:pPr>
              <w:rPr>
                <w:sz w:val="16"/>
              </w:rPr>
            </w:pP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7FCAE709" w14:textId="77777777" w:rsidR="003E0B96" w:rsidRPr="0094165D" w:rsidRDefault="003E0B96" w:rsidP="003E0B96">
            <w:pPr>
              <w:rPr>
                <w:sz w:val="16"/>
              </w:rPr>
            </w:pPr>
            <w:r w:rsidRPr="0094165D">
              <w:rPr>
                <w:sz w:val="16"/>
              </w:rPr>
              <w:t>MC 98011 MONACO CEDEX</w:t>
            </w: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260E4CDE" w14:textId="77777777" w:rsidR="003E0B96" w:rsidRPr="0094165D" w:rsidRDefault="003E0B96" w:rsidP="003E0B96">
            <w:pPr>
              <w:rPr>
                <w:sz w:val="16"/>
              </w:rPr>
            </w:pP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0DA79939" w14:textId="77777777" w:rsidR="003E0B96" w:rsidRPr="0094165D" w:rsidRDefault="003E0B96" w:rsidP="003E0B96">
            <w:pPr>
              <w:rPr>
                <w:sz w:val="16"/>
              </w:rPr>
            </w:pPr>
          </w:p>
        </w:tc>
      </w:tr>
    </w:tbl>
    <w:p w14:paraId="35579A91" w14:textId="77777777" w:rsidR="006916E5" w:rsidRDefault="003E0B96" w:rsidP="00A51240">
      <w:pPr>
        <w:spacing w:before="0"/>
      </w:pPr>
      <w:r>
        <w:br/>
        <w:t>Online resource information:</w:t>
      </w:r>
    </w:p>
    <w:p w14:paraId="7CD16E16" w14:textId="77777777" w:rsidR="006916E5" w:rsidRDefault="003E0B96" w:rsidP="00A51240">
      <w:pPr>
        <w:spacing w:before="0"/>
      </w:pPr>
      <w:r>
        <w:t>Hours of Service:</w:t>
      </w:r>
    </w:p>
    <w:p w14:paraId="097931CA" w14:textId="77777777" w:rsidR="006916E5" w:rsidRDefault="003E0B96" w:rsidP="00A51240">
      <w:pPr>
        <w:spacing w:before="0"/>
      </w:pPr>
      <w:r>
        <w:t>Contact Instructions:</w:t>
      </w:r>
    </w:p>
    <w:p w14:paraId="0977C629" w14:textId="77777777" w:rsidR="006916E5" w:rsidRDefault="003E0B96" w:rsidP="00A51240">
      <w:pPr>
        <w:spacing w:before="0"/>
      </w:pPr>
      <w:r>
        <w:t>Role: user</w:t>
      </w:r>
    </w:p>
    <w:p w14:paraId="52F9DA13" w14:textId="77777777" w:rsidR="003E0B96" w:rsidRDefault="003E0B96" w:rsidP="00A51240">
      <w:pPr>
        <w:spacing w:before="0"/>
      </w:pPr>
      <w:r>
        <w:t>Classification: unclassified</w:t>
      </w:r>
    </w:p>
    <w:p w14:paraId="562FFA2B" w14:textId="25CFFB67" w:rsidR="003E0B96" w:rsidRDefault="003E0B96" w:rsidP="00B3435A">
      <w:pPr>
        <w:pStyle w:val="Annexheader-level2"/>
        <w:rPr>
          <w:rFonts w:ascii="Times New Roman" w:hAnsi="Times New Roman"/>
          <w:szCs w:val="24"/>
        </w:rPr>
      </w:pPr>
      <w:r>
        <w:br w:type="page"/>
      </w:r>
      <w:bookmarkStart w:id="3071" w:name="_Toc527707421"/>
      <w:bookmarkStart w:id="3072" w:name="_Toc528589789"/>
      <w:bookmarkStart w:id="3073" w:name="_Toc516379"/>
      <w:bookmarkStart w:id="3074" w:name="_Toc127463895"/>
      <w:bookmarkStart w:id="3075" w:name="_Toc128125521"/>
      <w:bookmarkStart w:id="3076" w:name="_Toc141176303"/>
      <w:bookmarkStart w:id="3077" w:name="_Toc141176468"/>
      <w:bookmarkStart w:id="3078" w:name="_Toc141177100"/>
      <w:bookmarkStart w:id="3079" w:name="_Toc150177974"/>
      <w:r>
        <w:lastRenderedPageBreak/>
        <w:t>Definition Sources</w:t>
      </w:r>
      <w:bookmarkEnd w:id="3071"/>
      <w:bookmarkEnd w:id="3072"/>
      <w:bookmarkEnd w:id="3073"/>
      <w:bookmarkEnd w:id="3074"/>
      <w:bookmarkEnd w:id="3075"/>
      <w:bookmarkEnd w:id="3076"/>
      <w:bookmarkEnd w:id="3077"/>
      <w:bookmarkEnd w:id="3078"/>
      <w:bookmarkEnd w:id="3079"/>
    </w:p>
    <w:p w14:paraId="099D39B6" w14:textId="77777777" w:rsidR="003E0B96" w:rsidRDefault="003E0B96" w:rsidP="00A51240">
      <w:pPr>
        <w:spacing w:before="0"/>
      </w:pPr>
      <w:r>
        <w:t>No definition sources in catalogue</w:t>
      </w:r>
      <w:r w:rsidR="00E710B7">
        <w:t>.</w:t>
      </w:r>
    </w:p>
    <w:p w14:paraId="6FBBB8C8" w14:textId="593501CD" w:rsidR="003E0B96" w:rsidRDefault="003E0B96" w:rsidP="00B3435A">
      <w:pPr>
        <w:pStyle w:val="Annexheader-level2"/>
        <w:rPr>
          <w:rFonts w:ascii="Times New Roman" w:hAnsi="Times New Roman"/>
          <w:szCs w:val="24"/>
        </w:rPr>
      </w:pPr>
      <w:r>
        <w:br w:type="page"/>
      </w:r>
      <w:bookmarkStart w:id="3080" w:name="_Toc527707422"/>
      <w:bookmarkStart w:id="3081" w:name="_Toc528589790"/>
      <w:bookmarkStart w:id="3082" w:name="_Toc516380"/>
      <w:bookmarkStart w:id="3083" w:name="_Toc127463896"/>
      <w:bookmarkStart w:id="3084" w:name="_Toc128125522"/>
      <w:bookmarkStart w:id="3085" w:name="_Toc141176304"/>
      <w:bookmarkStart w:id="3086" w:name="_Toc141176469"/>
      <w:bookmarkStart w:id="3087" w:name="_Toc141177101"/>
      <w:bookmarkStart w:id="3088" w:name="_Toc150177975"/>
      <w:r>
        <w:lastRenderedPageBreak/>
        <w:t>Color Profiles</w:t>
      </w:r>
      <w:bookmarkEnd w:id="3080"/>
      <w:bookmarkEnd w:id="3081"/>
      <w:bookmarkEnd w:id="3082"/>
      <w:bookmarkEnd w:id="3083"/>
      <w:bookmarkEnd w:id="3084"/>
      <w:bookmarkEnd w:id="3085"/>
      <w:bookmarkEnd w:id="3086"/>
      <w:bookmarkEnd w:id="3087"/>
      <w:bookmarkEnd w:id="3088"/>
    </w:p>
    <w:p w14:paraId="0FACBD4E" w14:textId="11F82A58" w:rsidR="003E0B96" w:rsidRDefault="003E0B96" w:rsidP="00716349">
      <w:pPr>
        <w:pStyle w:val="Annex-Heading3"/>
        <w:rPr>
          <w:rFonts w:ascii="Times New Roman" w:hAnsi="Times New Roman"/>
          <w:szCs w:val="24"/>
        </w:rPr>
      </w:pPr>
      <w:bookmarkStart w:id="3089" w:name="_Toc527707423"/>
      <w:bookmarkStart w:id="3090" w:name="_Toc528589791"/>
      <w:r>
        <w:t>UKC color profile</w:t>
      </w:r>
      <w:bookmarkEnd w:id="3089"/>
      <w:bookmarkEnd w:id="3090"/>
    </w:p>
    <w:p w14:paraId="70E71B7F" w14:textId="77777777" w:rsidR="006916E5" w:rsidRDefault="003E0B96" w:rsidP="00A51240">
      <w:pPr>
        <w:spacing w:before="0"/>
        <w:jc w:val="left"/>
      </w:pPr>
      <w:r>
        <w:t>Name: UKC color profile</w:t>
      </w:r>
    </w:p>
    <w:p w14:paraId="6D16BFE2" w14:textId="77777777" w:rsidR="003E0B96" w:rsidRDefault="003E0B96" w:rsidP="00A51240">
      <w:pPr>
        <w:spacing w:before="0"/>
        <w:jc w:val="left"/>
      </w:pPr>
      <w:r>
        <w:t>Description: Color profile for UKC information</w:t>
      </w:r>
    </w:p>
    <w:p w14:paraId="1CCC3EE9" w14:textId="77777777" w:rsidR="006916E5" w:rsidRDefault="003E0B96" w:rsidP="00A51240">
      <w:pPr>
        <w:spacing w:before="0"/>
        <w:jc w:val="left"/>
      </w:pPr>
      <w:r>
        <w:t>ID: UKCColorProfile</w:t>
      </w:r>
    </w:p>
    <w:p w14:paraId="62962338" w14:textId="77777777" w:rsidR="006916E5" w:rsidRDefault="003E0B96" w:rsidP="00A51240">
      <w:pPr>
        <w:spacing w:before="0"/>
        <w:jc w:val="left"/>
      </w:pPr>
      <w:r>
        <w:t>Language: en (English)</w:t>
      </w:r>
    </w:p>
    <w:p w14:paraId="34D20C7D" w14:textId="77777777" w:rsidR="006916E5" w:rsidRDefault="003E0B96" w:rsidP="00A51240">
      <w:pPr>
        <w:spacing w:before="0"/>
        <w:jc w:val="left"/>
      </w:pPr>
      <w:r>
        <w:t xml:space="preserve">Remarks: </w:t>
      </w:r>
    </w:p>
    <w:p w14:paraId="7935D586" w14:textId="77777777" w:rsidR="006916E5" w:rsidRDefault="003E0B96" w:rsidP="00A51240">
      <w:pPr>
        <w:spacing w:before="0"/>
        <w:jc w:val="left"/>
      </w:pPr>
      <w:r>
        <w:t>File Name: colorProfile.xml</w:t>
      </w:r>
    </w:p>
    <w:p w14:paraId="214D65C6" w14:textId="77777777" w:rsidR="003E0B96" w:rsidRDefault="003E0B96" w:rsidP="00A51240">
      <w:pPr>
        <w:spacing w:before="0"/>
        <w:jc w:val="left"/>
      </w:pPr>
      <w:r>
        <w:t>File Type: ColorProfile</w:t>
      </w:r>
    </w:p>
    <w:p w14:paraId="31462C94" w14:textId="77777777" w:rsidR="002464F7" w:rsidRDefault="003E0B96" w:rsidP="00A51240">
      <w:pPr>
        <w:spacing w:before="0"/>
        <w:jc w:val="left"/>
      </w:pPr>
      <w:r>
        <w:t>File Format: XML</w:t>
      </w:r>
    </w:p>
    <w:p w14:paraId="6C2906D3" w14:textId="77777777" w:rsidR="002464F7" w:rsidRDefault="002464F7" w:rsidP="00A51240">
      <w:pPr>
        <w:spacing w:before="0"/>
        <w:jc w:val="left"/>
        <w:rPr>
          <w:rFonts w:eastAsia="MS Mincho"/>
          <w:b/>
          <w:bCs/>
          <w:sz w:val="24"/>
          <w:szCs w:val="22"/>
          <w:lang w:val="en-GB" w:eastAsia="ja-JP"/>
        </w:rPr>
      </w:pPr>
      <w:r>
        <w:br w:type="page"/>
      </w:r>
    </w:p>
    <w:p w14:paraId="7CF7BD6B" w14:textId="7F491515" w:rsidR="003E0B96" w:rsidRDefault="003E0B96" w:rsidP="00B3435A">
      <w:pPr>
        <w:pStyle w:val="Annexheader-level2"/>
      </w:pPr>
      <w:bookmarkStart w:id="3091" w:name="_Toc527707424"/>
      <w:bookmarkStart w:id="3092" w:name="_Toc528589792"/>
      <w:bookmarkStart w:id="3093" w:name="_Toc516381"/>
      <w:bookmarkStart w:id="3094" w:name="_Toc127463897"/>
      <w:bookmarkStart w:id="3095" w:name="_Toc128125523"/>
      <w:bookmarkStart w:id="3096" w:name="_Toc141176305"/>
      <w:bookmarkStart w:id="3097" w:name="_Toc141176470"/>
      <w:bookmarkStart w:id="3098" w:name="_Toc141177102"/>
      <w:bookmarkStart w:id="3099" w:name="_Toc150177976"/>
      <w:commentRangeStart w:id="3100"/>
      <w:commentRangeStart w:id="3101"/>
      <w:r w:rsidRPr="002464F7">
        <w:lastRenderedPageBreak/>
        <w:t>Symbols</w:t>
      </w:r>
      <w:bookmarkEnd w:id="3091"/>
      <w:bookmarkEnd w:id="3092"/>
      <w:bookmarkEnd w:id="3093"/>
      <w:bookmarkEnd w:id="3094"/>
      <w:bookmarkEnd w:id="3095"/>
      <w:bookmarkEnd w:id="3096"/>
      <w:bookmarkEnd w:id="3097"/>
      <w:bookmarkEnd w:id="3098"/>
      <w:bookmarkEnd w:id="3099"/>
      <w:commentRangeEnd w:id="3100"/>
      <w:r w:rsidR="00E26FFB">
        <w:rPr>
          <w:rStyle w:val="CommentReference"/>
          <w:rFonts w:cs="Times New Roman"/>
          <w:b w:val="0"/>
          <w:bCs w:val="0"/>
          <w:color w:val="auto"/>
          <w:szCs w:val="20"/>
        </w:rPr>
        <w:commentReference w:id="3100"/>
      </w:r>
      <w:commentRangeEnd w:id="3101"/>
      <w:r w:rsidR="00746FEA">
        <w:rPr>
          <w:rStyle w:val="CommentReference"/>
          <w:rFonts w:cs="Times New Roman"/>
          <w:b w:val="0"/>
          <w:bCs w:val="0"/>
          <w:color w:val="auto"/>
          <w:szCs w:val="20"/>
        </w:rPr>
        <w:commentReference w:id="3101"/>
      </w:r>
    </w:p>
    <w:p w14:paraId="472A99F2" w14:textId="195E433C" w:rsidR="003E0B96" w:rsidRDefault="002C4B93" w:rsidP="00716349">
      <w:pPr>
        <w:pStyle w:val="Annex-Heading3"/>
        <w:rPr>
          <w:rFonts w:ascii="Times New Roman" w:hAnsi="Times New Roman"/>
          <w:szCs w:val="24"/>
        </w:rPr>
      </w:pPr>
      <w:bookmarkStart w:id="3102" w:name="_Toc527707425"/>
      <w:bookmarkStart w:id="3103" w:name="_Toc528589793"/>
      <w:ins w:id="3104" w:author="Jason Rhee" w:date="2024-07-21T19:55:00Z" w16du:dateUtc="2024-07-21T09:55:00Z">
        <w:r w:rsidRPr="002C4B93">
          <w:t>UKCCONPT</w:t>
        </w:r>
      </w:ins>
      <w:del w:id="3105" w:author="Jason Rhee" w:date="2024-07-21T19:55:00Z" w16du:dateUtc="2024-07-21T09:55:00Z">
        <w:r w:rsidR="003E0B96" w:rsidDel="002C4B93">
          <w:delText>Control Point</w:delText>
        </w:r>
      </w:del>
      <w:bookmarkEnd w:id="3102"/>
      <w:bookmarkEnd w:id="3103"/>
    </w:p>
    <w:p w14:paraId="4860BE4B" w14:textId="224A96BD" w:rsidR="006916E5" w:rsidRDefault="003E0B96" w:rsidP="00A51240">
      <w:pPr>
        <w:spacing w:before="0"/>
      </w:pPr>
      <w:r>
        <w:t xml:space="preserve">Name: </w:t>
      </w:r>
      <w:ins w:id="3106" w:author="Jason Rhee" w:date="2024-07-21T19:54:00Z" w16du:dateUtc="2024-07-21T09:54:00Z">
        <w:r w:rsidR="001C758C" w:rsidRPr="001C758C">
          <w:t>UKCCONPT</w:t>
        </w:r>
      </w:ins>
      <w:del w:id="3107" w:author="Jason Rhee" w:date="2024-07-21T19:54:00Z" w16du:dateUtc="2024-07-21T09:54:00Z">
        <w:r w:rsidDel="001C758C">
          <w:delText>Control Point</w:delText>
        </w:r>
      </w:del>
    </w:p>
    <w:p w14:paraId="427113DE" w14:textId="7D1B82EC" w:rsidR="003E0B96" w:rsidRDefault="003E0B96" w:rsidP="00A51240">
      <w:pPr>
        <w:spacing w:before="0"/>
      </w:pPr>
      <w:r>
        <w:t xml:space="preserve">Description: </w:t>
      </w:r>
      <w:ins w:id="3108" w:author="Jason Rhee" w:date="2024-07-21T19:53:00Z" w16du:dateUtc="2024-07-21T09:53:00Z">
        <w:r w:rsidR="00D65ACD" w:rsidRPr="00D65ACD">
          <w:t>Symbol for Under Keel Clearance Control Point</w:t>
        </w:r>
      </w:ins>
      <w:del w:id="3109" w:author="Jason Rhee" w:date="2024-07-21T19:53:00Z" w16du:dateUtc="2024-07-21T09:53:00Z">
        <w:r w:rsidDel="00D65ACD">
          <w:delText>Control Point in UKC</w:delText>
        </w:r>
      </w:del>
    </w:p>
    <w:p w14:paraId="07141693" w14:textId="4950D9EB" w:rsidR="006916E5" w:rsidRDefault="003E0B96" w:rsidP="00A51240">
      <w:pPr>
        <w:spacing w:before="0"/>
      </w:pPr>
      <w:r>
        <w:t xml:space="preserve">ID: </w:t>
      </w:r>
      <w:ins w:id="3110" w:author="Jason Rhee" w:date="2024-07-21T19:54:00Z" w16du:dateUtc="2024-07-21T09:54:00Z">
        <w:r w:rsidR="00D65ACD" w:rsidRPr="00D65ACD">
          <w:t>UKCCONPT</w:t>
        </w:r>
      </w:ins>
      <w:del w:id="3111" w:author="Jason Rhee" w:date="2024-07-21T19:54:00Z" w16du:dateUtc="2024-07-21T09:54:00Z">
        <w:r w:rsidDel="00D65ACD">
          <w:delText>CP</w:delText>
        </w:r>
      </w:del>
    </w:p>
    <w:p w14:paraId="28B2C099" w14:textId="77777777" w:rsidR="006916E5" w:rsidRDefault="003E0B96" w:rsidP="00A51240">
      <w:pPr>
        <w:spacing w:before="0"/>
      </w:pPr>
      <w:r>
        <w:t>Language: en (English)</w:t>
      </w:r>
    </w:p>
    <w:p w14:paraId="6C937416" w14:textId="77777777" w:rsidR="006916E5" w:rsidRDefault="003E0B96" w:rsidP="00A51240">
      <w:pPr>
        <w:spacing w:before="0"/>
      </w:pPr>
      <w:r>
        <w:t>Remarks:</w:t>
      </w:r>
    </w:p>
    <w:p w14:paraId="6FD96D45" w14:textId="035845D3" w:rsidR="006916E5" w:rsidRDefault="003E0B96" w:rsidP="00A51240">
      <w:pPr>
        <w:spacing w:before="0"/>
      </w:pPr>
      <w:r>
        <w:t xml:space="preserve">File Name: </w:t>
      </w:r>
      <w:ins w:id="3112" w:author="Jason Rhee" w:date="2024-07-21T19:54:00Z" w16du:dateUtc="2024-07-21T09:54:00Z">
        <w:r w:rsidR="001C758C" w:rsidRPr="001C758C">
          <w:t>UKCCONPT</w:t>
        </w:r>
      </w:ins>
      <w:del w:id="3113" w:author="Jason Rhee" w:date="2024-07-21T19:54:00Z" w16du:dateUtc="2024-07-21T09:54:00Z">
        <w:r w:rsidDel="001C758C">
          <w:delText>CP</w:delText>
        </w:r>
      </w:del>
      <w:r>
        <w:t>.svg</w:t>
      </w:r>
    </w:p>
    <w:p w14:paraId="0341E4E2" w14:textId="77777777" w:rsidR="003E0B96" w:rsidRDefault="003E0B96" w:rsidP="00A51240">
      <w:pPr>
        <w:spacing w:before="0"/>
      </w:pPr>
      <w:r>
        <w:t>File Type: Symbol</w:t>
      </w:r>
    </w:p>
    <w:p w14:paraId="11F66C79" w14:textId="77777777" w:rsidR="003E0B96" w:rsidRDefault="003E0B96" w:rsidP="00A51240">
      <w:pPr>
        <w:spacing w:before="0"/>
      </w:pPr>
      <w:r>
        <w:t>File Format: SVG</w:t>
      </w:r>
    </w:p>
    <w:p w14:paraId="35AC248B" w14:textId="03482A90" w:rsidR="003E0B96" w:rsidRPr="00C314C3" w:rsidRDefault="00C314C3" w:rsidP="002C4B93">
      <w:pPr>
        <w:pStyle w:val="Annex-Heading3"/>
        <w:rPr>
          <w:ins w:id="3114" w:author="Jason Rhee" w:date="2024-07-21T19:55:00Z" w16du:dateUtc="2024-07-21T09:55:00Z"/>
          <w:rPrChange w:id="3115" w:author="Jason Rhee" w:date="2024-07-21T19:55:00Z" w16du:dateUtc="2024-07-21T09:55:00Z">
            <w:rPr>
              <w:ins w:id="3116" w:author="Jason Rhee" w:date="2024-07-21T19:55:00Z" w16du:dateUtc="2024-07-21T09:55:00Z"/>
              <w:rFonts w:eastAsiaTheme="minorEastAsia"/>
              <w:lang w:eastAsia="ko-KR"/>
            </w:rPr>
          </w:rPrChange>
        </w:rPr>
      </w:pPr>
      <w:ins w:id="3117" w:author="Jason Rhee" w:date="2024-07-21T19:55:00Z" w16du:dateUtc="2024-07-21T09:55:00Z">
        <w:r>
          <w:rPr>
            <w:rFonts w:eastAsiaTheme="minorEastAsia" w:hint="eastAsia"/>
            <w:lang w:eastAsia="ko-KR"/>
          </w:rPr>
          <w:t>EMUKCARE</w:t>
        </w:r>
      </w:ins>
    </w:p>
    <w:p w14:paraId="7667D1D8" w14:textId="298EE019" w:rsidR="00B57833" w:rsidRDefault="00B57833">
      <w:pPr>
        <w:rPr>
          <w:ins w:id="3118" w:author="Jason Rhee" w:date="2024-07-21T19:56:00Z" w16du:dateUtc="2024-07-21T09:56:00Z"/>
        </w:rPr>
        <w:pPrChange w:id="3119" w:author="Jason Rhee" w:date="2024-07-21T19:56:00Z" w16du:dateUtc="2024-07-21T09:56:00Z">
          <w:pPr>
            <w:pStyle w:val="Annex0"/>
          </w:pPr>
        </w:pPrChange>
      </w:pPr>
      <w:ins w:id="3120" w:author="Jason Rhee" w:date="2024-07-21T19:56:00Z" w16du:dateUtc="2024-07-21T09:56:00Z">
        <w:r>
          <w:t xml:space="preserve">Name: </w:t>
        </w:r>
        <w:r w:rsidRPr="00B57833">
          <w:t>EMUKCARE</w:t>
        </w:r>
      </w:ins>
    </w:p>
    <w:p w14:paraId="07EA4382" w14:textId="46B2E45F" w:rsidR="00B57833" w:rsidRPr="00B57833" w:rsidRDefault="00B57833">
      <w:pPr>
        <w:rPr>
          <w:ins w:id="3121" w:author="Jason Rhee" w:date="2024-07-21T19:56:00Z" w16du:dateUtc="2024-07-21T09:56:00Z"/>
          <w:rFonts w:eastAsiaTheme="minorEastAsia"/>
          <w:lang w:eastAsia="ko-KR"/>
          <w:rPrChange w:id="3122" w:author="Jason Rhee" w:date="2024-07-21T19:56:00Z" w16du:dateUtc="2024-07-21T09:56:00Z">
            <w:rPr>
              <w:ins w:id="3123" w:author="Jason Rhee" w:date="2024-07-21T19:56:00Z" w16du:dateUtc="2024-07-21T09:56:00Z"/>
            </w:rPr>
          </w:rPrChange>
        </w:rPr>
        <w:pPrChange w:id="3124" w:author="Jason Rhee" w:date="2024-07-21T19:56:00Z" w16du:dateUtc="2024-07-21T09:56:00Z">
          <w:pPr>
            <w:pStyle w:val="Annex0"/>
          </w:pPr>
        </w:pPrChange>
      </w:pPr>
      <w:ins w:id="3125" w:author="Jason Rhee" w:date="2024-07-21T19:56:00Z" w16du:dateUtc="2024-07-21T09:56:00Z">
        <w:r>
          <w:t xml:space="preserve">Description: </w:t>
        </w:r>
      </w:ins>
      <w:ins w:id="3126" w:author="Jason Rhee" w:date="2024-07-21T19:56:00Z">
        <w:r w:rsidRPr="00B57833">
          <w:t>Embedded complex line symbol for Under Keel Clearance Plan Area</w:t>
        </w:r>
      </w:ins>
    </w:p>
    <w:p w14:paraId="412C8567" w14:textId="19824D35" w:rsidR="00B57833" w:rsidRDefault="00B57833">
      <w:pPr>
        <w:rPr>
          <w:ins w:id="3127" w:author="Jason Rhee" w:date="2024-07-21T19:56:00Z" w16du:dateUtc="2024-07-21T09:56:00Z"/>
        </w:rPr>
        <w:pPrChange w:id="3128" w:author="Jason Rhee" w:date="2024-07-21T19:56:00Z" w16du:dateUtc="2024-07-21T09:56:00Z">
          <w:pPr>
            <w:pStyle w:val="Annex0"/>
          </w:pPr>
        </w:pPrChange>
      </w:pPr>
      <w:ins w:id="3129" w:author="Jason Rhee" w:date="2024-07-21T19:56:00Z" w16du:dateUtc="2024-07-21T09:56:00Z">
        <w:r>
          <w:t xml:space="preserve">ID: </w:t>
        </w:r>
        <w:r w:rsidRPr="00B57833">
          <w:t>EMUKCARE</w:t>
        </w:r>
      </w:ins>
    </w:p>
    <w:p w14:paraId="64069C94" w14:textId="77777777" w:rsidR="00B57833" w:rsidRDefault="00B57833">
      <w:pPr>
        <w:rPr>
          <w:ins w:id="3130" w:author="Jason Rhee" w:date="2024-07-21T19:56:00Z" w16du:dateUtc="2024-07-21T09:56:00Z"/>
        </w:rPr>
        <w:pPrChange w:id="3131" w:author="Jason Rhee" w:date="2024-07-21T19:56:00Z" w16du:dateUtc="2024-07-21T09:56:00Z">
          <w:pPr>
            <w:pStyle w:val="Annex0"/>
          </w:pPr>
        </w:pPrChange>
      </w:pPr>
      <w:ins w:id="3132" w:author="Jason Rhee" w:date="2024-07-21T19:56:00Z" w16du:dateUtc="2024-07-21T09:56:00Z">
        <w:r>
          <w:t>Language: en (English)</w:t>
        </w:r>
      </w:ins>
    </w:p>
    <w:p w14:paraId="6CB1C3A3" w14:textId="77777777" w:rsidR="00B57833" w:rsidRDefault="00B57833">
      <w:pPr>
        <w:rPr>
          <w:ins w:id="3133" w:author="Jason Rhee" w:date="2024-07-21T19:56:00Z" w16du:dateUtc="2024-07-21T09:56:00Z"/>
        </w:rPr>
        <w:pPrChange w:id="3134" w:author="Jason Rhee" w:date="2024-07-21T19:56:00Z" w16du:dateUtc="2024-07-21T09:56:00Z">
          <w:pPr>
            <w:pStyle w:val="Annex0"/>
          </w:pPr>
        </w:pPrChange>
      </w:pPr>
      <w:ins w:id="3135" w:author="Jason Rhee" w:date="2024-07-21T19:56:00Z" w16du:dateUtc="2024-07-21T09:56:00Z">
        <w:r>
          <w:t>Remarks:</w:t>
        </w:r>
      </w:ins>
    </w:p>
    <w:p w14:paraId="7AAB374D" w14:textId="758C8626" w:rsidR="00B57833" w:rsidRDefault="00B57833">
      <w:pPr>
        <w:rPr>
          <w:ins w:id="3136" w:author="Jason Rhee" w:date="2024-07-21T19:56:00Z" w16du:dateUtc="2024-07-21T09:56:00Z"/>
        </w:rPr>
        <w:pPrChange w:id="3137" w:author="Jason Rhee" w:date="2024-07-21T19:56:00Z" w16du:dateUtc="2024-07-21T09:56:00Z">
          <w:pPr>
            <w:pStyle w:val="Annex0"/>
          </w:pPr>
        </w:pPrChange>
      </w:pPr>
      <w:commentRangeStart w:id="3138"/>
      <w:ins w:id="3139" w:author="Jason Rhee" w:date="2024-07-21T19:56:00Z" w16du:dateUtc="2024-07-21T09:56:00Z">
        <w:r>
          <w:t xml:space="preserve">File Name: </w:t>
        </w:r>
        <w:r w:rsidRPr="00B57833">
          <w:t>EMUKCARE</w:t>
        </w:r>
        <w:r>
          <w:t>.svg</w:t>
        </w:r>
        <w:commentRangeEnd w:id="3138"/>
        <w:r>
          <w:rPr>
            <w:rStyle w:val="CommentReference"/>
            <w:rFonts w:eastAsia="MS Mincho"/>
            <w:szCs w:val="20"/>
            <w:lang w:eastAsia="ja-JP"/>
          </w:rPr>
          <w:commentReference w:id="3138"/>
        </w:r>
      </w:ins>
    </w:p>
    <w:p w14:paraId="1575852E" w14:textId="77777777" w:rsidR="00B57833" w:rsidRDefault="00B57833">
      <w:pPr>
        <w:rPr>
          <w:ins w:id="3140" w:author="Jason Rhee" w:date="2024-07-21T19:56:00Z" w16du:dateUtc="2024-07-21T09:56:00Z"/>
        </w:rPr>
        <w:pPrChange w:id="3141" w:author="Jason Rhee" w:date="2024-07-21T19:56:00Z" w16du:dateUtc="2024-07-21T09:56:00Z">
          <w:pPr>
            <w:pStyle w:val="Annex0"/>
          </w:pPr>
        </w:pPrChange>
      </w:pPr>
      <w:ins w:id="3142" w:author="Jason Rhee" w:date="2024-07-21T19:56:00Z" w16du:dateUtc="2024-07-21T09:56:00Z">
        <w:r>
          <w:t>File Type: Symbol</w:t>
        </w:r>
      </w:ins>
    </w:p>
    <w:p w14:paraId="5882E118" w14:textId="77777777" w:rsidR="00B57833" w:rsidRDefault="00B57833">
      <w:pPr>
        <w:rPr>
          <w:ins w:id="3143" w:author="Jason Rhee" w:date="2024-07-21T19:56:00Z" w16du:dateUtc="2024-07-21T09:56:00Z"/>
        </w:rPr>
        <w:pPrChange w:id="3144" w:author="Jason Rhee" w:date="2024-07-21T19:56:00Z" w16du:dateUtc="2024-07-21T09:56:00Z">
          <w:pPr>
            <w:pStyle w:val="Annex0"/>
          </w:pPr>
        </w:pPrChange>
      </w:pPr>
      <w:ins w:id="3145" w:author="Jason Rhee" w:date="2024-07-21T19:56:00Z" w16du:dateUtc="2024-07-21T09:56:00Z">
        <w:r>
          <w:t>File Format: SVG</w:t>
        </w:r>
      </w:ins>
    </w:p>
    <w:p w14:paraId="4E47B110" w14:textId="2E602389" w:rsidR="00C314C3" w:rsidRPr="00ED1CF6" w:rsidRDefault="00ED1CF6" w:rsidP="00B57833">
      <w:pPr>
        <w:pStyle w:val="Annex-Heading3"/>
        <w:rPr>
          <w:ins w:id="3146" w:author="Jason Rhee" w:date="2024-07-21T19:57:00Z" w16du:dateUtc="2024-07-21T09:57:00Z"/>
          <w:rPrChange w:id="3147" w:author="Jason Rhee" w:date="2024-07-21T19:57:00Z" w16du:dateUtc="2024-07-21T09:57:00Z">
            <w:rPr>
              <w:ins w:id="3148" w:author="Jason Rhee" w:date="2024-07-21T19:57:00Z" w16du:dateUtc="2024-07-21T09:57:00Z"/>
              <w:rFonts w:eastAsiaTheme="minorEastAsia"/>
              <w:lang w:eastAsia="ko-KR"/>
            </w:rPr>
          </w:rPrChange>
        </w:rPr>
      </w:pPr>
      <w:ins w:id="3149" w:author="Jason Rhee" w:date="2024-07-21T19:57:00Z" w16du:dateUtc="2024-07-21T09:57:00Z">
        <w:r w:rsidRPr="00ED1CF6">
          <w:t>EMAREMG1</w:t>
        </w:r>
      </w:ins>
    </w:p>
    <w:p w14:paraId="297EDCE0" w14:textId="3686B9F4" w:rsidR="00ED1CF6" w:rsidRDefault="00ED1CF6">
      <w:pPr>
        <w:rPr>
          <w:ins w:id="3150" w:author="Jason Rhee" w:date="2024-07-21T19:57:00Z" w16du:dateUtc="2024-07-21T09:57:00Z"/>
        </w:rPr>
        <w:pPrChange w:id="3151" w:author="Jason Rhee" w:date="2024-07-21T19:57:00Z" w16du:dateUtc="2024-07-21T09:57:00Z">
          <w:pPr>
            <w:pStyle w:val="Annex0"/>
          </w:pPr>
        </w:pPrChange>
      </w:pPr>
      <w:ins w:id="3152" w:author="Jason Rhee" w:date="2024-07-21T19:57:00Z" w16du:dateUtc="2024-07-21T09:57:00Z">
        <w:r>
          <w:t xml:space="preserve">Name: </w:t>
        </w:r>
        <w:r w:rsidRPr="00ED1CF6">
          <w:t>EMAREMG1</w:t>
        </w:r>
      </w:ins>
    </w:p>
    <w:p w14:paraId="02EC399F" w14:textId="21893566" w:rsidR="00ED1CF6" w:rsidRPr="00ED1CF6" w:rsidRDefault="00ED1CF6">
      <w:pPr>
        <w:rPr>
          <w:ins w:id="3153" w:author="Jason Rhee" w:date="2024-07-21T19:57:00Z" w16du:dateUtc="2024-07-21T09:57:00Z"/>
          <w:rFonts w:eastAsiaTheme="minorEastAsia"/>
          <w:lang w:eastAsia="ko-KR"/>
        </w:rPr>
        <w:pPrChange w:id="3154" w:author="Jason Rhee" w:date="2024-07-21T19:57:00Z" w16du:dateUtc="2024-07-21T09:57:00Z">
          <w:pPr>
            <w:pStyle w:val="Annex0"/>
          </w:pPr>
        </w:pPrChange>
      </w:pPr>
      <w:ins w:id="3155" w:author="Jason Rhee" w:date="2024-07-21T19:57:00Z" w16du:dateUtc="2024-07-21T09:57:00Z">
        <w:r>
          <w:t xml:space="preserve">Description: </w:t>
        </w:r>
      </w:ins>
      <w:ins w:id="3156" w:author="Jason Rhee" w:date="2024-07-21T19:57:00Z">
        <w:r w:rsidRPr="00ED1CF6">
          <w:t>Embedded symbol</w:t>
        </w:r>
      </w:ins>
    </w:p>
    <w:p w14:paraId="3B6B3DBD" w14:textId="5B8AFE47" w:rsidR="00ED1CF6" w:rsidRDefault="00ED1CF6">
      <w:pPr>
        <w:rPr>
          <w:ins w:id="3157" w:author="Jason Rhee" w:date="2024-07-21T19:57:00Z" w16du:dateUtc="2024-07-21T09:57:00Z"/>
        </w:rPr>
        <w:pPrChange w:id="3158" w:author="Jason Rhee" w:date="2024-07-21T19:57:00Z" w16du:dateUtc="2024-07-21T09:57:00Z">
          <w:pPr>
            <w:pStyle w:val="Annex0"/>
          </w:pPr>
        </w:pPrChange>
      </w:pPr>
      <w:ins w:id="3159" w:author="Jason Rhee" w:date="2024-07-21T19:57:00Z" w16du:dateUtc="2024-07-21T09:57:00Z">
        <w:r>
          <w:t xml:space="preserve">ID: </w:t>
        </w:r>
        <w:r w:rsidRPr="00ED1CF6">
          <w:t>EMAREMG1</w:t>
        </w:r>
      </w:ins>
    </w:p>
    <w:p w14:paraId="1C2C3F40" w14:textId="77777777" w:rsidR="00ED1CF6" w:rsidRDefault="00ED1CF6">
      <w:pPr>
        <w:rPr>
          <w:ins w:id="3160" w:author="Jason Rhee" w:date="2024-07-21T19:57:00Z" w16du:dateUtc="2024-07-21T09:57:00Z"/>
        </w:rPr>
        <w:pPrChange w:id="3161" w:author="Jason Rhee" w:date="2024-07-21T19:57:00Z" w16du:dateUtc="2024-07-21T09:57:00Z">
          <w:pPr>
            <w:pStyle w:val="Annex0"/>
          </w:pPr>
        </w:pPrChange>
      </w:pPr>
      <w:ins w:id="3162" w:author="Jason Rhee" w:date="2024-07-21T19:57:00Z" w16du:dateUtc="2024-07-21T09:57:00Z">
        <w:r>
          <w:t>Language: en (English)</w:t>
        </w:r>
      </w:ins>
    </w:p>
    <w:p w14:paraId="68833E95" w14:textId="77777777" w:rsidR="00ED1CF6" w:rsidRDefault="00ED1CF6">
      <w:pPr>
        <w:rPr>
          <w:ins w:id="3163" w:author="Jason Rhee" w:date="2024-07-21T19:57:00Z" w16du:dateUtc="2024-07-21T09:57:00Z"/>
        </w:rPr>
        <w:pPrChange w:id="3164" w:author="Jason Rhee" w:date="2024-07-21T19:57:00Z" w16du:dateUtc="2024-07-21T09:57:00Z">
          <w:pPr>
            <w:pStyle w:val="Annex0"/>
          </w:pPr>
        </w:pPrChange>
      </w:pPr>
      <w:ins w:id="3165" w:author="Jason Rhee" w:date="2024-07-21T19:57:00Z" w16du:dateUtc="2024-07-21T09:57:00Z">
        <w:r>
          <w:t>Remarks:</w:t>
        </w:r>
      </w:ins>
    </w:p>
    <w:p w14:paraId="0E04CD26" w14:textId="39E1D5AB" w:rsidR="00ED1CF6" w:rsidRDefault="00ED1CF6">
      <w:pPr>
        <w:rPr>
          <w:ins w:id="3166" w:author="Jason Rhee" w:date="2024-07-21T19:57:00Z" w16du:dateUtc="2024-07-21T09:57:00Z"/>
        </w:rPr>
        <w:pPrChange w:id="3167" w:author="Jason Rhee" w:date="2024-07-21T19:57:00Z" w16du:dateUtc="2024-07-21T09:57:00Z">
          <w:pPr>
            <w:pStyle w:val="Annex0"/>
          </w:pPr>
        </w:pPrChange>
      </w:pPr>
      <w:commentRangeStart w:id="3168"/>
      <w:ins w:id="3169" w:author="Jason Rhee" w:date="2024-07-21T19:57:00Z" w16du:dateUtc="2024-07-21T09:57:00Z">
        <w:r>
          <w:t xml:space="preserve">File Name: </w:t>
        </w:r>
        <w:r w:rsidRPr="00ED1CF6">
          <w:t>EMAREMG1</w:t>
        </w:r>
        <w:r>
          <w:t>.svg</w:t>
        </w:r>
        <w:commentRangeEnd w:id="3168"/>
        <w:r>
          <w:rPr>
            <w:rStyle w:val="CommentReference"/>
            <w:rFonts w:eastAsia="MS Mincho"/>
            <w:szCs w:val="20"/>
            <w:lang w:eastAsia="ja-JP"/>
          </w:rPr>
          <w:commentReference w:id="3168"/>
        </w:r>
      </w:ins>
    </w:p>
    <w:p w14:paraId="693ED74F" w14:textId="77777777" w:rsidR="00ED1CF6" w:rsidRDefault="00ED1CF6">
      <w:pPr>
        <w:rPr>
          <w:ins w:id="3170" w:author="Jason Rhee" w:date="2024-07-21T19:57:00Z" w16du:dateUtc="2024-07-21T09:57:00Z"/>
        </w:rPr>
        <w:pPrChange w:id="3171" w:author="Jason Rhee" w:date="2024-07-21T19:57:00Z" w16du:dateUtc="2024-07-21T09:57:00Z">
          <w:pPr>
            <w:pStyle w:val="Annex0"/>
          </w:pPr>
        </w:pPrChange>
      </w:pPr>
      <w:ins w:id="3172" w:author="Jason Rhee" w:date="2024-07-21T19:57:00Z" w16du:dateUtc="2024-07-21T09:57:00Z">
        <w:r>
          <w:t>File Type: Symbol</w:t>
        </w:r>
      </w:ins>
    </w:p>
    <w:p w14:paraId="2AD6EDDB" w14:textId="77777777" w:rsidR="00ED1CF6" w:rsidRDefault="00ED1CF6">
      <w:pPr>
        <w:rPr>
          <w:ins w:id="3173" w:author="Jason Rhee" w:date="2024-07-21T19:57:00Z" w16du:dateUtc="2024-07-21T09:57:00Z"/>
        </w:rPr>
        <w:pPrChange w:id="3174" w:author="Jason Rhee" w:date="2024-07-21T19:57:00Z" w16du:dateUtc="2024-07-21T09:57:00Z">
          <w:pPr>
            <w:pStyle w:val="Annex0"/>
          </w:pPr>
        </w:pPrChange>
      </w:pPr>
      <w:ins w:id="3175" w:author="Jason Rhee" w:date="2024-07-21T19:57:00Z" w16du:dateUtc="2024-07-21T09:57:00Z">
        <w:r>
          <w:t>File Format: SVG</w:t>
        </w:r>
      </w:ins>
    </w:p>
    <w:p w14:paraId="673715CC" w14:textId="77777777" w:rsidR="00ED1CF6" w:rsidRDefault="00ED1CF6">
      <w:pPr>
        <w:pPrChange w:id="3176" w:author="Jason Rhee" w:date="2024-07-21T19:57:00Z" w16du:dateUtc="2024-07-21T09:57:00Z">
          <w:pPr>
            <w:spacing w:before="0"/>
          </w:pPr>
        </w:pPrChange>
      </w:pPr>
    </w:p>
    <w:p w14:paraId="2802B706" w14:textId="63874CAE" w:rsidR="003E0B96" w:rsidRDefault="003E0B96" w:rsidP="00B3435A">
      <w:pPr>
        <w:pStyle w:val="Annexheader-level2"/>
      </w:pPr>
      <w:r>
        <w:br w:type="page"/>
      </w:r>
      <w:bookmarkStart w:id="3177" w:name="_Toc527707426"/>
      <w:bookmarkStart w:id="3178" w:name="_Toc528589794"/>
      <w:bookmarkStart w:id="3179" w:name="_Toc516382"/>
      <w:bookmarkStart w:id="3180" w:name="_Toc127463898"/>
      <w:bookmarkStart w:id="3181" w:name="_Toc128125524"/>
      <w:bookmarkStart w:id="3182" w:name="_Toc141176306"/>
      <w:bookmarkStart w:id="3183" w:name="_Toc141176471"/>
      <w:bookmarkStart w:id="3184" w:name="_Toc141177103"/>
      <w:bookmarkStart w:id="3185" w:name="_Toc150177977"/>
      <w:commentRangeStart w:id="3186"/>
      <w:r>
        <w:rPr>
          <w:rFonts w:hint="eastAsia"/>
        </w:rPr>
        <w:lastRenderedPageBreak/>
        <w:t>Line</w:t>
      </w:r>
      <w:r>
        <w:t xml:space="preserve"> </w:t>
      </w:r>
      <w:r>
        <w:rPr>
          <w:rFonts w:hint="eastAsia"/>
        </w:rPr>
        <w:t>styles</w:t>
      </w:r>
      <w:bookmarkEnd w:id="3177"/>
      <w:bookmarkEnd w:id="3178"/>
      <w:bookmarkEnd w:id="3179"/>
      <w:bookmarkEnd w:id="3180"/>
      <w:bookmarkEnd w:id="3181"/>
      <w:bookmarkEnd w:id="3182"/>
      <w:bookmarkEnd w:id="3183"/>
      <w:bookmarkEnd w:id="3184"/>
      <w:bookmarkEnd w:id="3185"/>
      <w:commentRangeEnd w:id="3186"/>
      <w:r w:rsidR="00E26FFB">
        <w:rPr>
          <w:rStyle w:val="CommentReference"/>
          <w:rFonts w:cs="Times New Roman"/>
          <w:b w:val="0"/>
          <w:bCs w:val="0"/>
          <w:color w:val="auto"/>
          <w:szCs w:val="20"/>
        </w:rPr>
        <w:commentReference w:id="3186"/>
      </w:r>
    </w:p>
    <w:p w14:paraId="5CDD5DE9" w14:textId="13AC0E89" w:rsidR="00D30465" w:rsidRPr="00D30465" w:rsidRDefault="00D30465" w:rsidP="00A034E4">
      <w:pPr>
        <w:pStyle w:val="Annex-Heading3"/>
        <w:rPr>
          <w:ins w:id="3187" w:author="Jason Rhee" w:date="2024-07-21T20:00:00Z" w16du:dateUtc="2024-07-21T10:00:00Z"/>
          <w:rPrChange w:id="3188" w:author="Jason Rhee" w:date="2024-07-21T20:00:00Z" w16du:dateUtc="2024-07-21T10:00:00Z">
            <w:rPr>
              <w:ins w:id="3189" w:author="Jason Rhee" w:date="2024-07-21T20:00:00Z" w16du:dateUtc="2024-07-21T10:00:00Z"/>
              <w:rFonts w:eastAsiaTheme="minorEastAsia"/>
              <w:lang w:eastAsia="ko-KR"/>
            </w:rPr>
          </w:rPrChange>
        </w:rPr>
      </w:pPr>
      <w:ins w:id="3190" w:author="Jason Rhee" w:date="2024-07-21T20:00:00Z" w16du:dateUtc="2024-07-21T10:00:00Z">
        <w:r w:rsidRPr="00D30465">
          <w:t>UKCARE01</w:t>
        </w:r>
      </w:ins>
    </w:p>
    <w:p w14:paraId="484A7010" w14:textId="2C0CE4CD" w:rsidR="00D30465" w:rsidRDefault="00D30465">
      <w:pPr>
        <w:rPr>
          <w:ins w:id="3191" w:author="Jason Rhee" w:date="2024-07-21T20:00:00Z" w16du:dateUtc="2024-07-21T10:00:00Z"/>
        </w:rPr>
        <w:pPrChange w:id="3192" w:author="Jason Rhee" w:date="2024-07-21T20:00:00Z" w16du:dateUtc="2024-07-21T10:00:00Z">
          <w:pPr>
            <w:pStyle w:val="Annex0"/>
          </w:pPr>
        </w:pPrChange>
      </w:pPr>
      <w:ins w:id="3193" w:author="Jason Rhee" w:date="2024-07-21T20:00:00Z" w16du:dateUtc="2024-07-21T10:00:00Z">
        <w:r>
          <w:t xml:space="preserve">Name: </w:t>
        </w:r>
        <w:r w:rsidRPr="00D30465">
          <w:t>UKCARE01</w:t>
        </w:r>
      </w:ins>
    </w:p>
    <w:p w14:paraId="6AB9E084" w14:textId="72CF7FE1" w:rsidR="00D30465" w:rsidRPr="00ED1CF6" w:rsidRDefault="00D30465">
      <w:pPr>
        <w:rPr>
          <w:ins w:id="3194" w:author="Jason Rhee" w:date="2024-07-21T20:00:00Z" w16du:dateUtc="2024-07-21T10:00:00Z"/>
          <w:rFonts w:eastAsiaTheme="minorEastAsia"/>
          <w:lang w:eastAsia="ko-KR"/>
        </w:rPr>
        <w:pPrChange w:id="3195" w:author="Jason Rhee" w:date="2024-07-21T20:00:00Z" w16du:dateUtc="2024-07-21T10:00:00Z">
          <w:pPr>
            <w:pStyle w:val="Annex0"/>
          </w:pPr>
        </w:pPrChange>
      </w:pPr>
      <w:ins w:id="3196" w:author="Jason Rhee" w:date="2024-07-21T20:00:00Z" w16du:dateUtc="2024-07-21T10:00:00Z">
        <w:r>
          <w:t xml:space="preserve">Description: </w:t>
        </w:r>
      </w:ins>
      <w:ins w:id="3197" w:author="Jason Rhee" w:date="2024-07-21T20:01:00Z" w16du:dateUtc="2024-07-21T10:01:00Z">
        <w:r w:rsidR="0018781B" w:rsidRPr="0018781B">
          <w:t>Boundary of Under Keel Clearance Plan Area</w:t>
        </w:r>
      </w:ins>
    </w:p>
    <w:p w14:paraId="77E70576" w14:textId="2B36D5A5" w:rsidR="00D30465" w:rsidRDefault="00D30465">
      <w:pPr>
        <w:rPr>
          <w:ins w:id="3198" w:author="Jason Rhee" w:date="2024-07-21T20:00:00Z" w16du:dateUtc="2024-07-21T10:00:00Z"/>
        </w:rPr>
        <w:pPrChange w:id="3199" w:author="Jason Rhee" w:date="2024-07-21T20:00:00Z" w16du:dateUtc="2024-07-21T10:00:00Z">
          <w:pPr>
            <w:pStyle w:val="Annex0"/>
          </w:pPr>
        </w:pPrChange>
      </w:pPr>
      <w:ins w:id="3200" w:author="Jason Rhee" w:date="2024-07-21T20:00:00Z" w16du:dateUtc="2024-07-21T10:00:00Z">
        <w:r>
          <w:t xml:space="preserve">ID: </w:t>
        </w:r>
        <w:r w:rsidRPr="00D30465">
          <w:t>UKCARE01</w:t>
        </w:r>
      </w:ins>
    </w:p>
    <w:p w14:paraId="74C97414" w14:textId="77777777" w:rsidR="00D30465" w:rsidRDefault="00D30465">
      <w:pPr>
        <w:rPr>
          <w:ins w:id="3201" w:author="Jason Rhee" w:date="2024-07-21T20:00:00Z" w16du:dateUtc="2024-07-21T10:00:00Z"/>
        </w:rPr>
        <w:pPrChange w:id="3202" w:author="Jason Rhee" w:date="2024-07-21T20:00:00Z" w16du:dateUtc="2024-07-21T10:00:00Z">
          <w:pPr>
            <w:pStyle w:val="Annex0"/>
          </w:pPr>
        </w:pPrChange>
      </w:pPr>
      <w:ins w:id="3203" w:author="Jason Rhee" w:date="2024-07-21T20:00:00Z" w16du:dateUtc="2024-07-21T10:00:00Z">
        <w:r>
          <w:t>Language: en (English)</w:t>
        </w:r>
      </w:ins>
    </w:p>
    <w:p w14:paraId="6F7718FA" w14:textId="77777777" w:rsidR="00D30465" w:rsidRDefault="00D30465">
      <w:pPr>
        <w:rPr>
          <w:ins w:id="3204" w:author="Jason Rhee" w:date="2024-07-21T20:00:00Z" w16du:dateUtc="2024-07-21T10:00:00Z"/>
        </w:rPr>
        <w:pPrChange w:id="3205" w:author="Jason Rhee" w:date="2024-07-21T20:00:00Z" w16du:dateUtc="2024-07-21T10:00:00Z">
          <w:pPr>
            <w:pStyle w:val="Annex0"/>
          </w:pPr>
        </w:pPrChange>
      </w:pPr>
      <w:ins w:id="3206" w:author="Jason Rhee" w:date="2024-07-21T20:00:00Z" w16du:dateUtc="2024-07-21T10:00:00Z">
        <w:r>
          <w:t>Remarks:</w:t>
        </w:r>
      </w:ins>
    </w:p>
    <w:p w14:paraId="47061672" w14:textId="382CD92E" w:rsidR="00D30465" w:rsidRPr="0018781B" w:rsidRDefault="00D30465">
      <w:pPr>
        <w:rPr>
          <w:ins w:id="3207" w:author="Jason Rhee" w:date="2024-07-21T20:00:00Z" w16du:dateUtc="2024-07-21T10:00:00Z"/>
          <w:rFonts w:eastAsiaTheme="minorEastAsia"/>
          <w:lang w:eastAsia="ko-KR"/>
          <w:rPrChange w:id="3208" w:author="Jason Rhee" w:date="2024-07-21T20:01:00Z" w16du:dateUtc="2024-07-21T10:01:00Z">
            <w:rPr>
              <w:ins w:id="3209" w:author="Jason Rhee" w:date="2024-07-21T20:00:00Z" w16du:dateUtc="2024-07-21T10:00:00Z"/>
            </w:rPr>
          </w:rPrChange>
        </w:rPr>
        <w:pPrChange w:id="3210" w:author="Jason Rhee" w:date="2024-07-21T20:00:00Z" w16du:dateUtc="2024-07-21T10:00:00Z">
          <w:pPr>
            <w:pStyle w:val="Annex0"/>
          </w:pPr>
        </w:pPrChange>
      </w:pPr>
      <w:ins w:id="3211" w:author="Jason Rhee" w:date="2024-07-21T20:00:00Z" w16du:dateUtc="2024-07-21T10:00:00Z">
        <w:r>
          <w:t xml:space="preserve">File Name: </w:t>
        </w:r>
        <w:r w:rsidRPr="00ED1CF6">
          <w:t>EMAREMG1</w:t>
        </w:r>
        <w:r>
          <w:t>.</w:t>
        </w:r>
      </w:ins>
      <w:ins w:id="3212" w:author="Jason Rhee" w:date="2024-07-21T20:01:00Z" w16du:dateUtc="2024-07-21T10:01:00Z">
        <w:r w:rsidR="0018781B">
          <w:rPr>
            <w:rFonts w:eastAsiaTheme="minorEastAsia" w:hint="eastAsia"/>
            <w:lang w:eastAsia="ko-KR"/>
          </w:rPr>
          <w:t>xml</w:t>
        </w:r>
      </w:ins>
    </w:p>
    <w:p w14:paraId="4F97F558" w14:textId="1315A791" w:rsidR="00D30465" w:rsidRPr="0018781B" w:rsidRDefault="00D30465">
      <w:pPr>
        <w:rPr>
          <w:ins w:id="3213" w:author="Jason Rhee" w:date="2024-07-21T20:00:00Z" w16du:dateUtc="2024-07-21T10:00:00Z"/>
          <w:rFonts w:eastAsiaTheme="minorEastAsia"/>
          <w:lang w:eastAsia="ko-KR"/>
          <w:rPrChange w:id="3214" w:author="Jason Rhee" w:date="2024-07-21T20:01:00Z" w16du:dateUtc="2024-07-21T10:01:00Z">
            <w:rPr>
              <w:ins w:id="3215" w:author="Jason Rhee" w:date="2024-07-21T20:00:00Z" w16du:dateUtc="2024-07-21T10:00:00Z"/>
            </w:rPr>
          </w:rPrChange>
        </w:rPr>
        <w:pPrChange w:id="3216" w:author="Jason Rhee" w:date="2024-07-21T20:00:00Z" w16du:dateUtc="2024-07-21T10:00:00Z">
          <w:pPr>
            <w:pStyle w:val="Annex0"/>
          </w:pPr>
        </w:pPrChange>
      </w:pPr>
      <w:ins w:id="3217" w:author="Jason Rhee" w:date="2024-07-21T20:00:00Z" w16du:dateUtc="2024-07-21T10:00:00Z">
        <w:r>
          <w:t xml:space="preserve">File Type: </w:t>
        </w:r>
      </w:ins>
      <w:ins w:id="3218" w:author="Jason Rhee" w:date="2024-07-21T20:01:00Z" w16du:dateUtc="2024-07-21T10:01:00Z">
        <w:r w:rsidR="0018781B">
          <w:rPr>
            <w:rFonts w:eastAsiaTheme="minorEastAsia" w:hint="eastAsia"/>
            <w:lang w:eastAsia="ko-KR"/>
          </w:rPr>
          <w:t>LineStyle</w:t>
        </w:r>
      </w:ins>
    </w:p>
    <w:p w14:paraId="13AC1A52" w14:textId="4B57DA6D" w:rsidR="00D30465" w:rsidRPr="0018781B" w:rsidRDefault="00D30465">
      <w:pPr>
        <w:rPr>
          <w:ins w:id="3219" w:author="Jason Rhee" w:date="2024-07-21T20:00:00Z" w16du:dateUtc="2024-07-21T10:00:00Z"/>
          <w:rFonts w:eastAsiaTheme="minorEastAsia"/>
          <w:lang w:eastAsia="ko-KR"/>
          <w:rPrChange w:id="3220" w:author="Jason Rhee" w:date="2024-07-21T20:01:00Z" w16du:dateUtc="2024-07-21T10:01:00Z">
            <w:rPr>
              <w:ins w:id="3221" w:author="Jason Rhee" w:date="2024-07-21T20:00:00Z" w16du:dateUtc="2024-07-21T10:00:00Z"/>
            </w:rPr>
          </w:rPrChange>
        </w:rPr>
        <w:pPrChange w:id="3222" w:author="Jason Rhee" w:date="2024-07-21T20:00:00Z" w16du:dateUtc="2024-07-21T10:00:00Z">
          <w:pPr>
            <w:pStyle w:val="Annex0"/>
          </w:pPr>
        </w:pPrChange>
      </w:pPr>
      <w:ins w:id="3223" w:author="Jason Rhee" w:date="2024-07-21T20:00:00Z" w16du:dateUtc="2024-07-21T10:00:00Z">
        <w:r>
          <w:t xml:space="preserve">File Format: </w:t>
        </w:r>
      </w:ins>
      <w:ins w:id="3224" w:author="Jason Rhee" w:date="2024-07-21T20:01:00Z" w16du:dateUtc="2024-07-21T10:01:00Z">
        <w:r w:rsidR="0018781B">
          <w:rPr>
            <w:rFonts w:eastAsiaTheme="minorEastAsia" w:hint="eastAsia"/>
            <w:lang w:eastAsia="ko-KR"/>
          </w:rPr>
          <w:t>XML</w:t>
        </w:r>
      </w:ins>
    </w:p>
    <w:p w14:paraId="0B342272" w14:textId="343B2A95" w:rsidR="003E0B96" w:rsidRDefault="0004420E">
      <w:pPr>
        <w:pPrChange w:id="3225" w:author="Jason Rhee" w:date="2024-07-21T20:00:00Z" w16du:dateUtc="2024-07-21T10:00:00Z">
          <w:pPr>
            <w:spacing w:before="0"/>
          </w:pPr>
        </w:pPrChange>
      </w:pPr>
      <w:del w:id="3226" w:author="Jason Rhee" w:date="2024-07-21T20:00:00Z" w16du:dateUtc="2024-07-21T10:00:00Z">
        <w:r w:rsidDel="00A034E4">
          <w:delText>(No description)</w:delText>
        </w:r>
      </w:del>
    </w:p>
    <w:p w14:paraId="6A1A2AE8" w14:textId="06FA2FB6" w:rsidR="003E0B96" w:rsidRDefault="003E0B96" w:rsidP="00B3435A">
      <w:pPr>
        <w:pStyle w:val="Annexheader-level2"/>
      </w:pPr>
      <w:r>
        <w:br w:type="page"/>
      </w:r>
      <w:bookmarkStart w:id="3227" w:name="_Toc527707428"/>
      <w:bookmarkStart w:id="3228" w:name="_Toc528589796"/>
      <w:bookmarkStart w:id="3229" w:name="_Toc516383"/>
      <w:bookmarkStart w:id="3230" w:name="_Toc127463899"/>
      <w:bookmarkStart w:id="3231" w:name="_Toc128125525"/>
      <w:bookmarkStart w:id="3232" w:name="_Toc141176307"/>
      <w:bookmarkStart w:id="3233" w:name="_Toc141176472"/>
      <w:bookmarkStart w:id="3234" w:name="_Toc141177104"/>
      <w:bookmarkStart w:id="3235" w:name="_Toc150177978"/>
      <w:commentRangeStart w:id="3236"/>
      <w:r>
        <w:rPr>
          <w:rFonts w:hint="eastAsia"/>
        </w:rPr>
        <w:lastRenderedPageBreak/>
        <w:t>Area Fills</w:t>
      </w:r>
      <w:bookmarkEnd w:id="3227"/>
      <w:bookmarkEnd w:id="3228"/>
      <w:bookmarkEnd w:id="3229"/>
      <w:bookmarkEnd w:id="3230"/>
      <w:bookmarkEnd w:id="3231"/>
      <w:bookmarkEnd w:id="3232"/>
      <w:bookmarkEnd w:id="3233"/>
      <w:bookmarkEnd w:id="3234"/>
      <w:bookmarkEnd w:id="3235"/>
      <w:commentRangeEnd w:id="3236"/>
      <w:r w:rsidR="00746FEA">
        <w:rPr>
          <w:rStyle w:val="CommentReference"/>
          <w:rFonts w:cs="Times New Roman"/>
          <w:b w:val="0"/>
          <w:bCs w:val="0"/>
          <w:color w:val="auto"/>
          <w:szCs w:val="20"/>
        </w:rPr>
        <w:commentReference w:id="3236"/>
      </w:r>
    </w:p>
    <w:p w14:paraId="08ECE8AA" w14:textId="61B4EA3B" w:rsidR="003E0B96" w:rsidRDefault="003E0B96" w:rsidP="00DB6272">
      <w:pPr>
        <w:pStyle w:val="Annex-Heading3"/>
        <w:rPr>
          <w:rFonts w:ascii="Times New Roman" w:hAnsi="Times New Roman"/>
          <w:szCs w:val="24"/>
        </w:rPr>
      </w:pPr>
      <w:bookmarkStart w:id="3237" w:name="_Toc527707429"/>
      <w:bookmarkStart w:id="3238" w:name="_Toc528589797"/>
      <w:del w:id="3239" w:author="Jason Rhee" w:date="2024-07-21T20:28:00Z" w16du:dateUtc="2024-07-21T10:28:00Z">
        <w:r w:rsidDel="000C75B3">
          <w:delText xml:space="preserve">Almost </w:delText>
        </w:r>
        <w:r w:rsidR="002F3F85" w:rsidDel="000C75B3">
          <w:delText>Non-</w:delText>
        </w:r>
        <w:r w:rsidDel="000C75B3">
          <w:delText>Navigable Area</w:delText>
        </w:r>
      </w:del>
      <w:bookmarkEnd w:id="3237"/>
      <w:bookmarkEnd w:id="3238"/>
      <w:ins w:id="3240" w:author="Jason Rhee" w:date="2024-07-21T20:28:00Z" w16du:dateUtc="2024-07-21T10:28:00Z">
        <w:r w:rsidR="000C75B3">
          <w:rPr>
            <w:rFonts w:eastAsiaTheme="minorEastAsia" w:hint="eastAsia"/>
            <w:lang w:eastAsia="ko-KR"/>
          </w:rPr>
          <w:t>ANA</w:t>
        </w:r>
      </w:ins>
    </w:p>
    <w:p w14:paraId="03A68832" w14:textId="004F7C06" w:rsidR="006916E5" w:rsidRPr="006C5872" w:rsidRDefault="003E0B96" w:rsidP="007D127A">
      <w:pPr>
        <w:spacing w:before="0"/>
        <w:rPr>
          <w:rFonts w:eastAsiaTheme="minorEastAsia"/>
          <w:lang w:eastAsia="ko-KR"/>
          <w:rPrChange w:id="3241" w:author="Jason Rhee" w:date="2024-07-21T20:29:00Z" w16du:dateUtc="2024-07-21T10:29:00Z">
            <w:rPr/>
          </w:rPrChange>
        </w:rPr>
      </w:pPr>
      <w:r>
        <w:t xml:space="preserve">Name: </w:t>
      </w:r>
      <w:del w:id="3242" w:author="Jason Rhee" w:date="2024-07-21T20:29:00Z" w16du:dateUtc="2024-07-21T10:29:00Z">
        <w:r w:rsidDel="006C5872">
          <w:delText xml:space="preserve">Almost </w:delText>
        </w:r>
        <w:r w:rsidR="002F3F85" w:rsidDel="006C5872">
          <w:delText>Non-</w:delText>
        </w:r>
        <w:r w:rsidDel="006C5872">
          <w:delText>Navigable Area</w:delText>
        </w:r>
      </w:del>
      <w:ins w:id="3243" w:author="Jason Rhee" w:date="2024-07-21T20:29:00Z" w16du:dateUtc="2024-07-21T10:29:00Z">
        <w:r w:rsidR="006C5872">
          <w:rPr>
            <w:rFonts w:eastAsiaTheme="minorEastAsia" w:hint="eastAsia"/>
            <w:lang w:eastAsia="ko-KR"/>
          </w:rPr>
          <w:t>ANA</w:t>
        </w:r>
      </w:ins>
    </w:p>
    <w:p w14:paraId="26C38FC0" w14:textId="72A9430F" w:rsidR="003E0B96" w:rsidRPr="000C75B3" w:rsidRDefault="003E0B96" w:rsidP="007D127A">
      <w:pPr>
        <w:spacing w:before="0"/>
        <w:rPr>
          <w:rFonts w:eastAsiaTheme="minorEastAsia"/>
          <w:lang w:eastAsia="ko-KR"/>
          <w:rPrChange w:id="3244" w:author="Jason Rhee" w:date="2024-07-21T20:28:00Z" w16du:dateUtc="2024-07-21T10:28:00Z">
            <w:rPr/>
          </w:rPrChange>
        </w:rPr>
      </w:pPr>
      <w:r>
        <w:t>Description:</w:t>
      </w:r>
      <w:ins w:id="3245" w:author="Jason Rhee" w:date="2024-07-21T20:28:00Z" w16du:dateUtc="2024-07-21T10:28:00Z">
        <w:r w:rsidR="000C75B3">
          <w:rPr>
            <w:rFonts w:eastAsiaTheme="minorEastAsia" w:hint="eastAsia"/>
            <w:lang w:eastAsia="ko-KR"/>
          </w:rPr>
          <w:t xml:space="preserve"> </w:t>
        </w:r>
        <w:r w:rsidR="000C75B3" w:rsidRPr="000C75B3">
          <w:rPr>
            <w:rFonts w:eastAsiaTheme="minorEastAsia"/>
            <w:lang w:eastAsia="ko-KR"/>
          </w:rPr>
          <w:t>Area fill for Under Keel Clearance Almost Non Navigable Area</w:t>
        </w:r>
      </w:ins>
    </w:p>
    <w:p w14:paraId="0118DCCA" w14:textId="77777777" w:rsidR="0035179E" w:rsidRDefault="003E0B96" w:rsidP="007D127A">
      <w:pPr>
        <w:spacing w:before="0"/>
        <w:rPr>
          <w:ins w:id="3246" w:author="Jason Rhee" w:date="2024-07-21T20:35:00Z" w16du:dateUtc="2024-07-21T10:35:00Z"/>
          <w:rFonts w:eastAsiaTheme="minorEastAsia"/>
          <w:lang w:eastAsia="ko-KR"/>
        </w:rPr>
      </w:pPr>
      <w:r>
        <w:t>ID: ANA</w:t>
      </w:r>
    </w:p>
    <w:p w14:paraId="5432B7E1" w14:textId="63BE5490" w:rsidR="007163BD" w:rsidRPr="007163BD" w:rsidRDefault="007163BD" w:rsidP="007D127A">
      <w:pPr>
        <w:spacing w:before="0"/>
        <w:rPr>
          <w:ins w:id="3247" w:author="Jason Rhee" w:date="2024-07-21T20:03:00Z" w16du:dateUtc="2024-07-21T10:03:00Z"/>
          <w:rFonts w:eastAsiaTheme="minorEastAsia"/>
          <w:lang w:eastAsia="ko-KR"/>
        </w:rPr>
      </w:pPr>
      <w:ins w:id="3248" w:author="Jason Rhee" w:date="2024-07-21T20:35:00Z" w16du:dateUtc="2024-07-21T10:35:00Z">
        <w:r>
          <w:t>Language: en (English)</w:t>
        </w:r>
      </w:ins>
    </w:p>
    <w:p w14:paraId="376E8B52" w14:textId="332CFF01" w:rsidR="006916E5" w:rsidRPr="00B2121A" w:rsidRDefault="003E0B96" w:rsidP="007D127A">
      <w:pPr>
        <w:spacing w:before="0"/>
        <w:rPr>
          <w:rFonts w:eastAsiaTheme="minorEastAsia"/>
          <w:lang w:eastAsia="ko-KR"/>
          <w:rPrChange w:id="3249" w:author="Jason Rhee" w:date="2024-07-21T20:03:00Z" w16du:dateUtc="2024-07-21T10:03:00Z">
            <w:rPr/>
          </w:rPrChange>
        </w:rPr>
      </w:pPr>
      <w:r>
        <w:t>Remarks</w:t>
      </w:r>
      <w:ins w:id="3250" w:author="Jason Rhee" w:date="2024-07-21T20:03:00Z" w16du:dateUtc="2024-07-21T10:03:00Z">
        <w:r w:rsidR="00B2121A">
          <w:rPr>
            <w:rFonts w:eastAsiaTheme="minorEastAsia" w:hint="eastAsia"/>
            <w:lang w:eastAsia="ko-KR"/>
          </w:rPr>
          <w:t>:</w:t>
        </w:r>
      </w:ins>
    </w:p>
    <w:p w14:paraId="26E3A913" w14:textId="77777777" w:rsidR="006916E5" w:rsidRDefault="003E0B96" w:rsidP="007D127A">
      <w:pPr>
        <w:spacing w:before="0"/>
      </w:pPr>
      <w:r>
        <w:t>File Name: ANA.xml</w:t>
      </w:r>
    </w:p>
    <w:p w14:paraId="06DA010B" w14:textId="77777777" w:rsidR="003E0B96" w:rsidRDefault="003E0B96" w:rsidP="007D127A">
      <w:pPr>
        <w:spacing w:before="0"/>
      </w:pPr>
      <w:r>
        <w:t>File Type: AreaFill</w:t>
      </w:r>
    </w:p>
    <w:p w14:paraId="7466ACE1" w14:textId="77777777" w:rsidR="003E0B96" w:rsidRDefault="003E0B96" w:rsidP="007D127A">
      <w:pPr>
        <w:spacing w:before="0"/>
      </w:pPr>
      <w:r>
        <w:t>File Format: XML</w:t>
      </w:r>
    </w:p>
    <w:p w14:paraId="6D433505" w14:textId="569E86A6" w:rsidR="003E0B96" w:rsidRDefault="003E0B96" w:rsidP="00DB6272">
      <w:pPr>
        <w:pStyle w:val="Annex-Heading3"/>
        <w:rPr>
          <w:rFonts w:ascii="Times New Roman" w:hAnsi="Times New Roman"/>
          <w:szCs w:val="24"/>
        </w:rPr>
      </w:pPr>
      <w:bookmarkStart w:id="3251" w:name="_Toc527707430"/>
      <w:bookmarkStart w:id="3252" w:name="_Toc528589798"/>
      <w:del w:id="3253" w:author="Jason Rhee" w:date="2024-07-21T20:30:00Z" w16du:dateUtc="2024-07-21T10:30:00Z">
        <w:r w:rsidDel="0068744B">
          <w:delText>Non</w:delText>
        </w:r>
        <w:r w:rsidR="00AC71D0" w:rsidDel="0068744B">
          <w:delText>-</w:delText>
        </w:r>
        <w:r w:rsidDel="0068744B">
          <w:delText>Navigable Area</w:delText>
        </w:r>
      </w:del>
      <w:bookmarkEnd w:id="3251"/>
      <w:bookmarkEnd w:id="3252"/>
      <w:ins w:id="3254" w:author="Jason Rhee" w:date="2024-07-21T20:30:00Z" w16du:dateUtc="2024-07-21T10:30:00Z">
        <w:r w:rsidR="0068744B">
          <w:rPr>
            <w:rFonts w:eastAsiaTheme="minorEastAsia" w:hint="eastAsia"/>
            <w:lang w:eastAsia="ko-KR"/>
          </w:rPr>
          <w:t>NNA</w:t>
        </w:r>
      </w:ins>
    </w:p>
    <w:p w14:paraId="4655F9C0" w14:textId="13FF39CB" w:rsidR="006916E5" w:rsidRPr="0068744B" w:rsidRDefault="003E0B96" w:rsidP="007D127A">
      <w:pPr>
        <w:spacing w:before="0"/>
        <w:rPr>
          <w:rFonts w:eastAsiaTheme="minorEastAsia"/>
          <w:lang w:eastAsia="ko-KR"/>
          <w:rPrChange w:id="3255" w:author="Jason Rhee" w:date="2024-07-21T20:30:00Z" w16du:dateUtc="2024-07-21T10:30:00Z">
            <w:rPr/>
          </w:rPrChange>
        </w:rPr>
      </w:pPr>
      <w:r>
        <w:t xml:space="preserve">Name: </w:t>
      </w:r>
      <w:del w:id="3256" w:author="Jason Rhee" w:date="2024-07-21T20:30:00Z" w16du:dateUtc="2024-07-21T10:30:00Z">
        <w:r w:rsidDel="0068744B">
          <w:delText>Non</w:delText>
        </w:r>
        <w:r w:rsidR="00AC71D0" w:rsidDel="0068744B">
          <w:delText>-</w:delText>
        </w:r>
        <w:r w:rsidDel="0068744B">
          <w:delText>Navigable Area</w:delText>
        </w:r>
      </w:del>
      <w:ins w:id="3257" w:author="Jason Rhee" w:date="2024-07-21T20:30:00Z" w16du:dateUtc="2024-07-21T10:30:00Z">
        <w:r w:rsidR="0068744B">
          <w:rPr>
            <w:rFonts w:eastAsiaTheme="minorEastAsia" w:hint="eastAsia"/>
            <w:lang w:eastAsia="ko-KR"/>
          </w:rPr>
          <w:t>NNA</w:t>
        </w:r>
      </w:ins>
    </w:p>
    <w:p w14:paraId="6B5B1B2E" w14:textId="19195C6F" w:rsidR="003E0B96" w:rsidRPr="0068744B" w:rsidRDefault="003E0B96" w:rsidP="007D127A">
      <w:pPr>
        <w:spacing w:before="0"/>
        <w:rPr>
          <w:rFonts w:eastAsiaTheme="minorEastAsia"/>
          <w:lang w:eastAsia="ko-KR"/>
          <w:rPrChange w:id="3258" w:author="Jason Rhee" w:date="2024-07-21T20:29:00Z" w16du:dateUtc="2024-07-21T10:29:00Z">
            <w:rPr/>
          </w:rPrChange>
        </w:rPr>
      </w:pPr>
      <w:r>
        <w:t>Description:</w:t>
      </w:r>
      <w:ins w:id="3259" w:author="Jason Rhee" w:date="2024-07-21T20:29:00Z" w16du:dateUtc="2024-07-21T10:29:00Z">
        <w:r w:rsidR="0068744B">
          <w:rPr>
            <w:rFonts w:eastAsiaTheme="minorEastAsia" w:hint="eastAsia"/>
            <w:lang w:eastAsia="ko-KR"/>
          </w:rPr>
          <w:t xml:space="preserve"> </w:t>
        </w:r>
      </w:ins>
      <w:ins w:id="3260" w:author="Jason Rhee" w:date="2024-07-21T20:29:00Z">
        <w:r w:rsidR="0068744B" w:rsidRPr="0068744B">
          <w:rPr>
            <w:rFonts w:eastAsiaTheme="minorEastAsia"/>
            <w:lang w:eastAsia="ko-KR"/>
          </w:rPr>
          <w:t>Area fill for Under Keel Clearance Non Navigable Area</w:t>
        </w:r>
      </w:ins>
    </w:p>
    <w:p w14:paraId="212EAB26" w14:textId="79FA35B1" w:rsidR="006916E5" w:rsidRDefault="003E0B96" w:rsidP="007D127A">
      <w:pPr>
        <w:spacing w:before="0"/>
        <w:rPr>
          <w:ins w:id="3261" w:author="Jason Rhee" w:date="2024-07-21T20:35:00Z" w16du:dateUtc="2024-07-21T10:35:00Z"/>
          <w:rFonts w:eastAsiaTheme="minorEastAsia"/>
          <w:lang w:eastAsia="ko-KR"/>
        </w:rPr>
      </w:pPr>
      <w:r>
        <w:t xml:space="preserve">ID: </w:t>
      </w:r>
      <w:del w:id="3262" w:author="Jason Rhee" w:date="2024-07-21T20:30:00Z" w16du:dateUtc="2024-07-21T10:30:00Z">
        <w:r w:rsidDel="0068744B">
          <w:delText>ANA</w:delText>
        </w:r>
      </w:del>
      <w:ins w:id="3263" w:author="Jason Rhee" w:date="2024-07-21T20:30:00Z" w16du:dateUtc="2024-07-21T10:30:00Z">
        <w:r w:rsidR="0068744B">
          <w:rPr>
            <w:rFonts w:eastAsiaTheme="minorEastAsia" w:hint="eastAsia"/>
            <w:lang w:eastAsia="ko-KR"/>
          </w:rPr>
          <w:t>N</w:t>
        </w:r>
        <w:r w:rsidR="0068744B">
          <w:t>NA</w:t>
        </w:r>
      </w:ins>
    </w:p>
    <w:p w14:paraId="54AB42C7" w14:textId="492DBE8F" w:rsidR="007163BD" w:rsidRPr="007163BD" w:rsidRDefault="007163BD" w:rsidP="007D127A">
      <w:pPr>
        <w:spacing w:before="0"/>
        <w:rPr>
          <w:rFonts w:eastAsiaTheme="minorEastAsia"/>
          <w:lang w:eastAsia="ko-KR"/>
          <w:rPrChange w:id="3264" w:author="Jason Rhee" w:date="2024-07-21T20:35:00Z" w16du:dateUtc="2024-07-21T10:35:00Z">
            <w:rPr/>
          </w:rPrChange>
        </w:rPr>
      </w:pPr>
      <w:ins w:id="3265" w:author="Jason Rhee" w:date="2024-07-21T20:35:00Z" w16du:dateUtc="2024-07-21T10:35:00Z">
        <w:r>
          <w:t>Language: en (English)</w:t>
        </w:r>
      </w:ins>
    </w:p>
    <w:p w14:paraId="166898F7" w14:textId="77777777" w:rsidR="006916E5" w:rsidRDefault="003E0B96" w:rsidP="007D127A">
      <w:pPr>
        <w:spacing w:before="0"/>
      </w:pPr>
      <w:r>
        <w:t>Remarks:</w:t>
      </w:r>
    </w:p>
    <w:p w14:paraId="45C0EC22" w14:textId="77777777" w:rsidR="006916E5" w:rsidRDefault="003E0B96" w:rsidP="007D127A">
      <w:pPr>
        <w:spacing w:before="0"/>
      </w:pPr>
      <w:r>
        <w:t>File Name: NNA.xml</w:t>
      </w:r>
    </w:p>
    <w:p w14:paraId="152FBB3B" w14:textId="77777777" w:rsidR="003E0B96" w:rsidRDefault="003E0B96" w:rsidP="007D127A">
      <w:pPr>
        <w:spacing w:before="0"/>
      </w:pPr>
      <w:r>
        <w:t>File Type: AreaFill</w:t>
      </w:r>
    </w:p>
    <w:p w14:paraId="632E88F8" w14:textId="77777777" w:rsidR="003E0B96" w:rsidRDefault="003E0B96" w:rsidP="007D127A">
      <w:pPr>
        <w:spacing w:before="0"/>
      </w:pPr>
      <w:r>
        <w:t>File Format: XML</w:t>
      </w:r>
    </w:p>
    <w:p w14:paraId="0B497753" w14:textId="7E95BDD2" w:rsidR="003E0B96" w:rsidRDefault="003E0B96" w:rsidP="00B3435A">
      <w:pPr>
        <w:pStyle w:val="Annexheader-level2"/>
      </w:pPr>
      <w:r>
        <w:br w:type="page"/>
      </w:r>
      <w:bookmarkStart w:id="3266" w:name="_Toc527707431"/>
      <w:bookmarkStart w:id="3267" w:name="_Toc528589799"/>
      <w:bookmarkStart w:id="3268" w:name="_Toc516384"/>
      <w:bookmarkStart w:id="3269" w:name="_Toc127463900"/>
      <w:bookmarkStart w:id="3270" w:name="_Toc128125526"/>
      <w:bookmarkStart w:id="3271" w:name="_Toc141176308"/>
      <w:bookmarkStart w:id="3272" w:name="_Toc141176473"/>
      <w:bookmarkStart w:id="3273" w:name="_Toc141177105"/>
      <w:bookmarkStart w:id="3274" w:name="_Toc150177979"/>
      <w:r>
        <w:rPr>
          <w:rFonts w:hint="eastAsia"/>
        </w:rPr>
        <w:lastRenderedPageBreak/>
        <w:t>Fonts</w:t>
      </w:r>
      <w:bookmarkEnd w:id="3266"/>
      <w:bookmarkEnd w:id="3267"/>
      <w:bookmarkEnd w:id="3268"/>
      <w:bookmarkEnd w:id="3269"/>
      <w:bookmarkEnd w:id="3270"/>
      <w:bookmarkEnd w:id="3271"/>
      <w:bookmarkEnd w:id="3272"/>
      <w:bookmarkEnd w:id="3273"/>
      <w:bookmarkEnd w:id="3274"/>
    </w:p>
    <w:p w14:paraId="1C736DD7" w14:textId="77777777" w:rsidR="003E0B96" w:rsidRDefault="003E0B96" w:rsidP="007D127A">
      <w:pPr>
        <w:spacing w:before="0"/>
        <w:rPr>
          <w:lang w:eastAsia="ko-KR"/>
        </w:rPr>
      </w:pPr>
      <w:r>
        <w:rPr>
          <w:lang w:eastAsia="ko-KR"/>
        </w:rPr>
        <w:t>(No description)</w:t>
      </w:r>
    </w:p>
    <w:p w14:paraId="13499DE9" w14:textId="77777777" w:rsidR="003E0B96" w:rsidRDefault="003E0B96" w:rsidP="003E0B96">
      <w:pPr>
        <w:rPr>
          <w:lang w:eastAsia="ko-KR"/>
        </w:rPr>
      </w:pPr>
    </w:p>
    <w:p w14:paraId="0A3BAE18" w14:textId="62AA9F0D" w:rsidR="003E0B96" w:rsidRDefault="003E0B96" w:rsidP="00B3435A">
      <w:pPr>
        <w:pStyle w:val="Annexheader-level2"/>
      </w:pPr>
      <w:r>
        <w:br w:type="page"/>
      </w:r>
      <w:bookmarkStart w:id="3275" w:name="_Toc527707432"/>
      <w:bookmarkStart w:id="3276" w:name="_Toc528589800"/>
      <w:bookmarkStart w:id="3277" w:name="_Toc516385"/>
      <w:bookmarkStart w:id="3278" w:name="_Toc127463901"/>
      <w:bookmarkStart w:id="3279" w:name="_Toc128125527"/>
      <w:bookmarkStart w:id="3280" w:name="_Toc141176309"/>
      <w:bookmarkStart w:id="3281" w:name="_Toc141176474"/>
      <w:bookmarkStart w:id="3282" w:name="_Toc141177106"/>
      <w:bookmarkStart w:id="3283" w:name="_Toc150177980"/>
      <w:r>
        <w:lastRenderedPageBreak/>
        <w:t>Viewing Group</w:t>
      </w:r>
      <w:bookmarkEnd w:id="3275"/>
      <w:bookmarkEnd w:id="3276"/>
      <w:bookmarkEnd w:id="3277"/>
      <w:bookmarkEnd w:id="3278"/>
      <w:bookmarkEnd w:id="3279"/>
      <w:bookmarkEnd w:id="3280"/>
      <w:bookmarkEnd w:id="3281"/>
      <w:bookmarkEnd w:id="3282"/>
      <w:bookmarkEnd w:id="3283"/>
    </w:p>
    <w:p w14:paraId="591FFC7F" w14:textId="7DB88FB6" w:rsidR="003C2556" w:rsidRPr="003C2556" w:rsidRDefault="003C2556" w:rsidP="003C2556">
      <w:pPr>
        <w:pStyle w:val="Annex-Heading3"/>
        <w:rPr>
          <w:ins w:id="3284" w:author="Jason Rhee" w:date="2024-07-21T20:33:00Z" w16du:dateUtc="2024-07-21T10:33:00Z"/>
          <w:rPrChange w:id="3285" w:author="Jason Rhee" w:date="2024-07-21T20:33:00Z" w16du:dateUtc="2024-07-21T10:33:00Z">
            <w:rPr>
              <w:ins w:id="3286" w:author="Jason Rhee" w:date="2024-07-21T20:33:00Z" w16du:dateUtc="2024-07-21T10:33:00Z"/>
              <w:rFonts w:eastAsiaTheme="minorEastAsia"/>
              <w:lang w:eastAsia="ko-KR"/>
            </w:rPr>
          </w:rPrChange>
        </w:rPr>
      </w:pPr>
      <w:ins w:id="3287" w:author="Jason Rhee" w:date="2024-07-21T20:33:00Z" w16du:dateUtc="2024-07-21T10:33:00Z">
        <w:r>
          <w:rPr>
            <w:rFonts w:eastAsiaTheme="minorEastAsia" w:hint="eastAsia"/>
            <w:lang w:eastAsia="ko-KR"/>
          </w:rPr>
          <w:t>UKCViewingGroup</w:t>
        </w:r>
      </w:ins>
    </w:p>
    <w:p w14:paraId="7CFE902C" w14:textId="51CB9DC7" w:rsidR="000B128A" w:rsidRPr="00FF24A0" w:rsidRDefault="000B128A">
      <w:pPr>
        <w:rPr>
          <w:ins w:id="3288" w:author="Jason Rhee" w:date="2024-07-21T20:36:00Z" w16du:dateUtc="2024-07-21T10:36:00Z"/>
          <w:rFonts w:eastAsiaTheme="minorEastAsia"/>
          <w:lang w:eastAsia="ko-KR"/>
        </w:rPr>
        <w:pPrChange w:id="3289" w:author="Jason Rhee" w:date="2024-07-21T20:36:00Z" w16du:dateUtc="2024-07-21T10:36:00Z">
          <w:pPr>
            <w:pStyle w:val="Annex0"/>
          </w:pPr>
        </w:pPrChange>
      </w:pPr>
      <w:ins w:id="3290" w:author="Jason Rhee" w:date="2024-07-21T20:36:00Z" w16du:dateUtc="2024-07-21T10:36:00Z">
        <w:r>
          <w:t xml:space="preserve">Name: </w:t>
        </w:r>
      </w:ins>
    </w:p>
    <w:p w14:paraId="4CEDDE85" w14:textId="482B2771" w:rsidR="000B128A" w:rsidRDefault="000B128A" w:rsidP="000B128A">
      <w:pPr>
        <w:rPr>
          <w:ins w:id="3291" w:author="Jason Rhee" w:date="2024-07-21T20:36:00Z" w16du:dateUtc="2024-07-21T10:36:00Z"/>
          <w:rFonts w:eastAsiaTheme="minorEastAsia"/>
          <w:lang w:eastAsia="ko-KR"/>
        </w:rPr>
      </w:pPr>
      <w:ins w:id="3292" w:author="Jason Rhee" w:date="2024-07-21T20:36:00Z" w16du:dateUtc="2024-07-21T10:36:00Z">
        <w:r>
          <w:t>Description:</w:t>
        </w:r>
        <w:r>
          <w:rPr>
            <w:rFonts w:eastAsiaTheme="minorEastAsia" w:hint="eastAsia"/>
            <w:lang w:eastAsia="ko-KR"/>
          </w:rPr>
          <w:t xml:space="preserve"> </w:t>
        </w:r>
      </w:ins>
    </w:p>
    <w:p w14:paraId="03849799" w14:textId="363C653D" w:rsidR="0009187F" w:rsidRPr="00FF24A0" w:rsidRDefault="0009187F">
      <w:pPr>
        <w:rPr>
          <w:ins w:id="3293" w:author="Jason Rhee" w:date="2024-07-21T20:36:00Z" w16du:dateUtc="2024-07-21T10:36:00Z"/>
          <w:rFonts w:eastAsiaTheme="minorEastAsia"/>
          <w:lang w:eastAsia="ko-KR"/>
        </w:rPr>
        <w:pPrChange w:id="3294" w:author="Jason Rhee" w:date="2024-07-21T20:36:00Z" w16du:dateUtc="2024-07-21T10:36:00Z">
          <w:pPr>
            <w:pStyle w:val="Annex0"/>
          </w:pPr>
        </w:pPrChange>
      </w:pPr>
      <w:ins w:id="3295" w:author="Jason Rhee" w:date="2024-07-21T20:36:00Z" w16du:dateUtc="2024-07-21T10:36:00Z">
        <w:r>
          <w:rPr>
            <w:rFonts w:eastAsiaTheme="minorEastAsia" w:hint="eastAsia"/>
            <w:lang w:eastAsia="ko-KR"/>
          </w:rPr>
          <w:t xml:space="preserve">ID: </w:t>
        </w:r>
      </w:ins>
      <w:ins w:id="3296" w:author="Jason Rhee" w:date="2024-07-21T20:36:00Z">
        <w:r w:rsidRPr="0009187F">
          <w:rPr>
            <w:rFonts w:eastAsiaTheme="minorEastAsia"/>
            <w:lang w:eastAsia="ko-KR"/>
          </w:rPr>
          <w:t>UKCViewingGroup</w:t>
        </w:r>
      </w:ins>
    </w:p>
    <w:p w14:paraId="7B65AE67" w14:textId="77777777" w:rsidR="000B128A" w:rsidRPr="00FF24A0" w:rsidRDefault="000B128A">
      <w:pPr>
        <w:rPr>
          <w:ins w:id="3297" w:author="Jason Rhee" w:date="2024-07-21T20:36:00Z" w16du:dateUtc="2024-07-21T10:36:00Z"/>
          <w:rFonts w:eastAsiaTheme="minorEastAsia"/>
          <w:lang w:eastAsia="ko-KR"/>
        </w:rPr>
        <w:pPrChange w:id="3298" w:author="Jason Rhee" w:date="2024-07-21T20:36:00Z" w16du:dateUtc="2024-07-21T10:36:00Z">
          <w:pPr>
            <w:pStyle w:val="Annex0"/>
          </w:pPr>
        </w:pPrChange>
      </w:pPr>
      <w:ins w:id="3299" w:author="Jason Rhee" w:date="2024-07-21T20:36:00Z" w16du:dateUtc="2024-07-21T10:36:00Z">
        <w:r>
          <w:t>Language: en (English)</w:t>
        </w:r>
      </w:ins>
    </w:p>
    <w:p w14:paraId="35850E3E" w14:textId="77777777" w:rsidR="003C2556" w:rsidRDefault="003C2556">
      <w:pPr>
        <w:rPr>
          <w:ins w:id="3300" w:author="Jason Rhee" w:date="2024-07-21T20:33:00Z" w16du:dateUtc="2024-07-21T10:33:00Z"/>
          <w:rFonts w:eastAsiaTheme="minorEastAsia"/>
        </w:rPr>
        <w:pPrChange w:id="3301" w:author="Jason Rhee" w:date="2024-07-21T20:33:00Z" w16du:dateUtc="2024-07-21T10:33:00Z">
          <w:pPr>
            <w:spacing w:before="0"/>
          </w:pPr>
        </w:pPrChange>
      </w:pPr>
    </w:p>
    <w:p w14:paraId="2E9275E8" w14:textId="06A6CD82" w:rsidR="003E0B96" w:rsidDel="005F236A" w:rsidRDefault="003E0B96" w:rsidP="007D127A">
      <w:pPr>
        <w:spacing w:before="0"/>
        <w:rPr>
          <w:del w:id="3302" w:author="Jason Rhee" w:date="2024-07-21T20:37:00Z" w16du:dateUtc="2024-07-21T10:37:00Z"/>
          <w:lang w:eastAsia="ko-KR"/>
        </w:rPr>
      </w:pPr>
      <w:del w:id="3303" w:author="Jason Rhee" w:date="2024-07-21T20:37:00Z" w16du:dateUtc="2024-07-21T10:37:00Z">
        <w:r w:rsidDel="005F236A">
          <w:rPr>
            <w:lang w:eastAsia="ko-KR"/>
          </w:rPr>
          <w:delText>(No description)</w:delText>
        </w:r>
      </w:del>
    </w:p>
    <w:p w14:paraId="43C21F0C" w14:textId="77777777" w:rsidR="003E0B96" w:rsidRPr="005F236A" w:rsidRDefault="003E0B96">
      <w:pPr>
        <w:spacing w:before="0"/>
        <w:rPr>
          <w:rFonts w:eastAsiaTheme="minorEastAsia"/>
          <w:lang w:eastAsia="ko-KR"/>
          <w:rPrChange w:id="3304" w:author="Jason Rhee" w:date="2024-07-21T20:37:00Z" w16du:dateUtc="2024-07-21T10:37:00Z">
            <w:rPr>
              <w:lang w:eastAsia="ko-KR"/>
            </w:rPr>
          </w:rPrChange>
        </w:rPr>
        <w:pPrChange w:id="3305" w:author="Jason Rhee" w:date="2024-07-21T20:37:00Z" w16du:dateUtc="2024-07-21T10:37:00Z">
          <w:pPr/>
        </w:pPrChange>
      </w:pPr>
    </w:p>
    <w:p w14:paraId="092DDA11" w14:textId="2B238423" w:rsidR="003E0B96" w:rsidRDefault="003E0B96" w:rsidP="00B3435A">
      <w:pPr>
        <w:pStyle w:val="Annexheader-level2"/>
      </w:pPr>
      <w:r>
        <w:br w:type="page"/>
      </w:r>
      <w:bookmarkStart w:id="3306" w:name="_Toc527707433"/>
      <w:bookmarkStart w:id="3307" w:name="_Toc528589801"/>
      <w:bookmarkStart w:id="3308" w:name="_Toc516386"/>
      <w:bookmarkStart w:id="3309" w:name="_Toc127463902"/>
      <w:bookmarkStart w:id="3310" w:name="_Toc128125528"/>
      <w:bookmarkStart w:id="3311" w:name="_Toc141176310"/>
      <w:bookmarkStart w:id="3312" w:name="_Toc141176475"/>
      <w:bookmarkStart w:id="3313" w:name="_Toc141177107"/>
      <w:bookmarkStart w:id="3314" w:name="_Toc150177981"/>
      <w:r>
        <w:rPr>
          <w:rFonts w:hint="eastAsia"/>
        </w:rPr>
        <w:lastRenderedPageBreak/>
        <w:t>Rules</w:t>
      </w:r>
      <w:bookmarkEnd w:id="3306"/>
      <w:bookmarkEnd w:id="3307"/>
      <w:bookmarkEnd w:id="3308"/>
      <w:bookmarkEnd w:id="3309"/>
      <w:bookmarkEnd w:id="3310"/>
      <w:bookmarkEnd w:id="3311"/>
      <w:bookmarkEnd w:id="3312"/>
      <w:bookmarkEnd w:id="3313"/>
      <w:bookmarkEnd w:id="3314"/>
    </w:p>
    <w:p w14:paraId="3F137553" w14:textId="588C7514" w:rsidR="003E0B96" w:rsidRDefault="003E0B96" w:rsidP="00331C2F">
      <w:pPr>
        <w:pStyle w:val="Annex-Heading3"/>
        <w:rPr>
          <w:rFonts w:ascii="Times New Roman" w:hAnsi="Times New Roman"/>
          <w:szCs w:val="24"/>
        </w:rPr>
      </w:pPr>
      <w:bookmarkStart w:id="3315" w:name="_Toc527707434"/>
      <w:bookmarkStart w:id="3316" w:name="_Toc528589802"/>
      <w:r>
        <w:t>Main</w:t>
      </w:r>
      <w:del w:id="3317" w:author="Jason Rhee" w:date="2024-07-21T20:42:00Z" w16du:dateUtc="2024-07-21T10:42:00Z">
        <w:r w:rsidDel="00D56FC7">
          <w:delText xml:space="preserve"> rule set</w:delText>
        </w:r>
      </w:del>
      <w:bookmarkEnd w:id="3315"/>
      <w:bookmarkEnd w:id="3316"/>
    </w:p>
    <w:p w14:paraId="6888BF00" w14:textId="5CAB5A50" w:rsidR="006916E5" w:rsidRDefault="003E0B96" w:rsidP="007D127A">
      <w:pPr>
        <w:spacing w:before="0"/>
      </w:pPr>
      <w:r>
        <w:t xml:space="preserve">Name: </w:t>
      </w:r>
      <w:ins w:id="3318" w:author="Jason Rhee" w:date="2024-07-21T21:04:00Z" w16du:dateUtc="2024-07-21T11:04:00Z">
        <w:r w:rsidR="003F04BA">
          <w:rPr>
            <w:rFonts w:eastAsiaTheme="minorEastAsia" w:hint="eastAsia"/>
            <w:lang w:eastAsia="ko-KR"/>
          </w:rPr>
          <w:t>main</w:t>
        </w:r>
      </w:ins>
      <w:del w:id="3319" w:author="Jason Rhee" w:date="2024-07-21T20:42:00Z" w16du:dateUtc="2024-07-21T10:42:00Z">
        <w:r w:rsidDel="00D56FC7">
          <w:delText>Main rule set</w:delText>
        </w:r>
      </w:del>
    </w:p>
    <w:p w14:paraId="611458A3" w14:textId="27B5296E" w:rsidR="003E0B96" w:rsidRPr="00C22AFD" w:rsidRDefault="003E0B96" w:rsidP="007D127A">
      <w:pPr>
        <w:spacing w:before="0"/>
        <w:rPr>
          <w:rFonts w:eastAsiaTheme="minorEastAsia"/>
          <w:lang w:eastAsia="ko-KR"/>
          <w:rPrChange w:id="3320" w:author="Jason Rhee" w:date="2024-07-21T21:03:00Z" w16du:dateUtc="2024-07-21T11:03:00Z">
            <w:rPr/>
          </w:rPrChange>
        </w:rPr>
      </w:pPr>
      <w:r>
        <w:t>Description:</w:t>
      </w:r>
      <w:ins w:id="3321" w:author="Jason Rhee" w:date="2024-07-21T21:03:00Z" w16du:dateUtc="2024-07-21T11:03:00Z">
        <w:r w:rsidR="00C22AFD">
          <w:rPr>
            <w:rFonts w:eastAsiaTheme="minorEastAsia" w:hint="eastAsia"/>
            <w:lang w:eastAsia="ko-KR"/>
          </w:rPr>
          <w:t xml:space="preserve"> </w:t>
        </w:r>
      </w:ins>
      <w:ins w:id="3322" w:author="Jason Rhee" w:date="2024-07-21T21:03:00Z">
        <w:r w:rsidR="00C22AFD" w:rsidRPr="00C22AFD">
          <w:rPr>
            <w:rFonts w:eastAsiaTheme="minorEastAsia"/>
            <w:lang w:eastAsia="ko-KR"/>
          </w:rPr>
          <w:t>Top level rule</w:t>
        </w:r>
      </w:ins>
    </w:p>
    <w:p w14:paraId="649945CC" w14:textId="77777777" w:rsidR="006916E5" w:rsidRDefault="003E0B96" w:rsidP="007D127A">
      <w:pPr>
        <w:spacing w:before="0"/>
      </w:pPr>
      <w:r>
        <w:t>ID: main</w:t>
      </w:r>
    </w:p>
    <w:p w14:paraId="6717821E" w14:textId="77777777" w:rsidR="006916E5" w:rsidRDefault="003E0B96" w:rsidP="007D127A">
      <w:pPr>
        <w:spacing w:before="0"/>
      </w:pPr>
      <w:r>
        <w:t>Remarks:</w:t>
      </w:r>
    </w:p>
    <w:p w14:paraId="0BE79F07" w14:textId="77777777" w:rsidR="006916E5" w:rsidRDefault="003E0B96" w:rsidP="007D127A">
      <w:pPr>
        <w:spacing w:before="0"/>
      </w:pPr>
      <w:r>
        <w:t>File Name: main.xsl</w:t>
      </w:r>
    </w:p>
    <w:p w14:paraId="4FCC991F" w14:textId="77777777" w:rsidR="003E0B96" w:rsidRDefault="003E0B96" w:rsidP="007D127A">
      <w:pPr>
        <w:spacing w:before="0"/>
      </w:pPr>
      <w:r>
        <w:t>File Type: Rule</w:t>
      </w:r>
    </w:p>
    <w:p w14:paraId="771B2256" w14:textId="77777777" w:rsidR="003E0B96" w:rsidRDefault="003E0B96" w:rsidP="007D127A">
      <w:pPr>
        <w:spacing w:before="0"/>
      </w:pPr>
      <w:r>
        <w:t>File Format: XSLT</w:t>
      </w:r>
    </w:p>
    <w:p w14:paraId="6701228B" w14:textId="77777777" w:rsidR="003E0B96" w:rsidRDefault="003E0B96" w:rsidP="007D127A">
      <w:pPr>
        <w:spacing w:before="0"/>
        <w:rPr>
          <w:ins w:id="3323" w:author="Jason Rhee" w:date="2024-07-21T21:10:00Z" w16du:dateUtc="2024-07-21T11:10:00Z"/>
          <w:rFonts w:eastAsiaTheme="minorEastAsia"/>
          <w:lang w:eastAsia="ko-KR"/>
        </w:rPr>
      </w:pPr>
      <w:r>
        <w:t>Rule Type: TopLevelTemplate</w:t>
      </w:r>
    </w:p>
    <w:p w14:paraId="0E6B5E7F" w14:textId="21CCCC0D" w:rsidR="002E5829" w:rsidRPr="0031094F" w:rsidRDefault="002E5829" w:rsidP="002E5829">
      <w:pPr>
        <w:pStyle w:val="Annex-Heading3"/>
        <w:rPr>
          <w:ins w:id="3324" w:author="Jason Rhee" w:date="2024-07-21T21:11:00Z" w16du:dateUtc="2024-07-21T11:11:00Z"/>
          <w:rPrChange w:id="3325" w:author="Jason Rhee" w:date="2024-07-21T21:11:00Z" w16du:dateUtc="2024-07-21T11:11:00Z">
            <w:rPr>
              <w:ins w:id="3326" w:author="Jason Rhee" w:date="2024-07-21T21:11:00Z" w16du:dateUtc="2024-07-21T11:11:00Z"/>
              <w:rFonts w:eastAsiaTheme="minorEastAsia"/>
              <w:lang w:eastAsia="ko-KR"/>
            </w:rPr>
          </w:rPrChange>
        </w:rPr>
      </w:pPr>
      <w:ins w:id="3327" w:author="Jason Rhee" w:date="2024-07-21T21:10:00Z" w16du:dateUtc="2024-07-21T11:10:00Z">
        <w:r>
          <w:rPr>
            <w:rFonts w:eastAsiaTheme="minorEastAsia" w:hint="eastAsia"/>
            <w:lang w:eastAsia="ko-KR"/>
          </w:rPr>
          <w:t>UnderKeelClearance</w:t>
        </w:r>
        <w:r w:rsidR="0031094F">
          <w:rPr>
            <w:rFonts w:eastAsiaTheme="minorEastAsia" w:hint="eastAsia"/>
            <w:lang w:eastAsia="ko-KR"/>
          </w:rPr>
          <w:t>Pla</w:t>
        </w:r>
      </w:ins>
      <w:ins w:id="3328" w:author="Jason Rhee" w:date="2024-07-21T21:11:00Z" w16du:dateUtc="2024-07-21T11:11:00Z">
        <w:r w:rsidR="0031094F">
          <w:rPr>
            <w:rFonts w:eastAsiaTheme="minorEastAsia" w:hint="eastAsia"/>
            <w:lang w:eastAsia="ko-KR"/>
          </w:rPr>
          <w:t>nArea</w:t>
        </w:r>
      </w:ins>
    </w:p>
    <w:p w14:paraId="770746BC" w14:textId="56CD4FC3" w:rsidR="00C40045" w:rsidRDefault="00C40045">
      <w:pPr>
        <w:rPr>
          <w:ins w:id="3329" w:author="Jason Rhee" w:date="2024-07-21T21:11:00Z" w16du:dateUtc="2024-07-21T11:11:00Z"/>
        </w:rPr>
        <w:pPrChange w:id="3330" w:author="Jason Rhee" w:date="2024-07-21T21:11:00Z" w16du:dateUtc="2024-07-21T11:11:00Z">
          <w:pPr>
            <w:pStyle w:val="Annex0"/>
          </w:pPr>
        </w:pPrChange>
      </w:pPr>
      <w:ins w:id="3331" w:author="Jason Rhee" w:date="2024-07-21T21:11:00Z" w16du:dateUtc="2024-07-21T11:11:00Z">
        <w:r>
          <w:t xml:space="preserve">Name: </w:t>
        </w:r>
      </w:ins>
      <w:ins w:id="3332" w:author="Jason Rhee" w:date="2024-07-21T21:12:00Z" w16du:dateUtc="2024-07-21T11:12:00Z">
        <w:r w:rsidRPr="00C40045">
          <w:rPr>
            <w:rFonts w:eastAsiaTheme="minorEastAsia"/>
            <w:lang w:eastAsia="ko-KR"/>
          </w:rPr>
          <w:t>UnderKeelClearancePlanArea</w:t>
        </w:r>
      </w:ins>
    </w:p>
    <w:p w14:paraId="6D318F55" w14:textId="52FA642A" w:rsidR="00C40045" w:rsidRPr="00FF24A0" w:rsidRDefault="00C40045">
      <w:pPr>
        <w:rPr>
          <w:ins w:id="3333" w:author="Jason Rhee" w:date="2024-07-21T21:11:00Z" w16du:dateUtc="2024-07-21T11:11:00Z"/>
          <w:rFonts w:eastAsiaTheme="minorEastAsia"/>
          <w:lang w:eastAsia="ko-KR"/>
        </w:rPr>
        <w:pPrChange w:id="3334" w:author="Jason Rhee" w:date="2024-07-21T21:11:00Z" w16du:dateUtc="2024-07-21T11:11:00Z">
          <w:pPr>
            <w:pStyle w:val="Annex0"/>
          </w:pPr>
        </w:pPrChange>
      </w:pPr>
      <w:ins w:id="3335" w:author="Jason Rhee" w:date="2024-07-21T21:11:00Z" w16du:dateUtc="2024-07-21T11:11:00Z">
        <w:r>
          <w:t>Description:</w:t>
        </w:r>
        <w:r>
          <w:rPr>
            <w:rFonts w:eastAsiaTheme="minorEastAsia" w:hint="eastAsia"/>
            <w:lang w:eastAsia="ko-KR"/>
          </w:rPr>
          <w:t xml:space="preserve"> </w:t>
        </w:r>
      </w:ins>
      <w:ins w:id="3336" w:author="Jason Rhee" w:date="2024-07-21T21:12:00Z" w16du:dateUtc="2024-07-21T11:12:00Z">
        <w:r w:rsidRPr="00C40045">
          <w:rPr>
            <w:rFonts w:eastAsiaTheme="minorEastAsia"/>
            <w:lang w:eastAsia="ko-KR"/>
          </w:rPr>
          <w:t>Rules for feature type UnderKeelClearancePlanArea</w:t>
        </w:r>
      </w:ins>
    </w:p>
    <w:p w14:paraId="2154B3D4" w14:textId="7DD62323" w:rsidR="00C40045" w:rsidRDefault="00C40045">
      <w:pPr>
        <w:rPr>
          <w:ins w:id="3337" w:author="Jason Rhee" w:date="2024-07-21T21:11:00Z" w16du:dateUtc="2024-07-21T11:11:00Z"/>
        </w:rPr>
        <w:pPrChange w:id="3338" w:author="Jason Rhee" w:date="2024-07-21T21:11:00Z" w16du:dateUtc="2024-07-21T11:11:00Z">
          <w:pPr>
            <w:pStyle w:val="Annex0"/>
          </w:pPr>
        </w:pPrChange>
      </w:pPr>
      <w:ins w:id="3339" w:author="Jason Rhee" w:date="2024-07-21T21:11:00Z" w16du:dateUtc="2024-07-21T11:11:00Z">
        <w:r>
          <w:t xml:space="preserve">ID: </w:t>
        </w:r>
      </w:ins>
      <w:ins w:id="3340" w:author="Jason Rhee" w:date="2024-07-21T21:12:00Z" w16du:dateUtc="2024-07-21T11:12:00Z">
        <w:r w:rsidRPr="00C40045">
          <w:t>UnderKeelClearancePlanArea</w:t>
        </w:r>
      </w:ins>
    </w:p>
    <w:p w14:paraId="4983A0E9" w14:textId="77777777" w:rsidR="00C40045" w:rsidRDefault="00C40045">
      <w:pPr>
        <w:rPr>
          <w:ins w:id="3341" w:author="Jason Rhee" w:date="2024-07-21T21:11:00Z" w16du:dateUtc="2024-07-21T11:11:00Z"/>
        </w:rPr>
        <w:pPrChange w:id="3342" w:author="Jason Rhee" w:date="2024-07-21T21:11:00Z" w16du:dateUtc="2024-07-21T11:11:00Z">
          <w:pPr>
            <w:pStyle w:val="Annex0"/>
          </w:pPr>
        </w:pPrChange>
      </w:pPr>
      <w:ins w:id="3343" w:author="Jason Rhee" w:date="2024-07-21T21:11:00Z" w16du:dateUtc="2024-07-21T11:11:00Z">
        <w:r>
          <w:t>Remarks:</w:t>
        </w:r>
      </w:ins>
    </w:p>
    <w:p w14:paraId="59C0DCC4" w14:textId="3F8BE13D" w:rsidR="00C40045" w:rsidRDefault="00C40045">
      <w:pPr>
        <w:rPr>
          <w:ins w:id="3344" w:author="Jason Rhee" w:date="2024-07-21T21:11:00Z" w16du:dateUtc="2024-07-21T11:11:00Z"/>
        </w:rPr>
        <w:pPrChange w:id="3345" w:author="Jason Rhee" w:date="2024-07-21T21:11:00Z" w16du:dateUtc="2024-07-21T11:11:00Z">
          <w:pPr>
            <w:pStyle w:val="Annex0"/>
          </w:pPr>
        </w:pPrChange>
      </w:pPr>
      <w:ins w:id="3346" w:author="Jason Rhee" w:date="2024-07-21T21:11:00Z" w16du:dateUtc="2024-07-21T11:11:00Z">
        <w:r>
          <w:t xml:space="preserve">File Name: </w:t>
        </w:r>
      </w:ins>
      <w:ins w:id="3347" w:author="Jason Rhee" w:date="2024-07-21T21:12:00Z" w16du:dateUtc="2024-07-21T11:12:00Z">
        <w:r w:rsidRPr="00C40045">
          <w:t>UnderKeelClearancePlanArea</w:t>
        </w:r>
      </w:ins>
      <w:ins w:id="3348" w:author="Jason Rhee" w:date="2024-07-21T21:11:00Z" w16du:dateUtc="2024-07-21T11:11:00Z">
        <w:r>
          <w:t>.xsl</w:t>
        </w:r>
      </w:ins>
    </w:p>
    <w:p w14:paraId="56E2280A" w14:textId="77777777" w:rsidR="00C40045" w:rsidRDefault="00C40045">
      <w:pPr>
        <w:rPr>
          <w:ins w:id="3349" w:author="Jason Rhee" w:date="2024-07-21T21:11:00Z" w16du:dateUtc="2024-07-21T11:11:00Z"/>
        </w:rPr>
        <w:pPrChange w:id="3350" w:author="Jason Rhee" w:date="2024-07-21T21:11:00Z" w16du:dateUtc="2024-07-21T11:11:00Z">
          <w:pPr>
            <w:pStyle w:val="Annex0"/>
          </w:pPr>
        </w:pPrChange>
      </w:pPr>
      <w:ins w:id="3351" w:author="Jason Rhee" w:date="2024-07-21T21:11:00Z" w16du:dateUtc="2024-07-21T11:11:00Z">
        <w:r>
          <w:t>File Type: Rule</w:t>
        </w:r>
      </w:ins>
    </w:p>
    <w:p w14:paraId="3D26E37F" w14:textId="77777777" w:rsidR="00C40045" w:rsidRDefault="00C40045">
      <w:pPr>
        <w:rPr>
          <w:ins w:id="3352" w:author="Jason Rhee" w:date="2024-07-21T21:11:00Z" w16du:dateUtc="2024-07-21T11:11:00Z"/>
        </w:rPr>
        <w:pPrChange w:id="3353" w:author="Jason Rhee" w:date="2024-07-21T21:11:00Z" w16du:dateUtc="2024-07-21T11:11:00Z">
          <w:pPr>
            <w:pStyle w:val="Annex0"/>
          </w:pPr>
        </w:pPrChange>
      </w:pPr>
      <w:ins w:id="3354" w:author="Jason Rhee" w:date="2024-07-21T21:11:00Z" w16du:dateUtc="2024-07-21T11:11:00Z">
        <w:r>
          <w:t>File Format: XSLT</w:t>
        </w:r>
      </w:ins>
    </w:p>
    <w:p w14:paraId="17F24D24" w14:textId="7F3C0F71" w:rsidR="00C40045" w:rsidRDefault="00C40045">
      <w:pPr>
        <w:rPr>
          <w:ins w:id="3355" w:author="Jason Rhee" w:date="2024-07-21T21:11:00Z" w16du:dateUtc="2024-07-21T11:11:00Z"/>
          <w:rFonts w:eastAsiaTheme="minorEastAsia"/>
          <w:lang w:eastAsia="ko-KR"/>
        </w:rPr>
        <w:pPrChange w:id="3356" w:author="Jason Rhee" w:date="2024-07-21T21:11:00Z" w16du:dateUtc="2024-07-21T11:11:00Z">
          <w:pPr>
            <w:pStyle w:val="Annex0"/>
          </w:pPr>
        </w:pPrChange>
      </w:pPr>
      <w:ins w:id="3357" w:author="Jason Rhee" w:date="2024-07-21T21:11:00Z" w16du:dateUtc="2024-07-21T11:11:00Z">
        <w:r>
          <w:t xml:space="preserve">Rule Type: </w:t>
        </w:r>
      </w:ins>
      <w:ins w:id="3358" w:author="Jason Rhee" w:date="2024-07-21T21:12:00Z" w16du:dateUtc="2024-07-21T11:12:00Z">
        <w:r>
          <w:t>SubTemplate</w:t>
        </w:r>
      </w:ins>
    </w:p>
    <w:p w14:paraId="760DF472" w14:textId="1C758607" w:rsidR="0031094F" w:rsidRPr="002E5829" w:rsidDel="00C40045" w:rsidRDefault="0031094F">
      <w:pPr>
        <w:rPr>
          <w:del w:id="3359" w:author="Jason Rhee" w:date="2024-07-21T21:12:00Z" w16du:dateUtc="2024-07-21T11:12:00Z"/>
          <w:rFonts w:eastAsiaTheme="minorEastAsia"/>
        </w:rPr>
        <w:pPrChange w:id="3360" w:author="Jason Rhee" w:date="2024-07-21T21:11:00Z" w16du:dateUtc="2024-07-21T11:11:00Z">
          <w:pPr>
            <w:spacing w:before="0"/>
          </w:pPr>
        </w:pPrChange>
      </w:pPr>
    </w:p>
    <w:p w14:paraId="0D7A76A3" w14:textId="77777777" w:rsidR="003E0B96" w:rsidRDefault="003E0B96" w:rsidP="00331C2F">
      <w:pPr>
        <w:pStyle w:val="Annex-Heading3"/>
        <w:rPr>
          <w:rFonts w:ascii="Times New Roman" w:hAnsi="Times New Roman"/>
          <w:szCs w:val="24"/>
        </w:rPr>
      </w:pPr>
      <w:bookmarkStart w:id="3361" w:name="_Toc527707435"/>
      <w:bookmarkStart w:id="3362" w:name="_Toc528589803"/>
      <w:r>
        <w:t>Control Point</w:t>
      </w:r>
      <w:bookmarkEnd w:id="3361"/>
      <w:bookmarkEnd w:id="3362"/>
    </w:p>
    <w:p w14:paraId="2E260609" w14:textId="129044E0" w:rsidR="006916E5" w:rsidRDefault="003E0B96" w:rsidP="007D127A">
      <w:pPr>
        <w:spacing w:before="0"/>
      </w:pPr>
      <w:r>
        <w:t xml:space="preserve">Name: </w:t>
      </w:r>
      <w:ins w:id="3363" w:author="Jason Rhee" w:date="2024-07-21T21:04:00Z" w16du:dateUtc="2024-07-21T11:04:00Z">
        <w:r w:rsidR="00A52BA0" w:rsidRPr="00A52BA0">
          <w:t>ControlPoint</w:t>
        </w:r>
      </w:ins>
      <w:del w:id="3364" w:author="Jason Rhee" w:date="2024-07-21T21:04:00Z" w16du:dateUtc="2024-07-21T11:04:00Z">
        <w:r w:rsidDel="00A52BA0">
          <w:delText>Control Point</w:delText>
        </w:r>
      </w:del>
    </w:p>
    <w:p w14:paraId="03C2514D" w14:textId="47250991" w:rsidR="003E0B96" w:rsidRPr="00A52BA0" w:rsidRDefault="003E0B96" w:rsidP="007D127A">
      <w:pPr>
        <w:spacing w:before="0"/>
        <w:rPr>
          <w:rFonts w:eastAsiaTheme="minorEastAsia"/>
          <w:lang w:eastAsia="ko-KR"/>
          <w:rPrChange w:id="3365" w:author="Jason Rhee" w:date="2024-07-21T21:04:00Z" w16du:dateUtc="2024-07-21T11:04:00Z">
            <w:rPr/>
          </w:rPrChange>
        </w:rPr>
      </w:pPr>
      <w:r>
        <w:t>Description:</w:t>
      </w:r>
      <w:ins w:id="3366" w:author="Jason Rhee" w:date="2024-07-21T21:04:00Z" w16du:dateUtc="2024-07-21T11:04:00Z">
        <w:r w:rsidR="00A52BA0">
          <w:rPr>
            <w:rFonts w:eastAsiaTheme="minorEastAsia" w:hint="eastAsia"/>
            <w:lang w:eastAsia="ko-KR"/>
          </w:rPr>
          <w:t xml:space="preserve"> </w:t>
        </w:r>
        <w:r w:rsidR="00A52BA0" w:rsidRPr="00A52BA0">
          <w:rPr>
            <w:rFonts w:eastAsiaTheme="minorEastAsia"/>
            <w:lang w:eastAsia="ko-KR"/>
          </w:rPr>
          <w:t>Rules for feature type UnderKeelClearanceControlPoint</w:t>
        </w:r>
      </w:ins>
    </w:p>
    <w:p w14:paraId="50B5BC21" w14:textId="52892D72" w:rsidR="006916E5" w:rsidRDefault="003E0B96" w:rsidP="007D127A">
      <w:pPr>
        <w:spacing w:before="0"/>
      </w:pPr>
      <w:r>
        <w:t xml:space="preserve">ID: </w:t>
      </w:r>
      <w:r w:rsidR="00D820E2">
        <w:t>ControlPoint</w:t>
      </w:r>
    </w:p>
    <w:p w14:paraId="66FF30ED" w14:textId="77777777" w:rsidR="006916E5" w:rsidRDefault="003E0B96" w:rsidP="007D127A">
      <w:pPr>
        <w:spacing w:before="0"/>
      </w:pPr>
      <w:r>
        <w:t>Remarks:</w:t>
      </w:r>
    </w:p>
    <w:p w14:paraId="6704E65C" w14:textId="77777777" w:rsidR="006916E5" w:rsidRDefault="003E0B96" w:rsidP="007D127A">
      <w:pPr>
        <w:spacing w:before="0"/>
      </w:pPr>
      <w:r>
        <w:t>File Name: ControlPoint.xsl</w:t>
      </w:r>
    </w:p>
    <w:p w14:paraId="420657B3" w14:textId="77777777" w:rsidR="003E0B96" w:rsidRDefault="003E0B96" w:rsidP="007D127A">
      <w:pPr>
        <w:spacing w:before="0"/>
      </w:pPr>
      <w:r>
        <w:t>File Type: Rule</w:t>
      </w:r>
    </w:p>
    <w:p w14:paraId="085F46AC" w14:textId="77777777" w:rsidR="003E0B96" w:rsidRDefault="003E0B96" w:rsidP="007D127A">
      <w:pPr>
        <w:spacing w:before="0"/>
      </w:pPr>
      <w:r>
        <w:t>File Format: XSLT</w:t>
      </w:r>
    </w:p>
    <w:p w14:paraId="4A26E364" w14:textId="77777777" w:rsidR="003E0B96" w:rsidRDefault="003E0B96" w:rsidP="007D127A">
      <w:pPr>
        <w:spacing w:before="0"/>
      </w:pPr>
      <w:r>
        <w:t>Rule Type: SubTemplate</w:t>
      </w:r>
    </w:p>
    <w:p w14:paraId="5F640FB1" w14:textId="77777777" w:rsidR="003E0B96" w:rsidRDefault="003E0B96" w:rsidP="006E698D">
      <w:pPr>
        <w:pStyle w:val="Annex-Heading3"/>
        <w:rPr>
          <w:rFonts w:ascii="Times New Roman" w:hAnsi="Times New Roman"/>
          <w:szCs w:val="24"/>
        </w:rPr>
      </w:pPr>
      <w:bookmarkStart w:id="3367" w:name="_Toc527707436"/>
      <w:bookmarkStart w:id="3368" w:name="_Toc528589804"/>
      <w:r>
        <w:t>Information Box</w:t>
      </w:r>
      <w:bookmarkEnd w:id="3367"/>
      <w:bookmarkEnd w:id="3368"/>
    </w:p>
    <w:p w14:paraId="1CBAD70A" w14:textId="77777777" w:rsidR="006916E5" w:rsidRDefault="003E0B96" w:rsidP="007D127A">
      <w:pPr>
        <w:spacing w:before="0"/>
      </w:pPr>
      <w:r>
        <w:t>Name: Information</w:t>
      </w:r>
      <w:del w:id="3369" w:author="Jason Rhee" w:date="2024-07-21T21:04:00Z" w16du:dateUtc="2024-07-21T11:04:00Z">
        <w:r w:rsidDel="003F04BA">
          <w:delText xml:space="preserve"> </w:delText>
        </w:r>
      </w:del>
      <w:r>
        <w:t>Box</w:t>
      </w:r>
    </w:p>
    <w:p w14:paraId="46D85706" w14:textId="368230D8" w:rsidR="003E0B96" w:rsidRPr="003F04BA" w:rsidRDefault="003E0B96" w:rsidP="007D127A">
      <w:pPr>
        <w:spacing w:before="0"/>
        <w:rPr>
          <w:rFonts w:eastAsiaTheme="minorEastAsia"/>
          <w:lang w:eastAsia="ko-KR"/>
          <w:rPrChange w:id="3370" w:author="Jason Rhee" w:date="2024-07-21T21:04:00Z" w16du:dateUtc="2024-07-21T11:04:00Z">
            <w:rPr/>
          </w:rPrChange>
        </w:rPr>
      </w:pPr>
      <w:r>
        <w:lastRenderedPageBreak/>
        <w:t>Description:</w:t>
      </w:r>
      <w:ins w:id="3371" w:author="Jason Rhee" w:date="2024-07-21T21:04:00Z" w16du:dateUtc="2024-07-21T11:04:00Z">
        <w:r w:rsidR="003F04BA">
          <w:rPr>
            <w:rFonts w:eastAsiaTheme="minorEastAsia" w:hint="eastAsia"/>
            <w:lang w:eastAsia="ko-KR"/>
          </w:rPr>
          <w:t xml:space="preserve"> </w:t>
        </w:r>
        <w:r w:rsidR="003F04BA" w:rsidRPr="003F04BA">
          <w:rPr>
            <w:rFonts w:eastAsiaTheme="minorEastAsia"/>
            <w:lang w:eastAsia="ko-KR"/>
          </w:rPr>
          <w:t>Rules for Information Box</w:t>
        </w:r>
      </w:ins>
    </w:p>
    <w:p w14:paraId="748F6A73" w14:textId="77777777" w:rsidR="006916E5" w:rsidRDefault="003E0B96" w:rsidP="007D127A">
      <w:pPr>
        <w:spacing w:before="0"/>
      </w:pPr>
      <w:r>
        <w:t>ID: InformationBox</w:t>
      </w:r>
    </w:p>
    <w:p w14:paraId="3CF3C5D9" w14:textId="77777777" w:rsidR="006916E5" w:rsidRDefault="003E0B96" w:rsidP="007D127A">
      <w:pPr>
        <w:spacing w:before="0"/>
      </w:pPr>
      <w:r>
        <w:t>Remarks:</w:t>
      </w:r>
    </w:p>
    <w:p w14:paraId="6EF9EA46" w14:textId="77777777" w:rsidR="006916E5" w:rsidRDefault="003E0B96" w:rsidP="007D127A">
      <w:pPr>
        <w:spacing w:before="0"/>
      </w:pPr>
      <w:r>
        <w:t>File Name: InformationBox.xsl</w:t>
      </w:r>
    </w:p>
    <w:p w14:paraId="049D7479" w14:textId="77777777" w:rsidR="003E0B96" w:rsidRDefault="003E0B96" w:rsidP="007D127A">
      <w:pPr>
        <w:spacing w:before="0"/>
      </w:pPr>
      <w:r>
        <w:t>File Type: Rule</w:t>
      </w:r>
    </w:p>
    <w:p w14:paraId="2789EEF2" w14:textId="77777777" w:rsidR="003E0B96" w:rsidRDefault="003E0B96" w:rsidP="007D127A">
      <w:pPr>
        <w:spacing w:before="0"/>
      </w:pPr>
      <w:r>
        <w:t>File Format: XSLT</w:t>
      </w:r>
    </w:p>
    <w:p w14:paraId="71A07B19" w14:textId="77777777" w:rsidR="003E0B96" w:rsidRDefault="003E0B96" w:rsidP="007D127A">
      <w:pPr>
        <w:spacing w:before="0"/>
      </w:pPr>
      <w:r>
        <w:t>Rule Type: SubTemplate</w:t>
      </w:r>
    </w:p>
    <w:p w14:paraId="637EF674" w14:textId="4C3778DD" w:rsidR="003E0B96" w:rsidRDefault="003E0B96" w:rsidP="008F5CC2">
      <w:pPr>
        <w:pStyle w:val="Annex-Heading3"/>
        <w:rPr>
          <w:rFonts w:ascii="Times New Roman" w:hAnsi="Times New Roman"/>
          <w:szCs w:val="24"/>
        </w:rPr>
      </w:pPr>
      <w:bookmarkStart w:id="3372" w:name="_Toc527707437"/>
      <w:bookmarkStart w:id="3373" w:name="_Toc528589805"/>
      <w:r>
        <w:t xml:space="preserve">Almost </w:t>
      </w:r>
      <w:r w:rsidR="00C92FE4">
        <w:t>Non</w:t>
      </w:r>
      <w:del w:id="3374" w:author="Jason Rhee" w:date="2024-07-21T21:10:00Z" w16du:dateUtc="2024-07-21T11:10:00Z">
        <w:r w:rsidR="00AC71D0" w:rsidDel="002E5829">
          <w:delText>-</w:delText>
        </w:r>
      </w:del>
      <w:ins w:id="3375" w:author="Jason Rhee" w:date="2024-07-21T21:10:00Z" w16du:dateUtc="2024-07-21T11:10:00Z">
        <w:r w:rsidR="002E5829">
          <w:rPr>
            <w:rFonts w:eastAsiaTheme="minorEastAsia" w:hint="eastAsia"/>
            <w:lang w:eastAsia="ko-KR"/>
          </w:rPr>
          <w:t xml:space="preserve"> </w:t>
        </w:r>
      </w:ins>
      <w:r>
        <w:t>Navigable Area</w:t>
      </w:r>
      <w:bookmarkEnd w:id="3372"/>
      <w:bookmarkEnd w:id="3373"/>
    </w:p>
    <w:p w14:paraId="18C1B388" w14:textId="72374D5D" w:rsidR="006916E5" w:rsidRDefault="003E0B96" w:rsidP="00505136">
      <w:pPr>
        <w:keepNext/>
        <w:keepLines/>
        <w:spacing w:before="0"/>
      </w:pPr>
      <w:r>
        <w:t xml:space="preserve">Name: </w:t>
      </w:r>
      <w:ins w:id="3376" w:author="Jason Rhee" w:date="2024-07-21T21:04:00Z" w16du:dateUtc="2024-07-21T11:04:00Z">
        <w:r w:rsidR="003F04BA" w:rsidRPr="003F04BA">
          <w:t>AlmostNonNavigableArea</w:t>
        </w:r>
      </w:ins>
      <w:del w:id="3377" w:author="Jason Rhee" w:date="2024-07-21T21:04:00Z" w16du:dateUtc="2024-07-21T11:04:00Z">
        <w:r w:rsidDel="003F04BA">
          <w:delText xml:space="preserve">Almost </w:delText>
        </w:r>
        <w:r w:rsidR="00C92FE4" w:rsidDel="003F04BA">
          <w:delText>Non</w:delText>
        </w:r>
        <w:r w:rsidR="00AC71D0" w:rsidDel="003F04BA">
          <w:delText>-</w:delText>
        </w:r>
        <w:r w:rsidDel="003F04BA">
          <w:delText>Navigable Area</w:delText>
        </w:r>
      </w:del>
    </w:p>
    <w:p w14:paraId="5A1137C1" w14:textId="1B091778" w:rsidR="003E0B96" w:rsidRPr="00EA4F99" w:rsidRDefault="003E0B96" w:rsidP="00505136">
      <w:pPr>
        <w:keepNext/>
        <w:keepLines/>
        <w:spacing w:before="0"/>
        <w:rPr>
          <w:rFonts w:eastAsiaTheme="minorEastAsia"/>
          <w:lang w:eastAsia="ko-KR"/>
          <w:rPrChange w:id="3378" w:author="Jason Rhee" w:date="2024-07-21T21:05:00Z" w16du:dateUtc="2024-07-21T11:05:00Z">
            <w:rPr/>
          </w:rPrChange>
        </w:rPr>
      </w:pPr>
      <w:r>
        <w:t>Description:</w:t>
      </w:r>
      <w:ins w:id="3379" w:author="Jason Rhee" w:date="2024-07-21T21:05:00Z" w16du:dateUtc="2024-07-21T11:05:00Z">
        <w:r w:rsidR="00EA4F99">
          <w:rPr>
            <w:rFonts w:eastAsiaTheme="minorEastAsia" w:hint="eastAsia"/>
            <w:lang w:eastAsia="ko-KR"/>
          </w:rPr>
          <w:t xml:space="preserve"> </w:t>
        </w:r>
        <w:r w:rsidR="00EA4F99" w:rsidRPr="00EA4F99">
          <w:rPr>
            <w:rFonts w:eastAsiaTheme="minorEastAsia"/>
            <w:lang w:eastAsia="ko-KR"/>
          </w:rPr>
          <w:t>Rules for feature type UnderKeelClearanceAlmostNonNavigableArea</w:t>
        </w:r>
      </w:ins>
    </w:p>
    <w:p w14:paraId="6194CEAA" w14:textId="77777777" w:rsidR="001406A3" w:rsidRDefault="003E0B96" w:rsidP="00505136">
      <w:pPr>
        <w:keepNext/>
        <w:keepLines/>
        <w:spacing w:before="0"/>
      </w:pPr>
      <w:r>
        <w:t>ID: Almost</w:t>
      </w:r>
      <w:r w:rsidR="002F3F85">
        <w:t>N</w:t>
      </w:r>
      <w:r w:rsidR="00C92FE4">
        <w:t>on</w:t>
      </w:r>
      <w:r>
        <w:t>NavigableArea</w:t>
      </w:r>
    </w:p>
    <w:p w14:paraId="24C92AA6" w14:textId="77777777" w:rsidR="001406A3" w:rsidRDefault="003E0B96" w:rsidP="00505136">
      <w:pPr>
        <w:spacing w:before="0"/>
      </w:pPr>
      <w:r>
        <w:t xml:space="preserve">Remarks: </w:t>
      </w:r>
    </w:p>
    <w:p w14:paraId="5475E271" w14:textId="77777777" w:rsidR="001406A3" w:rsidRDefault="003E0B96" w:rsidP="00505136">
      <w:pPr>
        <w:spacing w:before="0"/>
      </w:pPr>
      <w:r>
        <w:t>File Name: Almost</w:t>
      </w:r>
      <w:r w:rsidR="002F3F85">
        <w:t>N</w:t>
      </w:r>
      <w:r w:rsidR="00C92FE4">
        <w:t>on</w:t>
      </w:r>
      <w:r>
        <w:t>NavigableArea.xsl</w:t>
      </w:r>
    </w:p>
    <w:p w14:paraId="497CF579" w14:textId="77777777" w:rsidR="003E0B96" w:rsidRDefault="003E0B96" w:rsidP="00505136">
      <w:pPr>
        <w:spacing w:before="0"/>
      </w:pPr>
      <w:r>
        <w:t>File Type: Rule</w:t>
      </w:r>
    </w:p>
    <w:p w14:paraId="59E1F66D" w14:textId="77777777" w:rsidR="003E0B96" w:rsidRDefault="003E0B96" w:rsidP="00505136">
      <w:pPr>
        <w:spacing w:before="0"/>
      </w:pPr>
      <w:r>
        <w:t>File Format: XSLT</w:t>
      </w:r>
    </w:p>
    <w:p w14:paraId="4CB79AC6" w14:textId="77777777" w:rsidR="003E0B96" w:rsidRDefault="003E0B96" w:rsidP="00505136">
      <w:pPr>
        <w:spacing w:before="0"/>
      </w:pPr>
      <w:r>
        <w:t>Rule Type: SubTemplate</w:t>
      </w:r>
    </w:p>
    <w:p w14:paraId="3AB97C57" w14:textId="1DDC7209" w:rsidR="003E0B96" w:rsidRDefault="003E0B96" w:rsidP="008F5CC2">
      <w:pPr>
        <w:pStyle w:val="Annex-Heading3"/>
        <w:rPr>
          <w:rFonts w:ascii="Times New Roman" w:hAnsi="Times New Roman"/>
          <w:szCs w:val="24"/>
        </w:rPr>
      </w:pPr>
      <w:bookmarkStart w:id="3380" w:name="_Toc527707438"/>
      <w:bookmarkStart w:id="3381" w:name="_Toc528589806"/>
      <w:r>
        <w:t>Non</w:t>
      </w:r>
      <w:del w:id="3382" w:author="Jason Rhee" w:date="2024-07-21T21:10:00Z" w16du:dateUtc="2024-07-21T11:10:00Z">
        <w:r w:rsidR="00AC71D0" w:rsidDel="002E5829">
          <w:delText>-</w:delText>
        </w:r>
      </w:del>
      <w:ins w:id="3383" w:author="Jason Rhee" w:date="2024-07-21T21:10:00Z" w16du:dateUtc="2024-07-21T11:10:00Z">
        <w:r w:rsidR="002E5829">
          <w:rPr>
            <w:rFonts w:eastAsiaTheme="minorEastAsia" w:hint="eastAsia"/>
            <w:lang w:eastAsia="ko-KR"/>
          </w:rPr>
          <w:t xml:space="preserve"> </w:t>
        </w:r>
      </w:ins>
      <w:r>
        <w:t>Navigable Area</w:t>
      </w:r>
      <w:bookmarkEnd w:id="3380"/>
      <w:bookmarkEnd w:id="3381"/>
    </w:p>
    <w:p w14:paraId="78E3EA59" w14:textId="3FB043BC" w:rsidR="001406A3" w:rsidRDefault="003E0B96" w:rsidP="00505136">
      <w:pPr>
        <w:spacing w:before="0"/>
      </w:pPr>
      <w:r>
        <w:t xml:space="preserve">Name: </w:t>
      </w:r>
      <w:ins w:id="3384" w:author="Jason Rhee" w:date="2024-07-21T21:05:00Z" w16du:dateUtc="2024-07-21T11:05:00Z">
        <w:r w:rsidR="00EA4F99" w:rsidRPr="00EA4F99">
          <w:t>NonNavigableArea</w:t>
        </w:r>
      </w:ins>
      <w:del w:id="3385" w:author="Jason Rhee" w:date="2024-07-21T21:05:00Z" w16du:dateUtc="2024-07-21T11:05:00Z">
        <w:r w:rsidDel="00EA4F99">
          <w:delText>Non</w:delText>
        </w:r>
        <w:r w:rsidR="00AC71D0" w:rsidDel="00EA4F99">
          <w:delText>-</w:delText>
        </w:r>
        <w:r w:rsidDel="00EA4F99">
          <w:delText>Navigable Area</w:delText>
        </w:r>
      </w:del>
    </w:p>
    <w:p w14:paraId="5AA242E1" w14:textId="0F0B8912" w:rsidR="003E0B96" w:rsidRPr="00EA4F99" w:rsidRDefault="003E0B96" w:rsidP="00505136">
      <w:pPr>
        <w:spacing w:before="0"/>
        <w:rPr>
          <w:rFonts w:eastAsiaTheme="minorEastAsia"/>
          <w:lang w:eastAsia="ko-KR"/>
          <w:rPrChange w:id="3386" w:author="Jason Rhee" w:date="2024-07-21T21:05:00Z" w16du:dateUtc="2024-07-21T11:05:00Z">
            <w:rPr/>
          </w:rPrChange>
        </w:rPr>
      </w:pPr>
      <w:r>
        <w:t>Description:</w:t>
      </w:r>
      <w:ins w:id="3387" w:author="Jason Rhee" w:date="2024-07-21T21:05:00Z" w16du:dateUtc="2024-07-21T11:05:00Z">
        <w:r w:rsidR="00EA4F99">
          <w:rPr>
            <w:rFonts w:eastAsiaTheme="minorEastAsia" w:hint="eastAsia"/>
            <w:lang w:eastAsia="ko-KR"/>
          </w:rPr>
          <w:t xml:space="preserve"> </w:t>
        </w:r>
        <w:r w:rsidR="00EA4F99" w:rsidRPr="00EA4F99">
          <w:rPr>
            <w:rFonts w:eastAsiaTheme="minorEastAsia"/>
            <w:lang w:eastAsia="ko-KR"/>
          </w:rPr>
          <w:t>Rules for feature type UnderKeelClearanceNonNavigableArea</w:t>
        </w:r>
      </w:ins>
    </w:p>
    <w:p w14:paraId="1DEC96F8" w14:textId="77777777" w:rsidR="001406A3" w:rsidRDefault="003E0B96" w:rsidP="00505136">
      <w:pPr>
        <w:spacing w:before="0"/>
      </w:pPr>
      <w:r>
        <w:t>ID: NonNavigableArea</w:t>
      </w:r>
    </w:p>
    <w:p w14:paraId="18686AC8" w14:textId="77777777" w:rsidR="001406A3" w:rsidRDefault="003E0B96" w:rsidP="00505136">
      <w:pPr>
        <w:spacing w:before="0"/>
      </w:pPr>
      <w:r>
        <w:t>Remarks:</w:t>
      </w:r>
    </w:p>
    <w:p w14:paraId="78D54774" w14:textId="77777777" w:rsidR="001406A3" w:rsidRDefault="003E0B96" w:rsidP="00505136">
      <w:pPr>
        <w:spacing w:before="0"/>
      </w:pPr>
      <w:r>
        <w:t>File Name: NonNavigableArea.xsl</w:t>
      </w:r>
    </w:p>
    <w:p w14:paraId="29233450" w14:textId="77777777" w:rsidR="003E0B96" w:rsidRDefault="003E0B96" w:rsidP="00505136">
      <w:pPr>
        <w:spacing w:before="0"/>
      </w:pPr>
      <w:r>
        <w:t>File Type: Rule</w:t>
      </w:r>
    </w:p>
    <w:p w14:paraId="469AAE9D" w14:textId="77777777" w:rsidR="003E0B96" w:rsidRDefault="003E0B96" w:rsidP="00505136">
      <w:pPr>
        <w:spacing w:before="0"/>
      </w:pPr>
      <w:r>
        <w:t>File Format: XSLT</w:t>
      </w:r>
    </w:p>
    <w:p w14:paraId="372996CD" w14:textId="77777777" w:rsidR="0094165D" w:rsidRDefault="003E0B96" w:rsidP="00505136">
      <w:pPr>
        <w:spacing w:before="0"/>
      </w:pPr>
      <w:r>
        <w:t>Rule Type: SubTemplate</w:t>
      </w:r>
    </w:p>
    <w:p w14:paraId="518B012D" w14:textId="77777777" w:rsidR="0094165D" w:rsidRDefault="0094165D">
      <w:pPr>
        <w:jc w:val="left"/>
      </w:pPr>
      <w:r>
        <w:br w:type="page"/>
      </w:r>
    </w:p>
    <w:p w14:paraId="3F2FDDC6" w14:textId="5ACE566A" w:rsidR="002F4516" w:rsidRDefault="00584C25" w:rsidP="002721B0">
      <w:pPr>
        <w:pStyle w:val="Annex0"/>
      </w:pPr>
      <w:bookmarkStart w:id="3388" w:name="_Toc127463903"/>
      <w:bookmarkStart w:id="3389" w:name="_Toc128125529"/>
      <w:bookmarkStart w:id="3390" w:name="_Toc141176311"/>
      <w:bookmarkStart w:id="3391" w:name="_Toc141176476"/>
      <w:bookmarkStart w:id="3392" w:name="_Toc141177108"/>
      <w:bookmarkStart w:id="3393" w:name="_Toc150177982"/>
      <w:r>
        <w:lastRenderedPageBreak/>
        <w:t xml:space="preserve">Data </w:t>
      </w:r>
      <w:r w:rsidR="002F4516" w:rsidRPr="00D129DC">
        <w:t>Validation Checks</w:t>
      </w:r>
      <w:bookmarkEnd w:id="3388"/>
      <w:bookmarkEnd w:id="3389"/>
      <w:bookmarkEnd w:id="3390"/>
      <w:bookmarkEnd w:id="3391"/>
      <w:bookmarkEnd w:id="3392"/>
      <w:bookmarkEnd w:id="3393"/>
    </w:p>
    <w:p w14:paraId="4530393C" w14:textId="41D3910F" w:rsidR="00D412E4" w:rsidRDefault="00D412E4">
      <w:pPr>
        <w:rPr>
          <w:ins w:id="3394" w:author="Jason Rhee" w:date="2024-07-26T12:26:00Z" w16du:dateUtc="2024-07-26T02:26:00Z"/>
        </w:rPr>
        <w:pPrChange w:id="3395" w:author="Jason Rhee" w:date="2024-07-26T12:27:00Z" w16du:dateUtc="2024-07-26T02:27:00Z">
          <w:pPr>
            <w:pStyle w:val="Annex0"/>
          </w:pPr>
        </w:pPrChange>
      </w:pPr>
      <w:ins w:id="3396" w:author="Jason Rhee" w:date="2024-07-26T12:26:00Z" w16du:dateUtc="2024-07-26T02:26:00Z">
        <w:r>
          <w:t>The validation checks specific to S-1</w:t>
        </w:r>
      </w:ins>
      <w:ins w:id="3397" w:author="Jason Rhee" w:date="2024-07-26T12:27:00Z" w16du:dateUtc="2024-07-26T02:27:00Z">
        <w:r>
          <w:rPr>
            <w:rFonts w:eastAsiaTheme="minorEastAsia" w:hint="eastAsia"/>
            <w:lang w:eastAsia="ko-KR"/>
          </w:rPr>
          <w:t>29</w:t>
        </w:r>
      </w:ins>
      <w:ins w:id="3398" w:author="Jason Rhee" w:date="2024-07-26T12:26:00Z" w16du:dateUtc="2024-07-26T02:26:00Z">
        <w:r>
          <w:t xml:space="preserve"> </w:t>
        </w:r>
      </w:ins>
      <w:ins w:id="3399" w:author="Jason Rhee" w:date="2024-07-26T12:27:00Z" w16du:dateUtc="2024-07-26T02:27:00Z">
        <w:r>
          <w:rPr>
            <w:rFonts w:eastAsiaTheme="minorEastAsia" w:hint="eastAsia"/>
            <w:lang w:eastAsia="ko-KR"/>
          </w:rPr>
          <w:t xml:space="preserve">Under Keel Clearance Management </w:t>
        </w:r>
      </w:ins>
      <w:ins w:id="3400" w:author="Jason Rhee" w:date="2024-07-26T12:26:00Z" w16du:dateUtc="2024-07-26T02:26:00Z">
        <w:r>
          <w:t>datasets are included in IHO Publication S-158:1</w:t>
        </w:r>
      </w:ins>
      <w:ins w:id="3401" w:author="Jason Rhee" w:date="2024-07-26T12:27:00Z" w16du:dateUtc="2024-07-26T02:27:00Z">
        <w:r>
          <w:rPr>
            <w:rFonts w:eastAsiaTheme="minorEastAsia" w:hint="eastAsia"/>
            <w:lang w:eastAsia="ko-KR"/>
          </w:rPr>
          <w:t>29</w:t>
        </w:r>
      </w:ins>
      <w:ins w:id="3402" w:author="Jason Rhee" w:date="2024-07-26T12:26:00Z" w16du:dateUtc="2024-07-26T02:26:00Z">
        <w:r>
          <w:t xml:space="preserve">. </w:t>
        </w:r>
        <w:r w:rsidRPr="001F69A8">
          <w:t xml:space="preserve">This </w:t>
        </w:r>
        <w:r>
          <w:t>document</w:t>
        </w:r>
        <w:r w:rsidRPr="001F69A8">
          <w:t xml:space="preserve"> specifies the minimum checks that producers of S-1</w:t>
        </w:r>
      </w:ins>
      <w:ins w:id="3403" w:author="Jason Rhee" w:date="2024-07-26T12:27:00Z" w16du:dateUtc="2024-07-26T02:27:00Z">
        <w:r w:rsidR="000517C1">
          <w:rPr>
            <w:rFonts w:eastAsiaTheme="minorEastAsia" w:hint="eastAsia"/>
            <w:lang w:eastAsia="ko-KR"/>
          </w:rPr>
          <w:t>29</w:t>
        </w:r>
      </w:ins>
      <w:ins w:id="3404" w:author="Jason Rhee" w:date="2024-07-26T12:26:00Z" w16du:dateUtc="2024-07-26T02:26:00Z">
        <w:r w:rsidRPr="001F69A8">
          <w:t xml:space="preserve"> ENC validation tools should includ</w:t>
        </w:r>
        <w:r>
          <w:t xml:space="preserve">e in their validation software. </w:t>
        </w:r>
      </w:ins>
      <w:ins w:id="3405" w:author="Jason Rhee" w:date="2024-07-26T12:29:00Z" w16du:dateUtc="2024-07-26T02:29:00Z">
        <w:r w:rsidR="003B5E21">
          <w:rPr>
            <w:rFonts w:eastAsiaTheme="minorEastAsia" w:hint="eastAsia"/>
            <w:lang w:eastAsia="ko-KR"/>
          </w:rPr>
          <w:t xml:space="preserve">Validation </w:t>
        </w:r>
      </w:ins>
      <w:ins w:id="3406" w:author="Jason Rhee" w:date="2024-07-26T12:26:00Z" w16du:dateUtc="2024-07-26T02:26:00Z">
        <w:r w:rsidRPr="001F69A8">
          <w:t xml:space="preserve">software must be used by </w:t>
        </w:r>
      </w:ins>
      <w:ins w:id="3407" w:author="Jason Rhee" w:date="2024-07-26T12:28:00Z" w16du:dateUtc="2024-07-26T02:28:00Z">
        <w:r w:rsidR="00E67CF5">
          <w:rPr>
            <w:rFonts w:eastAsiaTheme="minorEastAsia" w:hint="eastAsia"/>
            <w:lang w:eastAsia="ko-KR"/>
          </w:rPr>
          <w:t>S-129 data producers</w:t>
        </w:r>
      </w:ins>
      <w:ins w:id="3408" w:author="Jason Rhee" w:date="2024-07-26T12:26:00Z" w16du:dateUtc="2024-07-26T02:26:00Z">
        <w:r w:rsidRPr="001F69A8">
          <w:t xml:space="preserve"> </w:t>
        </w:r>
      </w:ins>
      <w:ins w:id="3409" w:author="Jason Rhee" w:date="2024-07-26T12:28:00Z" w16du:dateUtc="2024-07-26T02:28:00Z">
        <w:r w:rsidR="00E67CF5">
          <w:rPr>
            <w:rFonts w:eastAsiaTheme="minorEastAsia" w:hint="eastAsia"/>
            <w:lang w:eastAsia="ko-KR"/>
          </w:rPr>
          <w:t xml:space="preserve">to ensure that their S-129 datasets </w:t>
        </w:r>
      </w:ins>
      <w:ins w:id="3410" w:author="Jason Rhee" w:date="2024-07-26T12:26:00Z" w16du:dateUtc="2024-07-26T02:26:00Z">
        <w:r w:rsidRPr="001F69A8">
          <w:t>are compliant with the S-1</w:t>
        </w:r>
      </w:ins>
      <w:ins w:id="3411" w:author="Jason Rhee" w:date="2024-07-26T12:27:00Z" w16du:dateUtc="2024-07-26T02:27:00Z">
        <w:r w:rsidR="000517C1">
          <w:rPr>
            <w:rFonts w:eastAsiaTheme="minorEastAsia" w:hint="eastAsia"/>
            <w:lang w:eastAsia="ko-KR"/>
          </w:rPr>
          <w:t>29</w:t>
        </w:r>
      </w:ins>
      <w:ins w:id="3412" w:author="Jason Rhee" w:date="2024-07-26T12:26:00Z" w16du:dateUtc="2024-07-26T02:26:00Z">
        <w:r w:rsidRPr="001F69A8">
          <w:t xml:space="preserve"> </w:t>
        </w:r>
      </w:ins>
      <w:ins w:id="3413" w:author="Jason Rhee" w:date="2024-07-26T12:27:00Z" w16du:dateUtc="2024-07-26T02:27:00Z">
        <w:r w:rsidR="000517C1">
          <w:rPr>
            <w:rFonts w:eastAsiaTheme="minorEastAsia" w:hint="eastAsia"/>
            <w:lang w:eastAsia="ko-KR"/>
          </w:rPr>
          <w:t>Under Keel Clearance Management</w:t>
        </w:r>
      </w:ins>
      <w:ins w:id="3414" w:author="Jason Rhee" w:date="2024-07-26T12:26:00Z" w16du:dateUtc="2024-07-26T02:26:00Z">
        <w:r w:rsidRPr="001F69A8">
          <w:t xml:space="preserve"> Product Specification.</w:t>
        </w:r>
      </w:ins>
    </w:p>
    <w:p w14:paraId="6BAAEB7F" w14:textId="2D74BBD5" w:rsidR="00D412E4" w:rsidRPr="00D412E4" w:rsidRDefault="00D412E4">
      <w:pPr>
        <w:rPr>
          <w:ins w:id="3415" w:author="Jason Rhee" w:date="2024-07-26T12:26:00Z" w16du:dateUtc="2024-07-26T02:26:00Z"/>
          <w:rFonts w:eastAsia="MS Mincho"/>
          <w:rPrChange w:id="3416" w:author="Jason Rhee" w:date="2024-07-26T12:26:00Z" w16du:dateUtc="2024-07-26T02:26:00Z">
            <w:rPr>
              <w:ins w:id="3417" w:author="Jason Rhee" w:date="2024-07-26T12:26:00Z" w16du:dateUtc="2024-07-26T02:26:00Z"/>
              <w:rFonts w:eastAsiaTheme="minorEastAsia"/>
              <w:lang w:eastAsia="ko-KR"/>
            </w:rPr>
          </w:rPrChange>
        </w:rPr>
        <w:pPrChange w:id="3418" w:author="Jason Rhee" w:date="2024-07-26T12:27:00Z" w16du:dateUtc="2024-07-26T02:27:00Z">
          <w:pPr>
            <w:pStyle w:val="Annex-Heading3"/>
          </w:pPr>
        </w:pPrChange>
      </w:pPr>
      <w:ins w:id="3419" w:author="Jason Rhee" w:date="2024-07-26T12:26:00Z" w16du:dateUtc="2024-07-26T02:26:00Z">
        <w:r w:rsidRPr="001F69A8">
          <w:t xml:space="preserve">The </w:t>
        </w:r>
        <w:r>
          <w:t>S-158:1</w:t>
        </w:r>
      </w:ins>
      <w:ins w:id="3420" w:author="Jason Rhee" w:date="2024-07-26T12:29:00Z" w16du:dateUtc="2024-07-26T02:29:00Z">
        <w:r w:rsidR="000F75BD">
          <w:rPr>
            <w:rFonts w:eastAsiaTheme="minorEastAsia" w:hint="eastAsia"/>
            <w:lang w:eastAsia="ko-KR"/>
          </w:rPr>
          <w:t>29</w:t>
        </w:r>
      </w:ins>
      <w:ins w:id="3421" w:author="Jason Rhee" w:date="2024-07-26T12:26:00Z" w16du:dateUtc="2024-07-26T02:26:00Z">
        <w:r>
          <w:t xml:space="preserve"> </w:t>
        </w:r>
        <w:r w:rsidRPr="001F69A8">
          <w:t>S-1</w:t>
        </w:r>
      </w:ins>
      <w:ins w:id="3422" w:author="Jason Rhee" w:date="2024-07-26T12:29:00Z" w16du:dateUtc="2024-07-26T02:29:00Z">
        <w:r w:rsidR="000F75BD">
          <w:rPr>
            <w:rFonts w:eastAsiaTheme="minorEastAsia" w:hint="eastAsia"/>
            <w:lang w:eastAsia="ko-KR"/>
          </w:rPr>
          <w:t>29</w:t>
        </w:r>
      </w:ins>
      <w:ins w:id="3423" w:author="Jason Rhee" w:date="2024-07-26T12:26:00Z" w16du:dateUtc="2024-07-26T02:26:00Z">
        <w:r w:rsidRPr="001F69A8">
          <w:t xml:space="preserve"> Validation Checks can be found in the Standards and Publications page of the IHO web site,</w:t>
        </w:r>
        <w:r>
          <w:t xml:space="preserve"> </w:t>
        </w:r>
        <w:r>
          <w:fldChar w:fldCharType="begin"/>
        </w:r>
        <w:r>
          <w:instrText>HYPERLINK "http://www.iho.int"</w:instrText>
        </w:r>
        <w:r>
          <w:fldChar w:fldCharType="separate"/>
        </w:r>
        <w:r w:rsidRPr="005D614F">
          <w:rPr>
            <w:rStyle w:val="Hyperlink"/>
          </w:rPr>
          <w:t>www.iho.int</w:t>
        </w:r>
        <w:r>
          <w:rPr>
            <w:rStyle w:val="Hyperlink"/>
            <w:lang w:val="en-AU"/>
          </w:rPr>
          <w:fldChar w:fldCharType="end"/>
        </w:r>
        <w:r w:rsidRPr="001F69A8">
          <w:t>.</w:t>
        </w:r>
      </w:ins>
    </w:p>
    <w:p w14:paraId="1D82DF7A" w14:textId="2B1BEE96" w:rsidR="003E0B96" w:rsidRPr="00584C25" w:rsidDel="00EF78B0" w:rsidRDefault="003E0B96" w:rsidP="008F5CC2">
      <w:pPr>
        <w:pStyle w:val="Annex-Heading3"/>
        <w:rPr>
          <w:del w:id="3424" w:author="Jason Rhee" w:date="2024-07-26T12:30:00Z" w16du:dateUtc="2024-07-26T02:30:00Z"/>
        </w:rPr>
      </w:pPr>
      <w:del w:id="3425" w:author="Jason Rhee" w:date="2024-07-26T12:30:00Z" w16du:dateUtc="2024-07-26T02:30:00Z">
        <w:r w:rsidRPr="00584C25" w:rsidDel="00EF78B0">
          <w:delText>References</w:delText>
        </w:r>
      </w:del>
    </w:p>
    <w:p w14:paraId="40C403F7" w14:textId="45BEEF4A" w:rsidR="003E0B96" w:rsidDel="00EF78B0" w:rsidRDefault="003E0B96" w:rsidP="00505136">
      <w:pPr>
        <w:pStyle w:val="ListParagraph"/>
        <w:spacing w:before="0" w:line="240" w:lineRule="auto"/>
        <w:rPr>
          <w:del w:id="3426" w:author="Jason Rhee" w:date="2024-07-26T12:30:00Z" w16du:dateUtc="2024-07-26T02:30:00Z"/>
          <w:rFonts w:cs="Arial"/>
          <w:color w:val="000000"/>
          <w:lang w:eastAsia="ar-SA"/>
        </w:rPr>
      </w:pPr>
      <w:del w:id="3427" w:author="Jason Rhee" w:date="2024-07-26T12:30:00Z" w16du:dateUtc="2024-07-26T02:30:00Z">
        <w:r w:rsidRPr="00F97BB2" w:rsidDel="00EF78B0">
          <w:rPr>
            <w:rFonts w:cs="Arial"/>
            <w:color w:val="000000"/>
            <w:lang w:eastAsia="ar-SA"/>
          </w:rPr>
          <w:delText xml:space="preserve">IHO S-58 ENC VALIDATION CHECKS Edition </w:delText>
        </w:r>
        <w:r w:rsidR="00C042CE" w:rsidRPr="00716349" w:rsidDel="00EF78B0">
          <w:rPr>
            <w:rFonts w:cs="Arial"/>
            <w:color w:val="000000"/>
            <w:lang w:eastAsia="ar-SA"/>
          </w:rPr>
          <w:delText>7</w:delText>
        </w:r>
        <w:r w:rsidRPr="00F97BB2" w:rsidDel="00EF78B0">
          <w:rPr>
            <w:rFonts w:cs="Arial"/>
            <w:color w:val="000000"/>
            <w:lang w:eastAsia="ar-SA"/>
          </w:rPr>
          <w:delText>.0.0 – 20</w:delText>
        </w:r>
        <w:r w:rsidR="00C042CE" w:rsidRPr="00716349" w:rsidDel="00EF78B0">
          <w:rPr>
            <w:rFonts w:cs="Arial"/>
            <w:color w:val="000000"/>
            <w:lang w:eastAsia="ar-SA"/>
          </w:rPr>
          <w:delText>22</w:delText>
        </w:r>
      </w:del>
    </w:p>
    <w:p w14:paraId="3AD900DC" w14:textId="6077B97B" w:rsidR="003E0B96" w:rsidRPr="005650FB" w:rsidDel="00EF78B0" w:rsidRDefault="003E0B96" w:rsidP="008F5CC2">
      <w:pPr>
        <w:pStyle w:val="Annex-Heading3"/>
        <w:rPr>
          <w:del w:id="3428" w:author="Jason Rhee" w:date="2024-07-26T12:30:00Z" w16du:dateUtc="2024-07-26T02:30:00Z"/>
        </w:rPr>
      </w:pPr>
      <w:bookmarkStart w:id="3429" w:name="_Toc528589810"/>
      <w:del w:id="3430" w:author="Jason Rhee" w:date="2024-07-26T12:30:00Z" w16du:dateUtc="2024-07-26T02:30:00Z">
        <w:r w:rsidRPr="005650FB" w:rsidDel="00EF78B0">
          <w:delText>Abbreviation</w:delText>
        </w:r>
        <w:bookmarkEnd w:id="3429"/>
        <w:r w:rsidR="00584C25" w:rsidDel="00EF78B0">
          <w:delText>s</w:delText>
        </w:r>
      </w:del>
    </w:p>
    <w:p w14:paraId="3202C181" w14:textId="3BCB4EFF" w:rsidR="003E0B96" w:rsidRPr="0055789B" w:rsidDel="00EF78B0" w:rsidRDefault="003E0B96" w:rsidP="00505136">
      <w:pPr>
        <w:spacing w:before="0"/>
        <w:ind w:left="357"/>
        <w:rPr>
          <w:del w:id="3431" w:author="Jason Rhee" w:date="2024-07-26T12:30:00Z" w16du:dateUtc="2024-07-26T02:30:00Z"/>
        </w:rPr>
      </w:pPr>
      <w:del w:id="3432" w:author="Jason Rhee" w:date="2024-07-26T12:30:00Z" w16du:dateUtc="2024-07-26T02:30:00Z">
        <w:r w:rsidRPr="0055789B" w:rsidDel="00EF78B0">
          <w:delText xml:space="preserve">PS – </w:delText>
        </w:r>
        <w:r w:rsidR="0066549D" w:rsidDel="00EF78B0">
          <w:delText>Product Specification</w:delText>
        </w:r>
      </w:del>
    </w:p>
    <w:p w14:paraId="2EC63394" w14:textId="7F0B099A" w:rsidR="003E0B96" w:rsidRPr="0055789B" w:rsidDel="00EF78B0" w:rsidRDefault="003E0B96" w:rsidP="00505136">
      <w:pPr>
        <w:spacing w:before="0"/>
        <w:ind w:left="357"/>
        <w:rPr>
          <w:del w:id="3433" w:author="Jason Rhee" w:date="2024-07-26T12:30:00Z" w16du:dateUtc="2024-07-26T02:30:00Z"/>
        </w:rPr>
      </w:pPr>
      <w:del w:id="3434" w:author="Jason Rhee" w:date="2024-07-26T12:30:00Z" w16du:dateUtc="2024-07-26T02:30:00Z">
        <w:r w:rsidRPr="0055789B" w:rsidDel="00EF78B0">
          <w:delText>DCEG – Data C</w:delText>
        </w:r>
        <w:r w:rsidDel="00EF78B0">
          <w:delText>lassification</w:delText>
        </w:r>
        <w:r w:rsidRPr="0055789B" w:rsidDel="00EF78B0">
          <w:delText xml:space="preserve"> and Encoding Guide</w:delText>
        </w:r>
      </w:del>
    </w:p>
    <w:p w14:paraId="04B573B6" w14:textId="73DCB52D" w:rsidR="003E0B96" w:rsidRPr="005650FB" w:rsidDel="00EF78B0" w:rsidRDefault="003E0B96" w:rsidP="008F5CC2">
      <w:pPr>
        <w:pStyle w:val="Annex-Heading3"/>
        <w:rPr>
          <w:del w:id="3435" w:author="Jason Rhee" w:date="2024-07-26T12:30:00Z" w16du:dateUtc="2024-07-26T02:30:00Z"/>
        </w:rPr>
      </w:pPr>
      <w:bookmarkStart w:id="3436" w:name="_Toc528589811"/>
      <w:del w:id="3437" w:author="Jason Rhee" w:date="2024-07-26T12:30:00Z" w16du:dateUtc="2024-07-26T02:30:00Z">
        <w:r w:rsidRPr="005650FB" w:rsidDel="00EF78B0">
          <w:delText>Production validation checks for S-12</w:delText>
        </w:r>
        <w:r w:rsidDel="00EF78B0">
          <w:delText>9</w:delText>
        </w:r>
        <w:r w:rsidRPr="005650FB" w:rsidDel="00EF78B0">
          <w:delText xml:space="preserve"> </w:delText>
        </w:r>
        <w:r w:rsidDel="00EF78B0">
          <w:delText>Under Keel Clearance Management</w:delText>
        </w:r>
        <w:bookmarkEnd w:id="3436"/>
      </w:del>
    </w:p>
    <w:p w14:paraId="4024B069" w14:textId="65B45FCC" w:rsidR="003E0B96" w:rsidDel="00EF78B0" w:rsidRDefault="003E0B96" w:rsidP="00505136">
      <w:pPr>
        <w:spacing w:before="0"/>
        <w:rPr>
          <w:del w:id="3438" w:author="Jason Rhee" w:date="2024-07-26T12:30:00Z" w16du:dateUtc="2024-07-26T02:30:00Z"/>
          <w:szCs w:val="20"/>
        </w:rPr>
      </w:pPr>
      <w:del w:id="3439" w:author="Jason Rhee" w:date="2024-07-26T12:30:00Z" w16du:dateUtc="2024-07-26T02:30:00Z">
        <w:r w:rsidDel="00EF78B0">
          <w:rPr>
            <w:szCs w:val="20"/>
          </w:rPr>
          <w:delText>The following checks are intended for production systems designed to produce S-129 UKC</w:delText>
        </w:r>
        <w:r w:rsidR="00B832A6" w:rsidDel="00EF78B0">
          <w:rPr>
            <w:szCs w:val="20"/>
          </w:rPr>
          <w:delText>M</w:delText>
        </w:r>
        <w:r w:rsidDel="00EF78B0">
          <w:rPr>
            <w:szCs w:val="20"/>
          </w:rPr>
          <w:delText xml:space="preserve"> datasets</w:delText>
        </w:r>
        <w:r w:rsidR="0066549D" w:rsidDel="00EF78B0">
          <w:rPr>
            <w:szCs w:val="20"/>
          </w:rPr>
          <w:delText>.</w:delText>
        </w:r>
        <w:r w:rsidR="004E1105" w:rsidDel="00EF78B0">
          <w:rPr>
            <w:szCs w:val="20"/>
          </w:rPr>
          <w:delText xml:space="preserve"> </w:delText>
        </w:r>
        <w:r w:rsidDel="00EF78B0">
          <w:rPr>
            <w:szCs w:val="20"/>
          </w:rPr>
          <w:delText>The checks can be administered at any time during the production phase</w:delText>
        </w:r>
        <w:r w:rsidR="0066549D" w:rsidDel="00EF78B0">
          <w:rPr>
            <w:szCs w:val="20"/>
          </w:rPr>
          <w:delText>.</w:delText>
        </w:r>
        <w:r w:rsidR="004E1105" w:rsidDel="00EF78B0">
          <w:rPr>
            <w:szCs w:val="20"/>
          </w:rPr>
          <w:delText xml:space="preserve"> </w:delText>
        </w:r>
        <w:r w:rsidDel="00EF78B0">
          <w:rPr>
            <w:szCs w:val="20"/>
          </w:rPr>
          <w:delText>All checks should be considered as warnings, even though more severe classifications are available</w:delText>
        </w:r>
        <w:r w:rsidR="00120D3A" w:rsidDel="00EF78B0">
          <w:rPr>
            <w:szCs w:val="20"/>
          </w:rPr>
          <w:delText xml:space="preserve">. Given </w:delText>
        </w:r>
        <w:r w:rsidDel="00EF78B0">
          <w:rPr>
            <w:szCs w:val="20"/>
          </w:rPr>
          <w:delText>the status of the development and lack of experience with system use of S-129 datasets, it is considered premature to classify any checks as error or critical error at this time</w:delText>
        </w:r>
        <w:r w:rsidR="0066549D" w:rsidDel="00EF78B0">
          <w:rPr>
            <w:szCs w:val="20"/>
          </w:rPr>
          <w:delText>.</w:delText>
        </w:r>
        <w:r w:rsidR="004E1105" w:rsidDel="00EF78B0">
          <w:rPr>
            <w:szCs w:val="20"/>
          </w:rPr>
          <w:delText xml:space="preserve"> </w:delText>
        </w:r>
        <w:r w:rsidRPr="003F081B" w:rsidDel="00EF78B0">
          <w:rPr>
            <w:szCs w:val="20"/>
          </w:rPr>
          <w:delText xml:space="preserve">All operators and spatial expressions are defined in Annex </w:delText>
        </w:r>
        <w:r w:rsidR="00505136" w:rsidDel="00EF78B0">
          <w:rPr>
            <w:szCs w:val="20"/>
          </w:rPr>
          <w:delText>F</w:delText>
        </w:r>
        <w:r w:rsidDel="00EF78B0">
          <w:rPr>
            <w:szCs w:val="20"/>
          </w:rPr>
          <w:delText>.</w:delText>
        </w:r>
      </w:del>
    </w:p>
    <w:p w14:paraId="72DEA3D5" w14:textId="55C521F8" w:rsidR="003E0B96" w:rsidDel="00EF78B0" w:rsidRDefault="003E0B96" w:rsidP="008F5CC2">
      <w:pPr>
        <w:pStyle w:val="Annex-Heading3"/>
        <w:rPr>
          <w:del w:id="3440" w:author="Jason Rhee" w:date="2024-07-26T12:30:00Z" w16du:dateUtc="2024-07-26T02:30:00Z"/>
        </w:rPr>
      </w:pPr>
      <w:del w:id="3441" w:author="Jason Rhee" w:date="2024-07-26T12:30:00Z" w16du:dateUtc="2024-07-26T02:30:00Z">
        <w:r w:rsidRPr="005650FB" w:rsidDel="00EF78B0">
          <w:delText>Check Classification</w:delText>
        </w:r>
      </w:del>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75"/>
        <w:gridCol w:w="1701"/>
        <w:gridCol w:w="6145"/>
      </w:tblGrid>
      <w:tr w:rsidR="003E0B96" w:rsidRPr="00851A69" w:rsidDel="00EF78B0" w14:paraId="215B35BB" w14:textId="3BCC9DB5" w:rsidTr="003E0B96">
        <w:trPr>
          <w:del w:id="3442" w:author="Jason Rhee" w:date="2024-07-26T12:30:00Z"/>
        </w:trPr>
        <w:tc>
          <w:tcPr>
            <w:tcW w:w="675" w:type="dxa"/>
            <w:shd w:val="clear" w:color="auto" w:fill="auto"/>
          </w:tcPr>
          <w:p w14:paraId="624012C5" w14:textId="69B7F992" w:rsidR="003E0B96" w:rsidRPr="00851A69" w:rsidDel="00EF78B0" w:rsidRDefault="003E0B96" w:rsidP="003E0B96">
            <w:pPr>
              <w:jc w:val="center"/>
              <w:rPr>
                <w:del w:id="3443" w:author="Jason Rhee" w:date="2024-07-26T12:30:00Z" w16du:dateUtc="2024-07-26T02:30:00Z"/>
                <w:szCs w:val="20"/>
              </w:rPr>
            </w:pPr>
            <w:del w:id="3444" w:author="Jason Rhee" w:date="2024-07-26T12:30:00Z" w16du:dateUtc="2024-07-26T02:30:00Z">
              <w:r w:rsidRPr="00851A69" w:rsidDel="00EF78B0">
                <w:rPr>
                  <w:szCs w:val="20"/>
                </w:rPr>
                <w:delText>C</w:delText>
              </w:r>
            </w:del>
          </w:p>
        </w:tc>
        <w:tc>
          <w:tcPr>
            <w:tcW w:w="1701" w:type="dxa"/>
            <w:shd w:val="clear" w:color="auto" w:fill="auto"/>
          </w:tcPr>
          <w:p w14:paraId="4F1CFB17" w14:textId="3CFF9642" w:rsidR="003E0B96" w:rsidRPr="00851A69" w:rsidDel="00EF78B0" w:rsidRDefault="003E0B96" w:rsidP="003E0B96">
            <w:pPr>
              <w:jc w:val="center"/>
              <w:rPr>
                <w:del w:id="3445" w:author="Jason Rhee" w:date="2024-07-26T12:30:00Z" w16du:dateUtc="2024-07-26T02:30:00Z"/>
                <w:szCs w:val="20"/>
              </w:rPr>
            </w:pPr>
            <w:del w:id="3446" w:author="Jason Rhee" w:date="2024-07-26T12:30:00Z" w16du:dateUtc="2024-07-26T02:30:00Z">
              <w:r w:rsidRPr="00851A69" w:rsidDel="00EF78B0">
                <w:rPr>
                  <w:szCs w:val="20"/>
                </w:rPr>
                <w:delText>Critical Error</w:delText>
              </w:r>
            </w:del>
          </w:p>
        </w:tc>
        <w:tc>
          <w:tcPr>
            <w:tcW w:w="6145" w:type="dxa"/>
            <w:shd w:val="clear" w:color="auto" w:fill="auto"/>
          </w:tcPr>
          <w:p w14:paraId="25D96DEF" w14:textId="01051A3F" w:rsidR="003E0B96" w:rsidRPr="00851A69" w:rsidDel="00EF78B0" w:rsidRDefault="003E0B96" w:rsidP="003E0B96">
            <w:pPr>
              <w:rPr>
                <w:del w:id="3447" w:author="Jason Rhee" w:date="2024-07-26T12:30:00Z" w16du:dateUtc="2024-07-26T02:30:00Z"/>
                <w:szCs w:val="20"/>
              </w:rPr>
            </w:pPr>
            <w:del w:id="3448" w:author="Jason Rhee" w:date="2024-07-26T12:30:00Z" w16du:dateUtc="2024-07-26T02:30:00Z">
              <w:r w:rsidRPr="00851A69" w:rsidDel="00EF78B0">
                <w:rPr>
                  <w:szCs w:val="20"/>
                </w:rPr>
                <w:delText>An error which would make an ENC unusable in ECDIS through not loading or causing an ECDIS to crash or presenting data which is unsafe for navigation.</w:delText>
              </w:r>
            </w:del>
          </w:p>
        </w:tc>
      </w:tr>
      <w:tr w:rsidR="003E0B96" w:rsidRPr="00851A69" w:rsidDel="00EF78B0" w14:paraId="7D7377DA" w14:textId="618C980F" w:rsidTr="003E0B96">
        <w:trPr>
          <w:del w:id="3449" w:author="Jason Rhee" w:date="2024-07-26T12:30:00Z"/>
        </w:trPr>
        <w:tc>
          <w:tcPr>
            <w:tcW w:w="675" w:type="dxa"/>
            <w:shd w:val="clear" w:color="auto" w:fill="auto"/>
          </w:tcPr>
          <w:p w14:paraId="4328FA7C" w14:textId="0BD0D9A5" w:rsidR="003E0B96" w:rsidRPr="00851A69" w:rsidDel="00EF78B0" w:rsidRDefault="003E0B96" w:rsidP="003E0B96">
            <w:pPr>
              <w:jc w:val="center"/>
              <w:rPr>
                <w:del w:id="3450" w:author="Jason Rhee" w:date="2024-07-26T12:30:00Z" w16du:dateUtc="2024-07-26T02:30:00Z"/>
                <w:szCs w:val="20"/>
              </w:rPr>
            </w:pPr>
            <w:del w:id="3451" w:author="Jason Rhee" w:date="2024-07-26T12:30:00Z" w16du:dateUtc="2024-07-26T02:30:00Z">
              <w:r w:rsidRPr="00851A69" w:rsidDel="00EF78B0">
                <w:rPr>
                  <w:szCs w:val="20"/>
                </w:rPr>
                <w:delText>E</w:delText>
              </w:r>
            </w:del>
          </w:p>
        </w:tc>
        <w:tc>
          <w:tcPr>
            <w:tcW w:w="1701" w:type="dxa"/>
            <w:shd w:val="clear" w:color="auto" w:fill="auto"/>
          </w:tcPr>
          <w:p w14:paraId="161E3FB1" w14:textId="66A2370E" w:rsidR="003E0B96" w:rsidRPr="00851A69" w:rsidDel="00EF78B0" w:rsidRDefault="003E0B96" w:rsidP="003E0B96">
            <w:pPr>
              <w:jc w:val="center"/>
              <w:rPr>
                <w:del w:id="3452" w:author="Jason Rhee" w:date="2024-07-26T12:30:00Z" w16du:dateUtc="2024-07-26T02:30:00Z"/>
                <w:szCs w:val="20"/>
              </w:rPr>
            </w:pPr>
            <w:del w:id="3453" w:author="Jason Rhee" w:date="2024-07-26T12:30:00Z" w16du:dateUtc="2024-07-26T02:30:00Z">
              <w:r w:rsidRPr="00851A69" w:rsidDel="00EF78B0">
                <w:rPr>
                  <w:szCs w:val="20"/>
                </w:rPr>
                <w:delText>Error</w:delText>
              </w:r>
            </w:del>
          </w:p>
        </w:tc>
        <w:tc>
          <w:tcPr>
            <w:tcW w:w="6145" w:type="dxa"/>
            <w:shd w:val="clear" w:color="auto" w:fill="auto"/>
          </w:tcPr>
          <w:p w14:paraId="217E1835" w14:textId="14DF9CBC" w:rsidR="003E0B96" w:rsidRPr="00851A69" w:rsidDel="00EF78B0" w:rsidRDefault="003E0B96" w:rsidP="003E0B96">
            <w:pPr>
              <w:rPr>
                <w:del w:id="3454" w:author="Jason Rhee" w:date="2024-07-26T12:30:00Z" w16du:dateUtc="2024-07-26T02:30:00Z"/>
                <w:szCs w:val="20"/>
              </w:rPr>
            </w:pPr>
            <w:del w:id="3455" w:author="Jason Rhee" w:date="2024-07-26T12:30:00Z" w16du:dateUtc="2024-07-26T02:30:00Z">
              <w:r w:rsidRPr="00851A69" w:rsidDel="00EF78B0">
                <w:rPr>
                  <w:szCs w:val="20"/>
                </w:rPr>
                <w:delText>An error which may degrade the quality of the ENC through appearance</w:delText>
              </w:r>
              <w:r w:rsidR="00F27451" w:rsidDel="00EF78B0">
                <w:rPr>
                  <w:szCs w:val="20"/>
                </w:rPr>
                <w:delText>,</w:delText>
              </w:r>
              <w:r w:rsidRPr="00851A69" w:rsidDel="00EF78B0">
                <w:rPr>
                  <w:szCs w:val="20"/>
                </w:rPr>
                <w:delText xml:space="preserve"> or usability but which will not pose a significant danger when used to support navigation.</w:delText>
              </w:r>
            </w:del>
          </w:p>
        </w:tc>
      </w:tr>
      <w:tr w:rsidR="003E0B96" w:rsidRPr="00851A69" w:rsidDel="00EF78B0" w14:paraId="5222CBF1" w14:textId="68AA45C7" w:rsidTr="003E0B96">
        <w:trPr>
          <w:del w:id="3456" w:author="Jason Rhee" w:date="2024-07-26T12:30:00Z"/>
        </w:trPr>
        <w:tc>
          <w:tcPr>
            <w:tcW w:w="675" w:type="dxa"/>
            <w:shd w:val="clear" w:color="auto" w:fill="auto"/>
          </w:tcPr>
          <w:p w14:paraId="51C9D4CA" w14:textId="7C354F66" w:rsidR="003E0B96" w:rsidRPr="00851A69" w:rsidDel="00EF78B0" w:rsidRDefault="003E0B96" w:rsidP="003E0B96">
            <w:pPr>
              <w:jc w:val="center"/>
              <w:rPr>
                <w:del w:id="3457" w:author="Jason Rhee" w:date="2024-07-26T12:30:00Z" w16du:dateUtc="2024-07-26T02:30:00Z"/>
                <w:szCs w:val="20"/>
              </w:rPr>
            </w:pPr>
            <w:del w:id="3458" w:author="Jason Rhee" w:date="2024-07-26T12:30:00Z" w16du:dateUtc="2024-07-26T02:30:00Z">
              <w:r w:rsidRPr="00851A69" w:rsidDel="00EF78B0">
                <w:rPr>
                  <w:szCs w:val="20"/>
                </w:rPr>
                <w:delText>W</w:delText>
              </w:r>
            </w:del>
          </w:p>
        </w:tc>
        <w:tc>
          <w:tcPr>
            <w:tcW w:w="1701" w:type="dxa"/>
            <w:shd w:val="clear" w:color="auto" w:fill="auto"/>
          </w:tcPr>
          <w:p w14:paraId="46F5271E" w14:textId="7B190DDC" w:rsidR="003E0B96" w:rsidRPr="00851A69" w:rsidDel="00EF78B0" w:rsidRDefault="003E0B96" w:rsidP="003E0B96">
            <w:pPr>
              <w:jc w:val="center"/>
              <w:rPr>
                <w:del w:id="3459" w:author="Jason Rhee" w:date="2024-07-26T12:30:00Z" w16du:dateUtc="2024-07-26T02:30:00Z"/>
                <w:szCs w:val="20"/>
              </w:rPr>
            </w:pPr>
            <w:del w:id="3460" w:author="Jason Rhee" w:date="2024-07-26T12:30:00Z" w16du:dateUtc="2024-07-26T02:30:00Z">
              <w:r w:rsidRPr="00851A69" w:rsidDel="00EF78B0">
                <w:rPr>
                  <w:szCs w:val="20"/>
                </w:rPr>
                <w:delText>Warning</w:delText>
              </w:r>
            </w:del>
          </w:p>
        </w:tc>
        <w:tc>
          <w:tcPr>
            <w:tcW w:w="6145" w:type="dxa"/>
            <w:shd w:val="clear" w:color="auto" w:fill="auto"/>
          </w:tcPr>
          <w:p w14:paraId="45EA8CA7" w14:textId="2346A810" w:rsidR="003E0B96" w:rsidRPr="00851A69" w:rsidDel="00EF78B0" w:rsidRDefault="003E0B96" w:rsidP="003E0B96">
            <w:pPr>
              <w:rPr>
                <w:del w:id="3461" w:author="Jason Rhee" w:date="2024-07-26T12:30:00Z" w16du:dateUtc="2024-07-26T02:30:00Z"/>
                <w:szCs w:val="20"/>
              </w:rPr>
            </w:pPr>
            <w:del w:id="3462" w:author="Jason Rhee" w:date="2024-07-26T12:30:00Z" w16du:dateUtc="2024-07-26T02:30:00Z">
              <w:r w:rsidRPr="00851A69" w:rsidDel="00EF78B0">
                <w:rPr>
                  <w:szCs w:val="20"/>
                </w:rPr>
                <w:delText>An error which may be duplication or an inconsistency which will not noticeably degrade the usability of an ENC in ECDIS.</w:delText>
              </w:r>
            </w:del>
          </w:p>
        </w:tc>
      </w:tr>
    </w:tbl>
    <w:p w14:paraId="1BF6BE43" w14:textId="6743C692" w:rsidR="003E0B96" w:rsidDel="00EF78B0" w:rsidRDefault="003E0B96" w:rsidP="00615D0E">
      <w:pPr>
        <w:spacing w:before="0" w:after="0"/>
        <w:rPr>
          <w:del w:id="3463" w:author="Jason Rhee" w:date="2024-07-26T12:30:00Z" w16du:dateUtc="2024-07-26T02:30:00Z"/>
          <w:szCs w:val="20"/>
        </w:rPr>
      </w:pPr>
    </w:p>
    <w:p w14:paraId="63EDBE6B" w14:textId="60D7F6D0" w:rsidR="003E0B96" w:rsidRPr="005650FB" w:rsidDel="00EF78B0" w:rsidRDefault="003E0B96" w:rsidP="008F5CC2">
      <w:pPr>
        <w:pStyle w:val="Annex-Heading3"/>
        <w:rPr>
          <w:del w:id="3464" w:author="Jason Rhee" w:date="2024-07-26T12:30:00Z" w16du:dateUtc="2024-07-26T02:30:00Z"/>
        </w:rPr>
      </w:pPr>
      <w:del w:id="3465" w:author="Jason Rhee" w:date="2024-07-26T12:30:00Z" w16du:dateUtc="2024-07-26T02:30:00Z">
        <w:r w:rsidRPr="005650FB" w:rsidDel="00EF78B0">
          <w:delText xml:space="preserve">Check </w:delText>
        </w:r>
        <w:r w:rsidDel="00EF78B0">
          <w:delText>application</w:delText>
        </w:r>
      </w:del>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75"/>
        <w:gridCol w:w="1701"/>
        <w:gridCol w:w="6145"/>
      </w:tblGrid>
      <w:tr w:rsidR="003E0B96" w:rsidRPr="00851A69" w:rsidDel="00EF78B0" w14:paraId="7C9DB0C1" w14:textId="10532ED5" w:rsidTr="003E0B96">
        <w:trPr>
          <w:del w:id="3466" w:author="Jason Rhee" w:date="2024-07-26T12:30:00Z"/>
        </w:trPr>
        <w:tc>
          <w:tcPr>
            <w:tcW w:w="675" w:type="dxa"/>
            <w:shd w:val="clear" w:color="auto" w:fill="auto"/>
          </w:tcPr>
          <w:p w14:paraId="32AF03E9" w14:textId="076DB370" w:rsidR="003E0B96" w:rsidRPr="00CF7708" w:rsidDel="00EF78B0" w:rsidRDefault="003E0B96" w:rsidP="003E0B96">
            <w:pPr>
              <w:jc w:val="center"/>
              <w:rPr>
                <w:del w:id="3467" w:author="Jason Rhee" w:date="2024-07-26T12:30:00Z" w16du:dateUtc="2024-07-26T02:30:00Z"/>
                <w:szCs w:val="20"/>
              </w:rPr>
            </w:pPr>
            <w:del w:id="3468" w:author="Jason Rhee" w:date="2024-07-26T12:30:00Z" w16du:dateUtc="2024-07-26T02:30:00Z">
              <w:r w:rsidRPr="00CF7708" w:rsidDel="00EF78B0">
                <w:rPr>
                  <w:szCs w:val="20"/>
                </w:rPr>
                <w:delText>B</w:delText>
              </w:r>
            </w:del>
          </w:p>
        </w:tc>
        <w:tc>
          <w:tcPr>
            <w:tcW w:w="1701" w:type="dxa"/>
            <w:shd w:val="clear" w:color="auto" w:fill="auto"/>
          </w:tcPr>
          <w:p w14:paraId="7F35D0D7" w14:textId="352BEBEA" w:rsidR="003E0B96" w:rsidRPr="00CF7708" w:rsidDel="00EF78B0" w:rsidRDefault="003E0B96" w:rsidP="003E0B96">
            <w:pPr>
              <w:jc w:val="center"/>
              <w:rPr>
                <w:del w:id="3469" w:author="Jason Rhee" w:date="2024-07-26T12:30:00Z" w16du:dateUtc="2024-07-26T02:30:00Z"/>
                <w:szCs w:val="20"/>
              </w:rPr>
            </w:pPr>
            <w:del w:id="3470" w:author="Jason Rhee" w:date="2024-07-26T12:30:00Z" w16du:dateUtc="2024-07-26T02:30:00Z">
              <w:r w:rsidRPr="00CF7708" w:rsidDel="00EF78B0">
                <w:rPr>
                  <w:szCs w:val="20"/>
                </w:rPr>
                <w:delText>Base</w:delText>
              </w:r>
            </w:del>
          </w:p>
        </w:tc>
        <w:tc>
          <w:tcPr>
            <w:tcW w:w="6145" w:type="dxa"/>
            <w:shd w:val="clear" w:color="auto" w:fill="auto"/>
          </w:tcPr>
          <w:p w14:paraId="4E99C815" w14:textId="5F927303" w:rsidR="003E0B96" w:rsidRPr="00CF7708" w:rsidDel="00EF78B0" w:rsidRDefault="003E0B96" w:rsidP="003E0B96">
            <w:pPr>
              <w:rPr>
                <w:del w:id="3471" w:author="Jason Rhee" w:date="2024-07-26T12:30:00Z" w16du:dateUtc="2024-07-26T02:30:00Z"/>
                <w:szCs w:val="20"/>
              </w:rPr>
            </w:pPr>
            <w:del w:id="3472" w:author="Jason Rhee" w:date="2024-07-26T12:30:00Z" w16du:dateUtc="2024-07-26T02:30:00Z">
              <w:r w:rsidRPr="00CF7708" w:rsidDel="00EF78B0">
                <w:rPr>
                  <w:szCs w:val="20"/>
                </w:rPr>
                <w:delText>Apply check to new dataset, new edition, and post-update dataset (after updates have been applied to the base).</w:delText>
              </w:r>
            </w:del>
          </w:p>
        </w:tc>
      </w:tr>
      <w:tr w:rsidR="003E0B96" w:rsidRPr="00851A69" w:rsidDel="00EF78B0" w14:paraId="48E07534" w14:textId="2BE5A145" w:rsidTr="003E0B96">
        <w:trPr>
          <w:del w:id="3473" w:author="Jason Rhee" w:date="2024-07-26T12:30:00Z"/>
        </w:trPr>
        <w:tc>
          <w:tcPr>
            <w:tcW w:w="675" w:type="dxa"/>
            <w:shd w:val="clear" w:color="auto" w:fill="auto"/>
          </w:tcPr>
          <w:p w14:paraId="4892E83B" w14:textId="2616677E" w:rsidR="003E0B96" w:rsidRPr="00CF7708" w:rsidDel="00EF78B0" w:rsidRDefault="003E0B96" w:rsidP="003E0B96">
            <w:pPr>
              <w:jc w:val="center"/>
              <w:rPr>
                <w:del w:id="3474" w:author="Jason Rhee" w:date="2024-07-26T12:30:00Z" w16du:dateUtc="2024-07-26T02:30:00Z"/>
                <w:szCs w:val="20"/>
              </w:rPr>
            </w:pPr>
            <w:del w:id="3475" w:author="Jason Rhee" w:date="2024-07-26T12:30:00Z" w16du:dateUtc="2024-07-26T02:30:00Z">
              <w:r w:rsidRPr="00CF7708" w:rsidDel="00EF78B0">
                <w:rPr>
                  <w:szCs w:val="20"/>
                </w:rPr>
                <w:delText>U</w:delText>
              </w:r>
            </w:del>
          </w:p>
        </w:tc>
        <w:tc>
          <w:tcPr>
            <w:tcW w:w="1701" w:type="dxa"/>
            <w:shd w:val="clear" w:color="auto" w:fill="auto"/>
          </w:tcPr>
          <w:p w14:paraId="46E3ECAF" w14:textId="717A5B78" w:rsidR="003E0B96" w:rsidRPr="00CF7708" w:rsidDel="00EF78B0" w:rsidRDefault="003E0B96" w:rsidP="003E0B96">
            <w:pPr>
              <w:jc w:val="center"/>
              <w:rPr>
                <w:del w:id="3476" w:author="Jason Rhee" w:date="2024-07-26T12:30:00Z" w16du:dateUtc="2024-07-26T02:30:00Z"/>
                <w:szCs w:val="20"/>
              </w:rPr>
            </w:pPr>
            <w:del w:id="3477" w:author="Jason Rhee" w:date="2024-07-26T12:30:00Z" w16du:dateUtc="2024-07-26T02:30:00Z">
              <w:r w:rsidRPr="00CF7708" w:rsidDel="00EF78B0">
                <w:rPr>
                  <w:szCs w:val="20"/>
                </w:rPr>
                <w:delText>Update</w:delText>
              </w:r>
            </w:del>
          </w:p>
        </w:tc>
        <w:tc>
          <w:tcPr>
            <w:tcW w:w="6145" w:type="dxa"/>
            <w:shd w:val="clear" w:color="auto" w:fill="auto"/>
          </w:tcPr>
          <w:p w14:paraId="30FBD9D4" w14:textId="60E0D203" w:rsidR="003E0B96" w:rsidRPr="00CF7708" w:rsidDel="00EF78B0" w:rsidRDefault="003E0B96" w:rsidP="003E0B96">
            <w:pPr>
              <w:rPr>
                <w:del w:id="3478" w:author="Jason Rhee" w:date="2024-07-26T12:30:00Z" w16du:dateUtc="2024-07-26T02:30:00Z"/>
                <w:szCs w:val="20"/>
              </w:rPr>
            </w:pPr>
            <w:del w:id="3479" w:author="Jason Rhee" w:date="2024-07-26T12:30:00Z" w16du:dateUtc="2024-07-26T02:30:00Z">
              <w:r w:rsidRPr="00CF7708" w:rsidDel="00EF78B0">
                <w:rPr>
                  <w:szCs w:val="20"/>
                </w:rPr>
                <w:delText>Apply check to update datasets in isolation.</w:delText>
              </w:r>
            </w:del>
          </w:p>
        </w:tc>
      </w:tr>
      <w:tr w:rsidR="003E0B96" w:rsidRPr="00851A69" w:rsidDel="00EF78B0" w14:paraId="565F2622" w14:textId="700DEB5D" w:rsidTr="003E0B96">
        <w:trPr>
          <w:del w:id="3480" w:author="Jason Rhee" w:date="2024-07-26T12:30:00Z"/>
        </w:trPr>
        <w:tc>
          <w:tcPr>
            <w:tcW w:w="675" w:type="dxa"/>
            <w:shd w:val="clear" w:color="auto" w:fill="auto"/>
          </w:tcPr>
          <w:p w14:paraId="65FD27E7" w14:textId="010CD8A8" w:rsidR="003E0B96" w:rsidRPr="00CF7708" w:rsidDel="00EF78B0" w:rsidRDefault="003E0B96" w:rsidP="003E0B96">
            <w:pPr>
              <w:jc w:val="center"/>
              <w:rPr>
                <w:del w:id="3481" w:author="Jason Rhee" w:date="2024-07-26T12:30:00Z" w16du:dateUtc="2024-07-26T02:30:00Z"/>
                <w:szCs w:val="20"/>
              </w:rPr>
            </w:pPr>
            <w:del w:id="3482" w:author="Jason Rhee" w:date="2024-07-26T12:30:00Z" w16du:dateUtc="2024-07-26T02:30:00Z">
              <w:r w:rsidRPr="00CF7708" w:rsidDel="00EF78B0">
                <w:rPr>
                  <w:szCs w:val="20"/>
                </w:rPr>
                <w:delText>S</w:delText>
              </w:r>
            </w:del>
          </w:p>
        </w:tc>
        <w:tc>
          <w:tcPr>
            <w:tcW w:w="1701" w:type="dxa"/>
            <w:shd w:val="clear" w:color="auto" w:fill="auto"/>
          </w:tcPr>
          <w:p w14:paraId="3BF0A4DB" w14:textId="0DF261EE" w:rsidR="003E0B96" w:rsidRPr="00CF7708" w:rsidDel="00EF78B0" w:rsidRDefault="003E0B96" w:rsidP="003E0B96">
            <w:pPr>
              <w:jc w:val="center"/>
              <w:rPr>
                <w:del w:id="3483" w:author="Jason Rhee" w:date="2024-07-26T12:30:00Z" w16du:dateUtc="2024-07-26T02:30:00Z"/>
                <w:szCs w:val="20"/>
              </w:rPr>
            </w:pPr>
            <w:del w:id="3484" w:author="Jason Rhee" w:date="2024-07-26T12:30:00Z" w16du:dateUtc="2024-07-26T02:30:00Z">
              <w:r w:rsidRPr="00CF7708" w:rsidDel="00EF78B0">
                <w:rPr>
                  <w:szCs w:val="20"/>
                </w:rPr>
                <w:delText>Post-update</w:delText>
              </w:r>
            </w:del>
          </w:p>
        </w:tc>
        <w:tc>
          <w:tcPr>
            <w:tcW w:w="6145" w:type="dxa"/>
            <w:shd w:val="clear" w:color="auto" w:fill="auto"/>
          </w:tcPr>
          <w:p w14:paraId="19F13A88" w14:textId="60747DE0" w:rsidR="003E0B96" w:rsidRPr="00CF7708" w:rsidDel="00EF78B0" w:rsidRDefault="003E0B96" w:rsidP="00F736C5">
            <w:pPr>
              <w:rPr>
                <w:del w:id="3485" w:author="Jason Rhee" w:date="2024-07-26T12:30:00Z" w16du:dateUtc="2024-07-26T02:30:00Z"/>
                <w:szCs w:val="20"/>
              </w:rPr>
            </w:pPr>
            <w:del w:id="3486" w:author="Jason Rhee" w:date="2024-07-26T12:30:00Z" w16du:dateUtc="2024-07-26T02:30:00Z">
              <w:r w:rsidRPr="00CF7708" w:rsidDel="00EF78B0">
                <w:rPr>
                  <w:szCs w:val="20"/>
                </w:rPr>
                <w:delText xml:space="preserve">Apply check only to a post-update dataset </w:delText>
              </w:r>
              <w:r w:rsidR="00F736C5" w:rsidDel="00EF78B0">
                <w:rPr>
                  <w:szCs w:val="20"/>
                </w:rPr>
                <w:delText>(</w:delText>
              </w:r>
              <w:r w:rsidRPr="00CF7708" w:rsidDel="00EF78B0">
                <w:rPr>
                  <w:szCs w:val="20"/>
                </w:rPr>
                <w:delText>i.e. subsequent to application of all available updates</w:delText>
              </w:r>
              <w:r w:rsidR="00F736C5" w:rsidDel="00EF78B0">
                <w:rPr>
                  <w:szCs w:val="20"/>
                </w:rPr>
                <w:delText>)</w:delText>
              </w:r>
              <w:r w:rsidRPr="00CF7708" w:rsidDel="00EF78B0">
                <w:rPr>
                  <w:szCs w:val="20"/>
                </w:rPr>
                <w:delText>.</w:delText>
              </w:r>
            </w:del>
          </w:p>
        </w:tc>
      </w:tr>
    </w:tbl>
    <w:p w14:paraId="5AF641A8" w14:textId="610B4BB0" w:rsidR="00615D0E" w:rsidDel="00EF78B0" w:rsidRDefault="00615D0E" w:rsidP="00615D0E">
      <w:pPr>
        <w:spacing w:before="0" w:after="0"/>
        <w:rPr>
          <w:del w:id="3487" w:author="Jason Rhee" w:date="2024-07-26T12:30:00Z" w16du:dateUtc="2024-07-26T02:30:00Z"/>
          <w:szCs w:val="20"/>
        </w:rPr>
      </w:pPr>
    </w:p>
    <w:p w14:paraId="041CCB6B" w14:textId="64CB0F82" w:rsidR="003E0B96" w:rsidDel="00EF78B0" w:rsidRDefault="003E0B96" w:rsidP="00615D0E">
      <w:pPr>
        <w:spacing w:before="0"/>
        <w:rPr>
          <w:del w:id="3488" w:author="Jason Rhee" w:date="2024-07-26T12:30:00Z" w16du:dateUtc="2024-07-26T02:30:00Z"/>
          <w:szCs w:val="20"/>
        </w:rPr>
      </w:pPr>
      <w:del w:id="3489" w:author="Jason Rhee" w:date="2024-07-26T12:30:00Z" w16du:dateUtc="2024-07-26T02:30:00Z">
        <w:r w:rsidDel="00EF78B0">
          <w:rPr>
            <w:szCs w:val="20"/>
          </w:rPr>
          <w:delText>Checks do not apply to dataset terminations or cancellations, except where the check description explicitly states it applies in case of a termination or cancellation.</w:delText>
        </w:r>
      </w:del>
    </w:p>
    <w:p w14:paraId="5FB46BFC" w14:textId="5D1EE237" w:rsidR="003E0B96" w:rsidDel="00EF78B0" w:rsidRDefault="003E0B96" w:rsidP="003E0B96">
      <w:pPr>
        <w:rPr>
          <w:del w:id="3490" w:author="Jason Rhee" w:date="2024-07-26T12:30:00Z" w16du:dateUtc="2024-07-26T02:30:00Z"/>
          <w:szCs w:val="20"/>
        </w:rPr>
      </w:pPr>
    </w:p>
    <w:p w14:paraId="279F9184" w14:textId="2DBEDF18" w:rsidR="003E0B96" w:rsidRPr="005650FB" w:rsidDel="00EF78B0" w:rsidRDefault="003E0B96" w:rsidP="00DB1B3E">
      <w:pPr>
        <w:pStyle w:val="Annex-Heading3"/>
        <w:rPr>
          <w:del w:id="3491" w:author="Jason Rhee" w:date="2024-07-26T12:30:00Z" w16du:dateUtc="2024-07-26T02:30:00Z"/>
        </w:rPr>
      </w:pPr>
      <w:del w:id="3492" w:author="Jason Rhee" w:date="2024-07-26T12:30:00Z" w16du:dateUtc="2024-07-26T02:30:00Z">
        <w:r w:rsidRPr="005650FB" w:rsidDel="00EF78B0">
          <w:delText xml:space="preserve">Checks relating to </w:delText>
        </w:r>
        <w:r w:rsidDel="00EF78B0">
          <w:delText>UKCM</w:delText>
        </w:r>
        <w:r w:rsidRPr="005650FB" w:rsidDel="00EF78B0">
          <w:delText xml:space="preserve"> </w:delText>
        </w:r>
        <w:r w:rsidR="0066549D" w:rsidDel="00EF78B0">
          <w:delText>Product Specification</w:delText>
        </w:r>
      </w:del>
    </w:p>
    <w:tbl>
      <w:tblPr>
        <w:tblW w:w="5056" w:type="pct"/>
        <w:tblLayout w:type="fixed"/>
        <w:tblLook w:val="0000" w:firstRow="0" w:lastRow="0" w:firstColumn="0" w:lastColumn="0" w:noHBand="0" w:noVBand="0"/>
      </w:tblPr>
      <w:tblGrid>
        <w:gridCol w:w="805"/>
        <w:gridCol w:w="2092"/>
        <w:gridCol w:w="1960"/>
        <w:gridCol w:w="1807"/>
        <w:gridCol w:w="1389"/>
        <w:gridCol w:w="872"/>
        <w:gridCol w:w="236"/>
      </w:tblGrid>
      <w:tr w:rsidR="00FC5198" w:rsidDel="00EF78B0" w14:paraId="0EE716EE" w14:textId="599FD3F0" w:rsidTr="000A7861">
        <w:trPr>
          <w:gridAfter w:val="1"/>
          <w:wAfter w:w="129" w:type="pct"/>
          <w:cantSplit/>
          <w:trHeight w:val="330"/>
          <w:tblHeader/>
          <w:del w:id="3493" w:author="Jason Rhee" w:date="2024-07-26T12:30:00Z"/>
        </w:trPr>
        <w:tc>
          <w:tcPr>
            <w:tcW w:w="439" w:type="pct"/>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2F9E4F2B" w14:textId="131293F7" w:rsidR="003E0B96" w:rsidDel="00EF78B0" w:rsidRDefault="003E0B96" w:rsidP="003E0B96">
            <w:pPr>
              <w:jc w:val="center"/>
              <w:rPr>
                <w:del w:id="3494" w:author="Jason Rhee" w:date="2024-07-26T12:30:00Z" w16du:dateUtc="2024-07-26T02:30:00Z"/>
                <w:b/>
                <w:bCs/>
                <w:szCs w:val="20"/>
              </w:rPr>
            </w:pPr>
            <w:del w:id="3495" w:author="Jason Rhee" w:date="2024-07-26T12:30:00Z" w16du:dateUtc="2024-07-26T02:30:00Z">
              <w:r w:rsidDel="00EF78B0">
                <w:rPr>
                  <w:b/>
                  <w:bCs/>
                  <w:szCs w:val="20"/>
                </w:rPr>
                <w:delText xml:space="preserve">No </w:delText>
              </w:r>
            </w:del>
          </w:p>
        </w:tc>
        <w:tc>
          <w:tcPr>
            <w:tcW w:w="1142" w:type="pct"/>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674FF2C5" w14:textId="3E10DEE5" w:rsidR="003E0B96" w:rsidDel="00EF78B0" w:rsidRDefault="003E0B96" w:rsidP="003E0B96">
            <w:pPr>
              <w:rPr>
                <w:del w:id="3496" w:author="Jason Rhee" w:date="2024-07-26T12:30:00Z" w16du:dateUtc="2024-07-26T02:30:00Z"/>
                <w:b/>
                <w:bCs/>
                <w:szCs w:val="20"/>
              </w:rPr>
            </w:pPr>
            <w:del w:id="3497" w:author="Jason Rhee" w:date="2024-07-26T12:30:00Z" w16du:dateUtc="2024-07-26T02:30:00Z">
              <w:r w:rsidDel="00EF78B0">
                <w:rPr>
                  <w:b/>
                  <w:bCs/>
                  <w:szCs w:val="20"/>
                </w:rPr>
                <w:delText>Check description</w:delText>
              </w:r>
            </w:del>
          </w:p>
        </w:tc>
        <w:tc>
          <w:tcPr>
            <w:tcW w:w="1070" w:type="pct"/>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01215AB8" w14:textId="4D270C89" w:rsidR="003E0B96" w:rsidDel="00EF78B0" w:rsidRDefault="003E0B96" w:rsidP="003E0B96">
            <w:pPr>
              <w:rPr>
                <w:del w:id="3498" w:author="Jason Rhee" w:date="2024-07-26T12:30:00Z" w16du:dateUtc="2024-07-26T02:30:00Z"/>
                <w:b/>
                <w:bCs/>
                <w:szCs w:val="20"/>
              </w:rPr>
            </w:pPr>
            <w:del w:id="3499" w:author="Jason Rhee" w:date="2024-07-26T12:30:00Z" w16du:dateUtc="2024-07-26T02:30:00Z">
              <w:r w:rsidDel="00EF78B0">
                <w:rPr>
                  <w:b/>
                  <w:bCs/>
                  <w:szCs w:val="20"/>
                </w:rPr>
                <w:delText>Check message</w:delText>
              </w:r>
            </w:del>
          </w:p>
        </w:tc>
        <w:tc>
          <w:tcPr>
            <w:tcW w:w="986" w:type="pct"/>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77A1EE93" w14:textId="4506C8AA" w:rsidR="003E0B96" w:rsidDel="00EF78B0" w:rsidRDefault="003E0B96" w:rsidP="003E0B96">
            <w:pPr>
              <w:rPr>
                <w:del w:id="3500" w:author="Jason Rhee" w:date="2024-07-26T12:30:00Z" w16du:dateUtc="2024-07-26T02:30:00Z"/>
                <w:b/>
                <w:bCs/>
                <w:szCs w:val="20"/>
              </w:rPr>
            </w:pPr>
            <w:del w:id="3501" w:author="Jason Rhee" w:date="2024-07-26T12:30:00Z" w16du:dateUtc="2024-07-26T02:30:00Z">
              <w:r w:rsidDel="00EF78B0">
                <w:rPr>
                  <w:b/>
                  <w:bCs/>
                  <w:szCs w:val="20"/>
                </w:rPr>
                <w:delText>Check solution</w:delText>
              </w:r>
            </w:del>
          </w:p>
        </w:tc>
        <w:tc>
          <w:tcPr>
            <w:tcW w:w="758" w:type="pct"/>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1A4A8447" w14:textId="14AD6AA3" w:rsidR="003E0B96" w:rsidDel="00EF78B0" w:rsidRDefault="003E0B96" w:rsidP="003E0B96">
            <w:pPr>
              <w:rPr>
                <w:del w:id="3502" w:author="Jason Rhee" w:date="2024-07-26T12:30:00Z" w16du:dateUtc="2024-07-26T02:30:00Z"/>
              </w:rPr>
            </w:pPr>
            <w:del w:id="3503" w:author="Jason Rhee" w:date="2024-07-26T12:30:00Z" w16du:dateUtc="2024-07-26T02:30:00Z">
              <w:r w:rsidDel="00EF78B0">
                <w:rPr>
                  <w:b/>
                  <w:bCs/>
                  <w:szCs w:val="20"/>
                </w:rPr>
                <w:delText xml:space="preserve">Conformity to: </w:delText>
              </w:r>
            </w:del>
          </w:p>
        </w:tc>
        <w:tc>
          <w:tcPr>
            <w:tcW w:w="476" w:type="pct"/>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37C15503" w14:textId="53B17344" w:rsidR="003E0B96" w:rsidDel="00EF78B0" w:rsidRDefault="003E0B96" w:rsidP="00584C25">
            <w:pPr>
              <w:rPr>
                <w:del w:id="3504" w:author="Jason Rhee" w:date="2024-07-26T12:30:00Z" w16du:dateUtc="2024-07-26T02:30:00Z"/>
                <w:b/>
                <w:bCs/>
                <w:szCs w:val="20"/>
              </w:rPr>
            </w:pPr>
            <w:del w:id="3505" w:author="Jason Rhee" w:date="2024-07-26T12:30:00Z" w16du:dateUtc="2024-07-26T02:30:00Z">
              <w:r w:rsidDel="00EF78B0">
                <w:rPr>
                  <w:b/>
                  <w:bCs/>
                  <w:szCs w:val="20"/>
                </w:rPr>
                <w:delText>Apply to</w:delText>
              </w:r>
            </w:del>
          </w:p>
        </w:tc>
      </w:tr>
      <w:tr w:rsidR="00FC5198" w:rsidDel="00EF78B0" w14:paraId="7B470489" w14:textId="556405EE" w:rsidTr="00AC71D0">
        <w:trPr>
          <w:gridAfter w:val="1"/>
          <w:wAfter w:w="129" w:type="pct"/>
          <w:cantSplit/>
          <w:trHeight w:val="840"/>
          <w:del w:id="3506" w:author="Jason Rhee" w:date="2024-07-26T12:30:00Z"/>
        </w:trPr>
        <w:tc>
          <w:tcPr>
            <w:tcW w:w="439" w:type="pct"/>
            <w:tcBorders>
              <w:top w:val="single" w:sz="4" w:space="0" w:color="000000"/>
              <w:left w:val="single" w:sz="4" w:space="0" w:color="000000"/>
              <w:bottom w:val="single" w:sz="4" w:space="0" w:color="000000"/>
              <w:right w:val="single" w:sz="4" w:space="0" w:color="000000"/>
            </w:tcBorders>
            <w:shd w:val="clear" w:color="auto" w:fill="FFFFFF"/>
          </w:tcPr>
          <w:p w14:paraId="52675CD6" w14:textId="0885EE84" w:rsidR="000C130D" w:rsidRPr="007A632F" w:rsidDel="00EF78B0" w:rsidRDefault="000C130D" w:rsidP="003E0B96">
            <w:pPr>
              <w:jc w:val="center"/>
              <w:rPr>
                <w:del w:id="3507" w:author="Jason Rhee" w:date="2024-07-26T12:30:00Z" w16du:dateUtc="2024-07-26T02:30:00Z"/>
                <w:szCs w:val="20"/>
                <w:highlight w:val="green"/>
              </w:rPr>
            </w:pPr>
            <w:del w:id="3508" w:author="Jason Rhee" w:date="2024-07-26T12:30:00Z" w16du:dateUtc="2024-07-26T02:30:00Z">
              <w:r w:rsidRPr="00F35A4D" w:rsidDel="00EF78B0">
                <w:rPr>
                  <w:szCs w:val="20"/>
                </w:rPr>
                <w:delText>1</w:delText>
              </w:r>
            </w:del>
          </w:p>
        </w:tc>
        <w:tc>
          <w:tcPr>
            <w:tcW w:w="1142" w:type="pct"/>
            <w:tcBorders>
              <w:top w:val="single" w:sz="4" w:space="0" w:color="000000"/>
              <w:left w:val="single" w:sz="4" w:space="0" w:color="000000"/>
              <w:bottom w:val="single" w:sz="4" w:space="0" w:color="000000"/>
              <w:right w:val="single" w:sz="4" w:space="0" w:color="000000"/>
            </w:tcBorders>
            <w:shd w:val="clear" w:color="auto" w:fill="FFFFFF"/>
          </w:tcPr>
          <w:p w14:paraId="6261564E" w14:textId="6C1839FC" w:rsidR="000C130D" w:rsidRPr="00F35A4D" w:rsidDel="00EF78B0" w:rsidRDefault="000C130D" w:rsidP="00BF3FCB">
            <w:pPr>
              <w:jc w:val="left"/>
              <w:rPr>
                <w:del w:id="3509" w:author="Jason Rhee" w:date="2024-07-26T12:30:00Z" w16du:dateUtc="2024-07-26T02:30:00Z"/>
                <w:szCs w:val="20"/>
              </w:rPr>
            </w:pPr>
            <w:del w:id="3510" w:author="Jason Rhee" w:date="2024-07-26T12:30:00Z" w16du:dateUtc="2024-07-26T02:30:00Z">
              <w:r w:rsidRPr="00F35A4D" w:rsidDel="00EF78B0">
                <w:rPr>
                  <w:szCs w:val="20"/>
                </w:rPr>
                <w:delText>If any mandatory attributes are not Present.</w:delText>
              </w:r>
            </w:del>
          </w:p>
        </w:tc>
        <w:tc>
          <w:tcPr>
            <w:tcW w:w="1070" w:type="pct"/>
            <w:tcBorders>
              <w:top w:val="single" w:sz="4" w:space="0" w:color="000000"/>
              <w:left w:val="single" w:sz="4" w:space="0" w:color="000000"/>
              <w:bottom w:val="single" w:sz="4" w:space="0" w:color="000000"/>
              <w:right w:val="single" w:sz="4" w:space="0" w:color="000000"/>
            </w:tcBorders>
            <w:shd w:val="clear" w:color="auto" w:fill="FFFFFF"/>
          </w:tcPr>
          <w:p w14:paraId="4B38E300" w14:textId="7031A029" w:rsidR="000C130D" w:rsidRPr="00F35A4D" w:rsidDel="00EF78B0" w:rsidRDefault="000C130D" w:rsidP="00BF3FCB">
            <w:pPr>
              <w:jc w:val="left"/>
              <w:rPr>
                <w:del w:id="3511" w:author="Jason Rhee" w:date="2024-07-26T12:30:00Z" w16du:dateUtc="2024-07-26T02:30:00Z"/>
                <w:szCs w:val="20"/>
              </w:rPr>
            </w:pPr>
            <w:del w:id="3512" w:author="Jason Rhee" w:date="2024-07-26T12:30:00Z" w16du:dateUtc="2024-07-26T02:30:00Z">
              <w:r w:rsidRPr="00F35A4D" w:rsidDel="00EF78B0">
                <w:rPr>
                  <w:szCs w:val="20"/>
                </w:rPr>
                <w:delText>Mandatory attributes are not encoded</w:delText>
              </w:r>
              <w:r w:rsidDel="00EF78B0">
                <w:rPr>
                  <w:szCs w:val="20"/>
                </w:rPr>
                <w:delText>.</w:delText>
              </w:r>
            </w:del>
          </w:p>
        </w:tc>
        <w:tc>
          <w:tcPr>
            <w:tcW w:w="986" w:type="pct"/>
            <w:tcBorders>
              <w:top w:val="single" w:sz="4" w:space="0" w:color="000000"/>
              <w:left w:val="single" w:sz="4" w:space="0" w:color="000000"/>
              <w:bottom w:val="single" w:sz="4" w:space="0" w:color="000000"/>
              <w:right w:val="single" w:sz="4" w:space="0" w:color="000000"/>
            </w:tcBorders>
            <w:shd w:val="clear" w:color="auto" w:fill="FFFFFF"/>
          </w:tcPr>
          <w:p w14:paraId="606949B8" w14:textId="6223C734" w:rsidR="000C130D" w:rsidRPr="00F35A4D" w:rsidDel="00EF78B0" w:rsidRDefault="000C130D" w:rsidP="00BF3FCB">
            <w:pPr>
              <w:jc w:val="left"/>
              <w:rPr>
                <w:del w:id="3513" w:author="Jason Rhee" w:date="2024-07-26T12:30:00Z" w16du:dateUtc="2024-07-26T02:30:00Z"/>
                <w:szCs w:val="20"/>
              </w:rPr>
            </w:pPr>
            <w:del w:id="3514" w:author="Jason Rhee" w:date="2024-07-26T12:30:00Z" w16du:dateUtc="2024-07-26T02:30:00Z">
              <w:r w:rsidRPr="00F35A4D" w:rsidDel="00EF78B0">
                <w:rPr>
                  <w:szCs w:val="20"/>
                </w:rPr>
                <w:delText>Populate mandatory attributes.</w:delText>
              </w:r>
            </w:del>
          </w:p>
        </w:tc>
        <w:tc>
          <w:tcPr>
            <w:tcW w:w="758" w:type="pct"/>
            <w:tcBorders>
              <w:top w:val="single" w:sz="4" w:space="0" w:color="000000"/>
              <w:left w:val="single" w:sz="4" w:space="0" w:color="000000"/>
              <w:bottom w:val="single" w:sz="4" w:space="0" w:color="000000"/>
              <w:right w:val="single" w:sz="4" w:space="0" w:color="000000"/>
            </w:tcBorders>
            <w:shd w:val="clear" w:color="auto" w:fill="FFFFFF"/>
          </w:tcPr>
          <w:p w14:paraId="423E0610" w14:textId="6FBED73D" w:rsidR="000C130D" w:rsidRPr="00F35A4D" w:rsidDel="00EF78B0" w:rsidRDefault="000C130D" w:rsidP="00615D0E">
            <w:pPr>
              <w:jc w:val="left"/>
              <w:rPr>
                <w:del w:id="3515" w:author="Jason Rhee" w:date="2024-07-26T12:30:00Z" w16du:dateUtc="2024-07-26T02:30:00Z"/>
              </w:rPr>
            </w:pPr>
            <w:del w:id="3516" w:author="Jason Rhee" w:date="2024-07-26T12:30:00Z" w16du:dateUtc="2024-07-26T02:30:00Z">
              <w:r w:rsidRPr="00F35A4D" w:rsidDel="00EF78B0">
                <w:rPr>
                  <w:szCs w:val="20"/>
                </w:rPr>
                <w:delText>DCEG and PS</w:delText>
              </w:r>
              <w:r w:rsidR="006F532F" w:rsidDel="00EF78B0">
                <w:rPr>
                  <w:szCs w:val="20"/>
                </w:rPr>
                <w:delText xml:space="preserve"> </w:delText>
              </w:r>
              <w:r w:rsidR="00615D0E" w:rsidDel="00EF78B0">
                <w:rPr>
                  <w:szCs w:val="20"/>
                </w:rPr>
                <w:delText>7</w:delText>
              </w:r>
              <w:r w:rsidR="006F532F" w:rsidDel="00EF78B0">
                <w:rPr>
                  <w:szCs w:val="20"/>
                </w:rPr>
                <w:delText>.2 Application Schema</w:delText>
              </w:r>
            </w:del>
          </w:p>
        </w:tc>
        <w:tc>
          <w:tcPr>
            <w:tcW w:w="476" w:type="pct"/>
            <w:tcBorders>
              <w:top w:val="single" w:sz="4" w:space="0" w:color="000000"/>
              <w:left w:val="single" w:sz="4" w:space="0" w:color="000000"/>
              <w:bottom w:val="single" w:sz="4" w:space="0" w:color="000000"/>
              <w:right w:val="single" w:sz="4" w:space="0" w:color="000000"/>
            </w:tcBorders>
            <w:shd w:val="clear" w:color="auto" w:fill="FFFFFF"/>
          </w:tcPr>
          <w:p w14:paraId="607B7511" w14:textId="45D34753" w:rsidR="000C130D" w:rsidRPr="00F35A4D" w:rsidDel="00EF78B0" w:rsidRDefault="000C130D" w:rsidP="003E0B96">
            <w:pPr>
              <w:rPr>
                <w:del w:id="3517" w:author="Jason Rhee" w:date="2024-07-26T12:30:00Z" w16du:dateUtc="2024-07-26T02:30:00Z"/>
                <w:szCs w:val="20"/>
              </w:rPr>
            </w:pPr>
            <w:del w:id="3518" w:author="Jason Rhee" w:date="2024-07-26T12:30:00Z" w16du:dateUtc="2024-07-26T02:30:00Z">
              <w:r w:rsidRPr="00F35A4D" w:rsidDel="00EF78B0">
                <w:rPr>
                  <w:szCs w:val="20"/>
                </w:rPr>
                <w:delText>B</w:delText>
              </w:r>
            </w:del>
          </w:p>
        </w:tc>
      </w:tr>
      <w:tr w:rsidR="00FC5198" w:rsidDel="00EF78B0" w14:paraId="0ACC57CF" w14:textId="440A706B" w:rsidTr="00AC71D0">
        <w:trPr>
          <w:gridAfter w:val="1"/>
          <w:wAfter w:w="129" w:type="pct"/>
          <w:cantSplit/>
          <w:trHeight w:val="530"/>
          <w:del w:id="3519" w:author="Jason Rhee" w:date="2024-07-26T12:30:00Z"/>
        </w:trPr>
        <w:tc>
          <w:tcPr>
            <w:tcW w:w="439" w:type="pct"/>
            <w:tcBorders>
              <w:top w:val="single" w:sz="4" w:space="0" w:color="000000"/>
              <w:left w:val="single" w:sz="4" w:space="0" w:color="000000"/>
              <w:bottom w:val="single" w:sz="4" w:space="0" w:color="000000"/>
              <w:right w:val="single" w:sz="4" w:space="0" w:color="000000"/>
            </w:tcBorders>
            <w:shd w:val="clear" w:color="auto" w:fill="FFFFFF"/>
          </w:tcPr>
          <w:p w14:paraId="6E85E32B" w14:textId="4F216A48" w:rsidR="000C130D" w:rsidRPr="0083248E" w:rsidDel="00EF78B0" w:rsidRDefault="00266531" w:rsidP="003E0B96">
            <w:pPr>
              <w:jc w:val="center"/>
              <w:rPr>
                <w:del w:id="3520" w:author="Jason Rhee" w:date="2024-07-26T12:30:00Z" w16du:dateUtc="2024-07-26T02:30:00Z"/>
                <w:szCs w:val="20"/>
                <w:highlight w:val="green"/>
              </w:rPr>
            </w:pPr>
            <w:del w:id="3521" w:author="Jason Rhee" w:date="2024-07-26T12:30:00Z" w16du:dateUtc="2024-07-26T02:30:00Z">
              <w:r w:rsidDel="00EF78B0">
                <w:rPr>
                  <w:szCs w:val="20"/>
                </w:rPr>
                <w:delText>2</w:delText>
              </w:r>
            </w:del>
          </w:p>
        </w:tc>
        <w:tc>
          <w:tcPr>
            <w:tcW w:w="1142" w:type="pct"/>
            <w:tcBorders>
              <w:top w:val="single" w:sz="4" w:space="0" w:color="000000"/>
              <w:left w:val="single" w:sz="4" w:space="0" w:color="000000"/>
              <w:bottom w:val="single" w:sz="4" w:space="0" w:color="000000"/>
              <w:right w:val="single" w:sz="4" w:space="0" w:color="000000"/>
            </w:tcBorders>
            <w:shd w:val="clear" w:color="auto" w:fill="FFFFFF"/>
          </w:tcPr>
          <w:p w14:paraId="2168DBF0" w14:textId="00529602" w:rsidR="000C130D" w:rsidRPr="00F35A4D" w:rsidDel="00EF78B0" w:rsidRDefault="000C130D" w:rsidP="00BF3FCB">
            <w:pPr>
              <w:jc w:val="left"/>
              <w:rPr>
                <w:del w:id="3522" w:author="Jason Rhee" w:date="2024-07-26T12:30:00Z" w16du:dateUtc="2024-07-26T02:30:00Z"/>
                <w:szCs w:val="20"/>
              </w:rPr>
            </w:pPr>
            <w:del w:id="3523" w:author="Jason Rhee" w:date="2024-07-26T12:30:00Z" w16du:dateUtc="2024-07-26T02:30:00Z">
              <w:r w:rsidRPr="00F35A4D" w:rsidDel="00EF78B0">
                <w:rPr>
                  <w:szCs w:val="20"/>
                </w:rPr>
                <w:delText>If any mandatory attributes are present but the attribute value is unknown</w:delText>
              </w:r>
              <w:r w:rsidDel="00EF78B0">
                <w:rPr>
                  <w:szCs w:val="20"/>
                </w:rPr>
                <w:delText>.</w:delText>
              </w:r>
            </w:del>
          </w:p>
        </w:tc>
        <w:tc>
          <w:tcPr>
            <w:tcW w:w="1070" w:type="pct"/>
            <w:tcBorders>
              <w:top w:val="single" w:sz="4" w:space="0" w:color="000000"/>
              <w:left w:val="single" w:sz="4" w:space="0" w:color="000000"/>
              <w:bottom w:val="single" w:sz="4" w:space="0" w:color="000000"/>
              <w:right w:val="single" w:sz="4" w:space="0" w:color="000000"/>
            </w:tcBorders>
            <w:shd w:val="clear" w:color="auto" w:fill="FFFFFF"/>
          </w:tcPr>
          <w:p w14:paraId="4ECA4EA5" w14:textId="5849E787" w:rsidR="000C130D" w:rsidRPr="00F35A4D" w:rsidDel="00EF78B0" w:rsidRDefault="000C130D" w:rsidP="00BF3FCB">
            <w:pPr>
              <w:jc w:val="left"/>
              <w:rPr>
                <w:del w:id="3524" w:author="Jason Rhee" w:date="2024-07-26T12:30:00Z" w16du:dateUtc="2024-07-26T02:30:00Z"/>
                <w:szCs w:val="20"/>
              </w:rPr>
            </w:pPr>
            <w:del w:id="3525" w:author="Jason Rhee" w:date="2024-07-26T12:30:00Z" w16du:dateUtc="2024-07-26T02:30:00Z">
              <w:r w:rsidRPr="00F35A4D" w:rsidDel="00EF78B0">
                <w:rPr>
                  <w:szCs w:val="20"/>
                </w:rPr>
                <w:delText>Mandatory attributes are encoded, but attribute value is unknown</w:delText>
              </w:r>
              <w:r w:rsidDel="00EF78B0">
                <w:rPr>
                  <w:szCs w:val="20"/>
                </w:rPr>
                <w:delText>.</w:delText>
              </w:r>
            </w:del>
          </w:p>
        </w:tc>
        <w:tc>
          <w:tcPr>
            <w:tcW w:w="986" w:type="pct"/>
            <w:tcBorders>
              <w:top w:val="single" w:sz="4" w:space="0" w:color="000000"/>
              <w:left w:val="single" w:sz="4" w:space="0" w:color="000000"/>
              <w:bottom w:val="single" w:sz="4" w:space="0" w:color="000000"/>
              <w:right w:val="single" w:sz="4" w:space="0" w:color="000000"/>
            </w:tcBorders>
            <w:shd w:val="clear" w:color="auto" w:fill="FFFFFF"/>
          </w:tcPr>
          <w:p w14:paraId="4237DC38" w14:textId="1AA533C4" w:rsidR="000C130D" w:rsidRPr="00F35A4D" w:rsidDel="00EF78B0" w:rsidRDefault="000C130D" w:rsidP="00BF3FCB">
            <w:pPr>
              <w:jc w:val="left"/>
              <w:rPr>
                <w:del w:id="3526" w:author="Jason Rhee" w:date="2024-07-26T12:30:00Z" w16du:dateUtc="2024-07-26T02:30:00Z"/>
                <w:szCs w:val="20"/>
              </w:rPr>
            </w:pPr>
            <w:del w:id="3527" w:author="Jason Rhee" w:date="2024-07-26T12:30:00Z" w16du:dateUtc="2024-07-26T02:30:00Z">
              <w:r w:rsidRPr="00F35A4D" w:rsidDel="00EF78B0">
                <w:rPr>
                  <w:szCs w:val="20"/>
                </w:rPr>
                <w:delText>The reason for omission must be given by populating a GML nilReason attribute.</w:delText>
              </w:r>
            </w:del>
          </w:p>
        </w:tc>
        <w:tc>
          <w:tcPr>
            <w:tcW w:w="758" w:type="pct"/>
            <w:tcBorders>
              <w:top w:val="single" w:sz="4" w:space="0" w:color="000000"/>
              <w:left w:val="single" w:sz="4" w:space="0" w:color="000000"/>
              <w:bottom w:val="single" w:sz="4" w:space="0" w:color="000000"/>
              <w:right w:val="single" w:sz="4" w:space="0" w:color="000000"/>
            </w:tcBorders>
            <w:shd w:val="clear" w:color="auto" w:fill="FFFFFF"/>
          </w:tcPr>
          <w:p w14:paraId="740826BC" w14:textId="6651B41B" w:rsidR="000C130D" w:rsidRPr="00F35A4D" w:rsidDel="00EF78B0" w:rsidRDefault="000C130D" w:rsidP="00615D0E">
            <w:pPr>
              <w:jc w:val="left"/>
              <w:rPr>
                <w:del w:id="3528" w:author="Jason Rhee" w:date="2024-07-26T12:30:00Z" w16du:dateUtc="2024-07-26T02:30:00Z"/>
              </w:rPr>
            </w:pPr>
            <w:del w:id="3529" w:author="Jason Rhee" w:date="2024-07-26T12:30:00Z" w16du:dateUtc="2024-07-26T02:30:00Z">
              <w:r w:rsidRPr="00F35A4D" w:rsidDel="00EF78B0">
                <w:rPr>
                  <w:szCs w:val="20"/>
                </w:rPr>
                <w:delText xml:space="preserve">PS </w:delText>
              </w:r>
              <w:r w:rsidR="00615D0E" w:rsidDel="00EF78B0">
                <w:rPr>
                  <w:szCs w:val="20"/>
                </w:rPr>
                <w:delText>7</w:delText>
              </w:r>
              <w:r w:rsidR="006F532F" w:rsidDel="00EF78B0">
                <w:rPr>
                  <w:szCs w:val="20"/>
                </w:rPr>
                <w:delText>.2 Application Schema</w:delText>
              </w:r>
            </w:del>
          </w:p>
        </w:tc>
        <w:tc>
          <w:tcPr>
            <w:tcW w:w="476" w:type="pct"/>
            <w:tcBorders>
              <w:top w:val="single" w:sz="4" w:space="0" w:color="000000"/>
              <w:left w:val="single" w:sz="4" w:space="0" w:color="000000"/>
              <w:bottom w:val="single" w:sz="4" w:space="0" w:color="000000"/>
              <w:right w:val="single" w:sz="4" w:space="0" w:color="000000"/>
            </w:tcBorders>
            <w:shd w:val="clear" w:color="auto" w:fill="FFFFFF"/>
          </w:tcPr>
          <w:p w14:paraId="77C2E4B1" w14:textId="6BD77759" w:rsidR="000C130D" w:rsidRPr="00F35A4D" w:rsidDel="00EF78B0" w:rsidRDefault="000C130D" w:rsidP="003E0B96">
            <w:pPr>
              <w:rPr>
                <w:del w:id="3530" w:author="Jason Rhee" w:date="2024-07-26T12:30:00Z" w16du:dateUtc="2024-07-26T02:30:00Z"/>
                <w:szCs w:val="20"/>
              </w:rPr>
            </w:pPr>
            <w:del w:id="3531" w:author="Jason Rhee" w:date="2024-07-26T12:30:00Z" w16du:dateUtc="2024-07-26T02:30:00Z">
              <w:r w:rsidRPr="00F35A4D" w:rsidDel="00EF78B0">
                <w:rPr>
                  <w:szCs w:val="20"/>
                </w:rPr>
                <w:delText>B</w:delText>
              </w:r>
            </w:del>
          </w:p>
        </w:tc>
      </w:tr>
      <w:tr w:rsidR="00FC5198" w:rsidDel="00EF78B0" w14:paraId="2301D7EA" w14:textId="54786999" w:rsidTr="00AC71D0">
        <w:trPr>
          <w:gridAfter w:val="1"/>
          <w:wAfter w:w="129" w:type="pct"/>
          <w:cantSplit/>
          <w:trHeight w:val="510"/>
          <w:del w:id="3532" w:author="Jason Rhee" w:date="2024-07-26T12:30:00Z"/>
        </w:trPr>
        <w:tc>
          <w:tcPr>
            <w:tcW w:w="439" w:type="pct"/>
            <w:tcBorders>
              <w:top w:val="single" w:sz="4" w:space="0" w:color="000000"/>
              <w:left w:val="single" w:sz="4" w:space="0" w:color="000000"/>
              <w:bottom w:val="single" w:sz="4" w:space="0" w:color="000000"/>
              <w:right w:val="single" w:sz="4" w:space="0" w:color="000000"/>
            </w:tcBorders>
            <w:shd w:val="clear" w:color="auto" w:fill="FFFFFF"/>
          </w:tcPr>
          <w:p w14:paraId="5C515D44" w14:textId="6C3A02A3" w:rsidR="000C130D" w:rsidRPr="00F35A4D" w:rsidDel="00EF78B0" w:rsidRDefault="0012735E" w:rsidP="003E0B96">
            <w:pPr>
              <w:jc w:val="center"/>
              <w:rPr>
                <w:del w:id="3533" w:author="Jason Rhee" w:date="2024-07-26T12:30:00Z" w16du:dateUtc="2024-07-26T02:30:00Z"/>
                <w:szCs w:val="20"/>
              </w:rPr>
            </w:pPr>
            <w:del w:id="3534" w:author="Jason Rhee" w:date="2024-07-26T12:30:00Z" w16du:dateUtc="2024-07-26T02:30:00Z">
              <w:r w:rsidDel="00EF78B0">
                <w:rPr>
                  <w:szCs w:val="20"/>
                </w:rPr>
                <w:delText>3</w:delText>
              </w:r>
            </w:del>
          </w:p>
        </w:tc>
        <w:tc>
          <w:tcPr>
            <w:tcW w:w="1142" w:type="pct"/>
            <w:tcBorders>
              <w:top w:val="single" w:sz="4" w:space="0" w:color="000000"/>
              <w:left w:val="single" w:sz="4" w:space="0" w:color="000000"/>
              <w:bottom w:val="single" w:sz="4" w:space="0" w:color="000000"/>
              <w:right w:val="single" w:sz="4" w:space="0" w:color="000000"/>
            </w:tcBorders>
            <w:shd w:val="clear" w:color="auto" w:fill="FFFFFF"/>
          </w:tcPr>
          <w:p w14:paraId="3873D4F7" w14:textId="58377F6E" w:rsidR="000C130D" w:rsidRPr="00F35A4D" w:rsidDel="00EF78B0" w:rsidRDefault="000C130D" w:rsidP="00BF3FCB">
            <w:pPr>
              <w:jc w:val="left"/>
              <w:rPr>
                <w:del w:id="3535" w:author="Jason Rhee" w:date="2024-07-26T12:30:00Z" w16du:dateUtc="2024-07-26T02:30:00Z"/>
                <w:szCs w:val="20"/>
              </w:rPr>
            </w:pPr>
            <w:del w:id="3536" w:author="Jason Rhee" w:date="2024-07-26T12:30:00Z" w16du:dateUtc="2024-07-26T02:30:00Z">
              <w:r w:rsidRPr="00F35A4D" w:rsidDel="00EF78B0">
                <w:rPr>
                  <w:szCs w:val="20"/>
                </w:rPr>
                <w:delText>For each feature object with an attribute of type Float or Integer where the value contains zeroes before the first numerical digit or after the last numerical digit.</w:delText>
              </w:r>
            </w:del>
          </w:p>
        </w:tc>
        <w:tc>
          <w:tcPr>
            <w:tcW w:w="1070" w:type="pct"/>
            <w:tcBorders>
              <w:top w:val="single" w:sz="4" w:space="0" w:color="000000"/>
              <w:left w:val="single" w:sz="4" w:space="0" w:color="000000"/>
              <w:bottom w:val="single" w:sz="4" w:space="0" w:color="000000"/>
              <w:right w:val="single" w:sz="4" w:space="0" w:color="000000"/>
            </w:tcBorders>
            <w:shd w:val="clear" w:color="auto" w:fill="FFFFFF"/>
          </w:tcPr>
          <w:p w14:paraId="4EBDEAB6" w14:textId="5FDDE0DE" w:rsidR="000C130D" w:rsidRPr="00F35A4D" w:rsidDel="00EF78B0" w:rsidRDefault="000C130D" w:rsidP="00BF3FCB">
            <w:pPr>
              <w:jc w:val="left"/>
              <w:rPr>
                <w:del w:id="3537" w:author="Jason Rhee" w:date="2024-07-26T12:30:00Z" w16du:dateUtc="2024-07-26T02:30:00Z"/>
                <w:szCs w:val="20"/>
              </w:rPr>
            </w:pPr>
            <w:del w:id="3538" w:author="Jason Rhee" w:date="2024-07-26T12:30:00Z" w16du:dateUtc="2024-07-26T02:30:00Z">
              <w:r w:rsidRPr="00F35A4D" w:rsidDel="00EF78B0">
                <w:rPr>
                  <w:szCs w:val="20"/>
                </w:rPr>
                <w:delText>Values have been padded with non-significant zeroes</w:delText>
              </w:r>
              <w:r w:rsidDel="00EF78B0">
                <w:rPr>
                  <w:szCs w:val="20"/>
                </w:rPr>
                <w:delText xml:space="preserve">. </w:delText>
              </w:r>
              <w:r w:rsidRPr="00F35A4D" w:rsidDel="00EF78B0">
                <w:rPr>
                  <w:szCs w:val="20"/>
                </w:rPr>
                <w:delText>E.g</w:delText>
              </w:r>
              <w:r w:rsidDel="00EF78B0">
                <w:rPr>
                  <w:szCs w:val="20"/>
                </w:rPr>
                <w:delText xml:space="preserve">. </w:delText>
              </w:r>
              <w:r w:rsidRPr="00F35A4D" w:rsidDel="00EF78B0">
                <w:rPr>
                  <w:szCs w:val="20"/>
                </w:rPr>
                <w:delText>For a signal period of 2.5 sec, the value of SIGPER must be 2.5 and not 02.500</w:delText>
              </w:r>
              <w:r w:rsidDel="00EF78B0">
                <w:rPr>
                  <w:szCs w:val="20"/>
                </w:rPr>
                <w:delText>.</w:delText>
              </w:r>
            </w:del>
          </w:p>
        </w:tc>
        <w:tc>
          <w:tcPr>
            <w:tcW w:w="986" w:type="pct"/>
            <w:tcBorders>
              <w:top w:val="single" w:sz="4" w:space="0" w:color="000000"/>
              <w:left w:val="single" w:sz="4" w:space="0" w:color="000000"/>
              <w:bottom w:val="single" w:sz="4" w:space="0" w:color="000000"/>
              <w:right w:val="single" w:sz="4" w:space="0" w:color="000000"/>
            </w:tcBorders>
            <w:shd w:val="clear" w:color="auto" w:fill="FFFFFF"/>
          </w:tcPr>
          <w:p w14:paraId="66E21FEE" w14:textId="345E7651" w:rsidR="000C130D" w:rsidRPr="00F35A4D" w:rsidDel="00EF78B0" w:rsidRDefault="000C130D" w:rsidP="00BF3FCB">
            <w:pPr>
              <w:jc w:val="left"/>
              <w:rPr>
                <w:del w:id="3539" w:author="Jason Rhee" w:date="2024-07-26T12:30:00Z" w16du:dateUtc="2024-07-26T02:30:00Z"/>
                <w:szCs w:val="20"/>
              </w:rPr>
            </w:pPr>
            <w:del w:id="3540" w:author="Jason Rhee" w:date="2024-07-26T12:30:00Z" w16du:dateUtc="2024-07-26T02:30:00Z">
              <w:r w:rsidRPr="00F35A4D" w:rsidDel="00EF78B0">
                <w:rPr>
                  <w:szCs w:val="20"/>
                </w:rPr>
                <w:delText>Remove non-significant zeroes</w:delText>
              </w:r>
              <w:r w:rsidDel="00EF78B0">
                <w:rPr>
                  <w:szCs w:val="20"/>
                </w:rPr>
                <w:delText>.</w:delText>
              </w:r>
            </w:del>
          </w:p>
        </w:tc>
        <w:tc>
          <w:tcPr>
            <w:tcW w:w="758" w:type="pct"/>
            <w:tcBorders>
              <w:top w:val="single" w:sz="4" w:space="0" w:color="000000"/>
              <w:left w:val="single" w:sz="4" w:space="0" w:color="000000"/>
              <w:bottom w:val="single" w:sz="4" w:space="0" w:color="000000"/>
              <w:right w:val="single" w:sz="4" w:space="0" w:color="000000"/>
            </w:tcBorders>
            <w:shd w:val="clear" w:color="auto" w:fill="FFFFFF"/>
          </w:tcPr>
          <w:p w14:paraId="0BEFE92C" w14:textId="7BAA2F35" w:rsidR="000C130D" w:rsidRPr="00F35A4D" w:rsidDel="00EF78B0" w:rsidRDefault="006F532F" w:rsidP="00615D0E">
            <w:pPr>
              <w:jc w:val="left"/>
              <w:rPr>
                <w:del w:id="3541" w:author="Jason Rhee" w:date="2024-07-26T12:30:00Z" w16du:dateUtc="2024-07-26T02:30:00Z"/>
              </w:rPr>
            </w:pPr>
            <w:del w:id="3542" w:author="Jason Rhee" w:date="2024-07-26T12:30:00Z" w16du:dateUtc="2024-07-26T02:30:00Z">
              <w:r w:rsidRPr="00F35A4D" w:rsidDel="00EF78B0">
                <w:rPr>
                  <w:szCs w:val="20"/>
                </w:rPr>
                <w:delText xml:space="preserve">PS </w:delText>
              </w:r>
              <w:r w:rsidR="00615D0E" w:rsidDel="00EF78B0">
                <w:rPr>
                  <w:szCs w:val="20"/>
                </w:rPr>
                <w:delText>7</w:delText>
              </w:r>
              <w:r w:rsidDel="00EF78B0">
                <w:rPr>
                  <w:szCs w:val="20"/>
                </w:rPr>
                <w:delText>.2 Application Schema</w:delText>
              </w:r>
            </w:del>
          </w:p>
        </w:tc>
        <w:tc>
          <w:tcPr>
            <w:tcW w:w="476" w:type="pct"/>
            <w:tcBorders>
              <w:top w:val="single" w:sz="4" w:space="0" w:color="000000"/>
              <w:left w:val="single" w:sz="4" w:space="0" w:color="000000"/>
              <w:bottom w:val="single" w:sz="4" w:space="0" w:color="000000"/>
              <w:right w:val="single" w:sz="4" w:space="0" w:color="000000"/>
            </w:tcBorders>
            <w:shd w:val="clear" w:color="auto" w:fill="FFFFFF"/>
          </w:tcPr>
          <w:p w14:paraId="0DD0EC31" w14:textId="58F1EF5B" w:rsidR="000C130D" w:rsidRPr="00F35A4D" w:rsidDel="00EF78B0" w:rsidRDefault="000C130D" w:rsidP="003E0B96">
            <w:pPr>
              <w:rPr>
                <w:del w:id="3543" w:author="Jason Rhee" w:date="2024-07-26T12:30:00Z" w16du:dateUtc="2024-07-26T02:30:00Z"/>
                <w:szCs w:val="20"/>
              </w:rPr>
            </w:pPr>
            <w:del w:id="3544" w:author="Jason Rhee" w:date="2024-07-26T12:30:00Z" w16du:dateUtc="2024-07-26T02:30:00Z">
              <w:r w:rsidRPr="00F35A4D" w:rsidDel="00EF78B0">
                <w:rPr>
                  <w:szCs w:val="20"/>
                </w:rPr>
                <w:delText>B</w:delText>
              </w:r>
            </w:del>
          </w:p>
        </w:tc>
      </w:tr>
      <w:tr w:rsidR="00FC5198" w:rsidDel="00EF78B0" w14:paraId="5FAC6428" w14:textId="200BB207" w:rsidTr="00AC71D0">
        <w:trPr>
          <w:gridAfter w:val="1"/>
          <w:wAfter w:w="129" w:type="pct"/>
          <w:cantSplit/>
          <w:trHeight w:val="585"/>
          <w:del w:id="3545" w:author="Jason Rhee" w:date="2024-07-26T12:30:00Z"/>
        </w:trPr>
        <w:tc>
          <w:tcPr>
            <w:tcW w:w="439" w:type="pct"/>
            <w:tcBorders>
              <w:left w:val="single" w:sz="4" w:space="0" w:color="000000"/>
              <w:bottom w:val="single" w:sz="4" w:space="0" w:color="000000"/>
              <w:right w:val="single" w:sz="4" w:space="0" w:color="000000"/>
            </w:tcBorders>
            <w:shd w:val="clear" w:color="auto" w:fill="FFFFFF"/>
          </w:tcPr>
          <w:p w14:paraId="18C4E3C2" w14:textId="5639F6F5" w:rsidR="000C130D" w:rsidRPr="00F35A4D" w:rsidDel="00EF78B0" w:rsidRDefault="0012735E" w:rsidP="003E0B96">
            <w:pPr>
              <w:jc w:val="center"/>
              <w:rPr>
                <w:del w:id="3546" w:author="Jason Rhee" w:date="2024-07-26T12:30:00Z" w16du:dateUtc="2024-07-26T02:30:00Z"/>
                <w:szCs w:val="20"/>
              </w:rPr>
            </w:pPr>
            <w:del w:id="3547" w:author="Jason Rhee" w:date="2024-07-26T12:30:00Z" w16du:dateUtc="2024-07-26T02:30:00Z">
              <w:r w:rsidDel="00EF78B0">
                <w:rPr>
                  <w:szCs w:val="20"/>
                </w:rPr>
                <w:delText>4</w:delText>
              </w:r>
            </w:del>
          </w:p>
        </w:tc>
        <w:tc>
          <w:tcPr>
            <w:tcW w:w="1142" w:type="pct"/>
            <w:tcBorders>
              <w:left w:val="single" w:sz="4" w:space="0" w:color="000000"/>
              <w:bottom w:val="single" w:sz="4" w:space="0" w:color="000000"/>
              <w:right w:val="single" w:sz="4" w:space="0" w:color="000000"/>
            </w:tcBorders>
            <w:shd w:val="clear" w:color="auto" w:fill="FFFFFF"/>
          </w:tcPr>
          <w:p w14:paraId="54624259" w14:textId="20C279D9" w:rsidR="000C130D" w:rsidRPr="00F35A4D" w:rsidDel="00EF78B0" w:rsidRDefault="000C130D" w:rsidP="00BF3FCB">
            <w:pPr>
              <w:jc w:val="left"/>
              <w:rPr>
                <w:del w:id="3548" w:author="Jason Rhee" w:date="2024-07-26T12:30:00Z" w16du:dateUtc="2024-07-26T02:30:00Z"/>
                <w:szCs w:val="20"/>
              </w:rPr>
            </w:pPr>
            <w:del w:id="3549" w:author="Jason Rhee" w:date="2024-07-26T12:30:00Z" w16du:dateUtc="2024-07-26T02:30:00Z">
              <w:r w:rsidRPr="00F35A4D" w:rsidDel="00EF78B0">
                <w:rPr>
                  <w:szCs w:val="20"/>
                </w:rPr>
                <w:delText>For each association between features instances, features instances and information instances, and between information instances that is not defined in the feature catalogue</w:delText>
              </w:r>
              <w:r w:rsidDel="00EF78B0">
                <w:rPr>
                  <w:szCs w:val="20"/>
                </w:rPr>
                <w:delText>.</w:delText>
              </w:r>
            </w:del>
          </w:p>
        </w:tc>
        <w:tc>
          <w:tcPr>
            <w:tcW w:w="1070" w:type="pct"/>
            <w:tcBorders>
              <w:left w:val="single" w:sz="4" w:space="0" w:color="000000"/>
              <w:bottom w:val="single" w:sz="4" w:space="0" w:color="000000"/>
              <w:right w:val="single" w:sz="4" w:space="0" w:color="000000"/>
            </w:tcBorders>
            <w:shd w:val="clear" w:color="auto" w:fill="FFFFFF"/>
          </w:tcPr>
          <w:p w14:paraId="58982500" w14:textId="568CF8BA" w:rsidR="000C130D" w:rsidRPr="00F35A4D" w:rsidDel="00EF78B0" w:rsidRDefault="000C130D" w:rsidP="00BF3FCB">
            <w:pPr>
              <w:jc w:val="left"/>
              <w:rPr>
                <w:del w:id="3550" w:author="Jason Rhee" w:date="2024-07-26T12:30:00Z" w16du:dateUtc="2024-07-26T02:30:00Z"/>
                <w:szCs w:val="20"/>
              </w:rPr>
            </w:pPr>
            <w:del w:id="3551" w:author="Jason Rhee" w:date="2024-07-26T12:30:00Z" w16du:dateUtc="2024-07-26T02:30:00Z">
              <w:r w:rsidRPr="00F35A4D" w:rsidDel="00EF78B0">
                <w:rPr>
                  <w:szCs w:val="20"/>
                </w:rPr>
                <w:delText>Wrong association used</w:delText>
              </w:r>
              <w:r w:rsidDel="00EF78B0">
                <w:rPr>
                  <w:szCs w:val="20"/>
                </w:rPr>
                <w:delText>.</w:delText>
              </w:r>
            </w:del>
          </w:p>
        </w:tc>
        <w:tc>
          <w:tcPr>
            <w:tcW w:w="986" w:type="pct"/>
            <w:tcBorders>
              <w:left w:val="single" w:sz="4" w:space="0" w:color="000000"/>
              <w:bottom w:val="single" w:sz="4" w:space="0" w:color="000000"/>
              <w:right w:val="single" w:sz="4" w:space="0" w:color="000000"/>
            </w:tcBorders>
            <w:shd w:val="clear" w:color="auto" w:fill="FFFFFF"/>
          </w:tcPr>
          <w:p w14:paraId="5FD05494" w14:textId="3C97C56B" w:rsidR="000C130D" w:rsidRPr="00F35A4D" w:rsidDel="00EF78B0" w:rsidRDefault="000C130D" w:rsidP="00BF3FCB">
            <w:pPr>
              <w:jc w:val="left"/>
              <w:rPr>
                <w:del w:id="3552" w:author="Jason Rhee" w:date="2024-07-26T12:30:00Z" w16du:dateUtc="2024-07-26T02:30:00Z"/>
                <w:szCs w:val="20"/>
              </w:rPr>
            </w:pPr>
            <w:del w:id="3553" w:author="Jason Rhee" w:date="2024-07-26T12:30:00Z" w16du:dateUtc="2024-07-26T02:30:00Z">
              <w:r w:rsidRPr="00F35A4D" w:rsidDel="00EF78B0">
                <w:rPr>
                  <w:szCs w:val="20"/>
                </w:rPr>
                <w:delText>Use correct association type</w:delText>
              </w:r>
              <w:r w:rsidDel="00EF78B0">
                <w:rPr>
                  <w:szCs w:val="20"/>
                </w:rPr>
                <w:delText>.</w:delText>
              </w:r>
            </w:del>
          </w:p>
        </w:tc>
        <w:tc>
          <w:tcPr>
            <w:tcW w:w="758" w:type="pct"/>
            <w:tcBorders>
              <w:left w:val="single" w:sz="4" w:space="0" w:color="000000"/>
              <w:bottom w:val="single" w:sz="4" w:space="0" w:color="000000"/>
              <w:right w:val="single" w:sz="4" w:space="0" w:color="000000"/>
            </w:tcBorders>
            <w:shd w:val="clear" w:color="auto" w:fill="FFFFFF"/>
          </w:tcPr>
          <w:p w14:paraId="56499AF7" w14:textId="55C7A194" w:rsidR="000C130D" w:rsidRPr="00F35A4D" w:rsidDel="00EF78B0" w:rsidRDefault="000C130D" w:rsidP="00BF3FCB">
            <w:pPr>
              <w:jc w:val="left"/>
              <w:rPr>
                <w:del w:id="3554" w:author="Jason Rhee" w:date="2024-07-26T12:30:00Z" w16du:dateUtc="2024-07-26T02:30:00Z"/>
                <w:szCs w:val="20"/>
              </w:rPr>
            </w:pPr>
            <w:del w:id="3555" w:author="Jason Rhee" w:date="2024-07-26T12:30:00Z" w16du:dateUtc="2024-07-26T02:30:00Z">
              <w:r w:rsidRPr="00F35A4D" w:rsidDel="00EF78B0">
                <w:rPr>
                  <w:szCs w:val="20"/>
                </w:rPr>
                <w:delText>Logical consistency</w:delText>
              </w:r>
            </w:del>
          </w:p>
        </w:tc>
        <w:tc>
          <w:tcPr>
            <w:tcW w:w="476" w:type="pct"/>
            <w:tcBorders>
              <w:left w:val="single" w:sz="4" w:space="0" w:color="000000"/>
              <w:bottom w:val="single" w:sz="4" w:space="0" w:color="000000"/>
              <w:right w:val="single" w:sz="4" w:space="0" w:color="000000"/>
            </w:tcBorders>
            <w:shd w:val="clear" w:color="auto" w:fill="FFFFFF"/>
          </w:tcPr>
          <w:p w14:paraId="60CAD078" w14:textId="03D8679D" w:rsidR="000C130D" w:rsidRPr="00F35A4D" w:rsidDel="00EF78B0" w:rsidRDefault="000C130D" w:rsidP="003E0B96">
            <w:pPr>
              <w:rPr>
                <w:del w:id="3556" w:author="Jason Rhee" w:date="2024-07-26T12:30:00Z" w16du:dateUtc="2024-07-26T02:30:00Z"/>
                <w:szCs w:val="20"/>
              </w:rPr>
            </w:pPr>
            <w:del w:id="3557" w:author="Jason Rhee" w:date="2024-07-26T12:30:00Z" w16du:dateUtc="2024-07-26T02:30:00Z">
              <w:r w:rsidRPr="00F35A4D" w:rsidDel="00EF78B0">
                <w:rPr>
                  <w:szCs w:val="20"/>
                </w:rPr>
                <w:delText>B</w:delText>
              </w:r>
            </w:del>
          </w:p>
        </w:tc>
      </w:tr>
      <w:tr w:rsidR="00FC5198" w:rsidDel="00EF78B0" w14:paraId="4566F878" w14:textId="3582FD2A" w:rsidTr="00AC71D0">
        <w:trPr>
          <w:gridAfter w:val="1"/>
          <w:wAfter w:w="129" w:type="pct"/>
          <w:cantSplit/>
          <w:trHeight w:val="1890"/>
          <w:del w:id="3558" w:author="Jason Rhee" w:date="2024-07-26T12:30:00Z"/>
        </w:trPr>
        <w:tc>
          <w:tcPr>
            <w:tcW w:w="439" w:type="pct"/>
            <w:tcBorders>
              <w:left w:val="single" w:sz="4" w:space="0" w:color="000000"/>
              <w:bottom w:val="single" w:sz="4" w:space="0" w:color="000000"/>
              <w:right w:val="single" w:sz="4" w:space="0" w:color="000000"/>
            </w:tcBorders>
            <w:shd w:val="clear" w:color="auto" w:fill="FFFFFF"/>
          </w:tcPr>
          <w:p w14:paraId="738B4731" w14:textId="13D74B79" w:rsidR="000C130D" w:rsidRPr="00F35A4D" w:rsidDel="00EF78B0" w:rsidRDefault="0012735E" w:rsidP="003E0B96">
            <w:pPr>
              <w:jc w:val="center"/>
              <w:rPr>
                <w:del w:id="3559" w:author="Jason Rhee" w:date="2024-07-26T12:30:00Z" w16du:dateUtc="2024-07-26T02:30:00Z"/>
                <w:szCs w:val="20"/>
              </w:rPr>
            </w:pPr>
            <w:del w:id="3560" w:author="Jason Rhee" w:date="2024-07-26T12:30:00Z" w16du:dateUtc="2024-07-26T02:30:00Z">
              <w:r w:rsidDel="00EF78B0">
                <w:rPr>
                  <w:szCs w:val="20"/>
                </w:rPr>
                <w:delText>5</w:delText>
              </w:r>
            </w:del>
          </w:p>
        </w:tc>
        <w:tc>
          <w:tcPr>
            <w:tcW w:w="1142" w:type="pct"/>
            <w:tcBorders>
              <w:left w:val="single" w:sz="4" w:space="0" w:color="000000"/>
              <w:bottom w:val="single" w:sz="4" w:space="0" w:color="000000"/>
              <w:right w:val="single" w:sz="4" w:space="0" w:color="000000"/>
            </w:tcBorders>
            <w:shd w:val="clear" w:color="auto" w:fill="FFFFFF"/>
          </w:tcPr>
          <w:p w14:paraId="41371BE3" w14:textId="127008A9" w:rsidR="000C130D" w:rsidRPr="00F35A4D" w:rsidDel="00EF78B0" w:rsidRDefault="000C130D" w:rsidP="00BF3FCB">
            <w:pPr>
              <w:jc w:val="left"/>
              <w:rPr>
                <w:del w:id="3561" w:author="Jason Rhee" w:date="2024-07-26T12:30:00Z" w16du:dateUtc="2024-07-26T02:30:00Z"/>
                <w:szCs w:val="20"/>
              </w:rPr>
            </w:pPr>
            <w:del w:id="3562" w:author="Jason Rhee" w:date="2024-07-26T12:30:00Z" w16du:dateUtc="2024-07-26T02:30:00Z">
              <w:r w:rsidRPr="00F35A4D" w:rsidDel="00EF78B0">
                <w:rPr>
                  <w:szCs w:val="20"/>
                </w:rPr>
                <w:delText>For each role name on associations that is not defined in the feature catalogue</w:delText>
              </w:r>
              <w:r w:rsidDel="00EF78B0">
                <w:rPr>
                  <w:szCs w:val="20"/>
                </w:rPr>
                <w:delText>.</w:delText>
              </w:r>
            </w:del>
          </w:p>
        </w:tc>
        <w:tc>
          <w:tcPr>
            <w:tcW w:w="1070" w:type="pct"/>
            <w:tcBorders>
              <w:left w:val="single" w:sz="4" w:space="0" w:color="000000"/>
              <w:bottom w:val="single" w:sz="4" w:space="0" w:color="000000"/>
              <w:right w:val="single" w:sz="4" w:space="0" w:color="000000"/>
            </w:tcBorders>
            <w:shd w:val="clear" w:color="auto" w:fill="FFFFFF"/>
          </w:tcPr>
          <w:p w14:paraId="7A359B51" w14:textId="35294C20" w:rsidR="000C130D" w:rsidRPr="00F35A4D" w:rsidDel="00EF78B0" w:rsidRDefault="000C130D" w:rsidP="00F736C5">
            <w:pPr>
              <w:jc w:val="left"/>
              <w:rPr>
                <w:del w:id="3563" w:author="Jason Rhee" w:date="2024-07-26T12:30:00Z" w16du:dateUtc="2024-07-26T02:30:00Z"/>
                <w:szCs w:val="20"/>
              </w:rPr>
            </w:pPr>
            <w:del w:id="3564" w:author="Jason Rhee" w:date="2024-07-26T12:30:00Z" w16du:dateUtc="2024-07-26T02:30:00Z">
              <w:r w:rsidRPr="00F35A4D" w:rsidDel="00EF78B0">
                <w:rPr>
                  <w:szCs w:val="20"/>
                </w:rPr>
                <w:delText>Wrong role used</w:delText>
              </w:r>
              <w:r w:rsidDel="00EF78B0">
                <w:rPr>
                  <w:szCs w:val="20"/>
                </w:rPr>
                <w:delText>.</w:delText>
              </w:r>
            </w:del>
          </w:p>
        </w:tc>
        <w:tc>
          <w:tcPr>
            <w:tcW w:w="986" w:type="pct"/>
            <w:tcBorders>
              <w:left w:val="single" w:sz="4" w:space="0" w:color="000000"/>
              <w:bottom w:val="single" w:sz="4" w:space="0" w:color="000000"/>
              <w:right w:val="single" w:sz="4" w:space="0" w:color="000000"/>
            </w:tcBorders>
            <w:shd w:val="clear" w:color="auto" w:fill="FFFFFF"/>
          </w:tcPr>
          <w:p w14:paraId="75947A0B" w14:textId="23066479" w:rsidR="000C130D" w:rsidRPr="00F35A4D" w:rsidDel="00EF78B0" w:rsidRDefault="000C130D" w:rsidP="0019384E">
            <w:pPr>
              <w:jc w:val="left"/>
              <w:rPr>
                <w:del w:id="3565" w:author="Jason Rhee" w:date="2024-07-26T12:30:00Z" w16du:dateUtc="2024-07-26T02:30:00Z"/>
                <w:szCs w:val="20"/>
              </w:rPr>
            </w:pPr>
            <w:del w:id="3566" w:author="Jason Rhee" w:date="2024-07-26T12:30:00Z" w16du:dateUtc="2024-07-26T02:30:00Z">
              <w:r w:rsidRPr="00F35A4D" w:rsidDel="00EF78B0">
                <w:rPr>
                  <w:szCs w:val="20"/>
                </w:rPr>
                <w:delText>Use correct role name</w:delText>
              </w:r>
              <w:r w:rsidDel="00EF78B0">
                <w:rPr>
                  <w:szCs w:val="20"/>
                </w:rPr>
                <w:delText>.</w:delText>
              </w:r>
            </w:del>
          </w:p>
        </w:tc>
        <w:tc>
          <w:tcPr>
            <w:tcW w:w="758" w:type="pct"/>
            <w:tcBorders>
              <w:left w:val="single" w:sz="4" w:space="0" w:color="000000"/>
              <w:bottom w:val="single" w:sz="4" w:space="0" w:color="000000"/>
              <w:right w:val="single" w:sz="4" w:space="0" w:color="000000"/>
            </w:tcBorders>
            <w:shd w:val="clear" w:color="auto" w:fill="FFFFFF"/>
          </w:tcPr>
          <w:p w14:paraId="5C1AEF81" w14:textId="5FE0B54D" w:rsidR="000C130D" w:rsidRPr="00F35A4D" w:rsidDel="00EF78B0" w:rsidRDefault="000C130D" w:rsidP="00BF3FCB">
            <w:pPr>
              <w:jc w:val="left"/>
              <w:rPr>
                <w:del w:id="3567" w:author="Jason Rhee" w:date="2024-07-26T12:30:00Z" w16du:dateUtc="2024-07-26T02:30:00Z"/>
              </w:rPr>
            </w:pPr>
            <w:del w:id="3568" w:author="Jason Rhee" w:date="2024-07-26T12:30:00Z" w16du:dateUtc="2024-07-26T02:30:00Z">
              <w:r w:rsidRPr="00F35A4D" w:rsidDel="00EF78B0">
                <w:rPr>
                  <w:szCs w:val="20"/>
                </w:rPr>
                <w:delText>Logical consistency</w:delText>
              </w:r>
            </w:del>
          </w:p>
        </w:tc>
        <w:tc>
          <w:tcPr>
            <w:tcW w:w="476" w:type="pct"/>
            <w:tcBorders>
              <w:left w:val="single" w:sz="4" w:space="0" w:color="000000"/>
              <w:bottom w:val="single" w:sz="4" w:space="0" w:color="000000"/>
              <w:right w:val="single" w:sz="4" w:space="0" w:color="000000"/>
            </w:tcBorders>
            <w:shd w:val="clear" w:color="auto" w:fill="FFFFFF"/>
          </w:tcPr>
          <w:p w14:paraId="10631D47" w14:textId="4BBD3ABB" w:rsidR="000C130D" w:rsidRPr="00F35A4D" w:rsidDel="00EF78B0" w:rsidRDefault="000C130D" w:rsidP="003E0B96">
            <w:pPr>
              <w:rPr>
                <w:del w:id="3569" w:author="Jason Rhee" w:date="2024-07-26T12:30:00Z" w16du:dateUtc="2024-07-26T02:30:00Z"/>
                <w:szCs w:val="20"/>
              </w:rPr>
            </w:pPr>
            <w:del w:id="3570" w:author="Jason Rhee" w:date="2024-07-26T12:30:00Z" w16du:dateUtc="2024-07-26T02:30:00Z">
              <w:r w:rsidRPr="00F35A4D" w:rsidDel="00EF78B0">
                <w:rPr>
                  <w:szCs w:val="20"/>
                </w:rPr>
                <w:delText>B</w:delText>
              </w:r>
            </w:del>
          </w:p>
        </w:tc>
      </w:tr>
      <w:tr w:rsidR="00FC5198" w:rsidDel="00EF78B0" w14:paraId="2EDD0C3B" w14:textId="5537DD06" w:rsidTr="00AC71D0">
        <w:trPr>
          <w:gridAfter w:val="1"/>
          <w:wAfter w:w="129" w:type="pct"/>
          <w:cantSplit/>
          <w:trHeight w:val="1080"/>
          <w:del w:id="3571" w:author="Jason Rhee" w:date="2024-07-26T12:30:00Z"/>
        </w:trPr>
        <w:tc>
          <w:tcPr>
            <w:tcW w:w="439" w:type="pct"/>
            <w:tcBorders>
              <w:left w:val="single" w:sz="4" w:space="0" w:color="000000"/>
              <w:bottom w:val="single" w:sz="4" w:space="0" w:color="000000"/>
              <w:right w:val="single" w:sz="4" w:space="0" w:color="000000"/>
            </w:tcBorders>
            <w:shd w:val="clear" w:color="auto" w:fill="FFFFFF"/>
          </w:tcPr>
          <w:p w14:paraId="1A56FEF8" w14:textId="40AC6EB7" w:rsidR="000C130D" w:rsidRPr="00F35A4D" w:rsidDel="00EF78B0" w:rsidRDefault="0012735E" w:rsidP="003E0B96">
            <w:pPr>
              <w:jc w:val="center"/>
              <w:rPr>
                <w:del w:id="3572" w:author="Jason Rhee" w:date="2024-07-26T12:30:00Z" w16du:dateUtc="2024-07-26T02:30:00Z"/>
                <w:szCs w:val="20"/>
              </w:rPr>
            </w:pPr>
            <w:del w:id="3573" w:author="Jason Rhee" w:date="2024-07-26T12:30:00Z" w16du:dateUtc="2024-07-26T02:30:00Z">
              <w:r w:rsidDel="00EF78B0">
                <w:rPr>
                  <w:szCs w:val="20"/>
                </w:rPr>
                <w:delText>6</w:delText>
              </w:r>
            </w:del>
          </w:p>
        </w:tc>
        <w:tc>
          <w:tcPr>
            <w:tcW w:w="1142" w:type="pct"/>
            <w:tcBorders>
              <w:left w:val="single" w:sz="4" w:space="0" w:color="000000"/>
              <w:bottom w:val="single" w:sz="4" w:space="0" w:color="000000"/>
              <w:right w:val="single" w:sz="4" w:space="0" w:color="000000"/>
            </w:tcBorders>
            <w:shd w:val="clear" w:color="auto" w:fill="FFFFFF"/>
          </w:tcPr>
          <w:p w14:paraId="16802EBD" w14:textId="16B554FB" w:rsidR="000C130D" w:rsidRPr="00F35A4D" w:rsidDel="00EF78B0" w:rsidRDefault="000C130D" w:rsidP="00BF3FCB">
            <w:pPr>
              <w:jc w:val="left"/>
              <w:rPr>
                <w:del w:id="3574" w:author="Jason Rhee" w:date="2024-07-26T12:30:00Z" w16du:dateUtc="2024-07-26T02:30:00Z"/>
                <w:szCs w:val="20"/>
              </w:rPr>
            </w:pPr>
            <w:del w:id="3575" w:author="Jason Rhee" w:date="2024-07-26T12:30:00Z" w16du:dateUtc="2024-07-26T02:30:00Z">
              <w:r w:rsidRPr="00F35A4D" w:rsidDel="00EF78B0">
                <w:rPr>
                  <w:szCs w:val="20"/>
                </w:rPr>
                <w:delText>For each association that is not defined in the feature catalogue.</w:delText>
              </w:r>
            </w:del>
          </w:p>
        </w:tc>
        <w:tc>
          <w:tcPr>
            <w:tcW w:w="1070" w:type="pct"/>
            <w:tcBorders>
              <w:left w:val="single" w:sz="4" w:space="0" w:color="000000"/>
              <w:bottom w:val="single" w:sz="4" w:space="0" w:color="000000"/>
              <w:right w:val="single" w:sz="4" w:space="0" w:color="000000"/>
            </w:tcBorders>
            <w:shd w:val="clear" w:color="auto" w:fill="FFFFFF"/>
          </w:tcPr>
          <w:p w14:paraId="4E8DB671" w14:textId="5739A054" w:rsidR="000C130D" w:rsidRPr="00F35A4D" w:rsidDel="00EF78B0" w:rsidRDefault="000C130D" w:rsidP="00BF3FCB">
            <w:pPr>
              <w:jc w:val="left"/>
              <w:rPr>
                <w:del w:id="3576" w:author="Jason Rhee" w:date="2024-07-26T12:30:00Z" w16du:dateUtc="2024-07-26T02:30:00Z"/>
                <w:szCs w:val="20"/>
              </w:rPr>
            </w:pPr>
            <w:del w:id="3577" w:author="Jason Rhee" w:date="2024-07-26T12:30:00Z" w16du:dateUtc="2024-07-26T02:30:00Z">
              <w:r w:rsidRPr="00F35A4D" w:rsidDel="00EF78B0">
                <w:rPr>
                  <w:szCs w:val="20"/>
                </w:rPr>
                <w:delText>Unknown association is used.</w:delText>
              </w:r>
            </w:del>
          </w:p>
        </w:tc>
        <w:tc>
          <w:tcPr>
            <w:tcW w:w="986" w:type="pct"/>
            <w:tcBorders>
              <w:left w:val="single" w:sz="4" w:space="0" w:color="000000"/>
              <w:bottom w:val="single" w:sz="4" w:space="0" w:color="000000"/>
              <w:right w:val="single" w:sz="4" w:space="0" w:color="000000"/>
            </w:tcBorders>
            <w:shd w:val="clear" w:color="auto" w:fill="FFFFFF"/>
          </w:tcPr>
          <w:p w14:paraId="2D9CE638" w14:textId="22341AC6" w:rsidR="000C130D" w:rsidRPr="00F35A4D" w:rsidDel="00EF78B0" w:rsidRDefault="000C130D" w:rsidP="00BF3FCB">
            <w:pPr>
              <w:jc w:val="left"/>
              <w:rPr>
                <w:del w:id="3578" w:author="Jason Rhee" w:date="2024-07-26T12:30:00Z" w16du:dateUtc="2024-07-26T02:30:00Z"/>
                <w:szCs w:val="20"/>
              </w:rPr>
            </w:pPr>
            <w:del w:id="3579" w:author="Jason Rhee" w:date="2024-07-26T12:30:00Z" w16du:dateUtc="2024-07-26T02:30:00Z">
              <w:r w:rsidRPr="00F35A4D" w:rsidDel="00EF78B0">
                <w:rPr>
                  <w:szCs w:val="20"/>
                </w:rPr>
                <w:delText>Use association that is defined in the feature catalogue.</w:delText>
              </w:r>
            </w:del>
          </w:p>
        </w:tc>
        <w:tc>
          <w:tcPr>
            <w:tcW w:w="758" w:type="pct"/>
            <w:tcBorders>
              <w:left w:val="single" w:sz="4" w:space="0" w:color="000000"/>
              <w:bottom w:val="single" w:sz="4" w:space="0" w:color="000000"/>
              <w:right w:val="single" w:sz="4" w:space="0" w:color="000000"/>
            </w:tcBorders>
            <w:shd w:val="clear" w:color="auto" w:fill="FFFFFF"/>
          </w:tcPr>
          <w:p w14:paraId="7738ABA9" w14:textId="7FD444FD" w:rsidR="000C130D" w:rsidRPr="00F35A4D" w:rsidDel="00EF78B0" w:rsidRDefault="000C130D" w:rsidP="00BF3FCB">
            <w:pPr>
              <w:jc w:val="left"/>
              <w:rPr>
                <w:del w:id="3580" w:author="Jason Rhee" w:date="2024-07-26T12:30:00Z" w16du:dateUtc="2024-07-26T02:30:00Z"/>
              </w:rPr>
            </w:pPr>
            <w:del w:id="3581" w:author="Jason Rhee" w:date="2024-07-26T12:30:00Z" w16du:dateUtc="2024-07-26T02:30:00Z">
              <w:r w:rsidRPr="00F35A4D" w:rsidDel="00EF78B0">
                <w:rPr>
                  <w:szCs w:val="20"/>
                </w:rPr>
                <w:delText>Logical consistency</w:delText>
              </w:r>
            </w:del>
          </w:p>
        </w:tc>
        <w:tc>
          <w:tcPr>
            <w:tcW w:w="476" w:type="pct"/>
            <w:tcBorders>
              <w:left w:val="single" w:sz="4" w:space="0" w:color="000000"/>
              <w:bottom w:val="single" w:sz="4" w:space="0" w:color="000000"/>
              <w:right w:val="single" w:sz="4" w:space="0" w:color="000000"/>
            </w:tcBorders>
            <w:shd w:val="clear" w:color="auto" w:fill="FFFFFF"/>
          </w:tcPr>
          <w:p w14:paraId="541E70DF" w14:textId="58A88D0C" w:rsidR="000C130D" w:rsidRPr="00F35A4D" w:rsidDel="00EF78B0" w:rsidRDefault="000C130D" w:rsidP="003E0B96">
            <w:pPr>
              <w:rPr>
                <w:del w:id="3582" w:author="Jason Rhee" w:date="2024-07-26T12:30:00Z" w16du:dateUtc="2024-07-26T02:30:00Z"/>
                <w:szCs w:val="20"/>
              </w:rPr>
            </w:pPr>
            <w:del w:id="3583" w:author="Jason Rhee" w:date="2024-07-26T12:30:00Z" w16du:dateUtc="2024-07-26T02:30:00Z">
              <w:r w:rsidRPr="00F35A4D" w:rsidDel="00EF78B0">
                <w:rPr>
                  <w:szCs w:val="20"/>
                </w:rPr>
                <w:delText>B</w:delText>
              </w:r>
            </w:del>
          </w:p>
        </w:tc>
      </w:tr>
      <w:tr w:rsidR="00FC5198" w:rsidDel="00EF78B0" w14:paraId="3A5B20D1" w14:textId="1F271524" w:rsidTr="00AC71D0">
        <w:trPr>
          <w:gridAfter w:val="1"/>
          <w:wAfter w:w="129" w:type="pct"/>
          <w:cantSplit/>
          <w:trHeight w:val="270"/>
          <w:del w:id="3584" w:author="Jason Rhee" w:date="2024-07-26T12:30:00Z"/>
        </w:trPr>
        <w:tc>
          <w:tcPr>
            <w:tcW w:w="439" w:type="pct"/>
            <w:tcBorders>
              <w:left w:val="single" w:sz="4" w:space="0" w:color="000000"/>
              <w:bottom w:val="single" w:sz="4" w:space="0" w:color="000000"/>
              <w:right w:val="single" w:sz="4" w:space="0" w:color="000000"/>
            </w:tcBorders>
            <w:shd w:val="clear" w:color="auto" w:fill="FFFFFF"/>
          </w:tcPr>
          <w:p w14:paraId="712AF884" w14:textId="068E7417" w:rsidR="000C130D" w:rsidRPr="00F35A4D" w:rsidDel="00EF78B0" w:rsidRDefault="0012735E" w:rsidP="003E0B96">
            <w:pPr>
              <w:jc w:val="center"/>
              <w:rPr>
                <w:del w:id="3585" w:author="Jason Rhee" w:date="2024-07-26T12:30:00Z" w16du:dateUtc="2024-07-26T02:30:00Z"/>
                <w:szCs w:val="20"/>
              </w:rPr>
            </w:pPr>
            <w:del w:id="3586" w:author="Jason Rhee" w:date="2024-07-26T12:30:00Z" w16du:dateUtc="2024-07-26T02:30:00Z">
              <w:r w:rsidDel="00EF78B0">
                <w:rPr>
                  <w:szCs w:val="20"/>
                </w:rPr>
                <w:delText>7</w:delText>
              </w:r>
            </w:del>
          </w:p>
        </w:tc>
        <w:tc>
          <w:tcPr>
            <w:tcW w:w="1142" w:type="pct"/>
            <w:tcBorders>
              <w:left w:val="single" w:sz="4" w:space="0" w:color="000000"/>
              <w:bottom w:val="single" w:sz="4" w:space="0" w:color="000000"/>
              <w:right w:val="single" w:sz="4" w:space="0" w:color="000000"/>
            </w:tcBorders>
            <w:shd w:val="clear" w:color="auto" w:fill="FFFFFF"/>
          </w:tcPr>
          <w:p w14:paraId="188CCBED" w14:textId="3566A6A2" w:rsidR="000C130D" w:rsidRPr="00F35A4D" w:rsidDel="00EF78B0" w:rsidRDefault="000C130D" w:rsidP="00BF3FCB">
            <w:pPr>
              <w:jc w:val="left"/>
              <w:rPr>
                <w:del w:id="3587" w:author="Jason Rhee" w:date="2024-07-26T12:30:00Z" w16du:dateUtc="2024-07-26T02:30:00Z"/>
                <w:strike/>
                <w:szCs w:val="20"/>
              </w:rPr>
            </w:pPr>
            <w:del w:id="3588" w:author="Jason Rhee" w:date="2024-07-26T12:30:00Z" w16du:dateUtc="2024-07-26T02:30:00Z">
              <w:r w:rsidRPr="00F35A4D" w:rsidDel="00EF78B0">
                <w:rPr>
                  <w:szCs w:val="20"/>
                </w:rPr>
                <w:delText>For each role name that is not defined in the feature catalogue.</w:delText>
              </w:r>
            </w:del>
          </w:p>
        </w:tc>
        <w:tc>
          <w:tcPr>
            <w:tcW w:w="1070" w:type="pct"/>
            <w:tcBorders>
              <w:left w:val="single" w:sz="4" w:space="0" w:color="000000"/>
              <w:bottom w:val="single" w:sz="4" w:space="0" w:color="000000"/>
              <w:right w:val="single" w:sz="4" w:space="0" w:color="000000"/>
            </w:tcBorders>
            <w:shd w:val="clear" w:color="auto" w:fill="FFFFFF"/>
          </w:tcPr>
          <w:p w14:paraId="6C781332" w14:textId="0BC67FC0" w:rsidR="000C130D" w:rsidRPr="00F35A4D" w:rsidDel="00EF78B0" w:rsidRDefault="000C130D" w:rsidP="00BF3FCB">
            <w:pPr>
              <w:jc w:val="left"/>
              <w:rPr>
                <w:del w:id="3589" w:author="Jason Rhee" w:date="2024-07-26T12:30:00Z" w16du:dateUtc="2024-07-26T02:30:00Z"/>
                <w:szCs w:val="20"/>
              </w:rPr>
            </w:pPr>
            <w:del w:id="3590" w:author="Jason Rhee" w:date="2024-07-26T12:30:00Z" w16du:dateUtc="2024-07-26T02:30:00Z">
              <w:r w:rsidRPr="00F35A4D" w:rsidDel="00EF78B0">
                <w:rPr>
                  <w:szCs w:val="20"/>
                </w:rPr>
                <w:delText>Unknown role name is used.</w:delText>
              </w:r>
            </w:del>
          </w:p>
        </w:tc>
        <w:tc>
          <w:tcPr>
            <w:tcW w:w="986" w:type="pct"/>
            <w:tcBorders>
              <w:left w:val="single" w:sz="4" w:space="0" w:color="000000"/>
              <w:bottom w:val="single" w:sz="4" w:space="0" w:color="000000"/>
              <w:right w:val="single" w:sz="4" w:space="0" w:color="000000"/>
            </w:tcBorders>
            <w:shd w:val="clear" w:color="auto" w:fill="FFFFFF"/>
          </w:tcPr>
          <w:p w14:paraId="558545AC" w14:textId="3F776ECB" w:rsidR="000C130D" w:rsidRPr="00F35A4D" w:rsidDel="00EF78B0" w:rsidRDefault="000C130D" w:rsidP="00BF3FCB">
            <w:pPr>
              <w:jc w:val="left"/>
              <w:rPr>
                <w:del w:id="3591" w:author="Jason Rhee" w:date="2024-07-26T12:30:00Z" w16du:dateUtc="2024-07-26T02:30:00Z"/>
                <w:szCs w:val="20"/>
              </w:rPr>
            </w:pPr>
            <w:del w:id="3592" w:author="Jason Rhee" w:date="2024-07-26T12:30:00Z" w16du:dateUtc="2024-07-26T02:30:00Z">
              <w:r w:rsidRPr="00F35A4D" w:rsidDel="00EF78B0">
                <w:rPr>
                  <w:szCs w:val="20"/>
                </w:rPr>
                <w:delText>Use role name that is defined in the feature catalogue.</w:delText>
              </w:r>
            </w:del>
          </w:p>
        </w:tc>
        <w:tc>
          <w:tcPr>
            <w:tcW w:w="758" w:type="pct"/>
            <w:tcBorders>
              <w:left w:val="single" w:sz="4" w:space="0" w:color="000000"/>
              <w:bottom w:val="single" w:sz="4" w:space="0" w:color="000000"/>
              <w:right w:val="single" w:sz="4" w:space="0" w:color="000000"/>
            </w:tcBorders>
            <w:shd w:val="clear" w:color="auto" w:fill="FFFFFF"/>
          </w:tcPr>
          <w:p w14:paraId="74CEAF86" w14:textId="76883885" w:rsidR="000C130D" w:rsidRPr="00F35A4D" w:rsidDel="00EF78B0" w:rsidRDefault="000C130D" w:rsidP="00BF3FCB">
            <w:pPr>
              <w:jc w:val="left"/>
              <w:rPr>
                <w:del w:id="3593" w:author="Jason Rhee" w:date="2024-07-26T12:30:00Z" w16du:dateUtc="2024-07-26T02:30:00Z"/>
                <w:szCs w:val="20"/>
              </w:rPr>
            </w:pPr>
            <w:del w:id="3594" w:author="Jason Rhee" w:date="2024-07-26T12:30:00Z" w16du:dateUtc="2024-07-26T02:30:00Z">
              <w:r w:rsidRPr="00F35A4D" w:rsidDel="00EF78B0">
                <w:rPr>
                  <w:szCs w:val="20"/>
                </w:rPr>
                <w:delText>Logical consistency</w:delText>
              </w:r>
            </w:del>
          </w:p>
        </w:tc>
        <w:tc>
          <w:tcPr>
            <w:tcW w:w="476" w:type="pct"/>
            <w:tcBorders>
              <w:left w:val="single" w:sz="4" w:space="0" w:color="000000"/>
              <w:bottom w:val="single" w:sz="4" w:space="0" w:color="000000"/>
              <w:right w:val="single" w:sz="4" w:space="0" w:color="000000"/>
            </w:tcBorders>
            <w:shd w:val="clear" w:color="auto" w:fill="FFFFFF"/>
          </w:tcPr>
          <w:p w14:paraId="383091EE" w14:textId="401C77A7" w:rsidR="000C130D" w:rsidRPr="00F35A4D" w:rsidDel="00EF78B0" w:rsidRDefault="000C130D" w:rsidP="003E0B96">
            <w:pPr>
              <w:rPr>
                <w:del w:id="3595" w:author="Jason Rhee" w:date="2024-07-26T12:30:00Z" w16du:dateUtc="2024-07-26T02:30:00Z"/>
                <w:szCs w:val="20"/>
              </w:rPr>
            </w:pPr>
            <w:del w:id="3596" w:author="Jason Rhee" w:date="2024-07-26T12:30:00Z" w16du:dateUtc="2024-07-26T02:30:00Z">
              <w:r w:rsidRPr="00F35A4D" w:rsidDel="00EF78B0">
                <w:rPr>
                  <w:szCs w:val="20"/>
                </w:rPr>
                <w:delText>B</w:delText>
              </w:r>
            </w:del>
          </w:p>
        </w:tc>
      </w:tr>
      <w:tr w:rsidR="00FC5198" w:rsidDel="00EF78B0" w14:paraId="41A960A4" w14:textId="365D32C2" w:rsidTr="00AC71D0">
        <w:trPr>
          <w:gridAfter w:val="1"/>
          <w:wAfter w:w="129" w:type="pct"/>
          <w:cantSplit/>
          <w:trHeight w:val="270"/>
          <w:del w:id="3597" w:author="Jason Rhee" w:date="2024-07-26T12:30:00Z"/>
        </w:trPr>
        <w:tc>
          <w:tcPr>
            <w:tcW w:w="439" w:type="pct"/>
            <w:tcBorders>
              <w:left w:val="single" w:sz="4" w:space="0" w:color="000000"/>
              <w:bottom w:val="single" w:sz="4" w:space="0" w:color="000000"/>
              <w:right w:val="single" w:sz="4" w:space="0" w:color="000000"/>
            </w:tcBorders>
            <w:shd w:val="clear" w:color="auto" w:fill="FFFFFF"/>
          </w:tcPr>
          <w:p w14:paraId="5506C518" w14:textId="1D74F73D" w:rsidR="000C130D" w:rsidRPr="00F35A4D" w:rsidDel="00EF78B0" w:rsidRDefault="0012735E" w:rsidP="003E0B96">
            <w:pPr>
              <w:jc w:val="center"/>
              <w:rPr>
                <w:del w:id="3598" w:author="Jason Rhee" w:date="2024-07-26T12:30:00Z" w16du:dateUtc="2024-07-26T02:30:00Z"/>
                <w:szCs w:val="20"/>
              </w:rPr>
            </w:pPr>
            <w:del w:id="3599" w:author="Jason Rhee" w:date="2024-07-26T12:30:00Z" w16du:dateUtc="2024-07-26T02:30:00Z">
              <w:r w:rsidDel="00EF78B0">
                <w:rPr>
                  <w:szCs w:val="20"/>
                </w:rPr>
                <w:delText>8</w:delText>
              </w:r>
            </w:del>
          </w:p>
        </w:tc>
        <w:tc>
          <w:tcPr>
            <w:tcW w:w="1142" w:type="pct"/>
            <w:tcBorders>
              <w:left w:val="single" w:sz="4" w:space="0" w:color="000000"/>
              <w:bottom w:val="single" w:sz="4" w:space="0" w:color="000000"/>
              <w:right w:val="single" w:sz="4" w:space="0" w:color="000000"/>
            </w:tcBorders>
            <w:shd w:val="clear" w:color="auto" w:fill="FFFFFF"/>
          </w:tcPr>
          <w:p w14:paraId="7FC41B62" w14:textId="792B8F76" w:rsidR="000C130D" w:rsidRPr="00F35A4D" w:rsidDel="00EF78B0" w:rsidRDefault="000C130D" w:rsidP="00BF3FCB">
            <w:pPr>
              <w:jc w:val="left"/>
              <w:rPr>
                <w:del w:id="3600" w:author="Jason Rhee" w:date="2024-07-26T12:30:00Z" w16du:dateUtc="2024-07-26T02:30:00Z"/>
                <w:strike/>
                <w:szCs w:val="20"/>
              </w:rPr>
            </w:pPr>
            <w:del w:id="3601" w:author="Jason Rhee" w:date="2024-07-26T12:30:00Z" w16du:dateUtc="2024-07-26T02:30:00Z">
              <w:r w:rsidRPr="00F35A4D" w:rsidDel="00EF78B0">
                <w:rPr>
                  <w:szCs w:val="20"/>
                </w:rPr>
                <w:delText>For each association ensure associated classes are only those permitted by the feature catalogue.</w:delText>
              </w:r>
            </w:del>
          </w:p>
        </w:tc>
        <w:tc>
          <w:tcPr>
            <w:tcW w:w="1070" w:type="pct"/>
            <w:tcBorders>
              <w:left w:val="single" w:sz="4" w:space="0" w:color="000000"/>
              <w:bottom w:val="single" w:sz="4" w:space="0" w:color="000000"/>
              <w:right w:val="single" w:sz="4" w:space="0" w:color="000000"/>
            </w:tcBorders>
            <w:shd w:val="clear" w:color="auto" w:fill="FFFFFF"/>
          </w:tcPr>
          <w:p w14:paraId="215B6D7F" w14:textId="01A48AE4" w:rsidR="000C130D" w:rsidRPr="00F35A4D" w:rsidDel="00EF78B0" w:rsidRDefault="000C130D" w:rsidP="00BF3FCB">
            <w:pPr>
              <w:jc w:val="left"/>
              <w:rPr>
                <w:del w:id="3602" w:author="Jason Rhee" w:date="2024-07-26T12:30:00Z" w16du:dateUtc="2024-07-26T02:30:00Z"/>
                <w:szCs w:val="20"/>
              </w:rPr>
            </w:pPr>
            <w:del w:id="3603" w:author="Jason Rhee" w:date="2024-07-26T12:30:00Z" w16du:dateUtc="2024-07-26T02:30:00Z">
              <w:r w:rsidRPr="00F35A4D" w:rsidDel="00EF78B0">
                <w:rPr>
                  <w:szCs w:val="20"/>
                </w:rPr>
                <w:delText>Class is associated in an illegal association.</w:delText>
              </w:r>
            </w:del>
          </w:p>
        </w:tc>
        <w:tc>
          <w:tcPr>
            <w:tcW w:w="986" w:type="pct"/>
            <w:tcBorders>
              <w:left w:val="single" w:sz="4" w:space="0" w:color="000000"/>
              <w:bottom w:val="single" w:sz="4" w:space="0" w:color="000000"/>
              <w:right w:val="single" w:sz="4" w:space="0" w:color="000000"/>
            </w:tcBorders>
            <w:shd w:val="clear" w:color="auto" w:fill="FFFFFF"/>
          </w:tcPr>
          <w:p w14:paraId="4B847462" w14:textId="79F36A72" w:rsidR="000C130D" w:rsidRPr="00F35A4D" w:rsidDel="00EF78B0" w:rsidRDefault="000C130D" w:rsidP="00BF3FCB">
            <w:pPr>
              <w:jc w:val="left"/>
              <w:rPr>
                <w:del w:id="3604" w:author="Jason Rhee" w:date="2024-07-26T12:30:00Z" w16du:dateUtc="2024-07-26T02:30:00Z"/>
                <w:szCs w:val="20"/>
              </w:rPr>
            </w:pPr>
            <w:del w:id="3605" w:author="Jason Rhee" w:date="2024-07-26T12:30:00Z" w16du:dateUtc="2024-07-26T02:30:00Z">
              <w:r w:rsidRPr="00F35A4D" w:rsidDel="00EF78B0">
                <w:rPr>
                  <w:szCs w:val="20"/>
                </w:rPr>
                <w:delText>Ensure correct association is used between classes.</w:delText>
              </w:r>
            </w:del>
          </w:p>
        </w:tc>
        <w:tc>
          <w:tcPr>
            <w:tcW w:w="758" w:type="pct"/>
            <w:tcBorders>
              <w:left w:val="single" w:sz="4" w:space="0" w:color="000000"/>
              <w:bottom w:val="single" w:sz="4" w:space="0" w:color="000000"/>
              <w:right w:val="single" w:sz="4" w:space="0" w:color="000000"/>
            </w:tcBorders>
            <w:shd w:val="clear" w:color="auto" w:fill="FFFFFF"/>
          </w:tcPr>
          <w:p w14:paraId="3371A5E0" w14:textId="73E5D468" w:rsidR="000C130D" w:rsidRPr="00F35A4D" w:rsidDel="00EF78B0" w:rsidRDefault="000C130D" w:rsidP="00BF3FCB">
            <w:pPr>
              <w:jc w:val="left"/>
              <w:rPr>
                <w:del w:id="3606" w:author="Jason Rhee" w:date="2024-07-26T12:30:00Z" w16du:dateUtc="2024-07-26T02:30:00Z"/>
                <w:strike/>
                <w:szCs w:val="20"/>
              </w:rPr>
            </w:pPr>
            <w:del w:id="3607" w:author="Jason Rhee" w:date="2024-07-26T12:30:00Z" w16du:dateUtc="2024-07-26T02:30:00Z">
              <w:r w:rsidRPr="00F35A4D" w:rsidDel="00EF78B0">
                <w:rPr>
                  <w:szCs w:val="20"/>
                </w:rPr>
                <w:delText>Logical consistency</w:delText>
              </w:r>
            </w:del>
          </w:p>
        </w:tc>
        <w:tc>
          <w:tcPr>
            <w:tcW w:w="476" w:type="pct"/>
            <w:tcBorders>
              <w:left w:val="single" w:sz="4" w:space="0" w:color="000000"/>
              <w:bottom w:val="single" w:sz="4" w:space="0" w:color="000000"/>
              <w:right w:val="single" w:sz="4" w:space="0" w:color="000000"/>
            </w:tcBorders>
            <w:shd w:val="clear" w:color="auto" w:fill="FFFFFF"/>
          </w:tcPr>
          <w:p w14:paraId="29F546C9" w14:textId="07D5F679" w:rsidR="000C130D" w:rsidRPr="00F35A4D" w:rsidDel="00EF78B0" w:rsidRDefault="000C130D" w:rsidP="003E0B96">
            <w:pPr>
              <w:rPr>
                <w:del w:id="3608" w:author="Jason Rhee" w:date="2024-07-26T12:30:00Z" w16du:dateUtc="2024-07-26T02:30:00Z"/>
                <w:szCs w:val="20"/>
              </w:rPr>
            </w:pPr>
            <w:del w:id="3609" w:author="Jason Rhee" w:date="2024-07-26T12:30:00Z" w16du:dateUtc="2024-07-26T02:30:00Z">
              <w:r w:rsidRPr="00F35A4D" w:rsidDel="00EF78B0">
                <w:rPr>
                  <w:szCs w:val="20"/>
                </w:rPr>
                <w:delText>B</w:delText>
              </w:r>
            </w:del>
          </w:p>
        </w:tc>
      </w:tr>
      <w:tr w:rsidR="00FC5198" w:rsidDel="00EF78B0" w14:paraId="577E70D6" w14:textId="2927CA12" w:rsidTr="00AC71D0">
        <w:trPr>
          <w:gridAfter w:val="1"/>
          <w:wAfter w:w="129" w:type="pct"/>
          <w:cantSplit/>
          <w:trHeight w:val="1110"/>
          <w:del w:id="3610" w:author="Jason Rhee" w:date="2024-07-26T12:30:00Z"/>
        </w:trPr>
        <w:tc>
          <w:tcPr>
            <w:tcW w:w="439" w:type="pct"/>
            <w:tcBorders>
              <w:left w:val="single" w:sz="4" w:space="0" w:color="000000"/>
              <w:bottom w:val="single" w:sz="4" w:space="0" w:color="000000"/>
              <w:right w:val="single" w:sz="4" w:space="0" w:color="000000"/>
            </w:tcBorders>
            <w:shd w:val="clear" w:color="auto" w:fill="FFFFFF"/>
          </w:tcPr>
          <w:p w14:paraId="19ED4255" w14:textId="7E522902" w:rsidR="000C130D" w:rsidRPr="00F35A4D" w:rsidDel="00EF78B0" w:rsidRDefault="0012735E" w:rsidP="003E0B96">
            <w:pPr>
              <w:jc w:val="center"/>
              <w:rPr>
                <w:del w:id="3611" w:author="Jason Rhee" w:date="2024-07-26T12:30:00Z" w16du:dateUtc="2024-07-26T02:30:00Z"/>
              </w:rPr>
            </w:pPr>
            <w:del w:id="3612" w:author="Jason Rhee" w:date="2024-07-26T12:30:00Z" w16du:dateUtc="2024-07-26T02:30:00Z">
              <w:r w:rsidDel="00EF78B0">
                <w:rPr>
                  <w:szCs w:val="20"/>
                </w:rPr>
                <w:delText>9</w:delText>
              </w:r>
            </w:del>
          </w:p>
        </w:tc>
        <w:tc>
          <w:tcPr>
            <w:tcW w:w="1142" w:type="pct"/>
            <w:tcBorders>
              <w:left w:val="single" w:sz="4" w:space="0" w:color="000000"/>
              <w:bottom w:val="single" w:sz="4" w:space="0" w:color="000000"/>
              <w:right w:val="single" w:sz="4" w:space="0" w:color="000000"/>
            </w:tcBorders>
            <w:shd w:val="clear" w:color="auto" w:fill="FFFFFF"/>
          </w:tcPr>
          <w:p w14:paraId="3E1666AF" w14:textId="53D56312" w:rsidR="000C130D" w:rsidRPr="00F35A4D" w:rsidDel="00EF78B0" w:rsidRDefault="000C130D" w:rsidP="00BF3FCB">
            <w:pPr>
              <w:jc w:val="left"/>
              <w:rPr>
                <w:del w:id="3613" w:author="Jason Rhee" w:date="2024-07-26T12:30:00Z" w16du:dateUtc="2024-07-26T02:30:00Z"/>
                <w:szCs w:val="20"/>
              </w:rPr>
            </w:pPr>
            <w:del w:id="3614" w:author="Jason Rhee" w:date="2024-07-26T12:30:00Z" w16du:dateUtc="2024-07-26T02:30:00Z">
              <w:r w:rsidRPr="00F35A4D" w:rsidDel="00EF78B0">
                <w:rPr>
                  <w:szCs w:val="20"/>
                </w:rPr>
                <w:delText>For each role name ensure it is only used with permitted associations.</w:delText>
              </w:r>
            </w:del>
          </w:p>
        </w:tc>
        <w:tc>
          <w:tcPr>
            <w:tcW w:w="1070" w:type="pct"/>
            <w:tcBorders>
              <w:left w:val="single" w:sz="4" w:space="0" w:color="000000"/>
              <w:bottom w:val="single" w:sz="4" w:space="0" w:color="000000"/>
              <w:right w:val="single" w:sz="4" w:space="0" w:color="000000"/>
            </w:tcBorders>
            <w:shd w:val="clear" w:color="auto" w:fill="FFFFFF"/>
          </w:tcPr>
          <w:p w14:paraId="7C6E1D10" w14:textId="7BEDE695" w:rsidR="000C130D" w:rsidRPr="00F35A4D" w:rsidDel="00EF78B0" w:rsidRDefault="000C130D" w:rsidP="00BF3FCB">
            <w:pPr>
              <w:jc w:val="left"/>
              <w:rPr>
                <w:del w:id="3615" w:author="Jason Rhee" w:date="2024-07-26T12:30:00Z" w16du:dateUtc="2024-07-26T02:30:00Z"/>
                <w:szCs w:val="20"/>
              </w:rPr>
            </w:pPr>
            <w:del w:id="3616" w:author="Jason Rhee" w:date="2024-07-26T12:30:00Z" w16du:dateUtc="2024-07-26T02:30:00Z">
              <w:r w:rsidRPr="00F35A4D" w:rsidDel="00EF78B0">
                <w:rPr>
                  <w:szCs w:val="20"/>
                </w:rPr>
                <w:delText>Role name is used on an illegal association.</w:delText>
              </w:r>
            </w:del>
          </w:p>
        </w:tc>
        <w:tc>
          <w:tcPr>
            <w:tcW w:w="986" w:type="pct"/>
            <w:tcBorders>
              <w:left w:val="single" w:sz="4" w:space="0" w:color="000000"/>
              <w:bottom w:val="single" w:sz="4" w:space="0" w:color="000000"/>
              <w:right w:val="single" w:sz="4" w:space="0" w:color="000000"/>
            </w:tcBorders>
            <w:shd w:val="clear" w:color="auto" w:fill="FFFFFF"/>
          </w:tcPr>
          <w:p w14:paraId="275DF8AF" w14:textId="4001886C" w:rsidR="000C130D" w:rsidRPr="00F35A4D" w:rsidDel="00EF78B0" w:rsidRDefault="000C130D" w:rsidP="00BF3FCB">
            <w:pPr>
              <w:jc w:val="left"/>
              <w:rPr>
                <w:del w:id="3617" w:author="Jason Rhee" w:date="2024-07-26T12:30:00Z" w16du:dateUtc="2024-07-26T02:30:00Z"/>
                <w:szCs w:val="20"/>
              </w:rPr>
            </w:pPr>
            <w:del w:id="3618" w:author="Jason Rhee" w:date="2024-07-26T12:30:00Z" w16du:dateUtc="2024-07-26T02:30:00Z">
              <w:r w:rsidRPr="00F35A4D" w:rsidDel="00EF78B0">
                <w:rPr>
                  <w:szCs w:val="20"/>
                </w:rPr>
                <w:delText>Ensure correct role names are used on the association.</w:delText>
              </w:r>
            </w:del>
          </w:p>
        </w:tc>
        <w:tc>
          <w:tcPr>
            <w:tcW w:w="758" w:type="pct"/>
            <w:tcBorders>
              <w:left w:val="single" w:sz="4" w:space="0" w:color="000000"/>
              <w:bottom w:val="single" w:sz="4" w:space="0" w:color="000000"/>
              <w:right w:val="single" w:sz="4" w:space="0" w:color="000000"/>
            </w:tcBorders>
            <w:shd w:val="clear" w:color="auto" w:fill="FFFFFF"/>
          </w:tcPr>
          <w:p w14:paraId="5B1A0D71" w14:textId="1DE13F56" w:rsidR="000C130D" w:rsidRPr="00F35A4D" w:rsidDel="00EF78B0" w:rsidRDefault="000C130D" w:rsidP="00BF3FCB">
            <w:pPr>
              <w:jc w:val="left"/>
              <w:rPr>
                <w:del w:id="3619" w:author="Jason Rhee" w:date="2024-07-26T12:30:00Z" w16du:dateUtc="2024-07-26T02:30:00Z"/>
                <w:szCs w:val="20"/>
              </w:rPr>
            </w:pPr>
            <w:del w:id="3620" w:author="Jason Rhee" w:date="2024-07-26T12:30:00Z" w16du:dateUtc="2024-07-26T02:30:00Z">
              <w:r w:rsidRPr="00F35A4D" w:rsidDel="00EF78B0">
                <w:rPr>
                  <w:szCs w:val="20"/>
                </w:rPr>
                <w:delText>Logical consistency</w:delText>
              </w:r>
            </w:del>
          </w:p>
        </w:tc>
        <w:tc>
          <w:tcPr>
            <w:tcW w:w="476" w:type="pct"/>
            <w:tcBorders>
              <w:left w:val="single" w:sz="4" w:space="0" w:color="000000"/>
              <w:bottom w:val="single" w:sz="4" w:space="0" w:color="000000"/>
              <w:right w:val="single" w:sz="4" w:space="0" w:color="000000"/>
            </w:tcBorders>
            <w:shd w:val="clear" w:color="auto" w:fill="FFFFFF"/>
          </w:tcPr>
          <w:p w14:paraId="118286EA" w14:textId="04937CCF" w:rsidR="000C130D" w:rsidRPr="00F35A4D" w:rsidDel="00EF78B0" w:rsidRDefault="000C130D" w:rsidP="003E0B96">
            <w:pPr>
              <w:rPr>
                <w:del w:id="3621" w:author="Jason Rhee" w:date="2024-07-26T12:30:00Z" w16du:dateUtc="2024-07-26T02:30:00Z"/>
                <w:szCs w:val="20"/>
              </w:rPr>
            </w:pPr>
            <w:del w:id="3622" w:author="Jason Rhee" w:date="2024-07-26T12:30:00Z" w16du:dateUtc="2024-07-26T02:30:00Z">
              <w:r w:rsidRPr="00F35A4D" w:rsidDel="00EF78B0">
                <w:rPr>
                  <w:szCs w:val="20"/>
                </w:rPr>
                <w:delText>B</w:delText>
              </w:r>
            </w:del>
          </w:p>
        </w:tc>
      </w:tr>
      <w:tr w:rsidR="00FC5198" w:rsidDel="00EF78B0" w14:paraId="334AF945" w14:textId="3370DEB8" w:rsidTr="00AC71D0">
        <w:trPr>
          <w:gridAfter w:val="1"/>
          <w:wAfter w:w="129" w:type="pct"/>
          <w:cantSplit/>
          <w:trHeight w:val="1110"/>
          <w:del w:id="3623" w:author="Jason Rhee" w:date="2024-07-26T12:30:00Z"/>
        </w:trPr>
        <w:tc>
          <w:tcPr>
            <w:tcW w:w="439" w:type="pct"/>
            <w:tcBorders>
              <w:left w:val="single" w:sz="4" w:space="0" w:color="000000"/>
              <w:bottom w:val="single" w:sz="4" w:space="0" w:color="000000"/>
              <w:right w:val="single" w:sz="4" w:space="0" w:color="000000"/>
            </w:tcBorders>
            <w:shd w:val="clear" w:color="auto" w:fill="FFFFFF"/>
          </w:tcPr>
          <w:p w14:paraId="28BB9391" w14:textId="59A8C9A7" w:rsidR="000C130D" w:rsidRPr="00F35A4D" w:rsidDel="00EF78B0" w:rsidRDefault="000C130D" w:rsidP="003E0B96">
            <w:pPr>
              <w:jc w:val="center"/>
              <w:rPr>
                <w:del w:id="3624" w:author="Jason Rhee" w:date="2024-07-26T12:30:00Z" w16du:dateUtc="2024-07-26T02:30:00Z"/>
                <w:szCs w:val="20"/>
              </w:rPr>
            </w:pPr>
            <w:del w:id="3625" w:author="Jason Rhee" w:date="2024-07-26T12:30:00Z" w16du:dateUtc="2024-07-26T02:30:00Z">
              <w:r w:rsidRPr="00F35A4D" w:rsidDel="00EF78B0">
                <w:rPr>
                  <w:szCs w:val="20"/>
                </w:rPr>
                <w:delText>1</w:delText>
              </w:r>
              <w:r w:rsidR="0012735E" w:rsidDel="00EF78B0">
                <w:rPr>
                  <w:szCs w:val="20"/>
                </w:rPr>
                <w:delText>0</w:delText>
              </w:r>
            </w:del>
          </w:p>
        </w:tc>
        <w:tc>
          <w:tcPr>
            <w:tcW w:w="1142" w:type="pct"/>
            <w:tcBorders>
              <w:left w:val="single" w:sz="4" w:space="0" w:color="000000"/>
              <w:bottom w:val="single" w:sz="4" w:space="0" w:color="000000"/>
              <w:right w:val="single" w:sz="4" w:space="0" w:color="000000"/>
            </w:tcBorders>
            <w:shd w:val="clear" w:color="auto" w:fill="FFFFFF"/>
          </w:tcPr>
          <w:p w14:paraId="3F18E2A4" w14:textId="2E6E2C6E" w:rsidR="000C130D" w:rsidRPr="00F35A4D" w:rsidDel="00EF78B0" w:rsidRDefault="000C130D" w:rsidP="00BF3FCB">
            <w:pPr>
              <w:jc w:val="left"/>
              <w:rPr>
                <w:del w:id="3626" w:author="Jason Rhee" w:date="2024-07-26T12:30:00Z" w16du:dateUtc="2024-07-26T02:30:00Z"/>
                <w:szCs w:val="20"/>
              </w:rPr>
            </w:pPr>
            <w:del w:id="3627" w:author="Jason Rhee" w:date="2024-07-26T12:30:00Z" w16du:dateUtc="2024-07-26T02:30:00Z">
              <w:r w:rsidRPr="00F35A4D" w:rsidDel="00EF78B0">
                <w:rPr>
                  <w:szCs w:val="20"/>
                </w:rPr>
                <w:delText>Ensure dataset conformance to the GML schema</w:delText>
              </w:r>
              <w:r w:rsidDel="00EF78B0">
                <w:rPr>
                  <w:szCs w:val="20"/>
                </w:rPr>
                <w:delText>.</w:delText>
              </w:r>
            </w:del>
          </w:p>
        </w:tc>
        <w:tc>
          <w:tcPr>
            <w:tcW w:w="1070" w:type="pct"/>
            <w:tcBorders>
              <w:left w:val="single" w:sz="4" w:space="0" w:color="000000"/>
              <w:bottom w:val="single" w:sz="4" w:space="0" w:color="000000"/>
              <w:right w:val="single" w:sz="4" w:space="0" w:color="000000"/>
            </w:tcBorders>
            <w:shd w:val="clear" w:color="auto" w:fill="FFFFFF"/>
          </w:tcPr>
          <w:p w14:paraId="38BB7390" w14:textId="40DBE229" w:rsidR="000C130D" w:rsidRPr="00F35A4D" w:rsidDel="00EF78B0" w:rsidRDefault="000C130D" w:rsidP="00BF3FCB">
            <w:pPr>
              <w:jc w:val="left"/>
              <w:rPr>
                <w:del w:id="3628" w:author="Jason Rhee" w:date="2024-07-26T12:30:00Z" w16du:dateUtc="2024-07-26T02:30:00Z"/>
                <w:szCs w:val="20"/>
              </w:rPr>
            </w:pPr>
            <w:del w:id="3629" w:author="Jason Rhee" w:date="2024-07-26T12:30:00Z" w16du:dateUtc="2024-07-26T02:30:00Z">
              <w:r w:rsidRPr="00F35A4D" w:rsidDel="00EF78B0">
                <w:rPr>
                  <w:szCs w:val="20"/>
                </w:rPr>
                <w:delText>Dataset does not conform to the GML schema</w:delText>
              </w:r>
              <w:r w:rsidDel="00EF78B0">
                <w:rPr>
                  <w:szCs w:val="20"/>
                </w:rPr>
                <w:delText>.</w:delText>
              </w:r>
            </w:del>
          </w:p>
        </w:tc>
        <w:tc>
          <w:tcPr>
            <w:tcW w:w="986" w:type="pct"/>
            <w:tcBorders>
              <w:left w:val="single" w:sz="4" w:space="0" w:color="000000"/>
              <w:bottom w:val="single" w:sz="4" w:space="0" w:color="000000"/>
              <w:right w:val="single" w:sz="4" w:space="0" w:color="000000"/>
            </w:tcBorders>
            <w:shd w:val="clear" w:color="auto" w:fill="FFFFFF"/>
          </w:tcPr>
          <w:p w14:paraId="0A4D27D1" w14:textId="4CB946DA" w:rsidR="000C130D" w:rsidRPr="00F35A4D" w:rsidDel="00EF78B0" w:rsidRDefault="000C130D" w:rsidP="00BF3FCB">
            <w:pPr>
              <w:jc w:val="left"/>
              <w:rPr>
                <w:del w:id="3630" w:author="Jason Rhee" w:date="2024-07-26T12:30:00Z" w16du:dateUtc="2024-07-26T02:30:00Z"/>
                <w:szCs w:val="20"/>
              </w:rPr>
            </w:pPr>
            <w:del w:id="3631" w:author="Jason Rhee" w:date="2024-07-26T12:30:00Z" w16du:dateUtc="2024-07-26T02:30:00Z">
              <w:r w:rsidRPr="00F35A4D" w:rsidDel="00EF78B0">
                <w:rPr>
                  <w:szCs w:val="20"/>
                </w:rPr>
                <w:delText>Ensure conformance to the GML schema</w:delText>
              </w:r>
              <w:r w:rsidDel="00EF78B0">
                <w:rPr>
                  <w:szCs w:val="20"/>
                </w:rPr>
                <w:delText>.</w:delText>
              </w:r>
            </w:del>
          </w:p>
        </w:tc>
        <w:tc>
          <w:tcPr>
            <w:tcW w:w="758" w:type="pct"/>
            <w:tcBorders>
              <w:left w:val="single" w:sz="4" w:space="0" w:color="000000"/>
              <w:bottom w:val="single" w:sz="4" w:space="0" w:color="000000"/>
              <w:right w:val="single" w:sz="4" w:space="0" w:color="000000"/>
            </w:tcBorders>
            <w:shd w:val="clear" w:color="auto" w:fill="FFFFFF"/>
          </w:tcPr>
          <w:p w14:paraId="4CFD41DC" w14:textId="24C902D9" w:rsidR="000C130D" w:rsidRPr="00F35A4D" w:rsidDel="00EF78B0" w:rsidRDefault="006F532F" w:rsidP="00BF3FCB">
            <w:pPr>
              <w:jc w:val="left"/>
              <w:rPr>
                <w:del w:id="3632" w:author="Jason Rhee" w:date="2024-07-26T12:30:00Z" w16du:dateUtc="2024-07-26T02:30:00Z"/>
                <w:szCs w:val="20"/>
              </w:rPr>
            </w:pPr>
            <w:del w:id="3633" w:author="Jason Rhee" w:date="2024-07-26T12:30:00Z" w16du:dateUtc="2024-07-26T02:30:00Z">
              <w:r w:rsidDel="00EF78B0">
                <w:rPr>
                  <w:szCs w:val="20"/>
                </w:rPr>
                <w:delText xml:space="preserve">Annex B. </w:delText>
              </w:r>
              <w:r w:rsidRPr="00BA00B6" w:rsidDel="00EF78B0">
                <w:delText xml:space="preserve">Schema documentation </w:delText>
              </w:r>
            </w:del>
          </w:p>
        </w:tc>
        <w:tc>
          <w:tcPr>
            <w:tcW w:w="476" w:type="pct"/>
            <w:tcBorders>
              <w:left w:val="single" w:sz="4" w:space="0" w:color="000000"/>
              <w:bottom w:val="single" w:sz="4" w:space="0" w:color="000000"/>
              <w:right w:val="single" w:sz="4" w:space="0" w:color="000000"/>
            </w:tcBorders>
            <w:shd w:val="clear" w:color="auto" w:fill="FFFFFF"/>
          </w:tcPr>
          <w:p w14:paraId="2AD472F5" w14:textId="78140781" w:rsidR="000C130D" w:rsidRPr="00F35A4D" w:rsidDel="00EF78B0" w:rsidRDefault="000C130D" w:rsidP="003E0B96">
            <w:pPr>
              <w:rPr>
                <w:del w:id="3634" w:author="Jason Rhee" w:date="2024-07-26T12:30:00Z" w16du:dateUtc="2024-07-26T02:30:00Z"/>
                <w:szCs w:val="20"/>
              </w:rPr>
            </w:pPr>
            <w:del w:id="3635" w:author="Jason Rhee" w:date="2024-07-26T12:30:00Z" w16du:dateUtc="2024-07-26T02:30:00Z">
              <w:r w:rsidRPr="00F35A4D" w:rsidDel="00EF78B0">
                <w:rPr>
                  <w:szCs w:val="20"/>
                </w:rPr>
                <w:delText>B</w:delText>
              </w:r>
            </w:del>
          </w:p>
        </w:tc>
      </w:tr>
      <w:tr w:rsidR="00FC5198" w:rsidRPr="00CB45C9" w:rsidDel="00EF78B0" w14:paraId="0E3639BE" w14:textId="00C47FC7" w:rsidTr="00AC71D0">
        <w:trPr>
          <w:gridAfter w:val="1"/>
          <w:wAfter w:w="129" w:type="pct"/>
          <w:cantSplit/>
          <w:del w:id="3636" w:author="Jason Rhee" w:date="2024-07-26T12:30:00Z"/>
        </w:trPr>
        <w:tc>
          <w:tcPr>
            <w:tcW w:w="439" w:type="pct"/>
            <w:tcBorders>
              <w:top w:val="single" w:sz="4" w:space="0" w:color="000000"/>
              <w:left w:val="single" w:sz="4" w:space="0" w:color="000000"/>
              <w:bottom w:val="single" w:sz="4" w:space="0" w:color="000000"/>
              <w:right w:val="single" w:sz="4" w:space="0" w:color="000000"/>
            </w:tcBorders>
            <w:shd w:val="clear" w:color="auto" w:fill="FFFFFF"/>
          </w:tcPr>
          <w:p w14:paraId="5E49A4DB" w14:textId="4F9F750F" w:rsidR="006F532F" w:rsidRPr="00F35A4D" w:rsidDel="00EF78B0" w:rsidRDefault="006F532F" w:rsidP="006F532F">
            <w:pPr>
              <w:jc w:val="center"/>
              <w:rPr>
                <w:del w:id="3637" w:author="Jason Rhee" w:date="2024-07-26T12:30:00Z" w16du:dateUtc="2024-07-26T02:30:00Z"/>
                <w:szCs w:val="20"/>
              </w:rPr>
            </w:pPr>
            <w:del w:id="3638" w:author="Jason Rhee" w:date="2024-07-26T12:30:00Z" w16du:dateUtc="2024-07-26T02:30:00Z">
              <w:r w:rsidRPr="00F35A4D" w:rsidDel="00EF78B0">
                <w:rPr>
                  <w:szCs w:val="20"/>
                </w:rPr>
                <w:delText>11</w:delText>
              </w:r>
            </w:del>
          </w:p>
        </w:tc>
        <w:tc>
          <w:tcPr>
            <w:tcW w:w="1142" w:type="pct"/>
            <w:tcBorders>
              <w:top w:val="single" w:sz="4" w:space="0" w:color="000000"/>
              <w:left w:val="single" w:sz="4" w:space="0" w:color="000000"/>
              <w:bottom w:val="single" w:sz="4" w:space="0" w:color="000000"/>
              <w:right w:val="single" w:sz="4" w:space="0" w:color="000000"/>
            </w:tcBorders>
            <w:shd w:val="clear" w:color="auto" w:fill="FFFFFF"/>
          </w:tcPr>
          <w:p w14:paraId="4A4648C3" w14:textId="6D6603CB" w:rsidR="006F532F" w:rsidRPr="00F35A4D" w:rsidDel="00EF78B0" w:rsidRDefault="006F532F" w:rsidP="006F532F">
            <w:pPr>
              <w:jc w:val="left"/>
              <w:rPr>
                <w:del w:id="3639" w:author="Jason Rhee" w:date="2024-07-26T12:30:00Z" w16du:dateUtc="2024-07-26T02:30:00Z"/>
                <w:szCs w:val="20"/>
              </w:rPr>
            </w:pPr>
            <w:del w:id="3640" w:author="Jason Rhee" w:date="2024-07-26T12:30:00Z" w16du:dateUtc="2024-07-26T02:30:00Z">
              <w:r w:rsidRPr="00F35A4D" w:rsidDel="00EF78B0">
                <w:rPr>
                  <w:szCs w:val="20"/>
                </w:rPr>
                <w:delText xml:space="preserve">If the file names in an exchange set are not in accordance with the </w:delText>
              </w:r>
              <w:r w:rsidDel="00EF78B0">
                <w:rPr>
                  <w:szCs w:val="20"/>
                </w:rPr>
                <w:delText>Product Specification.</w:delText>
              </w:r>
            </w:del>
          </w:p>
        </w:tc>
        <w:tc>
          <w:tcPr>
            <w:tcW w:w="1070" w:type="pct"/>
            <w:tcBorders>
              <w:top w:val="single" w:sz="4" w:space="0" w:color="000000"/>
              <w:left w:val="single" w:sz="4" w:space="0" w:color="000000"/>
              <w:bottom w:val="single" w:sz="4" w:space="0" w:color="000000"/>
              <w:right w:val="single" w:sz="4" w:space="0" w:color="000000"/>
            </w:tcBorders>
            <w:shd w:val="clear" w:color="auto" w:fill="FFFFFF"/>
          </w:tcPr>
          <w:p w14:paraId="05624D91" w14:textId="5AAC3A16" w:rsidR="006F532F" w:rsidRPr="00F35A4D" w:rsidDel="00EF78B0" w:rsidRDefault="006F532F" w:rsidP="006F532F">
            <w:pPr>
              <w:jc w:val="left"/>
              <w:rPr>
                <w:del w:id="3641" w:author="Jason Rhee" w:date="2024-07-26T12:30:00Z" w16du:dateUtc="2024-07-26T02:30:00Z"/>
                <w:szCs w:val="20"/>
              </w:rPr>
            </w:pPr>
            <w:del w:id="3642" w:author="Jason Rhee" w:date="2024-07-26T12:30:00Z" w16du:dateUtc="2024-07-26T02:30:00Z">
              <w:r w:rsidRPr="00F35A4D" w:rsidDel="00EF78B0">
                <w:rPr>
                  <w:szCs w:val="20"/>
                </w:rPr>
                <w:delText xml:space="preserve">File names are not in accordance with the </w:delText>
              </w:r>
              <w:r w:rsidDel="00EF78B0">
                <w:rPr>
                  <w:szCs w:val="20"/>
                </w:rPr>
                <w:delText>Product Specification</w:delText>
              </w:r>
              <w:r w:rsidRPr="00F35A4D" w:rsidDel="00EF78B0">
                <w:rPr>
                  <w:szCs w:val="20"/>
                </w:rPr>
                <w:delText>.</w:delText>
              </w:r>
            </w:del>
          </w:p>
        </w:tc>
        <w:tc>
          <w:tcPr>
            <w:tcW w:w="986" w:type="pct"/>
            <w:tcBorders>
              <w:top w:val="single" w:sz="4" w:space="0" w:color="000000"/>
              <w:left w:val="single" w:sz="4" w:space="0" w:color="000000"/>
              <w:bottom w:val="single" w:sz="4" w:space="0" w:color="000000"/>
              <w:right w:val="single" w:sz="4" w:space="0" w:color="000000"/>
            </w:tcBorders>
            <w:shd w:val="clear" w:color="auto" w:fill="FFFFFF"/>
          </w:tcPr>
          <w:p w14:paraId="2746564B" w14:textId="7628DA4E" w:rsidR="006F532F" w:rsidRPr="00F35A4D" w:rsidDel="00EF78B0" w:rsidRDefault="006F532F" w:rsidP="006F532F">
            <w:pPr>
              <w:jc w:val="left"/>
              <w:rPr>
                <w:del w:id="3643" w:author="Jason Rhee" w:date="2024-07-26T12:30:00Z" w16du:dateUtc="2024-07-26T02:30:00Z"/>
                <w:szCs w:val="20"/>
              </w:rPr>
            </w:pPr>
            <w:del w:id="3644" w:author="Jason Rhee" w:date="2024-07-26T12:30:00Z" w16du:dateUtc="2024-07-26T02:30:00Z">
              <w:r w:rsidRPr="00F35A4D" w:rsidDel="00EF78B0">
                <w:rPr>
                  <w:szCs w:val="20"/>
                </w:rPr>
                <w:delText>Amend file names.</w:delText>
              </w:r>
            </w:del>
          </w:p>
        </w:tc>
        <w:tc>
          <w:tcPr>
            <w:tcW w:w="758" w:type="pct"/>
            <w:tcBorders>
              <w:top w:val="single" w:sz="4" w:space="0" w:color="000000"/>
              <w:left w:val="single" w:sz="4" w:space="0" w:color="000000"/>
              <w:bottom w:val="single" w:sz="4" w:space="0" w:color="000000"/>
              <w:right w:val="single" w:sz="4" w:space="0" w:color="000000"/>
            </w:tcBorders>
            <w:shd w:val="clear" w:color="auto" w:fill="FFFFFF"/>
          </w:tcPr>
          <w:p w14:paraId="506951F0" w14:textId="2E1CC979" w:rsidR="006F532F" w:rsidRPr="00F35A4D" w:rsidDel="00EF78B0" w:rsidRDefault="006F532F" w:rsidP="006F532F">
            <w:pPr>
              <w:jc w:val="left"/>
              <w:rPr>
                <w:del w:id="3645" w:author="Jason Rhee" w:date="2024-07-26T12:30:00Z" w16du:dateUtc="2024-07-26T02:30:00Z"/>
              </w:rPr>
            </w:pPr>
            <w:del w:id="3646" w:author="Jason Rhee" w:date="2024-07-26T12:30:00Z" w16du:dateUtc="2024-07-26T02:30:00Z">
              <w:r w:rsidRPr="00F35A4D" w:rsidDel="00EF78B0">
                <w:rPr>
                  <w:szCs w:val="20"/>
                </w:rPr>
                <w:delText>Logical consistency</w:delText>
              </w:r>
            </w:del>
          </w:p>
        </w:tc>
        <w:tc>
          <w:tcPr>
            <w:tcW w:w="476" w:type="pct"/>
            <w:tcBorders>
              <w:top w:val="single" w:sz="4" w:space="0" w:color="000000"/>
              <w:left w:val="single" w:sz="4" w:space="0" w:color="000000"/>
              <w:bottom w:val="single" w:sz="4" w:space="0" w:color="000000"/>
              <w:right w:val="single" w:sz="4" w:space="0" w:color="000000"/>
            </w:tcBorders>
            <w:shd w:val="clear" w:color="auto" w:fill="FFFFFF"/>
          </w:tcPr>
          <w:p w14:paraId="73794418" w14:textId="78F59791" w:rsidR="006F532F" w:rsidRPr="00F35A4D" w:rsidDel="00EF78B0" w:rsidRDefault="006F532F" w:rsidP="006F532F">
            <w:pPr>
              <w:rPr>
                <w:del w:id="3647" w:author="Jason Rhee" w:date="2024-07-26T12:30:00Z" w16du:dateUtc="2024-07-26T02:30:00Z"/>
                <w:szCs w:val="20"/>
              </w:rPr>
            </w:pPr>
            <w:del w:id="3648" w:author="Jason Rhee" w:date="2024-07-26T12:30:00Z" w16du:dateUtc="2024-07-26T02:30:00Z">
              <w:r w:rsidRPr="00F35A4D" w:rsidDel="00EF78B0">
                <w:rPr>
                  <w:szCs w:val="20"/>
                </w:rPr>
                <w:delText>B</w:delText>
              </w:r>
            </w:del>
          </w:p>
        </w:tc>
      </w:tr>
      <w:tr w:rsidR="00FC5198" w:rsidDel="00EF78B0" w14:paraId="7389249A" w14:textId="65ECCA79" w:rsidTr="00AC71D0">
        <w:trPr>
          <w:gridAfter w:val="1"/>
          <w:wAfter w:w="129" w:type="pct"/>
          <w:cantSplit/>
          <w:trHeight w:val="518"/>
          <w:del w:id="3649" w:author="Jason Rhee" w:date="2024-07-26T12:30:00Z"/>
        </w:trPr>
        <w:tc>
          <w:tcPr>
            <w:tcW w:w="439" w:type="pct"/>
            <w:tcBorders>
              <w:top w:val="single" w:sz="4" w:space="0" w:color="000000"/>
              <w:left w:val="single" w:sz="4" w:space="0" w:color="000000"/>
              <w:bottom w:val="single" w:sz="4" w:space="0" w:color="000000"/>
              <w:right w:val="single" w:sz="4" w:space="0" w:color="000000"/>
            </w:tcBorders>
            <w:shd w:val="clear" w:color="auto" w:fill="FFFFFF"/>
          </w:tcPr>
          <w:p w14:paraId="5151EC96" w14:textId="369E90AE" w:rsidR="006F532F" w:rsidRPr="00F35A4D" w:rsidDel="00EF78B0" w:rsidRDefault="006F532F" w:rsidP="006F532F">
            <w:pPr>
              <w:jc w:val="center"/>
              <w:rPr>
                <w:del w:id="3650" w:author="Jason Rhee" w:date="2024-07-26T12:30:00Z" w16du:dateUtc="2024-07-26T02:30:00Z"/>
                <w:szCs w:val="20"/>
              </w:rPr>
            </w:pPr>
            <w:del w:id="3651" w:author="Jason Rhee" w:date="2024-07-26T12:30:00Z" w16du:dateUtc="2024-07-26T02:30:00Z">
              <w:r w:rsidRPr="00F35A4D" w:rsidDel="00EF78B0">
                <w:rPr>
                  <w:szCs w:val="20"/>
                </w:rPr>
                <w:delText>1</w:delText>
              </w:r>
              <w:r w:rsidDel="00EF78B0">
                <w:rPr>
                  <w:szCs w:val="20"/>
                </w:rPr>
                <w:delText>2</w:delText>
              </w:r>
            </w:del>
          </w:p>
        </w:tc>
        <w:tc>
          <w:tcPr>
            <w:tcW w:w="1142" w:type="pct"/>
            <w:tcBorders>
              <w:top w:val="single" w:sz="4" w:space="0" w:color="000000"/>
              <w:left w:val="single" w:sz="4" w:space="0" w:color="000000"/>
              <w:bottom w:val="single" w:sz="4" w:space="0" w:color="000000"/>
              <w:right w:val="single" w:sz="4" w:space="0" w:color="000000"/>
            </w:tcBorders>
            <w:shd w:val="clear" w:color="auto" w:fill="FFFFFF"/>
          </w:tcPr>
          <w:p w14:paraId="4EEE2A08" w14:textId="3F2D59CC" w:rsidR="006F532F" w:rsidRPr="00F35A4D" w:rsidDel="00EF78B0" w:rsidRDefault="006F532F" w:rsidP="006F532F">
            <w:pPr>
              <w:jc w:val="left"/>
              <w:rPr>
                <w:del w:id="3652" w:author="Jason Rhee" w:date="2024-07-26T12:30:00Z" w16du:dateUtc="2024-07-26T02:30:00Z"/>
                <w:szCs w:val="20"/>
              </w:rPr>
            </w:pPr>
            <w:del w:id="3653" w:author="Jason Rhee" w:date="2024-07-26T12:30:00Z" w16du:dateUtc="2024-07-26T02:30:00Z">
              <w:r w:rsidRPr="00F35A4D" w:rsidDel="00EF78B0">
                <w:rPr>
                  <w:szCs w:val="20"/>
                </w:rPr>
                <w:delText>For each feature instance, which does not have a valid feature class label/code as defined by the feature catalogue.</w:delText>
              </w:r>
            </w:del>
          </w:p>
        </w:tc>
        <w:tc>
          <w:tcPr>
            <w:tcW w:w="1070" w:type="pct"/>
            <w:tcBorders>
              <w:top w:val="single" w:sz="4" w:space="0" w:color="000000"/>
              <w:left w:val="single" w:sz="4" w:space="0" w:color="000000"/>
              <w:bottom w:val="single" w:sz="4" w:space="0" w:color="000000"/>
              <w:right w:val="single" w:sz="4" w:space="0" w:color="000000"/>
            </w:tcBorders>
            <w:shd w:val="clear" w:color="auto" w:fill="FFFFFF"/>
          </w:tcPr>
          <w:p w14:paraId="21CF5232" w14:textId="6A370448" w:rsidR="006F532F" w:rsidRPr="00F35A4D" w:rsidDel="00EF78B0" w:rsidRDefault="006F532F" w:rsidP="006F532F">
            <w:pPr>
              <w:jc w:val="left"/>
              <w:rPr>
                <w:del w:id="3654" w:author="Jason Rhee" w:date="2024-07-26T12:30:00Z" w16du:dateUtc="2024-07-26T02:30:00Z"/>
                <w:szCs w:val="20"/>
              </w:rPr>
            </w:pPr>
            <w:del w:id="3655" w:author="Jason Rhee" w:date="2024-07-26T12:30:00Z" w16du:dateUtc="2024-07-26T02:30:00Z">
              <w:r w:rsidRPr="00F35A4D" w:rsidDel="00EF78B0">
                <w:rPr>
                  <w:szCs w:val="20"/>
                </w:rPr>
                <w:delText>Object has invalid feature class code.</w:delText>
              </w:r>
            </w:del>
          </w:p>
        </w:tc>
        <w:tc>
          <w:tcPr>
            <w:tcW w:w="986" w:type="pct"/>
            <w:tcBorders>
              <w:top w:val="single" w:sz="4" w:space="0" w:color="000000"/>
              <w:left w:val="single" w:sz="4" w:space="0" w:color="000000"/>
              <w:bottom w:val="single" w:sz="4" w:space="0" w:color="000000"/>
              <w:right w:val="single" w:sz="4" w:space="0" w:color="000000"/>
            </w:tcBorders>
            <w:shd w:val="clear" w:color="auto" w:fill="FFFFFF"/>
          </w:tcPr>
          <w:p w14:paraId="2991011C" w14:textId="76072D73" w:rsidR="006F532F" w:rsidRPr="00F35A4D" w:rsidDel="00EF78B0" w:rsidRDefault="006F532F" w:rsidP="006F532F">
            <w:pPr>
              <w:jc w:val="left"/>
              <w:rPr>
                <w:del w:id="3656" w:author="Jason Rhee" w:date="2024-07-26T12:30:00Z" w16du:dateUtc="2024-07-26T02:30:00Z"/>
                <w:szCs w:val="20"/>
              </w:rPr>
            </w:pPr>
            <w:del w:id="3657" w:author="Jason Rhee" w:date="2024-07-26T12:30:00Z" w16du:dateUtc="2024-07-26T02:30:00Z">
              <w:r w:rsidRPr="00F35A4D" w:rsidDel="00EF78B0">
                <w:rPr>
                  <w:szCs w:val="20"/>
                </w:rPr>
                <w:delText>Amend object class code.</w:delText>
              </w:r>
            </w:del>
          </w:p>
        </w:tc>
        <w:tc>
          <w:tcPr>
            <w:tcW w:w="758" w:type="pct"/>
            <w:tcBorders>
              <w:top w:val="single" w:sz="4" w:space="0" w:color="000000"/>
              <w:left w:val="single" w:sz="4" w:space="0" w:color="000000"/>
              <w:bottom w:val="single" w:sz="4" w:space="0" w:color="000000"/>
              <w:right w:val="single" w:sz="4" w:space="0" w:color="000000"/>
            </w:tcBorders>
            <w:shd w:val="clear" w:color="auto" w:fill="FFFFFF"/>
          </w:tcPr>
          <w:p w14:paraId="3AE46ACF" w14:textId="7BD6DDFF" w:rsidR="006F532F" w:rsidRPr="00F35A4D" w:rsidDel="00EF78B0" w:rsidRDefault="006F532F" w:rsidP="006F532F">
            <w:pPr>
              <w:jc w:val="left"/>
              <w:rPr>
                <w:del w:id="3658" w:author="Jason Rhee" w:date="2024-07-26T12:30:00Z" w16du:dateUtc="2024-07-26T02:30:00Z"/>
              </w:rPr>
            </w:pPr>
            <w:del w:id="3659" w:author="Jason Rhee" w:date="2024-07-26T12:30:00Z" w16du:dateUtc="2024-07-26T02:30:00Z">
              <w:r w:rsidRPr="00F35A4D" w:rsidDel="00EF78B0">
                <w:rPr>
                  <w:szCs w:val="20"/>
                </w:rPr>
                <w:delText>Logical consistency</w:delText>
              </w:r>
            </w:del>
          </w:p>
        </w:tc>
        <w:tc>
          <w:tcPr>
            <w:tcW w:w="476" w:type="pct"/>
            <w:tcBorders>
              <w:top w:val="single" w:sz="4" w:space="0" w:color="000000"/>
              <w:left w:val="single" w:sz="4" w:space="0" w:color="000000"/>
              <w:bottom w:val="single" w:sz="4" w:space="0" w:color="000000"/>
              <w:right w:val="single" w:sz="4" w:space="0" w:color="000000"/>
            </w:tcBorders>
            <w:shd w:val="clear" w:color="auto" w:fill="FFFFFF"/>
          </w:tcPr>
          <w:p w14:paraId="67E266A8" w14:textId="53AE6F33" w:rsidR="006F532F" w:rsidRPr="00F35A4D" w:rsidDel="00EF78B0" w:rsidRDefault="006F532F" w:rsidP="006F532F">
            <w:pPr>
              <w:rPr>
                <w:del w:id="3660" w:author="Jason Rhee" w:date="2024-07-26T12:30:00Z" w16du:dateUtc="2024-07-26T02:30:00Z"/>
                <w:szCs w:val="20"/>
              </w:rPr>
            </w:pPr>
            <w:del w:id="3661" w:author="Jason Rhee" w:date="2024-07-26T12:30:00Z" w16du:dateUtc="2024-07-26T02:30:00Z">
              <w:r w:rsidRPr="00F35A4D" w:rsidDel="00EF78B0">
                <w:rPr>
                  <w:szCs w:val="20"/>
                </w:rPr>
                <w:delText>B</w:delText>
              </w:r>
            </w:del>
          </w:p>
        </w:tc>
      </w:tr>
      <w:tr w:rsidR="00FC5198" w:rsidDel="00EF78B0" w14:paraId="619F45CA" w14:textId="40F7B023" w:rsidTr="00AC71D0">
        <w:trPr>
          <w:gridAfter w:val="1"/>
          <w:wAfter w:w="129" w:type="pct"/>
          <w:cantSplit/>
          <w:trHeight w:val="950"/>
          <w:del w:id="3662" w:author="Jason Rhee" w:date="2024-07-26T12:30:00Z"/>
        </w:trPr>
        <w:tc>
          <w:tcPr>
            <w:tcW w:w="439" w:type="pct"/>
            <w:tcBorders>
              <w:top w:val="single" w:sz="4" w:space="0" w:color="000000"/>
              <w:left w:val="single" w:sz="4" w:space="0" w:color="000000"/>
              <w:bottom w:val="single" w:sz="4" w:space="0" w:color="000000"/>
              <w:right w:val="single" w:sz="4" w:space="0" w:color="000000"/>
            </w:tcBorders>
            <w:shd w:val="clear" w:color="auto" w:fill="FFFFFF"/>
          </w:tcPr>
          <w:p w14:paraId="6F4E2586" w14:textId="206BEFC9" w:rsidR="006F532F" w:rsidRPr="00F35A4D" w:rsidDel="00EF78B0" w:rsidRDefault="006F532F" w:rsidP="006F532F">
            <w:pPr>
              <w:jc w:val="center"/>
              <w:rPr>
                <w:del w:id="3663" w:author="Jason Rhee" w:date="2024-07-26T12:30:00Z" w16du:dateUtc="2024-07-26T02:30:00Z"/>
                <w:szCs w:val="20"/>
              </w:rPr>
            </w:pPr>
            <w:del w:id="3664" w:author="Jason Rhee" w:date="2024-07-26T12:30:00Z" w16du:dateUtc="2024-07-26T02:30:00Z">
              <w:r w:rsidRPr="00F35A4D" w:rsidDel="00EF78B0">
                <w:rPr>
                  <w:szCs w:val="20"/>
                </w:rPr>
                <w:delText>1</w:delText>
              </w:r>
              <w:r w:rsidDel="00EF78B0">
                <w:rPr>
                  <w:szCs w:val="20"/>
                </w:rPr>
                <w:delText>3</w:delText>
              </w:r>
            </w:del>
          </w:p>
        </w:tc>
        <w:tc>
          <w:tcPr>
            <w:tcW w:w="1142" w:type="pct"/>
            <w:tcBorders>
              <w:top w:val="single" w:sz="4" w:space="0" w:color="000000"/>
              <w:left w:val="single" w:sz="4" w:space="0" w:color="000000"/>
              <w:bottom w:val="single" w:sz="4" w:space="0" w:color="000000"/>
              <w:right w:val="single" w:sz="4" w:space="0" w:color="000000"/>
            </w:tcBorders>
            <w:shd w:val="clear" w:color="auto" w:fill="FFFFFF"/>
          </w:tcPr>
          <w:p w14:paraId="24027001" w14:textId="7C70CC36" w:rsidR="006F532F" w:rsidRPr="00F35A4D" w:rsidDel="00EF78B0" w:rsidRDefault="006F532F" w:rsidP="006F532F">
            <w:pPr>
              <w:jc w:val="left"/>
              <w:rPr>
                <w:del w:id="3665" w:author="Jason Rhee" w:date="2024-07-26T12:30:00Z" w16du:dateUtc="2024-07-26T02:30:00Z"/>
                <w:szCs w:val="20"/>
              </w:rPr>
            </w:pPr>
            <w:del w:id="3666" w:author="Jason Rhee" w:date="2024-07-26T12:30:00Z" w16du:dateUtc="2024-07-26T02:30:00Z">
              <w:r w:rsidRPr="00F35A4D" w:rsidDel="00EF78B0">
                <w:rPr>
                  <w:szCs w:val="20"/>
                </w:rPr>
                <w:delText>For each attribute, which does not have a valid attribute label/code as defined by the feature catalogue.</w:delText>
              </w:r>
            </w:del>
          </w:p>
        </w:tc>
        <w:tc>
          <w:tcPr>
            <w:tcW w:w="1070" w:type="pct"/>
            <w:tcBorders>
              <w:top w:val="single" w:sz="4" w:space="0" w:color="000000"/>
              <w:left w:val="single" w:sz="4" w:space="0" w:color="000000"/>
              <w:bottom w:val="single" w:sz="4" w:space="0" w:color="000000"/>
              <w:right w:val="single" w:sz="4" w:space="0" w:color="000000"/>
            </w:tcBorders>
            <w:shd w:val="clear" w:color="auto" w:fill="FFFFFF"/>
          </w:tcPr>
          <w:p w14:paraId="0C8FA69D" w14:textId="42ED2B24" w:rsidR="006F532F" w:rsidRPr="00F35A4D" w:rsidDel="00EF78B0" w:rsidRDefault="006F532F" w:rsidP="006F532F">
            <w:pPr>
              <w:jc w:val="left"/>
              <w:rPr>
                <w:del w:id="3667" w:author="Jason Rhee" w:date="2024-07-26T12:30:00Z" w16du:dateUtc="2024-07-26T02:30:00Z"/>
                <w:szCs w:val="20"/>
              </w:rPr>
            </w:pPr>
            <w:del w:id="3668" w:author="Jason Rhee" w:date="2024-07-26T12:30:00Z" w16du:dateUtc="2024-07-26T02:30:00Z">
              <w:r w:rsidRPr="00F35A4D" w:rsidDel="00EF78B0">
                <w:rPr>
                  <w:szCs w:val="20"/>
                </w:rPr>
                <w:delText>Attribute has invalid attribute label/code.</w:delText>
              </w:r>
            </w:del>
          </w:p>
        </w:tc>
        <w:tc>
          <w:tcPr>
            <w:tcW w:w="986" w:type="pct"/>
            <w:tcBorders>
              <w:top w:val="single" w:sz="4" w:space="0" w:color="000000"/>
              <w:left w:val="single" w:sz="4" w:space="0" w:color="000000"/>
              <w:bottom w:val="single" w:sz="4" w:space="0" w:color="000000"/>
              <w:right w:val="single" w:sz="4" w:space="0" w:color="000000"/>
            </w:tcBorders>
            <w:shd w:val="clear" w:color="auto" w:fill="FFFFFF"/>
          </w:tcPr>
          <w:p w14:paraId="7DF79D1D" w14:textId="60DD67D3" w:rsidR="006F532F" w:rsidRPr="00F35A4D" w:rsidDel="00EF78B0" w:rsidRDefault="006F532F" w:rsidP="006F532F">
            <w:pPr>
              <w:jc w:val="left"/>
              <w:rPr>
                <w:del w:id="3669" w:author="Jason Rhee" w:date="2024-07-26T12:30:00Z" w16du:dateUtc="2024-07-26T02:30:00Z"/>
                <w:szCs w:val="20"/>
              </w:rPr>
            </w:pPr>
            <w:del w:id="3670" w:author="Jason Rhee" w:date="2024-07-26T12:30:00Z" w16du:dateUtc="2024-07-26T02:30:00Z">
              <w:r w:rsidRPr="00F35A4D" w:rsidDel="00EF78B0">
                <w:rPr>
                  <w:szCs w:val="20"/>
                </w:rPr>
                <w:delText>Amend attribute label/code.</w:delText>
              </w:r>
            </w:del>
          </w:p>
        </w:tc>
        <w:tc>
          <w:tcPr>
            <w:tcW w:w="758" w:type="pct"/>
            <w:tcBorders>
              <w:top w:val="single" w:sz="4" w:space="0" w:color="000000"/>
              <w:left w:val="single" w:sz="4" w:space="0" w:color="000000"/>
              <w:bottom w:val="single" w:sz="4" w:space="0" w:color="000000"/>
              <w:right w:val="single" w:sz="4" w:space="0" w:color="000000"/>
            </w:tcBorders>
            <w:shd w:val="clear" w:color="auto" w:fill="FFFFFF"/>
          </w:tcPr>
          <w:p w14:paraId="1F5357B3" w14:textId="72DAE935" w:rsidR="006F532F" w:rsidRPr="00F35A4D" w:rsidDel="00EF78B0" w:rsidRDefault="006F532F" w:rsidP="006F532F">
            <w:pPr>
              <w:jc w:val="left"/>
              <w:rPr>
                <w:del w:id="3671" w:author="Jason Rhee" w:date="2024-07-26T12:30:00Z" w16du:dateUtc="2024-07-26T02:30:00Z"/>
              </w:rPr>
            </w:pPr>
            <w:del w:id="3672" w:author="Jason Rhee" w:date="2024-07-26T12:30:00Z" w16du:dateUtc="2024-07-26T02:30:00Z">
              <w:r w:rsidRPr="00F35A4D" w:rsidDel="00EF78B0">
                <w:rPr>
                  <w:szCs w:val="20"/>
                </w:rPr>
                <w:delText>Logical consistency</w:delText>
              </w:r>
            </w:del>
          </w:p>
        </w:tc>
        <w:tc>
          <w:tcPr>
            <w:tcW w:w="476" w:type="pct"/>
            <w:tcBorders>
              <w:top w:val="single" w:sz="4" w:space="0" w:color="000000"/>
              <w:left w:val="single" w:sz="4" w:space="0" w:color="000000"/>
              <w:bottom w:val="single" w:sz="4" w:space="0" w:color="000000"/>
              <w:right w:val="single" w:sz="4" w:space="0" w:color="000000"/>
            </w:tcBorders>
            <w:shd w:val="clear" w:color="auto" w:fill="FFFFFF"/>
          </w:tcPr>
          <w:p w14:paraId="5B5832BC" w14:textId="2CD6A153" w:rsidR="006F532F" w:rsidRPr="00F35A4D" w:rsidDel="00EF78B0" w:rsidRDefault="006F532F" w:rsidP="006F532F">
            <w:pPr>
              <w:rPr>
                <w:del w:id="3673" w:author="Jason Rhee" w:date="2024-07-26T12:30:00Z" w16du:dateUtc="2024-07-26T02:30:00Z"/>
                <w:szCs w:val="20"/>
              </w:rPr>
            </w:pPr>
            <w:del w:id="3674" w:author="Jason Rhee" w:date="2024-07-26T12:30:00Z" w16du:dateUtc="2024-07-26T02:30:00Z">
              <w:r w:rsidRPr="00F35A4D" w:rsidDel="00EF78B0">
                <w:rPr>
                  <w:szCs w:val="20"/>
                </w:rPr>
                <w:delText>B</w:delText>
              </w:r>
            </w:del>
          </w:p>
        </w:tc>
      </w:tr>
      <w:tr w:rsidR="00FC5198" w:rsidDel="00EF78B0" w14:paraId="650C2434" w14:textId="40A0B958" w:rsidTr="00AC71D0">
        <w:trPr>
          <w:gridAfter w:val="1"/>
          <w:wAfter w:w="129" w:type="pct"/>
          <w:cantSplit/>
          <w:trHeight w:val="765"/>
          <w:del w:id="3675" w:author="Jason Rhee" w:date="2024-07-26T12:30:00Z"/>
        </w:trPr>
        <w:tc>
          <w:tcPr>
            <w:tcW w:w="439" w:type="pct"/>
            <w:tcBorders>
              <w:top w:val="single" w:sz="4" w:space="0" w:color="000000"/>
              <w:left w:val="single" w:sz="4" w:space="0" w:color="000000"/>
              <w:bottom w:val="single" w:sz="4" w:space="0" w:color="000000"/>
              <w:right w:val="single" w:sz="4" w:space="0" w:color="000000"/>
            </w:tcBorders>
            <w:shd w:val="clear" w:color="auto" w:fill="FFFFFF"/>
          </w:tcPr>
          <w:p w14:paraId="36453B03" w14:textId="2BE900B8" w:rsidR="006F532F" w:rsidRPr="00F35A4D" w:rsidDel="00EF78B0" w:rsidRDefault="006F532F" w:rsidP="006F532F">
            <w:pPr>
              <w:jc w:val="center"/>
              <w:rPr>
                <w:del w:id="3676" w:author="Jason Rhee" w:date="2024-07-26T12:30:00Z" w16du:dateUtc="2024-07-26T02:30:00Z"/>
                <w:szCs w:val="20"/>
              </w:rPr>
            </w:pPr>
            <w:del w:id="3677" w:author="Jason Rhee" w:date="2024-07-26T12:30:00Z" w16du:dateUtc="2024-07-26T02:30:00Z">
              <w:r w:rsidRPr="00F35A4D" w:rsidDel="00EF78B0">
                <w:rPr>
                  <w:szCs w:val="20"/>
                </w:rPr>
                <w:delText>1</w:delText>
              </w:r>
              <w:r w:rsidDel="00EF78B0">
                <w:rPr>
                  <w:szCs w:val="20"/>
                </w:rPr>
                <w:delText>4</w:delText>
              </w:r>
            </w:del>
          </w:p>
        </w:tc>
        <w:tc>
          <w:tcPr>
            <w:tcW w:w="1142" w:type="pct"/>
            <w:tcBorders>
              <w:top w:val="single" w:sz="4" w:space="0" w:color="000000"/>
              <w:left w:val="single" w:sz="4" w:space="0" w:color="000000"/>
              <w:bottom w:val="single" w:sz="4" w:space="0" w:color="000000"/>
              <w:right w:val="single" w:sz="4" w:space="0" w:color="000000"/>
            </w:tcBorders>
            <w:shd w:val="clear" w:color="auto" w:fill="FFFFFF"/>
          </w:tcPr>
          <w:p w14:paraId="18F5B9C2" w14:textId="7BF0E7F0" w:rsidR="006F532F" w:rsidRPr="00F35A4D" w:rsidDel="00EF78B0" w:rsidRDefault="006F532F" w:rsidP="006F532F">
            <w:pPr>
              <w:jc w:val="left"/>
              <w:rPr>
                <w:del w:id="3678" w:author="Jason Rhee" w:date="2024-07-26T12:30:00Z" w16du:dateUtc="2024-07-26T02:30:00Z"/>
                <w:szCs w:val="20"/>
              </w:rPr>
            </w:pPr>
            <w:del w:id="3679" w:author="Jason Rhee" w:date="2024-07-26T12:30:00Z" w16du:dateUtc="2024-07-26T02:30:00Z">
              <w:r w:rsidRPr="00F35A4D" w:rsidDel="00EF78B0">
                <w:rPr>
                  <w:szCs w:val="20"/>
                </w:rPr>
                <w:delText>For each feature object, which contains attributes outside the list of permissible attributes for the feature class (as defined in the feature catalogue).</w:delText>
              </w:r>
            </w:del>
          </w:p>
        </w:tc>
        <w:tc>
          <w:tcPr>
            <w:tcW w:w="1070" w:type="pct"/>
            <w:tcBorders>
              <w:top w:val="single" w:sz="4" w:space="0" w:color="000000"/>
              <w:left w:val="single" w:sz="4" w:space="0" w:color="000000"/>
              <w:bottom w:val="single" w:sz="4" w:space="0" w:color="000000"/>
              <w:right w:val="single" w:sz="4" w:space="0" w:color="000000"/>
            </w:tcBorders>
            <w:shd w:val="clear" w:color="auto" w:fill="FFFFFF"/>
          </w:tcPr>
          <w:p w14:paraId="25E40EE3" w14:textId="436571E7" w:rsidR="006F532F" w:rsidRPr="00F35A4D" w:rsidDel="00EF78B0" w:rsidRDefault="006F532F" w:rsidP="006F532F">
            <w:pPr>
              <w:jc w:val="left"/>
              <w:rPr>
                <w:del w:id="3680" w:author="Jason Rhee" w:date="2024-07-26T12:30:00Z" w16du:dateUtc="2024-07-26T02:30:00Z"/>
                <w:szCs w:val="20"/>
              </w:rPr>
            </w:pPr>
            <w:del w:id="3681" w:author="Jason Rhee" w:date="2024-07-26T12:30:00Z" w16du:dateUtc="2024-07-26T02:30:00Z">
              <w:r w:rsidRPr="00F35A4D" w:rsidDel="00EF78B0">
                <w:rPr>
                  <w:szCs w:val="20"/>
                </w:rPr>
                <w:delText>Attribute not permitted on feature class.</w:delText>
              </w:r>
            </w:del>
          </w:p>
        </w:tc>
        <w:tc>
          <w:tcPr>
            <w:tcW w:w="986" w:type="pct"/>
            <w:tcBorders>
              <w:top w:val="single" w:sz="4" w:space="0" w:color="000000"/>
              <w:left w:val="single" w:sz="4" w:space="0" w:color="000000"/>
              <w:bottom w:val="single" w:sz="4" w:space="0" w:color="000000"/>
              <w:right w:val="single" w:sz="4" w:space="0" w:color="000000"/>
            </w:tcBorders>
            <w:shd w:val="clear" w:color="auto" w:fill="FFFFFF"/>
          </w:tcPr>
          <w:p w14:paraId="391BD1EA" w14:textId="27106209" w:rsidR="006F532F" w:rsidRPr="00F35A4D" w:rsidDel="00EF78B0" w:rsidRDefault="006F532F" w:rsidP="006F532F">
            <w:pPr>
              <w:jc w:val="left"/>
              <w:rPr>
                <w:del w:id="3682" w:author="Jason Rhee" w:date="2024-07-26T12:30:00Z" w16du:dateUtc="2024-07-26T02:30:00Z"/>
                <w:szCs w:val="20"/>
              </w:rPr>
            </w:pPr>
            <w:del w:id="3683" w:author="Jason Rhee" w:date="2024-07-26T12:30:00Z" w16du:dateUtc="2024-07-26T02:30:00Z">
              <w:r w:rsidRPr="00F35A4D" w:rsidDel="00EF78B0">
                <w:rPr>
                  <w:szCs w:val="20"/>
                </w:rPr>
                <w:delText>Remove attribute.</w:delText>
              </w:r>
            </w:del>
          </w:p>
        </w:tc>
        <w:tc>
          <w:tcPr>
            <w:tcW w:w="758" w:type="pct"/>
            <w:tcBorders>
              <w:top w:val="single" w:sz="4" w:space="0" w:color="000000"/>
              <w:left w:val="single" w:sz="4" w:space="0" w:color="000000"/>
              <w:bottom w:val="single" w:sz="4" w:space="0" w:color="000000"/>
              <w:right w:val="single" w:sz="4" w:space="0" w:color="000000"/>
            </w:tcBorders>
            <w:shd w:val="clear" w:color="auto" w:fill="FFFFFF"/>
          </w:tcPr>
          <w:p w14:paraId="7B50C15D" w14:textId="6AD1F60F" w:rsidR="006F532F" w:rsidRPr="00F35A4D" w:rsidDel="00EF78B0" w:rsidRDefault="006F532F" w:rsidP="006F532F">
            <w:pPr>
              <w:jc w:val="left"/>
              <w:rPr>
                <w:del w:id="3684" w:author="Jason Rhee" w:date="2024-07-26T12:30:00Z" w16du:dateUtc="2024-07-26T02:30:00Z"/>
              </w:rPr>
            </w:pPr>
            <w:del w:id="3685" w:author="Jason Rhee" w:date="2024-07-26T12:30:00Z" w16du:dateUtc="2024-07-26T02:30:00Z">
              <w:r w:rsidRPr="00F35A4D" w:rsidDel="00EF78B0">
                <w:rPr>
                  <w:szCs w:val="20"/>
                </w:rPr>
                <w:delText>Logical consistency</w:delText>
              </w:r>
            </w:del>
          </w:p>
        </w:tc>
        <w:tc>
          <w:tcPr>
            <w:tcW w:w="476" w:type="pct"/>
            <w:tcBorders>
              <w:top w:val="single" w:sz="4" w:space="0" w:color="000000"/>
              <w:left w:val="single" w:sz="4" w:space="0" w:color="000000"/>
              <w:bottom w:val="single" w:sz="4" w:space="0" w:color="000000"/>
              <w:right w:val="single" w:sz="4" w:space="0" w:color="000000"/>
            </w:tcBorders>
            <w:shd w:val="clear" w:color="auto" w:fill="FFFFFF"/>
          </w:tcPr>
          <w:p w14:paraId="6417184D" w14:textId="1E2305C3" w:rsidR="006F532F" w:rsidRPr="00F35A4D" w:rsidDel="00EF78B0" w:rsidRDefault="006F532F" w:rsidP="006F532F">
            <w:pPr>
              <w:rPr>
                <w:del w:id="3686" w:author="Jason Rhee" w:date="2024-07-26T12:30:00Z" w16du:dateUtc="2024-07-26T02:30:00Z"/>
                <w:szCs w:val="20"/>
              </w:rPr>
            </w:pPr>
            <w:del w:id="3687" w:author="Jason Rhee" w:date="2024-07-26T12:30:00Z" w16du:dateUtc="2024-07-26T02:30:00Z">
              <w:r w:rsidRPr="00F35A4D" w:rsidDel="00EF78B0">
                <w:rPr>
                  <w:szCs w:val="20"/>
                </w:rPr>
                <w:delText>B</w:delText>
              </w:r>
            </w:del>
          </w:p>
        </w:tc>
      </w:tr>
      <w:tr w:rsidR="00FC5198" w:rsidDel="00EF78B0" w14:paraId="6F5F4CDA" w14:textId="05582252" w:rsidTr="00AC71D0">
        <w:trPr>
          <w:gridAfter w:val="1"/>
          <w:wAfter w:w="129" w:type="pct"/>
          <w:cantSplit/>
          <w:trHeight w:val="825"/>
          <w:del w:id="3688" w:author="Jason Rhee" w:date="2024-07-26T12:30:00Z"/>
        </w:trPr>
        <w:tc>
          <w:tcPr>
            <w:tcW w:w="439" w:type="pct"/>
            <w:tcBorders>
              <w:top w:val="single" w:sz="4" w:space="0" w:color="000000"/>
              <w:left w:val="single" w:sz="4" w:space="0" w:color="000000"/>
              <w:bottom w:val="single" w:sz="4" w:space="0" w:color="000000"/>
              <w:right w:val="single" w:sz="4" w:space="0" w:color="000000"/>
            </w:tcBorders>
            <w:shd w:val="clear" w:color="auto" w:fill="auto"/>
          </w:tcPr>
          <w:p w14:paraId="1DD5BDC1" w14:textId="542E9B6F" w:rsidR="006F532F" w:rsidRPr="00F35A4D" w:rsidDel="00EF78B0" w:rsidRDefault="006F532F" w:rsidP="006F532F">
            <w:pPr>
              <w:jc w:val="center"/>
              <w:rPr>
                <w:del w:id="3689" w:author="Jason Rhee" w:date="2024-07-26T12:30:00Z" w16du:dateUtc="2024-07-26T02:30:00Z"/>
                <w:szCs w:val="20"/>
              </w:rPr>
            </w:pPr>
            <w:del w:id="3690" w:author="Jason Rhee" w:date="2024-07-26T12:30:00Z" w16du:dateUtc="2024-07-26T02:30:00Z">
              <w:r w:rsidRPr="00F35A4D" w:rsidDel="00EF78B0">
                <w:rPr>
                  <w:szCs w:val="20"/>
                </w:rPr>
                <w:delText>1</w:delText>
              </w:r>
              <w:r w:rsidDel="00EF78B0">
                <w:rPr>
                  <w:szCs w:val="20"/>
                </w:rPr>
                <w:delText>5</w:delText>
              </w:r>
            </w:del>
          </w:p>
        </w:tc>
        <w:tc>
          <w:tcPr>
            <w:tcW w:w="1142" w:type="pct"/>
            <w:tcBorders>
              <w:top w:val="single" w:sz="4" w:space="0" w:color="000000"/>
              <w:left w:val="single" w:sz="4" w:space="0" w:color="000000"/>
              <w:bottom w:val="single" w:sz="4" w:space="0" w:color="000000"/>
              <w:right w:val="single" w:sz="4" w:space="0" w:color="000000"/>
            </w:tcBorders>
            <w:shd w:val="clear" w:color="auto" w:fill="FFFFFF"/>
          </w:tcPr>
          <w:p w14:paraId="2BDD46F1" w14:textId="7E14DAF3" w:rsidR="006F532F" w:rsidRPr="00F35A4D" w:rsidDel="00EF78B0" w:rsidRDefault="006F532F" w:rsidP="006F532F">
            <w:pPr>
              <w:jc w:val="left"/>
              <w:rPr>
                <w:del w:id="3691" w:author="Jason Rhee" w:date="2024-07-26T12:30:00Z" w16du:dateUtc="2024-07-26T02:30:00Z"/>
                <w:szCs w:val="20"/>
              </w:rPr>
            </w:pPr>
            <w:del w:id="3692" w:author="Jason Rhee" w:date="2024-07-26T12:30:00Z" w16du:dateUtc="2024-07-26T02:30:00Z">
              <w:r w:rsidRPr="00F35A4D" w:rsidDel="00EF78B0">
                <w:rPr>
                  <w:szCs w:val="20"/>
                </w:rPr>
                <w:delText>If the order of the data in a dataset is not correct.</w:delText>
              </w:r>
            </w:del>
          </w:p>
        </w:tc>
        <w:tc>
          <w:tcPr>
            <w:tcW w:w="1070" w:type="pct"/>
            <w:tcBorders>
              <w:top w:val="single" w:sz="4" w:space="0" w:color="000000"/>
              <w:left w:val="single" w:sz="4" w:space="0" w:color="000000"/>
              <w:bottom w:val="single" w:sz="4" w:space="0" w:color="000000"/>
              <w:right w:val="single" w:sz="4" w:space="0" w:color="000000"/>
            </w:tcBorders>
            <w:shd w:val="clear" w:color="auto" w:fill="FFFFFF"/>
          </w:tcPr>
          <w:p w14:paraId="62F75D5F" w14:textId="58CCE720" w:rsidR="006F532F" w:rsidRPr="00F35A4D" w:rsidDel="00EF78B0" w:rsidRDefault="006F532F" w:rsidP="006F532F">
            <w:pPr>
              <w:jc w:val="left"/>
              <w:rPr>
                <w:del w:id="3693" w:author="Jason Rhee" w:date="2024-07-26T12:30:00Z" w16du:dateUtc="2024-07-26T02:30:00Z"/>
                <w:szCs w:val="20"/>
              </w:rPr>
            </w:pPr>
            <w:del w:id="3694" w:author="Jason Rhee" w:date="2024-07-26T12:30:00Z" w16du:dateUtc="2024-07-26T02:30:00Z">
              <w:r w:rsidRPr="00F35A4D" w:rsidDel="00EF78B0">
                <w:rPr>
                  <w:szCs w:val="20"/>
                </w:rPr>
                <w:delText>Incorrect data order.</w:delText>
              </w:r>
            </w:del>
          </w:p>
        </w:tc>
        <w:tc>
          <w:tcPr>
            <w:tcW w:w="986" w:type="pct"/>
            <w:tcBorders>
              <w:top w:val="single" w:sz="4" w:space="0" w:color="000000"/>
              <w:left w:val="single" w:sz="4" w:space="0" w:color="000000"/>
              <w:bottom w:val="single" w:sz="4" w:space="0" w:color="000000"/>
              <w:right w:val="single" w:sz="4" w:space="0" w:color="000000"/>
            </w:tcBorders>
            <w:shd w:val="clear" w:color="auto" w:fill="FFFFFF"/>
          </w:tcPr>
          <w:p w14:paraId="46C5ECD6" w14:textId="68BC937E" w:rsidR="006F532F" w:rsidRPr="00F35A4D" w:rsidDel="00EF78B0" w:rsidRDefault="006F532F" w:rsidP="006F532F">
            <w:pPr>
              <w:jc w:val="left"/>
              <w:rPr>
                <w:del w:id="3695" w:author="Jason Rhee" w:date="2024-07-26T12:30:00Z" w16du:dateUtc="2024-07-26T02:30:00Z"/>
                <w:szCs w:val="20"/>
              </w:rPr>
            </w:pPr>
            <w:del w:id="3696" w:author="Jason Rhee" w:date="2024-07-26T12:30:00Z" w16du:dateUtc="2024-07-26T02:30:00Z">
              <w:r w:rsidRPr="00F35A4D" w:rsidDel="00EF78B0">
                <w:rPr>
                  <w:szCs w:val="20"/>
                </w:rPr>
                <w:delText>Amend data order.</w:delText>
              </w:r>
            </w:del>
          </w:p>
        </w:tc>
        <w:tc>
          <w:tcPr>
            <w:tcW w:w="758" w:type="pct"/>
            <w:tcBorders>
              <w:top w:val="single" w:sz="4" w:space="0" w:color="000000"/>
              <w:left w:val="single" w:sz="4" w:space="0" w:color="000000"/>
              <w:bottom w:val="single" w:sz="4" w:space="0" w:color="000000"/>
              <w:right w:val="single" w:sz="4" w:space="0" w:color="000000"/>
            </w:tcBorders>
            <w:shd w:val="clear" w:color="auto" w:fill="FFFFFF"/>
          </w:tcPr>
          <w:p w14:paraId="321BBA17" w14:textId="4F765683" w:rsidR="006F532F" w:rsidRPr="00F35A4D" w:rsidDel="00EF78B0" w:rsidRDefault="006F532F" w:rsidP="006F532F">
            <w:pPr>
              <w:jc w:val="left"/>
              <w:rPr>
                <w:del w:id="3697" w:author="Jason Rhee" w:date="2024-07-26T12:30:00Z" w16du:dateUtc="2024-07-26T02:30:00Z"/>
                <w:szCs w:val="20"/>
              </w:rPr>
            </w:pPr>
            <w:del w:id="3698" w:author="Jason Rhee" w:date="2024-07-26T12:30:00Z" w16du:dateUtc="2024-07-26T02:30:00Z">
              <w:r w:rsidRPr="00F35A4D" w:rsidDel="00EF78B0">
                <w:rPr>
                  <w:szCs w:val="20"/>
                </w:rPr>
                <w:delText>Logical consistency</w:delText>
              </w:r>
            </w:del>
          </w:p>
        </w:tc>
        <w:tc>
          <w:tcPr>
            <w:tcW w:w="476" w:type="pct"/>
            <w:tcBorders>
              <w:top w:val="single" w:sz="4" w:space="0" w:color="000000"/>
              <w:left w:val="single" w:sz="4" w:space="0" w:color="000000"/>
              <w:bottom w:val="single" w:sz="4" w:space="0" w:color="auto"/>
              <w:right w:val="single" w:sz="4" w:space="0" w:color="000000"/>
            </w:tcBorders>
            <w:shd w:val="clear" w:color="auto" w:fill="FFFFFF"/>
          </w:tcPr>
          <w:p w14:paraId="6CBED0DB" w14:textId="36DADCDF" w:rsidR="006F532F" w:rsidRPr="00F35A4D" w:rsidDel="00EF78B0" w:rsidRDefault="006F532F" w:rsidP="006F532F">
            <w:pPr>
              <w:rPr>
                <w:del w:id="3699" w:author="Jason Rhee" w:date="2024-07-26T12:30:00Z" w16du:dateUtc="2024-07-26T02:30:00Z"/>
                <w:szCs w:val="20"/>
              </w:rPr>
            </w:pPr>
            <w:del w:id="3700" w:author="Jason Rhee" w:date="2024-07-26T12:30:00Z" w16du:dateUtc="2024-07-26T02:30:00Z">
              <w:r w:rsidRPr="00F35A4D" w:rsidDel="00EF78B0">
                <w:rPr>
                  <w:szCs w:val="20"/>
                </w:rPr>
                <w:delText>B</w:delText>
              </w:r>
            </w:del>
          </w:p>
        </w:tc>
      </w:tr>
      <w:tr w:rsidR="00FC5198" w:rsidDel="00EF78B0" w14:paraId="02BF2CC4" w14:textId="33E01D2B" w:rsidTr="00AC71D0">
        <w:trPr>
          <w:gridAfter w:val="1"/>
          <w:wAfter w:w="129" w:type="pct"/>
          <w:cantSplit/>
          <w:trHeight w:val="1050"/>
          <w:del w:id="3701" w:author="Jason Rhee" w:date="2024-07-26T12:30:00Z"/>
        </w:trPr>
        <w:tc>
          <w:tcPr>
            <w:tcW w:w="439" w:type="pct"/>
            <w:tcBorders>
              <w:top w:val="single" w:sz="4" w:space="0" w:color="000000"/>
              <w:left w:val="single" w:sz="4" w:space="0" w:color="000000"/>
              <w:bottom w:val="single" w:sz="4" w:space="0" w:color="000000"/>
              <w:right w:val="single" w:sz="4" w:space="0" w:color="000000"/>
            </w:tcBorders>
            <w:shd w:val="clear" w:color="auto" w:fill="FFFFFF"/>
          </w:tcPr>
          <w:p w14:paraId="36144B98" w14:textId="52E9B885" w:rsidR="006F532F" w:rsidRPr="00F35A4D" w:rsidDel="00EF78B0" w:rsidRDefault="006F532F" w:rsidP="006F532F">
            <w:pPr>
              <w:jc w:val="center"/>
              <w:rPr>
                <w:del w:id="3702" w:author="Jason Rhee" w:date="2024-07-26T12:30:00Z" w16du:dateUtc="2024-07-26T02:30:00Z"/>
                <w:szCs w:val="20"/>
              </w:rPr>
            </w:pPr>
            <w:del w:id="3703" w:author="Jason Rhee" w:date="2024-07-26T12:30:00Z" w16du:dateUtc="2024-07-26T02:30:00Z">
              <w:r w:rsidRPr="00F35A4D" w:rsidDel="00EF78B0">
                <w:rPr>
                  <w:szCs w:val="20"/>
                </w:rPr>
                <w:delText>1</w:delText>
              </w:r>
              <w:r w:rsidDel="00EF78B0">
                <w:rPr>
                  <w:szCs w:val="20"/>
                </w:rPr>
                <w:delText>6</w:delText>
              </w:r>
            </w:del>
          </w:p>
        </w:tc>
        <w:tc>
          <w:tcPr>
            <w:tcW w:w="1142" w:type="pct"/>
            <w:tcBorders>
              <w:top w:val="single" w:sz="4" w:space="0" w:color="000000"/>
              <w:left w:val="single" w:sz="4" w:space="0" w:color="000000"/>
              <w:bottom w:val="single" w:sz="4" w:space="0" w:color="000000"/>
              <w:right w:val="single" w:sz="4" w:space="0" w:color="000000"/>
            </w:tcBorders>
            <w:shd w:val="clear" w:color="auto" w:fill="FFFFFF"/>
          </w:tcPr>
          <w:p w14:paraId="43A4DE8F" w14:textId="765E6A34" w:rsidR="006F532F" w:rsidRPr="00F35A4D" w:rsidDel="00EF78B0" w:rsidRDefault="006F532F" w:rsidP="006F532F">
            <w:pPr>
              <w:jc w:val="left"/>
              <w:rPr>
                <w:del w:id="3704" w:author="Jason Rhee" w:date="2024-07-26T12:30:00Z" w16du:dateUtc="2024-07-26T02:30:00Z"/>
                <w:szCs w:val="20"/>
              </w:rPr>
            </w:pPr>
            <w:del w:id="3705" w:author="Jason Rhee" w:date="2024-07-26T12:30:00Z" w16du:dateUtc="2024-07-26T02:30:00Z">
              <w:r w:rsidRPr="00F35A4D" w:rsidDel="00EF78B0">
                <w:rPr>
                  <w:szCs w:val="20"/>
                </w:rPr>
                <w:delText>For each attribute instance where the total number of instances exceed the permitted number of instances</w:delText>
              </w:r>
              <w:r w:rsidDel="00EF78B0">
                <w:rPr>
                  <w:szCs w:val="20"/>
                </w:rPr>
                <w:delText>.</w:delText>
              </w:r>
            </w:del>
          </w:p>
        </w:tc>
        <w:tc>
          <w:tcPr>
            <w:tcW w:w="1070" w:type="pct"/>
            <w:tcBorders>
              <w:top w:val="single" w:sz="4" w:space="0" w:color="000000"/>
              <w:left w:val="single" w:sz="4" w:space="0" w:color="000000"/>
              <w:bottom w:val="single" w:sz="4" w:space="0" w:color="000000"/>
              <w:right w:val="single" w:sz="4" w:space="0" w:color="000000"/>
            </w:tcBorders>
            <w:shd w:val="clear" w:color="auto" w:fill="FFFFFF"/>
          </w:tcPr>
          <w:p w14:paraId="26FAF3B6" w14:textId="417CAAF7" w:rsidR="006F532F" w:rsidRPr="00F35A4D" w:rsidDel="00EF78B0" w:rsidRDefault="006F532F" w:rsidP="006F532F">
            <w:pPr>
              <w:jc w:val="left"/>
              <w:rPr>
                <w:del w:id="3706" w:author="Jason Rhee" w:date="2024-07-26T12:30:00Z" w16du:dateUtc="2024-07-26T02:30:00Z"/>
                <w:szCs w:val="20"/>
              </w:rPr>
            </w:pPr>
            <w:del w:id="3707" w:author="Jason Rhee" w:date="2024-07-26T12:30:00Z" w16du:dateUtc="2024-07-26T02:30:00Z">
              <w:r w:rsidRPr="00F35A4D" w:rsidDel="00EF78B0">
                <w:rPr>
                  <w:szCs w:val="20"/>
                </w:rPr>
                <w:delText>Too many instances of attribute.</w:delText>
              </w:r>
            </w:del>
          </w:p>
        </w:tc>
        <w:tc>
          <w:tcPr>
            <w:tcW w:w="986" w:type="pct"/>
            <w:tcBorders>
              <w:top w:val="single" w:sz="4" w:space="0" w:color="000000"/>
              <w:left w:val="single" w:sz="4" w:space="0" w:color="000000"/>
              <w:bottom w:val="single" w:sz="4" w:space="0" w:color="000000"/>
              <w:right w:val="single" w:sz="4" w:space="0" w:color="000000"/>
            </w:tcBorders>
            <w:shd w:val="clear" w:color="auto" w:fill="FFFFFF"/>
          </w:tcPr>
          <w:p w14:paraId="046445D8" w14:textId="2FBEBB33" w:rsidR="006F532F" w:rsidRPr="00F35A4D" w:rsidDel="00EF78B0" w:rsidRDefault="006F532F" w:rsidP="006F532F">
            <w:pPr>
              <w:jc w:val="left"/>
              <w:rPr>
                <w:del w:id="3708" w:author="Jason Rhee" w:date="2024-07-26T12:30:00Z" w16du:dateUtc="2024-07-26T02:30:00Z"/>
                <w:szCs w:val="20"/>
              </w:rPr>
            </w:pPr>
            <w:del w:id="3709" w:author="Jason Rhee" w:date="2024-07-26T12:30:00Z" w16du:dateUtc="2024-07-26T02:30:00Z">
              <w:r w:rsidRPr="00F35A4D" w:rsidDel="00EF78B0">
                <w:rPr>
                  <w:szCs w:val="20"/>
                </w:rPr>
                <w:delText>Ensure correct attribute encoding.</w:delText>
              </w:r>
            </w:del>
          </w:p>
        </w:tc>
        <w:tc>
          <w:tcPr>
            <w:tcW w:w="758" w:type="pct"/>
            <w:tcBorders>
              <w:top w:val="single" w:sz="4" w:space="0" w:color="000000"/>
              <w:left w:val="single" w:sz="4" w:space="0" w:color="000000"/>
              <w:bottom w:val="single" w:sz="4" w:space="0" w:color="000000"/>
              <w:right w:val="single" w:sz="4" w:space="0" w:color="auto"/>
            </w:tcBorders>
            <w:shd w:val="clear" w:color="auto" w:fill="FFFFFF"/>
          </w:tcPr>
          <w:p w14:paraId="15D80FD7" w14:textId="4DDFA305" w:rsidR="006F532F" w:rsidRPr="00F35A4D" w:rsidDel="00EF78B0" w:rsidRDefault="006F532F" w:rsidP="006F532F">
            <w:pPr>
              <w:jc w:val="left"/>
              <w:rPr>
                <w:del w:id="3710" w:author="Jason Rhee" w:date="2024-07-26T12:30:00Z" w16du:dateUtc="2024-07-26T02:30:00Z"/>
                <w:szCs w:val="20"/>
              </w:rPr>
            </w:pPr>
            <w:del w:id="3711" w:author="Jason Rhee" w:date="2024-07-26T12:30:00Z" w16du:dateUtc="2024-07-26T02:30:00Z">
              <w:r w:rsidRPr="00F35A4D" w:rsidDel="00EF78B0">
                <w:rPr>
                  <w:szCs w:val="20"/>
                </w:rPr>
                <w:delText>Logical consistency</w:delText>
              </w:r>
            </w:del>
          </w:p>
        </w:tc>
        <w:tc>
          <w:tcPr>
            <w:tcW w:w="476" w:type="pct"/>
            <w:tcBorders>
              <w:top w:val="single" w:sz="4" w:space="0" w:color="auto"/>
              <w:left w:val="single" w:sz="4" w:space="0" w:color="auto"/>
              <w:bottom w:val="single" w:sz="4" w:space="0" w:color="auto"/>
              <w:right w:val="single" w:sz="4" w:space="0" w:color="auto"/>
            </w:tcBorders>
            <w:shd w:val="clear" w:color="auto" w:fill="FFFFFF"/>
          </w:tcPr>
          <w:p w14:paraId="1CE47091" w14:textId="4FA97AFD" w:rsidR="006F532F" w:rsidRPr="00F35A4D" w:rsidDel="00EF78B0" w:rsidRDefault="006F532F" w:rsidP="006F532F">
            <w:pPr>
              <w:rPr>
                <w:del w:id="3712" w:author="Jason Rhee" w:date="2024-07-26T12:30:00Z" w16du:dateUtc="2024-07-26T02:30:00Z"/>
                <w:szCs w:val="20"/>
              </w:rPr>
            </w:pPr>
            <w:del w:id="3713" w:author="Jason Rhee" w:date="2024-07-26T12:30:00Z" w16du:dateUtc="2024-07-26T02:30:00Z">
              <w:r w:rsidRPr="00F35A4D" w:rsidDel="00EF78B0">
                <w:rPr>
                  <w:szCs w:val="20"/>
                </w:rPr>
                <w:delText>B</w:delText>
              </w:r>
            </w:del>
          </w:p>
        </w:tc>
      </w:tr>
      <w:tr w:rsidR="00FC5198" w:rsidDel="00EF78B0" w14:paraId="06DF8544" w14:textId="34EE4A2E" w:rsidTr="00AC71D0">
        <w:trPr>
          <w:gridAfter w:val="1"/>
          <w:wAfter w:w="129" w:type="pct"/>
          <w:cantSplit/>
          <w:trHeight w:val="1065"/>
          <w:del w:id="3714" w:author="Jason Rhee" w:date="2024-07-26T12:30:00Z"/>
        </w:trPr>
        <w:tc>
          <w:tcPr>
            <w:tcW w:w="439" w:type="pct"/>
            <w:tcBorders>
              <w:top w:val="single" w:sz="4" w:space="0" w:color="000000"/>
              <w:left w:val="single" w:sz="4" w:space="0" w:color="000000"/>
              <w:bottom w:val="single" w:sz="4" w:space="0" w:color="000000"/>
              <w:right w:val="single" w:sz="4" w:space="0" w:color="000000"/>
            </w:tcBorders>
            <w:shd w:val="clear" w:color="auto" w:fill="FFFFFF"/>
          </w:tcPr>
          <w:p w14:paraId="7B25169E" w14:textId="1E4EAC6D" w:rsidR="006F532F" w:rsidDel="00EF78B0" w:rsidRDefault="006F532F" w:rsidP="006F532F">
            <w:pPr>
              <w:jc w:val="center"/>
              <w:rPr>
                <w:del w:id="3715" w:author="Jason Rhee" w:date="2024-07-26T12:30:00Z" w16du:dateUtc="2024-07-26T02:30:00Z"/>
                <w:szCs w:val="20"/>
              </w:rPr>
            </w:pPr>
            <w:del w:id="3716" w:author="Jason Rhee" w:date="2024-07-26T12:30:00Z" w16du:dateUtc="2024-07-26T02:30:00Z">
              <w:r w:rsidDel="00EF78B0">
                <w:rPr>
                  <w:rFonts w:hint="eastAsia"/>
                  <w:szCs w:val="20"/>
                </w:rPr>
                <w:delText>1</w:delText>
              </w:r>
              <w:r w:rsidDel="00EF78B0">
                <w:rPr>
                  <w:szCs w:val="20"/>
                </w:rPr>
                <w:delText>7</w:delText>
              </w:r>
            </w:del>
          </w:p>
        </w:tc>
        <w:tc>
          <w:tcPr>
            <w:tcW w:w="1142" w:type="pct"/>
            <w:tcBorders>
              <w:top w:val="single" w:sz="4" w:space="0" w:color="000000"/>
              <w:left w:val="single" w:sz="4" w:space="0" w:color="000000"/>
              <w:bottom w:val="single" w:sz="4" w:space="0" w:color="000000"/>
              <w:right w:val="single" w:sz="4" w:space="0" w:color="000000"/>
            </w:tcBorders>
            <w:shd w:val="clear" w:color="auto" w:fill="FFFFFF"/>
          </w:tcPr>
          <w:p w14:paraId="58E1AD2D" w14:textId="5BFF5028" w:rsidR="006F532F" w:rsidRPr="00F35A4D" w:rsidDel="00EF78B0" w:rsidRDefault="006F532F" w:rsidP="006F532F">
            <w:pPr>
              <w:jc w:val="left"/>
              <w:rPr>
                <w:del w:id="3717" w:author="Jason Rhee" w:date="2024-07-26T12:30:00Z" w16du:dateUtc="2024-07-26T02:30:00Z"/>
                <w:szCs w:val="20"/>
              </w:rPr>
            </w:pPr>
            <w:del w:id="3718" w:author="Jason Rhee" w:date="2024-07-26T12:30:00Z" w16du:dateUtc="2024-07-26T02:30:00Z">
              <w:r w:rsidRPr="00F35A4D" w:rsidDel="00EF78B0">
                <w:rPr>
                  <w:szCs w:val="20"/>
                </w:rPr>
                <w:delText>For each instance of a file referenced in the data, and i</w:delText>
              </w:r>
              <w:r w:rsidDel="00EF78B0">
                <w:rPr>
                  <w:szCs w:val="20"/>
                </w:rPr>
                <w:delText>f</w:delText>
              </w:r>
              <w:r w:rsidRPr="00F35A4D" w:rsidDel="00EF78B0">
                <w:rPr>
                  <w:szCs w:val="20"/>
                </w:rPr>
                <w:delText xml:space="preserve"> not present in the exchange set</w:delText>
              </w:r>
              <w:r w:rsidDel="00EF78B0">
                <w:rPr>
                  <w:szCs w:val="20"/>
                </w:rPr>
                <w:delText>.</w:delText>
              </w:r>
            </w:del>
          </w:p>
        </w:tc>
        <w:tc>
          <w:tcPr>
            <w:tcW w:w="1070" w:type="pct"/>
            <w:tcBorders>
              <w:top w:val="single" w:sz="4" w:space="0" w:color="000000"/>
              <w:left w:val="single" w:sz="4" w:space="0" w:color="000000"/>
              <w:bottom w:val="single" w:sz="4" w:space="0" w:color="000000"/>
              <w:right w:val="single" w:sz="4" w:space="0" w:color="000000"/>
            </w:tcBorders>
            <w:shd w:val="clear" w:color="auto" w:fill="FFFFFF"/>
          </w:tcPr>
          <w:p w14:paraId="64BD78FA" w14:textId="284E6A83" w:rsidR="006F532F" w:rsidRPr="00F35A4D" w:rsidDel="00EF78B0" w:rsidRDefault="006F532F" w:rsidP="006F532F">
            <w:pPr>
              <w:jc w:val="left"/>
              <w:rPr>
                <w:del w:id="3719" w:author="Jason Rhee" w:date="2024-07-26T12:30:00Z" w16du:dateUtc="2024-07-26T02:30:00Z"/>
                <w:szCs w:val="20"/>
              </w:rPr>
            </w:pPr>
            <w:del w:id="3720" w:author="Jason Rhee" w:date="2024-07-26T12:30:00Z" w16du:dateUtc="2024-07-26T02:30:00Z">
              <w:r w:rsidRPr="00F35A4D" w:rsidDel="00EF78B0">
                <w:rPr>
                  <w:szCs w:val="20"/>
                </w:rPr>
                <w:delText>File referenced in the dataset is not present in the exchange set</w:delText>
              </w:r>
              <w:r w:rsidDel="00EF78B0">
                <w:rPr>
                  <w:szCs w:val="20"/>
                </w:rPr>
                <w:delText>.</w:delText>
              </w:r>
            </w:del>
          </w:p>
        </w:tc>
        <w:tc>
          <w:tcPr>
            <w:tcW w:w="986" w:type="pct"/>
            <w:tcBorders>
              <w:top w:val="single" w:sz="4" w:space="0" w:color="000000"/>
              <w:left w:val="single" w:sz="4" w:space="0" w:color="000000"/>
              <w:bottom w:val="single" w:sz="4" w:space="0" w:color="000000"/>
              <w:right w:val="single" w:sz="4" w:space="0" w:color="000000"/>
            </w:tcBorders>
            <w:shd w:val="clear" w:color="auto" w:fill="FFFFFF"/>
          </w:tcPr>
          <w:p w14:paraId="53D702A9" w14:textId="65D46F97" w:rsidR="006F532F" w:rsidRPr="00F35A4D" w:rsidDel="00EF78B0" w:rsidRDefault="006F532F" w:rsidP="006F532F">
            <w:pPr>
              <w:jc w:val="left"/>
              <w:rPr>
                <w:del w:id="3721" w:author="Jason Rhee" w:date="2024-07-26T12:30:00Z" w16du:dateUtc="2024-07-26T02:30:00Z"/>
                <w:szCs w:val="20"/>
              </w:rPr>
            </w:pPr>
            <w:del w:id="3722" w:author="Jason Rhee" w:date="2024-07-26T12:30:00Z" w16du:dateUtc="2024-07-26T02:30:00Z">
              <w:r w:rsidRPr="00F35A4D" w:rsidDel="00EF78B0">
                <w:rPr>
                  <w:szCs w:val="20"/>
                </w:rPr>
                <w:delText>Add file to exchange set or remove reference to file.</w:delText>
              </w:r>
            </w:del>
          </w:p>
        </w:tc>
        <w:tc>
          <w:tcPr>
            <w:tcW w:w="758" w:type="pct"/>
            <w:tcBorders>
              <w:top w:val="single" w:sz="4" w:space="0" w:color="000000"/>
              <w:left w:val="single" w:sz="4" w:space="0" w:color="000000"/>
              <w:bottom w:val="single" w:sz="4" w:space="0" w:color="000000"/>
              <w:right w:val="single" w:sz="4" w:space="0" w:color="auto"/>
            </w:tcBorders>
            <w:shd w:val="clear" w:color="auto" w:fill="FFFFFF"/>
          </w:tcPr>
          <w:p w14:paraId="7A8DE030" w14:textId="5A09A79D" w:rsidR="006F532F" w:rsidRPr="00F35A4D" w:rsidDel="00EF78B0" w:rsidRDefault="006F532F" w:rsidP="006F532F">
            <w:pPr>
              <w:jc w:val="left"/>
              <w:rPr>
                <w:del w:id="3723" w:author="Jason Rhee" w:date="2024-07-26T12:30:00Z" w16du:dateUtc="2024-07-26T02:30:00Z"/>
                <w:szCs w:val="20"/>
              </w:rPr>
            </w:pPr>
            <w:del w:id="3724" w:author="Jason Rhee" w:date="2024-07-26T12:30:00Z" w16du:dateUtc="2024-07-26T02:30:00Z">
              <w:r w:rsidRPr="00F35A4D" w:rsidDel="00EF78B0">
                <w:rPr>
                  <w:szCs w:val="20"/>
                </w:rPr>
                <w:delText>Logical consistency</w:delText>
              </w:r>
            </w:del>
          </w:p>
        </w:tc>
        <w:tc>
          <w:tcPr>
            <w:tcW w:w="476" w:type="pct"/>
            <w:tcBorders>
              <w:top w:val="single" w:sz="4" w:space="0" w:color="auto"/>
              <w:left w:val="single" w:sz="4" w:space="0" w:color="auto"/>
              <w:bottom w:val="single" w:sz="4" w:space="0" w:color="auto"/>
              <w:right w:val="single" w:sz="4" w:space="0" w:color="auto"/>
            </w:tcBorders>
            <w:shd w:val="clear" w:color="auto" w:fill="FFFFFF"/>
          </w:tcPr>
          <w:p w14:paraId="2FDE86A0" w14:textId="4A86EAE6" w:rsidR="006F532F" w:rsidRPr="00F35A4D" w:rsidDel="00EF78B0" w:rsidRDefault="006F532F" w:rsidP="006F532F">
            <w:pPr>
              <w:rPr>
                <w:del w:id="3725" w:author="Jason Rhee" w:date="2024-07-26T12:30:00Z" w16du:dateUtc="2024-07-26T02:30:00Z"/>
                <w:szCs w:val="20"/>
              </w:rPr>
            </w:pPr>
            <w:del w:id="3726" w:author="Jason Rhee" w:date="2024-07-26T12:30:00Z" w16du:dateUtc="2024-07-26T02:30:00Z">
              <w:r w:rsidRPr="00F35A4D" w:rsidDel="00EF78B0">
                <w:rPr>
                  <w:szCs w:val="20"/>
                </w:rPr>
                <w:delText>B</w:delText>
              </w:r>
            </w:del>
          </w:p>
        </w:tc>
      </w:tr>
      <w:tr w:rsidR="00FC5198" w:rsidDel="00EF78B0" w14:paraId="5492C848" w14:textId="0293F21D" w:rsidTr="00AC71D0">
        <w:trPr>
          <w:gridAfter w:val="1"/>
          <w:wAfter w:w="129" w:type="pct"/>
          <w:cantSplit/>
          <w:trHeight w:val="1065"/>
          <w:del w:id="3727" w:author="Jason Rhee" w:date="2024-07-26T12:30:00Z"/>
        </w:trPr>
        <w:tc>
          <w:tcPr>
            <w:tcW w:w="439" w:type="pct"/>
            <w:tcBorders>
              <w:top w:val="single" w:sz="4" w:space="0" w:color="000000"/>
              <w:left w:val="single" w:sz="4" w:space="0" w:color="000000"/>
              <w:bottom w:val="single" w:sz="4" w:space="0" w:color="000000"/>
              <w:right w:val="single" w:sz="4" w:space="0" w:color="000000"/>
            </w:tcBorders>
            <w:shd w:val="clear" w:color="auto" w:fill="FFFFFF"/>
          </w:tcPr>
          <w:p w14:paraId="48082CB6" w14:textId="72903BA1" w:rsidR="006F532F" w:rsidDel="00EF78B0" w:rsidRDefault="006F532F" w:rsidP="006F532F">
            <w:pPr>
              <w:jc w:val="center"/>
              <w:rPr>
                <w:del w:id="3728" w:author="Jason Rhee" w:date="2024-07-26T12:30:00Z" w16du:dateUtc="2024-07-26T02:30:00Z"/>
                <w:szCs w:val="20"/>
              </w:rPr>
            </w:pPr>
            <w:del w:id="3729" w:author="Jason Rhee" w:date="2024-07-26T12:30:00Z" w16du:dateUtc="2024-07-26T02:30:00Z">
              <w:r w:rsidDel="00EF78B0">
                <w:rPr>
                  <w:rFonts w:hint="eastAsia"/>
                  <w:szCs w:val="20"/>
                </w:rPr>
                <w:delText>1</w:delText>
              </w:r>
              <w:r w:rsidDel="00EF78B0">
                <w:rPr>
                  <w:szCs w:val="20"/>
                </w:rPr>
                <w:delText>8</w:delText>
              </w:r>
            </w:del>
          </w:p>
        </w:tc>
        <w:tc>
          <w:tcPr>
            <w:tcW w:w="1142" w:type="pct"/>
            <w:tcBorders>
              <w:top w:val="single" w:sz="4" w:space="0" w:color="000000"/>
              <w:left w:val="single" w:sz="4" w:space="0" w:color="000000"/>
              <w:bottom w:val="single" w:sz="4" w:space="0" w:color="000000"/>
              <w:right w:val="single" w:sz="4" w:space="0" w:color="000000"/>
            </w:tcBorders>
            <w:shd w:val="clear" w:color="auto" w:fill="FFFFFF"/>
          </w:tcPr>
          <w:p w14:paraId="7CA825FE" w14:textId="275BEA1D" w:rsidR="006F532F" w:rsidRPr="00F35A4D" w:rsidDel="00EF78B0" w:rsidRDefault="006F532F" w:rsidP="006F532F">
            <w:pPr>
              <w:jc w:val="left"/>
              <w:rPr>
                <w:del w:id="3730" w:author="Jason Rhee" w:date="2024-07-26T12:30:00Z" w16du:dateUtc="2024-07-26T02:30:00Z"/>
                <w:szCs w:val="20"/>
              </w:rPr>
            </w:pPr>
            <w:del w:id="3731" w:author="Jason Rhee" w:date="2024-07-26T12:30:00Z" w16du:dateUtc="2024-07-26T02:30:00Z">
              <w:r w:rsidRPr="00F35A4D" w:rsidDel="00EF78B0">
                <w:rPr>
                  <w:szCs w:val="20"/>
                </w:rPr>
                <w:delText>For each dataset discovery metadata file that does not correspond to the dataset discovery metadata content table.</w:delText>
              </w:r>
            </w:del>
          </w:p>
        </w:tc>
        <w:tc>
          <w:tcPr>
            <w:tcW w:w="1070" w:type="pct"/>
            <w:tcBorders>
              <w:top w:val="single" w:sz="4" w:space="0" w:color="000000"/>
              <w:left w:val="single" w:sz="4" w:space="0" w:color="000000"/>
              <w:bottom w:val="single" w:sz="4" w:space="0" w:color="000000"/>
              <w:right w:val="single" w:sz="4" w:space="0" w:color="000000"/>
            </w:tcBorders>
            <w:shd w:val="clear" w:color="auto" w:fill="FFFFFF"/>
          </w:tcPr>
          <w:p w14:paraId="59C68658" w14:textId="52CAC58D" w:rsidR="006F532F" w:rsidRPr="00F35A4D" w:rsidDel="00EF78B0" w:rsidRDefault="006F532F" w:rsidP="006F532F">
            <w:pPr>
              <w:jc w:val="left"/>
              <w:rPr>
                <w:del w:id="3732" w:author="Jason Rhee" w:date="2024-07-26T12:30:00Z" w16du:dateUtc="2024-07-26T02:30:00Z"/>
                <w:szCs w:val="20"/>
              </w:rPr>
            </w:pPr>
            <w:del w:id="3733" w:author="Jason Rhee" w:date="2024-07-26T12:30:00Z" w16du:dateUtc="2024-07-26T02:30:00Z">
              <w:r w:rsidRPr="00F35A4D" w:rsidDel="00EF78B0">
                <w:rPr>
                  <w:szCs w:val="20"/>
                </w:rPr>
                <w:delText>Dataset discovery metadata file that does not correspond to the dataset discovery metadata content table.</w:delText>
              </w:r>
            </w:del>
          </w:p>
        </w:tc>
        <w:tc>
          <w:tcPr>
            <w:tcW w:w="986" w:type="pct"/>
            <w:tcBorders>
              <w:top w:val="single" w:sz="4" w:space="0" w:color="000000"/>
              <w:left w:val="single" w:sz="4" w:space="0" w:color="000000"/>
              <w:bottom w:val="single" w:sz="4" w:space="0" w:color="000000"/>
              <w:right w:val="single" w:sz="4" w:space="0" w:color="000000"/>
            </w:tcBorders>
            <w:shd w:val="clear" w:color="auto" w:fill="FFFFFF"/>
          </w:tcPr>
          <w:p w14:paraId="301CCE96" w14:textId="19EDECAA" w:rsidR="006F532F" w:rsidRPr="00F35A4D" w:rsidDel="00EF78B0" w:rsidRDefault="006F532F" w:rsidP="006F532F">
            <w:pPr>
              <w:jc w:val="left"/>
              <w:rPr>
                <w:del w:id="3734" w:author="Jason Rhee" w:date="2024-07-26T12:30:00Z" w16du:dateUtc="2024-07-26T02:30:00Z"/>
                <w:szCs w:val="20"/>
              </w:rPr>
            </w:pPr>
            <w:del w:id="3735" w:author="Jason Rhee" w:date="2024-07-26T12:30:00Z" w16du:dateUtc="2024-07-26T02:30:00Z">
              <w:r w:rsidRPr="00F35A4D" w:rsidDel="00EF78B0">
                <w:rPr>
                  <w:szCs w:val="20"/>
                </w:rPr>
                <w:delText>Ensure correct encoding of the discovery metadata file</w:delText>
              </w:r>
              <w:r w:rsidDel="00EF78B0">
                <w:rPr>
                  <w:szCs w:val="20"/>
                </w:rPr>
                <w:delText>.</w:delText>
              </w:r>
            </w:del>
          </w:p>
        </w:tc>
        <w:tc>
          <w:tcPr>
            <w:tcW w:w="758" w:type="pct"/>
            <w:tcBorders>
              <w:top w:val="single" w:sz="4" w:space="0" w:color="000000"/>
              <w:left w:val="single" w:sz="4" w:space="0" w:color="000000"/>
              <w:bottom w:val="single" w:sz="4" w:space="0" w:color="000000"/>
              <w:right w:val="single" w:sz="4" w:space="0" w:color="auto"/>
            </w:tcBorders>
            <w:shd w:val="clear" w:color="auto" w:fill="FFFFFF"/>
          </w:tcPr>
          <w:p w14:paraId="5C2E2A8E" w14:textId="3CD9EFDF" w:rsidR="006F532F" w:rsidRPr="00F35A4D" w:rsidDel="00EF78B0" w:rsidRDefault="006F532F" w:rsidP="006F532F">
            <w:pPr>
              <w:jc w:val="left"/>
              <w:rPr>
                <w:del w:id="3736" w:author="Jason Rhee" w:date="2024-07-26T12:30:00Z" w16du:dateUtc="2024-07-26T02:30:00Z"/>
                <w:szCs w:val="20"/>
              </w:rPr>
            </w:pPr>
            <w:del w:id="3737" w:author="Jason Rhee" w:date="2024-07-26T12:30:00Z" w16du:dateUtc="2024-07-26T02:30:00Z">
              <w:r w:rsidRPr="00F35A4D" w:rsidDel="00EF78B0">
                <w:rPr>
                  <w:szCs w:val="20"/>
                </w:rPr>
                <w:delText>Logical consistency</w:delText>
              </w:r>
            </w:del>
          </w:p>
        </w:tc>
        <w:tc>
          <w:tcPr>
            <w:tcW w:w="476" w:type="pct"/>
            <w:tcBorders>
              <w:top w:val="single" w:sz="4" w:space="0" w:color="auto"/>
              <w:left w:val="single" w:sz="4" w:space="0" w:color="auto"/>
              <w:bottom w:val="single" w:sz="4" w:space="0" w:color="auto"/>
              <w:right w:val="single" w:sz="4" w:space="0" w:color="auto"/>
            </w:tcBorders>
            <w:shd w:val="clear" w:color="auto" w:fill="FFFFFF"/>
          </w:tcPr>
          <w:p w14:paraId="72237029" w14:textId="54455327" w:rsidR="006F532F" w:rsidRPr="00F35A4D" w:rsidDel="00EF78B0" w:rsidRDefault="006F532F" w:rsidP="006F532F">
            <w:pPr>
              <w:rPr>
                <w:del w:id="3738" w:author="Jason Rhee" w:date="2024-07-26T12:30:00Z" w16du:dateUtc="2024-07-26T02:30:00Z"/>
                <w:szCs w:val="20"/>
              </w:rPr>
            </w:pPr>
            <w:del w:id="3739" w:author="Jason Rhee" w:date="2024-07-26T12:30:00Z" w16du:dateUtc="2024-07-26T02:30:00Z">
              <w:r w:rsidRPr="00F35A4D" w:rsidDel="00EF78B0">
                <w:rPr>
                  <w:szCs w:val="20"/>
                </w:rPr>
                <w:delText>B</w:delText>
              </w:r>
            </w:del>
          </w:p>
        </w:tc>
      </w:tr>
      <w:tr w:rsidR="00FC5198" w:rsidDel="00EF78B0" w14:paraId="07122DD0" w14:textId="60E64613" w:rsidTr="00AC71D0">
        <w:trPr>
          <w:gridAfter w:val="1"/>
          <w:wAfter w:w="129" w:type="pct"/>
          <w:cantSplit/>
          <w:trHeight w:val="1065"/>
          <w:del w:id="3740" w:author="Jason Rhee" w:date="2024-07-26T12:30:00Z"/>
        </w:trPr>
        <w:tc>
          <w:tcPr>
            <w:tcW w:w="439" w:type="pct"/>
            <w:tcBorders>
              <w:top w:val="single" w:sz="4" w:space="0" w:color="000000"/>
              <w:left w:val="single" w:sz="4" w:space="0" w:color="000000"/>
              <w:bottom w:val="single" w:sz="4" w:space="0" w:color="000000"/>
              <w:right w:val="single" w:sz="4" w:space="0" w:color="000000"/>
            </w:tcBorders>
            <w:shd w:val="clear" w:color="auto" w:fill="FFFFFF"/>
          </w:tcPr>
          <w:p w14:paraId="1E1A67DF" w14:textId="2A1D1391" w:rsidR="006F532F" w:rsidDel="00EF78B0" w:rsidRDefault="006F532F" w:rsidP="006F532F">
            <w:pPr>
              <w:jc w:val="center"/>
              <w:rPr>
                <w:del w:id="3741" w:author="Jason Rhee" w:date="2024-07-26T12:30:00Z" w16du:dateUtc="2024-07-26T02:30:00Z"/>
                <w:szCs w:val="20"/>
              </w:rPr>
            </w:pPr>
            <w:del w:id="3742" w:author="Jason Rhee" w:date="2024-07-26T12:30:00Z" w16du:dateUtc="2024-07-26T02:30:00Z">
              <w:r w:rsidDel="00EF78B0">
                <w:rPr>
                  <w:rFonts w:hint="eastAsia"/>
                  <w:szCs w:val="20"/>
                </w:rPr>
                <w:delText>1</w:delText>
              </w:r>
              <w:r w:rsidDel="00EF78B0">
                <w:rPr>
                  <w:szCs w:val="20"/>
                </w:rPr>
                <w:delText>9</w:delText>
              </w:r>
            </w:del>
          </w:p>
        </w:tc>
        <w:tc>
          <w:tcPr>
            <w:tcW w:w="1142" w:type="pct"/>
            <w:tcBorders>
              <w:top w:val="single" w:sz="4" w:space="0" w:color="000000"/>
              <w:left w:val="single" w:sz="4" w:space="0" w:color="000000"/>
              <w:bottom w:val="single" w:sz="4" w:space="0" w:color="000000"/>
              <w:right w:val="single" w:sz="4" w:space="0" w:color="000000"/>
            </w:tcBorders>
            <w:shd w:val="clear" w:color="auto" w:fill="FFFFFF"/>
          </w:tcPr>
          <w:p w14:paraId="760F9732" w14:textId="4DC9DC92" w:rsidR="006F532F" w:rsidRPr="00F35A4D" w:rsidDel="00EF78B0" w:rsidRDefault="006F532F" w:rsidP="006F532F">
            <w:pPr>
              <w:jc w:val="left"/>
              <w:rPr>
                <w:del w:id="3743" w:author="Jason Rhee" w:date="2024-07-26T12:30:00Z" w16du:dateUtc="2024-07-26T02:30:00Z"/>
                <w:szCs w:val="20"/>
              </w:rPr>
            </w:pPr>
            <w:del w:id="3744" w:author="Jason Rhee" w:date="2024-07-26T12:30:00Z" w16du:dateUtc="2024-07-26T02:30:00Z">
              <w:r w:rsidRPr="00F35A4D" w:rsidDel="00EF78B0">
                <w:rPr>
                  <w:szCs w:val="20"/>
                </w:rPr>
                <w:delText>For each cancellation (termination) of a dataset that does not exist on the system or has already been cancelled</w:delText>
              </w:r>
              <w:r w:rsidDel="00EF78B0">
                <w:rPr>
                  <w:szCs w:val="20"/>
                </w:rPr>
                <w:delText>.</w:delText>
              </w:r>
            </w:del>
          </w:p>
        </w:tc>
        <w:tc>
          <w:tcPr>
            <w:tcW w:w="1070" w:type="pct"/>
            <w:tcBorders>
              <w:top w:val="single" w:sz="4" w:space="0" w:color="000000"/>
              <w:left w:val="single" w:sz="4" w:space="0" w:color="000000"/>
              <w:bottom w:val="single" w:sz="4" w:space="0" w:color="000000"/>
              <w:right w:val="single" w:sz="4" w:space="0" w:color="000000"/>
            </w:tcBorders>
            <w:shd w:val="clear" w:color="auto" w:fill="FFFFFF"/>
          </w:tcPr>
          <w:p w14:paraId="4F285A6A" w14:textId="19B8CCF0" w:rsidR="006F532F" w:rsidRPr="00F35A4D" w:rsidDel="00EF78B0" w:rsidRDefault="006F532F" w:rsidP="006F532F">
            <w:pPr>
              <w:jc w:val="left"/>
              <w:rPr>
                <w:del w:id="3745" w:author="Jason Rhee" w:date="2024-07-26T12:30:00Z" w16du:dateUtc="2024-07-26T02:30:00Z"/>
                <w:szCs w:val="20"/>
              </w:rPr>
            </w:pPr>
            <w:del w:id="3746" w:author="Jason Rhee" w:date="2024-07-26T12:30:00Z" w16du:dateUtc="2024-07-26T02:30:00Z">
              <w:r w:rsidRPr="00F35A4D" w:rsidDel="00EF78B0">
                <w:rPr>
                  <w:szCs w:val="20"/>
                </w:rPr>
                <w:delText>Terminated dataset is not present</w:delText>
              </w:r>
              <w:r w:rsidDel="00EF78B0">
                <w:rPr>
                  <w:szCs w:val="20"/>
                </w:rPr>
                <w:delText>.</w:delText>
              </w:r>
            </w:del>
          </w:p>
        </w:tc>
        <w:tc>
          <w:tcPr>
            <w:tcW w:w="986" w:type="pct"/>
            <w:tcBorders>
              <w:top w:val="single" w:sz="4" w:space="0" w:color="000000"/>
              <w:left w:val="single" w:sz="4" w:space="0" w:color="000000"/>
              <w:bottom w:val="single" w:sz="4" w:space="0" w:color="000000"/>
              <w:right w:val="single" w:sz="4" w:space="0" w:color="000000"/>
            </w:tcBorders>
            <w:shd w:val="clear" w:color="auto" w:fill="FFFFFF"/>
          </w:tcPr>
          <w:p w14:paraId="5A217B15" w14:textId="027F3EA9" w:rsidR="006F532F" w:rsidRPr="00F35A4D" w:rsidDel="00EF78B0" w:rsidRDefault="006F532F" w:rsidP="006F532F">
            <w:pPr>
              <w:jc w:val="left"/>
              <w:rPr>
                <w:del w:id="3747" w:author="Jason Rhee" w:date="2024-07-26T12:30:00Z" w16du:dateUtc="2024-07-26T02:30:00Z"/>
                <w:szCs w:val="20"/>
              </w:rPr>
            </w:pPr>
            <w:del w:id="3748" w:author="Jason Rhee" w:date="2024-07-26T12:30:00Z" w16du:dateUtc="2024-07-26T02:30:00Z">
              <w:r w:rsidRPr="00F35A4D" w:rsidDel="00EF78B0">
                <w:rPr>
                  <w:szCs w:val="20"/>
                </w:rPr>
                <w:delText>Ignore the update</w:delText>
              </w:r>
              <w:r w:rsidDel="00EF78B0">
                <w:rPr>
                  <w:szCs w:val="20"/>
                </w:rPr>
                <w:delText>.</w:delText>
              </w:r>
            </w:del>
          </w:p>
        </w:tc>
        <w:tc>
          <w:tcPr>
            <w:tcW w:w="758" w:type="pct"/>
            <w:tcBorders>
              <w:top w:val="single" w:sz="4" w:space="0" w:color="000000"/>
              <w:left w:val="single" w:sz="4" w:space="0" w:color="000000"/>
              <w:bottom w:val="single" w:sz="4" w:space="0" w:color="000000"/>
              <w:right w:val="single" w:sz="4" w:space="0" w:color="auto"/>
            </w:tcBorders>
            <w:shd w:val="clear" w:color="auto" w:fill="FFFFFF"/>
          </w:tcPr>
          <w:p w14:paraId="517BC805" w14:textId="45849934" w:rsidR="006F532F" w:rsidRPr="00F35A4D" w:rsidDel="00EF78B0" w:rsidRDefault="006F532F" w:rsidP="006F532F">
            <w:pPr>
              <w:jc w:val="left"/>
              <w:rPr>
                <w:del w:id="3749" w:author="Jason Rhee" w:date="2024-07-26T12:30:00Z" w16du:dateUtc="2024-07-26T02:30:00Z"/>
                <w:szCs w:val="20"/>
              </w:rPr>
            </w:pPr>
            <w:del w:id="3750" w:author="Jason Rhee" w:date="2024-07-26T12:30:00Z" w16du:dateUtc="2024-07-26T02:30:00Z">
              <w:r w:rsidRPr="00F35A4D" w:rsidDel="00EF78B0">
                <w:rPr>
                  <w:szCs w:val="20"/>
                </w:rPr>
                <w:delText>Logical consistency</w:delText>
              </w:r>
            </w:del>
          </w:p>
        </w:tc>
        <w:tc>
          <w:tcPr>
            <w:tcW w:w="476" w:type="pct"/>
            <w:tcBorders>
              <w:top w:val="single" w:sz="4" w:space="0" w:color="auto"/>
              <w:left w:val="single" w:sz="4" w:space="0" w:color="auto"/>
              <w:bottom w:val="single" w:sz="4" w:space="0" w:color="auto"/>
              <w:right w:val="single" w:sz="4" w:space="0" w:color="auto"/>
            </w:tcBorders>
            <w:shd w:val="clear" w:color="auto" w:fill="FFFFFF"/>
          </w:tcPr>
          <w:p w14:paraId="14B5372B" w14:textId="53C5A8B7" w:rsidR="006F532F" w:rsidRPr="00F35A4D" w:rsidDel="00EF78B0" w:rsidRDefault="006F532F" w:rsidP="006F532F">
            <w:pPr>
              <w:rPr>
                <w:del w:id="3751" w:author="Jason Rhee" w:date="2024-07-26T12:30:00Z" w16du:dateUtc="2024-07-26T02:30:00Z"/>
                <w:szCs w:val="20"/>
              </w:rPr>
            </w:pPr>
            <w:del w:id="3752" w:author="Jason Rhee" w:date="2024-07-26T12:30:00Z" w16du:dateUtc="2024-07-26T02:30:00Z">
              <w:r w:rsidRPr="00F35A4D" w:rsidDel="00EF78B0">
                <w:rPr>
                  <w:szCs w:val="20"/>
                </w:rPr>
                <w:delText>B</w:delText>
              </w:r>
              <w:r w:rsidR="00EA36D1" w:rsidDel="00EF78B0">
                <w:rPr>
                  <w:szCs w:val="20"/>
                </w:rPr>
                <w:delText>, U</w:delText>
              </w:r>
            </w:del>
          </w:p>
        </w:tc>
      </w:tr>
      <w:tr w:rsidR="00FC5198" w:rsidDel="00EF78B0" w14:paraId="3C092363" w14:textId="0E882751" w:rsidTr="00AC71D0">
        <w:trPr>
          <w:gridAfter w:val="1"/>
          <w:wAfter w:w="129" w:type="pct"/>
          <w:cantSplit/>
          <w:trHeight w:val="1065"/>
          <w:del w:id="3753" w:author="Jason Rhee" w:date="2024-07-26T12:30:00Z"/>
        </w:trPr>
        <w:tc>
          <w:tcPr>
            <w:tcW w:w="439" w:type="pct"/>
            <w:tcBorders>
              <w:top w:val="single" w:sz="4" w:space="0" w:color="000000"/>
              <w:left w:val="single" w:sz="4" w:space="0" w:color="000000"/>
              <w:bottom w:val="single" w:sz="4" w:space="0" w:color="000000"/>
              <w:right w:val="single" w:sz="4" w:space="0" w:color="000000"/>
            </w:tcBorders>
            <w:shd w:val="clear" w:color="auto" w:fill="FFFFFF"/>
          </w:tcPr>
          <w:p w14:paraId="5F743916" w14:textId="19671549" w:rsidR="006F532F" w:rsidDel="00EF78B0" w:rsidRDefault="006F532F" w:rsidP="006F532F">
            <w:pPr>
              <w:jc w:val="center"/>
              <w:rPr>
                <w:del w:id="3754" w:author="Jason Rhee" w:date="2024-07-26T12:30:00Z" w16du:dateUtc="2024-07-26T02:30:00Z"/>
                <w:szCs w:val="20"/>
              </w:rPr>
            </w:pPr>
            <w:del w:id="3755" w:author="Jason Rhee" w:date="2024-07-26T12:30:00Z" w16du:dateUtc="2024-07-26T02:30:00Z">
              <w:r w:rsidDel="00EF78B0">
                <w:rPr>
                  <w:szCs w:val="20"/>
                </w:rPr>
                <w:delText>20</w:delText>
              </w:r>
            </w:del>
          </w:p>
        </w:tc>
        <w:tc>
          <w:tcPr>
            <w:tcW w:w="1142" w:type="pct"/>
            <w:tcBorders>
              <w:top w:val="single" w:sz="4" w:space="0" w:color="000000"/>
              <w:left w:val="single" w:sz="4" w:space="0" w:color="000000"/>
              <w:bottom w:val="single" w:sz="4" w:space="0" w:color="000000"/>
              <w:right w:val="single" w:sz="4" w:space="0" w:color="000000"/>
            </w:tcBorders>
            <w:shd w:val="clear" w:color="auto" w:fill="FFFFFF"/>
          </w:tcPr>
          <w:p w14:paraId="08BEE77F" w14:textId="6AEF0D77" w:rsidR="006F532F" w:rsidRPr="00F35A4D" w:rsidDel="00EF78B0" w:rsidRDefault="006F532F" w:rsidP="006F532F">
            <w:pPr>
              <w:jc w:val="left"/>
              <w:rPr>
                <w:del w:id="3756" w:author="Jason Rhee" w:date="2024-07-26T12:30:00Z" w16du:dateUtc="2024-07-26T02:30:00Z"/>
                <w:szCs w:val="20"/>
              </w:rPr>
            </w:pPr>
            <w:del w:id="3757" w:author="Jason Rhee" w:date="2024-07-26T12:30:00Z" w16du:dateUtc="2024-07-26T02:30:00Z">
              <w:r w:rsidRPr="00F35A4D" w:rsidDel="00EF78B0">
                <w:rPr>
                  <w:szCs w:val="20"/>
                </w:rPr>
                <w:delText>For each cancellation (termination) of a dataset where the update exchange set contains a corresponding dataset file</w:delText>
              </w:r>
              <w:r w:rsidDel="00EF78B0">
                <w:rPr>
                  <w:szCs w:val="20"/>
                </w:rPr>
                <w:delText>.</w:delText>
              </w:r>
            </w:del>
          </w:p>
        </w:tc>
        <w:tc>
          <w:tcPr>
            <w:tcW w:w="1070" w:type="pct"/>
            <w:tcBorders>
              <w:top w:val="single" w:sz="4" w:space="0" w:color="000000"/>
              <w:left w:val="single" w:sz="4" w:space="0" w:color="000000"/>
              <w:bottom w:val="single" w:sz="4" w:space="0" w:color="000000"/>
              <w:right w:val="single" w:sz="4" w:space="0" w:color="000000"/>
            </w:tcBorders>
            <w:shd w:val="clear" w:color="auto" w:fill="FFFFFF"/>
          </w:tcPr>
          <w:p w14:paraId="1EC3B932" w14:textId="2CBF0685" w:rsidR="006F532F" w:rsidRPr="00F35A4D" w:rsidDel="00EF78B0" w:rsidRDefault="006F532F" w:rsidP="006F532F">
            <w:pPr>
              <w:jc w:val="left"/>
              <w:rPr>
                <w:del w:id="3758" w:author="Jason Rhee" w:date="2024-07-26T12:30:00Z" w16du:dateUtc="2024-07-26T02:30:00Z"/>
                <w:szCs w:val="20"/>
              </w:rPr>
            </w:pPr>
            <w:del w:id="3759" w:author="Jason Rhee" w:date="2024-07-26T12:30:00Z" w16du:dateUtc="2024-07-26T02:30:00Z">
              <w:r w:rsidRPr="00F35A4D" w:rsidDel="00EF78B0">
                <w:rPr>
                  <w:szCs w:val="20"/>
                </w:rPr>
                <w:delText>Cancellations cannot contain data objects</w:delText>
              </w:r>
              <w:r w:rsidDel="00EF78B0">
                <w:rPr>
                  <w:szCs w:val="20"/>
                </w:rPr>
                <w:delText>.</w:delText>
              </w:r>
            </w:del>
          </w:p>
        </w:tc>
        <w:tc>
          <w:tcPr>
            <w:tcW w:w="986" w:type="pct"/>
            <w:tcBorders>
              <w:top w:val="single" w:sz="4" w:space="0" w:color="000000"/>
              <w:left w:val="single" w:sz="4" w:space="0" w:color="000000"/>
              <w:bottom w:val="single" w:sz="4" w:space="0" w:color="000000"/>
              <w:right w:val="single" w:sz="4" w:space="0" w:color="000000"/>
            </w:tcBorders>
            <w:shd w:val="clear" w:color="auto" w:fill="FFFFFF"/>
          </w:tcPr>
          <w:p w14:paraId="55A486A2" w14:textId="5D212CE4" w:rsidR="006F532F" w:rsidRPr="00F35A4D" w:rsidDel="00EF78B0" w:rsidRDefault="006F532F" w:rsidP="006F532F">
            <w:pPr>
              <w:jc w:val="left"/>
              <w:rPr>
                <w:del w:id="3760" w:author="Jason Rhee" w:date="2024-07-26T12:30:00Z" w16du:dateUtc="2024-07-26T02:30:00Z"/>
                <w:szCs w:val="20"/>
              </w:rPr>
            </w:pPr>
            <w:del w:id="3761" w:author="Jason Rhee" w:date="2024-07-26T12:30:00Z" w16du:dateUtc="2024-07-26T02:30:00Z">
              <w:r w:rsidRPr="00F35A4D" w:rsidDel="00EF78B0">
                <w:rPr>
                  <w:szCs w:val="20"/>
                </w:rPr>
                <w:delText>Remove the dataset file from the exchange set or correct the metadata</w:delText>
              </w:r>
              <w:r w:rsidDel="00EF78B0">
                <w:rPr>
                  <w:szCs w:val="20"/>
                </w:rPr>
                <w:delText>.</w:delText>
              </w:r>
            </w:del>
          </w:p>
        </w:tc>
        <w:tc>
          <w:tcPr>
            <w:tcW w:w="758" w:type="pct"/>
            <w:tcBorders>
              <w:top w:val="single" w:sz="4" w:space="0" w:color="000000"/>
              <w:left w:val="single" w:sz="4" w:space="0" w:color="000000"/>
              <w:bottom w:val="single" w:sz="4" w:space="0" w:color="000000"/>
              <w:right w:val="single" w:sz="4" w:space="0" w:color="auto"/>
            </w:tcBorders>
            <w:shd w:val="clear" w:color="auto" w:fill="FFFFFF"/>
          </w:tcPr>
          <w:p w14:paraId="23CDDC08" w14:textId="665A71CA" w:rsidR="006F532F" w:rsidRPr="00F35A4D" w:rsidDel="00EF78B0" w:rsidRDefault="006F532F" w:rsidP="006F532F">
            <w:pPr>
              <w:jc w:val="left"/>
              <w:rPr>
                <w:del w:id="3762" w:author="Jason Rhee" w:date="2024-07-26T12:30:00Z" w16du:dateUtc="2024-07-26T02:30:00Z"/>
                <w:szCs w:val="20"/>
              </w:rPr>
            </w:pPr>
            <w:del w:id="3763" w:author="Jason Rhee" w:date="2024-07-26T12:30:00Z" w16du:dateUtc="2024-07-26T02:30:00Z">
              <w:r w:rsidRPr="00F35A4D" w:rsidDel="00EF78B0">
                <w:rPr>
                  <w:szCs w:val="20"/>
                </w:rPr>
                <w:delText>Logical consistency</w:delText>
              </w:r>
            </w:del>
          </w:p>
        </w:tc>
        <w:tc>
          <w:tcPr>
            <w:tcW w:w="476" w:type="pct"/>
            <w:tcBorders>
              <w:top w:val="single" w:sz="4" w:space="0" w:color="auto"/>
              <w:left w:val="single" w:sz="4" w:space="0" w:color="auto"/>
              <w:bottom w:val="single" w:sz="4" w:space="0" w:color="auto"/>
              <w:right w:val="single" w:sz="4" w:space="0" w:color="auto"/>
            </w:tcBorders>
            <w:shd w:val="clear" w:color="auto" w:fill="FFFFFF"/>
          </w:tcPr>
          <w:p w14:paraId="2B7ED6F4" w14:textId="2B7DA74E" w:rsidR="006F532F" w:rsidRPr="00F35A4D" w:rsidDel="00EF78B0" w:rsidRDefault="006F532F" w:rsidP="006F532F">
            <w:pPr>
              <w:rPr>
                <w:del w:id="3764" w:author="Jason Rhee" w:date="2024-07-26T12:30:00Z" w16du:dateUtc="2024-07-26T02:30:00Z"/>
                <w:szCs w:val="20"/>
              </w:rPr>
            </w:pPr>
            <w:del w:id="3765" w:author="Jason Rhee" w:date="2024-07-26T12:30:00Z" w16du:dateUtc="2024-07-26T02:30:00Z">
              <w:r w:rsidRPr="00F35A4D" w:rsidDel="00EF78B0">
                <w:rPr>
                  <w:szCs w:val="20"/>
                </w:rPr>
                <w:delText>B</w:delText>
              </w:r>
              <w:r w:rsidR="00EA36D1" w:rsidDel="00EF78B0">
                <w:rPr>
                  <w:szCs w:val="20"/>
                </w:rPr>
                <w:delText>, U</w:delText>
              </w:r>
            </w:del>
          </w:p>
        </w:tc>
      </w:tr>
      <w:tr w:rsidR="00FC5198" w:rsidDel="00EF78B0" w14:paraId="08CAEF9E" w14:textId="5619EA8B" w:rsidTr="00AC71D0">
        <w:trPr>
          <w:gridAfter w:val="1"/>
          <w:wAfter w:w="129" w:type="pct"/>
          <w:cantSplit/>
          <w:trHeight w:val="1065"/>
          <w:del w:id="3766" w:author="Jason Rhee" w:date="2024-07-26T12:30:00Z"/>
        </w:trPr>
        <w:tc>
          <w:tcPr>
            <w:tcW w:w="439" w:type="pct"/>
            <w:tcBorders>
              <w:top w:val="single" w:sz="4" w:space="0" w:color="000000"/>
              <w:left w:val="single" w:sz="4" w:space="0" w:color="000000"/>
              <w:bottom w:val="single" w:sz="4" w:space="0" w:color="000000"/>
              <w:right w:val="single" w:sz="4" w:space="0" w:color="000000"/>
            </w:tcBorders>
            <w:shd w:val="clear" w:color="auto" w:fill="FFFFFF"/>
          </w:tcPr>
          <w:p w14:paraId="459F5126" w14:textId="2AB9006F" w:rsidR="006F532F" w:rsidDel="00EF78B0" w:rsidRDefault="006F532F" w:rsidP="006F532F">
            <w:pPr>
              <w:jc w:val="center"/>
              <w:rPr>
                <w:del w:id="3767" w:author="Jason Rhee" w:date="2024-07-26T12:30:00Z" w16du:dateUtc="2024-07-26T02:30:00Z"/>
                <w:szCs w:val="20"/>
              </w:rPr>
            </w:pPr>
            <w:del w:id="3768" w:author="Jason Rhee" w:date="2024-07-26T12:30:00Z" w16du:dateUtc="2024-07-26T02:30:00Z">
              <w:r w:rsidDel="00EF78B0">
                <w:rPr>
                  <w:szCs w:val="20"/>
                </w:rPr>
                <w:delText>21</w:delText>
              </w:r>
            </w:del>
          </w:p>
        </w:tc>
        <w:tc>
          <w:tcPr>
            <w:tcW w:w="1142" w:type="pct"/>
            <w:tcBorders>
              <w:top w:val="single" w:sz="4" w:space="0" w:color="000000"/>
              <w:left w:val="single" w:sz="4" w:space="0" w:color="000000"/>
              <w:bottom w:val="single" w:sz="4" w:space="0" w:color="000000"/>
              <w:right w:val="single" w:sz="4" w:space="0" w:color="000000"/>
            </w:tcBorders>
            <w:shd w:val="clear" w:color="auto" w:fill="FFFFFF"/>
          </w:tcPr>
          <w:p w14:paraId="0BF903E3" w14:textId="1831E1FA" w:rsidR="006F532F" w:rsidRPr="00F35A4D" w:rsidDel="00EF78B0" w:rsidRDefault="006F532F" w:rsidP="006F532F">
            <w:pPr>
              <w:jc w:val="left"/>
              <w:rPr>
                <w:del w:id="3769" w:author="Jason Rhee" w:date="2024-07-26T12:30:00Z" w16du:dateUtc="2024-07-26T02:30:00Z"/>
                <w:szCs w:val="20"/>
              </w:rPr>
            </w:pPr>
            <w:del w:id="3770" w:author="Jason Rhee" w:date="2024-07-26T12:30:00Z" w16du:dateUtc="2024-07-26T02:30:00Z">
              <w:r w:rsidRPr="00F35A4D" w:rsidDel="00EF78B0">
                <w:rPr>
                  <w:szCs w:val="20"/>
                </w:rPr>
                <w:delText>If any optional attributes are present but the attribute value is unknown or missing</w:delText>
              </w:r>
              <w:r w:rsidDel="00EF78B0">
                <w:rPr>
                  <w:szCs w:val="20"/>
                </w:rPr>
                <w:delText>.</w:delText>
              </w:r>
            </w:del>
          </w:p>
        </w:tc>
        <w:tc>
          <w:tcPr>
            <w:tcW w:w="1070" w:type="pct"/>
            <w:tcBorders>
              <w:top w:val="single" w:sz="4" w:space="0" w:color="000000"/>
              <w:left w:val="single" w:sz="4" w:space="0" w:color="000000"/>
              <w:bottom w:val="single" w:sz="4" w:space="0" w:color="000000"/>
              <w:right w:val="single" w:sz="4" w:space="0" w:color="000000"/>
            </w:tcBorders>
            <w:shd w:val="clear" w:color="auto" w:fill="FFFFFF"/>
          </w:tcPr>
          <w:p w14:paraId="6B16D036" w14:textId="415B8705" w:rsidR="006F532F" w:rsidRPr="00F35A4D" w:rsidDel="00EF78B0" w:rsidRDefault="006F532F" w:rsidP="006F532F">
            <w:pPr>
              <w:jc w:val="left"/>
              <w:rPr>
                <w:del w:id="3771" w:author="Jason Rhee" w:date="2024-07-26T12:30:00Z" w16du:dateUtc="2024-07-26T02:30:00Z"/>
                <w:szCs w:val="20"/>
              </w:rPr>
            </w:pPr>
            <w:del w:id="3772" w:author="Jason Rhee" w:date="2024-07-26T12:30:00Z" w16du:dateUtc="2024-07-26T02:30:00Z">
              <w:r w:rsidRPr="00F35A4D" w:rsidDel="00EF78B0">
                <w:rPr>
                  <w:szCs w:val="20"/>
                </w:rPr>
                <w:delText>Optional attributes are encoded, but attribute value is unknown or missing</w:delText>
              </w:r>
              <w:r w:rsidDel="00EF78B0">
                <w:rPr>
                  <w:szCs w:val="20"/>
                </w:rPr>
                <w:delText>.</w:delText>
              </w:r>
            </w:del>
          </w:p>
        </w:tc>
        <w:tc>
          <w:tcPr>
            <w:tcW w:w="986" w:type="pct"/>
            <w:tcBorders>
              <w:top w:val="single" w:sz="4" w:space="0" w:color="000000"/>
              <w:left w:val="single" w:sz="4" w:space="0" w:color="000000"/>
              <w:bottom w:val="single" w:sz="4" w:space="0" w:color="000000"/>
              <w:right w:val="single" w:sz="4" w:space="0" w:color="000000"/>
            </w:tcBorders>
            <w:shd w:val="clear" w:color="auto" w:fill="FFFFFF"/>
          </w:tcPr>
          <w:p w14:paraId="653EA306" w14:textId="455C4924" w:rsidR="006F532F" w:rsidRPr="00F35A4D" w:rsidDel="00EF78B0" w:rsidRDefault="006F532F" w:rsidP="006F532F">
            <w:pPr>
              <w:jc w:val="left"/>
              <w:rPr>
                <w:del w:id="3773" w:author="Jason Rhee" w:date="2024-07-26T12:30:00Z" w16du:dateUtc="2024-07-26T02:30:00Z"/>
                <w:szCs w:val="20"/>
              </w:rPr>
            </w:pPr>
            <w:del w:id="3774" w:author="Jason Rhee" w:date="2024-07-26T12:30:00Z" w16du:dateUtc="2024-07-26T02:30:00Z">
              <w:r w:rsidRPr="00F35A4D" w:rsidDel="00EF78B0">
                <w:rPr>
                  <w:szCs w:val="20"/>
                </w:rPr>
                <w:delText>Remove optional attributes when value is unknown or missing</w:delText>
              </w:r>
              <w:r w:rsidDel="00EF78B0">
                <w:rPr>
                  <w:szCs w:val="20"/>
                </w:rPr>
                <w:delText>.</w:delText>
              </w:r>
            </w:del>
          </w:p>
        </w:tc>
        <w:tc>
          <w:tcPr>
            <w:tcW w:w="758" w:type="pct"/>
            <w:tcBorders>
              <w:top w:val="single" w:sz="4" w:space="0" w:color="000000"/>
              <w:left w:val="single" w:sz="4" w:space="0" w:color="000000"/>
              <w:bottom w:val="single" w:sz="4" w:space="0" w:color="000000"/>
              <w:right w:val="single" w:sz="4" w:space="0" w:color="auto"/>
            </w:tcBorders>
            <w:shd w:val="clear" w:color="auto" w:fill="FFFFFF"/>
          </w:tcPr>
          <w:p w14:paraId="2F00FD50" w14:textId="355EB489" w:rsidR="006F532F" w:rsidRPr="00F35A4D" w:rsidDel="00EF78B0" w:rsidRDefault="006F532F" w:rsidP="006F532F">
            <w:pPr>
              <w:jc w:val="left"/>
              <w:rPr>
                <w:del w:id="3775" w:author="Jason Rhee" w:date="2024-07-26T12:30:00Z" w16du:dateUtc="2024-07-26T02:30:00Z"/>
                <w:szCs w:val="20"/>
              </w:rPr>
            </w:pPr>
            <w:del w:id="3776" w:author="Jason Rhee" w:date="2024-07-26T12:30:00Z" w16du:dateUtc="2024-07-26T02:30:00Z">
              <w:r w:rsidRPr="00F35A4D" w:rsidDel="00EF78B0">
                <w:rPr>
                  <w:szCs w:val="20"/>
                </w:rPr>
                <w:delText>Logical consistency</w:delText>
              </w:r>
            </w:del>
          </w:p>
        </w:tc>
        <w:tc>
          <w:tcPr>
            <w:tcW w:w="476" w:type="pct"/>
            <w:tcBorders>
              <w:top w:val="single" w:sz="4" w:space="0" w:color="auto"/>
              <w:left w:val="single" w:sz="4" w:space="0" w:color="auto"/>
              <w:bottom w:val="single" w:sz="4" w:space="0" w:color="auto"/>
              <w:right w:val="single" w:sz="4" w:space="0" w:color="auto"/>
            </w:tcBorders>
            <w:shd w:val="clear" w:color="auto" w:fill="FFFFFF"/>
          </w:tcPr>
          <w:p w14:paraId="5402C1A0" w14:textId="059F94BE" w:rsidR="006F532F" w:rsidRPr="00F35A4D" w:rsidDel="00EF78B0" w:rsidRDefault="006F532F" w:rsidP="006F532F">
            <w:pPr>
              <w:rPr>
                <w:del w:id="3777" w:author="Jason Rhee" w:date="2024-07-26T12:30:00Z" w16du:dateUtc="2024-07-26T02:30:00Z"/>
                <w:szCs w:val="20"/>
              </w:rPr>
            </w:pPr>
            <w:del w:id="3778" w:author="Jason Rhee" w:date="2024-07-26T12:30:00Z" w16du:dateUtc="2024-07-26T02:30:00Z">
              <w:r w:rsidRPr="00F35A4D" w:rsidDel="00EF78B0">
                <w:rPr>
                  <w:szCs w:val="20"/>
                </w:rPr>
                <w:delText>B</w:delText>
              </w:r>
            </w:del>
          </w:p>
        </w:tc>
      </w:tr>
      <w:tr w:rsidR="00FC5198" w:rsidDel="00EF78B0" w14:paraId="03B7A1ED" w14:textId="132FE341" w:rsidTr="00AC71D0">
        <w:trPr>
          <w:gridAfter w:val="1"/>
          <w:wAfter w:w="129" w:type="pct"/>
          <w:cantSplit/>
          <w:trHeight w:val="1065"/>
          <w:del w:id="3779" w:author="Jason Rhee" w:date="2024-07-26T12:30:00Z"/>
        </w:trPr>
        <w:tc>
          <w:tcPr>
            <w:tcW w:w="439" w:type="pct"/>
            <w:tcBorders>
              <w:top w:val="single" w:sz="4" w:space="0" w:color="000000"/>
              <w:left w:val="single" w:sz="4" w:space="0" w:color="000000"/>
              <w:bottom w:val="single" w:sz="4" w:space="0" w:color="000000"/>
              <w:right w:val="single" w:sz="4" w:space="0" w:color="000000"/>
            </w:tcBorders>
            <w:shd w:val="clear" w:color="auto" w:fill="FFFFFF"/>
          </w:tcPr>
          <w:p w14:paraId="6C5747BA" w14:textId="4762FF1A" w:rsidR="006F532F" w:rsidDel="00EF78B0" w:rsidRDefault="006F532F" w:rsidP="006F532F">
            <w:pPr>
              <w:jc w:val="center"/>
              <w:rPr>
                <w:del w:id="3780" w:author="Jason Rhee" w:date="2024-07-26T12:30:00Z" w16du:dateUtc="2024-07-26T02:30:00Z"/>
                <w:szCs w:val="20"/>
              </w:rPr>
            </w:pPr>
            <w:del w:id="3781" w:author="Jason Rhee" w:date="2024-07-26T12:30:00Z" w16du:dateUtc="2024-07-26T02:30:00Z">
              <w:r w:rsidDel="00EF78B0">
                <w:rPr>
                  <w:szCs w:val="20"/>
                </w:rPr>
                <w:delText>22</w:delText>
              </w:r>
            </w:del>
          </w:p>
        </w:tc>
        <w:tc>
          <w:tcPr>
            <w:tcW w:w="1142" w:type="pct"/>
            <w:tcBorders>
              <w:top w:val="single" w:sz="4" w:space="0" w:color="000000"/>
              <w:left w:val="single" w:sz="4" w:space="0" w:color="000000"/>
              <w:bottom w:val="single" w:sz="4" w:space="0" w:color="000000"/>
              <w:right w:val="single" w:sz="4" w:space="0" w:color="000000"/>
            </w:tcBorders>
            <w:shd w:val="clear" w:color="auto" w:fill="FFFFFF"/>
          </w:tcPr>
          <w:p w14:paraId="6B67A7C6" w14:textId="64A24426" w:rsidR="006F532F" w:rsidRPr="00F35A4D" w:rsidDel="00EF78B0" w:rsidRDefault="006F532F" w:rsidP="006F532F">
            <w:pPr>
              <w:jc w:val="left"/>
              <w:rPr>
                <w:del w:id="3782" w:author="Jason Rhee" w:date="2024-07-26T12:30:00Z" w16du:dateUtc="2024-07-26T02:30:00Z"/>
                <w:szCs w:val="20"/>
              </w:rPr>
            </w:pPr>
            <w:del w:id="3783" w:author="Jason Rhee" w:date="2024-07-26T12:30:00Z" w16du:dateUtc="2024-07-26T02:30:00Z">
              <w:r w:rsidRPr="00F35A4D" w:rsidDel="00EF78B0">
                <w:rPr>
                  <w:szCs w:val="20"/>
                </w:rPr>
                <w:delText>For datasets not named according to dataset file naming convention</w:delText>
              </w:r>
              <w:r w:rsidDel="00EF78B0">
                <w:rPr>
                  <w:szCs w:val="20"/>
                </w:rPr>
                <w:delText>.</w:delText>
              </w:r>
            </w:del>
          </w:p>
        </w:tc>
        <w:tc>
          <w:tcPr>
            <w:tcW w:w="1070" w:type="pct"/>
            <w:tcBorders>
              <w:top w:val="single" w:sz="4" w:space="0" w:color="000000"/>
              <w:left w:val="single" w:sz="4" w:space="0" w:color="000000"/>
              <w:bottom w:val="single" w:sz="4" w:space="0" w:color="000000"/>
              <w:right w:val="single" w:sz="4" w:space="0" w:color="000000"/>
            </w:tcBorders>
            <w:shd w:val="clear" w:color="auto" w:fill="FFFFFF"/>
          </w:tcPr>
          <w:p w14:paraId="029C44DB" w14:textId="57DA99D7" w:rsidR="006F532F" w:rsidRPr="00F35A4D" w:rsidDel="00EF78B0" w:rsidRDefault="006F532F" w:rsidP="006F532F">
            <w:pPr>
              <w:jc w:val="left"/>
              <w:rPr>
                <w:del w:id="3784" w:author="Jason Rhee" w:date="2024-07-26T12:30:00Z" w16du:dateUtc="2024-07-26T02:30:00Z"/>
                <w:szCs w:val="20"/>
              </w:rPr>
            </w:pPr>
            <w:del w:id="3785" w:author="Jason Rhee" w:date="2024-07-26T12:30:00Z" w16du:dateUtc="2024-07-26T02:30:00Z">
              <w:r w:rsidRPr="00F35A4D" w:rsidDel="00EF78B0">
                <w:rPr>
                  <w:szCs w:val="20"/>
                </w:rPr>
                <w:delText>Dataset file name is not according to file naming convention</w:delText>
              </w:r>
              <w:r w:rsidDel="00EF78B0">
                <w:rPr>
                  <w:szCs w:val="20"/>
                </w:rPr>
                <w:delText>.</w:delText>
              </w:r>
            </w:del>
          </w:p>
        </w:tc>
        <w:tc>
          <w:tcPr>
            <w:tcW w:w="986" w:type="pct"/>
            <w:tcBorders>
              <w:top w:val="single" w:sz="4" w:space="0" w:color="000000"/>
              <w:left w:val="single" w:sz="4" w:space="0" w:color="000000"/>
              <w:bottom w:val="single" w:sz="4" w:space="0" w:color="000000"/>
              <w:right w:val="single" w:sz="4" w:space="0" w:color="000000"/>
            </w:tcBorders>
            <w:shd w:val="clear" w:color="auto" w:fill="FFFFFF"/>
          </w:tcPr>
          <w:p w14:paraId="400A24A7" w14:textId="215CEEF4" w:rsidR="006F532F" w:rsidRPr="00F35A4D" w:rsidDel="00EF78B0" w:rsidRDefault="006F532F" w:rsidP="006F532F">
            <w:pPr>
              <w:jc w:val="left"/>
              <w:rPr>
                <w:del w:id="3786" w:author="Jason Rhee" w:date="2024-07-26T12:30:00Z" w16du:dateUtc="2024-07-26T02:30:00Z"/>
                <w:szCs w:val="20"/>
              </w:rPr>
            </w:pPr>
            <w:del w:id="3787" w:author="Jason Rhee" w:date="2024-07-26T12:30:00Z" w16du:dateUtc="2024-07-26T02:30:00Z">
              <w:r w:rsidRPr="00F35A4D" w:rsidDel="00EF78B0">
                <w:rPr>
                  <w:szCs w:val="20"/>
                </w:rPr>
                <w:delText>Rename according to naming convention</w:delText>
              </w:r>
              <w:r w:rsidDel="00EF78B0">
                <w:rPr>
                  <w:szCs w:val="20"/>
                </w:rPr>
                <w:delText>.</w:delText>
              </w:r>
            </w:del>
          </w:p>
        </w:tc>
        <w:tc>
          <w:tcPr>
            <w:tcW w:w="758" w:type="pct"/>
            <w:tcBorders>
              <w:top w:val="single" w:sz="4" w:space="0" w:color="000000"/>
              <w:left w:val="single" w:sz="4" w:space="0" w:color="000000"/>
              <w:bottom w:val="single" w:sz="4" w:space="0" w:color="000000"/>
              <w:right w:val="single" w:sz="4" w:space="0" w:color="auto"/>
            </w:tcBorders>
            <w:shd w:val="clear" w:color="auto" w:fill="FFFFFF"/>
          </w:tcPr>
          <w:p w14:paraId="602D031E" w14:textId="310005EB" w:rsidR="006F532F" w:rsidRPr="00F35A4D" w:rsidDel="00EF78B0" w:rsidRDefault="006F532F" w:rsidP="006F532F">
            <w:pPr>
              <w:jc w:val="left"/>
              <w:rPr>
                <w:del w:id="3788" w:author="Jason Rhee" w:date="2024-07-26T12:30:00Z" w16du:dateUtc="2024-07-26T02:30:00Z"/>
                <w:szCs w:val="20"/>
              </w:rPr>
            </w:pPr>
            <w:del w:id="3789" w:author="Jason Rhee" w:date="2024-07-26T12:30:00Z" w16du:dateUtc="2024-07-26T02:30:00Z">
              <w:r w:rsidRPr="00F35A4D" w:rsidDel="00EF78B0">
                <w:rPr>
                  <w:szCs w:val="20"/>
                </w:rPr>
                <w:delText>Logical consistency</w:delText>
              </w:r>
            </w:del>
          </w:p>
        </w:tc>
        <w:tc>
          <w:tcPr>
            <w:tcW w:w="476" w:type="pct"/>
            <w:tcBorders>
              <w:top w:val="single" w:sz="4" w:space="0" w:color="auto"/>
              <w:left w:val="single" w:sz="4" w:space="0" w:color="auto"/>
              <w:bottom w:val="single" w:sz="4" w:space="0" w:color="auto"/>
              <w:right w:val="single" w:sz="4" w:space="0" w:color="auto"/>
            </w:tcBorders>
            <w:shd w:val="clear" w:color="auto" w:fill="FFFFFF"/>
          </w:tcPr>
          <w:p w14:paraId="39DD8EAF" w14:textId="53843D48" w:rsidR="006F532F" w:rsidRPr="00F35A4D" w:rsidDel="00EF78B0" w:rsidRDefault="006F532F" w:rsidP="006F532F">
            <w:pPr>
              <w:rPr>
                <w:del w:id="3790" w:author="Jason Rhee" w:date="2024-07-26T12:30:00Z" w16du:dateUtc="2024-07-26T02:30:00Z"/>
                <w:szCs w:val="20"/>
              </w:rPr>
            </w:pPr>
            <w:del w:id="3791" w:author="Jason Rhee" w:date="2024-07-26T12:30:00Z" w16du:dateUtc="2024-07-26T02:30:00Z">
              <w:r w:rsidRPr="00F35A4D" w:rsidDel="00EF78B0">
                <w:rPr>
                  <w:szCs w:val="20"/>
                </w:rPr>
                <w:delText>B</w:delText>
              </w:r>
            </w:del>
          </w:p>
        </w:tc>
      </w:tr>
      <w:tr w:rsidR="00FC5198" w:rsidDel="00EF78B0" w14:paraId="32293CDE" w14:textId="025BCAE0" w:rsidTr="00AC71D0">
        <w:trPr>
          <w:gridAfter w:val="1"/>
          <w:wAfter w:w="129" w:type="pct"/>
          <w:cantSplit/>
          <w:trHeight w:val="1065"/>
          <w:del w:id="3792" w:author="Jason Rhee" w:date="2024-07-26T12:30:00Z"/>
        </w:trPr>
        <w:tc>
          <w:tcPr>
            <w:tcW w:w="439" w:type="pct"/>
            <w:tcBorders>
              <w:top w:val="single" w:sz="4" w:space="0" w:color="000000"/>
              <w:left w:val="single" w:sz="4" w:space="0" w:color="000000"/>
              <w:bottom w:val="single" w:sz="4" w:space="0" w:color="000000"/>
              <w:right w:val="single" w:sz="4" w:space="0" w:color="000000"/>
            </w:tcBorders>
            <w:shd w:val="clear" w:color="auto" w:fill="FFFFFF"/>
          </w:tcPr>
          <w:p w14:paraId="36CBA61D" w14:textId="0DA69D9E" w:rsidR="006F532F" w:rsidRPr="00F35A4D" w:rsidDel="00EF78B0" w:rsidRDefault="006F532F" w:rsidP="006F532F">
            <w:pPr>
              <w:jc w:val="center"/>
              <w:rPr>
                <w:del w:id="3793" w:author="Jason Rhee" w:date="2024-07-26T12:30:00Z" w16du:dateUtc="2024-07-26T02:30:00Z"/>
                <w:szCs w:val="20"/>
              </w:rPr>
            </w:pPr>
            <w:del w:id="3794" w:author="Jason Rhee" w:date="2024-07-26T12:30:00Z" w16du:dateUtc="2024-07-26T02:30:00Z">
              <w:r w:rsidDel="00EF78B0">
                <w:rPr>
                  <w:szCs w:val="20"/>
                </w:rPr>
                <w:delText>23</w:delText>
              </w:r>
            </w:del>
          </w:p>
        </w:tc>
        <w:tc>
          <w:tcPr>
            <w:tcW w:w="1142" w:type="pct"/>
            <w:tcBorders>
              <w:top w:val="single" w:sz="4" w:space="0" w:color="000000"/>
              <w:left w:val="single" w:sz="4" w:space="0" w:color="000000"/>
              <w:bottom w:val="single" w:sz="4" w:space="0" w:color="000000"/>
              <w:right w:val="single" w:sz="4" w:space="0" w:color="000000"/>
            </w:tcBorders>
            <w:shd w:val="clear" w:color="auto" w:fill="FFFFFF"/>
          </w:tcPr>
          <w:p w14:paraId="3DB07609" w14:textId="3DCF2079" w:rsidR="006F532F" w:rsidRPr="00F35A4D" w:rsidDel="00EF78B0" w:rsidRDefault="006F532F" w:rsidP="006F532F">
            <w:pPr>
              <w:jc w:val="left"/>
              <w:rPr>
                <w:del w:id="3795" w:author="Jason Rhee" w:date="2024-07-26T12:30:00Z" w16du:dateUtc="2024-07-26T02:30:00Z"/>
                <w:szCs w:val="20"/>
              </w:rPr>
            </w:pPr>
            <w:del w:id="3796" w:author="Jason Rhee" w:date="2024-07-26T12:30:00Z" w16du:dateUtc="2024-07-26T02:30:00Z">
              <w:r w:rsidRPr="00F35A4D" w:rsidDel="00EF78B0">
                <w:rPr>
                  <w:szCs w:val="20"/>
                </w:rPr>
                <w:delText>For each feature instance of type FixedTimeRange where timeStart is encoded later than timeEnd.</w:delText>
              </w:r>
            </w:del>
          </w:p>
        </w:tc>
        <w:tc>
          <w:tcPr>
            <w:tcW w:w="1070" w:type="pct"/>
            <w:tcBorders>
              <w:top w:val="single" w:sz="4" w:space="0" w:color="000000"/>
              <w:left w:val="single" w:sz="4" w:space="0" w:color="000000"/>
              <w:bottom w:val="single" w:sz="4" w:space="0" w:color="000000"/>
              <w:right w:val="single" w:sz="4" w:space="0" w:color="000000"/>
            </w:tcBorders>
            <w:shd w:val="clear" w:color="auto" w:fill="FFFFFF"/>
          </w:tcPr>
          <w:p w14:paraId="35AD0665" w14:textId="18CE4D7D" w:rsidR="006F532F" w:rsidRPr="00F35A4D" w:rsidDel="00EF78B0" w:rsidRDefault="006F532F" w:rsidP="006F532F">
            <w:pPr>
              <w:jc w:val="left"/>
              <w:rPr>
                <w:del w:id="3797" w:author="Jason Rhee" w:date="2024-07-26T12:30:00Z" w16du:dateUtc="2024-07-26T02:30:00Z"/>
                <w:szCs w:val="20"/>
              </w:rPr>
            </w:pPr>
            <w:del w:id="3798" w:author="Jason Rhee" w:date="2024-07-26T12:30:00Z" w16du:dateUtc="2024-07-26T02:30:00Z">
              <w:r w:rsidRPr="00F35A4D" w:rsidDel="00EF78B0">
                <w:rPr>
                  <w:szCs w:val="20"/>
                </w:rPr>
                <w:delText>Feature has timeStart encoded later than timeEnd.</w:delText>
              </w:r>
            </w:del>
          </w:p>
        </w:tc>
        <w:tc>
          <w:tcPr>
            <w:tcW w:w="986" w:type="pct"/>
            <w:tcBorders>
              <w:top w:val="single" w:sz="4" w:space="0" w:color="000000"/>
              <w:left w:val="single" w:sz="4" w:space="0" w:color="000000"/>
              <w:bottom w:val="single" w:sz="4" w:space="0" w:color="000000"/>
              <w:right w:val="single" w:sz="4" w:space="0" w:color="000000"/>
            </w:tcBorders>
            <w:shd w:val="clear" w:color="auto" w:fill="FFFFFF"/>
          </w:tcPr>
          <w:p w14:paraId="49DB2356" w14:textId="5D620E62" w:rsidR="006F532F" w:rsidRPr="00F35A4D" w:rsidDel="00EF78B0" w:rsidRDefault="006F532F" w:rsidP="006F532F">
            <w:pPr>
              <w:jc w:val="left"/>
              <w:rPr>
                <w:del w:id="3799" w:author="Jason Rhee" w:date="2024-07-26T12:30:00Z" w16du:dateUtc="2024-07-26T02:30:00Z"/>
                <w:szCs w:val="20"/>
              </w:rPr>
            </w:pPr>
            <w:del w:id="3800" w:author="Jason Rhee" w:date="2024-07-26T12:30:00Z" w16du:dateUtc="2024-07-26T02:30:00Z">
              <w:r w:rsidRPr="00F35A4D" w:rsidDel="00EF78B0">
                <w:rPr>
                  <w:szCs w:val="20"/>
                </w:rPr>
                <w:delText>Ensure values of FixedTimeRange subattributes timeEnd and timeStart are logical.</w:delText>
              </w:r>
            </w:del>
          </w:p>
        </w:tc>
        <w:tc>
          <w:tcPr>
            <w:tcW w:w="758" w:type="pct"/>
            <w:tcBorders>
              <w:top w:val="single" w:sz="4" w:space="0" w:color="000000"/>
              <w:left w:val="single" w:sz="4" w:space="0" w:color="000000"/>
              <w:bottom w:val="single" w:sz="4" w:space="0" w:color="000000"/>
              <w:right w:val="single" w:sz="4" w:space="0" w:color="auto"/>
            </w:tcBorders>
            <w:shd w:val="clear" w:color="auto" w:fill="FFFFFF"/>
          </w:tcPr>
          <w:p w14:paraId="76E7817E" w14:textId="1DCFBB98" w:rsidR="006F532F" w:rsidRPr="00F35A4D" w:rsidDel="00EF78B0" w:rsidRDefault="006F532F" w:rsidP="00615D0E">
            <w:pPr>
              <w:jc w:val="left"/>
              <w:rPr>
                <w:del w:id="3801" w:author="Jason Rhee" w:date="2024-07-26T12:30:00Z" w16du:dateUtc="2024-07-26T02:30:00Z"/>
                <w:szCs w:val="20"/>
              </w:rPr>
            </w:pPr>
            <w:del w:id="3802" w:author="Jason Rhee" w:date="2024-07-26T12:30:00Z" w16du:dateUtc="2024-07-26T02:30:00Z">
              <w:r w:rsidRPr="00F35A4D" w:rsidDel="00EF78B0">
                <w:rPr>
                  <w:szCs w:val="20"/>
                </w:rPr>
                <w:delText xml:space="preserve">PS </w:delText>
              </w:r>
              <w:r w:rsidR="00615D0E" w:rsidDel="00EF78B0">
                <w:rPr>
                  <w:szCs w:val="20"/>
                </w:rPr>
                <w:delText>7</w:delText>
              </w:r>
              <w:r w:rsidDel="00EF78B0">
                <w:rPr>
                  <w:szCs w:val="20"/>
                </w:rPr>
                <w:delText>.2 Application Schema</w:delText>
              </w:r>
            </w:del>
          </w:p>
        </w:tc>
        <w:tc>
          <w:tcPr>
            <w:tcW w:w="476" w:type="pct"/>
            <w:tcBorders>
              <w:top w:val="single" w:sz="4" w:space="0" w:color="auto"/>
              <w:left w:val="single" w:sz="4" w:space="0" w:color="auto"/>
              <w:bottom w:val="single" w:sz="4" w:space="0" w:color="auto"/>
              <w:right w:val="single" w:sz="4" w:space="0" w:color="auto"/>
            </w:tcBorders>
            <w:shd w:val="clear" w:color="auto" w:fill="FFFFFF"/>
          </w:tcPr>
          <w:p w14:paraId="2A5FA427" w14:textId="06D3B1E1" w:rsidR="006F532F" w:rsidRPr="00F35A4D" w:rsidDel="00EF78B0" w:rsidRDefault="006F532F" w:rsidP="006F532F">
            <w:pPr>
              <w:rPr>
                <w:del w:id="3803" w:author="Jason Rhee" w:date="2024-07-26T12:30:00Z" w16du:dateUtc="2024-07-26T02:30:00Z"/>
                <w:szCs w:val="20"/>
              </w:rPr>
            </w:pPr>
            <w:del w:id="3804" w:author="Jason Rhee" w:date="2024-07-26T12:30:00Z" w16du:dateUtc="2024-07-26T02:30:00Z">
              <w:r w:rsidRPr="00F35A4D" w:rsidDel="00EF78B0">
                <w:rPr>
                  <w:szCs w:val="20"/>
                </w:rPr>
                <w:delText>B</w:delText>
              </w:r>
            </w:del>
          </w:p>
        </w:tc>
      </w:tr>
      <w:tr w:rsidR="00FC5198" w:rsidDel="00EF78B0" w14:paraId="4818D831" w14:textId="7D0AFB75" w:rsidTr="00AC71D0">
        <w:trPr>
          <w:gridAfter w:val="1"/>
          <w:wAfter w:w="129" w:type="pct"/>
          <w:cantSplit/>
          <w:trHeight w:val="710"/>
          <w:del w:id="3805" w:author="Jason Rhee" w:date="2024-07-26T12:30:00Z"/>
        </w:trPr>
        <w:tc>
          <w:tcPr>
            <w:tcW w:w="439" w:type="pct"/>
            <w:tcBorders>
              <w:top w:val="single" w:sz="4" w:space="0" w:color="000000"/>
              <w:left w:val="single" w:sz="4" w:space="0" w:color="000000"/>
              <w:bottom w:val="single" w:sz="4" w:space="0" w:color="000000"/>
              <w:right w:val="single" w:sz="4" w:space="0" w:color="000000"/>
            </w:tcBorders>
            <w:shd w:val="clear" w:color="auto" w:fill="FFFFFF"/>
          </w:tcPr>
          <w:p w14:paraId="7310DC2C" w14:textId="2D5EC9D6" w:rsidR="006F532F" w:rsidRPr="00F35A4D" w:rsidDel="00EF78B0" w:rsidRDefault="006F532F" w:rsidP="006F532F">
            <w:pPr>
              <w:jc w:val="center"/>
              <w:rPr>
                <w:del w:id="3806" w:author="Jason Rhee" w:date="2024-07-26T12:30:00Z" w16du:dateUtc="2024-07-26T02:30:00Z"/>
                <w:szCs w:val="20"/>
              </w:rPr>
            </w:pPr>
            <w:del w:id="3807" w:author="Jason Rhee" w:date="2024-07-26T12:30:00Z" w16du:dateUtc="2024-07-26T02:30:00Z">
              <w:r w:rsidDel="00EF78B0">
                <w:rPr>
                  <w:szCs w:val="20"/>
                </w:rPr>
                <w:delText>24</w:delText>
              </w:r>
            </w:del>
          </w:p>
        </w:tc>
        <w:tc>
          <w:tcPr>
            <w:tcW w:w="1142" w:type="pct"/>
            <w:tcBorders>
              <w:top w:val="single" w:sz="4" w:space="0" w:color="000000"/>
              <w:left w:val="single" w:sz="4" w:space="0" w:color="000000"/>
              <w:bottom w:val="single" w:sz="4" w:space="0" w:color="000000"/>
              <w:right w:val="single" w:sz="4" w:space="0" w:color="000000"/>
            </w:tcBorders>
            <w:shd w:val="clear" w:color="auto" w:fill="FFFFFF"/>
          </w:tcPr>
          <w:p w14:paraId="68DB87C8" w14:textId="3DD7F40F" w:rsidR="006F532F" w:rsidRPr="00F35A4D" w:rsidDel="00EF78B0" w:rsidRDefault="006F532F" w:rsidP="006F532F">
            <w:pPr>
              <w:jc w:val="left"/>
              <w:rPr>
                <w:del w:id="3808" w:author="Jason Rhee" w:date="2024-07-26T12:30:00Z" w16du:dateUtc="2024-07-26T02:30:00Z"/>
                <w:szCs w:val="20"/>
              </w:rPr>
            </w:pPr>
            <w:del w:id="3809" w:author="Jason Rhee" w:date="2024-07-26T12:30:00Z" w16du:dateUtc="2024-07-26T02:30:00Z">
              <w:r w:rsidRPr="00F35A4D" w:rsidDel="00EF78B0">
                <w:rPr>
                  <w:szCs w:val="20"/>
                </w:rPr>
                <w:delText>For each feature instance where FixedTimeRange subattribute timeStart is notNull AND timeEnd is Null OR not Present.</w:delText>
              </w:r>
            </w:del>
          </w:p>
        </w:tc>
        <w:tc>
          <w:tcPr>
            <w:tcW w:w="1070" w:type="pct"/>
            <w:tcBorders>
              <w:top w:val="single" w:sz="4" w:space="0" w:color="000000"/>
              <w:left w:val="single" w:sz="4" w:space="0" w:color="000000"/>
              <w:bottom w:val="single" w:sz="4" w:space="0" w:color="000000"/>
              <w:right w:val="single" w:sz="4" w:space="0" w:color="000000"/>
            </w:tcBorders>
            <w:shd w:val="clear" w:color="auto" w:fill="FFFFFF"/>
          </w:tcPr>
          <w:p w14:paraId="48F4F0FA" w14:textId="38F0BB0D" w:rsidR="006F532F" w:rsidRPr="00F35A4D" w:rsidDel="00EF78B0" w:rsidRDefault="006F532F" w:rsidP="006F532F">
            <w:pPr>
              <w:jc w:val="left"/>
              <w:rPr>
                <w:del w:id="3810" w:author="Jason Rhee" w:date="2024-07-26T12:30:00Z" w16du:dateUtc="2024-07-26T02:30:00Z"/>
                <w:szCs w:val="20"/>
              </w:rPr>
            </w:pPr>
            <w:del w:id="3811" w:author="Jason Rhee" w:date="2024-07-26T12:30:00Z" w16du:dateUtc="2024-07-26T02:30:00Z">
              <w:r w:rsidRPr="00F35A4D" w:rsidDel="00EF78B0">
                <w:rPr>
                  <w:szCs w:val="20"/>
                </w:rPr>
                <w:delText>Feature has timeStart without a value of timeEnd.</w:delText>
              </w:r>
            </w:del>
          </w:p>
        </w:tc>
        <w:tc>
          <w:tcPr>
            <w:tcW w:w="986" w:type="pct"/>
            <w:tcBorders>
              <w:top w:val="single" w:sz="4" w:space="0" w:color="000000"/>
              <w:left w:val="single" w:sz="4" w:space="0" w:color="000000"/>
              <w:bottom w:val="single" w:sz="4" w:space="0" w:color="000000"/>
              <w:right w:val="single" w:sz="4" w:space="0" w:color="000000"/>
            </w:tcBorders>
            <w:shd w:val="clear" w:color="auto" w:fill="FFFFFF"/>
          </w:tcPr>
          <w:p w14:paraId="77CD812E" w14:textId="17914154" w:rsidR="006F532F" w:rsidRPr="00F35A4D" w:rsidDel="00EF78B0" w:rsidRDefault="006F532F" w:rsidP="006F532F">
            <w:pPr>
              <w:jc w:val="left"/>
              <w:rPr>
                <w:del w:id="3812" w:author="Jason Rhee" w:date="2024-07-26T12:30:00Z" w16du:dateUtc="2024-07-26T02:30:00Z"/>
                <w:szCs w:val="20"/>
              </w:rPr>
            </w:pPr>
            <w:del w:id="3813" w:author="Jason Rhee" w:date="2024-07-26T12:30:00Z" w16du:dateUtc="2024-07-26T02:30:00Z">
              <w:r w:rsidRPr="00F35A4D" w:rsidDel="00EF78B0">
                <w:rPr>
                  <w:szCs w:val="20"/>
                </w:rPr>
                <w:delText>Populate timeEnd or remove timeStart.</w:delText>
              </w:r>
            </w:del>
          </w:p>
        </w:tc>
        <w:tc>
          <w:tcPr>
            <w:tcW w:w="758" w:type="pct"/>
            <w:tcBorders>
              <w:top w:val="single" w:sz="4" w:space="0" w:color="000000"/>
              <w:left w:val="single" w:sz="4" w:space="0" w:color="000000"/>
              <w:bottom w:val="single" w:sz="4" w:space="0" w:color="000000"/>
              <w:right w:val="single" w:sz="4" w:space="0" w:color="auto"/>
            </w:tcBorders>
            <w:shd w:val="clear" w:color="auto" w:fill="FFFFFF"/>
          </w:tcPr>
          <w:p w14:paraId="21E1C42A" w14:textId="2D53132C" w:rsidR="006F532F" w:rsidRPr="00F35A4D" w:rsidDel="00EF78B0" w:rsidRDefault="006F532F" w:rsidP="00615D0E">
            <w:pPr>
              <w:jc w:val="left"/>
              <w:rPr>
                <w:del w:id="3814" w:author="Jason Rhee" w:date="2024-07-26T12:30:00Z" w16du:dateUtc="2024-07-26T02:30:00Z"/>
              </w:rPr>
            </w:pPr>
            <w:del w:id="3815" w:author="Jason Rhee" w:date="2024-07-26T12:30:00Z" w16du:dateUtc="2024-07-26T02:30:00Z">
              <w:r w:rsidRPr="00F35A4D" w:rsidDel="00EF78B0">
                <w:rPr>
                  <w:szCs w:val="20"/>
                </w:rPr>
                <w:delText xml:space="preserve">PS </w:delText>
              </w:r>
              <w:r w:rsidR="00615D0E" w:rsidDel="00EF78B0">
                <w:rPr>
                  <w:szCs w:val="20"/>
                </w:rPr>
                <w:delText>7</w:delText>
              </w:r>
              <w:r w:rsidDel="00EF78B0">
                <w:rPr>
                  <w:szCs w:val="20"/>
                </w:rPr>
                <w:delText>.2 Application Schema</w:delText>
              </w:r>
            </w:del>
          </w:p>
        </w:tc>
        <w:tc>
          <w:tcPr>
            <w:tcW w:w="476" w:type="pct"/>
            <w:tcBorders>
              <w:top w:val="single" w:sz="4" w:space="0" w:color="auto"/>
              <w:left w:val="single" w:sz="4" w:space="0" w:color="auto"/>
              <w:bottom w:val="single" w:sz="4" w:space="0" w:color="auto"/>
              <w:right w:val="single" w:sz="4" w:space="0" w:color="auto"/>
            </w:tcBorders>
            <w:shd w:val="clear" w:color="auto" w:fill="FFFFFF"/>
          </w:tcPr>
          <w:p w14:paraId="6D2F3BDF" w14:textId="6B0A166B" w:rsidR="006F532F" w:rsidRPr="00F35A4D" w:rsidDel="00EF78B0" w:rsidRDefault="006F532F" w:rsidP="006F532F">
            <w:pPr>
              <w:rPr>
                <w:del w:id="3816" w:author="Jason Rhee" w:date="2024-07-26T12:30:00Z" w16du:dateUtc="2024-07-26T02:30:00Z"/>
                <w:szCs w:val="20"/>
              </w:rPr>
            </w:pPr>
            <w:del w:id="3817" w:author="Jason Rhee" w:date="2024-07-26T12:30:00Z" w16du:dateUtc="2024-07-26T02:30:00Z">
              <w:r w:rsidRPr="00F35A4D" w:rsidDel="00EF78B0">
                <w:rPr>
                  <w:szCs w:val="20"/>
                </w:rPr>
                <w:delText>B</w:delText>
              </w:r>
            </w:del>
          </w:p>
        </w:tc>
      </w:tr>
      <w:tr w:rsidR="00FC5198" w:rsidDel="00EF78B0" w14:paraId="7C6B7EBA" w14:textId="14FF3194" w:rsidTr="00AC71D0">
        <w:trPr>
          <w:gridAfter w:val="1"/>
          <w:wAfter w:w="129" w:type="pct"/>
          <w:cantSplit/>
          <w:trHeight w:val="710"/>
          <w:del w:id="3818" w:author="Jason Rhee" w:date="2024-07-26T12:30:00Z"/>
        </w:trPr>
        <w:tc>
          <w:tcPr>
            <w:tcW w:w="439" w:type="pct"/>
            <w:tcBorders>
              <w:top w:val="single" w:sz="4" w:space="0" w:color="000000"/>
              <w:left w:val="single" w:sz="4" w:space="0" w:color="000000"/>
              <w:bottom w:val="single" w:sz="4" w:space="0" w:color="000000"/>
              <w:right w:val="single" w:sz="4" w:space="0" w:color="000000"/>
            </w:tcBorders>
            <w:shd w:val="clear" w:color="auto" w:fill="FFFFFF"/>
          </w:tcPr>
          <w:p w14:paraId="7C2AA524" w14:textId="094104D1" w:rsidR="006F532F" w:rsidRPr="00F35A4D" w:rsidDel="00EF78B0" w:rsidRDefault="006F532F" w:rsidP="006F532F">
            <w:pPr>
              <w:jc w:val="center"/>
              <w:rPr>
                <w:del w:id="3819" w:author="Jason Rhee" w:date="2024-07-26T12:30:00Z" w16du:dateUtc="2024-07-26T02:30:00Z"/>
                <w:szCs w:val="20"/>
              </w:rPr>
            </w:pPr>
            <w:del w:id="3820" w:author="Jason Rhee" w:date="2024-07-26T12:30:00Z" w16du:dateUtc="2024-07-26T02:30:00Z">
              <w:r w:rsidDel="00EF78B0">
                <w:rPr>
                  <w:szCs w:val="20"/>
                </w:rPr>
                <w:delText>25</w:delText>
              </w:r>
            </w:del>
          </w:p>
        </w:tc>
        <w:tc>
          <w:tcPr>
            <w:tcW w:w="1142" w:type="pct"/>
            <w:tcBorders>
              <w:top w:val="single" w:sz="4" w:space="0" w:color="000000"/>
              <w:left w:val="single" w:sz="4" w:space="0" w:color="000000"/>
              <w:bottom w:val="single" w:sz="4" w:space="0" w:color="000000"/>
              <w:right w:val="single" w:sz="4" w:space="0" w:color="000000"/>
            </w:tcBorders>
            <w:shd w:val="clear" w:color="auto" w:fill="FFFFFF"/>
          </w:tcPr>
          <w:p w14:paraId="0B0E5203" w14:textId="090F434D" w:rsidR="006F532F" w:rsidRPr="00F35A4D" w:rsidDel="00EF78B0" w:rsidRDefault="006F532F" w:rsidP="006F532F">
            <w:pPr>
              <w:jc w:val="left"/>
              <w:rPr>
                <w:del w:id="3821" w:author="Jason Rhee" w:date="2024-07-26T12:30:00Z" w16du:dateUtc="2024-07-26T02:30:00Z"/>
                <w:szCs w:val="20"/>
              </w:rPr>
            </w:pPr>
            <w:del w:id="3822" w:author="Jason Rhee" w:date="2024-07-26T12:30:00Z" w16du:dateUtc="2024-07-26T02:30:00Z">
              <w:r w:rsidRPr="00F35A4D" w:rsidDel="00EF78B0">
                <w:rPr>
                  <w:szCs w:val="20"/>
                </w:rPr>
                <w:delText>For each feature instance where FixedTimeRange subattribute timeEND is notNull AND timeStart is Null OR not Present.</w:delText>
              </w:r>
            </w:del>
          </w:p>
        </w:tc>
        <w:tc>
          <w:tcPr>
            <w:tcW w:w="1070" w:type="pct"/>
            <w:tcBorders>
              <w:top w:val="single" w:sz="4" w:space="0" w:color="000000"/>
              <w:left w:val="single" w:sz="4" w:space="0" w:color="000000"/>
              <w:bottom w:val="single" w:sz="4" w:space="0" w:color="000000"/>
              <w:right w:val="single" w:sz="4" w:space="0" w:color="000000"/>
            </w:tcBorders>
            <w:shd w:val="clear" w:color="auto" w:fill="FFFFFF"/>
          </w:tcPr>
          <w:p w14:paraId="3F6D015A" w14:textId="6D6F2ECA" w:rsidR="006F532F" w:rsidRPr="00F35A4D" w:rsidDel="00EF78B0" w:rsidRDefault="006F532F" w:rsidP="006F532F">
            <w:pPr>
              <w:jc w:val="left"/>
              <w:rPr>
                <w:del w:id="3823" w:author="Jason Rhee" w:date="2024-07-26T12:30:00Z" w16du:dateUtc="2024-07-26T02:30:00Z"/>
                <w:szCs w:val="20"/>
              </w:rPr>
            </w:pPr>
            <w:del w:id="3824" w:author="Jason Rhee" w:date="2024-07-26T12:30:00Z" w16du:dateUtc="2024-07-26T02:30:00Z">
              <w:r w:rsidRPr="00F35A4D" w:rsidDel="00EF78B0">
                <w:rPr>
                  <w:szCs w:val="20"/>
                </w:rPr>
                <w:delText>Object has timeEnd without a value of timeStart.</w:delText>
              </w:r>
            </w:del>
          </w:p>
        </w:tc>
        <w:tc>
          <w:tcPr>
            <w:tcW w:w="986" w:type="pct"/>
            <w:tcBorders>
              <w:top w:val="single" w:sz="4" w:space="0" w:color="000000"/>
              <w:left w:val="single" w:sz="4" w:space="0" w:color="000000"/>
              <w:bottom w:val="single" w:sz="4" w:space="0" w:color="000000"/>
              <w:right w:val="single" w:sz="4" w:space="0" w:color="000000"/>
            </w:tcBorders>
            <w:shd w:val="clear" w:color="auto" w:fill="FFFFFF"/>
          </w:tcPr>
          <w:p w14:paraId="53D99F61" w14:textId="34BFF043" w:rsidR="006F532F" w:rsidRPr="00F35A4D" w:rsidDel="00EF78B0" w:rsidRDefault="006F532F" w:rsidP="006F532F">
            <w:pPr>
              <w:jc w:val="left"/>
              <w:rPr>
                <w:del w:id="3825" w:author="Jason Rhee" w:date="2024-07-26T12:30:00Z" w16du:dateUtc="2024-07-26T02:30:00Z"/>
                <w:szCs w:val="20"/>
              </w:rPr>
            </w:pPr>
            <w:del w:id="3826" w:author="Jason Rhee" w:date="2024-07-26T12:30:00Z" w16du:dateUtc="2024-07-26T02:30:00Z">
              <w:r w:rsidRPr="00F35A4D" w:rsidDel="00EF78B0">
                <w:rPr>
                  <w:szCs w:val="20"/>
                </w:rPr>
                <w:delText>Populate timeStart or remove timeEnd.</w:delText>
              </w:r>
            </w:del>
          </w:p>
        </w:tc>
        <w:tc>
          <w:tcPr>
            <w:tcW w:w="758" w:type="pct"/>
            <w:tcBorders>
              <w:top w:val="single" w:sz="4" w:space="0" w:color="000000"/>
              <w:left w:val="single" w:sz="4" w:space="0" w:color="000000"/>
              <w:bottom w:val="single" w:sz="4" w:space="0" w:color="000000"/>
              <w:right w:val="single" w:sz="4" w:space="0" w:color="auto"/>
            </w:tcBorders>
            <w:shd w:val="clear" w:color="auto" w:fill="FFFFFF"/>
          </w:tcPr>
          <w:p w14:paraId="5EC4233A" w14:textId="2B8EB69A" w:rsidR="006F532F" w:rsidRPr="00F35A4D" w:rsidDel="00EF78B0" w:rsidRDefault="006F532F" w:rsidP="00615D0E">
            <w:pPr>
              <w:jc w:val="left"/>
              <w:rPr>
                <w:del w:id="3827" w:author="Jason Rhee" w:date="2024-07-26T12:30:00Z" w16du:dateUtc="2024-07-26T02:30:00Z"/>
                <w:szCs w:val="20"/>
              </w:rPr>
            </w:pPr>
            <w:del w:id="3828" w:author="Jason Rhee" w:date="2024-07-26T12:30:00Z" w16du:dateUtc="2024-07-26T02:30:00Z">
              <w:r w:rsidRPr="00F35A4D" w:rsidDel="00EF78B0">
                <w:rPr>
                  <w:szCs w:val="20"/>
                </w:rPr>
                <w:delText xml:space="preserve">PS </w:delText>
              </w:r>
              <w:r w:rsidR="00615D0E" w:rsidDel="00EF78B0">
                <w:rPr>
                  <w:szCs w:val="20"/>
                </w:rPr>
                <w:delText>7</w:delText>
              </w:r>
              <w:r w:rsidDel="00EF78B0">
                <w:rPr>
                  <w:szCs w:val="20"/>
                </w:rPr>
                <w:delText>.2 Application Schema</w:delText>
              </w:r>
            </w:del>
          </w:p>
        </w:tc>
        <w:tc>
          <w:tcPr>
            <w:tcW w:w="476" w:type="pct"/>
            <w:tcBorders>
              <w:top w:val="single" w:sz="4" w:space="0" w:color="auto"/>
              <w:left w:val="single" w:sz="4" w:space="0" w:color="auto"/>
              <w:bottom w:val="single" w:sz="4" w:space="0" w:color="auto"/>
              <w:right w:val="single" w:sz="4" w:space="0" w:color="auto"/>
            </w:tcBorders>
            <w:shd w:val="clear" w:color="auto" w:fill="FFFFFF"/>
          </w:tcPr>
          <w:p w14:paraId="258863DB" w14:textId="23ABE865" w:rsidR="006F532F" w:rsidRPr="00F35A4D" w:rsidDel="00EF78B0" w:rsidRDefault="006F532F" w:rsidP="006F532F">
            <w:pPr>
              <w:rPr>
                <w:del w:id="3829" w:author="Jason Rhee" w:date="2024-07-26T12:30:00Z" w16du:dateUtc="2024-07-26T02:30:00Z"/>
                <w:szCs w:val="20"/>
              </w:rPr>
            </w:pPr>
            <w:del w:id="3830" w:author="Jason Rhee" w:date="2024-07-26T12:30:00Z" w16du:dateUtc="2024-07-26T02:30:00Z">
              <w:r w:rsidRPr="00F35A4D" w:rsidDel="00EF78B0">
                <w:rPr>
                  <w:szCs w:val="20"/>
                </w:rPr>
                <w:delText>B</w:delText>
              </w:r>
            </w:del>
          </w:p>
        </w:tc>
      </w:tr>
      <w:tr w:rsidR="00FC5198" w:rsidDel="00EF78B0" w14:paraId="77A62F1D" w14:textId="326FAAAD" w:rsidTr="00AC71D0">
        <w:trPr>
          <w:cantSplit/>
          <w:trHeight w:val="710"/>
          <w:del w:id="3831" w:author="Jason Rhee" w:date="2024-07-26T12:30:00Z"/>
        </w:trPr>
        <w:tc>
          <w:tcPr>
            <w:tcW w:w="439" w:type="pct"/>
            <w:tcBorders>
              <w:top w:val="single" w:sz="4" w:space="0" w:color="000000"/>
              <w:left w:val="single" w:sz="4" w:space="0" w:color="000000"/>
              <w:bottom w:val="single" w:sz="4" w:space="0" w:color="000000"/>
              <w:right w:val="single" w:sz="4" w:space="0" w:color="000000"/>
            </w:tcBorders>
            <w:shd w:val="clear" w:color="auto" w:fill="FFFFFF"/>
          </w:tcPr>
          <w:p w14:paraId="42E9B249" w14:textId="15BB1D52" w:rsidR="006F532F" w:rsidRPr="00F35A4D" w:rsidDel="00EF78B0" w:rsidRDefault="006F532F" w:rsidP="006F532F">
            <w:pPr>
              <w:jc w:val="center"/>
              <w:rPr>
                <w:del w:id="3832" w:author="Jason Rhee" w:date="2024-07-26T12:30:00Z" w16du:dateUtc="2024-07-26T02:30:00Z"/>
                <w:szCs w:val="20"/>
              </w:rPr>
            </w:pPr>
            <w:del w:id="3833" w:author="Jason Rhee" w:date="2024-07-26T12:30:00Z" w16du:dateUtc="2024-07-26T02:30:00Z">
              <w:r w:rsidDel="00EF78B0">
                <w:rPr>
                  <w:szCs w:val="20"/>
                </w:rPr>
                <w:delText>26</w:delText>
              </w:r>
            </w:del>
          </w:p>
        </w:tc>
        <w:tc>
          <w:tcPr>
            <w:tcW w:w="1142" w:type="pct"/>
            <w:tcBorders>
              <w:top w:val="single" w:sz="4" w:space="0" w:color="000000"/>
              <w:left w:val="single" w:sz="4" w:space="0" w:color="000000"/>
              <w:bottom w:val="single" w:sz="4" w:space="0" w:color="000000"/>
              <w:right w:val="single" w:sz="4" w:space="0" w:color="000000"/>
            </w:tcBorders>
            <w:shd w:val="clear" w:color="auto" w:fill="FFFFFF"/>
          </w:tcPr>
          <w:p w14:paraId="1A697928" w14:textId="77955273" w:rsidR="006F532F" w:rsidRPr="00F35A4D" w:rsidDel="00EF78B0" w:rsidRDefault="006F532F" w:rsidP="006F532F">
            <w:pPr>
              <w:jc w:val="left"/>
              <w:rPr>
                <w:del w:id="3834" w:author="Jason Rhee" w:date="2024-07-26T12:30:00Z" w16du:dateUtc="2024-07-26T02:30:00Z"/>
                <w:szCs w:val="20"/>
              </w:rPr>
            </w:pPr>
            <w:del w:id="3835" w:author="Jason Rhee" w:date="2024-07-26T12:30:00Z" w16du:dateUtc="2024-07-26T02:30:00Z">
              <w:r w:rsidRPr="00F35A4D" w:rsidDel="00EF78B0">
                <w:rPr>
                  <w:szCs w:val="20"/>
                </w:rPr>
                <w:delText>For the Date Time attributes generationTime, expectedPassingTime, Timestart and TimeEnd where encoding is not according to format</w:delText>
              </w:r>
              <w:r w:rsidDel="00EF78B0">
                <w:rPr>
                  <w:szCs w:val="20"/>
                </w:rPr>
                <w:delText>.</w:delText>
              </w:r>
            </w:del>
          </w:p>
        </w:tc>
        <w:tc>
          <w:tcPr>
            <w:tcW w:w="1070" w:type="pct"/>
            <w:tcBorders>
              <w:top w:val="single" w:sz="4" w:space="0" w:color="000000"/>
              <w:left w:val="single" w:sz="4" w:space="0" w:color="000000"/>
              <w:bottom w:val="single" w:sz="4" w:space="0" w:color="000000"/>
              <w:right w:val="single" w:sz="4" w:space="0" w:color="000000"/>
            </w:tcBorders>
            <w:shd w:val="clear" w:color="auto" w:fill="FFFFFF"/>
          </w:tcPr>
          <w:p w14:paraId="5B59B6D1" w14:textId="1727C014" w:rsidR="006F532F" w:rsidRPr="00F35A4D" w:rsidDel="00EF78B0" w:rsidRDefault="006F532F" w:rsidP="006F532F">
            <w:pPr>
              <w:jc w:val="left"/>
              <w:rPr>
                <w:del w:id="3836" w:author="Jason Rhee" w:date="2024-07-26T12:30:00Z" w16du:dateUtc="2024-07-26T02:30:00Z"/>
                <w:szCs w:val="20"/>
              </w:rPr>
            </w:pPr>
            <w:del w:id="3837" w:author="Jason Rhee" w:date="2024-07-26T12:30:00Z" w16du:dateUtc="2024-07-26T02:30:00Z">
              <w:r w:rsidRPr="00F35A4D" w:rsidDel="00EF78B0">
                <w:rPr>
                  <w:szCs w:val="20"/>
                </w:rPr>
                <w:delText>Attributes are not encoded according to attribute type format</w:delText>
              </w:r>
              <w:r w:rsidDel="00EF78B0">
                <w:rPr>
                  <w:szCs w:val="20"/>
                </w:rPr>
                <w:delText>.</w:delText>
              </w:r>
            </w:del>
          </w:p>
        </w:tc>
        <w:tc>
          <w:tcPr>
            <w:tcW w:w="986" w:type="pct"/>
            <w:tcBorders>
              <w:top w:val="single" w:sz="4" w:space="0" w:color="000000"/>
              <w:left w:val="single" w:sz="4" w:space="0" w:color="000000"/>
              <w:bottom w:val="single" w:sz="4" w:space="0" w:color="000000"/>
              <w:right w:val="single" w:sz="4" w:space="0" w:color="000000"/>
            </w:tcBorders>
            <w:shd w:val="clear" w:color="auto" w:fill="FFFFFF"/>
          </w:tcPr>
          <w:p w14:paraId="1BC74E1D" w14:textId="7B9AE7B5" w:rsidR="006F532F" w:rsidRPr="00F35A4D" w:rsidDel="00EF78B0" w:rsidRDefault="006F532F" w:rsidP="006F532F">
            <w:pPr>
              <w:jc w:val="left"/>
              <w:rPr>
                <w:del w:id="3838" w:author="Jason Rhee" w:date="2024-07-26T12:30:00Z" w16du:dateUtc="2024-07-26T02:30:00Z"/>
                <w:szCs w:val="20"/>
              </w:rPr>
            </w:pPr>
            <w:del w:id="3839" w:author="Jason Rhee" w:date="2024-07-26T12:30:00Z" w16du:dateUtc="2024-07-26T02:30:00Z">
              <w:r w:rsidRPr="00F35A4D" w:rsidDel="00EF78B0">
                <w:rPr>
                  <w:szCs w:val="20"/>
                </w:rPr>
                <w:delText>Encode according to attribute type format</w:delText>
              </w:r>
              <w:r w:rsidDel="00EF78B0">
                <w:rPr>
                  <w:szCs w:val="20"/>
                </w:rPr>
                <w:delText>.</w:delText>
              </w:r>
            </w:del>
          </w:p>
        </w:tc>
        <w:tc>
          <w:tcPr>
            <w:tcW w:w="758" w:type="pct"/>
            <w:tcBorders>
              <w:top w:val="single" w:sz="4" w:space="0" w:color="000000"/>
              <w:left w:val="single" w:sz="4" w:space="0" w:color="000000"/>
              <w:bottom w:val="single" w:sz="4" w:space="0" w:color="000000"/>
              <w:right w:val="single" w:sz="4" w:space="0" w:color="auto"/>
            </w:tcBorders>
            <w:shd w:val="clear" w:color="auto" w:fill="FFFFFF"/>
          </w:tcPr>
          <w:p w14:paraId="480C6E60" w14:textId="400F050B" w:rsidR="006F532F" w:rsidRPr="00F35A4D" w:rsidDel="00EF78B0" w:rsidRDefault="006F532F" w:rsidP="00615D0E">
            <w:pPr>
              <w:jc w:val="left"/>
              <w:rPr>
                <w:del w:id="3840" w:author="Jason Rhee" w:date="2024-07-26T12:30:00Z" w16du:dateUtc="2024-07-26T02:30:00Z"/>
                <w:szCs w:val="20"/>
              </w:rPr>
            </w:pPr>
            <w:del w:id="3841" w:author="Jason Rhee" w:date="2024-07-26T12:30:00Z" w16du:dateUtc="2024-07-26T02:30:00Z">
              <w:r w:rsidRPr="00F35A4D" w:rsidDel="00EF78B0">
                <w:rPr>
                  <w:szCs w:val="20"/>
                </w:rPr>
                <w:delText xml:space="preserve">PS </w:delText>
              </w:r>
              <w:r w:rsidR="00615D0E" w:rsidDel="00EF78B0">
                <w:rPr>
                  <w:szCs w:val="20"/>
                </w:rPr>
                <w:delText>7</w:delText>
              </w:r>
              <w:r w:rsidDel="00EF78B0">
                <w:rPr>
                  <w:szCs w:val="20"/>
                </w:rPr>
                <w:delText>.2 Application Schema</w:delText>
              </w:r>
            </w:del>
          </w:p>
        </w:tc>
        <w:tc>
          <w:tcPr>
            <w:tcW w:w="476" w:type="pct"/>
            <w:tcBorders>
              <w:top w:val="single" w:sz="4" w:space="0" w:color="auto"/>
              <w:left w:val="single" w:sz="4" w:space="0" w:color="auto"/>
              <w:bottom w:val="single" w:sz="4" w:space="0" w:color="auto"/>
              <w:right w:val="single" w:sz="4" w:space="0" w:color="auto"/>
            </w:tcBorders>
          </w:tcPr>
          <w:p w14:paraId="1FF3296D" w14:textId="31B8EB15" w:rsidR="006F532F" w:rsidRPr="00F35A4D" w:rsidDel="00EF78B0" w:rsidRDefault="006F532F" w:rsidP="006F532F">
            <w:pPr>
              <w:rPr>
                <w:del w:id="3842" w:author="Jason Rhee" w:date="2024-07-26T12:30:00Z" w16du:dateUtc="2024-07-26T02:30:00Z"/>
                <w:szCs w:val="20"/>
              </w:rPr>
            </w:pPr>
            <w:del w:id="3843" w:author="Jason Rhee" w:date="2024-07-26T12:30:00Z" w16du:dateUtc="2024-07-26T02:30:00Z">
              <w:r w:rsidRPr="00F35A4D" w:rsidDel="00EF78B0">
                <w:rPr>
                  <w:szCs w:val="20"/>
                </w:rPr>
                <w:delText>B</w:delText>
              </w:r>
            </w:del>
          </w:p>
        </w:tc>
        <w:tc>
          <w:tcPr>
            <w:tcW w:w="129" w:type="pct"/>
            <w:tcBorders>
              <w:left w:val="single" w:sz="4" w:space="0" w:color="auto"/>
            </w:tcBorders>
          </w:tcPr>
          <w:p w14:paraId="4E88F830" w14:textId="1E1F50E9" w:rsidR="006F532F" w:rsidDel="00EF78B0" w:rsidRDefault="006F532F" w:rsidP="006F532F">
            <w:pPr>
              <w:rPr>
                <w:del w:id="3844" w:author="Jason Rhee" w:date="2024-07-26T12:30:00Z" w16du:dateUtc="2024-07-26T02:30:00Z"/>
              </w:rPr>
            </w:pPr>
          </w:p>
        </w:tc>
      </w:tr>
      <w:tr w:rsidR="00FC5198" w:rsidDel="00EF78B0" w14:paraId="414FB022" w14:textId="35C8C365" w:rsidTr="00AC71D0">
        <w:trPr>
          <w:cantSplit/>
          <w:trHeight w:val="710"/>
          <w:del w:id="3845" w:author="Jason Rhee" w:date="2024-07-26T12:30:00Z"/>
        </w:trPr>
        <w:tc>
          <w:tcPr>
            <w:tcW w:w="439" w:type="pct"/>
            <w:tcBorders>
              <w:top w:val="single" w:sz="4" w:space="0" w:color="000000"/>
              <w:left w:val="single" w:sz="4" w:space="0" w:color="000000"/>
              <w:bottom w:val="single" w:sz="4" w:space="0" w:color="000000"/>
              <w:right w:val="single" w:sz="4" w:space="0" w:color="000000"/>
            </w:tcBorders>
            <w:shd w:val="clear" w:color="auto" w:fill="FFFFFF"/>
          </w:tcPr>
          <w:p w14:paraId="3D6A5808" w14:textId="168B1F3F" w:rsidR="006F532F" w:rsidDel="00EF78B0" w:rsidRDefault="006F532F" w:rsidP="006F532F">
            <w:pPr>
              <w:jc w:val="center"/>
              <w:rPr>
                <w:del w:id="3846" w:author="Jason Rhee" w:date="2024-07-26T12:30:00Z" w16du:dateUtc="2024-07-26T02:30:00Z"/>
                <w:szCs w:val="20"/>
                <w:highlight w:val="green"/>
              </w:rPr>
            </w:pPr>
            <w:del w:id="3847" w:author="Jason Rhee" w:date="2024-07-26T12:30:00Z" w16du:dateUtc="2024-07-26T02:30:00Z">
              <w:r w:rsidDel="00EF78B0">
                <w:rPr>
                  <w:szCs w:val="20"/>
                </w:rPr>
                <w:delText>27</w:delText>
              </w:r>
            </w:del>
          </w:p>
        </w:tc>
        <w:tc>
          <w:tcPr>
            <w:tcW w:w="1142" w:type="pct"/>
            <w:tcBorders>
              <w:top w:val="single" w:sz="4" w:space="0" w:color="000000"/>
              <w:left w:val="single" w:sz="4" w:space="0" w:color="000000"/>
              <w:bottom w:val="single" w:sz="4" w:space="0" w:color="000000"/>
              <w:right w:val="single" w:sz="4" w:space="0" w:color="000000"/>
            </w:tcBorders>
            <w:shd w:val="clear" w:color="auto" w:fill="FFFFFF"/>
          </w:tcPr>
          <w:p w14:paraId="33C00559" w14:textId="4A0A2245" w:rsidR="006F532F" w:rsidDel="00EF78B0" w:rsidRDefault="006F532F" w:rsidP="006F532F">
            <w:pPr>
              <w:jc w:val="left"/>
              <w:rPr>
                <w:del w:id="3848" w:author="Jason Rhee" w:date="2024-07-26T12:30:00Z" w16du:dateUtc="2024-07-26T02:30:00Z"/>
                <w:szCs w:val="20"/>
                <w:highlight w:val="green"/>
              </w:rPr>
            </w:pPr>
            <w:del w:id="3849" w:author="Jason Rhee" w:date="2024-07-26T12:30:00Z" w16du:dateUtc="2024-07-26T02:30:00Z">
              <w:r w:rsidRPr="00D33D24" w:rsidDel="00EF78B0">
                <w:rPr>
                  <w:szCs w:val="20"/>
                </w:rPr>
                <w:delText>For each UnderKeelClearancePlan without any UnderKeelClearanceControlPoint associated with it</w:delText>
              </w:r>
              <w:r w:rsidDel="00EF78B0">
                <w:rPr>
                  <w:szCs w:val="20"/>
                </w:rPr>
                <w:delText>.</w:delText>
              </w:r>
            </w:del>
          </w:p>
        </w:tc>
        <w:tc>
          <w:tcPr>
            <w:tcW w:w="1070" w:type="pct"/>
            <w:tcBorders>
              <w:top w:val="single" w:sz="4" w:space="0" w:color="000000"/>
              <w:left w:val="single" w:sz="4" w:space="0" w:color="000000"/>
              <w:bottom w:val="single" w:sz="4" w:space="0" w:color="000000"/>
              <w:right w:val="single" w:sz="4" w:space="0" w:color="000000"/>
            </w:tcBorders>
            <w:shd w:val="clear" w:color="auto" w:fill="FFFFFF"/>
          </w:tcPr>
          <w:p w14:paraId="6899E406" w14:textId="19617C24" w:rsidR="006F532F" w:rsidDel="00EF78B0" w:rsidRDefault="006F532F" w:rsidP="006F532F">
            <w:pPr>
              <w:jc w:val="left"/>
              <w:rPr>
                <w:del w:id="3850" w:author="Jason Rhee" w:date="2024-07-26T12:30:00Z" w16du:dateUtc="2024-07-26T02:30:00Z"/>
                <w:szCs w:val="20"/>
                <w:highlight w:val="green"/>
              </w:rPr>
            </w:pPr>
            <w:del w:id="3851" w:author="Jason Rhee" w:date="2024-07-26T12:30:00Z" w16du:dateUtc="2024-07-26T02:30:00Z">
              <w:r w:rsidRPr="00D33D24" w:rsidDel="00EF78B0">
                <w:rPr>
                  <w:szCs w:val="20"/>
                </w:rPr>
                <w:delText>An UnderKeelClearancePlan must consist of minimum 1 UnderKeelClearanceControlPoint association</w:delText>
              </w:r>
              <w:r w:rsidDel="00EF78B0">
                <w:rPr>
                  <w:szCs w:val="20"/>
                </w:rPr>
                <w:delText>.</w:delText>
              </w:r>
            </w:del>
          </w:p>
        </w:tc>
        <w:tc>
          <w:tcPr>
            <w:tcW w:w="986" w:type="pct"/>
            <w:tcBorders>
              <w:top w:val="single" w:sz="4" w:space="0" w:color="000000"/>
              <w:left w:val="single" w:sz="4" w:space="0" w:color="000000"/>
              <w:bottom w:val="single" w:sz="4" w:space="0" w:color="000000"/>
              <w:right w:val="single" w:sz="4" w:space="0" w:color="000000"/>
            </w:tcBorders>
            <w:shd w:val="clear" w:color="auto" w:fill="FFFFFF"/>
          </w:tcPr>
          <w:p w14:paraId="72CD98F6" w14:textId="589AF110" w:rsidR="006F532F" w:rsidDel="00EF78B0" w:rsidRDefault="006F532F" w:rsidP="006F532F">
            <w:pPr>
              <w:jc w:val="left"/>
              <w:rPr>
                <w:del w:id="3852" w:author="Jason Rhee" w:date="2024-07-26T12:30:00Z" w16du:dateUtc="2024-07-26T02:30:00Z"/>
                <w:szCs w:val="20"/>
                <w:highlight w:val="green"/>
              </w:rPr>
            </w:pPr>
            <w:del w:id="3853" w:author="Jason Rhee" w:date="2024-07-26T12:30:00Z" w16du:dateUtc="2024-07-26T02:30:00Z">
              <w:r w:rsidRPr="00D33D24" w:rsidDel="00EF78B0">
                <w:rPr>
                  <w:szCs w:val="20"/>
                </w:rPr>
                <w:delText>Associate UnderKeelClearancePlan with UnderKeelClearanceControlPoint association</w:delText>
              </w:r>
              <w:r w:rsidDel="00EF78B0">
                <w:rPr>
                  <w:szCs w:val="20"/>
                </w:rPr>
                <w:delText>.</w:delText>
              </w:r>
            </w:del>
          </w:p>
        </w:tc>
        <w:tc>
          <w:tcPr>
            <w:tcW w:w="758" w:type="pct"/>
            <w:tcBorders>
              <w:top w:val="single" w:sz="4" w:space="0" w:color="000000"/>
              <w:left w:val="single" w:sz="4" w:space="0" w:color="000000"/>
              <w:bottom w:val="single" w:sz="4" w:space="0" w:color="000000"/>
              <w:right w:val="single" w:sz="4" w:space="0" w:color="auto"/>
            </w:tcBorders>
            <w:shd w:val="clear" w:color="auto" w:fill="FFFFFF"/>
          </w:tcPr>
          <w:p w14:paraId="54720CF4" w14:textId="724D23A8" w:rsidR="006F532F" w:rsidDel="00EF78B0" w:rsidRDefault="006F532F" w:rsidP="00615D0E">
            <w:pPr>
              <w:jc w:val="left"/>
              <w:rPr>
                <w:del w:id="3854" w:author="Jason Rhee" w:date="2024-07-26T12:30:00Z" w16du:dateUtc="2024-07-26T02:30:00Z"/>
                <w:szCs w:val="20"/>
                <w:highlight w:val="green"/>
              </w:rPr>
            </w:pPr>
            <w:del w:id="3855" w:author="Jason Rhee" w:date="2024-07-26T12:30:00Z" w16du:dateUtc="2024-07-26T02:30:00Z">
              <w:r w:rsidRPr="00F35A4D" w:rsidDel="00EF78B0">
                <w:rPr>
                  <w:szCs w:val="20"/>
                </w:rPr>
                <w:delText xml:space="preserve">PS </w:delText>
              </w:r>
              <w:r w:rsidR="00615D0E" w:rsidDel="00EF78B0">
                <w:rPr>
                  <w:szCs w:val="20"/>
                </w:rPr>
                <w:delText>7</w:delText>
              </w:r>
              <w:r w:rsidDel="00EF78B0">
                <w:rPr>
                  <w:szCs w:val="20"/>
                </w:rPr>
                <w:delText>.2 Application Schema</w:delText>
              </w:r>
            </w:del>
          </w:p>
        </w:tc>
        <w:tc>
          <w:tcPr>
            <w:tcW w:w="476" w:type="pct"/>
            <w:tcBorders>
              <w:top w:val="single" w:sz="4" w:space="0" w:color="auto"/>
              <w:left w:val="single" w:sz="4" w:space="0" w:color="auto"/>
              <w:bottom w:val="single" w:sz="4" w:space="0" w:color="auto"/>
              <w:right w:val="single" w:sz="4" w:space="0" w:color="auto"/>
            </w:tcBorders>
          </w:tcPr>
          <w:p w14:paraId="3667C296" w14:textId="6C88F77A" w:rsidR="006F532F" w:rsidDel="00EF78B0" w:rsidRDefault="006F532F" w:rsidP="006F532F">
            <w:pPr>
              <w:rPr>
                <w:del w:id="3856" w:author="Jason Rhee" w:date="2024-07-26T12:30:00Z" w16du:dateUtc="2024-07-26T02:30:00Z"/>
                <w:szCs w:val="20"/>
              </w:rPr>
            </w:pPr>
            <w:del w:id="3857" w:author="Jason Rhee" w:date="2024-07-26T12:30:00Z" w16du:dateUtc="2024-07-26T02:30:00Z">
              <w:r w:rsidDel="00EF78B0">
                <w:rPr>
                  <w:szCs w:val="20"/>
                </w:rPr>
                <w:delText>B</w:delText>
              </w:r>
            </w:del>
          </w:p>
        </w:tc>
        <w:tc>
          <w:tcPr>
            <w:tcW w:w="129" w:type="pct"/>
            <w:tcBorders>
              <w:left w:val="single" w:sz="4" w:space="0" w:color="auto"/>
            </w:tcBorders>
          </w:tcPr>
          <w:p w14:paraId="45A0B515" w14:textId="5D8AED91" w:rsidR="006F532F" w:rsidDel="00EF78B0" w:rsidRDefault="006F532F" w:rsidP="006F532F">
            <w:pPr>
              <w:rPr>
                <w:del w:id="3858" w:author="Jason Rhee" w:date="2024-07-26T12:30:00Z" w16du:dateUtc="2024-07-26T02:30:00Z"/>
              </w:rPr>
            </w:pPr>
          </w:p>
        </w:tc>
      </w:tr>
    </w:tbl>
    <w:p w14:paraId="2924E976" w14:textId="71FCCCDC" w:rsidR="003E0B96" w:rsidDel="00EF78B0" w:rsidRDefault="003E0B96" w:rsidP="003E0B96">
      <w:pPr>
        <w:rPr>
          <w:del w:id="3859" w:author="Jason Rhee" w:date="2024-07-26T12:30:00Z" w16du:dateUtc="2024-07-26T02:30:00Z"/>
        </w:rPr>
      </w:pPr>
    </w:p>
    <w:p w14:paraId="30C79162" w14:textId="0A4C0597" w:rsidR="00EB72DF" w:rsidRPr="00E61AD8" w:rsidDel="00EF78B0" w:rsidRDefault="00EB72DF" w:rsidP="00EB72DF">
      <w:pPr>
        <w:rPr>
          <w:del w:id="3860" w:author="Jason Rhee" w:date="2024-07-26T12:30:00Z" w16du:dateUtc="2024-07-26T02:30:00Z"/>
          <w:lang w:val="en-US"/>
        </w:rPr>
      </w:pPr>
    </w:p>
    <w:p w14:paraId="73213BE8" w14:textId="217F3A77" w:rsidR="00EB72DF" w:rsidRPr="00E61AD8" w:rsidDel="00EF78B0" w:rsidRDefault="00EB72DF" w:rsidP="00EB72DF">
      <w:pPr>
        <w:rPr>
          <w:del w:id="3861" w:author="Jason Rhee" w:date="2024-07-26T12:30:00Z" w16du:dateUtc="2024-07-26T02:30:00Z"/>
          <w:lang w:val="en-US"/>
        </w:rPr>
      </w:pPr>
    </w:p>
    <w:p w14:paraId="5D043548" w14:textId="28F29B15" w:rsidR="00EB72DF" w:rsidRPr="00E61AD8" w:rsidDel="00EF78B0" w:rsidRDefault="00EB72DF" w:rsidP="00EB72DF">
      <w:pPr>
        <w:rPr>
          <w:del w:id="3862" w:author="Jason Rhee" w:date="2024-07-26T12:30:00Z" w16du:dateUtc="2024-07-26T02:30:00Z"/>
          <w:lang w:val="en-US"/>
        </w:rPr>
      </w:pPr>
    </w:p>
    <w:p w14:paraId="057CEAB2" w14:textId="7E3442C7" w:rsidR="00EB72DF" w:rsidRPr="00E61AD8" w:rsidDel="00EF78B0" w:rsidRDefault="00EB72DF" w:rsidP="00EB72DF">
      <w:pPr>
        <w:rPr>
          <w:del w:id="3863" w:author="Jason Rhee" w:date="2024-07-26T12:30:00Z" w16du:dateUtc="2024-07-26T02:30:00Z"/>
          <w:lang w:val="en-US"/>
        </w:rPr>
      </w:pPr>
    </w:p>
    <w:p w14:paraId="2444527B" w14:textId="35F2B771" w:rsidR="00EB72DF" w:rsidRPr="00E61AD8" w:rsidDel="00EF78B0" w:rsidRDefault="00EB72DF" w:rsidP="00EB72DF">
      <w:pPr>
        <w:rPr>
          <w:del w:id="3864" w:author="Jason Rhee" w:date="2024-07-26T12:30:00Z" w16du:dateUtc="2024-07-26T02:30:00Z"/>
          <w:lang w:val="en-US"/>
        </w:rPr>
      </w:pPr>
    </w:p>
    <w:p w14:paraId="6C1D0BC7" w14:textId="744F7669" w:rsidR="00EB72DF" w:rsidRPr="00E61AD8" w:rsidDel="00EF78B0" w:rsidRDefault="00EB72DF" w:rsidP="00EB72DF">
      <w:pPr>
        <w:rPr>
          <w:del w:id="3865" w:author="Jason Rhee" w:date="2024-07-26T12:30:00Z" w16du:dateUtc="2024-07-26T02:30:00Z"/>
          <w:lang w:val="en-US"/>
        </w:rPr>
      </w:pPr>
    </w:p>
    <w:p w14:paraId="3159BBFE" w14:textId="77777777" w:rsidR="00EB72DF" w:rsidRPr="00E61AD8" w:rsidRDefault="00EB72DF" w:rsidP="00EB72DF">
      <w:pPr>
        <w:rPr>
          <w:lang w:val="en-US"/>
        </w:rPr>
      </w:pPr>
    </w:p>
    <w:p w14:paraId="5A8DCBEC" w14:textId="77777777" w:rsidR="00EB72DF" w:rsidRPr="00E61AD8" w:rsidRDefault="00EB72DF" w:rsidP="00EB72DF">
      <w:pPr>
        <w:rPr>
          <w:lang w:val="en-US"/>
        </w:rPr>
      </w:pPr>
    </w:p>
    <w:p w14:paraId="0CD515F9" w14:textId="77777777" w:rsidR="00EB72DF" w:rsidRPr="00E61AD8" w:rsidRDefault="00EB72DF" w:rsidP="00EB72DF">
      <w:pPr>
        <w:rPr>
          <w:lang w:val="en-US"/>
        </w:rPr>
      </w:pPr>
    </w:p>
    <w:p w14:paraId="65B8A0E2" w14:textId="77777777" w:rsidR="00EB72DF" w:rsidRPr="00E61AD8" w:rsidRDefault="00EB72DF" w:rsidP="00EB72DF">
      <w:pPr>
        <w:rPr>
          <w:lang w:val="en-US"/>
        </w:rPr>
      </w:pPr>
    </w:p>
    <w:p w14:paraId="7700FD7A" w14:textId="77777777" w:rsidR="00EB72DF" w:rsidRPr="00E61AD8" w:rsidRDefault="00EB72DF" w:rsidP="00EB72DF">
      <w:pPr>
        <w:rPr>
          <w:lang w:val="en-US"/>
        </w:rPr>
      </w:pPr>
    </w:p>
    <w:p w14:paraId="7C09296D" w14:textId="036F89E9" w:rsidR="000D3ED3" w:rsidRDefault="000D3ED3" w:rsidP="00EB72DF">
      <w:pPr>
        <w:rPr>
          <w:ins w:id="3866" w:author="Jason Rhee" w:date="2024-07-26T12:30:00Z" w16du:dateUtc="2024-07-26T02:30:00Z"/>
          <w:lang w:val="en-US"/>
        </w:rPr>
      </w:pPr>
      <w:ins w:id="3867" w:author="Jason Rhee" w:date="2024-07-26T12:30:00Z" w16du:dateUtc="2024-07-26T02:30:00Z">
        <w:r>
          <w:rPr>
            <w:lang w:val="en-US"/>
          </w:rPr>
          <w:br w:type="page"/>
        </w:r>
      </w:ins>
    </w:p>
    <w:p w14:paraId="690A5D6C" w14:textId="77777777" w:rsidR="00EB72DF" w:rsidRPr="00E61AD8" w:rsidRDefault="00EB72DF" w:rsidP="00EB72DF">
      <w:pPr>
        <w:rPr>
          <w:lang w:val="en-US"/>
        </w:rPr>
      </w:pPr>
    </w:p>
    <w:p w14:paraId="06874166" w14:textId="77777777" w:rsidR="00EB72DF" w:rsidRPr="00E61AD8" w:rsidRDefault="00EB72DF" w:rsidP="00EB72DF">
      <w:pPr>
        <w:rPr>
          <w:lang w:val="en-US"/>
        </w:rPr>
      </w:pPr>
    </w:p>
    <w:p w14:paraId="0DE490D8" w14:textId="77777777" w:rsidR="00EB72DF" w:rsidRPr="00E61AD8" w:rsidRDefault="00EB72DF" w:rsidP="00EB72DF">
      <w:pPr>
        <w:rPr>
          <w:lang w:val="en-US"/>
        </w:rPr>
      </w:pPr>
    </w:p>
    <w:p w14:paraId="14955715" w14:textId="77777777" w:rsidR="00EB72DF" w:rsidRPr="00E61AD8" w:rsidRDefault="00EB72DF" w:rsidP="00EB72DF">
      <w:pPr>
        <w:framePr w:w="4406" w:hSpace="240" w:vSpace="240" w:wrap="around" w:vAnchor="text" w:hAnchor="page" w:x="3742" w:y="1"/>
        <w:pBdr>
          <w:top w:val="single" w:sz="6" w:space="0" w:color="000000"/>
          <w:left w:val="single" w:sz="6" w:space="0" w:color="000000"/>
          <w:bottom w:val="single" w:sz="6" w:space="0" w:color="000000"/>
          <w:right w:val="single" w:sz="6" w:space="0" w:color="000000"/>
        </w:pBdr>
        <w:tabs>
          <w:tab w:val="center" w:pos="2203"/>
          <w:tab w:val="left" w:pos="2880"/>
          <w:tab w:val="left" w:pos="3600"/>
          <w:tab w:val="left" w:pos="4320"/>
          <w:tab w:val="left" w:pos="5040"/>
          <w:tab w:val="left" w:pos="5760"/>
          <w:tab w:val="left" w:pos="6480"/>
          <w:tab w:val="left" w:pos="7200"/>
          <w:tab w:val="left" w:pos="7920"/>
          <w:tab w:val="left" w:pos="8640"/>
        </w:tabs>
        <w:spacing w:after="0"/>
        <w:jc w:val="left"/>
        <w:rPr>
          <w:sz w:val="22"/>
          <w:lang w:eastAsia="en-GB"/>
        </w:rPr>
      </w:pPr>
      <w:r w:rsidRPr="00E61AD8">
        <w:rPr>
          <w:sz w:val="22"/>
          <w:lang w:eastAsia="en-GB"/>
        </w:rPr>
        <w:tab/>
        <w:t>Page intentionally left blank</w:t>
      </w:r>
    </w:p>
    <w:p w14:paraId="403A8557" w14:textId="77777777" w:rsidR="00EB72DF" w:rsidRPr="00E61AD8" w:rsidRDefault="00EB72DF" w:rsidP="00EB72DF">
      <w:pPr>
        <w:rPr>
          <w:lang w:val="en-US"/>
        </w:rPr>
      </w:pPr>
    </w:p>
    <w:p w14:paraId="081D16EF" w14:textId="77777777" w:rsidR="003E0B96" w:rsidRDefault="003E0B96" w:rsidP="003E0B96">
      <w:r>
        <w:br w:type="page"/>
      </w:r>
    </w:p>
    <w:p w14:paraId="5F0571BD" w14:textId="3291124A" w:rsidR="003E0B96" w:rsidRPr="007D395F" w:rsidRDefault="00BF3FCB" w:rsidP="002721B0">
      <w:pPr>
        <w:pStyle w:val="Annex0"/>
      </w:pPr>
      <w:bookmarkStart w:id="3868" w:name="_Toc127463904"/>
      <w:bookmarkStart w:id="3869" w:name="_Toc128125530"/>
      <w:bookmarkStart w:id="3870" w:name="_Toc141176312"/>
      <w:bookmarkStart w:id="3871" w:name="_Toc141176477"/>
      <w:bookmarkStart w:id="3872" w:name="_Toc141177109"/>
      <w:bookmarkStart w:id="3873" w:name="_Toc150177983"/>
      <w:r>
        <w:lastRenderedPageBreak/>
        <w:t>Geometry</w:t>
      </w:r>
      <w:bookmarkEnd w:id="3868"/>
      <w:bookmarkEnd w:id="3869"/>
      <w:bookmarkEnd w:id="3870"/>
      <w:bookmarkEnd w:id="3871"/>
      <w:bookmarkEnd w:id="3872"/>
      <w:bookmarkEnd w:id="3873"/>
    </w:p>
    <w:p w14:paraId="6EE95239" w14:textId="4C9E6286" w:rsidR="003E0B96" w:rsidRPr="0069011F" w:rsidRDefault="002464F7" w:rsidP="00B3435A">
      <w:pPr>
        <w:pStyle w:val="Annexheader-level2"/>
      </w:pPr>
      <w:bookmarkStart w:id="3874" w:name="_Toc516389"/>
      <w:bookmarkStart w:id="3875" w:name="_Toc127463905"/>
      <w:bookmarkStart w:id="3876" w:name="_Toc128125531"/>
      <w:bookmarkStart w:id="3877" w:name="_Toc141176313"/>
      <w:bookmarkStart w:id="3878" w:name="_Toc141176478"/>
      <w:bookmarkStart w:id="3879" w:name="_Toc141177110"/>
      <w:bookmarkStart w:id="3880" w:name="_Toc150177984"/>
      <w:r>
        <w:t>Introduction</w:t>
      </w:r>
      <w:bookmarkEnd w:id="3874"/>
      <w:bookmarkEnd w:id="3875"/>
      <w:bookmarkEnd w:id="3876"/>
      <w:bookmarkEnd w:id="3877"/>
      <w:bookmarkEnd w:id="3878"/>
      <w:bookmarkEnd w:id="3879"/>
      <w:bookmarkEnd w:id="3880"/>
    </w:p>
    <w:p w14:paraId="08044A7F" w14:textId="104D626F" w:rsidR="003E0B96" w:rsidRDefault="003E0B96" w:rsidP="00D41B9A">
      <w:pPr>
        <w:pStyle w:val="Annex-Heading3"/>
      </w:pPr>
      <w:bookmarkStart w:id="3881" w:name="_Toc528589814"/>
      <w:r w:rsidRPr="000A7861">
        <w:t>ISO 19125-1:2004</w:t>
      </w:r>
      <w:r>
        <w:t xml:space="preserve"> geometry</w:t>
      </w:r>
      <w:bookmarkEnd w:id="3881"/>
    </w:p>
    <w:p w14:paraId="27AAB24B" w14:textId="77777777" w:rsidR="003E0B96" w:rsidRPr="007D395F" w:rsidRDefault="003E0B96" w:rsidP="00615D0E">
      <w:pPr>
        <w:spacing w:before="0"/>
        <w:rPr>
          <w:szCs w:val="20"/>
        </w:rPr>
      </w:pPr>
      <w:r w:rsidRPr="007D395F">
        <w:rPr>
          <w:szCs w:val="20"/>
        </w:rPr>
        <w:t>This section defines ISO 19125-2004 geometric terms used in this Annex.</w:t>
      </w:r>
    </w:p>
    <w:p w14:paraId="5A86BE03" w14:textId="77777777" w:rsidR="003E0B96" w:rsidRDefault="003E0B96" w:rsidP="00D41B9A">
      <w:pPr>
        <w:pStyle w:val="Annex-Heading4"/>
      </w:pPr>
      <w:r>
        <w:t>Definitions for ISO 19125-1:2004 geometry</w:t>
      </w:r>
    </w:p>
    <w:p w14:paraId="7E345FF7" w14:textId="77777777" w:rsidR="003E0B96" w:rsidRPr="007B06E1" w:rsidRDefault="00B832A6" w:rsidP="00615D0E">
      <w:pPr>
        <w:rPr>
          <w:szCs w:val="20"/>
        </w:rPr>
      </w:pPr>
      <w:r>
        <w:rPr>
          <w:szCs w:val="20"/>
        </w:rPr>
        <w:t>T</w:t>
      </w:r>
      <w:r w:rsidR="003E0B96" w:rsidRPr="007D395F">
        <w:rPr>
          <w:szCs w:val="20"/>
        </w:rPr>
        <w:t>hese definitions are for the primitives defined by ISO 19125-1:2004 which are single point, single Line and single area geometry objects</w:t>
      </w:r>
      <w:r>
        <w:rPr>
          <w:szCs w:val="20"/>
        </w:rPr>
        <w:t>:</w:t>
      </w:r>
    </w:p>
    <w:p w14:paraId="3A526FA1" w14:textId="77777777" w:rsidR="003E0B96" w:rsidRPr="00C92CD8" w:rsidRDefault="003E0B96" w:rsidP="00615D0E">
      <w:pPr>
        <w:pStyle w:val="ListParagraph"/>
        <w:numPr>
          <w:ilvl w:val="0"/>
          <w:numId w:val="69"/>
        </w:numPr>
        <w:tabs>
          <w:tab w:val="num" w:pos="360"/>
        </w:tabs>
        <w:rPr>
          <w:i/>
        </w:rPr>
      </w:pPr>
      <w:r w:rsidRPr="00955B42">
        <w:rPr>
          <w:i/>
        </w:rPr>
        <w:t>Polygon</w:t>
      </w:r>
      <w:r w:rsidRPr="00C92CD8">
        <w:rPr>
          <w:i/>
        </w:rPr>
        <w:t xml:space="preserve"> – A Polygon has a geometric dimension of 2</w:t>
      </w:r>
      <w:r w:rsidR="0066549D">
        <w:rPr>
          <w:i/>
        </w:rPr>
        <w:t xml:space="preserve">. </w:t>
      </w:r>
      <w:r w:rsidRPr="00C92CD8">
        <w:rPr>
          <w:i/>
        </w:rPr>
        <w:t>It consists of a boundary and its interior, not just a boundary on its own</w:t>
      </w:r>
      <w:r w:rsidR="0066549D">
        <w:rPr>
          <w:i/>
        </w:rPr>
        <w:t xml:space="preserve">. </w:t>
      </w:r>
      <w:r w:rsidRPr="00C92CD8">
        <w:rPr>
          <w:i/>
        </w:rPr>
        <w:t>It is a simple planar surface defined by 1 exterior boundary and 0 or more interior boundaries</w:t>
      </w:r>
      <w:r w:rsidR="0066549D">
        <w:rPr>
          <w:i/>
        </w:rPr>
        <w:t xml:space="preserve">. </w:t>
      </w:r>
      <w:r w:rsidRPr="00C92CD8">
        <w:rPr>
          <w:i/>
        </w:rPr>
        <w:t>The geometry used by an S-57 Area feature is equivalent to a Polygon</w:t>
      </w:r>
      <w:r w:rsidR="0066549D">
        <w:rPr>
          <w:i/>
        </w:rPr>
        <w:t>.</w:t>
      </w:r>
    </w:p>
    <w:p w14:paraId="079158B8" w14:textId="77777777" w:rsidR="003E0B96" w:rsidRPr="00C92CD8" w:rsidRDefault="003E0B96" w:rsidP="00615D0E">
      <w:pPr>
        <w:pStyle w:val="ListParagraph"/>
        <w:numPr>
          <w:ilvl w:val="0"/>
          <w:numId w:val="69"/>
        </w:numPr>
        <w:tabs>
          <w:tab w:val="num" w:pos="360"/>
        </w:tabs>
        <w:rPr>
          <w:i/>
        </w:rPr>
      </w:pPr>
      <w:r w:rsidRPr="007D395F">
        <w:rPr>
          <w:i/>
        </w:rPr>
        <w:t>Polygon boundary</w:t>
      </w:r>
      <w:r w:rsidRPr="00C92CD8">
        <w:rPr>
          <w:i/>
        </w:rPr>
        <w:t xml:space="preserve"> – A Polygon boundary has a geometric dimension of 1 and is equivalent to the outer and inner rings used by an S-57 Area feature.</w:t>
      </w:r>
    </w:p>
    <w:p w14:paraId="6E054D87" w14:textId="77777777" w:rsidR="003E0B96" w:rsidRPr="00C92CD8" w:rsidRDefault="003E0B96" w:rsidP="00615D0E">
      <w:pPr>
        <w:pStyle w:val="ListParagraph"/>
        <w:numPr>
          <w:ilvl w:val="0"/>
          <w:numId w:val="69"/>
        </w:numPr>
        <w:tabs>
          <w:tab w:val="num" w:pos="360"/>
        </w:tabs>
        <w:rPr>
          <w:i/>
        </w:rPr>
      </w:pPr>
      <w:r w:rsidRPr="00B832A6">
        <w:rPr>
          <w:i/>
        </w:rPr>
        <w:t>LineString</w:t>
      </w:r>
      <w:r w:rsidRPr="00C92CD8">
        <w:rPr>
          <w:i/>
        </w:rPr>
        <w:t xml:space="preserve"> – A LineString is a Curve with linear interpolation between Points</w:t>
      </w:r>
      <w:r w:rsidR="0066549D">
        <w:rPr>
          <w:i/>
        </w:rPr>
        <w:t xml:space="preserve">. </w:t>
      </w:r>
      <w:r w:rsidRPr="00C92CD8">
        <w:rPr>
          <w:i/>
        </w:rPr>
        <w:t>A LineString has a geometric dimension of 1</w:t>
      </w:r>
      <w:r w:rsidR="0066549D">
        <w:rPr>
          <w:i/>
        </w:rPr>
        <w:t xml:space="preserve">. </w:t>
      </w:r>
      <w:r w:rsidRPr="00C92CD8">
        <w:rPr>
          <w:i/>
        </w:rPr>
        <w:t>It is composed of one or more segments – each segment is defined by a pair of points</w:t>
      </w:r>
      <w:r w:rsidR="0066549D">
        <w:rPr>
          <w:i/>
        </w:rPr>
        <w:t>.</w:t>
      </w:r>
      <w:r w:rsidR="004E1105">
        <w:rPr>
          <w:i/>
        </w:rPr>
        <w:t xml:space="preserve"> </w:t>
      </w:r>
      <w:r w:rsidRPr="00C92CD8">
        <w:rPr>
          <w:i/>
        </w:rPr>
        <w:t>The geometry used by an S-57 Line feature is equivalent to a LineString</w:t>
      </w:r>
      <w:r w:rsidR="0066549D">
        <w:rPr>
          <w:i/>
        </w:rPr>
        <w:t>.</w:t>
      </w:r>
    </w:p>
    <w:p w14:paraId="5C7C2735" w14:textId="77777777" w:rsidR="003E0B96" w:rsidRPr="00C92CD8" w:rsidRDefault="003E0B96" w:rsidP="00615D0E">
      <w:pPr>
        <w:pStyle w:val="ListParagraph"/>
        <w:numPr>
          <w:ilvl w:val="0"/>
          <w:numId w:val="69"/>
        </w:numPr>
        <w:tabs>
          <w:tab w:val="num" w:pos="360"/>
        </w:tabs>
        <w:rPr>
          <w:i/>
        </w:rPr>
      </w:pPr>
      <w:r w:rsidRPr="00B832A6">
        <w:rPr>
          <w:i/>
        </w:rPr>
        <w:t>Line</w:t>
      </w:r>
      <w:r w:rsidRPr="00C92CD8">
        <w:rPr>
          <w:i/>
        </w:rPr>
        <w:t xml:space="preserve"> </w:t>
      </w:r>
      <w:r w:rsidR="00F736C5">
        <w:rPr>
          <w:i/>
        </w:rPr>
        <w:t>–</w:t>
      </w:r>
      <w:r w:rsidRPr="00C92CD8">
        <w:rPr>
          <w:i/>
        </w:rPr>
        <w:t xml:space="preserve"> An ISO 19125-1:2004 line is a LineString with exactly 2 points</w:t>
      </w:r>
      <w:r w:rsidR="0066549D">
        <w:rPr>
          <w:i/>
        </w:rPr>
        <w:t xml:space="preserve">. </w:t>
      </w:r>
      <w:r w:rsidRPr="00C92CD8">
        <w:rPr>
          <w:i/>
        </w:rPr>
        <w:t>Note that the geometry used by an S-57 Line feature is equivalent to a LineString, not a line in ISO 19125-1:2004 terms</w:t>
      </w:r>
      <w:r w:rsidR="0066549D">
        <w:rPr>
          <w:i/>
        </w:rPr>
        <w:t xml:space="preserve">. </w:t>
      </w:r>
      <w:r w:rsidRPr="00C92CD8">
        <w:rPr>
          <w:i/>
        </w:rPr>
        <w:t>In this document the term Line refers to an S-57 Line feature or a LineString which can have more than two points.</w:t>
      </w:r>
    </w:p>
    <w:p w14:paraId="21F8FD23" w14:textId="77777777" w:rsidR="003E0B96" w:rsidRPr="00C92CD8" w:rsidRDefault="003E0B96" w:rsidP="00615D0E">
      <w:pPr>
        <w:pStyle w:val="ListParagraph"/>
        <w:numPr>
          <w:ilvl w:val="0"/>
          <w:numId w:val="69"/>
        </w:numPr>
        <w:tabs>
          <w:tab w:val="num" w:pos="360"/>
        </w:tabs>
        <w:rPr>
          <w:i/>
        </w:rPr>
      </w:pPr>
      <w:r w:rsidRPr="00B832A6">
        <w:rPr>
          <w:i/>
        </w:rPr>
        <w:t xml:space="preserve">Point </w:t>
      </w:r>
      <w:r w:rsidRPr="00B832A6">
        <w:t>– Points have a geometric dimension of 0</w:t>
      </w:r>
      <w:r w:rsidR="0066549D">
        <w:t xml:space="preserve">. </w:t>
      </w:r>
      <w:r w:rsidRPr="00B832A6">
        <w:t>The geometry used by an S-57 Point feature is equivalent to an ISO 19125-1:2004 point</w:t>
      </w:r>
      <w:r w:rsidR="0066549D">
        <w:t>.</w:t>
      </w:r>
    </w:p>
    <w:p w14:paraId="6813FC3B" w14:textId="77777777" w:rsidR="003E0B96" w:rsidRPr="00C92CD8" w:rsidRDefault="003E0B96" w:rsidP="00615D0E">
      <w:pPr>
        <w:pStyle w:val="CommentText"/>
        <w:numPr>
          <w:ilvl w:val="0"/>
          <w:numId w:val="69"/>
        </w:numPr>
        <w:tabs>
          <w:tab w:val="num" w:pos="360"/>
        </w:tabs>
        <w:spacing w:line="240" w:lineRule="auto"/>
        <w:jc w:val="left"/>
        <w:rPr>
          <w:i/>
        </w:rPr>
      </w:pPr>
      <w:r w:rsidRPr="007D395F">
        <w:rPr>
          <w:i/>
        </w:rPr>
        <w:t>Reciprocal</w:t>
      </w:r>
      <w:r w:rsidRPr="00C92CD8">
        <w:rPr>
          <w:i/>
        </w:rPr>
        <w:t xml:space="preserve"> – inversely related or opposite</w:t>
      </w:r>
    </w:p>
    <w:p w14:paraId="2C1A3D21" w14:textId="77777777" w:rsidR="003E0B96" w:rsidRPr="007D395F" w:rsidRDefault="003E0B96" w:rsidP="00615D0E">
      <w:pPr>
        <w:rPr>
          <w:szCs w:val="20"/>
        </w:rPr>
      </w:pPr>
      <w:r w:rsidRPr="007D395F">
        <w:rPr>
          <w:szCs w:val="20"/>
        </w:rPr>
        <w:t>The following table matches 19125-1:2004 geometric terms to S-57 terms:</w:t>
      </w:r>
    </w:p>
    <w:tbl>
      <w:tblPr>
        <w:tblW w:w="946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733"/>
        <w:gridCol w:w="4733"/>
      </w:tblGrid>
      <w:tr w:rsidR="003E0B96" w14:paraId="712D1F1B" w14:textId="77777777" w:rsidTr="00304CBC">
        <w:tc>
          <w:tcPr>
            <w:tcW w:w="473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5A7F4FB" w14:textId="77777777" w:rsidR="003E0B96" w:rsidRPr="007D395F" w:rsidRDefault="003E0B96" w:rsidP="003E0B96">
            <w:pPr>
              <w:rPr>
                <w:szCs w:val="20"/>
              </w:rPr>
            </w:pPr>
            <w:r w:rsidRPr="007D395F">
              <w:rPr>
                <w:b/>
                <w:szCs w:val="20"/>
              </w:rPr>
              <w:t>ISO 19125-1:2004</w:t>
            </w:r>
          </w:p>
        </w:tc>
        <w:tc>
          <w:tcPr>
            <w:tcW w:w="473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76DFA6E" w14:textId="77777777" w:rsidR="003E0B96" w:rsidRPr="007D395F" w:rsidRDefault="003E0B96" w:rsidP="003E0B96">
            <w:pPr>
              <w:pStyle w:val="CommentSubject"/>
            </w:pPr>
            <w:r w:rsidRPr="007D395F">
              <w:t>S-57</w:t>
            </w:r>
          </w:p>
        </w:tc>
      </w:tr>
      <w:tr w:rsidR="003E0B96" w14:paraId="3E8F92E6" w14:textId="77777777" w:rsidTr="00F736C5">
        <w:tc>
          <w:tcPr>
            <w:tcW w:w="4733" w:type="dxa"/>
            <w:tcBorders>
              <w:top w:val="single" w:sz="4" w:space="0" w:color="auto"/>
              <w:left w:val="single" w:sz="4" w:space="0" w:color="auto"/>
              <w:bottom w:val="single" w:sz="4" w:space="0" w:color="auto"/>
              <w:right w:val="single" w:sz="4" w:space="0" w:color="auto"/>
            </w:tcBorders>
            <w:hideMark/>
          </w:tcPr>
          <w:p w14:paraId="6B0F4425" w14:textId="77777777" w:rsidR="003E0B96" w:rsidRPr="007D395F" w:rsidRDefault="003E0B96" w:rsidP="003E0B96">
            <w:pPr>
              <w:rPr>
                <w:szCs w:val="20"/>
              </w:rPr>
            </w:pPr>
            <w:r w:rsidRPr="007D395F">
              <w:rPr>
                <w:szCs w:val="20"/>
              </w:rPr>
              <w:t xml:space="preserve">Polygon </w:t>
            </w:r>
          </w:p>
        </w:tc>
        <w:tc>
          <w:tcPr>
            <w:tcW w:w="4733" w:type="dxa"/>
            <w:tcBorders>
              <w:top w:val="single" w:sz="4" w:space="0" w:color="auto"/>
              <w:left w:val="single" w:sz="4" w:space="0" w:color="auto"/>
              <w:bottom w:val="single" w:sz="4" w:space="0" w:color="auto"/>
              <w:right w:val="single" w:sz="4" w:space="0" w:color="auto"/>
            </w:tcBorders>
            <w:hideMark/>
          </w:tcPr>
          <w:p w14:paraId="43B62AAA" w14:textId="77777777" w:rsidR="003E0B96" w:rsidRPr="007D395F" w:rsidRDefault="003E0B96" w:rsidP="003E0B96">
            <w:pPr>
              <w:rPr>
                <w:szCs w:val="20"/>
              </w:rPr>
            </w:pPr>
            <w:r w:rsidRPr="007D395F">
              <w:rPr>
                <w:szCs w:val="20"/>
              </w:rPr>
              <w:t>Area feature geometry OR Area</w:t>
            </w:r>
          </w:p>
        </w:tc>
      </w:tr>
      <w:tr w:rsidR="003E0B96" w14:paraId="3E3A684A" w14:textId="77777777" w:rsidTr="00F736C5">
        <w:tc>
          <w:tcPr>
            <w:tcW w:w="4733" w:type="dxa"/>
            <w:tcBorders>
              <w:top w:val="single" w:sz="4" w:space="0" w:color="auto"/>
              <w:left w:val="single" w:sz="4" w:space="0" w:color="auto"/>
              <w:bottom w:val="single" w:sz="4" w:space="0" w:color="auto"/>
              <w:right w:val="single" w:sz="4" w:space="0" w:color="auto"/>
            </w:tcBorders>
            <w:hideMark/>
          </w:tcPr>
          <w:p w14:paraId="250364E9" w14:textId="77777777" w:rsidR="003E0B96" w:rsidRPr="007D395F" w:rsidRDefault="003E0B96" w:rsidP="003E0B96">
            <w:pPr>
              <w:rPr>
                <w:szCs w:val="20"/>
              </w:rPr>
            </w:pPr>
            <w:r w:rsidRPr="007D395F">
              <w:rPr>
                <w:szCs w:val="20"/>
              </w:rPr>
              <w:t>Polygon boundary</w:t>
            </w:r>
          </w:p>
        </w:tc>
        <w:tc>
          <w:tcPr>
            <w:tcW w:w="4733" w:type="dxa"/>
            <w:tcBorders>
              <w:top w:val="single" w:sz="4" w:space="0" w:color="auto"/>
              <w:left w:val="single" w:sz="4" w:space="0" w:color="auto"/>
              <w:bottom w:val="single" w:sz="4" w:space="0" w:color="auto"/>
              <w:right w:val="single" w:sz="4" w:space="0" w:color="auto"/>
            </w:tcBorders>
            <w:hideMark/>
          </w:tcPr>
          <w:p w14:paraId="0E4312F1" w14:textId="77777777" w:rsidR="003E0B96" w:rsidRPr="007D395F" w:rsidRDefault="003E0B96" w:rsidP="003E0B96">
            <w:pPr>
              <w:rPr>
                <w:szCs w:val="20"/>
              </w:rPr>
            </w:pPr>
            <w:r w:rsidRPr="007D395F">
              <w:rPr>
                <w:szCs w:val="20"/>
              </w:rPr>
              <w:t>outer and inner rings</w:t>
            </w:r>
          </w:p>
        </w:tc>
      </w:tr>
      <w:tr w:rsidR="003E0B96" w14:paraId="46F6EEA0" w14:textId="77777777" w:rsidTr="00F736C5">
        <w:tc>
          <w:tcPr>
            <w:tcW w:w="4733" w:type="dxa"/>
            <w:tcBorders>
              <w:top w:val="single" w:sz="4" w:space="0" w:color="auto"/>
              <w:left w:val="single" w:sz="4" w:space="0" w:color="auto"/>
              <w:bottom w:val="single" w:sz="4" w:space="0" w:color="auto"/>
              <w:right w:val="single" w:sz="4" w:space="0" w:color="auto"/>
            </w:tcBorders>
            <w:hideMark/>
          </w:tcPr>
          <w:p w14:paraId="61BFB653" w14:textId="77777777" w:rsidR="003E0B96" w:rsidRPr="007D395F" w:rsidRDefault="003E0B96" w:rsidP="003E0B96">
            <w:pPr>
              <w:rPr>
                <w:szCs w:val="20"/>
              </w:rPr>
            </w:pPr>
            <w:r w:rsidRPr="007D395F">
              <w:rPr>
                <w:szCs w:val="20"/>
              </w:rPr>
              <w:t>LineString</w:t>
            </w:r>
          </w:p>
        </w:tc>
        <w:tc>
          <w:tcPr>
            <w:tcW w:w="4733" w:type="dxa"/>
            <w:tcBorders>
              <w:top w:val="single" w:sz="4" w:space="0" w:color="auto"/>
              <w:left w:val="single" w:sz="4" w:space="0" w:color="auto"/>
              <w:bottom w:val="single" w:sz="4" w:space="0" w:color="auto"/>
              <w:right w:val="single" w:sz="4" w:space="0" w:color="auto"/>
            </w:tcBorders>
            <w:hideMark/>
          </w:tcPr>
          <w:p w14:paraId="12C26705" w14:textId="77777777" w:rsidR="003E0B96" w:rsidRPr="007D395F" w:rsidRDefault="003E0B96" w:rsidP="003E0B96">
            <w:pPr>
              <w:rPr>
                <w:szCs w:val="20"/>
              </w:rPr>
            </w:pPr>
            <w:r w:rsidRPr="007D395F">
              <w:rPr>
                <w:szCs w:val="20"/>
              </w:rPr>
              <w:t>Line feature geometry OR Line</w:t>
            </w:r>
          </w:p>
        </w:tc>
      </w:tr>
      <w:tr w:rsidR="003E0B96" w14:paraId="21777745" w14:textId="77777777" w:rsidTr="00F736C5">
        <w:tc>
          <w:tcPr>
            <w:tcW w:w="4733" w:type="dxa"/>
            <w:tcBorders>
              <w:top w:val="single" w:sz="4" w:space="0" w:color="auto"/>
              <w:left w:val="single" w:sz="4" w:space="0" w:color="auto"/>
              <w:bottom w:val="single" w:sz="4" w:space="0" w:color="auto"/>
              <w:right w:val="single" w:sz="4" w:space="0" w:color="auto"/>
            </w:tcBorders>
            <w:hideMark/>
          </w:tcPr>
          <w:p w14:paraId="0A2D58BA" w14:textId="77777777" w:rsidR="003E0B96" w:rsidRPr="007D395F" w:rsidRDefault="003E0B96" w:rsidP="003E0B96">
            <w:pPr>
              <w:rPr>
                <w:szCs w:val="20"/>
              </w:rPr>
            </w:pPr>
            <w:r w:rsidRPr="007D395F">
              <w:rPr>
                <w:szCs w:val="20"/>
              </w:rPr>
              <w:t>Point</w:t>
            </w:r>
          </w:p>
        </w:tc>
        <w:tc>
          <w:tcPr>
            <w:tcW w:w="4733" w:type="dxa"/>
            <w:tcBorders>
              <w:top w:val="single" w:sz="4" w:space="0" w:color="auto"/>
              <w:left w:val="single" w:sz="4" w:space="0" w:color="auto"/>
              <w:bottom w:val="single" w:sz="4" w:space="0" w:color="auto"/>
              <w:right w:val="single" w:sz="4" w:space="0" w:color="auto"/>
            </w:tcBorders>
            <w:hideMark/>
          </w:tcPr>
          <w:p w14:paraId="08B1A0EE" w14:textId="77777777" w:rsidR="003E0B96" w:rsidRPr="007D395F" w:rsidRDefault="003E0B96" w:rsidP="003E0B96">
            <w:pPr>
              <w:rPr>
                <w:szCs w:val="20"/>
              </w:rPr>
            </w:pPr>
            <w:r w:rsidRPr="007D395F">
              <w:rPr>
                <w:szCs w:val="20"/>
              </w:rPr>
              <w:t>Point feature geometry OR Point</w:t>
            </w:r>
          </w:p>
        </w:tc>
      </w:tr>
    </w:tbl>
    <w:p w14:paraId="7F275D5E" w14:textId="77777777" w:rsidR="003E0B96" w:rsidRDefault="003E0B96" w:rsidP="003E0B96">
      <w:pPr>
        <w:rPr>
          <w:szCs w:val="20"/>
          <w:lang w:eastAsia="en-CA"/>
        </w:rPr>
      </w:pPr>
    </w:p>
    <w:p w14:paraId="2435CE0B" w14:textId="77777777" w:rsidR="003E0B96" w:rsidRDefault="003E0B96" w:rsidP="003E0B96">
      <w:r>
        <w:br w:type="page"/>
      </w:r>
    </w:p>
    <w:p w14:paraId="3F2E4F3E" w14:textId="77777777" w:rsidR="003E0B96" w:rsidRDefault="003E0B96" w:rsidP="00D41B9A">
      <w:pPr>
        <w:pStyle w:val="Annex-Heading4"/>
      </w:pPr>
      <w:r>
        <w:lastRenderedPageBreak/>
        <w:t>Definition of symbols used in ISO 19125-1:2004</w:t>
      </w:r>
    </w:p>
    <w:p w14:paraId="6EA2CFCB" w14:textId="77777777" w:rsidR="003E0B96" w:rsidRPr="007B06E1" w:rsidRDefault="003E0B96" w:rsidP="00270808">
      <w:pPr>
        <w:spacing w:before="0"/>
        <w:rPr>
          <w:snapToGrid w:val="0"/>
          <w:szCs w:val="20"/>
          <w:lang w:eastAsia="en-CA"/>
        </w:rPr>
      </w:pPr>
      <w:r>
        <w:rPr>
          <w:snapToGrid w:val="0"/>
          <w:szCs w:val="20"/>
        </w:rPr>
        <w:t xml:space="preserve">I </w:t>
      </w:r>
      <w:r w:rsidRPr="007B06E1">
        <w:rPr>
          <w:snapToGrid w:val="0"/>
          <w:szCs w:val="20"/>
        </w:rPr>
        <w:t>= interior of a geometric object</w:t>
      </w:r>
    </w:p>
    <w:p w14:paraId="770A8984" w14:textId="77777777" w:rsidR="003E0B96" w:rsidRPr="007B06E1" w:rsidRDefault="003E0B96" w:rsidP="00270808">
      <w:pPr>
        <w:spacing w:before="0"/>
        <w:rPr>
          <w:snapToGrid w:val="0"/>
          <w:szCs w:val="20"/>
        </w:rPr>
      </w:pPr>
      <w:r>
        <w:rPr>
          <w:snapToGrid w:val="0"/>
          <w:szCs w:val="20"/>
        </w:rPr>
        <w:t xml:space="preserve">E </w:t>
      </w:r>
      <w:r w:rsidRPr="007B06E1">
        <w:rPr>
          <w:snapToGrid w:val="0"/>
          <w:szCs w:val="20"/>
        </w:rPr>
        <w:t>= exterior of a geometric object</w:t>
      </w:r>
    </w:p>
    <w:p w14:paraId="6A4A8702" w14:textId="77777777" w:rsidR="003E0B96" w:rsidRPr="007B06E1" w:rsidRDefault="003E0B96" w:rsidP="00270808">
      <w:pPr>
        <w:spacing w:before="0"/>
        <w:rPr>
          <w:snapToGrid w:val="0"/>
          <w:szCs w:val="20"/>
        </w:rPr>
      </w:pPr>
      <w:r>
        <w:rPr>
          <w:snapToGrid w:val="0"/>
          <w:szCs w:val="20"/>
        </w:rPr>
        <w:t xml:space="preserve">B </w:t>
      </w:r>
      <w:r w:rsidRPr="007B06E1">
        <w:rPr>
          <w:snapToGrid w:val="0"/>
          <w:szCs w:val="20"/>
        </w:rPr>
        <w:t>= boundary of a geometric object</w:t>
      </w:r>
    </w:p>
    <w:p w14:paraId="482A53E2" w14:textId="77777777" w:rsidR="003E0B96" w:rsidRPr="007B06E1" w:rsidRDefault="003E0B96" w:rsidP="00270808">
      <w:pPr>
        <w:spacing w:before="0"/>
        <w:rPr>
          <w:snapToGrid w:val="0"/>
          <w:szCs w:val="20"/>
        </w:rPr>
      </w:pPr>
      <w:r>
        <w:rPr>
          <w:snapToGrid w:val="0"/>
          <w:szCs w:val="20"/>
        </w:rPr>
        <w:t>∩</w:t>
      </w:r>
      <w:r w:rsidRPr="007B06E1">
        <w:rPr>
          <w:snapToGrid w:val="0"/>
          <w:szCs w:val="20"/>
        </w:rPr>
        <w:t xml:space="preserve"> = the set theoretic intersection</w:t>
      </w:r>
    </w:p>
    <w:p w14:paraId="1AE0DE1E" w14:textId="77777777" w:rsidR="003E0B96" w:rsidRPr="007B06E1" w:rsidRDefault="003E0B96" w:rsidP="00270808">
      <w:pPr>
        <w:spacing w:before="0"/>
        <w:rPr>
          <w:snapToGrid w:val="0"/>
          <w:szCs w:val="20"/>
        </w:rPr>
      </w:pPr>
      <w:r>
        <w:rPr>
          <w:snapToGrid w:val="0"/>
          <w:szCs w:val="20"/>
        </w:rPr>
        <w:t>U</w:t>
      </w:r>
      <w:r w:rsidRPr="007B06E1">
        <w:rPr>
          <w:snapToGrid w:val="0"/>
          <w:szCs w:val="20"/>
        </w:rPr>
        <w:t xml:space="preserve"> = the set theoretic union</w:t>
      </w:r>
    </w:p>
    <w:p w14:paraId="3FB5F6A5" w14:textId="77777777" w:rsidR="003E0B96" w:rsidRPr="007B06E1" w:rsidRDefault="003E0B96" w:rsidP="00270808">
      <w:pPr>
        <w:spacing w:before="0"/>
        <w:rPr>
          <w:snapToGrid w:val="0"/>
          <w:szCs w:val="20"/>
        </w:rPr>
      </w:pPr>
      <w:r w:rsidRPr="007B06E1">
        <w:rPr>
          <w:rFonts w:ascii="Cambria Math" w:hAnsi="Cambria Math" w:cs="Cambria Math"/>
          <w:snapToGrid w:val="0"/>
          <w:szCs w:val="20"/>
        </w:rPr>
        <w:t>∧</w:t>
      </w:r>
      <w:r>
        <w:rPr>
          <w:snapToGrid w:val="0"/>
          <w:szCs w:val="20"/>
        </w:rPr>
        <w:t xml:space="preserve"> </w:t>
      </w:r>
      <w:r w:rsidRPr="007B06E1">
        <w:rPr>
          <w:snapToGrid w:val="0"/>
          <w:szCs w:val="20"/>
        </w:rPr>
        <w:t>= AND</w:t>
      </w:r>
    </w:p>
    <w:p w14:paraId="42C3F84D" w14:textId="77777777" w:rsidR="003E0B96" w:rsidRPr="007B06E1" w:rsidRDefault="003E0B96" w:rsidP="00270808">
      <w:pPr>
        <w:spacing w:before="0"/>
        <w:rPr>
          <w:snapToGrid w:val="0"/>
          <w:szCs w:val="20"/>
          <w:lang w:val="en-CA"/>
        </w:rPr>
      </w:pPr>
      <w:r>
        <w:rPr>
          <w:snapToGrid w:val="0"/>
          <w:szCs w:val="20"/>
        </w:rPr>
        <w:t xml:space="preserve">Ú </w:t>
      </w:r>
      <w:r w:rsidRPr="007B06E1">
        <w:rPr>
          <w:snapToGrid w:val="0"/>
          <w:szCs w:val="20"/>
        </w:rPr>
        <w:t>= O</w:t>
      </w:r>
      <w:r w:rsidRPr="007B06E1">
        <w:rPr>
          <w:snapToGrid w:val="0"/>
          <w:szCs w:val="20"/>
          <w:lang w:val="en-CA"/>
        </w:rPr>
        <w:t>R</w:t>
      </w:r>
    </w:p>
    <w:p w14:paraId="73196C13" w14:textId="77777777" w:rsidR="003E0B96" w:rsidRPr="007B06E1" w:rsidRDefault="003E0B96" w:rsidP="00270808">
      <w:pPr>
        <w:spacing w:before="0"/>
        <w:rPr>
          <w:snapToGrid w:val="0"/>
          <w:szCs w:val="20"/>
        </w:rPr>
      </w:pPr>
      <w:r>
        <w:rPr>
          <w:snapToGrid w:val="0"/>
          <w:szCs w:val="20"/>
        </w:rPr>
        <w:t xml:space="preserve">≠ </w:t>
      </w:r>
      <w:r w:rsidRPr="007B06E1">
        <w:rPr>
          <w:snapToGrid w:val="0"/>
          <w:szCs w:val="20"/>
        </w:rPr>
        <w:t>= not equal</w:t>
      </w:r>
    </w:p>
    <w:p w14:paraId="31540765" w14:textId="77777777" w:rsidR="003E0B96" w:rsidRPr="007B06E1" w:rsidRDefault="003E0B96" w:rsidP="00270808">
      <w:pPr>
        <w:spacing w:before="0"/>
        <w:rPr>
          <w:snapToGrid w:val="0"/>
          <w:szCs w:val="20"/>
        </w:rPr>
      </w:pPr>
      <w:r>
        <w:rPr>
          <w:rFonts w:ascii="Symbol" w:hAnsi="Symbol"/>
        </w:rPr>
        <w:t></w:t>
      </w:r>
      <w:r w:rsidRPr="007B06E1">
        <w:rPr>
          <w:szCs w:val="20"/>
        </w:rPr>
        <w:t xml:space="preserve"> = </w:t>
      </w:r>
      <w:r w:rsidRPr="007B06E1">
        <w:rPr>
          <w:snapToGrid w:val="0"/>
          <w:szCs w:val="20"/>
        </w:rPr>
        <w:t>the empty or null set</w:t>
      </w:r>
    </w:p>
    <w:p w14:paraId="7FAC7625" w14:textId="77777777" w:rsidR="003E0B96" w:rsidRPr="007B06E1" w:rsidRDefault="003E0B96" w:rsidP="00270808">
      <w:pPr>
        <w:spacing w:before="0"/>
        <w:rPr>
          <w:snapToGrid w:val="0"/>
          <w:szCs w:val="20"/>
        </w:rPr>
      </w:pPr>
      <w:r w:rsidRPr="007B06E1">
        <w:rPr>
          <w:b/>
          <w:snapToGrid w:val="0"/>
          <w:szCs w:val="20"/>
        </w:rPr>
        <w:t>a</w:t>
      </w:r>
      <w:r w:rsidRPr="007B06E1">
        <w:rPr>
          <w:snapToGrid w:val="0"/>
          <w:szCs w:val="20"/>
        </w:rPr>
        <w:t xml:space="preserve"> = first geometry, interior and boundary (the topological definition)</w:t>
      </w:r>
    </w:p>
    <w:p w14:paraId="163D5C16" w14:textId="77777777" w:rsidR="003E0B96" w:rsidRPr="007B06E1" w:rsidRDefault="003E0B96" w:rsidP="00270808">
      <w:pPr>
        <w:spacing w:before="0"/>
        <w:rPr>
          <w:snapToGrid w:val="0"/>
          <w:szCs w:val="20"/>
        </w:rPr>
      </w:pPr>
      <w:r w:rsidRPr="007B06E1">
        <w:rPr>
          <w:b/>
          <w:snapToGrid w:val="0"/>
          <w:szCs w:val="20"/>
        </w:rPr>
        <w:t>b</w:t>
      </w:r>
      <w:r w:rsidRPr="007B06E1">
        <w:rPr>
          <w:snapToGrid w:val="0"/>
          <w:szCs w:val="20"/>
        </w:rPr>
        <w:t xml:space="preserve"> = second geometry, interior and boundary (the topological definition)</w:t>
      </w:r>
    </w:p>
    <w:p w14:paraId="4B02682C" w14:textId="77777777" w:rsidR="003E0B96" w:rsidRPr="007B06E1" w:rsidRDefault="003E0B96" w:rsidP="00270808">
      <w:pPr>
        <w:spacing w:before="0"/>
        <w:rPr>
          <w:snapToGrid w:val="0"/>
          <w:szCs w:val="20"/>
        </w:rPr>
      </w:pPr>
      <w:r w:rsidRPr="007B06E1">
        <w:rPr>
          <w:snapToGrid w:val="0"/>
          <w:szCs w:val="20"/>
        </w:rPr>
        <w:t xml:space="preserve">dim = geometric dimension – 2 for Polygons, 1 for LineStrings and 0 for Points </w:t>
      </w:r>
    </w:p>
    <w:p w14:paraId="366331F5" w14:textId="77777777" w:rsidR="003E0B96" w:rsidRPr="007B06E1" w:rsidRDefault="003E0B96" w:rsidP="00270808">
      <w:pPr>
        <w:spacing w:before="0"/>
        <w:rPr>
          <w:snapToGrid w:val="0"/>
          <w:szCs w:val="20"/>
        </w:rPr>
      </w:pPr>
      <w:r w:rsidRPr="007B06E1">
        <w:rPr>
          <w:snapToGrid w:val="0"/>
          <w:szCs w:val="20"/>
        </w:rPr>
        <w:t>Dim(x) returns the maximum dimension (-1, 0, 1, or 2) of the geometric objects in x, with a numeric value of -1 corresponding to dim (</w:t>
      </w:r>
      <w:r w:rsidRPr="007B06E1">
        <w:rPr>
          <w:szCs w:val="20"/>
        </w:rPr>
        <w:t>Æ</w:t>
      </w:r>
      <w:r w:rsidRPr="007B06E1">
        <w:rPr>
          <w:snapToGrid w:val="0"/>
          <w:szCs w:val="20"/>
        </w:rPr>
        <w:t>).</w:t>
      </w:r>
    </w:p>
    <w:p w14:paraId="168052E8" w14:textId="77777777" w:rsidR="003E0B96" w:rsidRPr="007B06E1" w:rsidRDefault="003E0B96" w:rsidP="00270808">
      <w:pPr>
        <w:spacing w:before="0" w:after="60"/>
        <w:rPr>
          <w:snapToGrid w:val="0"/>
          <w:szCs w:val="20"/>
        </w:rPr>
      </w:pPr>
      <w:r w:rsidRPr="007B06E1">
        <w:rPr>
          <w:snapToGrid w:val="0"/>
          <w:szCs w:val="20"/>
        </w:rPr>
        <w:t>Note:</w:t>
      </w:r>
    </w:p>
    <w:p w14:paraId="53F94C05" w14:textId="77777777" w:rsidR="003E0B96" w:rsidRPr="007B06E1" w:rsidRDefault="003E0B96" w:rsidP="00270808">
      <w:pPr>
        <w:numPr>
          <w:ilvl w:val="0"/>
          <w:numId w:val="70"/>
        </w:numPr>
        <w:tabs>
          <w:tab w:val="num" w:pos="426"/>
        </w:tabs>
        <w:spacing w:before="0" w:after="60"/>
        <w:rPr>
          <w:snapToGrid w:val="0"/>
          <w:szCs w:val="20"/>
        </w:rPr>
      </w:pPr>
      <w:r w:rsidRPr="007B06E1">
        <w:rPr>
          <w:snapToGrid w:val="0"/>
          <w:szCs w:val="20"/>
        </w:rPr>
        <w:t>Neither interior nor exterior include the boundary (i.e</w:t>
      </w:r>
      <w:r w:rsidR="0066549D">
        <w:rPr>
          <w:snapToGrid w:val="0"/>
          <w:szCs w:val="20"/>
        </w:rPr>
        <w:t xml:space="preserve">. </w:t>
      </w:r>
      <w:r w:rsidRPr="007B06E1">
        <w:rPr>
          <w:snapToGrid w:val="0"/>
          <w:szCs w:val="20"/>
        </w:rPr>
        <w:t>I, E and B are mutually exclusive).</w:t>
      </w:r>
    </w:p>
    <w:p w14:paraId="1DE64F6F" w14:textId="77777777" w:rsidR="003E0B96" w:rsidRPr="007B06E1" w:rsidRDefault="003E0B96" w:rsidP="00270808">
      <w:pPr>
        <w:numPr>
          <w:ilvl w:val="0"/>
          <w:numId w:val="70"/>
        </w:numPr>
        <w:tabs>
          <w:tab w:val="num" w:pos="426"/>
        </w:tabs>
        <w:spacing w:before="0" w:after="60"/>
        <w:rPr>
          <w:snapToGrid w:val="0"/>
          <w:szCs w:val="20"/>
        </w:rPr>
      </w:pPr>
      <w:r w:rsidRPr="007B06E1">
        <w:rPr>
          <w:snapToGrid w:val="0"/>
          <w:szCs w:val="20"/>
        </w:rPr>
        <w:t>The boundary of a Polygon includes its set of outer and inner rings.</w:t>
      </w:r>
    </w:p>
    <w:p w14:paraId="27821338" w14:textId="77777777" w:rsidR="003E0B96" w:rsidRPr="007B06E1" w:rsidRDefault="003E0B96" w:rsidP="00270808">
      <w:pPr>
        <w:numPr>
          <w:ilvl w:val="0"/>
          <w:numId w:val="70"/>
        </w:numPr>
        <w:tabs>
          <w:tab w:val="num" w:pos="426"/>
        </w:tabs>
        <w:spacing w:before="0" w:after="60"/>
        <w:ind w:left="426" w:hanging="426"/>
        <w:rPr>
          <w:snapToGrid w:val="0"/>
          <w:szCs w:val="20"/>
        </w:rPr>
      </w:pPr>
      <w:r w:rsidRPr="007B06E1">
        <w:rPr>
          <w:snapToGrid w:val="0"/>
          <w:szCs w:val="20"/>
        </w:rPr>
        <w:t>The boundary of a LineString is its end points except for a closed LineString, which has no boundary; the rest of the LineString is its interior.</w:t>
      </w:r>
    </w:p>
    <w:p w14:paraId="4428002B" w14:textId="77777777" w:rsidR="003E0B96" w:rsidRPr="007B06E1" w:rsidRDefault="003E0B96" w:rsidP="00270808">
      <w:pPr>
        <w:numPr>
          <w:ilvl w:val="0"/>
          <w:numId w:val="70"/>
        </w:numPr>
        <w:tabs>
          <w:tab w:val="num" w:pos="426"/>
        </w:tabs>
        <w:spacing w:before="0"/>
        <w:rPr>
          <w:snapToGrid w:val="0"/>
          <w:szCs w:val="20"/>
        </w:rPr>
      </w:pPr>
      <w:r w:rsidRPr="007B06E1">
        <w:rPr>
          <w:snapToGrid w:val="0"/>
          <w:szCs w:val="20"/>
        </w:rPr>
        <w:t>A Point does not have a boundary.</w:t>
      </w:r>
    </w:p>
    <w:p w14:paraId="59FE1BCA" w14:textId="77777777" w:rsidR="003E0B96" w:rsidRDefault="003E0B96" w:rsidP="00D41B9A">
      <w:pPr>
        <w:pStyle w:val="Annex-Heading3"/>
      </w:pPr>
      <w:r>
        <w:t>ISO 19125-1:2004 geometric operator relationships</w:t>
      </w:r>
    </w:p>
    <w:p w14:paraId="047CE95B" w14:textId="77777777" w:rsidR="003E0B96" w:rsidRDefault="003E0B96" w:rsidP="00270808">
      <w:pPr>
        <w:pStyle w:val="Default"/>
        <w:spacing w:after="240"/>
        <w:rPr>
          <w:color w:val="auto"/>
          <w:sz w:val="20"/>
          <w:szCs w:val="20"/>
        </w:rPr>
      </w:pPr>
      <w:r>
        <w:rPr>
          <w:color w:val="auto"/>
          <w:sz w:val="20"/>
        </w:rPr>
        <w:t>In ISO 19125-1:2004 (see Reference [1]), the dimensionally extended nine-intersection model (DE-9IM) defines 5 mutually exclusive geometric relationships between two objects (Polygons, LineStrings and/or Points)</w:t>
      </w:r>
      <w:r w:rsidR="0066549D">
        <w:rPr>
          <w:color w:val="auto"/>
          <w:sz w:val="20"/>
        </w:rPr>
        <w:t>.</w:t>
      </w:r>
      <w:r w:rsidR="004E1105">
        <w:rPr>
          <w:color w:val="auto"/>
          <w:sz w:val="20"/>
        </w:rPr>
        <w:t xml:space="preserve"> </w:t>
      </w:r>
      <w:r>
        <w:rPr>
          <w:color w:val="auto"/>
          <w:sz w:val="20"/>
        </w:rPr>
        <w:t>One and only one relationship will be true for any two given objects (see Reference [2]):</w:t>
      </w:r>
    </w:p>
    <w:p w14:paraId="7171C9BB" w14:textId="77777777" w:rsidR="003E0B96" w:rsidRDefault="003E0B96" w:rsidP="003E0B96">
      <w:pPr>
        <w:pStyle w:val="Default"/>
        <w:rPr>
          <w:snapToGrid w:val="0"/>
          <w:color w:val="auto"/>
          <w:sz w:val="20"/>
        </w:rPr>
      </w:pPr>
      <w:r>
        <w:rPr>
          <w:snapToGrid w:val="0"/>
          <w:color w:val="auto"/>
          <w:sz w:val="20"/>
        </w:rPr>
        <w:t>1</w:t>
      </w:r>
      <w:r w:rsidR="0066549D">
        <w:rPr>
          <w:snapToGrid w:val="0"/>
          <w:color w:val="auto"/>
          <w:sz w:val="20"/>
        </w:rPr>
        <w:t xml:space="preserve">. </w:t>
      </w:r>
      <w:r>
        <w:rPr>
          <w:snapToGrid w:val="0"/>
          <w:color w:val="auto"/>
          <w:sz w:val="20"/>
        </w:rPr>
        <w:t xml:space="preserve">WITHIN </w:t>
      </w:r>
    </w:p>
    <w:p w14:paraId="35550D89" w14:textId="77777777" w:rsidR="003E0B96" w:rsidRDefault="003E0B96" w:rsidP="003E0B96">
      <w:pPr>
        <w:pStyle w:val="Default"/>
        <w:rPr>
          <w:snapToGrid w:val="0"/>
          <w:color w:val="auto"/>
          <w:sz w:val="20"/>
        </w:rPr>
      </w:pPr>
      <w:r>
        <w:rPr>
          <w:snapToGrid w:val="0"/>
          <w:color w:val="auto"/>
          <w:sz w:val="20"/>
        </w:rPr>
        <w:t>2</w:t>
      </w:r>
      <w:r w:rsidR="0066549D">
        <w:rPr>
          <w:snapToGrid w:val="0"/>
          <w:color w:val="auto"/>
          <w:sz w:val="20"/>
        </w:rPr>
        <w:t xml:space="preserve">. </w:t>
      </w:r>
      <w:r>
        <w:rPr>
          <w:snapToGrid w:val="0"/>
          <w:color w:val="auto"/>
          <w:sz w:val="20"/>
        </w:rPr>
        <w:t>CROSSES</w:t>
      </w:r>
    </w:p>
    <w:p w14:paraId="1AF50B53" w14:textId="77777777" w:rsidR="003E0B96" w:rsidRDefault="003E0B96" w:rsidP="003E0B96">
      <w:pPr>
        <w:pStyle w:val="Default"/>
        <w:rPr>
          <w:snapToGrid w:val="0"/>
          <w:color w:val="auto"/>
          <w:sz w:val="20"/>
        </w:rPr>
      </w:pPr>
      <w:r>
        <w:rPr>
          <w:snapToGrid w:val="0"/>
          <w:color w:val="auto"/>
          <w:sz w:val="20"/>
        </w:rPr>
        <w:t>3</w:t>
      </w:r>
      <w:r w:rsidR="0066549D">
        <w:rPr>
          <w:snapToGrid w:val="0"/>
          <w:color w:val="auto"/>
          <w:sz w:val="20"/>
        </w:rPr>
        <w:t xml:space="preserve">. </w:t>
      </w:r>
      <w:r>
        <w:rPr>
          <w:snapToGrid w:val="0"/>
          <w:color w:val="auto"/>
          <w:sz w:val="20"/>
        </w:rPr>
        <w:t>TOUCHES</w:t>
      </w:r>
    </w:p>
    <w:p w14:paraId="45C03EBA" w14:textId="77777777" w:rsidR="003E0B96" w:rsidRDefault="003E0B96" w:rsidP="003E0B96">
      <w:pPr>
        <w:pStyle w:val="Default"/>
        <w:rPr>
          <w:snapToGrid w:val="0"/>
          <w:color w:val="auto"/>
          <w:sz w:val="20"/>
        </w:rPr>
      </w:pPr>
      <w:r>
        <w:rPr>
          <w:snapToGrid w:val="0"/>
          <w:color w:val="auto"/>
          <w:sz w:val="20"/>
        </w:rPr>
        <w:t>4</w:t>
      </w:r>
      <w:r w:rsidR="0066549D">
        <w:rPr>
          <w:snapToGrid w:val="0"/>
          <w:color w:val="auto"/>
          <w:sz w:val="20"/>
        </w:rPr>
        <w:t xml:space="preserve">. </w:t>
      </w:r>
      <w:r>
        <w:rPr>
          <w:snapToGrid w:val="0"/>
          <w:color w:val="auto"/>
          <w:sz w:val="20"/>
        </w:rPr>
        <w:t>DISJOINT</w:t>
      </w:r>
    </w:p>
    <w:p w14:paraId="7B333BA9" w14:textId="77777777" w:rsidR="003E0B96" w:rsidRDefault="003E0B96" w:rsidP="00270808">
      <w:pPr>
        <w:pStyle w:val="Default"/>
        <w:spacing w:after="240"/>
        <w:rPr>
          <w:snapToGrid w:val="0"/>
          <w:color w:val="auto"/>
          <w:sz w:val="20"/>
        </w:rPr>
      </w:pPr>
      <w:r>
        <w:rPr>
          <w:snapToGrid w:val="0"/>
          <w:color w:val="auto"/>
          <w:sz w:val="20"/>
        </w:rPr>
        <w:t>5</w:t>
      </w:r>
      <w:r w:rsidR="0066549D">
        <w:rPr>
          <w:snapToGrid w:val="0"/>
          <w:color w:val="auto"/>
          <w:sz w:val="20"/>
        </w:rPr>
        <w:t xml:space="preserve">. </w:t>
      </w:r>
      <w:r>
        <w:rPr>
          <w:snapToGrid w:val="0"/>
          <w:color w:val="auto"/>
          <w:sz w:val="20"/>
        </w:rPr>
        <w:t>OVERLAPS</w:t>
      </w:r>
    </w:p>
    <w:p w14:paraId="525AD696" w14:textId="77777777" w:rsidR="003E0B96" w:rsidRDefault="003E0B96" w:rsidP="00270808">
      <w:pPr>
        <w:pStyle w:val="Default"/>
        <w:spacing w:after="240"/>
        <w:rPr>
          <w:snapToGrid w:val="0"/>
          <w:color w:val="auto"/>
          <w:sz w:val="20"/>
        </w:rPr>
      </w:pPr>
      <w:r>
        <w:rPr>
          <w:snapToGrid w:val="0"/>
          <w:color w:val="auto"/>
          <w:sz w:val="20"/>
        </w:rPr>
        <w:t>There are others that help further define the relationship:</w:t>
      </w:r>
    </w:p>
    <w:p w14:paraId="1B0A1DC8" w14:textId="77777777" w:rsidR="003E0B96" w:rsidRDefault="003E0B96" w:rsidP="00AA396C">
      <w:pPr>
        <w:pStyle w:val="Default"/>
        <w:tabs>
          <w:tab w:val="left" w:pos="284"/>
        </w:tabs>
        <w:rPr>
          <w:snapToGrid w:val="0"/>
          <w:color w:val="auto"/>
          <w:sz w:val="20"/>
        </w:rPr>
      </w:pPr>
      <w:r>
        <w:rPr>
          <w:snapToGrid w:val="0"/>
          <w:color w:val="auto"/>
          <w:sz w:val="20"/>
        </w:rPr>
        <w:t>1</w:t>
      </w:r>
      <w:r w:rsidR="00AA396C">
        <w:rPr>
          <w:snapToGrid w:val="0"/>
          <w:color w:val="auto"/>
          <w:sz w:val="20"/>
        </w:rPr>
        <w:t>.</w:t>
      </w:r>
      <w:r w:rsidR="00AA396C">
        <w:rPr>
          <w:snapToGrid w:val="0"/>
          <w:color w:val="auto"/>
          <w:sz w:val="20"/>
        </w:rPr>
        <w:tab/>
        <w:t>CONTAINS</w:t>
      </w:r>
    </w:p>
    <w:p w14:paraId="6E2551FB" w14:textId="1221789E" w:rsidR="003E0B96" w:rsidRDefault="00270808" w:rsidP="00270808">
      <w:pPr>
        <w:pStyle w:val="Default"/>
        <w:widowControl w:val="0"/>
        <w:tabs>
          <w:tab w:val="left" w:pos="426"/>
        </w:tabs>
        <w:autoSpaceDE/>
        <w:autoSpaceDN/>
        <w:adjustRightInd/>
        <w:ind w:left="426" w:hanging="426"/>
        <w:rPr>
          <w:snapToGrid w:val="0"/>
          <w:color w:val="auto"/>
          <w:sz w:val="20"/>
        </w:rPr>
      </w:pPr>
      <w:r>
        <w:rPr>
          <w:snapToGrid w:val="0"/>
          <w:color w:val="auto"/>
          <w:sz w:val="20"/>
        </w:rPr>
        <w:t>-</w:t>
      </w:r>
      <w:r>
        <w:rPr>
          <w:snapToGrid w:val="0"/>
          <w:color w:val="auto"/>
          <w:sz w:val="20"/>
        </w:rPr>
        <w:tab/>
      </w:r>
      <w:r w:rsidR="003E0B96">
        <w:rPr>
          <w:snapToGrid w:val="0"/>
          <w:color w:val="auto"/>
          <w:sz w:val="20"/>
        </w:rPr>
        <w:t>the reciprocal of WITHIN</w:t>
      </w:r>
    </w:p>
    <w:p w14:paraId="28C6F03D" w14:textId="4BEA8E17" w:rsidR="003E0B96" w:rsidRDefault="00270808" w:rsidP="00270808">
      <w:pPr>
        <w:pStyle w:val="Default"/>
        <w:widowControl w:val="0"/>
        <w:tabs>
          <w:tab w:val="left" w:pos="426"/>
        </w:tabs>
        <w:autoSpaceDE/>
        <w:autoSpaceDN/>
        <w:adjustRightInd/>
        <w:ind w:left="426" w:hanging="426"/>
        <w:rPr>
          <w:snapToGrid w:val="0"/>
          <w:color w:val="auto"/>
          <w:sz w:val="20"/>
        </w:rPr>
      </w:pPr>
      <w:r>
        <w:rPr>
          <w:snapToGrid w:val="0"/>
          <w:color w:val="auto"/>
          <w:sz w:val="20"/>
        </w:rPr>
        <w:t xml:space="preserve">-  </w:t>
      </w:r>
      <w:r>
        <w:rPr>
          <w:snapToGrid w:val="0"/>
          <w:color w:val="auto"/>
          <w:sz w:val="20"/>
        </w:rPr>
        <w:tab/>
        <w:t>w</w:t>
      </w:r>
      <w:r w:rsidR="003E0B96">
        <w:rPr>
          <w:snapToGrid w:val="0"/>
          <w:color w:val="auto"/>
          <w:sz w:val="20"/>
        </w:rPr>
        <w:t xml:space="preserve">ithin is the primary operator; however, if </w:t>
      </w:r>
      <w:r w:rsidR="003E0B96">
        <w:rPr>
          <w:b/>
          <w:snapToGrid w:val="0"/>
          <w:color w:val="auto"/>
          <w:sz w:val="20"/>
        </w:rPr>
        <w:t>a</w:t>
      </w:r>
      <w:r w:rsidR="003E0B96">
        <w:rPr>
          <w:snapToGrid w:val="0"/>
          <w:color w:val="auto"/>
          <w:sz w:val="20"/>
        </w:rPr>
        <w:t xml:space="preserve"> is not within </w:t>
      </w:r>
      <w:r w:rsidR="003E0B96">
        <w:rPr>
          <w:b/>
          <w:snapToGrid w:val="0"/>
          <w:color w:val="auto"/>
          <w:sz w:val="20"/>
        </w:rPr>
        <w:t>b</w:t>
      </w:r>
      <w:r w:rsidR="003E0B96">
        <w:rPr>
          <w:snapToGrid w:val="0"/>
          <w:color w:val="auto"/>
          <w:sz w:val="20"/>
        </w:rPr>
        <w:t xml:space="preserve"> then </w:t>
      </w:r>
      <w:r w:rsidR="003E0B96">
        <w:rPr>
          <w:b/>
          <w:snapToGrid w:val="0"/>
          <w:color w:val="auto"/>
          <w:sz w:val="20"/>
        </w:rPr>
        <w:t>a</w:t>
      </w:r>
      <w:r w:rsidR="003E0B96">
        <w:rPr>
          <w:snapToGrid w:val="0"/>
          <w:color w:val="auto"/>
          <w:sz w:val="20"/>
        </w:rPr>
        <w:t xml:space="preserve"> may contain</w:t>
      </w:r>
      <w:r w:rsidR="003E0B96">
        <w:rPr>
          <w:b/>
          <w:snapToGrid w:val="0"/>
          <w:color w:val="auto"/>
          <w:sz w:val="20"/>
        </w:rPr>
        <w:t xml:space="preserve"> b</w:t>
      </w:r>
      <w:r w:rsidR="003E0B96">
        <w:rPr>
          <w:snapToGrid w:val="0"/>
          <w:color w:val="auto"/>
          <w:sz w:val="20"/>
        </w:rPr>
        <w:t xml:space="preserve"> so CONTAINS may be the unique relationship between the objects.</w:t>
      </w:r>
    </w:p>
    <w:p w14:paraId="72FB16EB" w14:textId="77777777" w:rsidR="003E0B96" w:rsidRDefault="003E0B96" w:rsidP="00AA396C">
      <w:pPr>
        <w:pStyle w:val="Default"/>
        <w:tabs>
          <w:tab w:val="left" w:pos="284"/>
        </w:tabs>
        <w:rPr>
          <w:snapToGrid w:val="0"/>
          <w:color w:val="auto"/>
          <w:sz w:val="20"/>
        </w:rPr>
      </w:pPr>
      <w:r>
        <w:rPr>
          <w:snapToGrid w:val="0"/>
          <w:color w:val="auto"/>
          <w:sz w:val="20"/>
        </w:rPr>
        <w:t>2</w:t>
      </w:r>
      <w:r w:rsidR="0066549D">
        <w:rPr>
          <w:snapToGrid w:val="0"/>
          <w:color w:val="auto"/>
          <w:sz w:val="20"/>
        </w:rPr>
        <w:t>.</w:t>
      </w:r>
      <w:r w:rsidR="00AA396C">
        <w:rPr>
          <w:snapToGrid w:val="0"/>
          <w:color w:val="auto"/>
          <w:sz w:val="20"/>
        </w:rPr>
        <w:tab/>
        <w:t>EQUAL</w:t>
      </w:r>
    </w:p>
    <w:p w14:paraId="25AB2F82" w14:textId="2FDC4566" w:rsidR="003E0B96" w:rsidRDefault="00F94F23" w:rsidP="00270808">
      <w:pPr>
        <w:pStyle w:val="Default"/>
        <w:widowControl w:val="0"/>
        <w:tabs>
          <w:tab w:val="left" w:pos="426"/>
        </w:tabs>
        <w:autoSpaceDE/>
        <w:autoSpaceDN/>
        <w:adjustRightInd/>
        <w:ind w:left="426" w:hanging="426"/>
        <w:rPr>
          <w:snapToGrid w:val="0"/>
          <w:color w:val="auto"/>
          <w:sz w:val="20"/>
        </w:rPr>
      </w:pPr>
      <w:r>
        <w:rPr>
          <w:snapToGrid w:val="0"/>
          <w:color w:val="auto"/>
          <w:sz w:val="20"/>
        </w:rPr>
        <w:t>-</w:t>
      </w:r>
      <w:r>
        <w:rPr>
          <w:snapToGrid w:val="0"/>
          <w:color w:val="auto"/>
          <w:sz w:val="20"/>
        </w:rPr>
        <w:tab/>
      </w:r>
      <w:r w:rsidR="003E0B96">
        <w:rPr>
          <w:snapToGrid w:val="0"/>
          <w:color w:val="auto"/>
          <w:sz w:val="20"/>
        </w:rPr>
        <w:t>a special case of WITHIN / CONTAINS.</w:t>
      </w:r>
    </w:p>
    <w:p w14:paraId="334A44B3" w14:textId="77777777" w:rsidR="003E0B96" w:rsidRDefault="003E0B96" w:rsidP="00AA396C">
      <w:pPr>
        <w:pStyle w:val="Default"/>
        <w:tabs>
          <w:tab w:val="left" w:pos="284"/>
        </w:tabs>
        <w:rPr>
          <w:snapToGrid w:val="0"/>
          <w:color w:val="auto"/>
          <w:sz w:val="20"/>
        </w:rPr>
      </w:pPr>
      <w:r>
        <w:rPr>
          <w:snapToGrid w:val="0"/>
          <w:color w:val="auto"/>
          <w:sz w:val="20"/>
        </w:rPr>
        <w:t>3</w:t>
      </w:r>
      <w:r w:rsidR="0066549D">
        <w:rPr>
          <w:snapToGrid w:val="0"/>
          <w:color w:val="auto"/>
          <w:sz w:val="20"/>
        </w:rPr>
        <w:t xml:space="preserve">. </w:t>
      </w:r>
      <w:r w:rsidR="00AA396C">
        <w:rPr>
          <w:snapToGrid w:val="0"/>
          <w:color w:val="auto"/>
          <w:sz w:val="20"/>
        </w:rPr>
        <w:tab/>
        <w:t>INTERSECTS</w:t>
      </w:r>
    </w:p>
    <w:p w14:paraId="433A62E4" w14:textId="2FDF054B" w:rsidR="003E0B96" w:rsidRDefault="00F94F23" w:rsidP="00F94F23">
      <w:pPr>
        <w:pStyle w:val="Default"/>
        <w:widowControl w:val="0"/>
        <w:tabs>
          <w:tab w:val="left" w:pos="426"/>
        </w:tabs>
        <w:autoSpaceDE/>
        <w:autoSpaceDN/>
        <w:adjustRightInd/>
        <w:ind w:left="426" w:hanging="426"/>
        <w:rPr>
          <w:snapToGrid w:val="0"/>
          <w:color w:val="auto"/>
          <w:sz w:val="20"/>
        </w:rPr>
      </w:pPr>
      <w:r>
        <w:rPr>
          <w:snapToGrid w:val="0"/>
          <w:color w:val="auto"/>
          <w:sz w:val="20"/>
        </w:rPr>
        <w:t>-</w:t>
      </w:r>
      <w:r>
        <w:rPr>
          <w:snapToGrid w:val="0"/>
          <w:color w:val="auto"/>
          <w:sz w:val="20"/>
        </w:rPr>
        <w:tab/>
      </w:r>
      <w:r w:rsidR="003E0B96">
        <w:rPr>
          <w:snapToGrid w:val="0"/>
          <w:color w:val="auto"/>
          <w:sz w:val="20"/>
        </w:rPr>
        <w:t>reciprocal of DISJOINT</w:t>
      </w:r>
    </w:p>
    <w:p w14:paraId="31F092D4" w14:textId="4513CEEC" w:rsidR="003E0B96" w:rsidRDefault="00F94F23" w:rsidP="00F94F23">
      <w:pPr>
        <w:pStyle w:val="Default"/>
        <w:widowControl w:val="0"/>
        <w:tabs>
          <w:tab w:val="left" w:pos="426"/>
        </w:tabs>
        <w:autoSpaceDE/>
        <w:autoSpaceDN/>
        <w:adjustRightInd/>
        <w:ind w:left="426" w:hanging="426"/>
        <w:rPr>
          <w:snapToGrid w:val="0"/>
          <w:color w:val="auto"/>
          <w:sz w:val="20"/>
        </w:rPr>
      </w:pPr>
      <w:r>
        <w:rPr>
          <w:snapToGrid w:val="0"/>
          <w:color w:val="auto"/>
          <w:sz w:val="20"/>
        </w:rPr>
        <w:t>-</w:t>
      </w:r>
      <w:r>
        <w:rPr>
          <w:snapToGrid w:val="0"/>
          <w:color w:val="auto"/>
          <w:sz w:val="20"/>
        </w:rPr>
        <w:tab/>
      </w:r>
      <w:r w:rsidR="003E0B96">
        <w:rPr>
          <w:snapToGrid w:val="0"/>
          <w:color w:val="auto"/>
          <w:sz w:val="20"/>
        </w:rPr>
        <w:t>have at least one point in common</w:t>
      </w:r>
    </w:p>
    <w:p w14:paraId="753DAC39" w14:textId="77777777" w:rsidR="003E0B96" w:rsidRDefault="003E0B96" w:rsidP="00AA396C">
      <w:pPr>
        <w:pStyle w:val="Default"/>
        <w:tabs>
          <w:tab w:val="left" w:pos="284"/>
        </w:tabs>
        <w:rPr>
          <w:snapToGrid w:val="0"/>
          <w:color w:val="auto"/>
          <w:sz w:val="20"/>
        </w:rPr>
      </w:pPr>
      <w:r>
        <w:rPr>
          <w:snapToGrid w:val="0"/>
          <w:color w:val="auto"/>
          <w:sz w:val="20"/>
        </w:rPr>
        <w:lastRenderedPageBreak/>
        <w:t>4</w:t>
      </w:r>
      <w:r w:rsidR="0066549D">
        <w:rPr>
          <w:snapToGrid w:val="0"/>
          <w:color w:val="auto"/>
          <w:sz w:val="20"/>
        </w:rPr>
        <w:t>.</w:t>
      </w:r>
      <w:r w:rsidR="00AA396C">
        <w:rPr>
          <w:snapToGrid w:val="0"/>
          <w:color w:val="auto"/>
          <w:sz w:val="20"/>
        </w:rPr>
        <w:tab/>
      </w:r>
      <w:r>
        <w:rPr>
          <w:snapToGrid w:val="0"/>
          <w:color w:val="auto"/>
          <w:sz w:val="20"/>
        </w:rPr>
        <w:t>COVERS and is COVERED_BY</w:t>
      </w:r>
    </w:p>
    <w:p w14:paraId="5A050569" w14:textId="2AE2B43E" w:rsidR="003E0B96" w:rsidRDefault="00F94F23" w:rsidP="00F94F23">
      <w:pPr>
        <w:pStyle w:val="Default"/>
        <w:widowControl w:val="0"/>
        <w:tabs>
          <w:tab w:val="left" w:pos="426"/>
        </w:tabs>
        <w:autoSpaceDE/>
        <w:autoSpaceDN/>
        <w:adjustRightInd/>
        <w:ind w:left="426" w:hanging="426"/>
        <w:rPr>
          <w:snapToGrid w:val="0"/>
          <w:color w:val="auto"/>
          <w:sz w:val="20"/>
        </w:rPr>
      </w:pPr>
      <w:r>
        <w:rPr>
          <w:snapToGrid w:val="0"/>
          <w:color w:val="auto"/>
          <w:sz w:val="20"/>
        </w:rPr>
        <w:t>-</w:t>
      </w:r>
      <w:r>
        <w:rPr>
          <w:snapToGrid w:val="0"/>
          <w:color w:val="auto"/>
          <w:sz w:val="20"/>
        </w:rPr>
        <w:tab/>
      </w:r>
      <w:r w:rsidR="003E0B96">
        <w:rPr>
          <w:snapToGrid w:val="0"/>
          <w:color w:val="auto"/>
          <w:sz w:val="20"/>
        </w:rPr>
        <w:t>reciprocal operators</w:t>
      </w:r>
    </w:p>
    <w:p w14:paraId="0DAD6CFB" w14:textId="337CDFBD" w:rsidR="003E0B96" w:rsidRDefault="00F94F23" w:rsidP="00F94F23">
      <w:pPr>
        <w:pStyle w:val="Default"/>
        <w:widowControl w:val="0"/>
        <w:tabs>
          <w:tab w:val="left" w:pos="426"/>
        </w:tabs>
        <w:autoSpaceDE/>
        <w:autoSpaceDN/>
        <w:adjustRightInd/>
        <w:ind w:left="426" w:hanging="426"/>
        <w:rPr>
          <w:snapToGrid w:val="0"/>
          <w:color w:val="auto"/>
          <w:sz w:val="20"/>
        </w:rPr>
      </w:pPr>
      <w:r>
        <w:rPr>
          <w:snapToGrid w:val="0"/>
          <w:color w:val="auto"/>
          <w:sz w:val="20"/>
        </w:rPr>
        <w:t>-</w:t>
      </w:r>
      <w:r>
        <w:rPr>
          <w:snapToGrid w:val="0"/>
          <w:color w:val="auto"/>
          <w:sz w:val="20"/>
        </w:rPr>
        <w:tab/>
      </w:r>
      <w:r w:rsidR="003E0B96">
        <w:rPr>
          <w:snapToGrid w:val="0"/>
          <w:color w:val="auto"/>
          <w:sz w:val="20"/>
        </w:rPr>
        <w:t>extends CONTAINS and WITHIN respectively</w:t>
      </w:r>
    </w:p>
    <w:p w14:paraId="513A98DF" w14:textId="77777777" w:rsidR="003E0B96" w:rsidRDefault="003E0B96" w:rsidP="00F94F23">
      <w:pPr>
        <w:pStyle w:val="Default"/>
        <w:tabs>
          <w:tab w:val="left" w:pos="284"/>
        </w:tabs>
        <w:spacing w:after="240"/>
        <w:rPr>
          <w:snapToGrid w:val="0"/>
          <w:color w:val="auto"/>
          <w:sz w:val="20"/>
        </w:rPr>
      </w:pPr>
      <w:r>
        <w:rPr>
          <w:snapToGrid w:val="0"/>
          <w:color w:val="auto"/>
          <w:sz w:val="20"/>
        </w:rPr>
        <w:t>5</w:t>
      </w:r>
      <w:r w:rsidR="00AA396C">
        <w:rPr>
          <w:snapToGrid w:val="0"/>
          <w:color w:val="auto"/>
          <w:sz w:val="20"/>
        </w:rPr>
        <w:t>.</w:t>
      </w:r>
      <w:r w:rsidR="00AA396C">
        <w:rPr>
          <w:snapToGrid w:val="0"/>
          <w:color w:val="auto"/>
          <w:sz w:val="20"/>
        </w:rPr>
        <w:tab/>
      </w:r>
      <w:r>
        <w:rPr>
          <w:snapToGrid w:val="0"/>
          <w:color w:val="auto"/>
          <w:sz w:val="20"/>
        </w:rPr>
        <w:t>COINCIDENT</w:t>
      </w:r>
    </w:p>
    <w:p w14:paraId="4C922EBE" w14:textId="77777777" w:rsidR="003E0B96" w:rsidRDefault="003E0B96" w:rsidP="00F94F23">
      <w:pPr>
        <w:pStyle w:val="Default"/>
        <w:spacing w:after="240"/>
        <w:rPr>
          <w:snapToGrid w:val="0"/>
          <w:color w:val="auto"/>
          <w:sz w:val="20"/>
        </w:rPr>
      </w:pPr>
      <w:r>
        <w:rPr>
          <w:snapToGrid w:val="0"/>
          <w:color w:val="auto"/>
          <w:sz w:val="20"/>
        </w:rPr>
        <w:t>Note that COVERS, COVERED_BY and COINCIDENT</w:t>
      </w:r>
      <w:r>
        <w:rPr>
          <w:color w:val="auto"/>
          <w:sz w:val="20"/>
        </w:rPr>
        <w:t xml:space="preserve"> relational operators are not described in the </w:t>
      </w:r>
      <w:r>
        <w:rPr>
          <w:snapToGrid w:val="0"/>
          <w:color w:val="auto"/>
          <w:sz w:val="20"/>
        </w:rPr>
        <w:t xml:space="preserve">ISO </w:t>
      </w:r>
      <w:r>
        <w:rPr>
          <w:color w:val="auto"/>
          <w:sz w:val="20"/>
        </w:rPr>
        <w:t>19125-1:2004 document.</w:t>
      </w:r>
    </w:p>
    <w:p w14:paraId="79C244D0" w14:textId="19A2BA0D" w:rsidR="003E0B96" w:rsidRPr="00C77AD0" w:rsidRDefault="003E0B96" w:rsidP="00F94F23">
      <w:pPr>
        <w:pStyle w:val="BodyText"/>
        <w:spacing w:before="0" w:after="240" w:line="240" w:lineRule="auto"/>
        <w:rPr>
          <w:sz w:val="20"/>
          <w:lang w:eastAsia="en-US"/>
        </w:rPr>
      </w:pPr>
      <w:r w:rsidRPr="00C77AD0">
        <w:rPr>
          <w:sz w:val="20"/>
        </w:rPr>
        <w:t>The formulas given in this annex (</w:t>
      </w:r>
      <w:r w:rsidR="00F94F23">
        <w:rPr>
          <w:sz w:val="20"/>
        </w:rPr>
        <w:t>for example,</w:t>
      </w:r>
      <w:r w:rsidR="0066549D">
        <w:rPr>
          <w:sz w:val="20"/>
        </w:rPr>
        <w:t xml:space="preserve"> </w:t>
      </w:r>
      <w:r w:rsidRPr="00C77AD0">
        <w:rPr>
          <w:sz w:val="20"/>
        </w:rPr>
        <w:t xml:space="preserve">a.Disjoint(b) </w:t>
      </w:r>
      <w:r>
        <w:rPr>
          <w:rFonts w:ascii="Symbol" w:hAnsi="Symbol"/>
          <w:sz w:val="21"/>
        </w:rPr>
        <w:t></w:t>
      </w:r>
      <w:r>
        <w:rPr>
          <w:rFonts w:ascii="Symbol" w:hAnsi="Symbol"/>
          <w:sz w:val="21"/>
        </w:rPr>
        <w:t></w:t>
      </w:r>
      <w:r>
        <w:t xml:space="preserve">a </w:t>
      </w:r>
      <w:r>
        <w:rPr>
          <w:rFonts w:ascii="Symbol" w:hAnsi="Symbol"/>
          <w:sz w:val="21"/>
        </w:rPr>
        <w:t></w:t>
      </w:r>
      <w:r>
        <w:rPr>
          <w:rFonts w:ascii="Symbol" w:hAnsi="Symbol"/>
          <w:sz w:val="21"/>
        </w:rPr>
        <w:t></w:t>
      </w:r>
      <w:r>
        <w:t xml:space="preserve">b </w:t>
      </w:r>
      <w:r>
        <w:rPr>
          <w:i/>
        </w:rPr>
        <w:t xml:space="preserve">= </w:t>
      </w:r>
      <w:r>
        <w:rPr>
          <w:rFonts w:ascii="Symbol" w:hAnsi="Symbol"/>
          <w:sz w:val="21"/>
        </w:rPr>
        <w:t></w:t>
      </w:r>
      <w:r>
        <w:t xml:space="preserve">) </w:t>
      </w:r>
      <w:r w:rsidRPr="00C77AD0">
        <w:rPr>
          <w:sz w:val="20"/>
        </w:rPr>
        <w:t>are the generalized ones given for ISO 19125-1, not the more specific DE-9IM formulas (i.e</w:t>
      </w:r>
      <w:r w:rsidR="0066549D">
        <w:rPr>
          <w:sz w:val="20"/>
        </w:rPr>
        <w:t xml:space="preserve">. </w:t>
      </w:r>
      <w:r w:rsidRPr="00C77AD0">
        <w:rPr>
          <w:sz w:val="20"/>
        </w:rPr>
        <w:t>DE-9IM predicates)</w:t>
      </w:r>
      <w:r w:rsidR="0066549D">
        <w:rPr>
          <w:sz w:val="20"/>
        </w:rPr>
        <w:t>.</w:t>
      </w:r>
      <w:r w:rsidR="004E1105">
        <w:rPr>
          <w:sz w:val="20"/>
        </w:rPr>
        <w:t xml:space="preserve"> </w:t>
      </w:r>
      <w:r w:rsidRPr="00C77AD0">
        <w:rPr>
          <w:sz w:val="20"/>
        </w:rPr>
        <w:t>The generalized formulas use topologically closed notation (i.e</w:t>
      </w:r>
      <w:r w:rsidR="0066549D">
        <w:rPr>
          <w:sz w:val="20"/>
        </w:rPr>
        <w:t xml:space="preserve">. </w:t>
      </w:r>
      <w:r w:rsidRPr="00C77AD0">
        <w:rPr>
          <w:sz w:val="20"/>
        </w:rPr>
        <w:t>geometry includes the interior and boundary unless otherwise stated), whereas the DE-91M formulas refer to the interior and boundary of geometry separately</w:t>
      </w:r>
      <w:r w:rsidR="0066549D">
        <w:rPr>
          <w:sz w:val="20"/>
        </w:rPr>
        <w:t>.</w:t>
      </w:r>
      <w:r w:rsidR="004E1105">
        <w:rPr>
          <w:sz w:val="20"/>
        </w:rPr>
        <w:t xml:space="preserve"> </w:t>
      </w:r>
      <w:r w:rsidRPr="00C77AD0">
        <w:rPr>
          <w:sz w:val="20"/>
        </w:rPr>
        <w:t>Note that different versions of documents describing 19125-1 give different generalized formulas – this annex is using the formulas that are the most consistent with the DE-9IM predicates</w:t>
      </w:r>
      <w:r w:rsidR="0066549D">
        <w:rPr>
          <w:sz w:val="20"/>
        </w:rPr>
        <w:t>.</w:t>
      </w:r>
      <w:r w:rsidR="004E1105">
        <w:rPr>
          <w:sz w:val="20"/>
        </w:rPr>
        <w:t xml:space="preserve"> </w:t>
      </w:r>
      <w:r w:rsidRPr="00C77AD0">
        <w:rPr>
          <w:sz w:val="20"/>
        </w:rPr>
        <w:t>If a generalized formula appears to contradict a DE-9IM predicate as defined in ISO 19125-1</w:t>
      </w:r>
      <w:r w:rsidRPr="00C77AD0">
        <w:rPr>
          <w:sz w:val="20"/>
          <w:lang w:val="en-CA"/>
        </w:rPr>
        <w:t>:2004</w:t>
      </w:r>
      <w:r w:rsidRPr="00C77AD0">
        <w:rPr>
          <w:sz w:val="20"/>
        </w:rPr>
        <w:t>, the DE-9IM predicate takes precedence</w:t>
      </w:r>
      <w:r w:rsidR="0066549D">
        <w:rPr>
          <w:sz w:val="20"/>
        </w:rPr>
        <w:t>.</w:t>
      </w:r>
      <w:r w:rsidR="004E1105">
        <w:rPr>
          <w:sz w:val="20"/>
        </w:rPr>
        <w:t xml:space="preserve"> </w:t>
      </w:r>
      <w:r w:rsidRPr="00C77AD0">
        <w:rPr>
          <w:sz w:val="20"/>
        </w:rPr>
        <w:t>Software is expected to be consistent with DE-9IM predicates.</w:t>
      </w:r>
    </w:p>
    <w:p w14:paraId="4AD76E00" w14:textId="77777777" w:rsidR="003E0B96" w:rsidRDefault="003E0B96" w:rsidP="0069490B">
      <w:pPr>
        <w:pStyle w:val="Annex-Heading3"/>
      </w:pPr>
      <w:r>
        <w:t>How the relationships apply to S-57 Features</w:t>
      </w:r>
    </w:p>
    <w:p w14:paraId="45A3D89B" w14:textId="77777777" w:rsidR="003E0B96" w:rsidRPr="00FF6E4F" w:rsidRDefault="003E0B96" w:rsidP="00F94F23">
      <w:pPr>
        <w:spacing w:before="0"/>
        <w:rPr>
          <w:szCs w:val="20"/>
          <w:lang w:eastAsia="en-CA"/>
        </w:rPr>
      </w:pPr>
      <w:r w:rsidRPr="00955B42">
        <w:rPr>
          <w:snapToGrid w:val="0"/>
          <w:szCs w:val="20"/>
        </w:rPr>
        <w:t>Geometric relationships will be tested on an entire S-57 feature object as a single geometric entity</w:t>
      </w:r>
      <w:r w:rsidR="0066549D">
        <w:rPr>
          <w:snapToGrid w:val="0"/>
          <w:szCs w:val="20"/>
        </w:rPr>
        <w:t xml:space="preserve">. </w:t>
      </w:r>
      <w:r w:rsidRPr="00955B42">
        <w:rPr>
          <w:szCs w:val="20"/>
        </w:rPr>
        <w:t>Note that S-57 Point, Line and Area feature geometry is equivalent in ISO 19125-1:2004 terms to Point, LineString and Polygon geometry respectively.</w:t>
      </w:r>
    </w:p>
    <w:p w14:paraId="39B98DA6" w14:textId="77777777" w:rsidR="003E0B96" w:rsidRPr="00955B42" w:rsidRDefault="003E0B96" w:rsidP="00F94F23">
      <w:pPr>
        <w:spacing w:before="0"/>
        <w:rPr>
          <w:snapToGrid w:val="0"/>
          <w:szCs w:val="20"/>
        </w:rPr>
      </w:pPr>
      <w:r w:rsidRPr="00955B42">
        <w:rPr>
          <w:snapToGrid w:val="0"/>
          <w:szCs w:val="20"/>
        </w:rPr>
        <w:t>A Line feature in S-57 may be made up of several individual edges</w:t>
      </w:r>
      <w:r w:rsidR="0066549D">
        <w:rPr>
          <w:snapToGrid w:val="0"/>
          <w:szCs w:val="20"/>
        </w:rPr>
        <w:t>.</w:t>
      </w:r>
      <w:r w:rsidR="004E1105">
        <w:rPr>
          <w:snapToGrid w:val="0"/>
          <w:szCs w:val="20"/>
        </w:rPr>
        <w:t xml:space="preserve"> </w:t>
      </w:r>
      <w:r w:rsidRPr="00955B42">
        <w:rPr>
          <w:snapToGrid w:val="0"/>
          <w:szCs w:val="20"/>
        </w:rPr>
        <w:t>The geometric relationship operators used with a Line feature will consider the sequence of edges as a single geometry</w:t>
      </w:r>
      <w:r w:rsidR="00B832A6">
        <w:rPr>
          <w:snapToGrid w:val="0"/>
          <w:szCs w:val="20"/>
        </w:rPr>
        <w:t xml:space="preserve"> </w:t>
      </w:r>
      <w:r w:rsidRPr="00955B42">
        <w:rPr>
          <w:snapToGrid w:val="0"/>
          <w:szCs w:val="20"/>
        </w:rPr>
        <w:t>(LineString).</w:t>
      </w:r>
    </w:p>
    <w:p w14:paraId="1E7BDCE4" w14:textId="77777777" w:rsidR="003E0B96" w:rsidRPr="00955B42" w:rsidRDefault="003E0B96" w:rsidP="00F94F23">
      <w:pPr>
        <w:spacing w:before="0"/>
        <w:rPr>
          <w:snapToGrid w:val="0"/>
          <w:szCs w:val="20"/>
        </w:rPr>
      </w:pPr>
      <w:r w:rsidRPr="00955B42">
        <w:rPr>
          <w:snapToGrid w:val="0"/>
          <w:szCs w:val="20"/>
        </w:rPr>
        <w:t>A test on an Area feature will operate on the entire Polygon</w:t>
      </w:r>
      <w:r w:rsidR="00AA396C">
        <w:rPr>
          <w:snapToGrid w:val="0"/>
          <w:szCs w:val="20"/>
        </w:rPr>
        <w:t>.</w:t>
      </w:r>
    </w:p>
    <w:p w14:paraId="10D5EA87" w14:textId="77777777" w:rsidR="003E0B96" w:rsidRPr="00955B42" w:rsidRDefault="003E0B96" w:rsidP="00F94F23">
      <w:pPr>
        <w:spacing w:before="0"/>
        <w:rPr>
          <w:snapToGrid w:val="0"/>
          <w:szCs w:val="20"/>
        </w:rPr>
      </w:pPr>
      <w:r w:rsidRPr="00955B42">
        <w:rPr>
          <w:snapToGrid w:val="0"/>
          <w:szCs w:val="20"/>
        </w:rPr>
        <w:t>In an S-57 file a Line or Area feature may be split into pieces as a result of a cutting operation from a data source</w:t>
      </w:r>
      <w:r w:rsidR="0066549D">
        <w:rPr>
          <w:snapToGrid w:val="0"/>
          <w:szCs w:val="20"/>
        </w:rPr>
        <w:t xml:space="preserve">. </w:t>
      </w:r>
      <w:r w:rsidRPr="00955B42">
        <w:rPr>
          <w:snapToGrid w:val="0"/>
          <w:szCs w:val="20"/>
        </w:rPr>
        <w:t>In that case each feature record in the dataset is treated as a separate LineString or Polygon when testing geometric relationships.</w:t>
      </w:r>
    </w:p>
    <w:p w14:paraId="7992EC65" w14:textId="77777777" w:rsidR="003E0B96" w:rsidRPr="00955B42" w:rsidRDefault="003E0B96" w:rsidP="00F94F23">
      <w:pPr>
        <w:spacing w:before="0"/>
        <w:rPr>
          <w:snapToGrid w:val="0"/>
          <w:szCs w:val="20"/>
        </w:rPr>
      </w:pPr>
      <w:r w:rsidRPr="00955B42">
        <w:rPr>
          <w:snapToGrid w:val="0"/>
          <w:szCs w:val="20"/>
        </w:rPr>
        <w:t>If a test intends to operate only on a feature’s specific components – Polygon boundary (all rings), Polygon outer ring, Polygon inner rings, edges, vertexes or nodes then it must make this explicit in the description of the test</w:t>
      </w:r>
      <w:r w:rsidR="0066549D">
        <w:rPr>
          <w:snapToGrid w:val="0"/>
          <w:szCs w:val="20"/>
        </w:rPr>
        <w:t>.</w:t>
      </w:r>
      <w:r w:rsidR="004E1105">
        <w:rPr>
          <w:snapToGrid w:val="0"/>
          <w:szCs w:val="20"/>
        </w:rPr>
        <w:t xml:space="preserve"> </w:t>
      </w:r>
      <w:r w:rsidRPr="00955B42">
        <w:rPr>
          <w:snapToGrid w:val="0"/>
          <w:szCs w:val="20"/>
        </w:rPr>
        <w:t>When a specific linear portion is specified in a test (Polygon boundary, edge) then it is treated as a LineString while individual vertexes or points will be treated as points.</w:t>
      </w:r>
    </w:p>
    <w:p w14:paraId="1483D71B" w14:textId="77777777" w:rsidR="003E0B96" w:rsidRDefault="003E0B96" w:rsidP="00F94F23">
      <w:pPr>
        <w:spacing w:before="0"/>
        <w:rPr>
          <w:snapToGrid w:val="0"/>
          <w:szCs w:val="20"/>
        </w:rPr>
      </w:pPr>
      <w:r w:rsidRPr="00955B42">
        <w:rPr>
          <w:snapToGrid w:val="0"/>
          <w:szCs w:val="20"/>
        </w:rPr>
        <w:t>For example</w:t>
      </w:r>
      <w:r w:rsidR="00AA396C">
        <w:rPr>
          <w:snapToGrid w:val="0"/>
          <w:szCs w:val="20"/>
        </w:rPr>
        <w:t>,</w:t>
      </w:r>
      <w:r w:rsidRPr="00955B42">
        <w:rPr>
          <w:snapToGrid w:val="0"/>
          <w:szCs w:val="20"/>
        </w:rPr>
        <w:t xml:space="preserve"> a test to look for cases where object class A OVERLAPS object class B would operate on the entire geometry</w:t>
      </w:r>
      <w:r w:rsidR="0066549D">
        <w:rPr>
          <w:snapToGrid w:val="0"/>
          <w:szCs w:val="20"/>
        </w:rPr>
        <w:t>.</w:t>
      </w:r>
      <w:r w:rsidR="004E1105">
        <w:rPr>
          <w:snapToGrid w:val="0"/>
          <w:szCs w:val="20"/>
        </w:rPr>
        <w:t xml:space="preserve"> </w:t>
      </w:r>
      <w:r w:rsidRPr="00955B42">
        <w:rPr>
          <w:snapToGrid w:val="0"/>
          <w:szCs w:val="20"/>
        </w:rPr>
        <w:t>While a test to see if boundary of Area object class A OVERLAPS an edge of Line class B will be comparing Area boundaries to edges using Line to Line comparisons.</w:t>
      </w:r>
    </w:p>
    <w:p w14:paraId="46307AEB" w14:textId="7FA3F512" w:rsidR="003E0B96" w:rsidRDefault="003E0B96" w:rsidP="00B3435A">
      <w:pPr>
        <w:pStyle w:val="Annexheader-level2"/>
      </w:pPr>
      <w:bookmarkStart w:id="3882" w:name="_Toc516390"/>
      <w:bookmarkStart w:id="3883" w:name="_Toc127463906"/>
      <w:bookmarkStart w:id="3884" w:name="_Toc128125532"/>
      <w:bookmarkStart w:id="3885" w:name="_Toc141176314"/>
      <w:bookmarkStart w:id="3886" w:name="_Toc141176479"/>
      <w:bookmarkStart w:id="3887" w:name="_Toc141177111"/>
      <w:bookmarkStart w:id="3888" w:name="_Toc150177985"/>
      <w:r>
        <w:t>Geometric Operator Definitions</w:t>
      </w:r>
      <w:bookmarkEnd w:id="3882"/>
      <w:bookmarkEnd w:id="3883"/>
      <w:bookmarkEnd w:id="3884"/>
      <w:bookmarkEnd w:id="3885"/>
      <w:bookmarkEnd w:id="3886"/>
      <w:bookmarkEnd w:id="3887"/>
      <w:bookmarkEnd w:id="3888"/>
    </w:p>
    <w:p w14:paraId="4CE852E0" w14:textId="77777777" w:rsidR="003E0B96" w:rsidRPr="00FF6E4F" w:rsidRDefault="003E0B96" w:rsidP="00F94F23">
      <w:pPr>
        <w:spacing w:before="0"/>
        <w:rPr>
          <w:szCs w:val="20"/>
          <w:lang w:eastAsia="en-CA"/>
        </w:rPr>
      </w:pPr>
      <w:r w:rsidRPr="00FF6E4F">
        <w:rPr>
          <w:szCs w:val="20"/>
        </w:rPr>
        <w:t xml:space="preserve">ISO 19125-1 definitions referenced in this section, refer to section </w:t>
      </w:r>
      <w:r w:rsidRPr="00FF6E4F">
        <w:rPr>
          <w:snapToGrid w:val="0"/>
          <w:szCs w:val="20"/>
        </w:rPr>
        <w:t xml:space="preserve">6.1.14.3 entitled “Named spatial relationship predicates based on the DE-9IM” in the </w:t>
      </w:r>
      <w:r w:rsidRPr="00FF6E4F">
        <w:rPr>
          <w:szCs w:val="20"/>
        </w:rPr>
        <w:t>ISO 19125-1:2004 document.</w:t>
      </w:r>
    </w:p>
    <w:p w14:paraId="07C03C7C" w14:textId="77777777" w:rsidR="003E0B96" w:rsidRPr="00FF6E4F" w:rsidRDefault="003E0B96" w:rsidP="00F94F23">
      <w:pPr>
        <w:pStyle w:val="BodyText"/>
        <w:spacing w:before="0" w:after="240" w:line="240" w:lineRule="auto"/>
        <w:rPr>
          <w:sz w:val="20"/>
        </w:rPr>
      </w:pPr>
      <w:r w:rsidRPr="00FF6E4F">
        <w:rPr>
          <w:spacing w:val="-1"/>
          <w:sz w:val="20"/>
        </w:rPr>
        <w:t xml:space="preserve">In </w:t>
      </w:r>
      <w:r w:rsidRPr="00FF6E4F">
        <w:rPr>
          <w:sz w:val="20"/>
        </w:rPr>
        <w:t>the</w:t>
      </w:r>
      <w:r w:rsidRPr="00FF6E4F">
        <w:rPr>
          <w:spacing w:val="-1"/>
          <w:sz w:val="20"/>
        </w:rPr>
        <w:t xml:space="preserve"> </w:t>
      </w:r>
      <w:r w:rsidRPr="00FF6E4F">
        <w:rPr>
          <w:spacing w:val="-2"/>
          <w:sz w:val="20"/>
        </w:rPr>
        <w:t>diagrams</w:t>
      </w:r>
      <w:r w:rsidRPr="00FF6E4F">
        <w:rPr>
          <w:spacing w:val="-1"/>
          <w:sz w:val="20"/>
        </w:rPr>
        <w:t xml:space="preserve"> within this annex LineString corresponds </w:t>
      </w:r>
      <w:r w:rsidRPr="00FF6E4F">
        <w:rPr>
          <w:sz w:val="20"/>
        </w:rPr>
        <w:t>to</w:t>
      </w:r>
      <w:r w:rsidRPr="00FF6E4F">
        <w:rPr>
          <w:spacing w:val="-1"/>
          <w:sz w:val="20"/>
        </w:rPr>
        <w:t xml:space="preserve"> </w:t>
      </w:r>
      <w:r w:rsidRPr="00FF6E4F">
        <w:rPr>
          <w:sz w:val="20"/>
        </w:rPr>
        <w:t>the</w:t>
      </w:r>
      <w:r w:rsidRPr="00FF6E4F">
        <w:rPr>
          <w:spacing w:val="-1"/>
          <w:sz w:val="20"/>
        </w:rPr>
        <w:t xml:space="preserve"> </w:t>
      </w:r>
      <w:r w:rsidRPr="00FF6E4F">
        <w:rPr>
          <w:sz w:val="20"/>
        </w:rPr>
        <w:t>S-57</w:t>
      </w:r>
      <w:r w:rsidRPr="00FF6E4F">
        <w:rPr>
          <w:spacing w:val="-1"/>
          <w:sz w:val="20"/>
        </w:rPr>
        <w:t xml:space="preserve"> Line </w:t>
      </w:r>
      <w:r w:rsidRPr="00FF6E4F">
        <w:rPr>
          <w:spacing w:val="-2"/>
          <w:sz w:val="20"/>
        </w:rPr>
        <w:t>geometric</w:t>
      </w:r>
      <w:r w:rsidRPr="00FF6E4F">
        <w:rPr>
          <w:spacing w:val="-1"/>
          <w:sz w:val="20"/>
        </w:rPr>
        <w:t xml:space="preserve"> primitive</w:t>
      </w:r>
      <w:r w:rsidR="00B832A6">
        <w:rPr>
          <w:spacing w:val="-1"/>
          <w:sz w:val="20"/>
        </w:rPr>
        <w:t>.</w:t>
      </w:r>
    </w:p>
    <w:p w14:paraId="62BF0F73" w14:textId="77777777" w:rsidR="00A746E5" w:rsidRDefault="003E0B96" w:rsidP="0069490B">
      <w:pPr>
        <w:pStyle w:val="Annex-Heading3"/>
      </w:pPr>
      <w:r w:rsidRPr="00795D33">
        <w:t>EQUALS</w:t>
      </w:r>
    </w:p>
    <w:p w14:paraId="56C0A17E" w14:textId="77777777" w:rsidR="003E0B96" w:rsidRPr="00795D33" w:rsidRDefault="003E0B96" w:rsidP="003E0B96">
      <w:pPr>
        <w:pStyle w:val="BodyText"/>
        <w:rPr>
          <w:sz w:val="20"/>
        </w:rPr>
      </w:pPr>
      <w:r w:rsidRPr="00795D33">
        <w:rPr>
          <w:spacing w:val="-2"/>
          <w:sz w:val="20"/>
        </w:rPr>
        <w:t>Geometric</w:t>
      </w:r>
      <w:r w:rsidRPr="00795D33">
        <w:rPr>
          <w:sz w:val="20"/>
        </w:rPr>
        <w:t xml:space="preserve"> </w:t>
      </w:r>
      <w:r w:rsidRPr="00795D33">
        <w:rPr>
          <w:spacing w:val="-1"/>
          <w:sz w:val="20"/>
        </w:rPr>
        <w:t xml:space="preserve">object </w:t>
      </w:r>
      <w:r w:rsidRPr="00795D33">
        <w:rPr>
          <w:b/>
          <w:sz w:val="20"/>
        </w:rPr>
        <w:t>a</w:t>
      </w:r>
      <w:r w:rsidRPr="00795D33">
        <w:rPr>
          <w:spacing w:val="-1"/>
          <w:sz w:val="20"/>
        </w:rPr>
        <w:t xml:space="preserve"> is spatially equal </w:t>
      </w:r>
      <w:r w:rsidRPr="00795D33">
        <w:rPr>
          <w:sz w:val="20"/>
        </w:rPr>
        <w:t>to</w:t>
      </w:r>
      <w:r w:rsidRPr="00795D33">
        <w:rPr>
          <w:spacing w:val="-1"/>
          <w:sz w:val="20"/>
        </w:rPr>
        <w:t xml:space="preserve"> </w:t>
      </w:r>
      <w:r w:rsidRPr="00795D33">
        <w:rPr>
          <w:spacing w:val="-2"/>
          <w:sz w:val="20"/>
        </w:rPr>
        <w:t>geometric</w:t>
      </w:r>
      <w:r w:rsidRPr="00795D33">
        <w:rPr>
          <w:spacing w:val="-1"/>
          <w:sz w:val="20"/>
        </w:rPr>
        <w:t xml:space="preserve"> object </w:t>
      </w:r>
      <w:r w:rsidRPr="00795D33">
        <w:rPr>
          <w:b/>
          <w:sz w:val="20"/>
        </w:rPr>
        <w:t>b</w:t>
      </w:r>
      <w:r w:rsidRPr="00795D33">
        <w:rPr>
          <w:sz w:val="20"/>
        </w:rPr>
        <w:t>.</w:t>
      </w:r>
    </w:p>
    <w:p w14:paraId="37003C23" w14:textId="77777777" w:rsidR="003E0B96" w:rsidRPr="00795D33" w:rsidRDefault="003E0B96" w:rsidP="003E0B96">
      <w:pPr>
        <w:pStyle w:val="BodyText"/>
        <w:rPr>
          <w:i/>
          <w:spacing w:val="-1"/>
          <w:sz w:val="20"/>
        </w:rPr>
      </w:pPr>
      <w:r w:rsidRPr="00795D33">
        <w:rPr>
          <w:i/>
          <w:sz w:val="20"/>
        </w:rPr>
        <w:t>The</w:t>
      </w:r>
      <w:r w:rsidRPr="00795D33">
        <w:rPr>
          <w:i/>
          <w:spacing w:val="-1"/>
          <w:sz w:val="20"/>
        </w:rPr>
        <w:t xml:space="preserve"> </w:t>
      </w:r>
      <w:r w:rsidRPr="00795D33">
        <w:rPr>
          <w:i/>
          <w:sz w:val="20"/>
        </w:rPr>
        <w:t>two</w:t>
      </w:r>
      <w:r w:rsidRPr="00795D33">
        <w:rPr>
          <w:i/>
          <w:spacing w:val="-1"/>
          <w:sz w:val="20"/>
        </w:rPr>
        <w:t xml:space="preserve"> geometric objects </w:t>
      </w:r>
      <w:r w:rsidRPr="00795D33">
        <w:rPr>
          <w:i/>
          <w:sz w:val="20"/>
        </w:rPr>
        <w:t>are</w:t>
      </w:r>
      <w:r w:rsidRPr="00795D33">
        <w:rPr>
          <w:i/>
          <w:spacing w:val="-1"/>
          <w:sz w:val="20"/>
        </w:rPr>
        <w:t xml:space="preserve"> the same</w:t>
      </w:r>
      <w:r w:rsidR="0066549D">
        <w:rPr>
          <w:i/>
          <w:spacing w:val="-1"/>
          <w:sz w:val="20"/>
        </w:rPr>
        <w:t xml:space="preserve">. </w:t>
      </w:r>
      <w:r w:rsidRPr="00795D33">
        <w:rPr>
          <w:i/>
          <w:spacing w:val="-1"/>
          <w:sz w:val="20"/>
        </w:rPr>
        <w:t>This is a special case of WITHIN.</w:t>
      </w:r>
    </w:p>
    <w:p w14:paraId="1F0FCAA2" w14:textId="77777777" w:rsidR="003E0B96" w:rsidRPr="00795D33" w:rsidRDefault="003E0B96" w:rsidP="003E0B96">
      <w:pPr>
        <w:widowControl w:val="0"/>
        <w:snapToGrid w:val="0"/>
        <w:spacing w:before="3"/>
        <w:ind w:left="720" w:firstLine="720"/>
        <w:rPr>
          <w:i/>
          <w:sz w:val="15"/>
          <w:szCs w:val="20"/>
        </w:rPr>
      </w:pPr>
      <w:r>
        <w:rPr>
          <w:noProof/>
          <w:lang w:val="en-US" w:eastAsia="ko-KR"/>
        </w:rPr>
        <w:drawing>
          <wp:inline distT="0" distB="0" distL="0" distR="0" wp14:anchorId="633F0BE2" wp14:editId="04B7C209">
            <wp:extent cx="4324350" cy="925445"/>
            <wp:effectExtent l="0" t="0" r="0" b="825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342392" cy="929306"/>
                    </a:xfrm>
                    <a:prstGeom prst="rect">
                      <a:avLst/>
                    </a:prstGeom>
                  </pic:spPr>
                </pic:pic>
              </a:graphicData>
            </a:graphic>
          </wp:inline>
        </w:drawing>
      </w:r>
    </w:p>
    <w:p w14:paraId="3BDD5A01" w14:textId="589AC66B" w:rsidR="00AA396C" w:rsidRPr="00F94F23" w:rsidRDefault="00F94F23" w:rsidP="00F94F23">
      <w:pPr>
        <w:spacing w:after="120"/>
        <w:jc w:val="center"/>
        <w:rPr>
          <w:b/>
          <w:i/>
          <w:spacing w:val="-1"/>
          <w:sz w:val="18"/>
          <w:szCs w:val="18"/>
        </w:rPr>
      </w:pPr>
      <w:r>
        <w:rPr>
          <w:b/>
          <w:i/>
          <w:spacing w:val="-1"/>
          <w:sz w:val="18"/>
          <w:szCs w:val="18"/>
        </w:rPr>
        <w:t xml:space="preserve">Figure F-1 – </w:t>
      </w:r>
      <w:r w:rsidR="003E0B96" w:rsidRPr="00F94F23">
        <w:rPr>
          <w:b/>
          <w:i/>
          <w:spacing w:val="-1"/>
          <w:sz w:val="18"/>
          <w:szCs w:val="18"/>
        </w:rPr>
        <w:t>Examples of the EQUALS relationship</w:t>
      </w:r>
    </w:p>
    <w:p w14:paraId="35D2B833" w14:textId="77777777" w:rsidR="003E0B96" w:rsidRPr="00795D33" w:rsidRDefault="003E0B96" w:rsidP="00F94F23">
      <w:pPr>
        <w:spacing w:before="0"/>
        <w:rPr>
          <w:szCs w:val="20"/>
          <w:lang w:eastAsia="en-CA"/>
        </w:rPr>
      </w:pPr>
      <w:r w:rsidRPr="00795D33">
        <w:rPr>
          <w:szCs w:val="20"/>
        </w:rPr>
        <w:lastRenderedPageBreak/>
        <w:t>Note: ISO 19107:2003 describes equality more formally as:</w:t>
      </w:r>
    </w:p>
    <w:p w14:paraId="6FF13C37" w14:textId="77777777" w:rsidR="003E0B96" w:rsidRPr="00795D33" w:rsidRDefault="003E0B96" w:rsidP="00F94F23">
      <w:pPr>
        <w:spacing w:before="0"/>
        <w:ind w:left="720" w:right="610"/>
        <w:rPr>
          <w:szCs w:val="20"/>
        </w:rPr>
      </w:pPr>
      <w:r w:rsidRPr="00795D33">
        <w:rPr>
          <w:szCs w:val="20"/>
        </w:rPr>
        <w:t>Two different GM_Objects are equal if they return the same Boolean value for the operation GM_Object</w:t>
      </w:r>
      <w:r w:rsidRPr="0025515F">
        <w:rPr>
          <w:szCs w:val="20"/>
        </w:rPr>
        <w:t>::</w:t>
      </w:r>
      <w:r w:rsidR="0025515F">
        <w:rPr>
          <w:szCs w:val="20"/>
        </w:rPr>
        <w:t xml:space="preserve"> </w:t>
      </w:r>
      <w:r w:rsidRPr="00795D33">
        <w:rPr>
          <w:szCs w:val="20"/>
        </w:rPr>
        <w:t>contains for every tested DirectPosition within the valid range of the coordinate reference system associated to the object.</w:t>
      </w:r>
    </w:p>
    <w:p w14:paraId="149FF2F5" w14:textId="77777777" w:rsidR="003E0B96" w:rsidRDefault="003E0B96" w:rsidP="00F94F23">
      <w:pPr>
        <w:spacing w:before="0"/>
        <w:ind w:left="720" w:right="610"/>
        <w:rPr>
          <w:szCs w:val="20"/>
        </w:rPr>
      </w:pPr>
      <w:r w:rsidRPr="00795D33">
        <w:rPr>
          <w:szCs w:val="20"/>
        </w:rPr>
        <w:t>NOTE</w:t>
      </w:r>
      <w:r w:rsidR="00B832A6">
        <w:rPr>
          <w:szCs w:val="20"/>
        </w:rPr>
        <w:t xml:space="preserve"> </w:t>
      </w:r>
      <w:r w:rsidR="00AA396C">
        <w:rPr>
          <w:szCs w:val="20"/>
        </w:rPr>
        <w:t>–</w:t>
      </w:r>
      <w:r w:rsidRPr="00795D33">
        <w:rPr>
          <w:szCs w:val="20"/>
        </w:rPr>
        <w:t xml:space="preserve"> Since an infinite set of direct positions cannot be tested, the internal implementation of equal must test for equivalence between two, possibly quite different, representations</w:t>
      </w:r>
      <w:r w:rsidR="0066549D">
        <w:rPr>
          <w:szCs w:val="20"/>
        </w:rPr>
        <w:t>.</w:t>
      </w:r>
      <w:r w:rsidR="004E1105">
        <w:rPr>
          <w:szCs w:val="20"/>
        </w:rPr>
        <w:t xml:space="preserve"> </w:t>
      </w:r>
      <w:r w:rsidRPr="00795D33">
        <w:rPr>
          <w:szCs w:val="20"/>
        </w:rPr>
        <w:t>This test may be limited to the resolution of the coordinate system or the accuracy of the data</w:t>
      </w:r>
      <w:r w:rsidR="0066549D">
        <w:rPr>
          <w:szCs w:val="20"/>
        </w:rPr>
        <w:t xml:space="preserve">. </w:t>
      </w:r>
      <w:r w:rsidRPr="00795D33">
        <w:rPr>
          <w:szCs w:val="20"/>
        </w:rPr>
        <w:t>Application schemas may define a tolerance that returns true if the two GM_Objects have the same dimension and each direct position in this GM_Object is within a tolerance distance of a direct position in the passed GM_Object and vice versa.</w:t>
      </w:r>
    </w:p>
    <w:p w14:paraId="29D0E48B" w14:textId="7E8A5497" w:rsidR="003E0B96" w:rsidRPr="00795D33" w:rsidRDefault="003E0B96" w:rsidP="00F94F23">
      <w:pPr>
        <w:spacing w:before="0"/>
        <w:rPr>
          <w:szCs w:val="20"/>
        </w:rPr>
      </w:pPr>
      <w:r w:rsidRPr="00795D33">
        <w:rPr>
          <w:szCs w:val="20"/>
        </w:rPr>
        <w:t>For the purposes of S-</w:t>
      </w:r>
      <w:r w:rsidR="00F24DF2">
        <w:rPr>
          <w:szCs w:val="20"/>
        </w:rPr>
        <w:t>129</w:t>
      </w:r>
      <w:r w:rsidRPr="00795D33">
        <w:rPr>
          <w:szCs w:val="20"/>
        </w:rPr>
        <w:t xml:space="preserve">, a GM_Object is any spatial object as described in </w:t>
      </w:r>
      <w:r w:rsidR="00F24DF2">
        <w:rPr>
          <w:szCs w:val="20"/>
        </w:rPr>
        <w:t>F.1</w:t>
      </w:r>
      <w:r w:rsidRPr="00795D33">
        <w:rPr>
          <w:szCs w:val="20"/>
        </w:rPr>
        <w:t xml:space="preserve">.1.1 (Polygons, </w:t>
      </w:r>
      <w:r w:rsidRPr="00795D33">
        <w:rPr>
          <w:snapToGrid w:val="0"/>
          <w:szCs w:val="20"/>
        </w:rPr>
        <w:t>LineStrings</w:t>
      </w:r>
      <w:r w:rsidRPr="00795D33">
        <w:rPr>
          <w:szCs w:val="20"/>
        </w:rPr>
        <w:t>, and Points)</w:t>
      </w:r>
      <w:r w:rsidR="0066549D">
        <w:rPr>
          <w:szCs w:val="20"/>
        </w:rPr>
        <w:t>.</w:t>
      </w:r>
      <w:r w:rsidR="004E1105">
        <w:rPr>
          <w:szCs w:val="20"/>
        </w:rPr>
        <w:t xml:space="preserve"> </w:t>
      </w:r>
      <w:r w:rsidRPr="00795D33">
        <w:rPr>
          <w:szCs w:val="20"/>
        </w:rPr>
        <w:t xml:space="preserve">A spatial object is always equal to itself, </w:t>
      </w:r>
      <w:r w:rsidR="00F24DF2">
        <w:rPr>
          <w:szCs w:val="20"/>
        </w:rPr>
        <w:t>that is</w:t>
      </w:r>
      <w:r w:rsidRPr="00795D33">
        <w:rPr>
          <w:szCs w:val="20"/>
        </w:rPr>
        <w:t xml:space="preserve">, </w:t>
      </w:r>
      <w:r w:rsidRPr="00795D33">
        <w:rPr>
          <w:b/>
          <w:szCs w:val="20"/>
        </w:rPr>
        <w:t>a</w:t>
      </w:r>
      <w:r w:rsidRPr="00795D33">
        <w:rPr>
          <w:szCs w:val="20"/>
        </w:rPr>
        <w:t xml:space="preserve"> EQUALS </w:t>
      </w:r>
      <w:r w:rsidRPr="00795D33">
        <w:rPr>
          <w:b/>
          <w:szCs w:val="20"/>
        </w:rPr>
        <w:t>a</w:t>
      </w:r>
      <w:r w:rsidRPr="00795D33">
        <w:rPr>
          <w:szCs w:val="20"/>
        </w:rPr>
        <w:t xml:space="preserve"> is always true</w:t>
      </w:r>
      <w:r w:rsidR="0066549D">
        <w:rPr>
          <w:szCs w:val="20"/>
        </w:rPr>
        <w:t>.</w:t>
      </w:r>
    </w:p>
    <w:p w14:paraId="1CFD0BE3" w14:textId="77777777" w:rsidR="00A746E5" w:rsidRDefault="003E0B96" w:rsidP="0069490B">
      <w:pPr>
        <w:pStyle w:val="Annex-Heading3"/>
      </w:pPr>
      <w:r w:rsidRPr="00795D33">
        <w:t>DISJOINT</w:t>
      </w:r>
    </w:p>
    <w:p w14:paraId="32BDB8E4" w14:textId="77777777" w:rsidR="003E0B96" w:rsidRDefault="003E0B96" w:rsidP="00F24DF2">
      <w:pPr>
        <w:pStyle w:val="BodyText"/>
        <w:spacing w:before="0" w:after="240" w:line="240" w:lineRule="auto"/>
        <w:rPr>
          <w:sz w:val="20"/>
        </w:rPr>
      </w:pPr>
      <w:r w:rsidRPr="00795D33">
        <w:rPr>
          <w:spacing w:val="-1"/>
          <w:sz w:val="20"/>
        </w:rPr>
        <w:t>Geometric object</w:t>
      </w:r>
      <w:r w:rsidRPr="00795D33">
        <w:rPr>
          <w:spacing w:val="-2"/>
          <w:sz w:val="20"/>
        </w:rPr>
        <w:t xml:space="preserve"> </w:t>
      </w:r>
      <w:r w:rsidRPr="00795D33">
        <w:rPr>
          <w:b/>
          <w:sz w:val="20"/>
        </w:rPr>
        <w:t>a</w:t>
      </w:r>
      <w:r w:rsidRPr="00795D33">
        <w:rPr>
          <w:spacing w:val="-1"/>
          <w:sz w:val="20"/>
        </w:rPr>
        <w:t xml:space="preserve"> and geometric object </w:t>
      </w:r>
      <w:r w:rsidRPr="00795D33">
        <w:rPr>
          <w:b/>
          <w:sz w:val="20"/>
        </w:rPr>
        <w:t>b</w:t>
      </w:r>
      <w:r w:rsidRPr="00795D33">
        <w:rPr>
          <w:spacing w:val="-1"/>
          <w:sz w:val="20"/>
        </w:rPr>
        <w:t xml:space="preserve"> do not </w:t>
      </w:r>
      <w:r w:rsidRPr="00795D33">
        <w:rPr>
          <w:sz w:val="20"/>
        </w:rPr>
        <w:t>intersect.</w:t>
      </w:r>
    </w:p>
    <w:p w14:paraId="22CEDE41" w14:textId="77777777" w:rsidR="003E0B96" w:rsidRPr="00795D33" w:rsidRDefault="003E0B96" w:rsidP="00F24DF2">
      <w:pPr>
        <w:pStyle w:val="BodyText"/>
        <w:spacing w:before="0" w:after="240" w:line="240" w:lineRule="auto"/>
        <w:rPr>
          <w:i/>
          <w:sz w:val="20"/>
        </w:rPr>
      </w:pPr>
      <w:r w:rsidRPr="00795D33">
        <w:rPr>
          <w:i/>
          <w:sz w:val="20"/>
        </w:rPr>
        <w:t>The</w:t>
      </w:r>
      <w:r w:rsidRPr="00795D33">
        <w:rPr>
          <w:i/>
          <w:spacing w:val="-1"/>
          <w:sz w:val="20"/>
        </w:rPr>
        <w:t xml:space="preserve"> </w:t>
      </w:r>
      <w:r w:rsidRPr="00795D33">
        <w:rPr>
          <w:i/>
          <w:sz w:val="20"/>
        </w:rPr>
        <w:t>two geometric objects have no common points.</w:t>
      </w:r>
    </w:p>
    <w:p w14:paraId="75313B94" w14:textId="77777777" w:rsidR="003E0B96" w:rsidRPr="00795D33" w:rsidRDefault="003E0B96" w:rsidP="00F24DF2">
      <w:pPr>
        <w:pStyle w:val="BodyText"/>
        <w:spacing w:before="0" w:after="240" w:line="240" w:lineRule="auto"/>
        <w:rPr>
          <w:sz w:val="20"/>
        </w:rPr>
      </w:pPr>
      <w:r w:rsidRPr="00795D33">
        <w:rPr>
          <w:sz w:val="20"/>
        </w:rPr>
        <w:t>The ISO 19125-1 definition of DISJOINT is:</w:t>
      </w:r>
      <w:r>
        <w:rPr>
          <w:sz w:val="20"/>
        </w:rPr>
        <w:t xml:space="preserve"> </w:t>
      </w:r>
    </w:p>
    <w:p w14:paraId="7CC7800B" w14:textId="77777777" w:rsidR="003E0B96" w:rsidRDefault="003E0B96" w:rsidP="00F24DF2">
      <w:pPr>
        <w:pStyle w:val="BodyText"/>
        <w:spacing w:before="0" w:after="240" w:line="240" w:lineRule="auto"/>
        <w:ind w:firstLine="720"/>
        <w:rPr>
          <w:rFonts w:ascii="Symbol" w:hAnsi="Symbol" w:hint="eastAsia"/>
          <w:sz w:val="21"/>
        </w:rPr>
      </w:pPr>
      <w:r>
        <w:rPr>
          <w:b/>
          <w:i/>
        </w:rPr>
        <w:t>a</w:t>
      </w:r>
      <w:r>
        <w:rPr>
          <w:i/>
        </w:rPr>
        <w:t>.Disjoint(</w:t>
      </w:r>
      <w:r>
        <w:rPr>
          <w:b/>
          <w:i/>
        </w:rPr>
        <w:t>b</w:t>
      </w:r>
      <w:r>
        <w:rPr>
          <w:i/>
        </w:rPr>
        <w:t xml:space="preserve">) </w:t>
      </w:r>
      <w:r>
        <w:rPr>
          <w:rFonts w:ascii="Symbol" w:hAnsi="Symbol"/>
          <w:sz w:val="21"/>
        </w:rPr>
        <w:t></w:t>
      </w:r>
      <w:r>
        <w:rPr>
          <w:rFonts w:ascii="Symbol" w:hAnsi="Symbol"/>
          <w:sz w:val="21"/>
        </w:rPr>
        <w:t></w:t>
      </w:r>
      <w:r>
        <w:rPr>
          <w:b/>
          <w:i/>
        </w:rPr>
        <w:t>a</w:t>
      </w:r>
      <w:r>
        <w:rPr>
          <w:i/>
        </w:rPr>
        <w:t xml:space="preserve"> </w:t>
      </w:r>
      <w:r>
        <w:rPr>
          <w:rFonts w:ascii="Symbol" w:hAnsi="Symbol"/>
          <w:sz w:val="21"/>
        </w:rPr>
        <w:t></w:t>
      </w:r>
      <w:r>
        <w:rPr>
          <w:rFonts w:ascii="Symbol" w:hAnsi="Symbol"/>
          <w:sz w:val="21"/>
        </w:rPr>
        <w:t></w:t>
      </w:r>
      <w:r>
        <w:rPr>
          <w:b/>
          <w:i/>
        </w:rPr>
        <w:t>b</w:t>
      </w:r>
      <w:r>
        <w:rPr>
          <w:i/>
        </w:rPr>
        <w:t xml:space="preserve"> = </w:t>
      </w:r>
      <w:r>
        <w:rPr>
          <w:rFonts w:ascii="Symbol" w:hAnsi="Symbol"/>
          <w:sz w:val="21"/>
        </w:rPr>
        <w:t></w:t>
      </w:r>
    </w:p>
    <w:p w14:paraId="2E5567F0" w14:textId="77777777" w:rsidR="003E0B96" w:rsidRPr="00795D33" w:rsidRDefault="003E0B96" w:rsidP="00F24DF2">
      <w:pPr>
        <w:pStyle w:val="BodyText"/>
        <w:spacing w:before="0" w:after="240" w:line="240" w:lineRule="auto"/>
        <w:rPr>
          <w:sz w:val="20"/>
          <w:lang w:eastAsia="en-US"/>
        </w:rPr>
      </w:pPr>
      <w:r w:rsidRPr="00795D33">
        <w:rPr>
          <w:sz w:val="20"/>
        </w:rPr>
        <w:t xml:space="preserve">This translates to: </w:t>
      </w:r>
      <w:r w:rsidRPr="00795D33">
        <w:rPr>
          <w:b/>
          <w:sz w:val="20"/>
        </w:rPr>
        <w:t>a</w:t>
      </w:r>
      <w:r w:rsidRPr="00795D33">
        <w:rPr>
          <w:sz w:val="20"/>
        </w:rPr>
        <w:t xml:space="preserve"> is disjoint from </w:t>
      </w:r>
      <w:r w:rsidRPr="00795D33">
        <w:rPr>
          <w:b/>
          <w:sz w:val="20"/>
        </w:rPr>
        <w:t>b</w:t>
      </w:r>
      <w:r w:rsidRPr="00795D33">
        <w:rPr>
          <w:sz w:val="20"/>
        </w:rPr>
        <w:t xml:space="preserve"> if the intersection of </w:t>
      </w:r>
      <w:r w:rsidRPr="00795D33">
        <w:rPr>
          <w:b/>
          <w:sz w:val="20"/>
        </w:rPr>
        <w:t>a</w:t>
      </w:r>
      <w:r w:rsidRPr="00795D33">
        <w:rPr>
          <w:sz w:val="20"/>
        </w:rPr>
        <w:t xml:space="preserve"> and </w:t>
      </w:r>
      <w:r w:rsidRPr="00795D33">
        <w:rPr>
          <w:b/>
          <w:sz w:val="20"/>
        </w:rPr>
        <w:t>b</w:t>
      </w:r>
      <w:r w:rsidRPr="00795D33">
        <w:rPr>
          <w:sz w:val="20"/>
        </w:rPr>
        <w:t xml:space="preserve"> is the empty set.</w:t>
      </w:r>
    </w:p>
    <w:p w14:paraId="1D813AD5" w14:textId="77777777" w:rsidR="003E0B96" w:rsidRDefault="003E0B96" w:rsidP="00F24DF2">
      <w:pPr>
        <w:widowControl w:val="0"/>
        <w:snapToGrid w:val="0"/>
        <w:spacing w:before="0"/>
        <w:rPr>
          <w:b/>
          <w:sz w:val="16"/>
          <w:szCs w:val="20"/>
        </w:rPr>
      </w:pPr>
    </w:p>
    <w:p w14:paraId="01BAAC4A" w14:textId="6EE33231" w:rsidR="003E0B96" w:rsidRDefault="003E0B96" w:rsidP="00F24DF2">
      <w:pPr>
        <w:widowControl w:val="0"/>
        <w:snapToGrid w:val="0"/>
        <w:jc w:val="center"/>
        <w:rPr>
          <w:b/>
          <w:sz w:val="16"/>
          <w:szCs w:val="20"/>
        </w:rPr>
      </w:pPr>
      <w:r>
        <w:rPr>
          <w:noProof/>
          <w:lang w:val="en-US" w:eastAsia="ko-KR"/>
        </w:rPr>
        <w:drawing>
          <wp:inline distT="0" distB="0" distL="0" distR="0" wp14:anchorId="189B7A16" wp14:editId="1FA754EB">
            <wp:extent cx="4724400" cy="191484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733367" cy="1918480"/>
                    </a:xfrm>
                    <a:prstGeom prst="rect">
                      <a:avLst/>
                    </a:prstGeom>
                  </pic:spPr>
                </pic:pic>
              </a:graphicData>
            </a:graphic>
          </wp:inline>
        </w:drawing>
      </w:r>
    </w:p>
    <w:p w14:paraId="71703B1E" w14:textId="534BEDF9" w:rsidR="003E0B96" w:rsidRPr="00F24DF2" w:rsidRDefault="00F24DF2" w:rsidP="0067660C">
      <w:pPr>
        <w:widowControl w:val="0"/>
        <w:snapToGrid w:val="0"/>
        <w:spacing w:after="120"/>
        <w:jc w:val="center"/>
        <w:rPr>
          <w:b/>
          <w:i/>
          <w:spacing w:val="-1"/>
          <w:sz w:val="18"/>
          <w:szCs w:val="18"/>
        </w:rPr>
      </w:pPr>
      <w:r>
        <w:rPr>
          <w:b/>
          <w:i/>
          <w:spacing w:val="-1"/>
          <w:sz w:val="18"/>
          <w:szCs w:val="18"/>
        </w:rPr>
        <w:t xml:space="preserve">Figure F-2 – </w:t>
      </w:r>
      <w:r w:rsidR="003E0B96" w:rsidRPr="00F24DF2">
        <w:rPr>
          <w:b/>
          <w:i/>
          <w:spacing w:val="-1"/>
          <w:sz w:val="18"/>
          <w:szCs w:val="18"/>
        </w:rPr>
        <w:t>Examples of the DISJOINT relationship</w:t>
      </w:r>
    </w:p>
    <w:p w14:paraId="7998DC7E" w14:textId="77777777" w:rsidR="003E0B96" w:rsidRDefault="003E0B96" w:rsidP="00F24DF2">
      <w:pPr>
        <w:spacing w:before="0" w:after="0"/>
        <w:rPr>
          <w:szCs w:val="20"/>
        </w:rPr>
      </w:pPr>
    </w:p>
    <w:p w14:paraId="784FC295" w14:textId="77777777" w:rsidR="00A746E5" w:rsidRDefault="003E0B96" w:rsidP="0069490B">
      <w:pPr>
        <w:pStyle w:val="Annex-Heading3"/>
      </w:pPr>
      <w:r w:rsidRPr="00E9187C">
        <w:t>TOUCHES</w:t>
      </w:r>
    </w:p>
    <w:p w14:paraId="26E8D53A" w14:textId="77777777" w:rsidR="003E0B96" w:rsidRDefault="003E0B96" w:rsidP="00F24DF2">
      <w:pPr>
        <w:widowControl w:val="0"/>
        <w:snapToGrid w:val="0"/>
        <w:spacing w:before="0"/>
        <w:rPr>
          <w:szCs w:val="20"/>
        </w:rPr>
      </w:pPr>
      <w:r w:rsidRPr="00955B42">
        <w:rPr>
          <w:spacing w:val="-1"/>
          <w:szCs w:val="20"/>
        </w:rPr>
        <w:t>Geometric</w:t>
      </w:r>
      <w:r w:rsidRPr="00955B42">
        <w:rPr>
          <w:spacing w:val="-2"/>
          <w:szCs w:val="20"/>
        </w:rPr>
        <w:t xml:space="preserve"> </w:t>
      </w:r>
      <w:r w:rsidRPr="00955B42">
        <w:rPr>
          <w:spacing w:val="-1"/>
          <w:szCs w:val="20"/>
        </w:rPr>
        <w:t xml:space="preserve">object </w:t>
      </w:r>
      <w:r w:rsidRPr="00955B42">
        <w:rPr>
          <w:b/>
          <w:szCs w:val="20"/>
        </w:rPr>
        <w:t>a</w:t>
      </w:r>
      <w:r w:rsidRPr="00955B42">
        <w:rPr>
          <w:spacing w:val="-1"/>
          <w:szCs w:val="20"/>
        </w:rPr>
        <w:t xml:space="preserve"> intersects </w:t>
      </w:r>
      <w:r w:rsidRPr="00955B42">
        <w:rPr>
          <w:szCs w:val="20"/>
        </w:rPr>
        <w:t>with</w:t>
      </w:r>
      <w:r w:rsidRPr="00955B42">
        <w:rPr>
          <w:spacing w:val="-1"/>
          <w:szCs w:val="20"/>
        </w:rPr>
        <w:t xml:space="preserve"> geometric object </w:t>
      </w:r>
      <w:r w:rsidRPr="00955B42">
        <w:rPr>
          <w:b/>
          <w:szCs w:val="20"/>
        </w:rPr>
        <w:t>b</w:t>
      </w:r>
      <w:r w:rsidRPr="00955B42">
        <w:rPr>
          <w:szCs w:val="20"/>
        </w:rPr>
        <w:t xml:space="preserve"> but they do not share interior points.</w:t>
      </w:r>
    </w:p>
    <w:p w14:paraId="7EAF3C6C" w14:textId="77777777" w:rsidR="003E0B96" w:rsidRDefault="003E0B96" w:rsidP="00F24DF2">
      <w:pPr>
        <w:widowControl w:val="0"/>
        <w:snapToGrid w:val="0"/>
        <w:spacing w:before="0"/>
        <w:rPr>
          <w:i/>
          <w:szCs w:val="20"/>
        </w:rPr>
      </w:pPr>
      <w:r w:rsidRPr="00955B42">
        <w:rPr>
          <w:i/>
          <w:szCs w:val="20"/>
        </w:rPr>
        <w:t>Only the boundary of one geometry intersects with the boundary or interior of another geometry.</w:t>
      </w:r>
    </w:p>
    <w:p w14:paraId="61A2AB51" w14:textId="77777777" w:rsidR="003E0B96" w:rsidRDefault="003E0B96" w:rsidP="00F24DF2">
      <w:pPr>
        <w:widowControl w:val="0"/>
        <w:snapToGrid w:val="0"/>
        <w:spacing w:before="0"/>
        <w:rPr>
          <w:i/>
          <w:szCs w:val="20"/>
        </w:rPr>
      </w:pPr>
      <w:r w:rsidRPr="00955B42">
        <w:rPr>
          <w:i/>
          <w:szCs w:val="20"/>
        </w:rPr>
        <w:t>The only thing the geometric objects have in common is contained in the union of their boundaries.</w:t>
      </w:r>
    </w:p>
    <w:p w14:paraId="007EF98F" w14:textId="77777777" w:rsidR="003E0B96" w:rsidRPr="00955B42" w:rsidRDefault="003E0B96" w:rsidP="00F24DF2">
      <w:pPr>
        <w:widowControl w:val="0"/>
        <w:snapToGrid w:val="0"/>
        <w:spacing w:before="0"/>
        <w:rPr>
          <w:szCs w:val="20"/>
        </w:rPr>
      </w:pPr>
      <w:r w:rsidRPr="00955B42">
        <w:rPr>
          <w:szCs w:val="20"/>
        </w:rPr>
        <w:t>The ISO 19125-1 definition of TOUCHES is:</w:t>
      </w:r>
    </w:p>
    <w:p w14:paraId="22388AAA" w14:textId="77777777" w:rsidR="003E0B96" w:rsidRDefault="003E0B96" w:rsidP="00F24DF2">
      <w:pPr>
        <w:pStyle w:val="BodyText"/>
        <w:spacing w:before="0" w:after="240" w:line="240" w:lineRule="auto"/>
        <w:ind w:firstLine="720"/>
        <w:rPr>
          <w:rFonts w:ascii="Symbol" w:hAnsi="Symbol" w:hint="eastAsia"/>
          <w:sz w:val="21"/>
          <w:lang w:eastAsia="en-US"/>
        </w:rPr>
      </w:pPr>
      <w:r>
        <w:rPr>
          <w:b/>
          <w:i/>
        </w:rPr>
        <w:t>a</w:t>
      </w:r>
      <w:r>
        <w:rPr>
          <w:i/>
        </w:rPr>
        <w:t>.Touch(</w:t>
      </w:r>
      <w:r>
        <w:rPr>
          <w:b/>
          <w:i/>
        </w:rPr>
        <w:t>b</w:t>
      </w:r>
      <w:r>
        <w:rPr>
          <w:i/>
        </w:rPr>
        <w:t xml:space="preserve">) </w:t>
      </w:r>
      <w:r>
        <w:rPr>
          <w:rFonts w:ascii="Symbol" w:hAnsi="Symbol"/>
          <w:sz w:val="21"/>
        </w:rPr>
        <w:t></w:t>
      </w:r>
      <w:r>
        <w:rPr>
          <w:rFonts w:ascii="Symbol" w:hAnsi="Symbol"/>
          <w:sz w:val="21"/>
        </w:rPr>
        <w:t></w:t>
      </w:r>
      <w:r>
        <w:rPr>
          <w:i/>
        </w:rPr>
        <w:t>(I(</w:t>
      </w:r>
      <w:r>
        <w:rPr>
          <w:b/>
          <w:i/>
        </w:rPr>
        <w:t>a</w:t>
      </w:r>
      <w:r>
        <w:rPr>
          <w:i/>
        </w:rPr>
        <w:t>)</w:t>
      </w:r>
      <w:r>
        <w:rPr>
          <w:rFonts w:ascii="Symbol" w:hAnsi="Symbol"/>
          <w:sz w:val="21"/>
        </w:rPr>
        <w:t></w:t>
      </w:r>
      <w:r>
        <w:rPr>
          <w:i/>
        </w:rPr>
        <w:t>I(</w:t>
      </w:r>
      <w:r>
        <w:rPr>
          <w:b/>
          <w:i/>
        </w:rPr>
        <w:t>b</w:t>
      </w:r>
      <w:r>
        <w:rPr>
          <w:i/>
        </w:rPr>
        <w:t xml:space="preserve">) = </w:t>
      </w:r>
      <w:r>
        <w:rPr>
          <w:rFonts w:ascii="Symbol" w:hAnsi="Symbol"/>
          <w:sz w:val="21"/>
        </w:rPr>
        <w:t></w:t>
      </w:r>
      <w:r>
        <w:rPr>
          <w:i/>
        </w:rPr>
        <w:t xml:space="preserve">) </w:t>
      </w:r>
      <w:r>
        <w:rPr>
          <w:rFonts w:ascii="Symbol" w:hAnsi="Symbol"/>
          <w:sz w:val="21"/>
        </w:rPr>
        <w:t></w:t>
      </w:r>
      <w:r>
        <w:rPr>
          <w:rFonts w:ascii="Symbol" w:hAnsi="Symbol"/>
          <w:sz w:val="21"/>
        </w:rPr>
        <w:t></w:t>
      </w:r>
      <w:r>
        <w:rPr>
          <w:i/>
        </w:rPr>
        <w:t>(</w:t>
      </w:r>
      <w:r>
        <w:rPr>
          <w:b/>
          <w:i/>
        </w:rPr>
        <w:t>a</w:t>
      </w:r>
      <w:r>
        <w:rPr>
          <w:i/>
        </w:rPr>
        <w:t xml:space="preserve"> </w:t>
      </w:r>
      <w:r>
        <w:rPr>
          <w:rFonts w:ascii="Symbol" w:hAnsi="Symbol"/>
          <w:sz w:val="21"/>
        </w:rPr>
        <w:t></w:t>
      </w:r>
      <w:r>
        <w:rPr>
          <w:rFonts w:ascii="Symbol" w:hAnsi="Symbol"/>
          <w:sz w:val="21"/>
        </w:rPr>
        <w:t></w:t>
      </w:r>
      <w:r>
        <w:rPr>
          <w:b/>
          <w:i/>
        </w:rPr>
        <w:t>b</w:t>
      </w:r>
      <w:r>
        <w:rPr>
          <w:i/>
        </w:rPr>
        <w:t xml:space="preserve">) </w:t>
      </w:r>
      <w:r>
        <w:rPr>
          <w:rFonts w:ascii="Symbol" w:hAnsi="Symbol"/>
          <w:sz w:val="21"/>
        </w:rPr>
        <w:t></w:t>
      </w:r>
      <w:r>
        <w:rPr>
          <w:rFonts w:ascii="Symbol" w:hAnsi="Symbol"/>
          <w:sz w:val="21"/>
        </w:rPr>
        <w:t></w:t>
      </w:r>
    </w:p>
    <w:p w14:paraId="36753C20" w14:textId="77777777" w:rsidR="003E0B96" w:rsidRPr="00955B42" w:rsidRDefault="003E0B96" w:rsidP="00F24DF2">
      <w:pPr>
        <w:widowControl w:val="0"/>
        <w:snapToGrid w:val="0"/>
        <w:spacing w:before="0"/>
        <w:rPr>
          <w:szCs w:val="20"/>
        </w:rPr>
      </w:pPr>
      <w:r w:rsidRPr="00955B42">
        <w:rPr>
          <w:szCs w:val="20"/>
        </w:rPr>
        <w:t xml:space="preserve">This translates to: </w:t>
      </w:r>
      <w:r w:rsidRPr="00955B42">
        <w:rPr>
          <w:b/>
          <w:szCs w:val="20"/>
        </w:rPr>
        <w:t>a</w:t>
      </w:r>
      <w:r w:rsidRPr="00955B42">
        <w:rPr>
          <w:szCs w:val="20"/>
        </w:rPr>
        <w:t xml:space="preserve"> touches </w:t>
      </w:r>
      <w:r w:rsidRPr="00955B42">
        <w:rPr>
          <w:b/>
          <w:szCs w:val="20"/>
        </w:rPr>
        <w:t>b</w:t>
      </w:r>
      <w:r w:rsidRPr="00955B42">
        <w:rPr>
          <w:szCs w:val="20"/>
        </w:rPr>
        <w:t xml:space="preserve"> if the intersection of the interior of </w:t>
      </w:r>
      <w:r w:rsidRPr="00955B42">
        <w:rPr>
          <w:b/>
          <w:szCs w:val="20"/>
        </w:rPr>
        <w:t>a</w:t>
      </w:r>
      <w:r w:rsidRPr="00955B42">
        <w:rPr>
          <w:szCs w:val="20"/>
        </w:rPr>
        <w:t xml:space="preserve"> and the interior of </w:t>
      </w:r>
      <w:r w:rsidRPr="00955B42">
        <w:rPr>
          <w:b/>
          <w:szCs w:val="20"/>
        </w:rPr>
        <w:t xml:space="preserve">b </w:t>
      </w:r>
      <w:r w:rsidRPr="00955B42">
        <w:rPr>
          <w:szCs w:val="20"/>
        </w:rPr>
        <w:t xml:space="preserve">is the empty set </w:t>
      </w:r>
      <w:r w:rsidRPr="00955B42">
        <w:rPr>
          <w:szCs w:val="20"/>
        </w:rPr>
        <w:lastRenderedPageBreak/>
        <w:t xml:space="preserve">AND the intersection of </w:t>
      </w:r>
      <w:r w:rsidRPr="00955B42">
        <w:rPr>
          <w:b/>
          <w:szCs w:val="20"/>
        </w:rPr>
        <w:t>a</w:t>
      </w:r>
      <w:r w:rsidRPr="00955B42">
        <w:rPr>
          <w:szCs w:val="20"/>
        </w:rPr>
        <w:t xml:space="preserve"> and </w:t>
      </w:r>
      <w:r w:rsidRPr="00955B42">
        <w:rPr>
          <w:b/>
          <w:szCs w:val="20"/>
        </w:rPr>
        <w:t>b</w:t>
      </w:r>
      <w:r w:rsidRPr="00955B42">
        <w:rPr>
          <w:szCs w:val="20"/>
        </w:rPr>
        <w:t xml:space="preserve"> is not the empty set.</w:t>
      </w:r>
    </w:p>
    <w:p w14:paraId="4A906015" w14:textId="77777777" w:rsidR="003E0B96" w:rsidRPr="00955B42" w:rsidRDefault="003E0B96" w:rsidP="00F24DF2">
      <w:pPr>
        <w:widowControl w:val="0"/>
        <w:snapToGrid w:val="0"/>
        <w:spacing w:before="0"/>
        <w:rPr>
          <w:szCs w:val="20"/>
        </w:rPr>
      </w:pPr>
      <w:r w:rsidRPr="00955B42">
        <w:rPr>
          <w:szCs w:val="20"/>
        </w:rPr>
        <w:t>Note: This operator applies to the Area/Area, Line/Line, Line/Area, Point/Area and Point/Line relationships</w:t>
      </w:r>
      <w:r w:rsidR="0066549D">
        <w:rPr>
          <w:szCs w:val="20"/>
        </w:rPr>
        <w:t xml:space="preserve">. </w:t>
      </w:r>
      <w:r w:rsidRPr="00955B42">
        <w:rPr>
          <w:szCs w:val="20"/>
        </w:rPr>
        <w:t>It does not apply to a Point/Point relationship since points do not have a boundary.</w:t>
      </w:r>
    </w:p>
    <w:p w14:paraId="1FC2D1E8" w14:textId="77777777" w:rsidR="003E0B96" w:rsidRDefault="003E0B96" w:rsidP="00F24DF2">
      <w:pPr>
        <w:pStyle w:val="BodyText"/>
        <w:spacing w:before="0" w:after="240" w:line="240" w:lineRule="auto"/>
        <w:rPr>
          <w:sz w:val="20"/>
          <w:lang w:eastAsia="en-US"/>
        </w:rPr>
      </w:pPr>
    </w:p>
    <w:p w14:paraId="0FFB87AD" w14:textId="77777777" w:rsidR="003E0B96" w:rsidRDefault="003E0B96" w:rsidP="003E0B96">
      <w:pPr>
        <w:pStyle w:val="BodyText"/>
        <w:spacing w:before="1"/>
        <w:ind w:firstLine="720"/>
        <w:rPr>
          <w:i/>
        </w:rPr>
      </w:pPr>
      <w:r>
        <w:rPr>
          <w:noProof/>
          <w:lang w:val="en-US" w:eastAsia="ko-KR"/>
        </w:rPr>
        <w:drawing>
          <wp:inline distT="0" distB="0" distL="0" distR="0" wp14:anchorId="71717450" wp14:editId="28882311">
            <wp:extent cx="5180965" cy="3154341"/>
            <wp:effectExtent l="0" t="0" r="635" b="825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192503" cy="3161366"/>
                    </a:xfrm>
                    <a:prstGeom prst="rect">
                      <a:avLst/>
                    </a:prstGeom>
                  </pic:spPr>
                </pic:pic>
              </a:graphicData>
            </a:graphic>
          </wp:inline>
        </w:drawing>
      </w:r>
    </w:p>
    <w:p w14:paraId="3F90BBE2" w14:textId="13CB52F7" w:rsidR="003E0B96" w:rsidRPr="00F24DF2" w:rsidRDefault="0067660C" w:rsidP="0067660C">
      <w:pPr>
        <w:pStyle w:val="BodyText"/>
        <w:spacing w:before="120" w:after="120" w:line="240" w:lineRule="auto"/>
        <w:jc w:val="center"/>
        <w:rPr>
          <w:b/>
          <w:i/>
          <w:spacing w:val="-2"/>
          <w:szCs w:val="18"/>
        </w:rPr>
      </w:pPr>
      <w:r>
        <w:rPr>
          <w:b/>
          <w:i/>
          <w:spacing w:val="-1"/>
          <w:szCs w:val="18"/>
        </w:rPr>
        <w:t xml:space="preserve">Figure F-3 – </w:t>
      </w:r>
      <w:r w:rsidR="003E0B96" w:rsidRPr="00F24DF2">
        <w:rPr>
          <w:b/>
          <w:i/>
          <w:spacing w:val="-1"/>
          <w:szCs w:val="18"/>
        </w:rPr>
        <w:t xml:space="preserve">Examples of the TOUCHES </w:t>
      </w:r>
      <w:r>
        <w:rPr>
          <w:b/>
          <w:i/>
          <w:spacing w:val="-2"/>
          <w:szCs w:val="18"/>
        </w:rPr>
        <w:t>relationship</w:t>
      </w:r>
    </w:p>
    <w:p w14:paraId="2E84A43F" w14:textId="77777777" w:rsidR="003E0B96" w:rsidRDefault="003E0B96" w:rsidP="0067660C">
      <w:pPr>
        <w:spacing w:before="0"/>
        <w:rPr>
          <w:i/>
          <w:szCs w:val="20"/>
        </w:rPr>
      </w:pPr>
      <w:r w:rsidRPr="00955B42">
        <w:rPr>
          <w:i/>
          <w:szCs w:val="20"/>
        </w:rPr>
        <w:t>Note the Polygon touches Polygon example (a) is also a case where the Polygon boundaries are COINCIDENT</w:t>
      </w:r>
      <w:r w:rsidR="0066549D">
        <w:rPr>
          <w:i/>
          <w:szCs w:val="20"/>
        </w:rPr>
        <w:t>.</w:t>
      </w:r>
      <w:r w:rsidR="004E1105">
        <w:rPr>
          <w:i/>
          <w:szCs w:val="20"/>
        </w:rPr>
        <w:t xml:space="preserve"> </w:t>
      </w:r>
      <w:r w:rsidRPr="00955B42">
        <w:rPr>
          <w:i/>
          <w:szCs w:val="20"/>
        </w:rPr>
        <w:t>In the Polygon/LineString example two of the LineStrings that share a linear portion of the Polygon boundary are also COINCIDENT with the Polygon boundary.</w:t>
      </w:r>
    </w:p>
    <w:p w14:paraId="0C23A909" w14:textId="77777777" w:rsidR="00A746E5" w:rsidRDefault="003E0B96" w:rsidP="0069490B">
      <w:pPr>
        <w:pStyle w:val="Annex-Heading3"/>
        <w:rPr>
          <w:spacing w:val="-1"/>
        </w:rPr>
      </w:pPr>
      <w:r w:rsidRPr="001249DC">
        <w:t>WITHIN</w:t>
      </w:r>
    </w:p>
    <w:p w14:paraId="4F187F02" w14:textId="77777777" w:rsidR="003E0B96" w:rsidRDefault="003E0B96" w:rsidP="0067660C">
      <w:pPr>
        <w:widowControl w:val="0"/>
        <w:snapToGrid w:val="0"/>
        <w:spacing w:before="0"/>
        <w:rPr>
          <w:szCs w:val="20"/>
        </w:rPr>
      </w:pPr>
      <w:r w:rsidRPr="00955B42">
        <w:rPr>
          <w:spacing w:val="-1"/>
          <w:szCs w:val="20"/>
        </w:rPr>
        <w:t xml:space="preserve">Geometric object </w:t>
      </w:r>
      <w:r w:rsidRPr="00955B42">
        <w:rPr>
          <w:b/>
          <w:spacing w:val="-1"/>
          <w:szCs w:val="20"/>
        </w:rPr>
        <w:t>a</w:t>
      </w:r>
      <w:r w:rsidRPr="00955B42">
        <w:rPr>
          <w:spacing w:val="-1"/>
          <w:szCs w:val="20"/>
        </w:rPr>
        <w:t xml:space="preserve"> is completely contained in geometric object </w:t>
      </w:r>
      <w:r w:rsidRPr="00955B42">
        <w:rPr>
          <w:b/>
          <w:szCs w:val="20"/>
        </w:rPr>
        <w:t>b</w:t>
      </w:r>
      <w:r w:rsidRPr="00955B42">
        <w:rPr>
          <w:szCs w:val="20"/>
        </w:rPr>
        <w:t>.</w:t>
      </w:r>
    </w:p>
    <w:p w14:paraId="5330157C" w14:textId="77777777" w:rsidR="003E0B96" w:rsidRDefault="003E0B96" w:rsidP="0067660C">
      <w:pPr>
        <w:widowControl w:val="0"/>
        <w:snapToGrid w:val="0"/>
        <w:spacing w:before="0"/>
        <w:rPr>
          <w:i/>
          <w:szCs w:val="20"/>
        </w:rPr>
      </w:pPr>
      <w:r w:rsidRPr="00955B42">
        <w:rPr>
          <w:i/>
          <w:szCs w:val="20"/>
        </w:rPr>
        <w:t>WITHIN includes EQUALS.</w:t>
      </w:r>
    </w:p>
    <w:p w14:paraId="1DA7ACB0" w14:textId="77777777" w:rsidR="003E0B96" w:rsidRPr="00955B42" w:rsidRDefault="003E0B96" w:rsidP="0067660C">
      <w:pPr>
        <w:spacing w:before="0"/>
        <w:rPr>
          <w:snapToGrid w:val="0"/>
          <w:szCs w:val="20"/>
          <w:lang w:eastAsia="en-CA"/>
        </w:rPr>
      </w:pPr>
      <w:r w:rsidRPr="00955B42">
        <w:rPr>
          <w:szCs w:val="20"/>
          <w:lang w:eastAsia="en-CA"/>
        </w:rPr>
        <w:t xml:space="preserve">The </w:t>
      </w:r>
      <w:r w:rsidRPr="00955B42">
        <w:rPr>
          <w:snapToGrid w:val="0"/>
          <w:szCs w:val="20"/>
          <w:lang w:eastAsia="en-CA"/>
        </w:rPr>
        <w:t>definition of WITHIN is:</w:t>
      </w:r>
    </w:p>
    <w:p w14:paraId="44989D33" w14:textId="77777777" w:rsidR="003E0B96" w:rsidRPr="00955B42" w:rsidRDefault="003E0B96" w:rsidP="0067660C">
      <w:pPr>
        <w:spacing w:before="0"/>
        <w:ind w:firstLine="720"/>
        <w:rPr>
          <w:snapToGrid w:val="0"/>
          <w:szCs w:val="20"/>
          <w:lang w:eastAsia="en-CA"/>
        </w:rPr>
      </w:pPr>
      <w:r w:rsidRPr="00955B42">
        <w:rPr>
          <w:b/>
          <w:snapToGrid w:val="0"/>
          <w:szCs w:val="20"/>
          <w:lang w:eastAsia="en-CA"/>
        </w:rPr>
        <w:t>a</w:t>
      </w:r>
      <w:r w:rsidR="0066549D">
        <w:rPr>
          <w:snapToGrid w:val="0"/>
          <w:szCs w:val="20"/>
          <w:lang w:eastAsia="en-CA"/>
        </w:rPr>
        <w:t xml:space="preserve">. </w:t>
      </w:r>
      <w:r w:rsidRPr="00955B42">
        <w:rPr>
          <w:snapToGrid w:val="0"/>
          <w:szCs w:val="20"/>
          <w:lang w:eastAsia="en-CA"/>
        </w:rPr>
        <w:t>Within(</w:t>
      </w:r>
      <w:r w:rsidRPr="00955B42">
        <w:rPr>
          <w:b/>
          <w:snapToGrid w:val="0"/>
          <w:szCs w:val="20"/>
          <w:lang w:eastAsia="en-CA"/>
        </w:rPr>
        <w:t>b</w:t>
      </w:r>
      <w:r w:rsidRPr="00955B42">
        <w:rPr>
          <w:snapToGrid w:val="0"/>
          <w:szCs w:val="20"/>
          <w:lang w:eastAsia="en-CA"/>
        </w:rPr>
        <w:t xml:space="preserve">) </w:t>
      </w:r>
      <w:r w:rsidRPr="00955B42">
        <w:rPr>
          <w:rFonts w:ascii="Cambria Math" w:hAnsi="Cambria Math" w:cs="Cambria Math"/>
          <w:snapToGrid w:val="0"/>
          <w:szCs w:val="20"/>
          <w:lang w:eastAsia="en-CA"/>
        </w:rPr>
        <w:t>⇔</w:t>
      </w:r>
      <w:r w:rsidRPr="00955B42">
        <w:rPr>
          <w:snapToGrid w:val="0"/>
          <w:szCs w:val="20"/>
          <w:lang w:eastAsia="en-CA"/>
        </w:rPr>
        <w:t xml:space="preserve"> (</w:t>
      </w:r>
      <w:r w:rsidRPr="00955B42">
        <w:rPr>
          <w:b/>
          <w:snapToGrid w:val="0"/>
          <w:szCs w:val="20"/>
          <w:lang w:eastAsia="en-CA"/>
        </w:rPr>
        <w:t>a</w:t>
      </w:r>
      <w:r w:rsidRPr="00955B42">
        <w:rPr>
          <w:snapToGrid w:val="0"/>
          <w:szCs w:val="20"/>
          <w:lang w:eastAsia="en-CA"/>
        </w:rPr>
        <w:t xml:space="preserve"> ∩ </w:t>
      </w:r>
      <w:r w:rsidRPr="00955B42">
        <w:rPr>
          <w:b/>
          <w:snapToGrid w:val="0"/>
          <w:szCs w:val="20"/>
          <w:lang w:eastAsia="en-CA"/>
        </w:rPr>
        <w:t>b</w:t>
      </w:r>
      <w:r w:rsidRPr="00955B42">
        <w:rPr>
          <w:snapToGrid w:val="0"/>
          <w:szCs w:val="20"/>
          <w:lang w:eastAsia="en-CA"/>
        </w:rPr>
        <w:t xml:space="preserve"> = </w:t>
      </w:r>
      <w:r w:rsidRPr="00955B42">
        <w:rPr>
          <w:b/>
          <w:snapToGrid w:val="0"/>
          <w:szCs w:val="20"/>
          <w:lang w:eastAsia="en-CA"/>
        </w:rPr>
        <w:t>a</w:t>
      </w:r>
      <w:r w:rsidRPr="00955B42">
        <w:rPr>
          <w:snapToGrid w:val="0"/>
          <w:szCs w:val="20"/>
          <w:lang w:eastAsia="en-CA"/>
        </w:rPr>
        <w:t xml:space="preserve">) </w:t>
      </w:r>
      <w:r w:rsidRPr="00955B42">
        <w:rPr>
          <w:rFonts w:ascii="Cambria Math" w:hAnsi="Cambria Math" w:cs="Cambria Math"/>
          <w:snapToGrid w:val="0"/>
          <w:szCs w:val="20"/>
          <w:lang w:eastAsia="en-CA"/>
        </w:rPr>
        <w:t>∧</w:t>
      </w:r>
      <w:r w:rsidRPr="00955B42">
        <w:rPr>
          <w:snapToGrid w:val="0"/>
          <w:szCs w:val="20"/>
          <w:lang w:eastAsia="en-CA"/>
        </w:rPr>
        <w:t xml:space="preserve"> (I(</w:t>
      </w:r>
      <w:r w:rsidRPr="00955B42">
        <w:rPr>
          <w:b/>
          <w:snapToGrid w:val="0"/>
          <w:szCs w:val="20"/>
          <w:lang w:eastAsia="en-CA"/>
        </w:rPr>
        <w:t>a</w:t>
      </w:r>
      <w:r w:rsidRPr="00955B42">
        <w:rPr>
          <w:snapToGrid w:val="0"/>
          <w:szCs w:val="20"/>
          <w:lang w:eastAsia="en-CA"/>
        </w:rPr>
        <w:t>) ∩ I(</w:t>
      </w:r>
      <w:r w:rsidRPr="00955B42">
        <w:rPr>
          <w:b/>
          <w:snapToGrid w:val="0"/>
          <w:szCs w:val="20"/>
          <w:lang w:eastAsia="en-CA"/>
        </w:rPr>
        <w:t>b</w:t>
      </w:r>
      <w:r w:rsidRPr="00955B42">
        <w:rPr>
          <w:snapToGrid w:val="0"/>
          <w:szCs w:val="20"/>
          <w:lang w:eastAsia="en-CA"/>
        </w:rPr>
        <w:t xml:space="preserve">) ≠ </w:t>
      </w:r>
      <w:r w:rsidRPr="00955B42">
        <w:rPr>
          <w:rFonts w:ascii="Symbol" w:hAnsi="Symbol"/>
          <w:snapToGrid w:val="0"/>
          <w:sz w:val="21"/>
          <w:szCs w:val="20"/>
          <w:lang w:eastAsia="en-CA"/>
        </w:rPr>
        <w:t></w:t>
      </w:r>
      <w:r w:rsidRPr="00955B42">
        <w:rPr>
          <w:snapToGrid w:val="0"/>
          <w:szCs w:val="20"/>
          <w:lang w:eastAsia="en-CA"/>
        </w:rPr>
        <w:t>)</w:t>
      </w:r>
    </w:p>
    <w:p w14:paraId="283084FC" w14:textId="77777777" w:rsidR="003E0B96" w:rsidRPr="00955B42" w:rsidRDefault="003E0B96" w:rsidP="0067660C">
      <w:pPr>
        <w:spacing w:before="0"/>
        <w:rPr>
          <w:snapToGrid w:val="0"/>
          <w:lang w:eastAsia="en-CA"/>
        </w:rPr>
      </w:pPr>
      <w:r w:rsidRPr="00955B42">
        <w:rPr>
          <w:snapToGrid w:val="0"/>
          <w:lang w:eastAsia="en-CA"/>
        </w:rPr>
        <w:t xml:space="preserve">This translates to: </w:t>
      </w:r>
      <w:r w:rsidRPr="00955B42">
        <w:rPr>
          <w:b/>
          <w:snapToGrid w:val="0"/>
          <w:lang w:eastAsia="en-CA"/>
        </w:rPr>
        <w:t>a</w:t>
      </w:r>
      <w:r w:rsidRPr="00955B42">
        <w:rPr>
          <w:snapToGrid w:val="0"/>
          <w:lang w:eastAsia="en-CA"/>
        </w:rPr>
        <w:t xml:space="preserve"> is within </w:t>
      </w:r>
      <w:r w:rsidRPr="00955B42">
        <w:rPr>
          <w:b/>
          <w:snapToGrid w:val="0"/>
          <w:lang w:eastAsia="en-CA"/>
        </w:rPr>
        <w:t>b</w:t>
      </w:r>
      <w:r w:rsidRPr="00955B42">
        <w:rPr>
          <w:snapToGrid w:val="0"/>
          <w:lang w:eastAsia="en-CA"/>
        </w:rPr>
        <w:t xml:space="preserve"> if the intersection of </w:t>
      </w:r>
      <w:r w:rsidRPr="00955B42">
        <w:rPr>
          <w:b/>
          <w:snapToGrid w:val="0"/>
          <w:lang w:eastAsia="en-CA"/>
        </w:rPr>
        <w:t>a</w:t>
      </w:r>
      <w:r w:rsidRPr="00955B42">
        <w:rPr>
          <w:snapToGrid w:val="0"/>
          <w:lang w:eastAsia="en-CA"/>
        </w:rPr>
        <w:t xml:space="preserve"> and </w:t>
      </w:r>
      <w:r w:rsidRPr="00955B42">
        <w:rPr>
          <w:b/>
          <w:snapToGrid w:val="0"/>
          <w:lang w:eastAsia="en-CA"/>
        </w:rPr>
        <w:t>b</w:t>
      </w:r>
      <w:r w:rsidRPr="00955B42">
        <w:rPr>
          <w:snapToGrid w:val="0"/>
          <w:lang w:eastAsia="en-CA"/>
        </w:rPr>
        <w:t xml:space="preserve"> equals </w:t>
      </w:r>
      <w:r w:rsidRPr="00955B42">
        <w:rPr>
          <w:b/>
          <w:snapToGrid w:val="0"/>
          <w:lang w:eastAsia="en-CA"/>
        </w:rPr>
        <w:t>a</w:t>
      </w:r>
      <w:r w:rsidRPr="00955B42">
        <w:rPr>
          <w:snapToGrid w:val="0"/>
          <w:lang w:eastAsia="en-CA"/>
        </w:rPr>
        <w:t xml:space="preserve"> AND the intersection of the interior of </w:t>
      </w:r>
      <w:r w:rsidRPr="00955B42">
        <w:rPr>
          <w:b/>
          <w:snapToGrid w:val="0"/>
          <w:lang w:eastAsia="en-CA"/>
        </w:rPr>
        <w:t>a</w:t>
      </w:r>
      <w:r w:rsidRPr="00955B42">
        <w:rPr>
          <w:snapToGrid w:val="0"/>
          <w:lang w:eastAsia="en-CA"/>
        </w:rPr>
        <w:t xml:space="preserve"> and the interior of </w:t>
      </w:r>
      <w:r w:rsidRPr="00955B42">
        <w:rPr>
          <w:b/>
          <w:snapToGrid w:val="0"/>
          <w:lang w:eastAsia="en-CA"/>
        </w:rPr>
        <w:t>b</w:t>
      </w:r>
      <w:r w:rsidRPr="00955B42">
        <w:rPr>
          <w:snapToGrid w:val="0"/>
          <w:lang w:eastAsia="en-CA"/>
        </w:rPr>
        <w:t xml:space="preserve"> is not the empty set.</w:t>
      </w:r>
    </w:p>
    <w:p w14:paraId="686A7DFA" w14:textId="77777777" w:rsidR="003E0B96" w:rsidRDefault="003E0B96" w:rsidP="0067660C">
      <w:pPr>
        <w:spacing w:before="0"/>
        <w:rPr>
          <w:szCs w:val="20"/>
          <w:lang w:eastAsia="en-CA"/>
        </w:rPr>
      </w:pPr>
      <w:r w:rsidRPr="00955B42">
        <w:rPr>
          <w:snapToGrid w:val="0"/>
          <w:szCs w:val="20"/>
          <w:lang w:eastAsia="en-CA"/>
        </w:rPr>
        <w:t xml:space="preserve">Note that this formula </w:t>
      </w:r>
      <w:r w:rsidRPr="00955B42">
        <w:rPr>
          <w:szCs w:val="20"/>
          <w:lang w:eastAsia="en-CA"/>
        </w:rPr>
        <w:t xml:space="preserve">matches the one given in </w:t>
      </w:r>
      <w:r w:rsidRPr="00955B42">
        <w:rPr>
          <w:b/>
          <w:szCs w:val="20"/>
          <w:lang w:eastAsia="en-CA"/>
        </w:rPr>
        <w:t>the OpenGIS Simple Features Specification for SQL, Revision 1.1 (OpenGIS Project Document 99-049, Release Date: May 5, 1999</w:t>
      </w:r>
      <w:r w:rsidRPr="00955B42">
        <w:rPr>
          <w:szCs w:val="20"/>
          <w:lang w:eastAsia="en-CA"/>
        </w:rPr>
        <w:t>) which is the precursor to ISO 19125-1.</w:t>
      </w:r>
    </w:p>
    <w:p w14:paraId="5576A8EC" w14:textId="77777777" w:rsidR="00085040" w:rsidRDefault="003E0B96" w:rsidP="0067660C">
      <w:pPr>
        <w:keepNext/>
        <w:keepLines/>
        <w:ind w:left="1021" w:firstLine="340"/>
        <w:rPr>
          <w:b/>
          <w:spacing w:val="-1"/>
          <w:szCs w:val="20"/>
        </w:rPr>
      </w:pPr>
      <w:r>
        <w:rPr>
          <w:noProof/>
          <w:lang w:val="en-US" w:eastAsia="ko-KR"/>
        </w:rPr>
        <w:lastRenderedPageBreak/>
        <w:drawing>
          <wp:inline distT="0" distB="0" distL="0" distR="0" wp14:anchorId="09B5FC5A" wp14:editId="259EAC83">
            <wp:extent cx="3971925" cy="2379694"/>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978536" cy="2383655"/>
                    </a:xfrm>
                    <a:prstGeom prst="rect">
                      <a:avLst/>
                    </a:prstGeom>
                  </pic:spPr>
                </pic:pic>
              </a:graphicData>
            </a:graphic>
          </wp:inline>
        </w:drawing>
      </w:r>
    </w:p>
    <w:p w14:paraId="443B4604" w14:textId="14E610E2" w:rsidR="003E0B96" w:rsidRPr="0067660C" w:rsidRDefault="0067660C" w:rsidP="0067660C">
      <w:pPr>
        <w:spacing w:after="120"/>
        <w:jc w:val="center"/>
        <w:rPr>
          <w:b/>
          <w:i/>
          <w:spacing w:val="-1"/>
          <w:sz w:val="18"/>
          <w:szCs w:val="18"/>
        </w:rPr>
      </w:pPr>
      <w:r>
        <w:rPr>
          <w:b/>
          <w:i/>
          <w:spacing w:val="-1"/>
          <w:sz w:val="18"/>
          <w:szCs w:val="18"/>
        </w:rPr>
        <w:t xml:space="preserve">Figure F-4 – </w:t>
      </w:r>
      <w:r w:rsidR="003E0B96" w:rsidRPr="0067660C">
        <w:rPr>
          <w:b/>
          <w:i/>
          <w:spacing w:val="-1"/>
          <w:sz w:val="18"/>
          <w:szCs w:val="18"/>
        </w:rPr>
        <w:t>Examples of the WITHIN</w:t>
      </w:r>
      <w:r w:rsidR="003E0B96" w:rsidRPr="0067660C">
        <w:rPr>
          <w:b/>
          <w:i/>
          <w:spacing w:val="-2"/>
          <w:sz w:val="18"/>
          <w:szCs w:val="18"/>
        </w:rPr>
        <w:t xml:space="preserve"> </w:t>
      </w:r>
      <w:r w:rsidR="003E0B96" w:rsidRPr="0067660C">
        <w:rPr>
          <w:b/>
          <w:i/>
          <w:spacing w:val="-1"/>
          <w:sz w:val="18"/>
          <w:szCs w:val="18"/>
        </w:rPr>
        <w:t xml:space="preserve">relationship </w:t>
      </w:r>
      <w:r w:rsidR="003E0B96" w:rsidRPr="0067660C">
        <w:rPr>
          <w:b/>
          <w:i/>
          <w:sz w:val="18"/>
          <w:szCs w:val="18"/>
        </w:rPr>
        <w:t>—</w:t>
      </w:r>
      <w:r w:rsidR="003E0B96" w:rsidRPr="0067660C">
        <w:rPr>
          <w:b/>
          <w:i/>
          <w:spacing w:val="-1"/>
          <w:sz w:val="18"/>
          <w:szCs w:val="18"/>
        </w:rPr>
        <w:t xml:space="preserve"> Polygon/Polygon </w:t>
      </w:r>
      <w:r w:rsidR="003E0B96" w:rsidRPr="0067660C">
        <w:rPr>
          <w:b/>
          <w:i/>
          <w:sz w:val="18"/>
          <w:szCs w:val="18"/>
        </w:rPr>
        <w:t>(a),</w:t>
      </w:r>
      <w:r w:rsidR="003E0B96" w:rsidRPr="0067660C">
        <w:rPr>
          <w:b/>
          <w:i/>
          <w:spacing w:val="-1"/>
          <w:sz w:val="18"/>
          <w:szCs w:val="18"/>
        </w:rPr>
        <w:t xml:space="preserve"> Polygon/LineString (b),</w:t>
      </w:r>
      <w:r w:rsidR="003E0B96" w:rsidRPr="0067660C">
        <w:rPr>
          <w:b/>
          <w:i/>
          <w:spacing w:val="59"/>
          <w:sz w:val="18"/>
          <w:szCs w:val="18"/>
        </w:rPr>
        <w:t xml:space="preserve"> </w:t>
      </w:r>
      <w:r w:rsidR="003E0B96" w:rsidRPr="0067660C">
        <w:rPr>
          <w:b/>
          <w:i/>
          <w:spacing w:val="-1"/>
          <w:sz w:val="18"/>
          <w:szCs w:val="18"/>
        </w:rPr>
        <w:t>LineString/LineString (c), Polygon/Point (d), and LineString/Point (e)</w:t>
      </w:r>
    </w:p>
    <w:p w14:paraId="30F9F0F4" w14:textId="77777777" w:rsidR="003E0B96" w:rsidRDefault="003E0B96" w:rsidP="0067660C">
      <w:pPr>
        <w:spacing w:before="0"/>
        <w:rPr>
          <w:i/>
          <w:snapToGrid w:val="0"/>
          <w:szCs w:val="20"/>
        </w:rPr>
      </w:pPr>
      <w:r w:rsidRPr="00116D95">
        <w:rPr>
          <w:i/>
          <w:snapToGrid w:val="0"/>
          <w:szCs w:val="20"/>
        </w:rPr>
        <w:t>Note that a Line that completely falls on a Polygon boundary is not WITHIN the Polygon, it TOUCHES it</w:t>
      </w:r>
      <w:r w:rsidR="0066549D">
        <w:rPr>
          <w:i/>
          <w:snapToGrid w:val="0"/>
          <w:szCs w:val="20"/>
        </w:rPr>
        <w:t xml:space="preserve">. </w:t>
      </w:r>
      <w:r w:rsidRPr="00116D95">
        <w:rPr>
          <w:i/>
          <w:snapToGrid w:val="0"/>
          <w:szCs w:val="20"/>
        </w:rPr>
        <w:t>In that case it would also be COINCIDENT with the Polygon boundary and COVERED_BY the Polygon.</w:t>
      </w:r>
    </w:p>
    <w:p w14:paraId="5ACC42E8" w14:textId="77777777" w:rsidR="00A746E5" w:rsidRDefault="003E0B96" w:rsidP="0069490B">
      <w:pPr>
        <w:pStyle w:val="Annex-Heading3"/>
        <w:rPr>
          <w:spacing w:val="-1"/>
        </w:rPr>
      </w:pPr>
      <w:r w:rsidRPr="00116D95">
        <w:t>OVERLAPS</w:t>
      </w:r>
    </w:p>
    <w:p w14:paraId="692FB497" w14:textId="77777777" w:rsidR="003E0B96" w:rsidRDefault="003E0B96" w:rsidP="0067660C">
      <w:pPr>
        <w:widowControl w:val="0"/>
        <w:snapToGrid w:val="0"/>
        <w:spacing w:before="0"/>
        <w:ind w:right="102"/>
        <w:rPr>
          <w:spacing w:val="-1"/>
          <w:szCs w:val="20"/>
        </w:rPr>
      </w:pPr>
      <w:r w:rsidRPr="00116D95">
        <w:rPr>
          <w:spacing w:val="-1"/>
          <w:szCs w:val="20"/>
        </w:rPr>
        <w:t>The intersection of two geometric objects with the same dimension results in an object of the same dimension but is different from both of them</w:t>
      </w:r>
      <w:r w:rsidR="0066549D">
        <w:rPr>
          <w:spacing w:val="-1"/>
          <w:szCs w:val="20"/>
        </w:rPr>
        <w:t>.</w:t>
      </w:r>
    </w:p>
    <w:p w14:paraId="5A280EAA" w14:textId="77777777" w:rsidR="003E0B96" w:rsidRDefault="003E0B96" w:rsidP="0067660C">
      <w:pPr>
        <w:widowControl w:val="0"/>
        <w:snapToGrid w:val="0"/>
        <w:spacing w:before="0"/>
        <w:ind w:right="102"/>
        <w:rPr>
          <w:i/>
          <w:spacing w:val="-1"/>
          <w:szCs w:val="20"/>
        </w:rPr>
      </w:pPr>
      <w:r w:rsidRPr="00116D95">
        <w:rPr>
          <w:i/>
          <w:spacing w:val="-1"/>
          <w:szCs w:val="20"/>
        </w:rPr>
        <w:t>For two Polygons or two LineStrings, part of each geometry, but not all, is shared with the other.</w:t>
      </w:r>
    </w:p>
    <w:p w14:paraId="7883A939" w14:textId="77777777" w:rsidR="003E0B96" w:rsidRPr="00116D95" w:rsidRDefault="003E0B96" w:rsidP="0067660C">
      <w:pPr>
        <w:widowControl w:val="0"/>
        <w:snapToGrid w:val="0"/>
        <w:spacing w:before="0"/>
        <w:ind w:right="102"/>
        <w:rPr>
          <w:i/>
          <w:spacing w:val="-1"/>
          <w:szCs w:val="20"/>
        </w:rPr>
      </w:pPr>
      <w:r w:rsidRPr="00116D95">
        <w:rPr>
          <w:szCs w:val="20"/>
          <w:lang w:val="en-CA"/>
        </w:rPr>
        <w:t>The OVERLAPS relationship is defined for Area/Area and Line/Line relationships</w:t>
      </w:r>
      <w:r w:rsidR="0066549D">
        <w:rPr>
          <w:szCs w:val="20"/>
          <w:lang w:val="en-CA"/>
        </w:rPr>
        <w:t xml:space="preserve">. </w:t>
      </w:r>
      <w:r w:rsidRPr="00116D95">
        <w:rPr>
          <w:szCs w:val="20"/>
          <w:lang w:val="en-CA"/>
        </w:rPr>
        <w:t>Points are either equal or disjoint.</w:t>
      </w:r>
    </w:p>
    <w:p w14:paraId="6DFFDE26" w14:textId="77777777" w:rsidR="003E0B96" w:rsidRDefault="003E0B96" w:rsidP="0067660C">
      <w:pPr>
        <w:widowControl w:val="0"/>
        <w:snapToGrid w:val="0"/>
        <w:spacing w:before="0"/>
        <w:ind w:right="102"/>
        <w:rPr>
          <w:i/>
          <w:spacing w:val="-1"/>
          <w:szCs w:val="20"/>
        </w:rPr>
      </w:pPr>
      <w:r w:rsidRPr="00116D95">
        <w:rPr>
          <w:i/>
          <w:spacing w:val="-1"/>
          <w:szCs w:val="20"/>
        </w:rPr>
        <w:t>Note that this does not include lines that cross.</w:t>
      </w:r>
    </w:p>
    <w:p w14:paraId="1C93A78C" w14:textId="77777777" w:rsidR="003E0B96" w:rsidRPr="00116D95" w:rsidRDefault="003E0B96" w:rsidP="0067660C">
      <w:pPr>
        <w:widowControl w:val="0"/>
        <w:snapToGrid w:val="0"/>
        <w:spacing w:before="0"/>
        <w:rPr>
          <w:szCs w:val="20"/>
        </w:rPr>
      </w:pPr>
      <w:r w:rsidRPr="00116D95">
        <w:rPr>
          <w:szCs w:val="20"/>
        </w:rPr>
        <w:t>The ISO 19125-1 definition of OVERLAPS is:</w:t>
      </w:r>
    </w:p>
    <w:p w14:paraId="678F66BF" w14:textId="77777777" w:rsidR="003E0B96" w:rsidRPr="00116D95" w:rsidRDefault="003E0B96" w:rsidP="0067660C">
      <w:pPr>
        <w:widowControl w:val="0"/>
        <w:snapToGrid w:val="0"/>
        <w:spacing w:before="0"/>
        <w:ind w:firstLine="720"/>
        <w:rPr>
          <w:i/>
          <w:szCs w:val="20"/>
        </w:rPr>
      </w:pPr>
      <w:r w:rsidRPr="00116D95">
        <w:rPr>
          <w:b/>
          <w:i/>
          <w:szCs w:val="20"/>
        </w:rPr>
        <w:t>a</w:t>
      </w:r>
      <w:r w:rsidRPr="00116D95">
        <w:rPr>
          <w:i/>
          <w:szCs w:val="20"/>
        </w:rPr>
        <w:t>.Overlaps(</w:t>
      </w:r>
      <w:r w:rsidRPr="00116D95">
        <w:rPr>
          <w:b/>
          <w:i/>
          <w:szCs w:val="20"/>
        </w:rPr>
        <w:t>b</w:t>
      </w:r>
      <w:r w:rsidRPr="00116D95">
        <w:rPr>
          <w:i/>
          <w:szCs w:val="20"/>
        </w:rPr>
        <w:t xml:space="preserve">) </w:t>
      </w:r>
      <w:r w:rsidRPr="00116D95">
        <w:rPr>
          <w:rFonts w:ascii="Symbol" w:hAnsi="Symbol"/>
          <w:sz w:val="21"/>
          <w:szCs w:val="20"/>
        </w:rPr>
        <w:t></w:t>
      </w:r>
      <w:r w:rsidRPr="00116D95">
        <w:rPr>
          <w:rFonts w:ascii="Symbol" w:hAnsi="Symbol"/>
          <w:sz w:val="21"/>
          <w:szCs w:val="20"/>
        </w:rPr>
        <w:t></w:t>
      </w:r>
      <w:r w:rsidRPr="00116D95">
        <w:rPr>
          <w:i/>
          <w:szCs w:val="20"/>
        </w:rPr>
        <w:t>(dim(I(</w:t>
      </w:r>
      <w:r w:rsidRPr="00116D95">
        <w:rPr>
          <w:b/>
          <w:i/>
          <w:szCs w:val="20"/>
        </w:rPr>
        <w:t>a</w:t>
      </w:r>
      <w:r w:rsidRPr="00116D95">
        <w:rPr>
          <w:i/>
          <w:szCs w:val="20"/>
        </w:rPr>
        <w:t>)) = dim(I(</w:t>
      </w:r>
      <w:r w:rsidRPr="00116D95">
        <w:rPr>
          <w:b/>
          <w:i/>
          <w:szCs w:val="20"/>
        </w:rPr>
        <w:t>b</w:t>
      </w:r>
      <w:r w:rsidRPr="00116D95">
        <w:rPr>
          <w:i/>
          <w:szCs w:val="20"/>
        </w:rPr>
        <w:t>)) = dim(I(</w:t>
      </w:r>
      <w:r w:rsidRPr="00116D95">
        <w:rPr>
          <w:b/>
          <w:i/>
          <w:szCs w:val="20"/>
        </w:rPr>
        <w:t>a</w:t>
      </w:r>
      <w:r w:rsidRPr="00116D95">
        <w:rPr>
          <w:i/>
          <w:szCs w:val="20"/>
        </w:rPr>
        <w:t xml:space="preserve">) </w:t>
      </w:r>
      <w:r w:rsidRPr="00116D95">
        <w:rPr>
          <w:rFonts w:ascii="Symbol" w:hAnsi="Symbol"/>
          <w:sz w:val="21"/>
          <w:szCs w:val="20"/>
        </w:rPr>
        <w:t></w:t>
      </w:r>
      <w:r w:rsidRPr="00116D95">
        <w:rPr>
          <w:rFonts w:ascii="Symbol" w:hAnsi="Symbol"/>
          <w:sz w:val="21"/>
          <w:szCs w:val="20"/>
        </w:rPr>
        <w:t></w:t>
      </w:r>
      <w:r w:rsidRPr="00116D95">
        <w:rPr>
          <w:i/>
          <w:szCs w:val="20"/>
        </w:rPr>
        <w:t>I(</w:t>
      </w:r>
      <w:r w:rsidRPr="00116D95">
        <w:rPr>
          <w:b/>
          <w:i/>
          <w:szCs w:val="20"/>
        </w:rPr>
        <w:t>b</w:t>
      </w:r>
      <w:r w:rsidRPr="00116D95">
        <w:rPr>
          <w:i/>
          <w:szCs w:val="20"/>
        </w:rPr>
        <w:t xml:space="preserve">))) </w:t>
      </w:r>
      <w:r w:rsidRPr="00116D95">
        <w:rPr>
          <w:rFonts w:ascii="Symbol" w:hAnsi="Symbol"/>
          <w:sz w:val="21"/>
          <w:szCs w:val="20"/>
        </w:rPr>
        <w:t></w:t>
      </w:r>
      <w:r w:rsidRPr="00116D95">
        <w:rPr>
          <w:rFonts w:ascii="Symbol" w:hAnsi="Symbol"/>
          <w:sz w:val="21"/>
          <w:szCs w:val="20"/>
        </w:rPr>
        <w:t></w:t>
      </w:r>
      <w:r w:rsidRPr="00116D95">
        <w:rPr>
          <w:i/>
          <w:szCs w:val="20"/>
        </w:rPr>
        <w:t>(</w:t>
      </w:r>
      <w:r w:rsidRPr="00116D95">
        <w:rPr>
          <w:b/>
          <w:i/>
          <w:szCs w:val="20"/>
        </w:rPr>
        <w:t>a</w:t>
      </w:r>
      <w:r w:rsidRPr="00116D95">
        <w:rPr>
          <w:i/>
          <w:szCs w:val="20"/>
        </w:rPr>
        <w:t xml:space="preserve"> </w:t>
      </w:r>
      <w:r w:rsidRPr="00116D95">
        <w:rPr>
          <w:rFonts w:ascii="Symbol" w:hAnsi="Symbol"/>
          <w:sz w:val="21"/>
          <w:szCs w:val="20"/>
        </w:rPr>
        <w:t></w:t>
      </w:r>
      <w:r w:rsidRPr="00116D95">
        <w:rPr>
          <w:rFonts w:ascii="Symbol" w:hAnsi="Symbol"/>
          <w:sz w:val="21"/>
          <w:szCs w:val="20"/>
        </w:rPr>
        <w:t></w:t>
      </w:r>
      <w:r w:rsidRPr="00116D95">
        <w:rPr>
          <w:b/>
          <w:i/>
          <w:szCs w:val="20"/>
        </w:rPr>
        <w:t>b</w:t>
      </w:r>
      <w:r w:rsidRPr="00116D95">
        <w:rPr>
          <w:i/>
          <w:szCs w:val="20"/>
        </w:rPr>
        <w:t xml:space="preserve"> </w:t>
      </w:r>
      <w:r w:rsidRPr="00116D95">
        <w:rPr>
          <w:rFonts w:ascii="Symbol" w:hAnsi="Symbol"/>
          <w:sz w:val="21"/>
          <w:szCs w:val="20"/>
        </w:rPr>
        <w:t></w:t>
      </w:r>
      <w:r w:rsidRPr="00116D95">
        <w:rPr>
          <w:rFonts w:ascii="Symbol" w:hAnsi="Symbol"/>
          <w:sz w:val="21"/>
          <w:szCs w:val="20"/>
        </w:rPr>
        <w:t></w:t>
      </w:r>
      <w:r w:rsidRPr="00116D95">
        <w:rPr>
          <w:b/>
          <w:i/>
          <w:szCs w:val="20"/>
        </w:rPr>
        <w:t>a</w:t>
      </w:r>
      <w:r w:rsidRPr="00116D95">
        <w:rPr>
          <w:i/>
          <w:szCs w:val="20"/>
        </w:rPr>
        <w:t xml:space="preserve">) </w:t>
      </w:r>
      <w:r w:rsidRPr="00116D95">
        <w:rPr>
          <w:rFonts w:ascii="Symbol" w:hAnsi="Symbol"/>
          <w:sz w:val="21"/>
          <w:szCs w:val="20"/>
        </w:rPr>
        <w:t></w:t>
      </w:r>
      <w:r w:rsidRPr="00116D95">
        <w:rPr>
          <w:rFonts w:ascii="Symbol" w:hAnsi="Symbol"/>
          <w:sz w:val="21"/>
          <w:szCs w:val="20"/>
        </w:rPr>
        <w:t></w:t>
      </w:r>
      <w:r w:rsidRPr="00116D95">
        <w:rPr>
          <w:i/>
          <w:szCs w:val="20"/>
        </w:rPr>
        <w:t>(</w:t>
      </w:r>
      <w:r w:rsidRPr="00116D95">
        <w:rPr>
          <w:b/>
          <w:i/>
          <w:szCs w:val="20"/>
        </w:rPr>
        <w:t>a</w:t>
      </w:r>
      <w:r w:rsidRPr="00116D95">
        <w:rPr>
          <w:i/>
          <w:szCs w:val="20"/>
        </w:rPr>
        <w:t xml:space="preserve"> </w:t>
      </w:r>
      <w:r w:rsidRPr="00116D95">
        <w:rPr>
          <w:rFonts w:ascii="Symbol" w:hAnsi="Symbol"/>
          <w:sz w:val="21"/>
          <w:szCs w:val="20"/>
        </w:rPr>
        <w:t></w:t>
      </w:r>
      <w:r w:rsidRPr="00116D95">
        <w:rPr>
          <w:rFonts w:ascii="Symbol" w:hAnsi="Symbol"/>
          <w:sz w:val="21"/>
          <w:szCs w:val="20"/>
        </w:rPr>
        <w:t></w:t>
      </w:r>
      <w:r w:rsidRPr="00116D95">
        <w:rPr>
          <w:b/>
          <w:i/>
          <w:szCs w:val="20"/>
        </w:rPr>
        <w:t>b</w:t>
      </w:r>
      <w:r w:rsidRPr="00116D95">
        <w:rPr>
          <w:i/>
          <w:szCs w:val="20"/>
        </w:rPr>
        <w:t xml:space="preserve"> </w:t>
      </w:r>
      <w:r w:rsidRPr="00116D95">
        <w:rPr>
          <w:rFonts w:ascii="Symbol" w:hAnsi="Symbol"/>
          <w:sz w:val="21"/>
          <w:szCs w:val="20"/>
        </w:rPr>
        <w:t></w:t>
      </w:r>
      <w:r w:rsidRPr="00116D95">
        <w:rPr>
          <w:rFonts w:ascii="Symbol" w:hAnsi="Symbol"/>
          <w:sz w:val="21"/>
          <w:szCs w:val="20"/>
        </w:rPr>
        <w:t></w:t>
      </w:r>
      <w:r w:rsidRPr="00116D95">
        <w:rPr>
          <w:b/>
          <w:i/>
          <w:szCs w:val="20"/>
        </w:rPr>
        <w:t>b</w:t>
      </w:r>
      <w:r w:rsidRPr="00116D95">
        <w:rPr>
          <w:i/>
          <w:szCs w:val="20"/>
        </w:rPr>
        <w:t>)</w:t>
      </w:r>
    </w:p>
    <w:p w14:paraId="52033E93" w14:textId="77777777" w:rsidR="003E0B96" w:rsidRPr="00116D95" w:rsidRDefault="003E0B96" w:rsidP="0067660C">
      <w:pPr>
        <w:widowControl w:val="0"/>
        <w:snapToGrid w:val="0"/>
        <w:spacing w:before="0" w:after="60"/>
        <w:rPr>
          <w:szCs w:val="20"/>
        </w:rPr>
      </w:pPr>
      <w:r w:rsidRPr="00116D95">
        <w:rPr>
          <w:szCs w:val="20"/>
        </w:rPr>
        <w:t xml:space="preserve">This translates to: </w:t>
      </w:r>
      <w:r w:rsidRPr="00116D95">
        <w:rPr>
          <w:b/>
          <w:szCs w:val="20"/>
        </w:rPr>
        <w:t>a</w:t>
      </w:r>
      <w:r w:rsidRPr="00116D95">
        <w:rPr>
          <w:szCs w:val="20"/>
        </w:rPr>
        <w:t xml:space="preserve"> OVERLAPS </w:t>
      </w:r>
      <w:r w:rsidRPr="00116D95">
        <w:rPr>
          <w:b/>
          <w:szCs w:val="20"/>
        </w:rPr>
        <w:t>b</w:t>
      </w:r>
      <w:r w:rsidRPr="00116D95">
        <w:rPr>
          <w:szCs w:val="20"/>
        </w:rPr>
        <w:t xml:space="preserve"> if the geometric dimension of:</w:t>
      </w:r>
    </w:p>
    <w:p w14:paraId="61846EF5" w14:textId="77777777" w:rsidR="003E0B96" w:rsidRPr="00116D95" w:rsidRDefault="003E0B96" w:rsidP="0067660C">
      <w:pPr>
        <w:widowControl w:val="0"/>
        <w:numPr>
          <w:ilvl w:val="0"/>
          <w:numId w:val="73"/>
        </w:numPr>
        <w:tabs>
          <w:tab w:val="num" w:pos="360"/>
        </w:tabs>
        <w:snapToGrid w:val="0"/>
        <w:spacing w:before="0" w:after="60"/>
        <w:rPr>
          <w:szCs w:val="20"/>
        </w:rPr>
      </w:pPr>
      <w:r w:rsidRPr="00116D95">
        <w:rPr>
          <w:szCs w:val="20"/>
        </w:rPr>
        <w:t xml:space="preserve">the interior of </w:t>
      </w:r>
      <w:r w:rsidRPr="00116D95">
        <w:rPr>
          <w:b/>
          <w:szCs w:val="20"/>
        </w:rPr>
        <w:t>a</w:t>
      </w:r>
    </w:p>
    <w:p w14:paraId="30A199E0" w14:textId="77777777" w:rsidR="003E0B96" w:rsidRPr="00116D95" w:rsidRDefault="003E0B96" w:rsidP="0067660C">
      <w:pPr>
        <w:widowControl w:val="0"/>
        <w:numPr>
          <w:ilvl w:val="0"/>
          <w:numId w:val="73"/>
        </w:numPr>
        <w:tabs>
          <w:tab w:val="num" w:pos="360"/>
        </w:tabs>
        <w:snapToGrid w:val="0"/>
        <w:spacing w:before="0" w:after="60"/>
        <w:rPr>
          <w:szCs w:val="20"/>
        </w:rPr>
      </w:pPr>
      <w:r w:rsidRPr="00116D95">
        <w:rPr>
          <w:szCs w:val="20"/>
        </w:rPr>
        <w:t xml:space="preserve">the interior of </w:t>
      </w:r>
      <w:r w:rsidRPr="00116D95">
        <w:rPr>
          <w:b/>
          <w:szCs w:val="20"/>
        </w:rPr>
        <w:t>b</w:t>
      </w:r>
    </w:p>
    <w:p w14:paraId="4298FD4B" w14:textId="77777777" w:rsidR="003E0B96" w:rsidRPr="00116D95" w:rsidRDefault="003E0B96" w:rsidP="0067660C">
      <w:pPr>
        <w:widowControl w:val="0"/>
        <w:numPr>
          <w:ilvl w:val="0"/>
          <w:numId w:val="73"/>
        </w:numPr>
        <w:tabs>
          <w:tab w:val="num" w:pos="360"/>
        </w:tabs>
        <w:snapToGrid w:val="0"/>
        <w:spacing w:before="0"/>
        <w:rPr>
          <w:szCs w:val="20"/>
        </w:rPr>
      </w:pPr>
      <w:r w:rsidRPr="00116D95">
        <w:rPr>
          <w:szCs w:val="20"/>
        </w:rPr>
        <w:t xml:space="preserve">the intersection of the interiors of </w:t>
      </w:r>
      <w:r w:rsidRPr="00116D95">
        <w:rPr>
          <w:b/>
          <w:szCs w:val="20"/>
        </w:rPr>
        <w:t>a</w:t>
      </w:r>
      <w:r w:rsidRPr="00116D95">
        <w:rPr>
          <w:szCs w:val="20"/>
        </w:rPr>
        <w:t xml:space="preserve"> and </w:t>
      </w:r>
      <w:r w:rsidRPr="00116D95">
        <w:rPr>
          <w:b/>
          <w:szCs w:val="20"/>
        </w:rPr>
        <w:t>b</w:t>
      </w:r>
    </w:p>
    <w:p w14:paraId="0239F4B3" w14:textId="77777777" w:rsidR="003E0B96" w:rsidRPr="00116D95" w:rsidRDefault="003E0B96" w:rsidP="0067660C">
      <w:pPr>
        <w:widowControl w:val="0"/>
        <w:snapToGrid w:val="0"/>
        <w:spacing w:before="0"/>
        <w:rPr>
          <w:szCs w:val="20"/>
        </w:rPr>
      </w:pPr>
      <w:r w:rsidRPr="00116D95">
        <w:rPr>
          <w:szCs w:val="20"/>
        </w:rPr>
        <w:t xml:space="preserve">are all equal AND the intersection of </w:t>
      </w:r>
      <w:r w:rsidRPr="00116D95">
        <w:rPr>
          <w:b/>
          <w:szCs w:val="20"/>
        </w:rPr>
        <w:t>a</w:t>
      </w:r>
      <w:r w:rsidRPr="00116D95">
        <w:rPr>
          <w:szCs w:val="20"/>
        </w:rPr>
        <w:t xml:space="preserve"> and </w:t>
      </w:r>
      <w:r w:rsidRPr="00116D95">
        <w:rPr>
          <w:b/>
          <w:szCs w:val="20"/>
        </w:rPr>
        <w:t>b</w:t>
      </w:r>
      <w:r w:rsidRPr="00116D95">
        <w:rPr>
          <w:szCs w:val="20"/>
        </w:rPr>
        <w:t xml:space="preserve"> does not equal either </w:t>
      </w:r>
      <w:r w:rsidRPr="00116D95">
        <w:rPr>
          <w:b/>
          <w:szCs w:val="20"/>
        </w:rPr>
        <w:t>a</w:t>
      </w:r>
      <w:r w:rsidRPr="00116D95">
        <w:rPr>
          <w:szCs w:val="20"/>
        </w:rPr>
        <w:t xml:space="preserve"> or </w:t>
      </w:r>
      <w:r w:rsidRPr="00116D95">
        <w:rPr>
          <w:b/>
          <w:szCs w:val="20"/>
        </w:rPr>
        <w:t>b</w:t>
      </w:r>
      <w:r w:rsidRPr="00116D95">
        <w:rPr>
          <w:szCs w:val="20"/>
        </w:rPr>
        <w:t>.</w:t>
      </w:r>
    </w:p>
    <w:p w14:paraId="6C09FCC4" w14:textId="77777777" w:rsidR="003E0B96" w:rsidRDefault="003E0B96" w:rsidP="003E0B96">
      <w:pPr>
        <w:rPr>
          <w:szCs w:val="20"/>
        </w:rPr>
      </w:pPr>
      <w:r>
        <w:rPr>
          <w:szCs w:val="20"/>
        </w:rPr>
        <w:tab/>
      </w:r>
      <w:r w:rsidR="00493791">
        <w:rPr>
          <w:szCs w:val="20"/>
        </w:rPr>
        <w:tab/>
      </w:r>
      <w:r w:rsidR="00493791">
        <w:rPr>
          <w:szCs w:val="20"/>
        </w:rPr>
        <w:tab/>
      </w:r>
      <w:r>
        <w:rPr>
          <w:szCs w:val="20"/>
        </w:rPr>
        <w:tab/>
      </w:r>
      <w:r>
        <w:rPr>
          <w:noProof/>
          <w:lang w:val="en-US" w:eastAsia="ko-KR"/>
        </w:rPr>
        <w:drawing>
          <wp:inline distT="0" distB="0" distL="0" distR="0" wp14:anchorId="534CF0AF" wp14:editId="49BA5446">
            <wp:extent cx="3219450" cy="13144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219450" cy="1314450"/>
                    </a:xfrm>
                    <a:prstGeom prst="rect">
                      <a:avLst/>
                    </a:prstGeom>
                  </pic:spPr>
                </pic:pic>
              </a:graphicData>
            </a:graphic>
          </wp:inline>
        </w:drawing>
      </w:r>
    </w:p>
    <w:p w14:paraId="796976EE" w14:textId="62B58147" w:rsidR="003E0B96" w:rsidRPr="0067660C" w:rsidRDefault="0067660C" w:rsidP="0067660C">
      <w:pPr>
        <w:widowControl w:val="0"/>
        <w:snapToGrid w:val="0"/>
        <w:spacing w:after="120"/>
        <w:ind w:left="1440" w:firstLine="720"/>
        <w:rPr>
          <w:b/>
          <w:i/>
          <w:spacing w:val="-1"/>
          <w:sz w:val="18"/>
          <w:szCs w:val="18"/>
        </w:rPr>
      </w:pPr>
      <w:r>
        <w:rPr>
          <w:b/>
          <w:i/>
          <w:spacing w:val="-1"/>
          <w:sz w:val="18"/>
          <w:szCs w:val="18"/>
        </w:rPr>
        <w:t xml:space="preserve">Figure F-6 – </w:t>
      </w:r>
      <w:r w:rsidR="003E0B96" w:rsidRPr="0067660C">
        <w:rPr>
          <w:b/>
          <w:i/>
          <w:spacing w:val="-1"/>
          <w:sz w:val="18"/>
          <w:szCs w:val="18"/>
        </w:rPr>
        <w:t>Examples of the OVERLAPS relationship</w:t>
      </w:r>
    </w:p>
    <w:p w14:paraId="5E0472B5" w14:textId="77777777" w:rsidR="003E0B96" w:rsidRDefault="003E0B96" w:rsidP="0067660C">
      <w:pPr>
        <w:widowControl w:val="0"/>
        <w:snapToGrid w:val="0"/>
        <w:spacing w:before="0"/>
        <w:ind w:right="102"/>
        <w:rPr>
          <w:spacing w:val="-1"/>
          <w:szCs w:val="20"/>
        </w:rPr>
      </w:pPr>
      <w:r w:rsidRPr="00116D95">
        <w:rPr>
          <w:spacing w:val="-1"/>
          <w:szCs w:val="20"/>
        </w:rPr>
        <w:t>Note Lines that OVERLAP are also COINCIDENT.</w:t>
      </w:r>
    </w:p>
    <w:p w14:paraId="128DEA21" w14:textId="77777777" w:rsidR="00A746E5" w:rsidRDefault="003E0B96" w:rsidP="0069490B">
      <w:pPr>
        <w:pStyle w:val="Annex-Heading3"/>
        <w:rPr>
          <w:snapToGrid w:val="0"/>
          <w:spacing w:val="-1"/>
        </w:rPr>
      </w:pPr>
      <w:r w:rsidRPr="00BA782B">
        <w:rPr>
          <w:snapToGrid w:val="0"/>
        </w:rPr>
        <w:lastRenderedPageBreak/>
        <w:t>CROSSES</w:t>
      </w:r>
    </w:p>
    <w:p w14:paraId="695BBF70" w14:textId="77777777" w:rsidR="003E0B96" w:rsidRPr="00BA782B" w:rsidRDefault="003E0B96" w:rsidP="002D3102">
      <w:pPr>
        <w:widowControl w:val="0"/>
        <w:spacing w:before="0"/>
        <w:rPr>
          <w:snapToGrid w:val="0"/>
          <w:spacing w:val="-1"/>
          <w:szCs w:val="20"/>
        </w:rPr>
      </w:pPr>
      <w:r w:rsidRPr="00BA782B">
        <w:rPr>
          <w:snapToGrid w:val="0"/>
          <w:szCs w:val="20"/>
        </w:rPr>
        <w:t>The</w:t>
      </w:r>
      <w:r w:rsidRPr="00BA782B">
        <w:rPr>
          <w:snapToGrid w:val="0"/>
          <w:spacing w:val="-1"/>
          <w:szCs w:val="20"/>
        </w:rPr>
        <w:t xml:space="preserve"> intersection </w:t>
      </w:r>
      <w:r w:rsidRPr="00BA782B">
        <w:rPr>
          <w:snapToGrid w:val="0"/>
          <w:szCs w:val="20"/>
        </w:rPr>
        <w:t>of</w:t>
      </w:r>
      <w:r w:rsidRPr="00BA782B">
        <w:rPr>
          <w:snapToGrid w:val="0"/>
          <w:spacing w:val="-1"/>
          <w:szCs w:val="20"/>
        </w:rPr>
        <w:t xml:space="preserve"> geometric object </w:t>
      </w:r>
      <w:r w:rsidRPr="00BA782B">
        <w:rPr>
          <w:b/>
          <w:snapToGrid w:val="0"/>
          <w:szCs w:val="20"/>
        </w:rPr>
        <w:t>a</w:t>
      </w:r>
      <w:r w:rsidRPr="00BA782B">
        <w:rPr>
          <w:snapToGrid w:val="0"/>
          <w:spacing w:val="-1"/>
          <w:szCs w:val="20"/>
        </w:rPr>
        <w:t xml:space="preserve"> </w:t>
      </w:r>
      <w:r w:rsidRPr="00BA782B">
        <w:rPr>
          <w:snapToGrid w:val="0"/>
          <w:szCs w:val="20"/>
        </w:rPr>
        <w:t>and</w:t>
      </w:r>
      <w:r w:rsidRPr="00BA782B">
        <w:rPr>
          <w:snapToGrid w:val="0"/>
          <w:spacing w:val="-1"/>
          <w:szCs w:val="20"/>
        </w:rPr>
        <w:t xml:space="preserve"> geometric object </w:t>
      </w:r>
      <w:r w:rsidRPr="00BA782B">
        <w:rPr>
          <w:b/>
          <w:snapToGrid w:val="0"/>
          <w:szCs w:val="20"/>
        </w:rPr>
        <w:t>b</w:t>
      </w:r>
      <w:r w:rsidRPr="00BA782B">
        <w:rPr>
          <w:snapToGrid w:val="0"/>
          <w:spacing w:val="-1"/>
          <w:szCs w:val="20"/>
        </w:rPr>
        <w:t xml:space="preserve"> returns </w:t>
      </w:r>
      <w:r w:rsidRPr="00BA782B">
        <w:rPr>
          <w:snapToGrid w:val="0"/>
          <w:szCs w:val="20"/>
        </w:rPr>
        <w:t>geometry</w:t>
      </w:r>
      <w:r w:rsidRPr="00BA782B">
        <w:rPr>
          <w:snapToGrid w:val="0"/>
          <w:spacing w:val="-1"/>
          <w:szCs w:val="20"/>
        </w:rPr>
        <w:t xml:space="preserve"> </w:t>
      </w:r>
      <w:r w:rsidRPr="00BA782B">
        <w:rPr>
          <w:snapToGrid w:val="0"/>
          <w:szCs w:val="20"/>
        </w:rPr>
        <w:t xml:space="preserve">with a dimension less than the largest dimension between </w:t>
      </w:r>
      <w:r w:rsidRPr="00BA782B">
        <w:rPr>
          <w:b/>
          <w:snapToGrid w:val="0"/>
          <w:szCs w:val="20"/>
        </w:rPr>
        <w:t>a</w:t>
      </w:r>
      <w:r w:rsidRPr="00BA782B">
        <w:rPr>
          <w:snapToGrid w:val="0"/>
          <w:szCs w:val="20"/>
        </w:rPr>
        <w:t xml:space="preserve"> and </w:t>
      </w:r>
      <w:r w:rsidRPr="00BA782B">
        <w:rPr>
          <w:b/>
          <w:snapToGrid w:val="0"/>
          <w:szCs w:val="20"/>
        </w:rPr>
        <w:t>b</w:t>
      </w:r>
      <w:r w:rsidRPr="00BA782B">
        <w:rPr>
          <w:snapToGrid w:val="0"/>
          <w:szCs w:val="20"/>
        </w:rPr>
        <w:t xml:space="preserve"> </w:t>
      </w:r>
      <w:r w:rsidRPr="00BA782B">
        <w:rPr>
          <w:snapToGrid w:val="0"/>
          <w:spacing w:val="-1"/>
          <w:szCs w:val="20"/>
        </w:rPr>
        <w:t xml:space="preserve">but is not the </w:t>
      </w:r>
      <w:r w:rsidRPr="00BA782B">
        <w:rPr>
          <w:snapToGrid w:val="0"/>
          <w:szCs w:val="20"/>
        </w:rPr>
        <w:t xml:space="preserve">same </w:t>
      </w:r>
      <w:r w:rsidRPr="00BA782B">
        <w:rPr>
          <w:snapToGrid w:val="0"/>
          <w:spacing w:val="-1"/>
          <w:szCs w:val="20"/>
        </w:rPr>
        <w:t>as geometric</w:t>
      </w:r>
      <w:r w:rsidRPr="00BA782B">
        <w:rPr>
          <w:snapToGrid w:val="0"/>
          <w:spacing w:val="-2"/>
          <w:szCs w:val="20"/>
        </w:rPr>
        <w:t xml:space="preserve"> </w:t>
      </w:r>
      <w:r w:rsidRPr="00BA782B">
        <w:rPr>
          <w:snapToGrid w:val="0"/>
          <w:spacing w:val="-1"/>
          <w:szCs w:val="20"/>
        </w:rPr>
        <w:t xml:space="preserve">object </w:t>
      </w:r>
      <w:r w:rsidRPr="00BA782B">
        <w:rPr>
          <w:b/>
          <w:snapToGrid w:val="0"/>
          <w:szCs w:val="20"/>
        </w:rPr>
        <w:t>a</w:t>
      </w:r>
      <w:r w:rsidRPr="00BA782B">
        <w:rPr>
          <w:snapToGrid w:val="0"/>
          <w:spacing w:val="-1"/>
          <w:szCs w:val="20"/>
        </w:rPr>
        <w:t xml:space="preserve"> or </w:t>
      </w:r>
      <w:r w:rsidRPr="00BA782B">
        <w:rPr>
          <w:b/>
          <w:snapToGrid w:val="0"/>
          <w:spacing w:val="-1"/>
          <w:szCs w:val="20"/>
        </w:rPr>
        <w:t>b</w:t>
      </w:r>
      <w:r w:rsidRPr="00BA782B">
        <w:rPr>
          <w:snapToGrid w:val="0"/>
          <w:spacing w:val="-1"/>
          <w:szCs w:val="20"/>
        </w:rPr>
        <w:t>.</w:t>
      </w:r>
    </w:p>
    <w:p w14:paraId="7FCC2884" w14:textId="77777777" w:rsidR="003E0B96" w:rsidRPr="00BA782B" w:rsidRDefault="003E0B96" w:rsidP="002D3102">
      <w:pPr>
        <w:widowControl w:val="0"/>
        <w:spacing w:before="0"/>
        <w:rPr>
          <w:i/>
          <w:snapToGrid w:val="0"/>
          <w:spacing w:val="-1"/>
          <w:szCs w:val="20"/>
        </w:rPr>
      </w:pPr>
      <w:r w:rsidRPr="00BA782B">
        <w:rPr>
          <w:i/>
          <w:snapToGrid w:val="0"/>
          <w:spacing w:val="-1"/>
          <w:szCs w:val="20"/>
        </w:rPr>
        <w:t>Two LineStrings cross each other if they meet on an interior point</w:t>
      </w:r>
      <w:r w:rsidR="0066549D">
        <w:rPr>
          <w:i/>
          <w:snapToGrid w:val="0"/>
          <w:spacing w:val="-1"/>
          <w:szCs w:val="20"/>
        </w:rPr>
        <w:t xml:space="preserve">. </w:t>
      </w:r>
      <w:r w:rsidRPr="00BA782B">
        <w:rPr>
          <w:i/>
          <w:snapToGrid w:val="0"/>
          <w:spacing w:val="-1"/>
          <w:szCs w:val="20"/>
        </w:rPr>
        <w:t>A LineString crosses a Polygon if the LineString is partly inside the Polygon and partly outside.</w:t>
      </w:r>
    </w:p>
    <w:p w14:paraId="3A45B9E3" w14:textId="77777777" w:rsidR="003E0B96" w:rsidRPr="00BA782B" w:rsidRDefault="003E0B96" w:rsidP="002D3102">
      <w:pPr>
        <w:widowControl w:val="0"/>
        <w:spacing w:before="0"/>
        <w:rPr>
          <w:snapToGrid w:val="0"/>
          <w:szCs w:val="20"/>
        </w:rPr>
      </w:pPr>
      <w:r w:rsidRPr="00BA782B">
        <w:rPr>
          <w:snapToGrid w:val="0"/>
          <w:szCs w:val="20"/>
        </w:rPr>
        <w:t xml:space="preserve">The definition of </w:t>
      </w:r>
      <w:r w:rsidRPr="00E9187C">
        <w:rPr>
          <w:snapToGrid w:val="0"/>
          <w:szCs w:val="20"/>
        </w:rPr>
        <w:t>CROSSES is</w:t>
      </w:r>
      <w:r w:rsidRPr="00BA782B">
        <w:rPr>
          <w:snapToGrid w:val="0"/>
          <w:szCs w:val="20"/>
        </w:rPr>
        <w:t>:</w:t>
      </w:r>
    </w:p>
    <w:p w14:paraId="2E2D6E20" w14:textId="77777777" w:rsidR="003E0B96" w:rsidRDefault="003E0B96" w:rsidP="002D3102">
      <w:pPr>
        <w:widowControl w:val="0"/>
        <w:spacing w:before="0"/>
        <w:rPr>
          <w:i/>
          <w:snapToGrid w:val="0"/>
          <w:szCs w:val="20"/>
        </w:rPr>
      </w:pPr>
      <w:r w:rsidRPr="00BA782B">
        <w:rPr>
          <w:b/>
          <w:i/>
          <w:snapToGrid w:val="0"/>
          <w:szCs w:val="20"/>
        </w:rPr>
        <w:t>a</w:t>
      </w:r>
      <w:r w:rsidRPr="00BA782B">
        <w:rPr>
          <w:i/>
          <w:snapToGrid w:val="0"/>
          <w:szCs w:val="20"/>
        </w:rPr>
        <w:t>.Cross(</w:t>
      </w:r>
      <w:r w:rsidRPr="00BA782B">
        <w:rPr>
          <w:b/>
          <w:i/>
          <w:snapToGrid w:val="0"/>
          <w:szCs w:val="20"/>
        </w:rPr>
        <w:t>b</w:t>
      </w:r>
      <w:r w:rsidRPr="00BA782B">
        <w:rPr>
          <w:i/>
          <w:snapToGrid w:val="0"/>
          <w:szCs w:val="20"/>
        </w:rPr>
        <w:t xml:space="preserve">) </w:t>
      </w:r>
      <w:r w:rsidRPr="00BA782B">
        <w:rPr>
          <w:rFonts w:ascii="Symbol" w:hAnsi="Symbol"/>
          <w:snapToGrid w:val="0"/>
          <w:sz w:val="21"/>
          <w:szCs w:val="20"/>
        </w:rPr>
        <w:t></w:t>
      </w:r>
      <w:r w:rsidRPr="00BA782B">
        <w:rPr>
          <w:rFonts w:ascii="Symbol" w:hAnsi="Symbol"/>
          <w:snapToGrid w:val="0"/>
          <w:sz w:val="21"/>
          <w:szCs w:val="20"/>
        </w:rPr>
        <w:t></w:t>
      </w:r>
      <w:r w:rsidRPr="00BA782B">
        <w:rPr>
          <w:i/>
          <w:snapToGrid w:val="0"/>
          <w:szCs w:val="20"/>
        </w:rPr>
        <w:t xml:space="preserve"> (I(</w:t>
      </w:r>
      <w:r w:rsidRPr="00BA782B">
        <w:rPr>
          <w:b/>
          <w:i/>
          <w:snapToGrid w:val="0"/>
          <w:szCs w:val="20"/>
        </w:rPr>
        <w:t>a</w:t>
      </w:r>
      <w:r w:rsidRPr="00BA782B">
        <w:rPr>
          <w:i/>
          <w:snapToGrid w:val="0"/>
          <w:szCs w:val="20"/>
        </w:rPr>
        <w:t xml:space="preserve">) </w:t>
      </w:r>
      <w:r w:rsidRPr="00BA782B">
        <w:rPr>
          <w:rFonts w:ascii="Symbol" w:hAnsi="Symbol"/>
          <w:snapToGrid w:val="0"/>
          <w:sz w:val="21"/>
          <w:szCs w:val="20"/>
        </w:rPr>
        <w:t></w:t>
      </w:r>
      <w:r w:rsidRPr="00BA782B">
        <w:rPr>
          <w:rFonts w:ascii="Symbol" w:hAnsi="Symbol"/>
          <w:snapToGrid w:val="0"/>
          <w:sz w:val="21"/>
          <w:szCs w:val="20"/>
        </w:rPr>
        <w:t></w:t>
      </w:r>
      <w:r w:rsidRPr="00BA782B">
        <w:rPr>
          <w:i/>
          <w:snapToGrid w:val="0"/>
          <w:szCs w:val="20"/>
        </w:rPr>
        <w:t>I(</w:t>
      </w:r>
      <w:r w:rsidRPr="00BA782B">
        <w:rPr>
          <w:b/>
          <w:i/>
          <w:snapToGrid w:val="0"/>
          <w:szCs w:val="20"/>
        </w:rPr>
        <w:t>b</w:t>
      </w:r>
      <w:r w:rsidRPr="00BA782B">
        <w:rPr>
          <w:i/>
          <w:snapToGrid w:val="0"/>
          <w:szCs w:val="20"/>
        </w:rPr>
        <w:t xml:space="preserve">) </w:t>
      </w:r>
      <w:r w:rsidRPr="00BA782B">
        <w:rPr>
          <w:rFonts w:ascii="Symbol" w:hAnsi="Symbol"/>
          <w:snapToGrid w:val="0"/>
          <w:sz w:val="21"/>
          <w:szCs w:val="20"/>
        </w:rPr>
        <w:t></w:t>
      </w:r>
      <w:r w:rsidRPr="00BA782B">
        <w:rPr>
          <w:rFonts w:ascii="Symbol" w:hAnsi="Symbol"/>
          <w:snapToGrid w:val="0"/>
          <w:sz w:val="21"/>
          <w:szCs w:val="20"/>
        </w:rPr>
        <w:t></w:t>
      </w:r>
      <w:r w:rsidRPr="00BA782B">
        <w:rPr>
          <w:i/>
          <w:snapToGrid w:val="0"/>
          <w:szCs w:val="20"/>
        </w:rPr>
        <w:t xml:space="preserve">) </w:t>
      </w:r>
      <w:r w:rsidRPr="00BA782B">
        <w:rPr>
          <w:rFonts w:ascii="Symbol" w:hAnsi="Symbol"/>
          <w:snapToGrid w:val="0"/>
          <w:sz w:val="21"/>
          <w:szCs w:val="20"/>
        </w:rPr>
        <w:t></w:t>
      </w:r>
      <w:r w:rsidRPr="00BA782B">
        <w:rPr>
          <w:i/>
          <w:snapToGrid w:val="0"/>
          <w:szCs w:val="20"/>
        </w:rPr>
        <w:t xml:space="preserve"> (dim(I(</w:t>
      </w:r>
      <w:r w:rsidRPr="00BA782B">
        <w:rPr>
          <w:b/>
          <w:i/>
          <w:snapToGrid w:val="0"/>
          <w:szCs w:val="20"/>
        </w:rPr>
        <w:t>a</w:t>
      </w:r>
      <w:r w:rsidRPr="00BA782B">
        <w:rPr>
          <w:i/>
          <w:snapToGrid w:val="0"/>
          <w:szCs w:val="20"/>
        </w:rPr>
        <w:t xml:space="preserve">) </w:t>
      </w:r>
      <w:r w:rsidRPr="00BA782B">
        <w:rPr>
          <w:rFonts w:ascii="Symbol" w:hAnsi="Symbol"/>
          <w:snapToGrid w:val="0"/>
          <w:sz w:val="21"/>
          <w:szCs w:val="20"/>
        </w:rPr>
        <w:t></w:t>
      </w:r>
      <w:r w:rsidRPr="00BA782B">
        <w:rPr>
          <w:rFonts w:ascii="Symbol" w:hAnsi="Symbol"/>
          <w:snapToGrid w:val="0"/>
          <w:sz w:val="21"/>
          <w:szCs w:val="20"/>
        </w:rPr>
        <w:t></w:t>
      </w:r>
      <w:r w:rsidRPr="00BA782B">
        <w:rPr>
          <w:i/>
          <w:snapToGrid w:val="0"/>
          <w:szCs w:val="20"/>
        </w:rPr>
        <w:t>I(</w:t>
      </w:r>
      <w:r w:rsidRPr="00BA782B">
        <w:rPr>
          <w:b/>
          <w:i/>
          <w:snapToGrid w:val="0"/>
          <w:szCs w:val="20"/>
        </w:rPr>
        <w:t>b</w:t>
      </w:r>
      <w:r w:rsidRPr="00BA782B">
        <w:rPr>
          <w:i/>
          <w:snapToGrid w:val="0"/>
          <w:szCs w:val="20"/>
        </w:rPr>
        <w:t>)) &lt; max(dim(I(</w:t>
      </w:r>
      <w:r w:rsidRPr="00BA782B">
        <w:rPr>
          <w:b/>
          <w:i/>
          <w:snapToGrid w:val="0"/>
          <w:szCs w:val="20"/>
        </w:rPr>
        <w:t>a</w:t>
      </w:r>
      <w:r w:rsidRPr="00BA782B">
        <w:rPr>
          <w:i/>
          <w:snapToGrid w:val="0"/>
          <w:szCs w:val="20"/>
        </w:rPr>
        <w:t>)), dim(I(</w:t>
      </w:r>
      <w:r w:rsidRPr="00BA782B">
        <w:rPr>
          <w:b/>
          <w:i/>
          <w:snapToGrid w:val="0"/>
          <w:szCs w:val="20"/>
        </w:rPr>
        <w:t>b</w:t>
      </w:r>
      <w:r w:rsidRPr="00BA782B">
        <w:rPr>
          <w:i/>
          <w:snapToGrid w:val="0"/>
          <w:szCs w:val="20"/>
        </w:rPr>
        <w:t xml:space="preserve">)))) </w:t>
      </w:r>
      <w:r w:rsidRPr="00BA782B">
        <w:rPr>
          <w:rFonts w:ascii="Symbol" w:hAnsi="Symbol"/>
          <w:snapToGrid w:val="0"/>
          <w:sz w:val="21"/>
          <w:szCs w:val="20"/>
        </w:rPr>
        <w:t></w:t>
      </w:r>
      <w:r w:rsidRPr="00BA782B">
        <w:rPr>
          <w:rFonts w:ascii="Symbol" w:hAnsi="Symbol"/>
          <w:snapToGrid w:val="0"/>
          <w:sz w:val="21"/>
          <w:szCs w:val="20"/>
        </w:rPr>
        <w:t></w:t>
      </w:r>
      <w:r w:rsidRPr="00BA782B">
        <w:rPr>
          <w:i/>
          <w:snapToGrid w:val="0"/>
          <w:szCs w:val="20"/>
        </w:rPr>
        <w:t>(</w:t>
      </w:r>
      <w:r w:rsidRPr="00BA782B">
        <w:rPr>
          <w:b/>
          <w:i/>
          <w:snapToGrid w:val="0"/>
          <w:szCs w:val="20"/>
        </w:rPr>
        <w:t>a</w:t>
      </w:r>
      <w:r w:rsidRPr="00BA782B">
        <w:rPr>
          <w:i/>
          <w:snapToGrid w:val="0"/>
          <w:szCs w:val="20"/>
        </w:rPr>
        <w:t xml:space="preserve"> </w:t>
      </w:r>
      <w:r w:rsidRPr="00BA782B">
        <w:rPr>
          <w:rFonts w:ascii="Symbol" w:hAnsi="Symbol"/>
          <w:snapToGrid w:val="0"/>
          <w:sz w:val="21"/>
          <w:szCs w:val="20"/>
        </w:rPr>
        <w:t></w:t>
      </w:r>
      <w:r w:rsidRPr="00BA782B">
        <w:rPr>
          <w:rFonts w:ascii="Symbol" w:hAnsi="Symbol"/>
          <w:snapToGrid w:val="0"/>
          <w:sz w:val="21"/>
          <w:szCs w:val="20"/>
        </w:rPr>
        <w:t></w:t>
      </w:r>
      <w:r w:rsidRPr="00BA782B">
        <w:rPr>
          <w:b/>
          <w:i/>
          <w:snapToGrid w:val="0"/>
          <w:szCs w:val="20"/>
        </w:rPr>
        <w:t>b</w:t>
      </w:r>
      <w:r w:rsidRPr="00BA782B">
        <w:rPr>
          <w:i/>
          <w:snapToGrid w:val="0"/>
          <w:szCs w:val="20"/>
        </w:rPr>
        <w:t xml:space="preserve"> </w:t>
      </w:r>
      <w:r w:rsidRPr="00BA782B">
        <w:rPr>
          <w:rFonts w:ascii="Symbol" w:hAnsi="Symbol"/>
          <w:snapToGrid w:val="0"/>
          <w:sz w:val="21"/>
          <w:szCs w:val="20"/>
        </w:rPr>
        <w:t></w:t>
      </w:r>
      <w:r w:rsidRPr="00BA782B">
        <w:rPr>
          <w:b/>
          <w:i/>
          <w:snapToGrid w:val="0"/>
          <w:szCs w:val="20"/>
        </w:rPr>
        <w:t>a</w:t>
      </w:r>
      <w:r w:rsidRPr="00BA782B">
        <w:rPr>
          <w:i/>
          <w:snapToGrid w:val="0"/>
          <w:szCs w:val="20"/>
        </w:rPr>
        <w:t xml:space="preserve"> ) </w:t>
      </w:r>
      <w:r w:rsidRPr="00BA782B">
        <w:rPr>
          <w:rFonts w:ascii="Symbol" w:hAnsi="Symbol"/>
          <w:snapToGrid w:val="0"/>
          <w:sz w:val="21"/>
          <w:szCs w:val="20"/>
        </w:rPr>
        <w:t></w:t>
      </w:r>
      <w:r w:rsidRPr="00BA782B">
        <w:rPr>
          <w:rFonts w:ascii="Symbol" w:hAnsi="Symbol"/>
          <w:snapToGrid w:val="0"/>
          <w:sz w:val="21"/>
          <w:szCs w:val="20"/>
        </w:rPr>
        <w:t></w:t>
      </w:r>
      <w:r w:rsidRPr="00BA782B">
        <w:rPr>
          <w:i/>
          <w:snapToGrid w:val="0"/>
          <w:szCs w:val="20"/>
        </w:rPr>
        <w:t>(</w:t>
      </w:r>
      <w:r w:rsidRPr="00BA782B">
        <w:rPr>
          <w:b/>
          <w:i/>
          <w:snapToGrid w:val="0"/>
          <w:szCs w:val="20"/>
        </w:rPr>
        <w:t>a</w:t>
      </w:r>
      <w:r w:rsidRPr="00BA782B">
        <w:rPr>
          <w:i/>
          <w:snapToGrid w:val="0"/>
          <w:szCs w:val="20"/>
        </w:rPr>
        <w:t xml:space="preserve"> </w:t>
      </w:r>
      <w:r w:rsidRPr="00BA782B">
        <w:rPr>
          <w:rFonts w:ascii="Symbol" w:hAnsi="Symbol"/>
          <w:snapToGrid w:val="0"/>
          <w:sz w:val="21"/>
          <w:szCs w:val="20"/>
        </w:rPr>
        <w:t></w:t>
      </w:r>
      <w:r w:rsidRPr="00BA782B">
        <w:rPr>
          <w:rFonts w:ascii="Symbol" w:hAnsi="Symbol"/>
          <w:snapToGrid w:val="0"/>
          <w:sz w:val="21"/>
          <w:szCs w:val="20"/>
        </w:rPr>
        <w:t></w:t>
      </w:r>
      <w:r w:rsidRPr="00BA782B">
        <w:rPr>
          <w:b/>
          <w:i/>
          <w:snapToGrid w:val="0"/>
          <w:szCs w:val="20"/>
        </w:rPr>
        <w:t>b</w:t>
      </w:r>
      <w:r w:rsidRPr="00BA782B">
        <w:rPr>
          <w:i/>
          <w:snapToGrid w:val="0"/>
          <w:szCs w:val="20"/>
        </w:rPr>
        <w:t xml:space="preserve"> </w:t>
      </w:r>
      <w:r w:rsidRPr="00BA782B">
        <w:rPr>
          <w:rFonts w:ascii="Symbol" w:hAnsi="Symbol"/>
          <w:snapToGrid w:val="0"/>
          <w:sz w:val="21"/>
          <w:szCs w:val="20"/>
        </w:rPr>
        <w:t></w:t>
      </w:r>
      <w:r w:rsidRPr="00BA782B">
        <w:rPr>
          <w:b/>
          <w:i/>
          <w:snapToGrid w:val="0"/>
          <w:szCs w:val="20"/>
        </w:rPr>
        <w:t>b</w:t>
      </w:r>
      <w:r w:rsidRPr="00BA782B">
        <w:rPr>
          <w:i/>
          <w:snapToGrid w:val="0"/>
          <w:szCs w:val="20"/>
        </w:rPr>
        <w:t>)</w:t>
      </w:r>
    </w:p>
    <w:p w14:paraId="6BDBA1ED" w14:textId="77777777" w:rsidR="003E0B96" w:rsidRPr="00BA782B" w:rsidRDefault="003E0B96" w:rsidP="002D3102">
      <w:pPr>
        <w:widowControl w:val="0"/>
        <w:spacing w:before="0"/>
        <w:rPr>
          <w:snapToGrid w:val="0"/>
          <w:szCs w:val="20"/>
          <w:lang w:val="en-CA"/>
        </w:rPr>
      </w:pPr>
      <w:r w:rsidRPr="00BA782B">
        <w:rPr>
          <w:snapToGrid w:val="0"/>
          <w:szCs w:val="20"/>
        </w:rPr>
        <w:t xml:space="preserve">This translates to: </w:t>
      </w:r>
      <w:r w:rsidRPr="00BA782B">
        <w:rPr>
          <w:b/>
          <w:snapToGrid w:val="0"/>
          <w:szCs w:val="20"/>
        </w:rPr>
        <w:t xml:space="preserve">a </w:t>
      </w:r>
      <w:r w:rsidRPr="00BA782B">
        <w:rPr>
          <w:snapToGrid w:val="0"/>
          <w:szCs w:val="20"/>
        </w:rPr>
        <w:t xml:space="preserve">crosses </w:t>
      </w:r>
      <w:r w:rsidRPr="00BA782B">
        <w:rPr>
          <w:b/>
          <w:snapToGrid w:val="0"/>
          <w:szCs w:val="20"/>
        </w:rPr>
        <w:t xml:space="preserve">b </w:t>
      </w:r>
      <w:r w:rsidRPr="00BA782B">
        <w:rPr>
          <w:snapToGrid w:val="0"/>
          <w:szCs w:val="20"/>
        </w:rPr>
        <w:t xml:space="preserve">if the intersection of the interiors of </w:t>
      </w:r>
      <w:r w:rsidRPr="00BA782B">
        <w:rPr>
          <w:b/>
          <w:snapToGrid w:val="0"/>
          <w:szCs w:val="20"/>
        </w:rPr>
        <w:t>a</w:t>
      </w:r>
      <w:r w:rsidRPr="00BA782B">
        <w:rPr>
          <w:snapToGrid w:val="0"/>
          <w:szCs w:val="20"/>
        </w:rPr>
        <w:t xml:space="preserve"> and </w:t>
      </w:r>
      <w:r w:rsidRPr="00BA782B">
        <w:rPr>
          <w:b/>
          <w:snapToGrid w:val="0"/>
          <w:szCs w:val="20"/>
        </w:rPr>
        <w:t>b</w:t>
      </w:r>
      <w:r w:rsidRPr="00BA782B">
        <w:rPr>
          <w:snapToGrid w:val="0"/>
          <w:szCs w:val="20"/>
        </w:rPr>
        <w:t xml:space="preserve"> is not the empty set AND the dimension of the result of the intersection of the interiors of </w:t>
      </w:r>
      <w:r w:rsidRPr="00BA782B">
        <w:rPr>
          <w:b/>
          <w:snapToGrid w:val="0"/>
          <w:szCs w:val="20"/>
        </w:rPr>
        <w:t>a</w:t>
      </w:r>
      <w:r w:rsidRPr="00BA782B">
        <w:rPr>
          <w:snapToGrid w:val="0"/>
          <w:szCs w:val="20"/>
        </w:rPr>
        <w:t xml:space="preserve"> and </w:t>
      </w:r>
      <w:r w:rsidRPr="00BA782B">
        <w:rPr>
          <w:b/>
          <w:snapToGrid w:val="0"/>
          <w:szCs w:val="20"/>
        </w:rPr>
        <w:t>b</w:t>
      </w:r>
      <w:r w:rsidRPr="00BA782B">
        <w:rPr>
          <w:snapToGrid w:val="0"/>
          <w:szCs w:val="20"/>
        </w:rPr>
        <w:t xml:space="preserve"> is less than the largest dimension between the interiors of </w:t>
      </w:r>
      <w:r w:rsidRPr="00BA782B">
        <w:rPr>
          <w:b/>
          <w:snapToGrid w:val="0"/>
          <w:szCs w:val="20"/>
        </w:rPr>
        <w:t>a</w:t>
      </w:r>
      <w:r w:rsidRPr="00BA782B">
        <w:rPr>
          <w:snapToGrid w:val="0"/>
          <w:szCs w:val="20"/>
        </w:rPr>
        <w:t xml:space="preserve"> and </w:t>
      </w:r>
      <w:r w:rsidRPr="00BA782B">
        <w:rPr>
          <w:b/>
          <w:snapToGrid w:val="0"/>
          <w:szCs w:val="20"/>
        </w:rPr>
        <w:t>b</w:t>
      </w:r>
      <w:r w:rsidRPr="00BA782B">
        <w:rPr>
          <w:snapToGrid w:val="0"/>
          <w:szCs w:val="20"/>
        </w:rPr>
        <w:t xml:space="preserve"> AND the intersection of </w:t>
      </w:r>
      <w:r w:rsidRPr="00BA782B">
        <w:rPr>
          <w:b/>
          <w:snapToGrid w:val="0"/>
          <w:szCs w:val="20"/>
        </w:rPr>
        <w:t>a</w:t>
      </w:r>
      <w:r w:rsidRPr="00BA782B">
        <w:rPr>
          <w:snapToGrid w:val="0"/>
          <w:szCs w:val="20"/>
        </w:rPr>
        <w:t xml:space="preserve"> and</w:t>
      </w:r>
      <w:r w:rsidRPr="00BA782B">
        <w:rPr>
          <w:b/>
          <w:snapToGrid w:val="0"/>
          <w:szCs w:val="20"/>
        </w:rPr>
        <w:t xml:space="preserve"> b</w:t>
      </w:r>
      <w:r w:rsidRPr="00BA782B">
        <w:rPr>
          <w:snapToGrid w:val="0"/>
          <w:szCs w:val="20"/>
        </w:rPr>
        <w:t xml:space="preserve"> does not equal either </w:t>
      </w:r>
      <w:r w:rsidRPr="00BA782B">
        <w:rPr>
          <w:b/>
          <w:snapToGrid w:val="0"/>
          <w:szCs w:val="20"/>
        </w:rPr>
        <w:t>a</w:t>
      </w:r>
      <w:r w:rsidRPr="00BA782B">
        <w:rPr>
          <w:snapToGrid w:val="0"/>
          <w:szCs w:val="20"/>
        </w:rPr>
        <w:t xml:space="preserve"> or </w:t>
      </w:r>
      <w:r w:rsidRPr="00BA782B">
        <w:rPr>
          <w:b/>
          <w:snapToGrid w:val="0"/>
          <w:szCs w:val="20"/>
        </w:rPr>
        <w:t>b</w:t>
      </w:r>
      <w:r w:rsidR="0066549D">
        <w:rPr>
          <w:snapToGrid w:val="0"/>
          <w:szCs w:val="20"/>
        </w:rPr>
        <w:t>.</w:t>
      </w:r>
    </w:p>
    <w:p w14:paraId="237F1A12" w14:textId="77777777" w:rsidR="003E0B96" w:rsidRDefault="003E0B96" w:rsidP="002D3102">
      <w:pPr>
        <w:widowControl w:val="0"/>
        <w:snapToGrid w:val="0"/>
        <w:spacing w:before="0"/>
        <w:ind w:right="102"/>
        <w:rPr>
          <w:szCs w:val="20"/>
          <w:lang w:val="en-CA" w:eastAsia="en-CA"/>
        </w:rPr>
      </w:pPr>
      <w:r w:rsidRPr="00BA782B">
        <w:rPr>
          <w:szCs w:val="20"/>
          <w:lang w:eastAsia="en-CA"/>
        </w:rPr>
        <w:t>Note that “</w:t>
      </w:r>
      <w:r w:rsidRPr="00BA782B">
        <w:rPr>
          <w:i/>
          <w:szCs w:val="20"/>
          <w:lang w:eastAsia="en-CA"/>
        </w:rPr>
        <w:t>(I(</w:t>
      </w:r>
      <w:r w:rsidRPr="00BA782B">
        <w:rPr>
          <w:b/>
          <w:i/>
          <w:szCs w:val="20"/>
          <w:lang w:eastAsia="en-CA"/>
        </w:rPr>
        <w:t>a</w:t>
      </w:r>
      <w:r w:rsidRPr="00BA782B">
        <w:rPr>
          <w:i/>
          <w:szCs w:val="20"/>
          <w:lang w:eastAsia="en-CA"/>
        </w:rPr>
        <w:t xml:space="preserve">) </w:t>
      </w:r>
      <w:r w:rsidRPr="00BA782B">
        <w:rPr>
          <w:rFonts w:ascii="Symbol" w:hAnsi="Symbol"/>
          <w:sz w:val="21"/>
          <w:szCs w:val="20"/>
          <w:lang w:eastAsia="en-CA"/>
        </w:rPr>
        <w:t></w:t>
      </w:r>
      <w:r w:rsidRPr="00BA782B">
        <w:rPr>
          <w:rFonts w:ascii="Symbol" w:hAnsi="Symbol"/>
          <w:sz w:val="21"/>
          <w:szCs w:val="20"/>
          <w:lang w:eastAsia="en-CA"/>
        </w:rPr>
        <w:t></w:t>
      </w:r>
      <w:r w:rsidRPr="00BA782B">
        <w:rPr>
          <w:i/>
          <w:szCs w:val="20"/>
          <w:lang w:eastAsia="en-CA"/>
        </w:rPr>
        <w:t>I(</w:t>
      </w:r>
      <w:r w:rsidRPr="00BA782B">
        <w:rPr>
          <w:b/>
          <w:i/>
          <w:szCs w:val="20"/>
          <w:lang w:eastAsia="en-CA"/>
        </w:rPr>
        <w:t>b</w:t>
      </w:r>
      <w:r w:rsidRPr="00BA782B">
        <w:rPr>
          <w:i/>
          <w:szCs w:val="20"/>
          <w:lang w:eastAsia="en-CA"/>
        </w:rPr>
        <w:t xml:space="preserve">) </w:t>
      </w:r>
      <w:r w:rsidRPr="00BA782B">
        <w:rPr>
          <w:rFonts w:ascii="Symbol" w:hAnsi="Symbol"/>
          <w:sz w:val="21"/>
          <w:szCs w:val="20"/>
          <w:lang w:eastAsia="en-CA"/>
        </w:rPr>
        <w:t></w:t>
      </w:r>
      <w:r w:rsidRPr="00BA782B">
        <w:rPr>
          <w:rFonts w:ascii="Symbol" w:hAnsi="Symbol"/>
          <w:sz w:val="21"/>
          <w:szCs w:val="20"/>
          <w:lang w:eastAsia="en-CA"/>
        </w:rPr>
        <w:t></w:t>
      </w:r>
      <w:r w:rsidRPr="00BA782B">
        <w:rPr>
          <w:i/>
          <w:szCs w:val="20"/>
          <w:lang w:eastAsia="en-CA"/>
        </w:rPr>
        <w:t xml:space="preserve">) </w:t>
      </w:r>
      <w:r w:rsidRPr="00BA782B">
        <w:rPr>
          <w:rFonts w:ascii="Symbol" w:hAnsi="Symbol"/>
          <w:sz w:val="21"/>
          <w:szCs w:val="20"/>
          <w:lang w:eastAsia="en-CA"/>
        </w:rPr>
        <w:t></w:t>
      </w:r>
      <w:r w:rsidRPr="00BA782B">
        <w:rPr>
          <w:rFonts w:ascii="Symbol" w:hAnsi="Symbol"/>
          <w:sz w:val="21"/>
          <w:szCs w:val="20"/>
          <w:lang w:eastAsia="en-CA"/>
        </w:rPr>
        <w:t></w:t>
      </w:r>
      <w:r w:rsidRPr="00BA782B">
        <w:rPr>
          <w:szCs w:val="20"/>
          <w:lang w:val="en-CA" w:eastAsia="en-CA"/>
        </w:rPr>
        <w:t>“ was added to the beginning of the ISO 19125-1 formula so that it would not be true for disjoint geometry.</w:t>
      </w:r>
    </w:p>
    <w:p w14:paraId="5E17DE88" w14:textId="77777777" w:rsidR="003E0B96" w:rsidRDefault="003E0B96" w:rsidP="002D3102">
      <w:pPr>
        <w:widowControl w:val="0"/>
        <w:snapToGrid w:val="0"/>
        <w:spacing w:before="0"/>
        <w:ind w:right="102"/>
        <w:rPr>
          <w:szCs w:val="20"/>
          <w:lang w:val="en-CA" w:eastAsia="en-CA"/>
        </w:rPr>
      </w:pPr>
      <w:r w:rsidRPr="00BA782B">
        <w:rPr>
          <w:szCs w:val="20"/>
          <w:lang w:val="en-CA" w:eastAsia="en-CA"/>
        </w:rPr>
        <w:t xml:space="preserve">The </w:t>
      </w:r>
      <w:r w:rsidRPr="00BA782B">
        <w:rPr>
          <w:szCs w:val="20"/>
          <w:lang w:eastAsia="en-CA"/>
        </w:rPr>
        <w:t xml:space="preserve">CROSSES </w:t>
      </w:r>
      <w:r w:rsidRPr="00BA782B">
        <w:rPr>
          <w:szCs w:val="20"/>
          <w:lang w:val="en-CA" w:eastAsia="en-CA"/>
        </w:rPr>
        <w:t>operator only applies Line/Line and Line/Area relationships.</w:t>
      </w:r>
    </w:p>
    <w:p w14:paraId="09F21881" w14:textId="77777777" w:rsidR="003E0B96" w:rsidRDefault="003E0B96" w:rsidP="003E0B96">
      <w:pPr>
        <w:widowControl w:val="0"/>
        <w:snapToGrid w:val="0"/>
        <w:ind w:right="102"/>
        <w:rPr>
          <w:spacing w:val="-1"/>
          <w:szCs w:val="20"/>
        </w:rPr>
      </w:pPr>
      <w:r>
        <w:rPr>
          <w:spacing w:val="-1"/>
          <w:szCs w:val="20"/>
        </w:rPr>
        <w:tab/>
      </w:r>
      <w:r>
        <w:rPr>
          <w:spacing w:val="-1"/>
          <w:szCs w:val="20"/>
        </w:rPr>
        <w:tab/>
      </w:r>
      <w:r>
        <w:rPr>
          <w:spacing w:val="-1"/>
          <w:szCs w:val="20"/>
        </w:rPr>
        <w:tab/>
      </w:r>
      <w:r>
        <w:rPr>
          <w:spacing w:val="-1"/>
          <w:szCs w:val="20"/>
        </w:rPr>
        <w:tab/>
      </w:r>
      <w:r>
        <w:rPr>
          <w:spacing w:val="-1"/>
          <w:szCs w:val="20"/>
        </w:rPr>
        <w:tab/>
      </w:r>
      <w:r>
        <w:rPr>
          <w:noProof/>
          <w:lang w:val="en-US" w:eastAsia="ko-KR"/>
        </w:rPr>
        <w:drawing>
          <wp:inline distT="0" distB="0" distL="0" distR="0" wp14:anchorId="0C3FCE16" wp14:editId="06D1CE81">
            <wp:extent cx="3695700" cy="2372657"/>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703579" cy="2377716"/>
                    </a:xfrm>
                    <a:prstGeom prst="rect">
                      <a:avLst/>
                    </a:prstGeom>
                  </pic:spPr>
                </pic:pic>
              </a:graphicData>
            </a:graphic>
          </wp:inline>
        </w:drawing>
      </w:r>
    </w:p>
    <w:p w14:paraId="27A2D552" w14:textId="3F0D82A0" w:rsidR="003E0B96" w:rsidRPr="002D3102" w:rsidRDefault="002D3102" w:rsidP="002D3102">
      <w:pPr>
        <w:widowControl w:val="0"/>
        <w:spacing w:after="120"/>
        <w:jc w:val="center"/>
        <w:rPr>
          <w:b/>
          <w:i/>
          <w:snapToGrid w:val="0"/>
          <w:spacing w:val="-1"/>
          <w:sz w:val="18"/>
          <w:szCs w:val="18"/>
        </w:rPr>
      </w:pPr>
      <w:r>
        <w:rPr>
          <w:b/>
          <w:i/>
          <w:snapToGrid w:val="0"/>
          <w:spacing w:val="-1"/>
          <w:sz w:val="18"/>
          <w:szCs w:val="18"/>
        </w:rPr>
        <w:t xml:space="preserve">Figure F-7 – </w:t>
      </w:r>
      <w:r w:rsidR="003E0B96" w:rsidRPr="002D3102">
        <w:rPr>
          <w:b/>
          <w:i/>
          <w:snapToGrid w:val="0"/>
          <w:spacing w:val="-1"/>
          <w:sz w:val="18"/>
          <w:szCs w:val="18"/>
        </w:rPr>
        <w:t>Examples of the CROSSES relationship</w:t>
      </w:r>
    </w:p>
    <w:p w14:paraId="6D8A9D91" w14:textId="77777777" w:rsidR="003E0B96" w:rsidRPr="00BA782B" w:rsidRDefault="003E0B96" w:rsidP="002D3102">
      <w:pPr>
        <w:widowControl w:val="0"/>
        <w:spacing w:before="0"/>
        <w:rPr>
          <w:i/>
          <w:snapToGrid w:val="0"/>
          <w:szCs w:val="20"/>
        </w:rPr>
      </w:pPr>
      <w:r w:rsidRPr="00BA782B">
        <w:rPr>
          <w:i/>
          <w:snapToGrid w:val="0"/>
          <w:szCs w:val="20"/>
        </w:rPr>
        <w:t>Note that example c) shows one solid line and one dashed line – their interiors intersect</w:t>
      </w:r>
      <w:r w:rsidR="0066549D">
        <w:rPr>
          <w:i/>
          <w:snapToGrid w:val="0"/>
          <w:szCs w:val="20"/>
        </w:rPr>
        <w:t xml:space="preserve">. </w:t>
      </w:r>
      <w:r w:rsidRPr="00BA782B">
        <w:rPr>
          <w:i/>
          <w:snapToGrid w:val="0"/>
          <w:szCs w:val="20"/>
        </w:rPr>
        <w:t>If any Line were split into two separate Line features at the intersection point then the relationship would be TOUCHES because a boundary would be involved.</w:t>
      </w:r>
    </w:p>
    <w:p w14:paraId="15E1E60C" w14:textId="77777777" w:rsidR="00A746E5" w:rsidRDefault="003E0B96" w:rsidP="0069490B">
      <w:pPr>
        <w:pStyle w:val="Annex-Heading3"/>
        <w:rPr>
          <w:snapToGrid w:val="0"/>
        </w:rPr>
      </w:pPr>
      <w:r w:rsidRPr="00E9187C">
        <w:rPr>
          <w:snapToGrid w:val="0"/>
        </w:rPr>
        <w:t>INTERSECTS</w:t>
      </w:r>
    </w:p>
    <w:p w14:paraId="1643176E" w14:textId="77777777" w:rsidR="003E0B96" w:rsidRPr="00BA782B" w:rsidRDefault="003E0B96" w:rsidP="002D3102">
      <w:pPr>
        <w:widowControl w:val="0"/>
        <w:spacing w:before="0"/>
        <w:rPr>
          <w:snapToGrid w:val="0"/>
          <w:szCs w:val="20"/>
        </w:rPr>
      </w:pPr>
      <w:r w:rsidRPr="00BA782B">
        <w:rPr>
          <w:snapToGrid w:val="0"/>
          <w:szCs w:val="20"/>
        </w:rPr>
        <w:t>is the</w:t>
      </w:r>
      <w:r w:rsidRPr="00BA782B">
        <w:rPr>
          <w:snapToGrid w:val="0"/>
          <w:spacing w:val="-1"/>
          <w:szCs w:val="20"/>
        </w:rPr>
        <w:t xml:space="preserve"> reciprocal of DISJOINT.</w:t>
      </w:r>
    </w:p>
    <w:p w14:paraId="26E68BDD" w14:textId="77777777" w:rsidR="003E0B96" w:rsidRPr="00BA782B" w:rsidRDefault="003E0B96" w:rsidP="002D3102">
      <w:pPr>
        <w:widowControl w:val="0"/>
        <w:spacing w:before="0"/>
        <w:rPr>
          <w:snapToGrid w:val="0"/>
          <w:szCs w:val="20"/>
        </w:rPr>
      </w:pPr>
      <w:r w:rsidRPr="00BA782B">
        <w:rPr>
          <w:i/>
          <w:snapToGrid w:val="0"/>
          <w:spacing w:val="-1"/>
          <w:szCs w:val="20"/>
        </w:rPr>
        <w:t xml:space="preserve">The two </w:t>
      </w:r>
      <w:r w:rsidRPr="00BA782B">
        <w:rPr>
          <w:i/>
          <w:snapToGrid w:val="0"/>
          <w:spacing w:val="-2"/>
          <w:szCs w:val="20"/>
        </w:rPr>
        <w:t>geometric objects</w:t>
      </w:r>
      <w:r w:rsidRPr="00BA782B">
        <w:rPr>
          <w:i/>
          <w:snapToGrid w:val="0"/>
          <w:spacing w:val="-1"/>
          <w:szCs w:val="20"/>
        </w:rPr>
        <w:t xml:space="preserve"> </w:t>
      </w:r>
      <w:r w:rsidRPr="00BA782B">
        <w:rPr>
          <w:i/>
          <w:snapToGrid w:val="0"/>
          <w:spacing w:val="-2"/>
          <w:szCs w:val="20"/>
        </w:rPr>
        <w:t>cross, overlap or touch, or one is within (or is contained by) the other</w:t>
      </w:r>
      <w:r w:rsidR="0066549D">
        <w:rPr>
          <w:i/>
          <w:snapToGrid w:val="0"/>
          <w:spacing w:val="-2"/>
          <w:szCs w:val="20"/>
        </w:rPr>
        <w:t xml:space="preserve">. </w:t>
      </w:r>
      <w:r w:rsidRPr="00BA782B">
        <w:rPr>
          <w:i/>
          <w:snapToGrid w:val="0"/>
          <w:szCs w:val="20"/>
        </w:rPr>
        <w:t>They have at least one common point.</w:t>
      </w:r>
    </w:p>
    <w:p w14:paraId="3DD5CABC" w14:textId="77777777" w:rsidR="00A746E5" w:rsidRDefault="003E0B96" w:rsidP="0069490B">
      <w:pPr>
        <w:pStyle w:val="Annex-Heading3"/>
        <w:rPr>
          <w:snapToGrid w:val="0"/>
        </w:rPr>
      </w:pPr>
      <w:r w:rsidRPr="00E9187C">
        <w:rPr>
          <w:snapToGrid w:val="0"/>
        </w:rPr>
        <w:t>CONTAINS</w:t>
      </w:r>
    </w:p>
    <w:p w14:paraId="4DCF63A4" w14:textId="77777777" w:rsidR="003E0B96" w:rsidRPr="00BA782B" w:rsidRDefault="003E0B96" w:rsidP="002D3102">
      <w:pPr>
        <w:widowControl w:val="0"/>
        <w:spacing w:before="0"/>
        <w:rPr>
          <w:snapToGrid w:val="0"/>
          <w:spacing w:val="-1"/>
          <w:szCs w:val="20"/>
        </w:rPr>
      </w:pPr>
      <w:r w:rsidRPr="00BA782B">
        <w:rPr>
          <w:snapToGrid w:val="0"/>
          <w:spacing w:val="-1"/>
          <w:szCs w:val="20"/>
        </w:rPr>
        <w:t>is</w:t>
      </w:r>
      <w:r w:rsidRPr="00BA782B">
        <w:rPr>
          <w:snapToGrid w:val="0"/>
          <w:szCs w:val="20"/>
        </w:rPr>
        <w:t xml:space="preserve"> </w:t>
      </w:r>
      <w:r w:rsidRPr="00BA782B">
        <w:rPr>
          <w:snapToGrid w:val="0"/>
          <w:spacing w:val="-1"/>
          <w:szCs w:val="20"/>
        </w:rPr>
        <w:t>the reciprocal of WITHIN.</w:t>
      </w:r>
    </w:p>
    <w:p w14:paraId="282E6026" w14:textId="77777777" w:rsidR="003E0B96" w:rsidRPr="00BA782B" w:rsidRDefault="003E0B96" w:rsidP="002D3102">
      <w:pPr>
        <w:widowControl w:val="0"/>
        <w:spacing w:before="0"/>
        <w:rPr>
          <w:i/>
          <w:snapToGrid w:val="0"/>
          <w:spacing w:val="-1"/>
          <w:szCs w:val="20"/>
        </w:rPr>
      </w:pPr>
      <w:r w:rsidRPr="00BA782B">
        <w:rPr>
          <w:i/>
          <w:snapToGrid w:val="0"/>
          <w:spacing w:val="-1"/>
          <w:szCs w:val="20"/>
        </w:rPr>
        <w:t xml:space="preserve">Given two geometric objects, </w:t>
      </w:r>
      <w:r w:rsidRPr="00BA782B">
        <w:rPr>
          <w:b/>
          <w:i/>
          <w:snapToGrid w:val="0"/>
          <w:spacing w:val="-1"/>
          <w:szCs w:val="20"/>
        </w:rPr>
        <w:t>a</w:t>
      </w:r>
      <w:r w:rsidRPr="00BA782B">
        <w:rPr>
          <w:i/>
          <w:snapToGrid w:val="0"/>
          <w:spacing w:val="-1"/>
          <w:szCs w:val="20"/>
        </w:rPr>
        <w:t xml:space="preserve"> and </w:t>
      </w:r>
      <w:r w:rsidRPr="00BA782B">
        <w:rPr>
          <w:b/>
          <w:i/>
          <w:snapToGrid w:val="0"/>
          <w:spacing w:val="-1"/>
          <w:szCs w:val="20"/>
        </w:rPr>
        <w:t>b</w:t>
      </w:r>
      <w:r w:rsidRPr="00BA782B">
        <w:rPr>
          <w:i/>
          <w:snapToGrid w:val="0"/>
          <w:spacing w:val="-1"/>
          <w:szCs w:val="20"/>
        </w:rPr>
        <w:t xml:space="preserve">, if </w:t>
      </w:r>
      <w:r w:rsidRPr="00BA782B">
        <w:rPr>
          <w:b/>
          <w:i/>
          <w:snapToGrid w:val="0"/>
          <w:spacing w:val="-1"/>
          <w:szCs w:val="20"/>
        </w:rPr>
        <w:t>a</w:t>
      </w:r>
      <w:r w:rsidRPr="00BA782B">
        <w:rPr>
          <w:i/>
          <w:snapToGrid w:val="0"/>
          <w:spacing w:val="-1"/>
          <w:szCs w:val="20"/>
        </w:rPr>
        <w:t xml:space="preserve"> is within </w:t>
      </w:r>
      <w:r w:rsidRPr="00BA782B">
        <w:rPr>
          <w:b/>
          <w:i/>
          <w:snapToGrid w:val="0"/>
          <w:spacing w:val="-1"/>
          <w:szCs w:val="20"/>
        </w:rPr>
        <w:t>b</w:t>
      </w:r>
      <w:r w:rsidRPr="00BA782B">
        <w:rPr>
          <w:i/>
          <w:snapToGrid w:val="0"/>
          <w:spacing w:val="-1"/>
          <w:szCs w:val="20"/>
        </w:rPr>
        <w:t xml:space="preserve"> then </w:t>
      </w:r>
      <w:r w:rsidRPr="00BA782B">
        <w:rPr>
          <w:b/>
          <w:i/>
          <w:snapToGrid w:val="0"/>
          <w:spacing w:val="-1"/>
          <w:szCs w:val="20"/>
        </w:rPr>
        <w:t>b</w:t>
      </w:r>
      <w:r w:rsidRPr="00BA782B">
        <w:rPr>
          <w:i/>
          <w:snapToGrid w:val="0"/>
          <w:spacing w:val="-1"/>
          <w:szCs w:val="20"/>
        </w:rPr>
        <w:t xml:space="preserve"> must contain </w:t>
      </w:r>
      <w:r w:rsidRPr="00BA782B">
        <w:rPr>
          <w:b/>
          <w:i/>
          <w:snapToGrid w:val="0"/>
          <w:spacing w:val="-1"/>
          <w:szCs w:val="20"/>
        </w:rPr>
        <w:t>a</w:t>
      </w:r>
      <w:r w:rsidRPr="00BA782B">
        <w:rPr>
          <w:i/>
          <w:snapToGrid w:val="0"/>
          <w:spacing w:val="-1"/>
          <w:szCs w:val="20"/>
        </w:rPr>
        <w:t>.</w:t>
      </w:r>
    </w:p>
    <w:p w14:paraId="178BD01F" w14:textId="77777777" w:rsidR="00A746E5" w:rsidRDefault="003E0B96" w:rsidP="0069490B">
      <w:pPr>
        <w:pStyle w:val="Annex-Heading3"/>
        <w:rPr>
          <w:snapToGrid w:val="0"/>
        </w:rPr>
      </w:pPr>
      <w:r w:rsidRPr="00E9187C">
        <w:rPr>
          <w:snapToGrid w:val="0"/>
        </w:rPr>
        <w:t>COVERED_BY</w:t>
      </w:r>
    </w:p>
    <w:p w14:paraId="69BBEE21" w14:textId="77777777" w:rsidR="003E0B96" w:rsidRPr="00BA782B" w:rsidRDefault="003E0B96" w:rsidP="002D3102">
      <w:pPr>
        <w:widowControl w:val="0"/>
        <w:spacing w:before="0"/>
        <w:rPr>
          <w:snapToGrid w:val="0"/>
          <w:spacing w:val="-1"/>
          <w:szCs w:val="20"/>
        </w:rPr>
      </w:pPr>
      <w:r w:rsidRPr="00BA782B">
        <w:rPr>
          <w:snapToGrid w:val="0"/>
          <w:szCs w:val="20"/>
        </w:rPr>
        <w:t>(not</w:t>
      </w:r>
      <w:r w:rsidRPr="00BA782B">
        <w:rPr>
          <w:snapToGrid w:val="0"/>
          <w:spacing w:val="-1"/>
          <w:szCs w:val="20"/>
        </w:rPr>
        <w:t xml:space="preserve"> a standard </w:t>
      </w:r>
      <w:r w:rsidRPr="00BA782B">
        <w:rPr>
          <w:snapToGrid w:val="0"/>
          <w:szCs w:val="20"/>
        </w:rPr>
        <w:t>ISO</w:t>
      </w:r>
      <w:r w:rsidRPr="00BA782B">
        <w:rPr>
          <w:snapToGrid w:val="0"/>
          <w:spacing w:val="-1"/>
          <w:szCs w:val="20"/>
        </w:rPr>
        <w:t xml:space="preserve"> 19125-1 operator)</w:t>
      </w:r>
    </w:p>
    <w:p w14:paraId="6F029A65" w14:textId="77777777" w:rsidR="003E0B96" w:rsidRPr="00BA782B" w:rsidRDefault="003E0B96" w:rsidP="002D3102">
      <w:pPr>
        <w:spacing w:before="0"/>
        <w:rPr>
          <w:szCs w:val="20"/>
          <w:lang w:eastAsia="en-CA"/>
        </w:rPr>
      </w:pPr>
      <w:r w:rsidRPr="00BA782B">
        <w:rPr>
          <w:szCs w:val="20"/>
          <w:lang w:eastAsia="en-CA"/>
        </w:rPr>
        <w:lastRenderedPageBreak/>
        <w:t xml:space="preserve">No point of geometry </w:t>
      </w:r>
      <w:r w:rsidRPr="00BA782B">
        <w:rPr>
          <w:b/>
          <w:szCs w:val="20"/>
          <w:lang w:eastAsia="en-CA"/>
        </w:rPr>
        <w:t>a</w:t>
      </w:r>
      <w:r w:rsidRPr="00BA782B">
        <w:rPr>
          <w:szCs w:val="20"/>
          <w:lang w:eastAsia="en-CA"/>
        </w:rPr>
        <w:t xml:space="preserve"> is outside geometry </w:t>
      </w:r>
      <w:r w:rsidRPr="00BA782B">
        <w:rPr>
          <w:b/>
          <w:szCs w:val="20"/>
          <w:lang w:eastAsia="en-CA"/>
        </w:rPr>
        <w:t>b</w:t>
      </w:r>
      <w:r w:rsidRPr="00BA782B">
        <w:rPr>
          <w:szCs w:val="20"/>
          <w:lang w:eastAsia="en-CA"/>
        </w:rPr>
        <w:t>.</w:t>
      </w:r>
    </w:p>
    <w:p w14:paraId="18BDEE92" w14:textId="77777777" w:rsidR="003E0B96" w:rsidRDefault="003E0B96" w:rsidP="002D3102">
      <w:pPr>
        <w:widowControl w:val="0"/>
        <w:spacing w:before="0"/>
        <w:rPr>
          <w:snapToGrid w:val="0"/>
          <w:szCs w:val="20"/>
        </w:rPr>
      </w:pPr>
      <w:r w:rsidRPr="00BA782B">
        <w:rPr>
          <w:snapToGrid w:val="0"/>
          <w:szCs w:val="20"/>
        </w:rPr>
        <w:t>The definition of COVERED_BY is:</w:t>
      </w:r>
    </w:p>
    <w:p w14:paraId="4976093E" w14:textId="77777777" w:rsidR="003E0B96" w:rsidRDefault="003E0B96" w:rsidP="002D3102">
      <w:pPr>
        <w:widowControl w:val="0"/>
        <w:spacing w:before="0"/>
        <w:ind w:firstLine="720"/>
        <w:rPr>
          <w:snapToGrid w:val="0"/>
          <w:szCs w:val="20"/>
        </w:rPr>
      </w:pPr>
      <w:r w:rsidRPr="00BA782B">
        <w:rPr>
          <w:b/>
          <w:snapToGrid w:val="0"/>
          <w:szCs w:val="20"/>
        </w:rPr>
        <w:t>a</w:t>
      </w:r>
      <w:r w:rsidR="0066549D">
        <w:rPr>
          <w:snapToGrid w:val="0"/>
          <w:szCs w:val="20"/>
        </w:rPr>
        <w:t xml:space="preserve">. </w:t>
      </w:r>
      <w:r w:rsidRPr="00BA782B">
        <w:rPr>
          <w:snapToGrid w:val="0"/>
          <w:szCs w:val="20"/>
        </w:rPr>
        <w:t>COVERED_BY (</w:t>
      </w:r>
      <w:r w:rsidRPr="00BA782B">
        <w:rPr>
          <w:b/>
          <w:snapToGrid w:val="0"/>
          <w:szCs w:val="20"/>
        </w:rPr>
        <w:t>b</w:t>
      </w:r>
      <w:r w:rsidRPr="00BA782B">
        <w:rPr>
          <w:snapToGrid w:val="0"/>
          <w:szCs w:val="20"/>
        </w:rPr>
        <w:t xml:space="preserve">) </w:t>
      </w:r>
      <w:r w:rsidRPr="00BA782B">
        <w:rPr>
          <w:rFonts w:ascii="Cambria Math" w:hAnsi="Cambria Math" w:cs="Cambria Math"/>
          <w:snapToGrid w:val="0"/>
          <w:szCs w:val="20"/>
        </w:rPr>
        <w:t>⇔</w:t>
      </w:r>
      <w:r w:rsidRPr="00BA782B">
        <w:rPr>
          <w:snapToGrid w:val="0"/>
          <w:szCs w:val="20"/>
        </w:rPr>
        <w:t xml:space="preserve"> (</w:t>
      </w:r>
      <w:r w:rsidRPr="00BA782B">
        <w:rPr>
          <w:b/>
          <w:snapToGrid w:val="0"/>
          <w:szCs w:val="20"/>
        </w:rPr>
        <w:t>a</w:t>
      </w:r>
      <w:r w:rsidRPr="00BA782B">
        <w:rPr>
          <w:snapToGrid w:val="0"/>
          <w:szCs w:val="20"/>
        </w:rPr>
        <w:t xml:space="preserve"> ∩ </w:t>
      </w:r>
      <w:r w:rsidRPr="00BA782B">
        <w:rPr>
          <w:b/>
          <w:snapToGrid w:val="0"/>
          <w:szCs w:val="20"/>
        </w:rPr>
        <w:t>b</w:t>
      </w:r>
      <w:r w:rsidRPr="00BA782B">
        <w:rPr>
          <w:snapToGrid w:val="0"/>
          <w:szCs w:val="20"/>
        </w:rPr>
        <w:t xml:space="preserve"> = </w:t>
      </w:r>
      <w:r w:rsidRPr="00BA782B">
        <w:rPr>
          <w:b/>
          <w:snapToGrid w:val="0"/>
          <w:szCs w:val="20"/>
        </w:rPr>
        <w:t>a</w:t>
      </w:r>
      <w:r w:rsidRPr="00BA782B">
        <w:rPr>
          <w:snapToGrid w:val="0"/>
          <w:szCs w:val="20"/>
        </w:rPr>
        <w:t>)</w:t>
      </w:r>
    </w:p>
    <w:p w14:paraId="504D5DD3" w14:textId="77777777" w:rsidR="003E0B96" w:rsidRDefault="003E0B96" w:rsidP="002D3102">
      <w:pPr>
        <w:widowControl w:val="0"/>
        <w:spacing w:before="0"/>
        <w:rPr>
          <w:snapToGrid w:val="0"/>
          <w:szCs w:val="20"/>
        </w:rPr>
      </w:pPr>
    </w:p>
    <w:p w14:paraId="43153A60" w14:textId="77777777" w:rsidR="003E0B96" w:rsidRDefault="003E0B96" w:rsidP="002D3102">
      <w:pPr>
        <w:widowControl w:val="0"/>
        <w:spacing w:before="0"/>
        <w:rPr>
          <w:snapToGrid w:val="0"/>
          <w:szCs w:val="20"/>
        </w:rPr>
      </w:pPr>
      <w:r w:rsidRPr="00BA782B">
        <w:rPr>
          <w:snapToGrid w:val="0"/>
          <w:szCs w:val="20"/>
        </w:rPr>
        <w:t xml:space="preserve">This translates to: </w:t>
      </w:r>
      <w:r w:rsidRPr="00BA782B">
        <w:rPr>
          <w:b/>
          <w:snapToGrid w:val="0"/>
          <w:szCs w:val="20"/>
        </w:rPr>
        <w:t>a</w:t>
      </w:r>
      <w:r w:rsidRPr="00BA782B">
        <w:rPr>
          <w:snapToGrid w:val="0"/>
          <w:szCs w:val="20"/>
        </w:rPr>
        <w:t xml:space="preserve"> is COVERED_BY </w:t>
      </w:r>
      <w:r w:rsidRPr="00BA782B">
        <w:rPr>
          <w:b/>
          <w:snapToGrid w:val="0"/>
          <w:szCs w:val="20"/>
        </w:rPr>
        <w:t>b</w:t>
      </w:r>
      <w:r w:rsidRPr="00BA782B">
        <w:rPr>
          <w:snapToGrid w:val="0"/>
          <w:szCs w:val="20"/>
        </w:rPr>
        <w:t xml:space="preserve"> if the intersection of </w:t>
      </w:r>
      <w:r w:rsidRPr="00BA782B">
        <w:rPr>
          <w:b/>
          <w:snapToGrid w:val="0"/>
          <w:szCs w:val="20"/>
        </w:rPr>
        <w:t>a</w:t>
      </w:r>
      <w:r w:rsidRPr="00BA782B">
        <w:rPr>
          <w:snapToGrid w:val="0"/>
          <w:szCs w:val="20"/>
        </w:rPr>
        <w:t xml:space="preserve"> and </w:t>
      </w:r>
      <w:r w:rsidRPr="00BA782B">
        <w:rPr>
          <w:b/>
          <w:snapToGrid w:val="0"/>
          <w:szCs w:val="20"/>
        </w:rPr>
        <w:t>b</w:t>
      </w:r>
      <w:r w:rsidRPr="00BA782B">
        <w:rPr>
          <w:snapToGrid w:val="0"/>
          <w:szCs w:val="20"/>
        </w:rPr>
        <w:t xml:space="preserve"> equals </w:t>
      </w:r>
      <w:r w:rsidRPr="00BA782B">
        <w:rPr>
          <w:b/>
          <w:snapToGrid w:val="0"/>
          <w:szCs w:val="20"/>
        </w:rPr>
        <w:t>a</w:t>
      </w:r>
      <w:r w:rsidRPr="00BA782B">
        <w:rPr>
          <w:snapToGrid w:val="0"/>
          <w:szCs w:val="20"/>
        </w:rPr>
        <w:t>.</w:t>
      </w:r>
    </w:p>
    <w:p w14:paraId="19BFB331" w14:textId="77777777" w:rsidR="003E0B96" w:rsidRPr="00BA782B" w:rsidRDefault="003E0B96" w:rsidP="002D3102">
      <w:pPr>
        <w:spacing w:before="0" w:after="60"/>
        <w:rPr>
          <w:szCs w:val="20"/>
          <w:lang w:eastAsia="en-CA"/>
        </w:rPr>
      </w:pPr>
      <w:r w:rsidRPr="00BA782B">
        <w:rPr>
          <w:szCs w:val="20"/>
          <w:lang w:eastAsia="en-CA"/>
        </w:rPr>
        <w:t xml:space="preserve">The following expressions are equivalent to </w:t>
      </w:r>
      <w:r w:rsidRPr="00BA782B">
        <w:rPr>
          <w:b/>
          <w:szCs w:val="20"/>
          <w:lang w:eastAsia="en-CA"/>
        </w:rPr>
        <w:t>a</w:t>
      </w:r>
      <w:r w:rsidRPr="00BA782B">
        <w:rPr>
          <w:szCs w:val="20"/>
          <w:lang w:eastAsia="en-CA"/>
        </w:rPr>
        <w:t xml:space="preserve"> is COVERED_BY </w:t>
      </w:r>
      <w:r w:rsidRPr="00BA782B">
        <w:rPr>
          <w:b/>
          <w:szCs w:val="20"/>
          <w:lang w:eastAsia="en-CA"/>
        </w:rPr>
        <w:t>b</w:t>
      </w:r>
      <w:r w:rsidRPr="00BA782B">
        <w:rPr>
          <w:szCs w:val="20"/>
          <w:lang w:eastAsia="en-CA"/>
        </w:rPr>
        <w:t>:</w:t>
      </w:r>
    </w:p>
    <w:p w14:paraId="3B188C83" w14:textId="77777777" w:rsidR="003E0B96" w:rsidRPr="00BA782B" w:rsidRDefault="003E0B96" w:rsidP="002D3102">
      <w:pPr>
        <w:numPr>
          <w:ilvl w:val="0"/>
          <w:numId w:val="74"/>
        </w:numPr>
        <w:tabs>
          <w:tab w:val="num" w:pos="426"/>
        </w:tabs>
        <w:spacing w:before="0" w:after="60"/>
        <w:ind w:left="426" w:hanging="426"/>
        <w:rPr>
          <w:szCs w:val="20"/>
          <w:lang w:eastAsia="en-CA"/>
        </w:rPr>
      </w:pPr>
      <w:r w:rsidRPr="00BA782B">
        <w:rPr>
          <w:szCs w:val="20"/>
          <w:lang w:eastAsia="en-CA"/>
        </w:rPr>
        <w:t>Polygon (</w:t>
      </w:r>
      <w:r w:rsidRPr="00BA782B">
        <w:rPr>
          <w:b/>
          <w:szCs w:val="20"/>
          <w:lang w:eastAsia="en-CA"/>
        </w:rPr>
        <w:t>a</w:t>
      </w:r>
      <w:r w:rsidRPr="00BA782B">
        <w:rPr>
          <w:szCs w:val="20"/>
          <w:lang w:eastAsia="en-CA"/>
        </w:rPr>
        <w:t>) is COVERED_BY Polygon (</w:t>
      </w:r>
      <w:r w:rsidRPr="00BA782B">
        <w:rPr>
          <w:b/>
          <w:szCs w:val="20"/>
          <w:lang w:eastAsia="en-CA"/>
        </w:rPr>
        <w:t>b</w:t>
      </w:r>
      <w:r w:rsidRPr="00BA782B">
        <w:rPr>
          <w:szCs w:val="20"/>
          <w:lang w:eastAsia="en-CA"/>
        </w:rPr>
        <w:t xml:space="preserve">): Polygon </w:t>
      </w:r>
      <w:r w:rsidRPr="00BA782B">
        <w:rPr>
          <w:b/>
          <w:szCs w:val="20"/>
          <w:lang w:eastAsia="en-CA"/>
        </w:rPr>
        <w:t>a</w:t>
      </w:r>
      <w:r w:rsidRPr="00BA782B">
        <w:rPr>
          <w:szCs w:val="20"/>
          <w:lang w:eastAsia="en-CA"/>
        </w:rPr>
        <w:t xml:space="preserve"> is WITHIN a polygon </w:t>
      </w:r>
      <w:r w:rsidRPr="00BA782B">
        <w:rPr>
          <w:b/>
          <w:szCs w:val="20"/>
          <w:lang w:eastAsia="en-CA"/>
        </w:rPr>
        <w:t>b</w:t>
      </w:r>
      <w:r w:rsidRPr="00BA782B">
        <w:rPr>
          <w:szCs w:val="20"/>
          <w:lang w:eastAsia="en-CA"/>
        </w:rPr>
        <w:t xml:space="preserve"> (WITHIN includes EQUALS)</w:t>
      </w:r>
    </w:p>
    <w:p w14:paraId="37D34A8B" w14:textId="77777777" w:rsidR="003E0B96" w:rsidRPr="00BA782B" w:rsidRDefault="003E0B96" w:rsidP="002D3102">
      <w:pPr>
        <w:numPr>
          <w:ilvl w:val="0"/>
          <w:numId w:val="74"/>
        </w:numPr>
        <w:tabs>
          <w:tab w:val="num" w:pos="426"/>
        </w:tabs>
        <w:spacing w:before="0" w:after="60"/>
        <w:ind w:left="426" w:hanging="426"/>
        <w:rPr>
          <w:szCs w:val="20"/>
          <w:lang w:eastAsia="en-CA"/>
        </w:rPr>
      </w:pPr>
      <w:r w:rsidRPr="00BA782B">
        <w:rPr>
          <w:szCs w:val="20"/>
          <w:lang w:eastAsia="en-CA"/>
        </w:rPr>
        <w:t>Point (</w:t>
      </w:r>
      <w:r w:rsidRPr="00BA782B">
        <w:rPr>
          <w:b/>
          <w:szCs w:val="20"/>
          <w:lang w:eastAsia="en-CA"/>
        </w:rPr>
        <w:t>a</w:t>
      </w:r>
      <w:r w:rsidRPr="00BA782B">
        <w:rPr>
          <w:szCs w:val="20"/>
          <w:lang w:eastAsia="en-CA"/>
        </w:rPr>
        <w:t>) is COVERED_BY Polygon (</w:t>
      </w:r>
      <w:r w:rsidRPr="00BA782B">
        <w:rPr>
          <w:b/>
          <w:szCs w:val="20"/>
          <w:lang w:eastAsia="en-CA"/>
        </w:rPr>
        <w:t>b</w:t>
      </w:r>
      <w:r w:rsidRPr="00BA782B">
        <w:rPr>
          <w:szCs w:val="20"/>
          <w:lang w:eastAsia="en-CA"/>
        </w:rPr>
        <w:t xml:space="preserve">): Point </w:t>
      </w:r>
      <w:r w:rsidRPr="00BA782B">
        <w:rPr>
          <w:b/>
          <w:szCs w:val="20"/>
          <w:lang w:eastAsia="en-CA"/>
        </w:rPr>
        <w:t xml:space="preserve">a </w:t>
      </w:r>
      <w:r w:rsidRPr="00BA782B">
        <w:rPr>
          <w:szCs w:val="20"/>
          <w:lang w:eastAsia="en-CA"/>
        </w:rPr>
        <w:t xml:space="preserve">is WITHIN or TOUCHES polygon </w:t>
      </w:r>
      <w:r w:rsidRPr="00BA782B">
        <w:rPr>
          <w:b/>
          <w:szCs w:val="20"/>
          <w:lang w:eastAsia="en-CA"/>
        </w:rPr>
        <w:t>b</w:t>
      </w:r>
    </w:p>
    <w:p w14:paraId="3FDF7EE1" w14:textId="77777777" w:rsidR="003E0B96" w:rsidRPr="00BA782B" w:rsidRDefault="003E0B96" w:rsidP="002D3102">
      <w:pPr>
        <w:numPr>
          <w:ilvl w:val="0"/>
          <w:numId w:val="74"/>
        </w:numPr>
        <w:tabs>
          <w:tab w:val="num" w:pos="426"/>
        </w:tabs>
        <w:spacing w:before="0" w:after="60"/>
        <w:ind w:left="426" w:hanging="426"/>
        <w:rPr>
          <w:szCs w:val="20"/>
          <w:lang w:eastAsia="en-CA"/>
        </w:rPr>
      </w:pPr>
      <w:r w:rsidRPr="00BA782B">
        <w:rPr>
          <w:szCs w:val="20"/>
          <w:lang w:eastAsia="en-CA"/>
        </w:rPr>
        <w:t>Line (</w:t>
      </w:r>
      <w:r w:rsidRPr="00BA782B">
        <w:rPr>
          <w:b/>
          <w:szCs w:val="20"/>
          <w:lang w:eastAsia="en-CA"/>
        </w:rPr>
        <w:t>a</w:t>
      </w:r>
      <w:r w:rsidRPr="00BA782B">
        <w:rPr>
          <w:szCs w:val="20"/>
          <w:lang w:eastAsia="en-CA"/>
        </w:rPr>
        <w:t>) is COVERED_BY Polygon (</w:t>
      </w:r>
      <w:r w:rsidRPr="00BA782B">
        <w:rPr>
          <w:b/>
          <w:szCs w:val="20"/>
          <w:lang w:eastAsia="en-CA"/>
        </w:rPr>
        <w:t>b</w:t>
      </w:r>
      <w:r w:rsidRPr="00BA782B">
        <w:rPr>
          <w:szCs w:val="20"/>
          <w:lang w:eastAsia="en-CA"/>
        </w:rPr>
        <w:t xml:space="preserve">): Line </w:t>
      </w:r>
      <w:r w:rsidRPr="00BA782B">
        <w:rPr>
          <w:b/>
          <w:szCs w:val="20"/>
          <w:lang w:eastAsia="en-CA"/>
        </w:rPr>
        <w:t>a</w:t>
      </w:r>
      <w:r w:rsidRPr="00BA782B">
        <w:rPr>
          <w:szCs w:val="20"/>
          <w:lang w:eastAsia="en-CA"/>
        </w:rPr>
        <w:t xml:space="preserve"> is WITHIN polygon </w:t>
      </w:r>
      <w:r w:rsidRPr="00BA782B">
        <w:rPr>
          <w:b/>
          <w:szCs w:val="20"/>
          <w:lang w:eastAsia="en-CA"/>
        </w:rPr>
        <w:t xml:space="preserve">b </w:t>
      </w:r>
      <w:r w:rsidRPr="00BA782B">
        <w:rPr>
          <w:szCs w:val="20"/>
          <w:lang w:eastAsia="en-CA"/>
        </w:rPr>
        <w:t xml:space="preserve">or WITHIN the boundary of Polygon </w:t>
      </w:r>
      <w:r w:rsidRPr="00BA782B">
        <w:rPr>
          <w:b/>
          <w:szCs w:val="20"/>
          <w:lang w:eastAsia="en-CA"/>
        </w:rPr>
        <w:t>b</w:t>
      </w:r>
    </w:p>
    <w:p w14:paraId="7C13430B" w14:textId="77777777" w:rsidR="003E0B96" w:rsidRPr="00BA782B" w:rsidRDefault="003E0B96" w:rsidP="002D3102">
      <w:pPr>
        <w:numPr>
          <w:ilvl w:val="0"/>
          <w:numId w:val="74"/>
        </w:numPr>
        <w:tabs>
          <w:tab w:val="num" w:pos="426"/>
        </w:tabs>
        <w:spacing w:before="0" w:after="60"/>
        <w:ind w:left="426" w:hanging="426"/>
        <w:rPr>
          <w:szCs w:val="20"/>
          <w:lang w:eastAsia="en-CA"/>
        </w:rPr>
      </w:pPr>
      <w:r w:rsidRPr="00BA782B">
        <w:rPr>
          <w:szCs w:val="20"/>
          <w:lang w:eastAsia="en-CA"/>
        </w:rPr>
        <w:t>Line (</w:t>
      </w:r>
      <w:r w:rsidRPr="00BA782B">
        <w:rPr>
          <w:b/>
          <w:szCs w:val="20"/>
          <w:lang w:eastAsia="en-CA"/>
        </w:rPr>
        <w:t>a</w:t>
      </w:r>
      <w:r w:rsidRPr="00BA782B">
        <w:rPr>
          <w:szCs w:val="20"/>
          <w:lang w:eastAsia="en-CA"/>
        </w:rPr>
        <w:t>) is COVERED_BY Line (</w:t>
      </w:r>
      <w:r w:rsidRPr="00BA782B">
        <w:rPr>
          <w:b/>
          <w:szCs w:val="20"/>
          <w:lang w:eastAsia="en-CA"/>
        </w:rPr>
        <w:t>b</w:t>
      </w:r>
      <w:r w:rsidRPr="00BA782B">
        <w:rPr>
          <w:szCs w:val="20"/>
          <w:lang w:eastAsia="en-CA"/>
        </w:rPr>
        <w:t xml:space="preserve">): Line </w:t>
      </w:r>
      <w:r w:rsidRPr="00BA782B">
        <w:rPr>
          <w:b/>
          <w:szCs w:val="20"/>
          <w:lang w:eastAsia="en-CA"/>
        </w:rPr>
        <w:t>a</w:t>
      </w:r>
      <w:r w:rsidRPr="00BA782B">
        <w:rPr>
          <w:szCs w:val="20"/>
          <w:lang w:eastAsia="en-CA"/>
        </w:rPr>
        <w:t xml:space="preserve"> is WITHIN Line </w:t>
      </w:r>
      <w:r w:rsidRPr="00BA782B">
        <w:rPr>
          <w:b/>
          <w:szCs w:val="20"/>
          <w:lang w:eastAsia="en-CA"/>
        </w:rPr>
        <w:t>b</w:t>
      </w:r>
      <w:r w:rsidRPr="00BA782B">
        <w:rPr>
          <w:szCs w:val="20"/>
          <w:lang w:eastAsia="en-CA"/>
        </w:rPr>
        <w:t xml:space="preserve"> (WITHIN includes EQUALS)</w:t>
      </w:r>
    </w:p>
    <w:p w14:paraId="09FFFDE0" w14:textId="77777777" w:rsidR="003E0B96" w:rsidRPr="002144B1" w:rsidRDefault="003E0B96" w:rsidP="002D3102">
      <w:pPr>
        <w:numPr>
          <w:ilvl w:val="0"/>
          <w:numId w:val="74"/>
        </w:numPr>
        <w:tabs>
          <w:tab w:val="num" w:pos="426"/>
        </w:tabs>
        <w:spacing w:before="0" w:after="60"/>
        <w:ind w:left="426" w:hanging="426"/>
        <w:rPr>
          <w:szCs w:val="20"/>
          <w:lang w:eastAsia="en-CA"/>
        </w:rPr>
      </w:pPr>
      <w:r w:rsidRPr="00BA782B">
        <w:rPr>
          <w:szCs w:val="20"/>
          <w:lang w:eastAsia="en-CA"/>
        </w:rPr>
        <w:t>Point (</w:t>
      </w:r>
      <w:r w:rsidRPr="00BA782B">
        <w:rPr>
          <w:b/>
          <w:szCs w:val="20"/>
          <w:lang w:eastAsia="en-CA"/>
        </w:rPr>
        <w:t>a</w:t>
      </w:r>
      <w:r w:rsidRPr="00BA782B">
        <w:rPr>
          <w:szCs w:val="20"/>
          <w:lang w:eastAsia="en-CA"/>
        </w:rPr>
        <w:t>) is COVERED_BY Line (</w:t>
      </w:r>
      <w:r w:rsidRPr="00BA782B">
        <w:rPr>
          <w:b/>
          <w:szCs w:val="20"/>
          <w:lang w:eastAsia="en-CA"/>
        </w:rPr>
        <w:t>b</w:t>
      </w:r>
      <w:r w:rsidRPr="00BA782B">
        <w:rPr>
          <w:szCs w:val="20"/>
          <w:lang w:eastAsia="en-CA"/>
        </w:rPr>
        <w:t xml:space="preserve">): Point </w:t>
      </w:r>
      <w:r w:rsidRPr="00BA782B">
        <w:rPr>
          <w:b/>
          <w:szCs w:val="20"/>
          <w:lang w:eastAsia="en-CA"/>
        </w:rPr>
        <w:t>a</w:t>
      </w:r>
      <w:r w:rsidRPr="00BA782B">
        <w:rPr>
          <w:szCs w:val="20"/>
          <w:lang w:eastAsia="en-CA"/>
        </w:rPr>
        <w:t xml:space="preserve"> is WITHIN or TOUCHES Line </w:t>
      </w:r>
      <w:r w:rsidRPr="00BA782B">
        <w:rPr>
          <w:b/>
          <w:szCs w:val="20"/>
          <w:lang w:eastAsia="en-CA"/>
        </w:rPr>
        <w:t>b</w:t>
      </w:r>
    </w:p>
    <w:p w14:paraId="3CBB3E09" w14:textId="77777777" w:rsidR="003E0B96" w:rsidRPr="00BA782B" w:rsidRDefault="003E0B96" w:rsidP="002D3102">
      <w:pPr>
        <w:numPr>
          <w:ilvl w:val="0"/>
          <w:numId w:val="74"/>
        </w:numPr>
        <w:tabs>
          <w:tab w:val="num" w:pos="426"/>
        </w:tabs>
        <w:spacing w:before="0"/>
        <w:ind w:left="426" w:hanging="426"/>
        <w:rPr>
          <w:szCs w:val="20"/>
          <w:lang w:eastAsia="en-CA"/>
        </w:rPr>
      </w:pPr>
      <w:r>
        <w:rPr>
          <w:szCs w:val="20"/>
          <w:lang w:eastAsia="en-CA"/>
        </w:rPr>
        <w:t>Point (</w:t>
      </w:r>
      <w:r w:rsidRPr="002144B1">
        <w:rPr>
          <w:b/>
          <w:szCs w:val="20"/>
          <w:lang w:eastAsia="en-CA"/>
        </w:rPr>
        <w:t>a</w:t>
      </w:r>
      <w:r>
        <w:rPr>
          <w:szCs w:val="20"/>
          <w:lang w:eastAsia="en-CA"/>
        </w:rPr>
        <w:t>) is COVERED_BY Poiint (</w:t>
      </w:r>
      <w:r w:rsidRPr="002144B1">
        <w:rPr>
          <w:b/>
          <w:szCs w:val="20"/>
          <w:lang w:eastAsia="en-CA"/>
        </w:rPr>
        <w:t>b</w:t>
      </w:r>
      <w:r>
        <w:rPr>
          <w:szCs w:val="20"/>
          <w:lang w:eastAsia="en-CA"/>
        </w:rPr>
        <w:t xml:space="preserve">): Point </w:t>
      </w:r>
      <w:r w:rsidRPr="002144B1">
        <w:rPr>
          <w:b/>
          <w:szCs w:val="20"/>
          <w:lang w:eastAsia="en-CA"/>
        </w:rPr>
        <w:t>a</w:t>
      </w:r>
      <w:r>
        <w:rPr>
          <w:szCs w:val="20"/>
          <w:lang w:eastAsia="en-CA"/>
        </w:rPr>
        <w:t xml:space="preserve"> EQUALS Point </w:t>
      </w:r>
      <w:r w:rsidRPr="002144B1">
        <w:rPr>
          <w:b/>
          <w:szCs w:val="20"/>
          <w:lang w:eastAsia="en-CA"/>
        </w:rPr>
        <w:t>b</w:t>
      </w:r>
    </w:p>
    <w:p w14:paraId="38B4D76C" w14:textId="77777777" w:rsidR="003E0B96" w:rsidRPr="00BA782B" w:rsidRDefault="003E0B96" w:rsidP="002D3102">
      <w:pPr>
        <w:spacing w:before="0"/>
        <w:rPr>
          <w:i/>
          <w:szCs w:val="20"/>
          <w:lang w:eastAsia="en-CA"/>
        </w:rPr>
      </w:pPr>
      <w:r w:rsidRPr="00BA782B">
        <w:rPr>
          <w:i/>
          <w:szCs w:val="20"/>
          <w:lang w:eastAsia="en-CA"/>
        </w:rPr>
        <w:t>Note that the figure below on the left is an example of Lines that are COVERED_BY a polygon.</w:t>
      </w:r>
    </w:p>
    <w:p w14:paraId="0CB91CBC" w14:textId="77777777" w:rsidR="003E0B96" w:rsidRPr="00BA782B" w:rsidRDefault="003E0B96" w:rsidP="002D3102">
      <w:pPr>
        <w:spacing w:before="0"/>
        <w:rPr>
          <w:i/>
          <w:szCs w:val="20"/>
          <w:lang w:eastAsia="en-CA"/>
        </w:rPr>
      </w:pPr>
      <w:r w:rsidRPr="00BA782B">
        <w:rPr>
          <w:i/>
          <w:szCs w:val="20"/>
          <w:lang w:eastAsia="en-CA"/>
        </w:rPr>
        <w:t>The figure on the right is NOT an example of a Line that is covered by a Polygon – it is an example of a Line that TOUCHES a Polygon</w:t>
      </w:r>
      <w:r w:rsidR="0066549D">
        <w:rPr>
          <w:i/>
          <w:szCs w:val="20"/>
          <w:lang w:eastAsia="en-CA"/>
        </w:rPr>
        <w:t xml:space="preserve">. </w:t>
      </w:r>
      <w:r w:rsidRPr="00BA782B">
        <w:rPr>
          <w:i/>
          <w:szCs w:val="20"/>
          <w:lang w:eastAsia="en-CA"/>
        </w:rPr>
        <w:t>In both cases the Lines are COINCIDENT with the Polygon boundary.</w:t>
      </w:r>
    </w:p>
    <w:p w14:paraId="150C5D82" w14:textId="6B5D071A" w:rsidR="003E0B96" w:rsidRDefault="003E0B96" w:rsidP="00BE6000">
      <w:pPr>
        <w:widowControl w:val="0"/>
        <w:jc w:val="center"/>
        <w:rPr>
          <w:snapToGrid w:val="0"/>
          <w:szCs w:val="20"/>
        </w:rPr>
      </w:pPr>
      <w:r>
        <w:rPr>
          <w:noProof/>
          <w:lang w:val="en-US" w:eastAsia="ko-KR"/>
        </w:rPr>
        <w:drawing>
          <wp:inline distT="0" distB="0" distL="0" distR="0" wp14:anchorId="39EBDA4B" wp14:editId="28224843">
            <wp:extent cx="3924300" cy="168528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931430" cy="1688344"/>
                    </a:xfrm>
                    <a:prstGeom prst="rect">
                      <a:avLst/>
                    </a:prstGeom>
                  </pic:spPr>
                </pic:pic>
              </a:graphicData>
            </a:graphic>
          </wp:inline>
        </w:drawing>
      </w:r>
    </w:p>
    <w:p w14:paraId="33A81403" w14:textId="4D852166" w:rsidR="00BE6000" w:rsidRDefault="00BE6000" w:rsidP="00BE6000">
      <w:pPr>
        <w:spacing w:after="120"/>
        <w:jc w:val="center"/>
        <w:rPr>
          <w:b/>
          <w:i/>
          <w:sz w:val="18"/>
          <w:szCs w:val="18"/>
        </w:rPr>
      </w:pPr>
      <w:r w:rsidRPr="00BE6000">
        <w:rPr>
          <w:b/>
          <w:i/>
          <w:sz w:val="18"/>
          <w:szCs w:val="18"/>
        </w:rPr>
        <w:t>Figure F-</w:t>
      </w:r>
      <w:r>
        <w:rPr>
          <w:b/>
          <w:i/>
          <w:sz w:val="18"/>
          <w:szCs w:val="18"/>
        </w:rPr>
        <w:t>8</w:t>
      </w:r>
      <w:r w:rsidRPr="00BE6000">
        <w:rPr>
          <w:b/>
          <w:i/>
          <w:sz w:val="18"/>
          <w:szCs w:val="18"/>
        </w:rPr>
        <w:t xml:space="preserve"> – </w:t>
      </w:r>
      <w:r>
        <w:rPr>
          <w:b/>
          <w:i/>
          <w:sz w:val="18"/>
          <w:szCs w:val="18"/>
        </w:rPr>
        <w:t>COVERED_BY</w:t>
      </w:r>
      <w:r w:rsidRPr="00BE6000">
        <w:rPr>
          <w:b/>
          <w:i/>
          <w:sz w:val="18"/>
          <w:szCs w:val="18"/>
        </w:rPr>
        <w:t xml:space="preserve"> relationship</w:t>
      </w:r>
    </w:p>
    <w:p w14:paraId="2DBCA3FF" w14:textId="77777777" w:rsidR="00BE6000" w:rsidRPr="00BE6000" w:rsidRDefault="00BE6000" w:rsidP="00BE6000">
      <w:pPr>
        <w:spacing w:before="0" w:after="0"/>
        <w:rPr>
          <w:szCs w:val="20"/>
        </w:rPr>
      </w:pPr>
    </w:p>
    <w:p w14:paraId="4B4BF50C" w14:textId="77777777" w:rsidR="00A746E5" w:rsidRDefault="003E0B96" w:rsidP="0069490B">
      <w:pPr>
        <w:pStyle w:val="Annex-Heading3"/>
        <w:rPr>
          <w:snapToGrid w:val="0"/>
        </w:rPr>
      </w:pPr>
      <w:r w:rsidRPr="00E9187C">
        <w:rPr>
          <w:snapToGrid w:val="0"/>
        </w:rPr>
        <w:t>COVERS</w:t>
      </w:r>
    </w:p>
    <w:p w14:paraId="3C04B1C4" w14:textId="77777777" w:rsidR="003E0B96" w:rsidRPr="00E9187C" w:rsidRDefault="003E0B96" w:rsidP="00BE6000">
      <w:pPr>
        <w:widowControl w:val="0"/>
        <w:spacing w:before="0"/>
        <w:rPr>
          <w:snapToGrid w:val="0"/>
          <w:spacing w:val="-1"/>
          <w:szCs w:val="20"/>
        </w:rPr>
      </w:pPr>
      <w:r w:rsidRPr="00E9187C">
        <w:rPr>
          <w:snapToGrid w:val="0"/>
          <w:szCs w:val="20"/>
        </w:rPr>
        <w:t>(not</w:t>
      </w:r>
      <w:r w:rsidRPr="00E9187C">
        <w:rPr>
          <w:snapToGrid w:val="0"/>
          <w:spacing w:val="-1"/>
          <w:szCs w:val="20"/>
        </w:rPr>
        <w:t xml:space="preserve"> a standard </w:t>
      </w:r>
      <w:r w:rsidRPr="00E9187C">
        <w:rPr>
          <w:snapToGrid w:val="0"/>
          <w:szCs w:val="20"/>
        </w:rPr>
        <w:t>ISO</w:t>
      </w:r>
      <w:r w:rsidRPr="00E9187C">
        <w:rPr>
          <w:snapToGrid w:val="0"/>
          <w:spacing w:val="-1"/>
          <w:szCs w:val="20"/>
        </w:rPr>
        <w:t xml:space="preserve"> 19125-1 operator)</w:t>
      </w:r>
    </w:p>
    <w:p w14:paraId="5FC1CD80" w14:textId="77777777" w:rsidR="003E0B96" w:rsidRPr="00E9187C" w:rsidRDefault="003E0B96" w:rsidP="00BE6000">
      <w:pPr>
        <w:widowControl w:val="0"/>
        <w:spacing w:before="0"/>
        <w:rPr>
          <w:snapToGrid w:val="0"/>
          <w:spacing w:val="-1"/>
          <w:szCs w:val="20"/>
        </w:rPr>
      </w:pPr>
      <w:r w:rsidRPr="00E9187C">
        <w:rPr>
          <w:snapToGrid w:val="0"/>
          <w:spacing w:val="-1"/>
          <w:szCs w:val="20"/>
        </w:rPr>
        <w:t>COVERS is</w:t>
      </w:r>
      <w:r w:rsidRPr="00E9187C">
        <w:rPr>
          <w:snapToGrid w:val="0"/>
          <w:szCs w:val="20"/>
        </w:rPr>
        <w:t xml:space="preserve"> </w:t>
      </w:r>
      <w:r w:rsidRPr="00E9187C">
        <w:rPr>
          <w:snapToGrid w:val="0"/>
          <w:spacing w:val="-1"/>
          <w:szCs w:val="20"/>
        </w:rPr>
        <w:t>the reciprocal of COVERED_BY.</w:t>
      </w:r>
    </w:p>
    <w:p w14:paraId="50710D07" w14:textId="711E9208" w:rsidR="00A746E5" w:rsidRDefault="003E0B96" w:rsidP="00C2373D">
      <w:pPr>
        <w:widowControl w:val="0"/>
        <w:spacing w:before="0"/>
        <w:rPr>
          <w:snapToGrid w:val="0"/>
        </w:rPr>
      </w:pPr>
      <w:r w:rsidRPr="00E9187C">
        <w:rPr>
          <w:i/>
          <w:snapToGrid w:val="0"/>
          <w:spacing w:val="-1"/>
          <w:szCs w:val="20"/>
        </w:rPr>
        <w:t xml:space="preserve">Given two geometric objects, </w:t>
      </w:r>
      <w:r w:rsidRPr="00E9187C">
        <w:rPr>
          <w:b/>
          <w:i/>
          <w:snapToGrid w:val="0"/>
          <w:spacing w:val="-1"/>
          <w:szCs w:val="20"/>
        </w:rPr>
        <w:t>a</w:t>
      </w:r>
      <w:r w:rsidRPr="00E9187C">
        <w:rPr>
          <w:i/>
          <w:snapToGrid w:val="0"/>
          <w:spacing w:val="-1"/>
          <w:szCs w:val="20"/>
        </w:rPr>
        <w:t xml:space="preserve"> and </w:t>
      </w:r>
      <w:r w:rsidRPr="00E9187C">
        <w:rPr>
          <w:b/>
          <w:i/>
          <w:snapToGrid w:val="0"/>
          <w:spacing w:val="-1"/>
          <w:szCs w:val="20"/>
        </w:rPr>
        <w:t>b</w:t>
      </w:r>
      <w:r w:rsidRPr="00E9187C">
        <w:rPr>
          <w:i/>
          <w:snapToGrid w:val="0"/>
          <w:spacing w:val="-1"/>
          <w:szCs w:val="20"/>
        </w:rPr>
        <w:t xml:space="preserve">, if </w:t>
      </w:r>
      <w:r w:rsidRPr="00E9187C">
        <w:rPr>
          <w:b/>
          <w:i/>
          <w:snapToGrid w:val="0"/>
          <w:spacing w:val="-1"/>
          <w:szCs w:val="20"/>
        </w:rPr>
        <w:t>a</w:t>
      </w:r>
      <w:r w:rsidRPr="00E9187C">
        <w:rPr>
          <w:i/>
          <w:snapToGrid w:val="0"/>
          <w:spacing w:val="-1"/>
          <w:szCs w:val="20"/>
        </w:rPr>
        <w:t xml:space="preserve"> is </w:t>
      </w:r>
      <w:r w:rsidRPr="00E9187C">
        <w:rPr>
          <w:snapToGrid w:val="0"/>
          <w:szCs w:val="20"/>
        </w:rPr>
        <w:t xml:space="preserve">COVERED_BY </w:t>
      </w:r>
      <w:r w:rsidRPr="00E9187C">
        <w:rPr>
          <w:b/>
          <w:i/>
          <w:snapToGrid w:val="0"/>
          <w:spacing w:val="-1"/>
          <w:szCs w:val="20"/>
        </w:rPr>
        <w:t>b</w:t>
      </w:r>
      <w:r w:rsidRPr="00E9187C">
        <w:rPr>
          <w:i/>
          <w:snapToGrid w:val="0"/>
          <w:spacing w:val="-1"/>
          <w:szCs w:val="20"/>
        </w:rPr>
        <w:t xml:space="preserve"> then </w:t>
      </w:r>
      <w:r w:rsidRPr="00E9187C">
        <w:rPr>
          <w:b/>
          <w:i/>
          <w:snapToGrid w:val="0"/>
          <w:spacing w:val="-1"/>
          <w:szCs w:val="20"/>
        </w:rPr>
        <w:t>b</w:t>
      </w:r>
      <w:r w:rsidRPr="00E9187C">
        <w:rPr>
          <w:i/>
          <w:snapToGrid w:val="0"/>
          <w:spacing w:val="-1"/>
          <w:szCs w:val="20"/>
        </w:rPr>
        <w:t xml:space="preserve"> must cover </w:t>
      </w:r>
      <w:r w:rsidRPr="00E9187C">
        <w:rPr>
          <w:b/>
          <w:i/>
          <w:snapToGrid w:val="0"/>
          <w:spacing w:val="-1"/>
          <w:szCs w:val="20"/>
        </w:rPr>
        <w:t>a</w:t>
      </w:r>
      <w:r w:rsidRPr="00E9187C">
        <w:rPr>
          <w:i/>
          <w:snapToGrid w:val="0"/>
          <w:spacing w:val="-1"/>
          <w:szCs w:val="20"/>
        </w:rPr>
        <w:t>.</w:t>
      </w:r>
      <w:r w:rsidR="00C2373D" w:rsidRPr="00E9187C">
        <w:rPr>
          <w:snapToGrid w:val="0"/>
        </w:rPr>
        <w:t xml:space="preserve"> </w:t>
      </w:r>
      <w:r w:rsidRPr="00E9187C">
        <w:rPr>
          <w:snapToGrid w:val="0"/>
        </w:rPr>
        <w:t>COINCIDENT</w:t>
      </w:r>
    </w:p>
    <w:p w14:paraId="1C0DA215" w14:textId="77777777" w:rsidR="003E0B96" w:rsidRPr="00E9187C" w:rsidRDefault="003E0B96" w:rsidP="00BE6000">
      <w:pPr>
        <w:spacing w:before="52"/>
        <w:rPr>
          <w:snapToGrid w:val="0"/>
          <w:spacing w:val="-1"/>
          <w:szCs w:val="20"/>
        </w:rPr>
      </w:pPr>
      <w:r w:rsidRPr="00E9187C">
        <w:rPr>
          <w:snapToGrid w:val="0"/>
          <w:szCs w:val="20"/>
        </w:rPr>
        <w:t>(not</w:t>
      </w:r>
      <w:r w:rsidRPr="00E9187C">
        <w:rPr>
          <w:snapToGrid w:val="0"/>
          <w:spacing w:val="-1"/>
          <w:szCs w:val="20"/>
        </w:rPr>
        <w:t xml:space="preserve"> an </w:t>
      </w:r>
      <w:r w:rsidRPr="00E9187C">
        <w:rPr>
          <w:snapToGrid w:val="0"/>
          <w:szCs w:val="20"/>
        </w:rPr>
        <w:t>ISO</w:t>
      </w:r>
      <w:r w:rsidRPr="00E9187C">
        <w:rPr>
          <w:snapToGrid w:val="0"/>
          <w:spacing w:val="-1"/>
          <w:szCs w:val="20"/>
        </w:rPr>
        <w:t xml:space="preserve"> 19125-1 operator)</w:t>
      </w:r>
    </w:p>
    <w:p w14:paraId="172DCEDC" w14:textId="77777777" w:rsidR="00C2373D" w:rsidRDefault="00C2373D" w:rsidP="0069490B">
      <w:pPr>
        <w:pStyle w:val="Annex-Heading3"/>
        <w:rPr>
          <w:snapToGrid w:val="0"/>
        </w:rPr>
      </w:pPr>
      <w:r w:rsidRPr="00E9187C">
        <w:rPr>
          <w:snapToGrid w:val="0"/>
        </w:rPr>
        <w:t>COINCIDENT</w:t>
      </w:r>
    </w:p>
    <w:p w14:paraId="4136EEE2" w14:textId="77777777" w:rsidR="003E0B96" w:rsidRPr="00E9187C" w:rsidRDefault="003E0B96" w:rsidP="00C2373D">
      <w:pPr>
        <w:spacing w:before="0"/>
        <w:rPr>
          <w:snapToGrid w:val="0"/>
          <w:spacing w:val="-1"/>
          <w:szCs w:val="20"/>
        </w:rPr>
      </w:pPr>
      <w:r w:rsidRPr="00E9187C">
        <w:rPr>
          <w:snapToGrid w:val="0"/>
          <w:spacing w:val="-1"/>
          <w:szCs w:val="20"/>
        </w:rPr>
        <w:t>Two geometric Lines OVERLAP or one geometric Line is WITHIN the other</w:t>
      </w:r>
      <w:r w:rsidR="0066549D">
        <w:rPr>
          <w:snapToGrid w:val="0"/>
          <w:spacing w:val="-1"/>
          <w:szCs w:val="20"/>
        </w:rPr>
        <w:t xml:space="preserve">. </w:t>
      </w:r>
      <w:r w:rsidRPr="00E9187C">
        <w:rPr>
          <w:snapToGrid w:val="0"/>
          <w:szCs w:val="20"/>
        </w:rPr>
        <w:t>Note that EQUAL Lines are also COINCIDENT by this definition.</w:t>
      </w:r>
    </w:p>
    <w:p w14:paraId="73772FD0" w14:textId="77777777" w:rsidR="003E0B96" w:rsidRPr="00E9187C" w:rsidRDefault="003E0B96" w:rsidP="00C2373D">
      <w:pPr>
        <w:spacing w:before="0"/>
        <w:rPr>
          <w:i/>
          <w:snapToGrid w:val="0"/>
          <w:spacing w:val="-1"/>
          <w:szCs w:val="20"/>
        </w:rPr>
      </w:pPr>
      <w:r w:rsidRPr="00E9187C">
        <w:rPr>
          <w:i/>
          <w:snapToGrid w:val="0"/>
          <w:spacing w:val="-1"/>
          <w:szCs w:val="20"/>
        </w:rPr>
        <w:t>The intersection of two geometric Lines results in one or more Lines.</w:t>
      </w:r>
    </w:p>
    <w:p w14:paraId="3C01E370" w14:textId="77777777" w:rsidR="003E0B96" w:rsidRPr="00E9187C" w:rsidRDefault="003E0B96" w:rsidP="00C2373D">
      <w:pPr>
        <w:spacing w:before="0"/>
        <w:rPr>
          <w:snapToGrid w:val="0"/>
          <w:spacing w:val="-1"/>
          <w:szCs w:val="20"/>
        </w:rPr>
      </w:pPr>
      <w:r w:rsidRPr="00E9187C">
        <w:rPr>
          <w:snapToGrid w:val="0"/>
          <w:spacing w:val="-1"/>
          <w:szCs w:val="20"/>
        </w:rPr>
        <w:lastRenderedPageBreak/>
        <w:t>This operator is only to be used to compare a Line with another Line</w:t>
      </w:r>
      <w:r w:rsidR="0066549D">
        <w:rPr>
          <w:snapToGrid w:val="0"/>
          <w:spacing w:val="-1"/>
          <w:szCs w:val="20"/>
        </w:rPr>
        <w:t xml:space="preserve">. </w:t>
      </w:r>
      <w:r w:rsidRPr="00E9187C">
        <w:rPr>
          <w:snapToGrid w:val="0"/>
          <w:spacing w:val="-1"/>
          <w:szCs w:val="20"/>
        </w:rPr>
        <w:t>Note that normally the boundary of a Polygon is not the same as a Line but for this operation the boundary of a Polygon, exterior and interior rings, is treated as Lines for the COINCIDENT test.</w:t>
      </w:r>
    </w:p>
    <w:p w14:paraId="3AB83991" w14:textId="77777777" w:rsidR="003E0B96" w:rsidRPr="00E9187C" w:rsidRDefault="003E0B96" w:rsidP="00C2373D">
      <w:pPr>
        <w:spacing w:before="0" w:after="60"/>
        <w:rPr>
          <w:snapToGrid w:val="0"/>
          <w:spacing w:val="-1"/>
          <w:szCs w:val="20"/>
        </w:rPr>
      </w:pPr>
      <w:r w:rsidRPr="00E9187C">
        <w:rPr>
          <w:snapToGrid w:val="0"/>
          <w:spacing w:val="-1"/>
          <w:szCs w:val="20"/>
        </w:rPr>
        <w:t xml:space="preserve">The following expressions are equivalent to </w:t>
      </w:r>
      <w:r w:rsidRPr="00E9187C">
        <w:rPr>
          <w:b/>
          <w:snapToGrid w:val="0"/>
          <w:spacing w:val="-1"/>
          <w:szCs w:val="20"/>
        </w:rPr>
        <w:t>a</w:t>
      </w:r>
      <w:r w:rsidRPr="00E9187C">
        <w:rPr>
          <w:snapToGrid w:val="0"/>
          <w:spacing w:val="-1"/>
          <w:szCs w:val="20"/>
        </w:rPr>
        <w:t xml:space="preserve"> is COINCIDENT with </w:t>
      </w:r>
      <w:r w:rsidRPr="00E9187C">
        <w:rPr>
          <w:b/>
          <w:snapToGrid w:val="0"/>
          <w:spacing w:val="-1"/>
          <w:szCs w:val="20"/>
        </w:rPr>
        <w:t>b</w:t>
      </w:r>
      <w:r w:rsidRPr="00E9187C">
        <w:rPr>
          <w:snapToGrid w:val="0"/>
          <w:spacing w:val="-1"/>
          <w:szCs w:val="20"/>
        </w:rPr>
        <w:t>:</w:t>
      </w:r>
    </w:p>
    <w:p w14:paraId="3DA6F003" w14:textId="79AAC684" w:rsidR="003E0B96" w:rsidRPr="00E9187C" w:rsidRDefault="003E0B96" w:rsidP="00C2373D">
      <w:pPr>
        <w:tabs>
          <w:tab w:val="left" w:pos="426"/>
        </w:tabs>
        <w:spacing w:before="0" w:after="60"/>
        <w:ind w:left="426" w:hanging="426"/>
        <w:rPr>
          <w:snapToGrid w:val="0"/>
          <w:spacing w:val="-1"/>
          <w:szCs w:val="20"/>
        </w:rPr>
      </w:pPr>
      <w:r w:rsidRPr="00E9187C">
        <w:rPr>
          <w:snapToGrid w:val="0"/>
          <w:spacing w:val="-1"/>
          <w:szCs w:val="20"/>
        </w:rPr>
        <w:t>1</w:t>
      </w:r>
      <w:r w:rsidR="0066549D">
        <w:rPr>
          <w:snapToGrid w:val="0"/>
          <w:spacing w:val="-1"/>
          <w:szCs w:val="20"/>
        </w:rPr>
        <w:t xml:space="preserve">. </w:t>
      </w:r>
      <w:r w:rsidR="00C2373D">
        <w:rPr>
          <w:snapToGrid w:val="0"/>
          <w:spacing w:val="-1"/>
          <w:szCs w:val="20"/>
        </w:rPr>
        <w:tab/>
      </w:r>
      <w:r w:rsidRPr="00E9187C">
        <w:rPr>
          <w:snapToGrid w:val="0"/>
          <w:spacing w:val="-1"/>
          <w:szCs w:val="20"/>
        </w:rPr>
        <w:t>Polygon (</w:t>
      </w:r>
      <w:r w:rsidRPr="00E9187C">
        <w:rPr>
          <w:b/>
          <w:snapToGrid w:val="0"/>
          <w:spacing w:val="-1"/>
          <w:szCs w:val="20"/>
        </w:rPr>
        <w:t>a</w:t>
      </w:r>
      <w:r w:rsidRPr="00E9187C">
        <w:rPr>
          <w:snapToGrid w:val="0"/>
          <w:spacing w:val="-1"/>
          <w:szCs w:val="20"/>
        </w:rPr>
        <w:t>) is COINCIDENT with Polygon (</w:t>
      </w:r>
      <w:r w:rsidRPr="00E9187C">
        <w:rPr>
          <w:b/>
          <w:snapToGrid w:val="0"/>
          <w:spacing w:val="-1"/>
          <w:szCs w:val="20"/>
        </w:rPr>
        <w:t>b</w:t>
      </w:r>
      <w:r w:rsidRPr="00E9187C">
        <w:rPr>
          <w:snapToGrid w:val="0"/>
          <w:spacing w:val="-1"/>
          <w:szCs w:val="20"/>
        </w:rPr>
        <w:t xml:space="preserve">): The boundary of Polygon </w:t>
      </w:r>
      <w:r w:rsidRPr="00E9187C">
        <w:rPr>
          <w:b/>
          <w:snapToGrid w:val="0"/>
          <w:spacing w:val="-1"/>
          <w:szCs w:val="20"/>
        </w:rPr>
        <w:t>a</w:t>
      </w:r>
      <w:r w:rsidRPr="00E9187C">
        <w:rPr>
          <w:snapToGrid w:val="0"/>
          <w:spacing w:val="-1"/>
          <w:szCs w:val="20"/>
        </w:rPr>
        <w:t xml:space="preserve"> OVERLAPS or is WITHIN the boundary of Polygon </w:t>
      </w:r>
      <w:r w:rsidRPr="00E9187C">
        <w:rPr>
          <w:b/>
          <w:snapToGrid w:val="0"/>
          <w:spacing w:val="-1"/>
          <w:szCs w:val="20"/>
        </w:rPr>
        <w:t>b</w:t>
      </w:r>
      <w:r w:rsidRPr="00E9187C">
        <w:rPr>
          <w:snapToGrid w:val="0"/>
          <w:spacing w:val="-1"/>
          <w:szCs w:val="20"/>
        </w:rPr>
        <w:t>.</w:t>
      </w:r>
    </w:p>
    <w:p w14:paraId="48527729" w14:textId="278EA8BF" w:rsidR="003E0B96" w:rsidRPr="00E9187C" w:rsidRDefault="003E0B96" w:rsidP="00C2373D">
      <w:pPr>
        <w:tabs>
          <w:tab w:val="left" w:pos="426"/>
        </w:tabs>
        <w:spacing w:before="0" w:after="60"/>
        <w:ind w:left="426" w:hanging="426"/>
        <w:rPr>
          <w:snapToGrid w:val="0"/>
          <w:spacing w:val="-1"/>
          <w:szCs w:val="20"/>
        </w:rPr>
      </w:pPr>
      <w:r w:rsidRPr="00E9187C">
        <w:rPr>
          <w:snapToGrid w:val="0"/>
          <w:spacing w:val="-1"/>
          <w:szCs w:val="20"/>
        </w:rPr>
        <w:t>2</w:t>
      </w:r>
      <w:r w:rsidR="0066549D">
        <w:rPr>
          <w:snapToGrid w:val="0"/>
          <w:spacing w:val="-1"/>
          <w:szCs w:val="20"/>
        </w:rPr>
        <w:t xml:space="preserve">. </w:t>
      </w:r>
      <w:r w:rsidR="00C2373D">
        <w:rPr>
          <w:snapToGrid w:val="0"/>
          <w:spacing w:val="-1"/>
          <w:szCs w:val="20"/>
        </w:rPr>
        <w:tab/>
      </w:r>
      <w:r w:rsidRPr="00E9187C">
        <w:rPr>
          <w:snapToGrid w:val="0"/>
          <w:spacing w:val="-1"/>
          <w:szCs w:val="20"/>
        </w:rPr>
        <w:t>Line (</w:t>
      </w:r>
      <w:r w:rsidRPr="00E9187C">
        <w:rPr>
          <w:b/>
          <w:snapToGrid w:val="0"/>
          <w:spacing w:val="-1"/>
          <w:szCs w:val="20"/>
        </w:rPr>
        <w:t>a</w:t>
      </w:r>
      <w:r w:rsidRPr="00E9187C">
        <w:rPr>
          <w:snapToGrid w:val="0"/>
          <w:spacing w:val="-1"/>
          <w:szCs w:val="20"/>
        </w:rPr>
        <w:t>) is COINCIDENT WITH Polygon (</w:t>
      </w:r>
      <w:r w:rsidRPr="00E9187C">
        <w:rPr>
          <w:b/>
          <w:snapToGrid w:val="0"/>
          <w:spacing w:val="-1"/>
          <w:szCs w:val="20"/>
        </w:rPr>
        <w:t>b</w:t>
      </w:r>
      <w:r w:rsidR="00493791">
        <w:rPr>
          <w:snapToGrid w:val="0"/>
          <w:spacing w:val="-1"/>
          <w:szCs w:val="20"/>
        </w:rPr>
        <w:t>)</w:t>
      </w:r>
      <w:r w:rsidRPr="00E9187C">
        <w:rPr>
          <w:snapToGrid w:val="0"/>
          <w:spacing w:val="-1"/>
          <w:szCs w:val="20"/>
        </w:rPr>
        <w:t xml:space="preserve">: Line </w:t>
      </w:r>
      <w:r w:rsidRPr="00E9187C">
        <w:rPr>
          <w:b/>
          <w:snapToGrid w:val="0"/>
          <w:spacing w:val="-1"/>
          <w:szCs w:val="20"/>
        </w:rPr>
        <w:t>a</w:t>
      </w:r>
      <w:r w:rsidRPr="00E9187C">
        <w:rPr>
          <w:snapToGrid w:val="0"/>
          <w:spacing w:val="-1"/>
          <w:szCs w:val="20"/>
        </w:rPr>
        <w:t xml:space="preserve"> OVERLAPS or is WITHIN the boundary of Polygon </w:t>
      </w:r>
      <w:r w:rsidRPr="00E9187C">
        <w:rPr>
          <w:b/>
          <w:snapToGrid w:val="0"/>
          <w:spacing w:val="-1"/>
          <w:szCs w:val="20"/>
        </w:rPr>
        <w:t>b</w:t>
      </w:r>
      <w:r w:rsidRPr="00E9187C">
        <w:rPr>
          <w:snapToGrid w:val="0"/>
          <w:spacing w:val="-1"/>
          <w:szCs w:val="20"/>
        </w:rPr>
        <w:t>.</w:t>
      </w:r>
    </w:p>
    <w:p w14:paraId="1EB23218" w14:textId="26EC655B" w:rsidR="003E0B96" w:rsidRPr="00E9187C" w:rsidRDefault="003E0B96" w:rsidP="00C2373D">
      <w:pPr>
        <w:tabs>
          <w:tab w:val="left" w:pos="426"/>
        </w:tabs>
        <w:spacing w:before="0"/>
        <w:ind w:left="426" w:hanging="426"/>
        <w:rPr>
          <w:snapToGrid w:val="0"/>
          <w:spacing w:val="-1"/>
          <w:szCs w:val="20"/>
        </w:rPr>
      </w:pPr>
      <w:r w:rsidRPr="00E9187C">
        <w:rPr>
          <w:snapToGrid w:val="0"/>
          <w:spacing w:val="-1"/>
          <w:szCs w:val="20"/>
        </w:rPr>
        <w:t>3</w:t>
      </w:r>
      <w:r w:rsidR="0066549D">
        <w:rPr>
          <w:snapToGrid w:val="0"/>
          <w:spacing w:val="-1"/>
          <w:szCs w:val="20"/>
        </w:rPr>
        <w:t xml:space="preserve">. </w:t>
      </w:r>
      <w:r w:rsidR="00C2373D">
        <w:rPr>
          <w:snapToGrid w:val="0"/>
          <w:spacing w:val="-1"/>
          <w:szCs w:val="20"/>
        </w:rPr>
        <w:tab/>
      </w:r>
      <w:r w:rsidRPr="00E9187C">
        <w:rPr>
          <w:snapToGrid w:val="0"/>
          <w:spacing w:val="-1"/>
          <w:szCs w:val="20"/>
        </w:rPr>
        <w:t>Line (</w:t>
      </w:r>
      <w:r w:rsidRPr="00E9187C">
        <w:rPr>
          <w:b/>
          <w:snapToGrid w:val="0"/>
          <w:spacing w:val="-1"/>
          <w:szCs w:val="20"/>
        </w:rPr>
        <w:t>a</w:t>
      </w:r>
      <w:r w:rsidRPr="00E9187C">
        <w:rPr>
          <w:snapToGrid w:val="0"/>
          <w:spacing w:val="-1"/>
          <w:szCs w:val="20"/>
        </w:rPr>
        <w:t>) is COINCIDENT WITH Line (</w:t>
      </w:r>
      <w:r w:rsidRPr="00E9187C">
        <w:rPr>
          <w:b/>
          <w:snapToGrid w:val="0"/>
          <w:spacing w:val="-1"/>
          <w:szCs w:val="20"/>
        </w:rPr>
        <w:t>b</w:t>
      </w:r>
      <w:r w:rsidRPr="00E9187C">
        <w:rPr>
          <w:snapToGrid w:val="0"/>
          <w:spacing w:val="-1"/>
          <w:szCs w:val="20"/>
        </w:rPr>
        <w:t xml:space="preserve">): Line </w:t>
      </w:r>
      <w:r w:rsidRPr="00E9187C">
        <w:rPr>
          <w:b/>
          <w:snapToGrid w:val="0"/>
          <w:spacing w:val="-1"/>
          <w:szCs w:val="20"/>
        </w:rPr>
        <w:t>a</w:t>
      </w:r>
      <w:r w:rsidRPr="00E9187C">
        <w:rPr>
          <w:snapToGrid w:val="0"/>
          <w:spacing w:val="-1"/>
          <w:szCs w:val="20"/>
        </w:rPr>
        <w:t xml:space="preserve"> OVERLAPS or is WITHIN Line </w:t>
      </w:r>
      <w:r w:rsidRPr="00E9187C">
        <w:rPr>
          <w:b/>
          <w:snapToGrid w:val="0"/>
          <w:spacing w:val="-1"/>
          <w:szCs w:val="20"/>
        </w:rPr>
        <w:t>b</w:t>
      </w:r>
    </w:p>
    <w:p w14:paraId="53997CA2" w14:textId="77777777" w:rsidR="003E0B96" w:rsidRDefault="003E0B96" w:rsidP="00BE6000">
      <w:pPr>
        <w:rPr>
          <w:snapToGrid w:val="0"/>
          <w:szCs w:val="20"/>
        </w:rPr>
      </w:pPr>
      <w:r>
        <w:rPr>
          <w:snapToGrid w:val="0"/>
          <w:szCs w:val="20"/>
        </w:rPr>
        <w:tab/>
      </w:r>
      <w:r>
        <w:rPr>
          <w:snapToGrid w:val="0"/>
          <w:szCs w:val="20"/>
        </w:rPr>
        <w:tab/>
      </w:r>
      <w:r>
        <w:rPr>
          <w:snapToGrid w:val="0"/>
          <w:szCs w:val="20"/>
        </w:rPr>
        <w:tab/>
      </w:r>
      <w:r>
        <w:rPr>
          <w:noProof/>
          <w:lang w:val="en-US" w:eastAsia="ko-KR"/>
        </w:rPr>
        <w:drawing>
          <wp:inline distT="0" distB="0" distL="0" distR="0" wp14:anchorId="463B0416" wp14:editId="6118A059">
            <wp:extent cx="3773357" cy="19335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784626" cy="1939349"/>
                    </a:xfrm>
                    <a:prstGeom prst="rect">
                      <a:avLst/>
                    </a:prstGeom>
                  </pic:spPr>
                </pic:pic>
              </a:graphicData>
            </a:graphic>
          </wp:inline>
        </w:drawing>
      </w:r>
    </w:p>
    <w:p w14:paraId="0228F837" w14:textId="635BB620" w:rsidR="00FC6A48" w:rsidRDefault="00FC6A48" w:rsidP="00FC6A48">
      <w:pPr>
        <w:spacing w:after="120"/>
        <w:jc w:val="center"/>
        <w:rPr>
          <w:b/>
          <w:i/>
          <w:sz w:val="18"/>
          <w:szCs w:val="18"/>
        </w:rPr>
      </w:pPr>
      <w:r w:rsidRPr="00BE6000">
        <w:rPr>
          <w:b/>
          <w:i/>
          <w:sz w:val="18"/>
          <w:szCs w:val="18"/>
        </w:rPr>
        <w:t>Figure F-</w:t>
      </w:r>
      <w:r>
        <w:rPr>
          <w:b/>
          <w:i/>
          <w:sz w:val="18"/>
          <w:szCs w:val="18"/>
        </w:rPr>
        <w:t>9</w:t>
      </w:r>
      <w:r w:rsidRPr="00BE6000">
        <w:rPr>
          <w:b/>
          <w:i/>
          <w:sz w:val="18"/>
          <w:szCs w:val="18"/>
        </w:rPr>
        <w:t xml:space="preserve"> – </w:t>
      </w:r>
      <w:r>
        <w:rPr>
          <w:b/>
          <w:i/>
          <w:sz w:val="18"/>
          <w:szCs w:val="18"/>
        </w:rPr>
        <w:t>Example of COINCIDENT</w:t>
      </w:r>
      <w:r w:rsidRPr="00BE6000">
        <w:rPr>
          <w:b/>
          <w:i/>
          <w:sz w:val="18"/>
          <w:szCs w:val="18"/>
        </w:rPr>
        <w:t xml:space="preserve"> relationship</w:t>
      </w:r>
      <w:r>
        <w:rPr>
          <w:b/>
          <w:i/>
          <w:sz w:val="18"/>
          <w:szCs w:val="18"/>
        </w:rPr>
        <w:t xml:space="preserve"> (line geometry)</w:t>
      </w:r>
    </w:p>
    <w:p w14:paraId="4BCACF98" w14:textId="77777777" w:rsidR="003E0B96" w:rsidRPr="00E9187C" w:rsidRDefault="003E0B96" w:rsidP="003E0B96">
      <w:pPr>
        <w:pStyle w:val="BodyText"/>
        <w:spacing w:line="200" w:lineRule="atLeast"/>
        <w:rPr>
          <w:snapToGrid w:val="0"/>
          <w:sz w:val="20"/>
          <w:lang w:eastAsia="en-US"/>
        </w:rPr>
      </w:pPr>
      <w:r>
        <w:rPr>
          <w:snapToGrid w:val="0"/>
          <w:sz w:val="20"/>
          <w:lang w:eastAsia="en-US"/>
        </w:rPr>
        <w:tab/>
      </w:r>
      <w:r>
        <w:rPr>
          <w:snapToGrid w:val="0"/>
          <w:sz w:val="20"/>
          <w:lang w:eastAsia="en-US"/>
        </w:rPr>
        <w:tab/>
      </w:r>
      <w:r w:rsidR="00493791">
        <w:rPr>
          <w:snapToGrid w:val="0"/>
          <w:sz w:val="20"/>
          <w:lang w:eastAsia="en-US"/>
        </w:rPr>
        <w:tab/>
      </w:r>
      <w:r w:rsidR="00493791">
        <w:rPr>
          <w:snapToGrid w:val="0"/>
          <w:sz w:val="20"/>
          <w:lang w:eastAsia="en-US"/>
        </w:rPr>
        <w:tab/>
      </w:r>
      <w:r>
        <w:rPr>
          <w:noProof/>
          <w:lang w:val="en-US" w:eastAsia="ko-KR"/>
        </w:rPr>
        <w:drawing>
          <wp:inline distT="0" distB="0" distL="0" distR="0" wp14:anchorId="08CC66CE" wp14:editId="2490929A">
            <wp:extent cx="3581400" cy="21621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581400" cy="2162175"/>
                    </a:xfrm>
                    <a:prstGeom prst="rect">
                      <a:avLst/>
                    </a:prstGeom>
                  </pic:spPr>
                </pic:pic>
              </a:graphicData>
            </a:graphic>
          </wp:inline>
        </w:drawing>
      </w:r>
    </w:p>
    <w:p w14:paraId="13FAA029" w14:textId="1F95E45F" w:rsidR="00FC6A48" w:rsidRDefault="00FC6A48" w:rsidP="00FC6A48">
      <w:pPr>
        <w:spacing w:after="120"/>
        <w:jc w:val="center"/>
        <w:rPr>
          <w:b/>
          <w:i/>
          <w:sz w:val="18"/>
          <w:szCs w:val="18"/>
        </w:rPr>
      </w:pPr>
      <w:r w:rsidRPr="00BE6000">
        <w:rPr>
          <w:b/>
          <w:i/>
          <w:sz w:val="18"/>
          <w:szCs w:val="18"/>
        </w:rPr>
        <w:t>Figure F-</w:t>
      </w:r>
      <w:r>
        <w:rPr>
          <w:b/>
          <w:i/>
          <w:sz w:val="18"/>
          <w:szCs w:val="18"/>
        </w:rPr>
        <w:t>10</w:t>
      </w:r>
      <w:r w:rsidRPr="00BE6000">
        <w:rPr>
          <w:b/>
          <w:i/>
          <w:sz w:val="18"/>
          <w:szCs w:val="18"/>
        </w:rPr>
        <w:t xml:space="preserve"> – </w:t>
      </w:r>
      <w:r>
        <w:rPr>
          <w:b/>
          <w:i/>
          <w:sz w:val="18"/>
          <w:szCs w:val="18"/>
        </w:rPr>
        <w:t>Example of COINCIDENT</w:t>
      </w:r>
      <w:r w:rsidRPr="00BE6000">
        <w:rPr>
          <w:b/>
          <w:i/>
          <w:sz w:val="18"/>
          <w:szCs w:val="18"/>
        </w:rPr>
        <w:t xml:space="preserve"> relationship</w:t>
      </w:r>
      <w:r>
        <w:rPr>
          <w:b/>
          <w:i/>
          <w:sz w:val="18"/>
          <w:szCs w:val="18"/>
        </w:rPr>
        <w:t xml:space="preserve"> (polygon boundary)</w:t>
      </w:r>
    </w:p>
    <w:p w14:paraId="702107AB" w14:textId="77777777" w:rsidR="003E0B96" w:rsidRPr="00E9187C" w:rsidRDefault="003E0B96" w:rsidP="00FC6A48">
      <w:pPr>
        <w:widowControl w:val="0"/>
        <w:spacing w:before="0"/>
        <w:rPr>
          <w:snapToGrid w:val="0"/>
          <w:szCs w:val="20"/>
        </w:rPr>
      </w:pPr>
      <w:r w:rsidRPr="00E9187C">
        <w:rPr>
          <w:snapToGrid w:val="0"/>
          <w:szCs w:val="20"/>
        </w:rPr>
        <w:t>Above are other examples of objects COINCIDENT with the boundary of a Polygon</w:t>
      </w:r>
      <w:r w:rsidR="0066549D">
        <w:rPr>
          <w:snapToGrid w:val="0"/>
          <w:szCs w:val="20"/>
        </w:rPr>
        <w:t xml:space="preserve">. </w:t>
      </w:r>
      <w:r w:rsidRPr="00E9187C">
        <w:rPr>
          <w:snapToGrid w:val="0"/>
          <w:szCs w:val="20"/>
        </w:rPr>
        <w:t>LineStrings following a portion of a Polygon boundary or Polygons sharing a boundaryportion.</w:t>
      </w:r>
    </w:p>
    <w:p w14:paraId="3E302448" w14:textId="77777777" w:rsidR="003E0B96" w:rsidRPr="00E9187C" w:rsidRDefault="003E0B96" w:rsidP="00FC6A48">
      <w:pPr>
        <w:widowControl w:val="0"/>
        <w:spacing w:before="0"/>
        <w:rPr>
          <w:snapToGrid w:val="0"/>
          <w:szCs w:val="20"/>
        </w:rPr>
      </w:pPr>
      <w:r w:rsidRPr="00E9187C">
        <w:rPr>
          <w:i/>
          <w:snapToGrid w:val="0"/>
          <w:szCs w:val="20"/>
        </w:rPr>
        <w:t>Note that by definition a Line can be COINCIDENT with an interior boundary of a Polygon</w:t>
      </w:r>
      <w:r w:rsidRPr="00E9187C">
        <w:rPr>
          <w:snapToGrid w:val="0"/>
          <w:szCs w:val="20"/>
        </w:rPr>
        <w:t>.</w:t>
      </w:r>
    </w:p>
    <w:p w14:paraId="57ECAD0E" w14:textId="77777777" w:rsidR="003E0B96" w:rsidRPr="00683BAD" w:rsidRDefault="003E0B96" w:rsidP="0069490B">
      <w:pPr>
        <w:pStyle w:val="Annex-Heading3"/>
        <w:numPr>
          <w:ilvl w:val="0"/>
          <w:numId w:val="0"/>
        </w:numPr>
        <w:rPr>
          <w:snapToGrid w:val="0"/>
        </w:rPr>
      </w:pPr>
      <w:r w:rsidRPr="00E9187C">
        <w:rPr>
          <w:snapToGrid w:val="0"/>
        </w:rPr>
        <w:t>Note that other relationships may also be true such as COVERED_BY or TOUCHES since COINCIDENT is not mutually exclusi</w:t>
      </w:r>
      <w:bookmarkStart w:id="3889" w:name="_Toc516391"/>
      <w:r w:rsidR="00683BAD" w:rsidRPr="00683BAD">
        <w:rPr>
          <w:snapToGrid w:val="0"/>
        </w:rPr>
        <w:t xml:space="preserve">F.3 </w:t>
      </w:r>
      <w:r w:rsidRPr="00683BAD">
        <w:rPr>
          <w:snapToGrid w:val="0"/>
        </w:rPr>
        <w:t>Bibliography</w:t>
      </w:r>
      <w:bookmarkEnd w:id="3889"/>
    </w:p>
    <w:p w14:paraId="5AEEAE3C" w14:textId="76291C17" w:rsidR="00661F2F" w:rsidRDefault="00661F2F">
      <w:pPr>
        <w:spacing w:before="0" w:after="0"/>
        <w:jc w:val="left"/>
        <w:rPr>
          <w:rFonts w:cs="Arial"/>
          <w:b/>
          <w:bCs/>
          <w:color w:val="000000"/>
          <w:sz w:val="24"/>
          <w:szCs w:val="20"/>
          <w:lang w:val="en-GB"/>
        </w:rPr>
      </w:pPr>
      <w:r>
        <w:br w:type="page"/>
      </w:r>
    </w:p>
    <w:p w14:paraId="0DB815AB" w14:textId="77777777" w:rsidR="004471B6" w:rsidRPr="00E61AD8" w:rsidRDefault="004471B6" w:rsidP="004471B6">
      <w:pPr>
        <w:rPr>
          <w:lang w:val="en-US"/>
        </w:rPr>
      </w:pPr>
    </w:p>
    <w:p w14:paraId="6A23F040" w14:textId="77777777" w:rsidR="004471B6" w:rsidRPr="00E61AD8" w:rsidRDefault="004471B6" w:rsidP="004471B6">
      <w:pPr>
        <w:rPr>
          <w:lang w:val="en-US"/>
        </w:rPr>
      </w:pPr>
    </w:p>
    <w:p w14:paraId="7FC4AAC0" w14:textId="77777777" w:rsidR="004471B6" w:rsidRPr="00E61AD8" w:rsidRDefault="004471B6" w:rsidP="004471B6">
      <w:pPr>
        <w:rPr>
          <w:lang w:val="en-US"/>
        </w:rPr>
      </w:pPr>
    </w:p>
    <w:p w14:paraId="36D79058" w14:textId="77777777" w:rsidR="004471B6" w:rsidRPr="00E61AD8" w:rsidRDefault="004471B6" w:rsidP="004471B6">
      <w:pPr>
        <w:rPr>
          <w:lang w:val="en-US"/>
        </w:rPr>
      </w:pPr>
    </w:p>
    <w:p w14:paraId="06C95EE8" w14:textId="77777777" w:rsidR="004471B6" w:rsidRPr="00E61AD8" w:rsidRDefault="004471B6" w:rsidP="004471B6">
      <w:pPr>
        <w:rPr>
          <w:lang w:val="en-US"/>
        </w:rPr>
      </w:pPr>
    </w:p>
    <w:p w14:paraId="764AA313" w14:textId="77777777" w:rsidR="004471B6" w:rsidRPr="00E61AD8" w:rsidRDefault="004471B6" w:rsidP="004471B6">
      <w:pPr>
        <w:rPr>
          <w:lang w:val="en-US"/>
        </w:rPr>
      </w:pPr>
    </w:p>
    <w:p w14:paraId="285F03F8" w14:textId="77777777" w:rsidR="004471B6" w:rsidRPr="00E61AD8" w:rsidRDefault="004471B6" w:rsidP="004471B6">
      <w:pPr>
        <w:rPr>
          <w:lang w:val="en-US"/>
        </w:rPr>
      </w:pPr>
    </w:p>
    <w:p w14:paraId="60280281" w14:textId="77777777" w:rsidR="004471B6" w:rsidRPr="00E61AD8" w:rsidRDefault="004471B6" w:rsidP="004471B6">
      <w:pPr>
        <w:rPr>
          <w:lang w:val="en-US"/>
        </w:rPr>
      </w:pPr>
    </w:p>
    <w:p w14:paraId="79F4FEA7" w14:textId="77777777" w:rsidR="004471B6" w:rsidRPr="00E61AD8" w:rsidRDefault="004471B6" w:rsidP="004471B6">
      <w:pPr>
        <w:rPr>
          <w:lang w:val="en-US"/>
        </w:rPr>
      </w:pPr>
    </w:p>
    <w:p w14:paraId="46DA4D2B" w14:textId="77777777" w:rsidR="004471B6" w:rsidRPr="00E61AD8" w:rsidRDefault="004471B6" w:rsidP="004471B6">
      <w:pPr>
        <w:rPr>
          <w:lang w:val="en-US"/>
        </w:rPr>
      </w:pPr>
    </w:p>
    <w:p w14:paraId="3FCF583E" w14:textId="77777777" w:rsidR="004471B6" w:rsidRPr="00E61AD8" w:rsidRDefault="004471B6" w:rsidP="004471B6">
      <w:pPr>
        <w:rPr>
          <w:lang w:val="en-US"/>
        </w:rPr>
      </w:pPr>
    </w:p>
    <w:p w14:paraId="10791266" w14:textId="77777777" w:rsidR="004471B6" w:rsidRPr="00E61AD8" w:rsidRDefault="004471B6" w:rsidP="004471B6">
      <w:pPr>
        <w:rPr>
          <w:lang w:val="en-US"/>
        </w:rPr>
      </w:pPr>
    </w:p>
    <w:p w14:paraId="0FC39EA9" w14:textId="77777777" w:rsidR="004471B6" w:rsidRPr="00E61AD8" w:rsidRDefault="004471B6" w:rsidP="004471B6">
      <w:pPr>
        <w:rPr>
          <w:lang w:val="en-US"/>
        </w:rPr>
      </w:pPr>
    </w:p>
    <w:p w14:paraId="5EAA776F" w14:textId="77777777" w:rsidR="004471B6" w:rsidRPr="00E61AD8" w:rsidRDefault="004471B6" w:rsidP="004471B6">
      <w:pPr>
        <w:rPr>
          <w:lang w:val="en-US"/>
        </w:rPr>
      </w:pPr>
    </w:p>
    <w:p w14:paraId="4CB4C673" w14:textId="77777777" w:rsidR="004471B6" w:rsidRPr="00E61AD8" w:rsidRDefault="004471B6" w:rsidP="004471B6">
      <w:pPr>
        <w:framePr w:w="4406" w:hSpace="240" w:vSpace="240" w:wrap="around" w:vAnchor="text" w:hAnchor="page" w:x="3742" w:y="1"/>
        <w:pBdr>
          <w:top w:val="single" w:sz="6" w:space="0" w:color="000000"/>
          <w:left w:val="single" w:sz="6" w:space="0" w:color="000000"/>
          <w:bottom w:val="single" w:sz="6" w:space="0" w:color="000000"/>
          <w:right w:val="single" w:sz="6" w:space="0" w:color="000000"/>
        </w:pBdr>
        <w:tabs>
          <w:tab w:val="center" w:pos="2203"/>
          <w:tab w:val="left" w:pos="2880"/>
          <w:tab w:val="left" w:pos="3600"/>
          <w:tab w:val="left" w:pos="4320"/>
          <w:tab w:val="left" w:pos="5040"/>
          <w:tab w:val="left" w:pos="5760"/>
          <w:tab w:val="left" w:pos="6480"/>
          <w:tab w:val="left" w:pos="7200"/>
          <w:tab w:val="left" w:pos="7920"/>
          <w:tab w:val="left" w:pos="8640"/>
        </w:tabs>
        <w:spacing w:after="0"/>
        <w:jc w:val="left"/>
        <w:rPr>
          <w:sz w:val="22"/>
          <w:lang w:eastAsia="en-GB"/>
        </w:rPr>
      </w:pPr>
      <w:r w:rsidRPr="00E61AD8">
        <w:rPr>
          <w:sz w:val="22"/>
          <w:lang w:eastAsia="en-GB"/>
        </w:rPr>
        <w:tab/>
        <w:t>Page intentionally left blank</w:t>
      </w:r>
    </w:p>
    <w:p w14:paraId="4E2DFD8C" w14:textId="77777777" w:rsidR="004471B6" w:rsidRPr="00E61AD8" w:rsidRDefault="004471B6" w:rsidP="004471B6">
      <w:pPr>
        <w:rPr>
          <w:lang w:val="en-US"/>
        </w:rPr>
      </w:pPr>
    </w:p>
    <w:p w14:paraId="22279917" w14:textId="77777777" w:rsidR="003E0B96" w:rsidRPr="00D129DC" w:rsidRDefault="003E0B96" w:rsidP="002721B0">
      <w:pPr>
        <w:pStyle w:val="Annex0"/>
        <w:numPr>
          <w:ilvl w:val="0"/>
          <w:numId w:val="0"/>
        </w:numPr>
        <w:ind w:left="720"/>
      </w:pPr>
    </w:p>
    <w:sectPr w:rsidR="003E0B96" w:rsidRPr="00D129DC" w:rsidSect="008200D9">
      <w:headerReference w:type="even" r:id="rId96"/>
      <w:headerReference w:type="default" r:id="rId97"/>
      <w:footerReference w:type="even" r:id="rId98"/>
      <w:footerReference w:type="default" r:id="rId99"/>
      <w:headerReference w:type="first" r:id="rId100"/>
      <w:footerReference w:type="first" r:id="rId101"/>
      <w:pgSz w:w="11906" w:h="16838"/>
      <w:pgMar w:top="1134" w:right="1418" w:bottom="1418" w:left="1418" w:header="709" w:footer="788" w:gutter="0"/>
      <w:cols w:space="720"/>
      <w:docGrid w:linePitch="27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228" w:author="Jason Rhee" w:date="2024-02-29T13:33:00Z" w:initials="JR">
    <w:p w14:paraId="3A2DA350" w14:textId="77777777" w:rsidR="00070B5E" w:rsidRDefault="00070B5E" w:rsidP="00070B5E">
      <w:pPr>
        <w:pStyle w:val="CommentText"/>
        <w:jc w:val="left"/>
      </w:pPr>
      <w:r>
        <w:rPr>
          <w:rStyle w:val="CommentReference"/>
        </w:rPr>
        <w:annotationRef/>
      </w:r>
      <w:r>
        <w:t>LP: Need for this clause? Does the subsequent explanation of the PS make it irrelevant?</w:t>
      </w:r>
    </w:p>
  </w:comment>
  <w:comment w:id="229" w:author="Jason Rhee" w:date="2024-07-21T21:17:00Z" w:initials="JR">
    <w:p w14:paraId="739D5B92" w14:textId="77777777" w:rsidR="006936AA" w:rsidRDefault="006936AA" w:rsidP="006936AA">
      <w:pPr>
        <w:pStyle w:val="CommentText"/>
        <w:jc w:val="left"/>
      </w:pPr>
      <w:r>
        <w:rPr>
          <w:rStyle w:val="CommentReference"/>
        </w:rPr>
        <w:annotationRef/>
      </w:r>
      <w:r>
        <w:t>Removed</w:t>
      </w:r>
    </w:p>
  </w:comment>
  <w:comment w:id="233" w:author="Jason Rhee" w:date="2024-02-29T13:33:00Z" w:initials="JR">
    <w:p w14:paraId="06F03533" w14:textId="6BBB24FF" w:rsidR="00070B5E" w:rsidRDefault="00070B5E" w:rsidP="00070B5E">
      <w:pPr>
        <w:pStyle w:val="CommentText"/>
        <w:jc w:val="left"/>
      </w:pPr>
      <w:r>
        <w:rPr>
          <w:rStyle w:val="CommentReference"/>
        </w:rPr>
        <w:annotationRef/>
      </w:r>
      <w:r>
        <w:t>To be superseded by up-top-date mock-up when available</w:t>
      </w:r>
    </w:p>
  </w:comment>
  <w:comment w:id="244" w:author="Jason Rhee" w:date="2024-02-29T13:32:00Z" w:initials="JR">
    <w:p w14:paraId="28C0A1C6" w14:textId="62076562" w:rsidR="00386678" w:rsidRDefault="00386678" w:rsidP="00386678">
      <w:pPr>
        <w:pStyle w:val="CommentText"/>
        <w:jc w:val="left"/>
      </w:pPr>
      <w:r>
        <w:rPr>
          <w:rStyle w:val="CommentReference"/>
        </w:rPr>
        <w:annotationRef/>
      </w:r>
      <w:r>
        <w:t>LP: currently no definition of UKCM Service Provider in PS</w:t>
      </w:r>
    </w:p>
  </w:comment>
  <w:comment w:id="250" w:author="Jason Rhee" w:date="2024-02-29T13:34:00Z" w:initials="JR">
    <w:p w14:paraId="435933BF" w14:textId="77777777" w:rsidR="00A91985" w:rsidRDefault="00A91985" w:rsidP="00A91985">
      <w:pPr>
        <w:pStyle w:val="CommentText"/>
        <w:jc w:val="left"/>
      </w:pPr>
      <w:r>
        <w:rPr>
          <w:rStyle w:val="CommentReference"/>
        </w:rPr>
        <w:annotationRef/>
      </w:r>
      <w:r>
        <w:t>LP: Alternatively - 'for a ship's master to choose from'. Or, “. . . for a specified ship’s draught that a master can choose from.”</w:t>
      </w:r>
    </w:p>
  </w:comment>
  <w:comment w:id="251" w:author="Jason Rhee" w:date="2024-07-21T21:17:00Z" w:initials="JR">
    <w:p w14:paraId="78ED81C4" w14:textId="77777777" w:rsidR="006936AA" w:rsidRDefault="006936AA" w:rsidP="006936AA">
      <w:pPr>
        <w:pStyle w:val="CommentText"/>
        <w:jc w:val="left"/>
      </w:pPr>
      <w:r>
        <w:rPr>
          <w:rStyle w:val="CommentReference"/>
        </w:rPr>
        <w:annotationRef/>
      </w:r>
      <w:r>
        <w:t>Amended to “for a ship’s master to choose from”</w:t>
      </w:r>
    </w:p>
  </w:comment>
  <w:comment w:id="289" w:author="Jason Rhee" w:date="2024-02-29T13:36:00Z" w:initials="JR">
    <w:p w14:paraId="5030C3BE" w14:textId="6FA7E184" w:rsidR="00FA7102" w:rsidRDefault="00FA7102" w:rsidP="00FA7102">
      <w:pPr>
        <w:pStyle w:val="CommentText"/>
        <w:jc w:val="left"/>
      </w:pPr>
      <w:r>
        <w:rPr>
          <w:rStyle w:val="CommentReference"/>
        </w:rPr>
        <w:annotationRef/>
      </w:r>
      <w:r>
        <w:t>LP: relevance? TBD</w:t>
      </w:r>
    </w:p>
  </w:comment>
  <w:comment w:id="290" w:author="Jason Rhee" w:date="2024-07-25T16:20:00Z" w:initials="JR">
    <w:p w14:paraId="6E330B5B" w14:textId="77777777" w:rsidR="000B0FF2" w:rsidRDefault="000B0FF2" w:rsidP="000B0FF2">
      <w:pPr>
        <w:pStyle w:val="CommentText"/>
        <w:jc w:val="left"/>
      </w:pPr>
      <w:r>
        <w:rPr>
          <w:rStyle w:val="CommentReference"/>
        </w:rPr>
        <w:annotationRef/>
      </w:r>
      <w:r>
        <w:t>Reworded</w:t>
      </w:r>
    </w:p>
  </w:comment>
  <w:comment w:id="310" w:author="Jason Rhee" w:date="2024-02-29T13:37:00Z" w:initials="JR">
    <w:p w14:paraId="114233E2" w14:textId="734B5EDC" w:rsidR="00E54BDB" w:rsidRDefault="00E54BDB" w:rsidP="00E54BDB">
      <w:pPr>
        <w:pStyle w:val="CommentText"/>
        <w:jc w:val="left"/>
      </w:pPr>
      <w:r>
        <w:rPr>
          <w:rStyle w:val="CommentReference"/>
        </w:rPr>
        <w:annotationRef/>
      </w:r>
      <w:r>
        <w:t>LP: This needs to be considered noting the conflicitng definitions in the PS (see definitions for Actual Update and UKC Plan (which refers to an Actual Plan Update)).</w:t>
      </w:r>
    </w:p>
  </w:comment>
  <w:comment w:id="311" w:author="Jason Rhee" w:date="2024-07-21T21:36:00Z" w:initials="JR">
    <w:p w14:paraId="0E069E58" w14:textId="77777777" w:rsidR="00BC7E83" w:rsidRDefault="00BC7E83" w:rsidP="00BC7E83">
      <w:pPr>
        <w:pStyle w:val="CommentText"/>
        <w:jc w:val="left"/>
      </w:pPr>
      <w:r>
        <w:rPr>
          <w:rStyle w:val="CommentReference"/>
        </w:rPr>
        <w:annotationRef/>
      </w:r>
      <w:r>
        <w:t>Going with “Actual Update”, as more consistent with actual listedValue label for enumeration</w:t>
      </w:r>
    </w:p>
  </w:comment>
  <w:comment w:id="323" w:author="Jason Rhee" w:date="2024-02-29T13:38:00Z" w:initials="JR">
    <w:p w14:paraId="53A2BCAD" w14:textId="07DD548F" w:rsidR="00726AE6" w:rsidRDefault="00726AE6" w:rsidP="00726AE6">
      <w:pPr>
        <w:pStyle w:val="CommentText"/>
        <w:jc w:val="left"/>
      </w:pPr>
      <w:r>
        <w:rPr>
          <w:rStyle w:val="CommentReference"/>
        </w:rPr>
        <w:annotationRef/>
      </w:r>
      <w:r>
        <w:t>LP: Does this need to include, ". . . within the UKCMS operational area."?</w:t>
      </w:r>
    </w:p>
  </w:comment>
  <w:comment w:id="324" w:author="Jason Rhee" w:date="2024-07-21T22:11:00Z" w:initials="JR">
    <w:p w14:paraId="38867853" w14:textId="77777777" w:rsidR="00976B86" w:rsidRDefault="00976B86" w:rsidP="00976B86">
      <w:pPr>
        <w:pStyle w:val="CommentText"/>
        <w:jc w:val="left"/>
      </w:pPr>
      <w:r>
        <w:rPr>
          <w:rStyle w:val="CommentReference"/>
        </w:rPr>
        <w:annotationRef/>
      </w:r>
      <w:r>
        <w:t>Added</w:t>
      </w:r>
    </w:p>
  </w:comment>
  <w:comment w:id="351" w:author="Jason Rhee" w:date="2024-02-29T13:40:00Z" w:initials="JR">
    <w:p w14:paraId="18622901" w14:textId="60EEE389" w:rsidR="00215D0F" w:rsidRDefault="00215D0F" w:rsidP="00215D0F">
      <w:pPr>
        <w:pStyle w:val="CommentText"/>
        <w:jc w:val="left"/>
      </w:pPr>
      <w:r>
        <w:rPr>
          <w:rStyle w:val="CommentReference"/>
        </w:rPr>
        <w:annotationRef/>
      </w:r>
      <w:r>
        <w:t>LP: So, it is implied, but not stated, that the VTS will have received from he UKCM service provider. Does the provision of Actual Plans and Actual Plan Updates to the VTS need to be explicitly mentioned?</w:t>
      </w:r>
    </w:p>
  </w:comment>
  <w:comment w:id="352" w:author="Jason Rhee" w:date="2024-02-29T13:40:00Z" w:initials="JR">
    <w:p w14:paraId="1B886987" w14:textId="77777777" w:rsidR="00215D0F" w:rsidRDefault="00215D0F" w:rsidP="00215D0F">
      <w:pPr>
        <w:pStyle w:val="CommentText"/>
        <w:jc w:val="left"/>
      </w:pPr>
      <w:r>
        <w:rPr>
          <w:rStyle w:val="CommentReference"/>
        </w:rPr>
        <w:annotationRef/>
      </w:r>
      <w:r>
        <w:t>TBD</w:t>
      </w:r>
    </w:p>
  </w:comment>
  <w:comment w:id="353" w:author="Jason Rhee" w:date="2024-07-25T16:24:00Z" w:initials="JR">
    <w:p w14:paraId="4919DE8E" w14:textId="77777777" w:rsidR="00B025E3" w:rsidRDefault="00B025E3" w:rsidP="00B025E3">
      <w:pPr>
        <w:pStyle w:val="CommentText"/>
        <w:jc w:val="left"/>
      </w:pPr>
      <w:r>
        <w:rPr>
          <w:rStyle w:val="CommentReference"/>
        </w:rPr>
        <w:annotationRef/>
      </w:r>
      <w:r>
        <w:t>Reworded/added, for review</w:t>
      </w:r>
    </w:p>
  </w:comment>
  <w:comment w:id="378" w:author="Jason Rhee" w:date="2024-02-29T13:41:00Z" w:initials="JR">
    <w:p w14:paraId="269D433C" w14:textId="64A9CCEB" w:rsidR="00436616" w:rsidRDefault="00436616" w:rsidP="00436616">
      <w:pPr>
        <w:pStyle w:val="CommentText"/>
        <w:jc w:val="left"/>
      </w:pPr>
      <w:r>
        <w:rPr>
          <w:rStyle w:val="CommentReference"/>
        </w:rPr>
        <w:annotationRef/>
      </w:r>
      <w:r>
        <w:t>LP: Has there been a recent check performed to verify the currency of these reference doc's?</w:t>
      </w:r>
    </w:p>
  </w:comment>
  <w:comment w:id="379" w:author="Jason Rhee" w:date="2024-02-29T13:41:00Z" w:initials="JR">
    <w:p w14:paraId="53F98E0C" w14:textId="77777777" w:rsidR="00436616" w:rsidRDefault="00436616" w:rsidP="00436616">
      <w:pPr>
        <w:pStyle w:val="CommentText"/>
        <w:jc w:val="left"/>
      </w:pPr>
      <w:r>
        <w:rPr>
          <w:rStyle w:val="CommentReference"/>
        </w:rPr>
        <w:annotationRef/>
      </w:r>
      <w:r>
        <w:t>Need to review (periodically)</w:t>
      </w:r>
    </w:p>
  </w:comment>
  <w:comment w:id="422" w:author="Jason Rhee" w:date="2024-02-29T13:43:00Z" w:initials="JR">
    <w:p w14:paraId="17827B06" w14:textId="664B5AC2" w:rsidR="003668DB" w:rsidRDefault="003668DB" w:rsidP="003668DB">
      <w:pPr>
        <w:pStyle w:val="CommentText"/>
        <w:jc w:val="left"/>
      </w:pPr>
      <w:r>
        <w:rPr>
          <w:rStyle w:val="CommentReference"/>
        </w:rPr>
        <w:annotationRef/>
      </w:r>
      <w:r>
        <w:t>LP: Note earlier comment about this definition.</w:t>
      </w:r>
    </w:p>
  </w:comment>
  <w:comment w:id="423" w:author="Jason Rhee" w:date="2024-02-29T13:43:00Z" w:initials="JR">
    <w:p w14:paraId="287DE52D" w14:textId="77777777" w:rsidR="00821DA3" w:rsidRDefault="003668DB" w:rsidP="00821DA3">
      <w:pPr>
        <w:pStyle w:val="CommentText"/>
        <w:jc w:val="left"/>
      </w:pPr>
      <w:r>
        <w:rPr>
          <w:rStyle w:val="CommentReference"/>
        </w:rPr>
        <w:annotationRef/>
      </w:r>
      <w:r w:rsidR="00821DA3">
        <w:t>To be discussed</w:t>
      </w:r>
      <w:r w:rsidR="00821DA3">
        <w:br/>
        <w:t>"actual update" vs "actual plan update"?</w:t>
      </w:r>
    </w:p>
    <w:p w14:paraId="7F0AD18E" w14:textId="77777777" w:rsidR="00821DA3" w:rsidRDefault="00821DA3" w:rsidP="00821DA3">
      <w:pPr>
        <w:pStyle w:val="CommentText"/>
        <w:jc w:val="left"/>
      </w:pPr>
      <w:r>
        <w:t>Enumeration currently named "actualUpdate".</w:t>
      </w:r>
    </w:p>
  </w:comment>
  <w:comment w:id="424" w:author="Jason Rhee" w:date="2024-07-21T21:36:00Z" w:initials="JR">
    <w:p w14:paraId="66E19A3C" w14:textId="77777777" w:rsidR="00821DA3" w:rsidRDefault="00821DA3" w:rsidP="00821DA3">
      <w:pPr>
        <w:pStyle w:val="CommentText"/>
        <w:jc w:val="left"/>
      </w:pPr>
      <w:r>
        <w:rPr>
          <w:rStyle w:val="CommentReference"/>
        </w:rPr>
        <w:annotationRef/>
      </w:r>
      <w:r>
        <w:t>Going with “Actual Update”, as more consistent with actual listedValue label for enumeration</w:t>
      </w:r>
    </w:p>
  </w:comment>
  <w:comment w:id="434" w:author="Jason Rhee" w:date="2024-02-29T13:45:00Z" w:initials="JR">
    <w:p w14:paraId="0BA3F039" w14:textId="0CDF060C" w:rsidR="00D62589" w:rsidRDefault="006244FC" w:rsidP="00D62589">
      <w:pPr>
        <w:pStyle w:val="CommentText"/>
        <w:jc w:val="left"/>
      </w:pPr>
      <w:r>
        <w:rPr>
          <w:rStyle w:val="CommentReference"/>
        </w:rPr>
        <w:annotationRef/>
      </w:r>
      <w:r w:rsidR="00D62589">
        <w:t>LP: "Is used", or "must be used"? See nomenclature under 'Feature' definition.</w:t>
      </w:r>
    </w:p>
  </w:comment>
  <w:comment w:id="435" w:author="Jason Rhee" w:date="2024-02-29T13:45:00Z" w:initials="JR">
    <w:p w14:paraId="19B2BACF" w14:textId="17B99305" w:rsidR="006244FC" w:rsidRDefault="006244FC" w:rsidP="006244FC">
      <w:pPr>
        <w:pStyle w:val="CommentText"/>
        <w:jc w:val="left"/>
      </w:pPr>
      <w:r>
        <w:rPr>
          <w:rStyle w:val="CommentReference"/>
        </w:rPr>
        <w:annotationRef/>
      </w:r>
      <w:r>
        <w:t>TBD</w:t>
      </w:r>
    </w:p>
  </w:comment>
  <w:comment w:id="436" w:author="Jason Rhee" w:date="2024-07-21T22:01:00Z" w:initials="JR">
    <w:p w14:paraId="62156E3F" w14:textId="77777777" w:rsidR="00D32FBB" w:rsidRDefault="00D32FBB" w:rsidP="00D32FBB">
      <w:pPr>
        <w:pStyle w:val="CommentText"/>
        <w:jc w:val="left"/>
      </w:pPr>
      <w:r>
        <w:rPr>
          <w:rStyle w:val="CommentReference"/>
        </w:rPr>
        <w:annotationRef/>
      </w:r>
      <w:r>
        <w:t>Based on other PSs (e.g. S-101), it looks like it’s “is used” in this case.</w:t>
      </w:r>
      <w:r>
        <w:br/>
      </w:r>
      <w:r>
        <w:br/>
        <w:t>Nomenclature for “Feature” instead needs to reflect “should” - amended accordingly.</w:t>
      </w:r>
    </w:p>
  </w:comment>
  <w:comment w:id="437" w:author="Jason Rhee" w:date="2024-02-29T13:46:00Z" w:initials="JR">
    <w:p w14:paraId="1F907DBA" w14:textId="71ACFDC4" w:rsidR="00D62589" w:rsidRDefault="00140852" w:rsidP="00D62589">
      <w:pPr>
        <w:pStyle w:val="CommentText"/>
        <w:jc w:val="left"/>
      </w:pPr>
      <w:r>
        <w:rPr>
          <w:rStyle w:val="CommentReference"/>
        </w:rPr>
        <w:annotationRef/>
      </w:r>
      <w:r w:rsidR="00D62589">
        <w:t>LP: Does this need to include something along the lines of, "while satisfying minimum UKC requirements"?</w:t>
      </w:r>
    </w:p>
  </w:comment>
  <w:comment w:id="438" w:author="Jason Rhee" w:date="2024-07-21T22:02:00Z" w:initials="JR">
    <w:p w14:paraId="2D0D0362" w14:textId="77777777" w:rsidR="00D2073B" w:rsidRDefault="00D2073B" w:rsidP="00D2073B">
      <w:pPr>
        <w:pStyle w:val="CommentText"/>
        <w:jc w:val="left"/>
      </w:pPr>
      <w:r>
        <w:rPr>
          <w:rStyle w:val="CommentReference"/>
        </w:rPr>
        <w:annotationRef/>
      </w:r>
      <w:r>
        <w:t>Added at end of sentence</w:t>
      </w:r>
    </w:p>
  </w:comment>
  <w:comment w:id="520" w:author="Jason Rhee" w:date="2024-02-29T13:47:00Z" w:initials="JR">
    <w:p w14:paraId="26C03C95" w14:textId="06A96F82" w:rsidR="006B3888" w:rsidRDefault="006B3888" w:rsidP="006B3888">
      <w:pPr>
        <w:pStyle w:val="CommentText"/>
        <w:jc w:val="left"/>
      </w:pPr>
      <w:r>
        <w:rPr>
          <w:rStyle w:val="CommentReference"/>
        </w:rPr>
        <w:annotationRef/>
      </w:r>
      <w:r>
        <w:t>LP: Again, this would benefit from a definition.</w:t>
      </w:r>
    </w:p>
  </w:comment>
  <w:comment w:id="524" w:author="Jason Rhee" w:date="2024-02-29T13:48:00Z" w:initials="JR">
    <w:p w14:paraId="53A35732" w14:textId="77777777" w:rsidR="00DC416A" w:rsidRDefault="00DC416A" w:rsidP="00DC416A">
      <w:pPr>
        <w:pStyle w:val="CommentText"/>
        <w:jc w:val="left"/>
      </w:pPr>
      <w:r>
        <w:rPr>
          <w:rStyle w:val="CommentReference"/>
        </w:rPr>
        <w:annotationRef/>
      </w:r>
      <w:r>
        <w:t>LP: Is this title appropriately ordered in this section? i.e. should it appear prior to the abstract?</w:t>
      </w:r>
    </w:p>
  </w:comment>
  <w:comment w:id="525" w:author="Jason Rhee" w:date="2024-07-21T22:04:00Z" w:initials="JR">
    <w:p w14:paraId="70E9FAF4" w14:textId="77777777" w:rsidR="00935581" w:rsidRDefault="00935581" w:rsidP="00935581">
      <w:pPr>
        <w:pStyle w:val="CommentText"/>
        <w:jc w:val="left"/>
      </w:pPr>
      <w:r>
        <w:rPr>
          <w:rStyle w:val="CommentReference"/>
        </w:rPr>
        <w:annotationRef/>
      </w:r>
      <w:r>
        <w:t>Will retain ordering, consistent with other PSs.</w:t>
      </w:r>
    </w:p>
  </w:comment>
  <w:comment w:id="556" w:author="Jason Rhee" w:date="2024-02-29T13:58:00Z" w:initials="JR">
    <w:p w14:paraId="244B9735" w14:textId="786D7108" w:rsidR="00396D01" w:rsidRDefault="00396D01" w:rsidP="00396D01">
      <w:pPr>
        <w:pStyle w:val="CommentText"/>
        <w:jc w:val="left"/>
      </w:pPr>
      <w:r>
        <w:rPr>
          <w:rStyle w:val="CommentReference"/>
        </w:rPr>
        <w:annotationRef/>
      </w:r>
      <w:r>
        <w:t>LP: Should this read Under Keel Clearance Management Information datasets, to reflect the title?</w:t>
      </w:r>
    </w:p>
  </w:comment>
  <w:comment w:id="557" w:author="Jason Rhee" w:date="2024-07-25T17:49:00Z" w:initials="JR">
    <w:p w14:paraId="1744AD09" w14:textId="77777777" w:rsidR="004D4A89" w:rsidRDefault="004D4A89" w:rsidP="004D4A89">
      <w:pPr>
        <w:pStyle w:val="CommentText"/>
        <w:jc w:val="left"/>
      </w:pPr>
      <w:r>
        <w:rPr>
          <w:rStyle w:val="CommentReference"/>
        </w:rPr>
        <w:annotationRef/>
      </w:r>
      <w:r>
        <w:t>Will remove “Information”, i.e. rename to “Under Keel Clearance Management”, consistent with other published information</w:t>
      </w:r>
    </w:p>
  </w:comment>
  <w:comment w:id="585" w:author="Jason Rhee" w:date="2024-02-29T13:59:00Z" w:initials="JR">
    <w:p w14:paraId="07EE7FD5" w14:textId="0F1FB28C" w:rsidR="00BC76E4" w:rsidRDefault="00BC76E4" w:rsidP="00BC76E4">
      <w:pPr>
        <w:pStyle w:val="CommentText"/>
        <w:jc w:val="left"/>
      </w:pPr>
      <w:r>
        <w:rPr>
          <w:rStyle w:val="CommentReference"/>
        </w:rPr>
        <w:annotationRef/>
      </w:r>
      <w:r>
        <w:t>LP: Does this need a little more 'meat on the bone', or will it be readily understood?</w:t>
      </w:r>
    </w:p>
  </w:comment>
  <w:comment w:id="586" w:author="Jason Rhee" w:date="2024-07-21T22:07:00Z" w:initials="JR">
    <w:p w14:paraId="29B2D17A" w14:textId="77777777" w:rsidR="004261A2" w:rsidRDefault="00E6153E" w:rsidP="004261A2">
      <w:pPr>
        <w:pStyle w:val="CommentText"/>
        <w:jc w:val="left"/>
      </w:pPr>
      <w:r>
        <w:rPr>
          <w:rStyle w:val="CommentReference"/>
        </w:rPr>
        <w:annotationRef/>
      </w:r>
      <w:r w:rsidR="004261A2">
        <w:t>Replaced with a new (and 4th) dot point)</w:t>
      </w:r>
    </w:p>
  </w:comment>
  <w:comment w:id="588" w:author="Jason Rhee" w:date="2024-07-25T23:27:00Z" w:initials="JR">
    <w:p w14:paraId="2D962328" w14:textId="77777777" w:rsidR="00686AD5" w:rsidRDefault="00686AD5" w:rsidP="00686AD5">
      <w:pPr>
        <w:pStyle w:val="CommentText"/>
        <w:jc w:val="left"/>
      </w:pPr>
      <w:r>
        <w:rPr>
          <w:rStyle w:val="CommentReference"/>
        </w:rPr>
        <w:annotationRef/>
      </w:r>
      <w:r>
        <w:t>Needs to be updated</w:t>
      </w:r>
    </w:p>
  </w:comment>
  <w:comment w:id="636" w:author="Jason Rhee" w:date="2024-02-29T14:05:00Z" w:initials="JR">
    <w:p w14:paraId="5FCAC4F9" w14:textId="2927FCF5" w:rsidR="004B71B7" w:rsidRDefault="004B71B7" w:rsidP="004B71B7">
      <w:pPr>
        <w:pStyle w:val="CommentText"/>
        <w:jc w:val="left"/>
      </w:pPr>
      <w:r>
        <w:rPr>
          <w:rStyle w:val="CommentReference"/>
        </w:rPr>
        <w:annotationRef/>
      </w:r>
      <w:r>
        <w:t>LP: ??</w:t>
      </w:r>
    </w:p>
  </w:comment>
  <w:comment w:id="637" w:author="Jason Rhee" w:date="2024-07-21T22:09:00Z" w:initials="JR">
    <w:p w14:paraId="6A310287" w14:textId="77777777" w:rsidR="00B71A99" w:rsidRDefault="00B71A99" w:rsidP="00B71A99">
      <w:pPr>
        <w:pStyle w:val="CommentText"/>
        <w:jc w:val="left"/>
      </w:pPr>
      <w:r>
        <w:rPr>
          <w:rStyle w:val="CommentReference"/>
        </w:rPr>
        <w:annotationRef/>
      </w:r>
      <w:r>
        <w:t>Amended to “if available”</w:t>
      </w:r>
    </w:p>
  </w:comment>
  <w:comment w:id="653" w:author="Jason Rhee" w:date="2024-02-29T14:05:00Z" w:initials="JR">
    <w:p w14:paraId="03F59CE3" w14:textId="75CE6CEC" w:rsidR="00535476" w:rsidRDefault="00535476" w:rsidP="00535476">
      <w:pPr>
        <w:pStyle w:val="CommentText"/>
        <w:jc w:val="left"/>
      </w:pPr>
      <w:r>
        <w:rPr>
          <w:rStyle w:val="CommentReference"/>
        </w:rPr>
        <w:annotationRef/>
      </w:r>
      <w:r>
        <w:t>LP: Here's the approximately thing, again.</w:t>
      </w:r>
    </w:p>
  </w:comment>
  <w:comment w:id="654" w:author="Jason Rhee" w:date="2024-07-25T17:58:00Z" w:initials="JR">
    <w:p w14:paraId="1BF37129" w14:textId="77777777" w:rsidR="0024407C" w:rsidRDefault="0024407C" w:rsidP="0024407C">
      <w:pPr>
        <w:pStyle w:val="CommentText"/>
        <w:jc w:val="left"/>
      </w:pPr>
      <w:r>
        <w:rPr>
          <w:rStyle w:val="CommentReference"/>
        </w:rPr>
        <w:annotationRef/>
      </w:r>
      <w:r>
        <w:t>Amended to “for example”</w:t>
      </w:r>
    </w:p>
  </w:comment>
  <w:comment w:id="658" w:author="Jason Rhee" w:date="2024-02-29T14:06:00Z" w:initials="JR">
    <w:p w14:paraId="4238C17B" w14:textId="3C34BBED" w:rsidR="00AD0967" w:rsidRDefault="00AD0967" w:rsidP="00AD0967">
      <w:pPr>
        <w:pStyle w:val="CommentText"/>
        <w:jc w:val="left"/>
      </w:pPr>
      <w:r>
        <w:rPr>
          <w:rStyle w:val="CommentReference"/>
        </w:rPr>
        <w:annotationRef/>
      </w:r>
      <w:r>
        <w:t>LP: Here's the approximately thing, again.</w:t>
      </w:r>
    </w:p>
  </w:comment>
  <w:comment w:id="659" w:author="Jason Rhee" w:date="2024-07-25T17:58:00Z" w:initials="JR">
    <w:p w14:paraId="56BC54D4" w14:textId="77777777" w:rsidR="0024407C" w:rsidRDefault="0024407C" w:rsidP="0024407C">
      <w:pPr>
        <w:pStyle w:val="CommentText"/>
        <w:jc w:val="left"/>
      </w:pPr>
      <w:r>
        <w:rPr>
          <w:rStyle w:val="CommentReference"/>
        </w:rPr>
        <w:annotationRef/>
      </w:r>
      <w:r>
        <w:t>Amended to “for example”</w:t>
      </w:r>
    </w:p>
  </w:comment>
  <w:comment w:id="690" w:author="Jason Rhee" w:date="2024-02-29T14:06:00Z" w:initials="JR">
    <w:p w14:paraId="15DA7B29" w14:textId="35F4B3B6" w:rsidR="00002424" w:rsidRDefault="00002424" w:rsidP="00002424">
      <w:pPr>
        <w:pStyle w:val="CommentText"/>
        <w:jc w:val="left"/>
      </w:pPr>
      <w:r>
        <w:rPr>
          <w:rStyle w:val="CommentReference"/>
        </w:rPr>
        <w:annotationRef/>
      </w:r>
      <w:r>
        <w:t>LP: Over what time period? Do we need to specify over the length of the transit through the UKCM area?</w:t>
      </w:r>
    </w:p>
  </w:comment>
  <w:comment w:id="717" w:author="Jason Rhee" w:date="2024-02-29T14:09:00Z" w:initials="JR">
    <w:p w14:paraId="4EFD1735" w14:textId="77777777" w:rsidR="00AE766A" w:rsidRDefault="00AE766A" w:rsidP="00AE766A">
      <w:pPr>
        <w:pStyle w:val="CommentText"/>
        <w:jc w:val="left"/>
      </w:pPr>
      <w:r>
        <w:rPr>
          <w:rStyle w:val="CommentReference"/>
        </w:rPr>
        <w:annotationRef/>
      </w:r>
      <w:r>
        <w:t>LP: Looks like all of these will need a 'sanity check'. What's your priority for that?</w:t>
      </w:r>
    </w:p>
  </w:comment>
  <w:comment w:id="718" w:author="Jason Rhee" w:date="2024-02-29T14:08:00Z" w:initials="JR">
    <w:p w14:paraId="0872D035" w14:textId="75D151BC" w:rsidR="005F198E" w:rsidRDefault="005F198E" w:rsidP="005F198E">
      <w:pPr>
        <w:pStyle w:val="CommentText"/>
        <w:jc w:val="left"/>
      </w:pPr>
      <w:r>
        <w:rPr>
          <w:rStyle w:val="CommentReference"/>
        </w:rPr>
        <w:annotationRef/>
      </w:r>
      <w:r>
        <w:t xml:space="preserve">LP: This is at odds with the IHO Data Dictionary Register which cites the definition as: </w:t>
      </w:r>
      <w:r>
        <w:rPr>
          <w:color w:val="676A6C"/>
        </w:rPr>
        <w:t>A UKC plan calculated for a particular vessel, for a particular passage.</w:t>
      </w:r>
    </w:p>
  </w:comment>
  <w:comment w:id="719" w:author="Jason Rhee" w:date="2024-07-21T21:41:00Z" w:initials="JR">
    <w:p w14:paraId="6914DA0C" w14:textId="77777777" w:rsidR="00DA0A58" w:rsidRDefault="00DA0A58" w:rsidP="00DA0A58">
      <w:pPr>
        <w:pStyle w:val="CommentText"/>
        <w:jc w:val="left"/>
      </w:pPr>
      <w:r>
        <w:rPr>
          <w:rStyle w:val="CommentReference"/>
        </w:rPr>
        <w:annotationRef/>
      </w:r>
      <w:r>
        <w:t>Corrected accordingly.</w:t>
      </w:r>
    </w:p>
  </w:comment>
  <w:comment w:id="740" w:author="Jason Rhee" w:date="2024-03-06T17:26:00Z" w:initials="JR">
    <w:p w14:paraId="7C8949E7" w14:textId="33BFF926" w:rsidR="009862D6" w:rsidRDefault="008A36B6" w:rsidP="009862D6">
      <w:pPr>
        <w:pStyle w:val="CommentText"/>
        <w:jc w:val="left"/>
      </w:pPr>
      <w:r>
        <w:rPr>
          <w:rStyle w:val="CommentReference"/>
        </w:rPr>
        <w:annotationRef/>
      </w:r>
      <w:r w:rsidR="009862D6">
        <w:t xml:space="preserve">Should this be </w:t>
      </w:r>
      <w:r w:rsidR="009862D6">
        <w:br/>
      </w:r>
      <w:r w:rsidR="009862D6">
        <w:br/>
      </w:r>
      <w:r w:rsidR="009862D6">
        <w:rPr>
          <w:b/>
          <w:bCs/>
        </w:rPr>
        <w:t>“</w:t>
      </w:r>
      <w:r w:rsidR="009862D6">
        <w:rPr>
          <w:b/>
          <w:bCs/>
          <w:i/>
          <w:iCs/>
        </w:rPr>
        <w:t>S-421.</w:t>
      </w:r>
      <w:r w:rsidR="009862D6">
        <w:rPr>
          <w:b/>
          <w:bCs/>
          <w:i/>
          <w:iCs/>
          <w:color w:val="FF0000"/>
        </w:rPr>
        <w:t>RouteInfo</w:t>
      </w:r>
      <w:r w:rsidR="009862D6">
        <w:rPr>
          <w:b/>
          <w:bCs/>
          <w:i/>
          <w:iCs/>
        </w:rPr>
        <w:t>.routeInforName</w:t>
      </w:r>
      <w:r w:rsidR="009862D6">
        <w:t>”</w:t>
      </w:r>
      <w:r w:rsidR="009862D6">
        <w:br/>
      </w:r>
      <w:r w:rsidR="009862D6">
        <w:br/>
        <w:t>instead?</w:t>
      </w:r>
      <w:r w:rsidR="009862D6">
        <w:br/>
        <w:t xml:space="preserve">If so, </w:t>
      </w:r>
      <w:r w:rsidR="009862D6">
        <w:rPr>
          <w:b/>
          <w:bCs/>
          <w:i/>
          <w:iCs/>
        </w:rPr>
        <w:t>sourceRouteName</w:t>
      </w:r>
      <w:r w:rsidR="009862D6">
        <w:t xml:space="preserve"> needs updating in IHO GI Registry.</w:t>
      </w:r>
    </w:p>
    <w:p w14:paraId="39E52F56" w14:textId="77777777" w:rsidR="009862D6" w:rsidRDefault="009862D6" w:rsidP="009862D6">
      <w:pPr>
        <w:pStyle w:val="CommentText"/>
        <w:jc w:val="left"/>
      </w:pPr>
    </w:p>
    <w:p w14:paraId="2855B901" w14:textId="77777777" w:rsidR="009862D6" w:rsidRDefault="009862D6" w:rsidP="009862D6">
      <w:pPr>
        <w:pStyle w:val="CommentText"/>
        <w:jc w:val="left"/>
      </w:pPr>
      <w:r>
        <w:t>Also, there were talks within the S-129 PT about using MRNs for this in the future.</w:t>
      </w:r>
      <w:r>
        <w:br/>
        <w:t>However, S-421’s routeInfoName currently seems to be text.</w:t>
      </w:r>
    </w:p>
    <w:p w14:paraId="594DD6DE" w14:textId="77777777" w:rsidR="009862D6" w:rsidRDefault="009862D6" w:rsidP="009862D6">
      <w:pPr>
        <w:pStyle w:val="CommentText"/>
        <w:jc w:val="left"/>
      </w:pPr>
      <w:r>
        <w:t>Inclined to keep the data type consistent b/w the two, until S-421 matures (and maybe adopts MRN for routeInfoName).</w:t>
      </w:r>
    </w:p>
  </w:comment>
  <w:comment w:id="758" w:author="Jason Rhee" w:date="2024-02-29T14:10:00Z" w:initials="JR">
    <w:p w14:paraId="7B744260" w14:textId="57C80809" w:rsidR="00E13E48" w:rsidRDefault="00E13E48" w:rsidP="00E13E48">
      <w:pPr>
        <w:pStyle w:val="CommentText"/>
        <w:jc w:val="left"/>
      </w:pPr>
      <w:r>
        <w:rPr>
          <w:rStyle w:val="CommentReference"/>
        </w:rPr>
        <w:annotationRef/>
      </w:r>
      <w:r>
        <w:t>Need to update to be more generic (i.e. including, but not limited to, using S-421)</w:t>
      </w:r>
    </w:p>
  </w:comment>
  <w:comment w:id="761" w:author="Jason Rhee" w:date="2024-03-06T17:36:00Z" w:initials="JR">
    <w:p w14:paraId="5D33C9C0" w14:textId="77777777" w:rsidR="001C0EC0" w:rsidRDefault="001C0EC0" w:rsidP="001C0EC0">
      <w:pPr>
        <w:pStyle w:val="CommentText"/>
        <w:jc w:val="left"/>
      </w:pPr>
      <w:r>
        <w:rPr>
          <w:rStyle w:val="CommentReference"/>
        </w:rPr>
        <w:annotationRef/>
      </w:r>
      <w:r>
        <w:t xml:space="preserve">Should this be </w:t>
      </w:r>
      <w:r>
        <w:br/>
      </w:r>
      <w:r>
        <w:br/>
      </w:r>
      <w:r>
        <w:rPr>
          <w:b/>
          <w:bCs/>
        </w:rPr>
        <w:t>“</w:t>
      </w:r>
      <w:r>
        <w:rPr>
          <w:b/>
          <w:bCs/>
          <w:i/>
          <w:iCs/>
        </w:rPr>
        <w:t>S-421.</w:t>
      </w:r>
      <w:r>
        <w:rPr>
          <w:b/>
          <w:bCs/>
          <w:i/>
          <w:iCs/>
          <w:color w:val="FF0000"/>
        </w:rPr>
        <w:t>Route.routeEditionNo</w:t>
      </w:r>
      <w:r>
        <w:t>”</w:t>
      </w:r>
      <w:r>
        <w:br/>
      </w:r>
      <w:r>
        <w:br/>
        <w:t>instead?</w:t>
      </w:r>
      <w:r>
        <w:br/>
        <w:t xml:space="preserve">If so, </w:t>
      </w:r>
      <w:r>
        <w:rPr>
          <w:b/>
          <w:bCs/>
          <w:i/>
          <w:iCs/>
        </w:rPr>
        <w:t>sourceRouteVersion</w:t>
      </w:r>
      <w:r>
        <w:t xml:space="preserve"> needs updating in IHO GI Registry.</w:t>
      </w:r>
    </w:p>
  </w:comment>
  <w:comment w:id="808" w:author="Jason Rhee" w:date="2024-02-29T14:09:00Z" w:initials="JR">
    <w:p w14:paraId="0021CA4D" w14:textId="77777777" w:rsidR="00B6081B" w:rsidRDefault="00B6081B" w:rsidP="00B6081B">
      <w:pPr>
        <w:pStyle w:val="CommentText"/>
        <w:jc w:val="left"/>
      </w:pPr>
      <w:r>
        <w:rPr>
          <w:rStyle w:val="CommentReference"/>
        </w:rPr>
        <w:annotationRef/>
      </w:r>
      <w:r>
        <w:t>LP: Looks like all of these will need a 'sanity check'. What's your priority for that?</w:t>
      </w:r>
    </w:p>
  </w:comment>
  <w:comment w:id="867" w:author="Jason Rhee" w:date="2024-03-07T17:12:00Z" w:initials="JR">
    <w:p w14:paraId="0FC8D41B" w14:textId="77777777" w:rsidR="00BA3C2B" w:rsidRDefault="00BA3C2B" w:rsidP="00BA3C2B">
      <w:pPr>
        <w:pStyle w:val="CommentText"/>
        <w:jc w:val="left"/>
      </w:pPr>
      <w:r>
        <w:rPr>
          <w:rStyle w:val="CommentReference"/>
        </w:rPr>
        <w:annotationRef/>
      </w:r>
      <w:r>
        <w:t>PT9-04</w:t>
      </w:r>
    </w:p>
    <w:p w14:paraId="267DB786" w14:textId="77777777" w:rsidR="00BA3C2B" w:rsidRDefault="00BA3C2B" w:rsidP="00BA3C2B">
      <w:pPr>
        <w:pStyle w:val="CommentText"/>
        <w:jc w:val="left"/>
      </w:pPr>
    </w:p>
    <w:p w14:paraId="3FF64D7F" w14:textId="77777777" w:rsidR="00BA3C2B" w:rsidRDefault="00BA3C2B" w:rsidP="00BA3C2B">
      <w:pPr>
        <w:pStyle w:val="CommentText"/>
        <w:jc w:val="left"/>
      </w:pPr>
      <w:r>
        <w:t>I didn’t devide Section 7.1.2 into sub-sections, as it looked like the intention of 7.1.2 was to provide an overall “start to end” progress/transition of vessel from prePlan to actualUpdate.</w:t>
      </w:r>
      <w:r>
        <w:br/>
      </w:r>
      <w:r>
        <w:br/>
        <w:t>But happy to be suggested otherwise.</w:t>
      </w:r>
    </w:p>
  </w:comment>
  <w:comment w:id="979" w:author="Jason Rhee" w:date="2024-07-16T17:58:00Z" w:initials="JR">
    <w:p w14:paraId="1C5B7E3D" w14:textId="77777777" w:rsidR="006B468E" w:rsidRDefault="006B468E" w:rsidP="006B468E">
      <w:pPr>
        <w:pStyle w:val="CommentText"/>
        <w:jc w:val="left"/>
      </w:pPr>
      <w:r>
        <w:rPr>
          <w:rStyle w:val="CommentReference"/>
        </w:rPr>
        <w:annotationRef/>
      </w:r>
      <w:r>
        <w:t>To amend, if updating to Compositions</w:t>
      </w:r>
    </w:p>
  </w:comment>
  <w:comment w:id="1051" w:author="Jason Rhee" w:date="2024-07-22T13:31:00Z" w:initials="JR">
    <w:p w14:paraId="2212D295" w14:textId="77777777" w:rsidR="00A74FD4" w:rsidRDefault="00A74FD4" w:rsidP="00A74FD4">
      <w:pPr>
        <w:pStyle w:val="CommentText"/>
        <w:jc w:val="left"/>
      </w:pPr>
      <w:r>
        <w:rPr>
          <w:rStyle w:val="CommentReference"/>
        </w:rPr>
        <w:annotationRef/>
      </w:r>
      <w:r>
        <w:t>Amended as feature relationships are now Compositions.</w:t>
      </w:r>
      <w:r>
        <w:br/>
        <w:t>However, as Compositions are strong Aggregations, retaining subsection for Aggregation to supplement subsequent subsection for Composition.</w:t>
      </w:r>
    </w:p>
  </w:comment>
  <w:comment w:id="1084" w:author="Jason Rhee" w:date="2024-07-16T17:00:00Z" w:initials="JR">
    <w:p w14:paraId="598C6256" w14:textId="34F230E2" w:rsidR="00E1024D" w:rsidRDefault="00E1024D" w:rsidP="00E1024D">
      <w:pPr>
        <w:pStyle w:val="CommentText"/>
        <w:jc w:val="left"/>
      </w:pPr>
      <w:r>
        <w:rPr>
          <w:rStyle w:val="CommentReference"/>
        </w:rPr>
        <w:annotationRef/>
      </w:r>
      <w:r>
        <w:t>I don’t think ship length (LOA nor LBP) is included in S-129?</w:t>
      </w:r>
    </w:p>
  </w:comment>
  <w:comment w:id="1091" w:author="Jason Rhee" w:date="2024-07-01T17:36:00Z" w:initials="JR">
    <w:p w14:paraId="1805615B" w14:textId="3C57DD46" w:rsidR="0082443F" w:rsidRDefault="0082443F" w:rsidP="0082443F">
      <w:pPr>
        <w:pStyle w:val="CommentText"/>
        <w:jc w:val="left"/>
      </w:pPr>
      <w:r>
        <w:rPr>
          <w:rStyle w:val="CommentReference"/>
        </w:rPr>
        <w:annotationRef/>
      </w:r>
      <w:r>
        <w:t>I don’t think depth and direction are actually included as attributes in S-129?</w:t>
      </w:r>
    </w:p>
  </w:comment>
  <w:comment w:id="1184" w:author="Jason Rhee" w:date="2024-02-29T16:07:00Z" w:initials="JR">
    <w:p w14:paraId="15DF1CDE" w14:textId="6E7719F5" w:rsidR="00BE5F21" w:rsidRDefault="00BE5F21" w:rsidP="00BE5F21">
      <w:pPr>
        <w:pStyle w:val="CommentText"/>
        <w:jc w:val="left"/>
      </w:pPr>
      <w:r>
        <w:rPr>
          <w:rStyle w:val="CommentReference"/>
        </w:rPr>
        <w:annotationRef/>
      </w:r>
      <w:r>
        <w:t>LP: Somewhat subjective.</w:t>
      </w:r>
    </w:p>
  </w:comment>
  <w:comment w:id="1185" w:author="Jason Rhee" w:date="2024-07-16T17:22:00Z" w:initials="JR">
    <w:p w14:paraId="0ACCF16D" w14:textId="77777777" w:rsidR="002C6C72" w:rsidRDefault="002C6C72" w:rsidP="002C6C72">
      <w:pPr>
        <w:pStyle w:val="CommentText"/>
        <w:jc w:val="left"/>
      </w:pPr>
      <w:r>
        <w:rPr>
          <w:rStyle w:val="CommentReference"/>
        </w:rPr>
        <w:annotationRef/>
      </w:r>
      <w:r>
        <w:t>Can remove</w:t>
      </w:r>
    </w:p>
  </w:comment>
  <w:comment w:id="1384" w:author="Jason Rhee" w:date="2024-03-07T17:23:00Z" w:initials="JR">
    <w:p w14:paraId="1FAC1A27" w14:textId="065467D7" w:rsidR="003572D3" w:rsidRDefault="003572D3" w:rsidP="003572D3">
      <w:pPr>
        <w:pStyle w:val="CommentText"/>
        <w:jc w:val="left"/>
      </w:pPr>
      <w:r>
        <w:rPr>
          <w:rStyle w:val="CommentReference"/>
        </w:rPr>
        <w:annotationRef/>
      </w:r>
      <w:r>
        <w:t>Action Item PT9-11</w:t>
      </w:r>
    </w:p>
  </w:comment>
  <w:comment w:id="1399" w:author="Jason Rhee" w:date="2024-07-21T19:10:00Z" w:initials="JR">
    <w:p w14:paraId="7C7BB364" w14:textId="77777777" w:rsidR="00DA29BF" w:rsidRDefault="00DA29BF" w:rsidP="00DA29BF">
      <w:pPr>
        <w:pStyle w:val="CommentText"/>
        <w:jc w:val="left"/>
      </w:pPr>
      <w:r>
        <w:rPr>
          <w:rStyle w:val="CommentReference"/>
        </w:rPr>
        <w:annotationRef/>
      </w:r>
      <w:r>
        <w:t>??</w:t>
      </w:r>
    </w:p>
  </w:comment>
  <w:comment w:id="1404" w:author="Jason Rhee" w:date="2024-03-07T17:23:00Z" w:initials="JR">
    <w:p w14:paraId="636DDF54" w14:textId="0FD46804" w:rsidR="003572D3" w:rsidRDefault="003572D3" w:rsidP="003572D3">
      <w:pPr>
        <w:pStyle w:val="CommentText"/>
        <w:jc w:val="left"/>
      </w:pPr>
      <w:r>
        <w:rPr>
          <w:rStyle w:val="CommentReference"/>
        </w:rPr>
        <w:annotationRef/>
      </w:r>
      <w:r>
        <w:t>Action Item PT9-11</w:t>
      </w:r>
    </w:p>
  </w:comment>
  <w:comment w:id="1534" w:author="Jason Rhee" w:date="2024-03-07T17:16:00Z" w:initials="JR">
    <w:p w14:paraId="4027C758" w14:textId="77777777" w:rsidR="00A4099F" w:rsidRDefault="00986F0D" w:rsidP="00A4099F">
      <w:pPr>
        <w:pStyle w:val="CommentText"/>
        <w:jc w:val="left"/>
      </w:pPr>
      <w:r>
        <w:rPr>
          <w:rStyle w:val="CommentReference"/>
        </w:rPr>
        <w:annotationRef/>
      </w:r>
      <w:r w:rsidR="00A4099F">
        <w:t>Mandatory, as per PT9-09</w:t>
      </w:r>
    </w:p>
  </w:comment>
  <w:comment w:id="1536" w:author="Jason Rhee" w:date="2024-03-07T17:15:00Z" w:initials="JR">
    <w:p w14:paraId="63865896" w14:textId="77777777" w:rsidR="00A4099F" w:rsidRDefault="00C87A36" w:rsidP="00A4099F">
      <w:pPr>
        <w:pStyle w:val="CommentText"/>
        <w:jc w:val="left"/>
      </w:pPr>
      <w:r>
        <w:rPr>
          <w:rStyle w:val="CommentReference"/>
        </w:rPr>
        <w:annotationRef/>
      </w:r>
      <w:r w:rsidR="00A4099F">
        <w:t>Mandatory, as per PT9-09</w:t>
      </w:r>
    </w:p>
  </w:comment>
  <w:comment w:id="1771" w:author="Jason Rhee" w:date="2024-07-16T17:30:00Z" w:initials="JR">
    <w:p w14:paraId="18D8BB31" w14:textId="77777777" w:rsidR="002816F9" w:rsidRDefault="002816F9" w:rsidP="002816F9">
      <w:pPr>
        <w:pStyle w:val="CommentText"/>
        <w:jc w:val="left"/>
      </w:pPr>
      <w:r>
        <w:rPr>
          <w:rStyle w:val="CommentReference"/>
        </w:rPr>
        <w:annotationRef/>
      </w:r>
      <w:r>
        <w:t>To amend, if Compositions are to be used instead</w:t>
      </w:r>
    </w:p>
  </w:comment>
  <w:comment w:id="1882" w:author="Jason Rhee" w:date="2024-07-03T17:13:00Z" w:initials="JR">
    <w:p w14:paraId="0B3D3ECB" w14:textId="1F820549" w:rsidR="00105106" w:rsidRDefault="00105106" w:rsidP="00105106">
      <w:pPr>
        <w:pStyle w:val="CommentText"/>
        <w:jc w:val="left"/>
      </w:pPr>
      <w:r>
        <w:rPr>
          <w:rStyle w:val="CommentReference"/>
        </w:rPr>
        <w:annotationRef/>
      </w:r>
      <w:r>
        <w:t>Need to add new subsection for “UnderKeelClearancePlanArea”, with accompanyind diagram.</w:t>
      </w:r>
    </w:p>
    <w:p w14:paraId="07DF152E" w14:textId="77777777" w:rsidR="00105106" w:rsidRDefault="00105106" w:rsidP="00105106">
      <w:pPr>
        <w:pStyle w:val="CommentText"/>
        <w:jc w:val="left"/>
      </w:pPr>
      <w:r>
        <w:t>This should probably be placed after B.2.6 (UnderKeelClearancePlan)</w:t>
      </w:r>
    </w:p>
  </w:comment>
  <w:comment w:id="1962" w:author="Jason Rhee" w:date="2024-07-21T17:42:00Z" w:initials="JR">
    <w:p w14:paraId="727E268D" w14:textId="77777777" w:rsidR="00CC4FCD" w:rsidRDefault="00CC4FCD" w:rsidP="00CC4FCD">
      <w:pPr>
        <w:pStyle w:val="CommentText"/>
        <w:jc w:val="left"/>
      </w:pPr>
      <w:r>
        <w:rPr>
          <w:rStyle w:val="CommentReference"/>
        </w:rPr>
        <w:annotationRef/>
      </w:r>
      <w:r>
        <w:t>Diagram required here</w:t>
      </w:r>
    </w:p>
  </w:comment>
  <w:comment w:id="3100" w:author="Jason Rhee" w:date="2024-03-06T13:55:00Z" w:initials="JR">
    <w:p w14:paraId="12334EAB" w14:textId="5AEF05E7" w:rsidR="00E26FFB" w:rsidRDefault="00E26FFB" w:rsidP="00E26FFB">
      <w:pPr>
        <w:pStyle w:val="CommentText"/>
        <w:jc w:val="left"/>
      </w:pPr>
      <w:r>
        <w:rPr>
          <w:rStyle w:val="CommentReference"/>
        </w:rPr>
        <w:annotationRef/>
      </w:r>
      <w:r>
        <w:t>Will need to add new symbols</w:t>
      </w:r>
    </w:p>
  </w:comment>
  <w:comment w:id="3101" w:author="Jason Rhee" w:date="2024-07-21T20:30:00Z" w:initials="JR">
    <w:p w14:paraId="00E71701" w14:textId="77777777" w:rsidR="00746FEA" w:rsidRDefault="00746FEA" w:rsidP="00746FEA">
      <w:pPr>
        <w:pStyle w:val="CommentText"/>
        <w:jc w:val="left"/>
      </w:pPr>
      <w:r>
        <w:rPr>
          <w:rStyle w:val="CommentReference"/>
        </w:rPr>
        <w:annotationRef/>
      </w:r>
      <w:r>
        <w:t>Add DIAMOND1P if implemented</w:t>
      </w:r>
    </w:p>
  </w:comment>
  <w:comment w:id="3138" w:author="Jason Rhee" w:date="2024-04-30T16:40:00Z" w:initials="JR">
    <w:p w14:paraId="30023614" w14:textId="77777777" w:rsidR="00B57833" w:rsidRDefault="00B57833" w:rsidP="00B57833">
      <w:pPr>
        <w:pStyle w:val="CommentText"/>
        <w:jc w:val="left"/>
      </w:pPr>
      <w:r>
        <w:rPr>
          <w:rStyle w:val="CommentReference"/>
        </w:rPr>
        <w:annotationRef/>
      </w:r>
      <w:r>
        <w:t>Filename TBC pending NCWG feedback</w:t>
      </w:r>
    </w:p>
  </w:comment>
  <w:comment w:id="3168" w:author="Jason Rhee" w:date="2024-04-30T16:40:00Z" w:initials="JR">
    <w:p w14:paraId="126FC394" w14:textId="77777777" w:rsidR="00ED1CF6" w:rsidRDefault="00ED1CF6" w:rsidP="00ED1CF6">
      <w:pPr>
        <w:pStyle w:val="CommentText"/>
        <w:jc w:val="left"/>
      </w:pPr>
      <w:r>
        <w:rPr>
          <w:rStyle w:val="CommentReference"/>
        </w:rPr>
        <w:annotationRef/>
      </w:r>
      <w:r>
        <w:t>Filename TBC pending NCWG feedback</w:t>
      </w:r>
    </w:p>
  </w:comment>
  <w:comment w:id="3186" w:author="Jason Rhee" w:date="2024-03-06T13:55:00Z" w:initials="JR">
    <w:p w14:paraId="0AC33098" w14:textId="79561824" w:rsidR="00E26FFB" w:rsidRPr="00DD0FB8" w:rsidRDefault="00E26FFB" w:rsidP="00E26FFB">
      <w:pPr>
        <w:pStyle w:val="CommentText"/>
        <w:jc w:val="left"/>
        <w:rPr>
          <w:rFonts w:eastAsiaTheme="minorEastAsia"/>
          <w:lang w:eastAsia="ko-KR"/>
        </w:rPr>
      </w:pPr>
      <w:r>
        <w:rPr>
          <w:rStyle w:val="CommentReference"/>
        </w:rPr>
        <w:annotationRef/>
      </w:r>
      <w:r>
        <w:t>Will need to add new Line Style for UKCM Plan area boundary</w:t>
      </w:r>
    </w:p>
  </w:comment>
  <w:comment w:id="3236" w:author="Jason Rhee" w:date="2024-07-21T20:30:00Z" w:initials="JR">
    <w:p w14:paraId="5AFFC2A9" w14:textId="77777777" w:rsidR="00746FEA" w:rsidRDefault="00746FEA" w:rsidP="00746FEA">
      <w:pPr>
        <w:pStyle w:val="CommentText"/>
        <w:jc w:val="left"/>
      </w:pPr>
      <w:r>
        <w:rPr>
          <w:rStyle w:val="CommentReference"/>
        </w:rPr>
        <w:annotationRef/>
      </w:r>
      <w:r>
        <w:t>Add DIAMOND1 if implemented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3A2DA350" w15:done="1"/>
  <w15:commentEx w15:paraId="739D5B92" w15:paraIdParent="3A2DA350" w15:done="1"/>
  <w15:commentEx w15:paraId="06F03533" w15:done="1"/>
  <w15:commentEx w15:paraId="28C0A1C6" w15:done="1"/>
  <w15:commentEx w15:paraId="435933BF" w15:done="1"/>
  <w15:commentEx w15:paraId="78ED81C4" w15:paraIdParent="435933BF" w15:done="1"/>
  <w15:commentEx w15:paraId="5030C3BE" w15:done="0"/>
  <w15:commentEx w15:paraId="6E330B5B" w15:paraIdParent="5030C3BE" w15:done="0"/>
  <w15:commentEx w15:paraId="114233E2" w15:done="1"/>
  <w15:commentEx w15:paraId="0E069E58" w15:paraIdParent="114233E2" w15:done="1"/>
  <w15:commentEx w15:paraId="53A2BCAD" w15:done="1"/>
  <w15:commentEx w15:paraId="38867853" w15:paraIdParent="53A2BCAD" w15:done="1"/>
  <w15:commentEx w15:paraId="18622901" w15:done="0"/>
  <w15:commentEx w15:paraId="1B886987" w15:paraIdParent="18622901" w15:done="0"/>
  <w15:commentEx w15:paraId="4919DE8E" w15:paraIdParent="18622901" w15:done="0"/>
  <w15:commentEx w15:paraId="269D433C" w15:done="0"/>
  <w15:commentEx w15:paraId="53F98E0C" w15:paraIdParent="269D433C" w15:done="0"/>
  <w15:commentEx w15:paraId="17827B06" w15:done="1"/>
  <w15:commentEx w15:paraId="7F0AD18E" w15:paraIdParent="17827B06" w15:done="1"/>
  <w15:commentEx w15:paraId="66E19A3C" w15:paraIdParent="17827B06" w15:done="1"/>
  <w15:commentEx w15:paraId="0BA3F039" w15:done="1"/>
  <w15:commentEx w15:paraId="19B2BACF" w15:paraIdParent="0BA3F039" w15:done="1"/>
  <w15:commentEx w15:paraId="62156E3F" w15:paraIdParent="0BA3F039" w15:done="1"/>
  <w15:commentEx w15:paraId="1F907DBA" w15:done="1"/>
  <w15:commentEx w15:paraId="2D0D0362" w15:paraIdParent="1F907DBA" w15:done="1"/>
  <w15:commentEx w15:paraId="26C03C95" w15:done="1"/>
  <w15:commentEx w15:paraId="53A35732" w15:done="1"/>
  <w15:commentEx w15:paraId="70E9FAF4" w15:paraIdParent="53A35732" w15:done="1"/>
  <w15:commentEx w15:paraId="244B9735" w15:done="1"/>
  <w15:commentEx w15:paraId="1744AD09" w15:paraIdParent="244B9735" w15:done="1"/>
  <w15:commentEx w15:paraId="07EE7FD5" w15:done="1"/>
  <w15:commentEx w15:paraId="29B2D17A" w15:paraIdParent="07EE7FD5" w15:done="1"/>
  <w15:commentEx w15:paraId="2D962328" w15:done="1"/>
  <w15:commentEx w15:paraId="5FCAC4F9" w15:done="1"/>
  <w15:commentEx w15:paraId="6A310287" w15:paraIdParent="5FCAC4F9" w15:done="1"/>
  <w15:commentEx w15:paraId="03F59CE3" w15:done="1"/>
  <w15:commentEx w15:paraId="1BF37129" w15:paraIdParent="03F59CE3" w15:done="1"/>
  <w15:commentEx w15:paraId="4238C17B" w15:done="1"/>
  <w15:commentEx w15:paraId="56BC54D4" w15:paraIdParent="4238C17B" w15:done="1"/>
  <w15:commentEx w15:paraId="15DA7B29" w15:done="1"/>
  <w15:commentEx w15:paraId="4EFD1735" w15:done="0"/>
  <w15:commentEx w15:paraId="0872D035" w15:done="1"/>
  <w15:commentEx w15:paraId="6914DA0C" w15:paraIdParent="0872D035" w15:done="1"/>
  <w15:commentEx w15:paraId="594DD6DE" w15:done="1"/>
  <w15:commentEx w15:paraId="7B744260" w15:done="1"/>
  <w15:commentEx w15:paraId="5D33C9C0" w15:done="1"/>
  <w15:commentEx w15:paraId="0021CA4D" w15:done="0"/>
  <w15:commentEx w15:paraId="3FF64D7F" w15:done="1"/>
  <w15:commentEx w15:paraId="1C5B7E3D" w15:done="1"/>
  <w15:commentEx w15:paraId="2212D295" w15:done="1"/>
  <w15:commentEx w15:paraId="598C6256" w15:done="1"/>
  <w15:commentEx w15:paraId="1805615B" w15:done="1"/>
  <w15:commentEx w15:paraId="15DF1CDE" w15:done="1"/>
  <w15:commentEx w15:paraId="0ACCF16D" w15:paraIdParent="15DF1CDE" w15:done="1"/>
  <w15:commentEx w15:paraId="1FAC1A27" w15:done="1"/>
  <w15:commentEx w15:paraId="7C7BB364" w15:done="1"/>
  <w15:commentEx w15:paraId="636DDF54" w15:done="1"/>
  <w15:commentEx w15:paraId="4027C758" w15:done="1"/>
  <w15:commentEx w15:paraId="63865896" w15:done="1"/>
  <w15:commentEx w15:paraId="18D8BB31" w15:done="1"/>
  <w15:commentEx w15:paraId="07DF152E" w15:done="1"/>
  <w15:commentEx w15:paraId="727E268D" w15:done="1"/>
  <w15:commentEx w15:paraId="12334EAB" w15:done="1"/>
  <w15:commentEx w15:paraId="00E71701" w15:done="0"/>
  <w15:commentEx w15:paraId="30023614" w15:done="1"/>
  <w15:commentEx w15:paraId="126FC394" w15:done="1"/>
  <w15:commentEx w15:paraId="0AC33098" w15:done="1"/>
  <w15:commentEx w15:paraId="5AFFC2A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76D39F48" w16cex:dateUtc="2024-02-29T02:33:00Z"/>
  <w16cex:commentExtensible w16cex:durableId="3DD3E143" w16cex:dateUtc="2024-07-21T11:17:00Z"/>
  <w16cex:commentExtensible w16cex:durableId="2B80E996" w16cex:dateUtc="2024-02-29T02:33:00Z"/>
  <w16cex:commentExtensible w16cex:durableId="3589C891" w16cex:dateUtc="2024-02-29T02:32:00Z"/>
  <w16cex:commentExtensible w16cex:durableId="298FD1B7" w16cex:dateUtc="2024-02-29T02:34:00Z"/>
  <w16cex:commentExtensible w16cex:durableId="166954AE" w16cex:dateUtc="2024-07-21T11:17:00Z"/>
  <w16cex:commentExtensible w16cex:durableId="6E1726D2" w16cex:dateUtc="2024-02-29T02:36:00Z"/>
  <w16cex:commentExtensible w16cex:durableId="30BE6E64" w16cex:dateUtc="2024-07-25T06:20:00Z"/>
  <w16cex:commentExtensible w16cex:durableId="3DA35DD4" w16cex:dateUtc="2024-02-29T02:37:00Z"/>
  <w16cex:commentExtensible w16cex:durableId="5FE4DDF3" w16cex:dateUtc="2024-07-21T11:36:00Z"/>
  <w16cex:commentExtensible w16cex:durableId="364B03C8" w16cex:dateUtc="2024-02-29T02:38:00Z"/>
  <w16cex:commentExtensible w16cex:durableId="7ADECF9A" w16cex:dateUtc="2024-07-21T12:11:00Z"/>
  <w16cex:commentExtensible w16cex:durableId="448E79F9" w16cex:dateUtc="2024-02-29T02:40:00Z"/>
  <w16cex:commentExtensible w16cex:durableId="4AD5F772" w16cex:dateUtc="2024-02-29T02:40:00Z"/>
  <w16cex:commentExtensible w16cex:durableId="59DB432B" w16cex:dateUtc="2024-07-25T06:24:00Z"/>
  <w16cex:commentExtensible w16cex:durableId="183415A0" w16cex:dateUtc="2024-02-29T02:41:00Z"/>
  <w16cex:commentExtensible w16cex:durableId="29AEC070" w16cex:dateUtc="2024-02-29T02:41:00Z"/>
  <w16cex:commentExtensible w16cex:durableId="2C4B64E4" w16cex:dateUtc="2024-02-29T02:43:00Z"/>
  <w16cex:commentExtensible w16cex:durableId="2F7F2310" w16cex:dateUtc="2024-02-29T02:43:00Z"/>
  <w16cex:commentExtensible w16cex:durableId="0C452E44" w16cex:dateUtc="2024-07-21T11:36:00Z"/>
  <w16cex:commentExtensible w16cex:durableId="30B015A6" w16cex:dateUtc="2024-02-29T02:45:00Z"/>
  <w16cex:commentExtensible w16cex:durableId="2E35CC99" w16cex:dateUtc="2024-02-29T02:45:00Z"/>
  <w16cex:commentExtensible w16cex:durableId="27B066D7" w16cex:dateUtc="2024-07-21T12:01:00Z"/>
  <w16cex:commentExtensible w16cex:durableId="1078AC09" w16cex:dateUtc="2024-02-29T02:46:00Z"/>
  <w16cex:commentExtensible w16cex:durableId="507141BF" w16cex:dateUtc="2024-07-21T12:02:00Z"/>
  <w16cex:commentExtensible w16cex:durableId="4B99D912" w16cex:dateUtc="2024-02-29T02:47:00Z"/>
  <w16cex:commentExtensible w16cex:durableId="09E78C95" w16cex:dateUtc="2024-02-29T02:48:00Z"/>
  <w16cex:commentExtensible w16cex:durableId="2D6A61FC" w16cex:dateUtc="2024-07-21T12:04:00Z"/>
  <w16cex:commentExtensible w16cex:durableId="6F7FEF65" w16cex:dateUtc="2024-02-29T02:58:00Z"/>
  <w16cex:commentExtensible w16cex:durableId="11199F6C" w16cex:dateUtc="2024-07-25T07:49:00Z"/>
  <w16cex:commentExtensible w16cex:durableId="654E3070" w16cex:dateUtc="2024-02-29T02:59:00Z"/>
  <w16cex:commentExtensible w16cex:durableId="42DC17E7" w16cex:dateUtc="2024-07-21T12:07:00Z"/>
  <w16cex:commentExtensible w16cex:durableId="5FBB5AA2" w16cex:dateUtc="2024-07-25T13:27:00Z"/>
  <w16cex:commentExtensible w16cex:durableId="53971FD0" w16cex:dateUtc="2024-02-29T03:05:00Z"/>
  <w16cex:commentExtensible w16cex:durableId="02784E6D" w16cex:dateUtc="2024-07-21T12:09:00Z"/>
  <w16cex:commentExtensible w16cex:durableId="7668A57B" w16cex:dateUtc="2024-02-29T03:05:00Z"/>
  <w16cex:commentExtensible w16cex:durableId="3909881D" w16cex:dateUtc="2024-07-25T07:58:00Z"/>
  <w16cex:commentExtensible w16cex:durableId="3CCCE453" w16cex:dateUtc="2024-02-29T03:06:00Z"/>
  <w16cex:commentExtensible w16cex:durableId="1D6C3F32" w16cex:dateUtc="2024-07-25T07:58:00Z"/>
  <w16cex:commentExtensible w16cex:durableId="149F2F9A" w16cex:dateUtc="2024-02-29T03:06:00Z"/>
  <w16cex:commentExtensible w16cex:durableId="5680BEC1" w16cex:dateUtc="2024-02-29T03:09:00Z"/>
  <w16cex:commentExtensible w16cex:durableId="1D8980D7" w16cex:dateUtc="2024-02-29T03:08:00Z"/>
  <w16cex:commentExtensible w16cex:durableId="10860F41" w16cex:dateUtc="2024-07-21T11:41:00Z"/>
  <w16cex:commentExtensible w16cex:durableId="68362941" w16cex:dateUtc="2024-03-06T06:26:00Z"/>
  <w16cex:commentExtensible w16cex:durableId="016A9799" w16cex:dateUtc="2024-02-29T03:10:00Z"/>
  <w16cex:commentExtensible w16cex:durableId="288AF0F4" w16cex:dateUtc="2024-03-06T06:36:00Z"/>
  <w16cex:commentExtensible w16cex:durableId="0D3E8E68" w16cex:dateUtc="2024-02-29T03:09:00Z"/>
  <w16cex:commentExtensible w16cex:durableId="78B300DE" w16cex:dateUtc="2024-03-07T06:12:00Z"/>
  <w16cex:commentExtensible w16cex:durableId="06819C36" w16cex:dateUtc="2024-07-16T07:58:00Z"/>
  <w16cex:commentExtensible w16cex:durableId="2A02D4CF" w16cex:dateUtc="2024-07-22T03:31:00Z"/>
  <w16cex:commentExtensible w16cex:durableId="7270D35B" w16cex:dateUtc="2024-07-16T07:00:00Z"/>
  <w16cex:commentExtensible w16cex:durableId="4FADEC53" w16cex:dateUtc="2024-07-01T07:36:00Z"/>
  <w16cex:commentExtensible w16cex:durableId="294B4EF1" w16cex:dateUtc="2024-02-29T05:07:00Z"/>
  <w16cex:commentExtensible w16cex:durableId="5E81A0AE" w16cex:dateUtc="2024-07-16T07:22:00Z"/>
  <w16cex:commentExtensible w16cex:durableId="5143BB11" w16cex:dateUtc="2024-03-07T06:23:00Z"/>
  <w16cex:commentExtensible w16cex:durableId="064262B9" w16cex:dateUtc="2024-07-21T09:10:00Z"/>
  <w16cex:commentExtensible w16cex:durableId="7D020075" w16cex:dateUtc="2024-03-07T06:23:00Z"/>
  <w16cex:commentExtensible w16cex:durableId="627C12A2" w16cex:dateUtc="2024-03-07T06:16:00Z"/>
  <w16cex:commentExtensible w16cex:durableId="54484C26" w16cex:dateUtc="2024-03-07T06:15:00Z"/>
  <w16cex:commentExtensible w16cex:durableId="2E973B76" w16cex:dateUtc="2024-07-16T07:30:00Z"/>
  <w16cex:commentExtensible w16cex:durableId="78C06FD9" w16cex:dateUtc="2024-07-03T07:13:00Z"/>
  <w16cex:commentExtensible w16cex:durableId="0BE1D003" w16cex:dateUtc="2024-07-21T07:42:00Z"/>
  <w16cex:commentExtensible w16cex:durableId="44C142D5" w16cex:dateUtc="2024-03-06T02:55:00Z"/>
  <w16cex:commentExtensible w16cex:durableId="2C5B24B2" w16cex:dateUtc="2024-07-21T10:30:00Z"/>
  <w16cex:commentExtensible w16cex:durableId="285B03DD" w16cex:dateUtc="2024-04-30T06:40:00Z"/>
  <w16cex:commentExtensible w16cex:durableId="5C7CCA40" w16cex:dateUtc="2024-04-30T06:40:00Z"/>
  <w16cex:commentExtensible w16cex:durableId="6F82E4CE" w16cex:dateUtc="2024-03-06T02:55:00Z"/>
  <w16cex:commentExtensible w16cex:durableId="1BAB0515" w16cex:dateUtc="2024-07-21T10:3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3A2DA350" w16cid:durableId="76D39F48"/>
  <w16cid:commentId w16cid:paraId="739D5B92" w16cid:durableId="3DD3E143"/>
  <w16cid:commentId w16cid:paraId="06F03533" w16cid:durableId="2B80E996"/>
  <w16cid:commentId w16cid:paraId="28C0A1C6" w16cid:durableId="3589C891"/>
  <w16cid:commentId w16cid:paraId="435933BF" w16cid:durableId="298FD1B7"/>
  <w16cid:commentId w16cid:paraId="78ED81C4" w16cid:durableId="166954AE"/>
  <w16cid:commentId w16cid:paraId="5030C3BE" w16cid:durableId="6E1726D2"/>
  <w16cid:commentId w16cid:paraId="6E330B5B" w16cid:durableId="30BE6E64"/>
  <w16cid:commentId w16cid:paraId="114233E2" w16cid:durableId="3DA35DD4"/>
  <w16cid:commentId w16cid:paraId="0E069E58" w16cid:durableId="5FE4DDF3"/>
  <w16cid:commentId w16cid:paraId="53A2BCAD" w16cid:durableId="364B03C8"/>
  <w16cid:commentId w16cid:paraId="38867853" w16cid:durableId="7ADECF9A"/>
  <w16cid:commentId w16cid:paraId="18622901" w16cid:durableId="448E79F9"/>
  <w16cid:commentId w16cid:paraId="1B886987" w16cid:durableId="4AD5F772"/>
  <w16cid:commentId w16cid:paraId="4919DE8E" w16cid:durableId="59DB432B"/>
  <w16cid:commentId w16cid:paraId="269D433C" w16cid:durableId="183415A0"/>
  <w16cid:commentId w16cid:paraId="53F98E0C" w16cid:durableId="29AEC070"/>
  <w16cid:commentId w16cid:paraId="17827B06" w16cid:durableId="2C4B64E4"/>
  <w16cid:commentId w16cid:paraId="7F0AD18E" w16cid:durableId="2F7F2310"/>
  <w16cid:commentId w16cid:paraId="66E19A3C" w16cid:durableId="0C452E44"/>
  <w16cid:commentId w16cid:paraId="0BA3F039" w16cid:durableId="30B015A6"/>
  <w16cid:commentId w16cid:paraId="19B2BACF" w16cid:durableId="2E35CC99"/>
  <w16cid:commentId w16cid:paraId="62156E3F" w16cid:durableId="27B066D7"/>
  <w16cid:commentId w16cid:paraId="1F907DBA" w16cid:durableId="1078AC09"/>
  <w16cid:commentId w16cid:paraId="2D0D0362" w16cid:durableId="507141BF"/>
  <w16cid:commentId w16cid:paraId="26C03C95" w16cid:durableId="4B99D912"/>
  <w16cid:commentId w16cid:paraId="53A35732" w16cid:durableId="09E78C95"/>
  <w16cid:commentId w16cid:paraId="70E9FAF4" w16cid:durableId="2D6A61FC"/>
  <w16cid:commentId w16cid:paraId="244B9735" w16cid:durableId="6F7FEF65"/>
  <w16cid:commentId w16cid:paraId="1744AD09" w16cid:durableId="11199F6C"/>
  <w16cid:commentId w16cid:paraId="07EE7FD5" w16cid:durableId="654E3070"/>
  <w16cid:commentId w16cid:paraId="29B2D17A" w16cid:durableId="42DC17E7"/>
  <w16cid:commentId w16cid:paraId="2D962328" w16cid:durableId="5FBB5AA2"/>
  <w16cid:commentId w16cid:paraId="5FCAC4F9" w16cid:durableId="53971FD0"/>
  <w16cid:commentId w16cid:paraId="6A310287" w16cid:durableId="02784E6D"/>
  <w16cid:commentId w16cid:paraId="03F59CE3" w16cid:durableId="7668A57B"/>
  <w16cid:commentId w16cid:paraId="1BF37129" w16cid:durableId="3909881D"/>
  <w16cid:commentId w16cid:paraId="4238C17B" w16cid:durableId="3CCCE453"/>
  <w16cid:commentId w16cid:paraId="56BC54D4" w16cid:durableId="1D6C3F32"/>
  <w16cid:commentId w16cid:paraId="15DA7B29" w16cid:durableId="149F2F9A"/>
  <w16cid:commentId w16cid:paraId="4EFD1735" w16cid:durableId="5680BEC1"/>
  <w16cid:commentId w16cid:paraId="0872D035" w16cid:durableId="1D8980D7"/>
  <w16cid:commentId w16cid:paraId="6914DA0C" w16cid:durableId="10860F41"/>
  <w16cid:commentId w16cid:paraId="594DD6DE" w16cid:durableId="68362941"/>
  <w16cid:commentId w16cid:paraId="7B744260" w16cid:durableId="016A9799"/>
  <w16cid:commentId w16cid:paraId="5D33C9C0" w16cid:durableId="288AF0F4"/>
  <w16cid:commentId w16cid:paraId="0021CA4D" w16cid:durableId="0D3E8E68"/>
  <w16cid:commentId w16cid:paraId="3FF64D7F" w16cid:durableId="78B300DE"/>
  <w16cid:commentId w16cid:paraId="1C5B7E3D" w16cid:durableId="06819C36"/>
  <w16cid:commentId w16cid:paraId="2212D295" w16cid:durableId="2A02D4CF"/>
  <w16cid:commentId w16cid:paraId="598C6256" w16cid:durableId="7270D35B"/>
  <w16cid:commentId w16cid:paraId="1805615B" w16cid:durableId="4FADEC53"/>
  <w16cid:commentId w16cid:paraId="15DF1CDE" w16cid:durableId="294B4EF1"/>
  <w16cid:commentId w16cid:paraId="0ACCF16D" w16cid:durableId="5E81A0AE"/>
  <w16cid:commentId w16cid:paraId="1FAC1A27" w16cid:durableId="5143BB11"/>
  <w16cid:commentId w16cid:paraId="7C7BB364" w16cid:durableId="064262B9"/>
  <w16cid:commentId w16cid:paraId="636DDF54" w16cid:durableId="7D020075"/>
  <w16cid:commentId w16cid:paraId="4027C758" w16cid:durableId="627C12A2"/>
  <w16cid:commentId w16cid:paraId="63865896" w16cid:durableId="54484C26"/>
  <w16cid:commentId w16cid:paraId="18D8BB31" w16cid:durableId="2E973B76"/>
  <w16cid:commentId w16cid:paraId="07DF152E" w16cid:durableId="78C06FD9"/>
  <w16cid:commentId w16cid:paraId="727E268D" w16cid:durableId="0BE1D003"/>
  <w16cid:commentId w16cid:paraId="12334EAB" w16cid:durableId="44C142D5"/>
  <w16cid:commentId w16cid:paraId="00E71701" w16cid:durableId="2C5B24B2"/>
  <w16cid:commentId w16cid:paraId="30023614" w16cid:durableId="285B03DD"/>
  <w16cid:commentId w16cid:paraId="126FC394" w16cid:durableId="5C7CCA40"/>
  <w16cid:commentId w16cid:paraId="0AC33098" w16cid:durableId="6F82E4CE"/>
  <w16cid:commentId w16cid:paraId="5AFFC2A9" w16cid:durableId="1BAB051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00C2995" w14:textId="77777777" w:rsidR="00A22F0A" w:rsidRDefault="00A22F0A">
      <w:r>
        <w:separator/>
      </w:r>
    </w:p>
  </w:endnote>
  <w:endnote w:type="continuationSeparator" w:id="0">
    <w:p w14:paraId="79E8CC3B" w14:textId="77777777" w:rsidR="00A22F0A" w:rsidRDefault="00A22F0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tarSymbol">
    <w:altName w:val="Times New Roman"/>
    <w:charset w:val="00"/>
    <w:family w:val="auto"/>
    <w:pitch w:val="default"/>
  </w:font>
  <w:font w:name="Wingdings 2">
    <w:panose1 w:val="050201020105070707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Cambria">
    <w:panose1 w:val="02040503050406030204"/>
    <w:charset w:val="00"/>
    <w:family w:val="roman"/>
    <w:pitch w:val="variable"/>
    <w:sig w:usb0="E00006FF" w:usb1="420024FF" w:usb2="02000000" w:usb3="00000000" w:csb0="0000019F"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4002EFF" w:usb1="C2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Microsoft YaHei">
    <w:panose1 w:val="020B0503020204020204"/>
    <w:charset w:val="86"/>
    <w:family w:val="swiss"/>
    <w:pitch w:val="variable"/>
    <w:sig w:usb0="80000287" w:usb1="2ACF3C50" w:usb2="00000016" w:usb3="00000000" w:csb0="0004001F" w:csb1="00000000"/>
  </w:font>
  <w:font w:name="Times">
    <w:panose1 w:val="02020603050405020304"/>
    <w:charset w:val="00"/>
    <w:family w:val="roman"/>
    <w:pitch w:val="variable"/>
    <w:sig w:usb0="E0002EFF" w:usb1="C000785B" w:usb2="00000009" w:usb3="00000000" w:csb0="000001FF" w:csb1="00000000"/>
  </w:font>
  <w:font w:name="Times New Roman (Hoofdtekst CS)">
    <w:panose1 w:val="00000000000000000000"/>
    <w:charset w:val="00"/>
    <w:family w:val="roman"/>
    <w:notTrueType/>
    <w:pitch w:val="default"/>
  </w:font>
  <w:font w:name="HelveticaNeueLT Std Med">
    <w:altName w:val="Arial"/>
    <w:panose1 w:val="00000000000000000000"/>
    <w:charset w:val="4D"/>
    <w:family w:val="auto"/>
    <w:notTrueType/>
    <w:pitch w:val="default"/>
    <w:sig w:usb0="00000003" w:usb1="00000000" w:usb2="00000000" w:usb3="00000000" w:csb0="00000001" w:csb1="00000000"/>
  </w:font>
  <w:font w:name="CIDFont+F1">
    <w:altName w:val="Calibri"/>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1687CC1" w14:textId="1B628B6D" w:rsidR="00997DC0" w:rsidRPr="00AB4346" w:rsidRDefault="00997DC0" w:rsidP="00AB4346">
    <w:pPr>
      <w:pStyle w:val="Footer"/>
      <w:tabs>
        <w:tab w:val="center" w:pos="4395"/>
        <w:tab w:val="right" w:pos="8931"/>
      </w:tabs>
      <w:spacing w:before="0" w:after="0"/>
      <w:jc w:val="center"/>
      <w:rPr>
        <w:rFonts w:cs="Arial"/>
        <w:sz w:val="16"/>
      </w:rPr>
    </w:pPr>
    <w:r w:rsidRPr="007F6DC7">
      <w:rPr>
        <w:rFonts w:cs="Arial"/>
        <w:sz w:val="16"/>
      </w:rPr>
      <w:t>S-1</w:t>
    </w:r>
    <w:r>
      <w:rPr>
        <w:rFonts w:cs="Arial"/>
        <w:sz w:val="16"/>
      </w:rPr>
      <w:t>29</w:t>
    </w:r>
    <w:r w:rsidRPr="007F6DC7">
      <w:rPr>
        <w:rFonts w:cs="Arial"/>
        <w:sz w:val="16"/>
      </w:rPr>
      <w:tab/>
    </w:r>
    <w:del w:id="33" w:author="Jason Rhee" w:date="2024-07-26T12:23:00Z" w16du:dateUtc="2024-07-26T02:23:00Z">
      <w:r w:rsidR="00F05598" w:rsidDel="00DF7643">
        <w:rPr>
          <w:rFonts w:cs="Arial"/>
          <w:sz w:val="16"/>
        </w:rPr>
        <w:delText>November</w:delText>
      </w:r>
      <w:r w:rsidRPr="007F6DC7" w:rsidDel="00DF7643">
        <w:rPr>
          <w:rFonts w:cs="Arial"/>
          <w:sz w:val="16"/>
        </w:rPr>
        <w:delText xml:space="preserve"> 20</w:delText>
      </w:r>
      <w:r w:rsidDel="00DF7643">
        <w:rPr>
          <w:rFonts w:cs="Arial"/>
          <w:sz w:val="16"/>
        </w:rPr>
        <w:delText>23</w:delText>
      </w:r>
    </w:del>
    <w:ins w:id="34" w:author="Jason Rhee" w:date="2024-07-26T12:23:00Z" w16du:dateUtc="2024-07-26T02:23:00Z">
      <w:r w:rsidR="00DF7643">
        <w:rPr>
          <w:rFonts w:eastAsiaTheme="minorEastAsia" w:cs="Arial" w:hint="eastAsia"/>
          <w:sz w:val="16"/>
          <w:lang w:eastAsia="ko-KR"/>
        </w:rPr>
        <w:t>July 2024</w:t>
      </w:r>
    </w:ins>
    <w:r w:rsidRPr="007F6DC7">
      <w:rPr>
        <w:rFonts w:cs="Arial"/>
        <w:sz w:val="16"/>
      </w:rPr>
      <w:tab/>
    </w:r>
    <w:del w:id="35" w:author="Jason Rhee" w:date="2024-07-26T12:24:00Z" w16du:dateUtc="2024-07-26T02:24:00Z">
      <w:r w:rsidRPr="007F6DC7" w:rsidDel="008F108C">
        <w:rPr>
          <w:rFonts w:cs="Arial"/>
          <w:sz w:val="16"/>
        </w:rPr>
        <w:delText>Edition 1.</w:delText>
      </w:r>
      <w:r w:rsidDel="008F108C">
        <w:rPr>
          <w:rFonts w:cs="Arial"/>
          <w:sz w:val="16"/>
        </w:rPr>
        <w:delText>1</w:delText>
      </w:r>
      <w:r w:rsidRPr="007F6DC7" w:rsidDel="008F108C">
        <w:rPr>
          <w:rFonts w:cs="Arial"/>
          <w:sz w:val="16"/>
        </w:rPr>
        <w:delText>.0</w:delText>
      </w:r>
    </w:del>
    <w:ins w:id="36" w:author="Jason Rhee" w:date="2024-07-26T12:24:00Z" w16du:dateUtc="2024-07-26T02:24:00Z">
      <w:r w:rsidR="008F108C">
        <w:rPr>
          <w:rFonts w:cs="Arial"/>
          <w:sz w:val="16"/>
        </w:rPr>
        <w:t>Edition 1.2.0</w:t>
      </w:r>
    </w:ins>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C95F97C" w14:textId="628041D4" w:rsidR="00997DC0" w:rsidRPr="0002495B" w:rsidRDefault="00997DC0" w:rsidP="0002495B">
    <w:pPr>
      <w:pStyle w:val="Footer"/>
      <w:tabs>
        <w:tab w:val="center" w:pos="4395"/>
        <w:tab w:val="right" w:pos="8931"/>
      </w:tabs>
      <w:spacing w:before="0" w:after="0"/>
      <w:jc w:val="center"/>
      <w:rPr>
        <w:rFonts w:cs="Arial"/>
        <w:sz w:val="16"/>
      </w:rPr>
    </w:pPr>
    <w:r w:rsidRPr="007F6DC7">
      <w:rPr>
        <w:rFonts w:cs="Arial"/>
        <w:sz w:val="16"/>
      </w:rPr>
      <w:t>S-1</w:t>
    </w:r>
    <w:r>
      <w:rPr>
        <w:rFonts w:cs="Arial"/>
        <w:sz w:val="16"/>
      </w:rPr>
      <w:t>29</w:t>
    </w:r>
    <w:r w:rsidRPr="007F6DC7">
      <w:rPr>
        <w:rFonts w:cs="Arial"/>
        <w:sz w:val="16"/>
      </w:rPr>
      <w:tab/>
    </w:r>
    <w:r w:rsidRPr="00AB4346">
      <w:rPr>
        <w:rFonts w:cs="Arial"/>
        <w:color w:val="FF0000"/>
        <w:sz w:val="16"/>
      </w:rPr>
      <w:t>Xxxx</w:t>
    </w:r>
    <w:r w:rsidRPr="007F6DC7">
      <w:rPr>
        <w:rFonts w:cs="Arial"/>
        <w:sz w:val="16"/>
      </w:rPr>
      <w:t xml:space="preserve"> 201</w:t>
    </w:r>
    <w:r>
      <w:rPr>
        <w:rFonts w:cs="Arial"/>
        <w:sz w:val="16"/>
      </w:rPr>
      <w:t>9</w:t>
    </w:r>
    <w:r w:rsidRPr="007F6DC7">
      <w:rPr>
        <w:rFonts w:cs="Arial"/>
        <w:sz w:val="16"/>
      </w:rPr>
      <w:tab/>
      <w:t>Edition 1.0.0</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82D07A2" w14:textId="11A75CE7" w:rsidR="00997DC0" w:rsidRPr="000B6A0F" w:rsidRDefault="00997DC0" w:rsidP="000B6A0F">
    <w:pPr>
      <w:pStyle w:val="Footer"/>
      <w:tabs>
        <w:tab w:val="center" w:pos="4395"/>
        <w:tab w:val="right" w:pos="8931"/>
      </w:tabs>
      <w:spacing w:before="0" w:after="0"/>
      <w:jc w:val="center"/>
      <w:rPr>
        <w:rFonts w:cs="Arial"/>
        <w:sz w:val="16"/>
      </w:rPr>
    </w:pPr>
    <w:r w:rsidRPr="007F6DC7">
      <w:rPr>
        <w:rFonts w:cs="Arial"/>
        <w:sz w:val="16"/>
      </w:rPr>
      <w:t>S-1</w:t>
    </w:r>
    <w:r>
      <w:rPr>
        <w:rFonts w:cs="Arial"/>
        <w:sz w:val="16"/>
      </w:rPr>
      <w:t>29</w:t>
    </w:r>
    <w:r w:rsidRPr="007F6DC7">
      <w:rPr>
        <w:rFonts w:cs="Arial"/>
        <w:sz w:val="16"/>
      </w:rPr>
      <w:tab/>
    </w:r>
    <w:del w:id="37" w:author="Jason Rhee" w:date="2024-07-26T12:24:00Z" w16du:dateUtc="2024-07-26T02:24:00Z">
      <w:r w:rsidR="00F05598" w:rsidDel="00902A20">
        <w:rPr>
          <w:rFonts w:cs="Arial"/>
          <w:sz w:val="16"/>
        </w:rPr>
        <w:delText>November</w:delText>
      </w:r>
      <w:r w:rsidRPr="00850866" w:rsidDel="00902A20">
        <w:rPr>
          <w:rFonts w:cs="Arial"/>
          <w:sz w:val="16"/>
        </w:rPr>
        <w:delText xml:space="preserve"> </w:delText>
      </w:r>
      <w:r w:rsidRPr="007F6DC7" w:rsidDel="00902A20">
        <w:rPr>
          <w:rFonts w:cs="Arial"/>
          <w:sz w:val="16"/>
        </w:rPr>
        <w:delText>20</w:delText>
      </w:r>
      <w:r w:rsidDel="00902A20">
        <w:rPr>
          <w:rFonts w:cs="Arial"/>
          <w:sz w:val="16"/>
        </w:rPr>
        <w:delText>23</w:delText>
      </w:r>
    </w:del>
    <w:ins w:id="38" w:author="Jason Rhee" w:date="2024-07-26T12:24:00Z" w16du:dateUtc="2024-07-26T02:24:00Z">
      <w:r w:rsidR="00902A20">
        <w:rPr>
          <w:rFonts w:cs="Arial"/>
          <w:sz w:val="16"/>
        </w:rPr>
        <w:t>July 2024</w:t>
      </w:r>
    </w:ins>
    <w:r w:rsidRPr="007F6DC7">
      <w:rPr>
        <w:rFonts w:cs="Arial"/>
        <w:sz w:val="16"/>
      </w:rPr>
      <w:tab/>
    </w:r>
    <w:del w:id="39" w:author="Jason Rhee" w:date="2024-07-26T12:24:00Z" w16du:dateUtc="2024-07-26T02:24:00Z">
      <w:r w:rsidRPr="007F6DC7" w:rsidDel="008F108C">
        <w:rPr>
          <w:rFonts w:cs="Arial"/>
          <w:sz w:val="16"/>
        </w:rPr>
        <w:delText>Edition 1.</w:delText>
      </w:r>
      <w:r w:rsidDel="008F108C">
        <w:rPr>
          <w:rFonts w:cs="Arial"/>
          <w:sz w:val="16"/>
        </w:rPr>
        <w:delText>1</w:delText>
      </w:r>
      <w:r w:rsidRPr="007F6DC7" w:rsidDel="008F108C">
        <w:rPr>
          <w:rFonts w:cs="Arial"/>
          <w:sz w:val="16"/>
        </w:rPr>
        <w:delText>.0</w:delText>
      </w:r>
    </w:del>
    <w:ins w:id="40" w:author="Jason Rhee" w:date="2024-07-26T12:24:00Z" w16du:dateUtc="2024-07-26T02:24:00Z">
      <w:r w:rsidR="008F108C">
        <w:rPr>
          <w:rFonts w:cs="Arial"/>
          <w:sz w:val="16"/>
        </w:rPr>
        <w:t>Edition 1.2.0</w:t>
      </w:r>
    </w:ins>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FC675FF" w14:textId="64329E9B" w:rsidR="00997DC0" w:rsidRPr="009D72AB" w:rsidRDefault="00997DC0" w:rsidP="009D72AB">
    <w:pPr>
      <w:pStyle w:val="Footer"/>
      <w:tabs>
        <w:tab w:val="center" w:pos="4395"/>
        <w:tab w:val="right" w:pos="8931"/>
      </w:tabs>
      <w:spacing w:before="0" w:after="0"/>
      <w:jc w:val="center"/>
      <w:rPr>
        <w:rFonts w:cs="Arial"/>
        <w:sz w:val="16"/>
      </w:rPr>
    </w:pPr>
    <w:r w:rsidRPr="007F6DC7">
      <w:rPr>
        <w:rFonts w:cs="Arial"/>
        <w:sz w:val="16"/>
      </w:rPr>
      <w:t>S-1</w:t>
    </w:r>
    <w:r>
      <w:rPr>
        <w:rFonts w:cs="Arial"/>
        <w:sz w:val="16"/>
      </w:rPr>
      <w:t>29</w:t>
    </w:r>
    <w:r w:rsidRPr="007F6DC7">
      <w:rPr>
        <w:rFonts w:cs="Arial"/>
        <w:sz w:val="16"/>
      </w:rPr>
      <w:tab/>
    </w:r>
    <w:del w:id="213" w:author="Jason Rhee" w:date="2024-07-26T12:24:00Z" w16du:dateUtc="2024-07-26T02:24:00Z">
      <w:r w:rsidR="00F05598" w:rsidDel="00902A20">
        <w:rPr>
          <w:rFonts w:cs="Arial"/>
          <w:sz w:val="16"/>
        </w:rPr>
        <w:delText>November</w:delText>
      </w:r>
      <w:r w:rsidRPr="007F6DC7" w:rsidDel="00902A20">
        <w:rPr>
          <w:rFonts w:cs="Arial"/>
          <w:sz w:val="16"/>
        </w:rPr>
        <w:delText xml:space="preserve"> 20</w:delText>
      </w:r>
      <w:r w:rsidDel="00902A20">
        <w:rPr>
          <w:rFonts w:cs="Arial"/>
          <w:sz w:val="16"/>
        </w:rPr>
        <w:delText>23</w:delText>
      </w:r>
    </w:del>
    <w:ins w:id="214" w:author="Jason Rhee" w:date="2024-07-26T12:24:00Z" w16du:dateUtc="2024-07-26T02:24:00Z">
      <w:r w:rsidR="00902A20">
        <w:rPr>
          <w:rFonts w:cs="Arial"/>
          <w:sz w:val="16"/>
        </w:rPr>
        <w:t>July 2024</w:t>
      </w:r>
    </w:ins>
    <w:r w:rsidRPr="007F6DC7">
      <w:rPr>
        <w:rFonts w:cs="Arial"/>
        <w:sz w:val="16"/>
      </w:rPr>
      <w:tab/>
    </w:r>
    <w:del w:id="215" w:author="Jason Rhee" w:date="2024-07-26T12:24:00Z" w16du:dateUtc="2024-07-26T02:24:00Z">
      <w:r w:rsidRPr="007F6DC7" w:rsidDel="008F108C">
        <w:rPr>
          <w:rFonts w:cs="Arial"/>
          <w:sz w:val="16"/>
        </w:rPr>
        <w:delText>Edition 1.</w:delText>
      </w:r>
      <w:r w:rsidDel="008F108C">
        <w:rPr>
          <w:rFonts w:cs="Arial"/>
          <w:sz w:val="16"/>
        </w:rPr>
        <w:delText>1</w:delText>
      </w:r>
      <w:r w:rsidRPr="007F6DC7" w:rsidDel="008F108C">
        <w:rPr>
          <w:rFonts w:cs="Arial"/>
          <w:sz w:val="16"/>
        </w:rPr>
        <w:delText>.0</w:delText>
      </w:r>
    </w:del>
    <w:ins w:id="216" w:author="Jason Rhee" w:date="2024-07-26T12:24:00Z" w16du:dateUtc="2024-07-26T02:24:00Z">
      <w:r w:rsidR="008F108C">
        <w:rPr>
          <w:rFonts w:cs="Arial"/>
          <w:sz w:val="16"/>
        </w:rPr>
        <w:t>Edition 1.2.0</w:t>
      </w:r>
    </w:ins>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004FF84" w14:textId="5F979DCA" w:rsidR="00997DC0" w:rsidRPr="00AB4346" w:rsidRDefault="00997DC0" w:rsidP="00AF15DF">
    <w:pPr>
      <w:pStyle w:val="Footer"/>
      <w:tabs>
        <w:tab w:val="center" w:pos="4395"/>
        <w:tab w:val="right" w:pos="8931"/>
      </w:tabs>
      <w:spacing w:before="0" w:after="0"/>
      <w:jc w:val="center"/>
      <w:rPr>
        <w:rFonts w:cs="Arial"/>
        <w:sz w:val="16"/>
      </w:rPr>
    </w:pPr>
    <w:r w:rsidRPr="007F6DC7">
      <w:rPr>
        <w:rFonts w:cs="Arial"/>
        <w:sz w:val="16"/>
      </w:rPr>
      <w:t>S-1</w:t>
    </w:r>
    <w:r>
      <w:rPr>
        <w:rFonts w:cs="Arial"/>
        <w:sz w:val="16"/>
      </w:rPr>
      <w:t>29</w:t>
    </w:r>
    <w:r w:rsidRPr="007F6DC7">
      <w:rPr>
        <w:rFonts w:cs="Arial"/>
        <w:sz w:val="16"/>
      </w:rPr>
      <w:tab/>
    </w:r>
    <w:del w:id="217" w:author="Jason Rhee" w:date="2024-07-26T12:24:00Z" w16du:dateUtc="2024-07-26T02:24:00Z">
      <w:r w:rsidR="00F05598" w:rsidDel="00902A20">
        <w:rPr>
          <w:rFonts w:cs="Arial"/>
          <w:sz w:val="16"/>
        </w:rPr>
        <w:delText>November</w:delText>
      </w:r>
      <w:r w:rsidRPr="007F6DC7" w:rsidDel="00902A20">
        <w:rPr>
          <w:rFonts w:cs="Arial"/>
          <w:sz w:val="16"/>
        </w:rPr>
        <w:delText xml:space="preserve"> 20</w:delText>
      </w:r>
      <w:r w:rsidDel="00902A20">
        <w:rPr>
          <w:rFonts w:cs="Arial"/>
          <w:sz w:val="16"/>
        </w:rPr>
        <w:delText>23</w:delText>
      </w:r>
    </w:del>
    <w:ins w:id="218" w:author="Jason Rhee" w:date="2024-07-26T12:24:00Z" w16du:dateUtc="2024-07-26T02:24:00Z">
      <w:r w:rsidR="00902A20">
        <w:rPr>
          <w:rFonts w:cs="Arial"/>
          <w:sz w:val="16"/>
        </w:rPr>
        <w:t>July 2024</w:t>
      </w:r>
    </w:ins>
    <w:r w:rsidRPr="007F6DC7">
      <w:rPr>
        <w:rFonts w:cs="Arial"/>
        <w:sz w:val="16"/>
      </w:rPr>
      <w:tab/>
    </w:r>
    <w:del w:id="219" w:author="Jason Rhee" w:date="2024-07-26T12:24:00Z" w16du:dateUtc="2024-07-26T02:24:00Z">
      <w:r w:rsidRPr="007F6DC7" w:rsidDel="008F108C">
        <w:rPr>
          <w:rFonts w:cs="Arial"/>
          <w:sz w:val="16"/>
        </w:rPr>
        <w:delText>Edition 1.</w:delText>
      </w:r>
      <w:r w:rsidDel="008F108C">
        <w:rPr>
          <w:rFonts w:cs="Arial"/>
          <w:sz w:val="16"/>
        </w:rPr>
        <w:delText>1</w:delText>
      </w:r>
      <w:r w:rsidRPr="007F6DC7" w:rsidDel="008F108C">
        <w:rPr>
          <w:rFonts w:cs="Arial"/>
          <w:sz w:val="16"/>
        </w:rPr>
        <w:delText>.0</w:delText>
      </w:r>
    </w:del>
    <w:ins w:id="220" w:author="Jason Rhee" w:date="2024-07-26T12:24:00Z" w16du:dateUtc="2024-07-26T02:24:00Z">
      <w:r w:rsidR="008F108C">
        <w:rPr>
          <w:rFonts w:cs="Arial"/>
          <w:sz w:val="16"/>
        </w:rPr>
        <w:t>Edition 1.2.0</w:t>
      </w:r>
    </w:ins>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244B1C3" w14:textId="77777777" w:rsidR="00997DC0" w:rsidRPr="00487533" w:rsidRDefault="00997DC0" w:rsidP="00487533">
    <w:pPr>
      <w:pStyle w:val="Footer"/>
      <w:jc w:val="right"/>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DC34540" w14:textId="7E1C4A1B" w:rsidR="00997DC0" w:rsidRPr="00CA2262" w:rsidRDefault="00997DC0" w:rsidP="00CA2262">
    <w:pPr>
      <w:pStyle w:val="Footer"/>
      <w:tabs>
        <w:tab w:val="center" w:pos="6946"/>
        <w:tab w:val="right" w:pos="13750"/>
      </w:tabs>
      <w:rPr>
        <w:rFonts w:cs="Arial"/>
        <w:sz w:val="16"/>
      </w:rPr>
    </w:pPr>
    <w:r>
      <w:rPr>
        <w:rFonts w:cs="Arial"/>
        <w:sz w:val="16"/>
      </w:rPr>
      <w:t>S-129</w:t>
    </w:r>
    <w:r>
      <w:rPr>
        <w:rFonts w:cs="Arial"/>
        <w:sz w:val="16"/>
      </w:rPr>
      <w:tab/>
    </w:r>
    <w:del w:id="1573" w:author="Jason Rhee" w:date="2024-07-26T12:24:00Z" w16du:dateUtc="2024-07-26T02:24:00Z">
      <w:r w:rsidR="00F05598" w:rsidDel="00902A20">
        <w:rPr>
          <w:rFonts w:cs="Arial"/>
          <w:sz w:val="16"/>
        </w:rPr>
        <w:delText>November</w:delText>
      </w:r>
      <w:r w:rsidDel="00902A20">
        <w:rPr>
          <w:rFonts w:cs="Arial"/>
          <w:sz w:val="16"/>
        </w:rPr>
        <w:delText xml:space="preserve"> 2023</w:delText>
      </w:r>
    </w:del>
    <w:ins w:id="1574" w:author="Jason Rhee" w:date="2024-07-26T12:24:00Z" w16du:dateUtc="2024-07-26T02:24:00Z">
      <w:r w:rsidR="00902A20">
        <w:rPr>
          <w:rFonts w:cs="Arial"/>
          <w:sz w:val="16"/>
        </w:rPr>
        <w:t>July 2024</w:t>
      </w:r>
    </w:ins>
    <w:r>
      <w:rPr>
        <w:rFonts w:cs="Arial"/>
        <w:sz w:val="16"/>
      </w:rPr>
      <w:tab/>
    </w:r>
    <w:del w:id="1575" w:author="Jason Rhee" w:date="2024-07-26T12:24:00Z" w16du:dateUtc="2024-07-26T02:24:00Z">
      <w:r w:rsidDel="008F108C">
        <w:rPr>
          <w:rFonts w:cs="Arial"/>
          <w:sz w:val="16"/>
        </w:rPr>
        <w:delText>Edition 1.1.0</w:delText>
      </w:r>
    </w:del>
    <w:ins w:id="1576" w:author="Jason Rhee" w:date="2024-07-26T12:24:00Z" w16du:dateUtc="2024-07-26T02:24:00Z">
      <w:r w:rsidR="008F108C">
        <w:rPr>
          <w:rFonts w:cs="Arial"/>
          <w:sz w:val="16"/>
        </w:rPr>
        <w:t>Edition 1.2.0</w:t>
      </w:r>
    </w:ins>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3C2FB0F" w14:textId="68E8E908" w:rsidR="00997DC0" w:rsidRPr="00CA2262" w:rsidRDefault="00997DC0" w:rsidP="00CA2262">
    <w:pPr>
      <w:pStyle w:val="Footer"/>
      <w:tabs>
        <w:tab w:val="center" w:pos="6946"/>
        <w:tab w:val="right" w:pos="13750"/>
      </w:tabs>
      <w:rPr>
        <w:rFonts w:cs="Arial"/>
        <w:sz w:val="16"/>
      </w:rPr>
    </w:pPr>
    <w:r>
      <w:rPr>
        <w:rFonts w:cs="Arial"/>
        <w:sz w:val="16"/>
      </w:rPr>
      <w:t>S-129</w:t>
    </w:r>
    <w:r>
      <w:rPr>
        <w:rFonts w:cs="Arial"/>
        <w:sz w:val="16"/>
      </w:rPr>
      <w:tab/>
    </w:r>
    <w:del w:id="1577" w:author="Jason Rhee" w:date="2024-07-26T12:24:00Z" w16du:dateUtc="2024-07-26T02:24:00Z">
      <w:r w:rsidR="00F05598" w:rsidDel="00902A20">
        <w:rPr>
          <w:rFonts w:cs="Arial"/>
          <w:sz w:val="16"/>
        </w:rPr>
        <w:delText>November</w:delText>
      </w:r>
      <w:r w:rsidDel="00902A20">
        <w:rPr>
          <w:rFonts w:cs="Arial"/>
          <w:sz w:val="16"/>
        </w:rPr>
        <w:delText xml:space="preserve"> 2023</w:delText>
      </w:r>
    </w:del>
    <w:ins w:id="1578" w:author="Jason Rhee" w:date="2024-07-26T12:24:00Z" w16du:dateUtc="2024-07-26T02:24:00Z">
      <w:r w:rsidR="00902A20">
        <w:rPr>
          <w:rFonts w:cs="Arial"/>
          <w:sz w:val="16"/>
        </w:rPr>
        <w:t>July 2024</w:t>
      </w:r>
    </w:ins>
    <w:r>
      <w:rPr>
        <w:rFonts w:cs="Arial"/>
        <w:sz w:val="16"/>
      </w:rPr>
      <w:tab/>
    </w:r>
    <w:del w:id="1579" w:author="Jason Rhee" w:date="2024-07-26T12:24:00Z" w16du:dateUtc="2024-07-26T02:24:00Z">
      <w:r w:rsidDel="008F108C">
        <w:rPr>
          <w:rFonts w:cs="Arial"/>
          <w:sz w:val="16"/>
        </w:rPr>
        <w:delText>Edition 1.1.0</w:delText>
      </w:r>
    </w:del>
    <w:ins w:id="1580" w:author="Jason Rhee" w:date="2024-07-26T12:24:00Z" w16du:dateUtc="2024-07-26T02:24:00Z">
      <w:r w:rsidR="008F108C">
        <w:rPr>
          <w:rFonts w:cs="Arial"/>
          <w:sz w:val="16"/>
        </w:rPr>
        <w:t>Edition 1.2.0</w:t>
      </w:r>
    </w:ins>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9377677" w14:textId="638D2244" w:rsidR="00997DC0" w:rsidRPr="00634884" w:rsidRDefault="00997DC0" w:rsidP="00634884">
    <w:pPr>
      <w:pStyle w:val="Footer"/>
      <w:tabs>
        <w:tab w:val="center" w:pos="4395"/>
        <w:tab w:val="right" w:pos="8931"/>
      </w:tabs>
      <w:spacing w:before="0" w:after="0"/>
      <w:jc w:val="center"/>
      <w:rPr>
        <w:rFonts w:cs="Arial"/>
        <w:sz w:val="16"/>
      </w:rPr>
    </w:pPr>
    <w:r w:rsidRPr="007F6DC7">
      <w:rPr>
        <w:rFonts w:cs="Arial"/>
        <w:sz w:val="16"/>
      </w:rPr>
      <w:t>S-1</w:t>
    </w:r>
    <w:r>
      <w:rPr>
        <w:rFonts w:cs="Arial"/>
        <w:sz w:val="16"/>
      </w:rPr>
      <w:t>29</w:t>
    </w:r>
    <w:r w:rsidRPr="007F6DC7">
      <w:rPr>
        <w:rFonts w:cs="Arial"/>
        <w:sz w:val="16"/>
      </w:rPr>
      <w:tab/>
    </w:r>
    <w:del w:id="3892" w:author="Jason Rhee" w:date="2024-07-26T12:24:00Z" w16du:dateUtc="2024-07-26T02:24:00Z">
      <w:r w:rsidR="00890FFC" w:rsidDel="00902A20">
        <w:rPr>
          <w:rFonts w:cs="Arial"/>
          <w:sz w:val="16"/>
        </w:rPr>
        <w:delText>November</w:delText>
      </w:r>
      <w:r w:rsidRPr="007F6DC7" w:rsidDel="00902A20">
        <w:rPr>
          <w:rFonts w:cs="Arial"/>
          <w:sz w:val="16"/>
        </w:rPr>
        <w:delText xml:space="preserve"> 20</w:delText>
      </w:r>
      <w:r w:rsidDel="00902A20">
        <w:rPr>
          <w:rFonts w:cs="Arial"/>
          <w:sz w:val="16"/>
        </w:rPr>
        <w:delText>23</w:delText>
      </w:r>
    </w:del>
    <w:ins w:id="3893" w:author="Jason Rhee" w:date="2024-07-26T12:24:00Z" w16du:dateUtc="2024-07-26T02:24:00Z">
      <w:r w:rsidR="00902A20">
        <w:rPr>
          <w:rFonts w:cs="Arial"/>
          <w:sz w:val="16"/>
        </w:rPr>
        <w:t>July 2024</w:t>
      </w:r>
    </w:ins>
    <w:r w:rsidRPr="007F6DC7">
      <w:rPr>
        <w:rFonts w:cs="Arial"/>
        <w:sz w:val="16"/>
      </w:rPr>
      <w:tab/>
    </w:r>
    <w:del w:id="3894" w:author="Jason Rhee" w:date="2024-07-26T12:24:00Z" w16du:dateUtc="2024-07-26T02:24:00Z">
      <w:r w:rsidRPr="007F6DC7" w:rsidDel="008F108C">
        <w:rPr>
          <w:rFonts w:cs="Arial"/>
          <w:sz w:val="16"/>
        </w:rPr>
        <w:delText>Edition 1.</w:delText>
      </w:r>
      <w:r w:rsidDel="008F108C">
        <w:rPr>
          <w:rFonts w:cs="Arial"/>
          <w:sz w:val="16"/>
        </w:rPr>
        <w:delText>1</w:delText>
      </w:r>
      <w:r w:rsidRPr="007F6DC7" w:rsidDel="008F108C">
        <w:rPr>
          <w:rFonts w:cs="Arial"/>
          <w:sz w:val="16"/>
        </w:rPr>
        <w:delText>.0</w:delText>
      </w:r>
    </w:del>
    <w:ins w:id="3895" w:author="Jason Rhee" w:date="2024-07-26T12:24:00Z" w16du:dateUtc="2024-07-26T02:24:00Z">
      <w:r w:rsidR="008F108C">
        <w:rPr>
          <w:rFonts w:cs="Arial"/>
          <w:sz w:val="16"/>
        </w:rPr>
        <w:t>Edition 1.2.0</w:t>
      </w:r>
    </w:ins>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F98510E" w14:textId="6A9403F0" w:rsidR="00997DC0" w:rsidRPr="0002495B" w:rsidRDefault="00997DC0" w:rsidP="0002495B">
    <w:pPr>
      <w:pStyle w:val="Footer"/>
      <w:tabs>
        <w:tab w:val="center" w:pos="4395"/>
        <w:tab w:val="right" w:pos="8931"/>
      </w:tabs>
      <w:spacing w:before="0" w:after="0"/>
      <w:jc w:val="center"/>
      <w:rPr>
        <w:rFonts w:cs="Arial"/>
        <w:sz w:val="16"/>
      </w:rPr>
    </w:pPr>
    <w:r w:rsidRPr="007F6DC7">
      <w:rPr>
        <w:rFonts w:cs="Arial"/>
        <w:sz w:val="16"/>
      </w:rPr>
      <w:t>S-1</w:t>
    </w:r>
    <w:r>
      <w:rPr>
        <w:rFonts w:cs="Arial"/>
        <w:sz w:val="16"/>
      </w:rPr>
      <w:t>29</w:t>
    </w:r>
    <w:r w:rsidRPr="007F6DC7">
      <w:rPr>
        <w:rFonts w:cs="Arial"/>
        <w:sz w:val="16"/>
      </w:rPr>
      <w:tab/>
    </w:r>
    <w:del w:id="3896" w:author="Jason Rhee" w:date="2024-07-26T12:24:00Z" w16du:dateUtc="2024-07-26T02:24:00Z">
      <w:r w:rsidR="00890FFC" w:rsidDel="00902A20">
        <w:rPr>
          <w:rFonts w:cs="Arial"/>
          <w:sz w:val="16"/>
        </w:rPr>
        <w:delText>November</w:delText>
      </w:r>
      <w:r w:rsidRPr="007F6DC7" w:rsidDel="00902A20">
        <w:rPr>
          <w:rFonts w:cs="Arial"/>
          <w:sz w:val="16"/>
        </w:rPr>
        <w:delText xml:space="preserve"> 20</w:delText>
      </w:r>
      <w:r w:rsidDel="00902A20">
        <w:rPr>
          <w:rFonts w:cs="Arial"/>
          <w:sz w:val="16"/>
        </w:rPr>
        <w:delText>23</w:delText>
      </w:r>
    </w:del>
    <w:ins w:id="3897" w:author="Jason Rhee" w:date="2024-07-26T12:24:00Z" w16du:dateUtc="2024-07-26T02:24:00Z">
      <w:r w:rsidR="00902A20">
        <w:rPr>
          <w:rFonts w:cs="Arial"/>
          <w:sz w:val="16"/>
        </w:rPr>
        <w:t>July 2024</w:t>
      </w:r>
    </w:ins>
    <w:r w:rsidRPr="007F6DC7">
      <w:rPr>
        <w:rFonts w:cs="Arial"/>
        <w:sz w:val="16"/>
      </w:rPr>
      <w:tab/>
    </w:r>
    <w:del w:id="3898" w:author="Jason Rhee" w:date="2024-07-26T12:24:00Z" w16du:dateUtc="2024-07-26T02:24:00Z">
      <w:r w:rsidRPr="007F6DC7" w:rsidDel="008F108C">
        <w:rPr>
          <w:rFonts w:cs="Arial"/>
          <w:sz w:val="16"/>
        </w:rPr>
        <w:delText>Edition 1.</w:delText>
      </w:r>
      <w:r w:rsidDel="008F108C">
        <w:rPr>
          <w:rFonts w:cs="Arial"/>
          <w:sz w:val="16"/>
        </w:rPr>
        <w:delText>1</w:delText>
      </w:r>
      <w:r w:rsidRPr="007F6DC7" w:rsidDel="008F108C">
        <w:rPr>
          <w:rFonts w:cs="Arial"/>
          <w:sz w:val="16"/>
        </w:rPr>
        <w:delText>.0</w:delText>
      </w:r>
    </w:del>
    <w:ins w:id="3899" w:author="Jason Rhee" w:date="2024-07-26T12:24:00Z" w16du:dateUtc="2024-07-26T02:24:00Z">
      <w:r w:rsidR="008F108C">
        <w:rPr>
          <w:rFonts w:cs="Arial"/>
          <w:sz w:val="16"/>
        </w:rPr>
        <w:t>Edition 1.2.0</w:t>
      </w:r>
    </w:ins>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8DCC72A" w14:textId="77777777" w:rsidR="00A22F0A" w:rsidRDefault="00A22F0A">
      <w:r>
        <w:separator/>
      </w:r>
    </w:p>
  </w:footnote>
  <w:footnote w:type="continuationSeparator" w:id="0">
    <w:p w14:paraId="06F6F30D" w14:textId="77777777" w:rsidR="00A22F0A" w:rsidRDefault="00A22F0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695B992" w14:textId="189A6BC7" w:rsidR="00997DC0" w:rsidRPr="00AB4346" w:rsidRDefault="00997DC0" w:rsidP="000B6A0F">
    <w:pPr>
      <w:tabs>
        <w:tab w:val="center" w:pos="4395"/>
        <w:tab w:val="right" w:pos="8640"/>
      </w:tabs>
      <w:spacing w:before="0" w:after="0"/>
      <w:ind w:right="357" w:firstLine="357"/>
      <w:jc w:val="left"/>
      <w:rPr>
        <w:rFonts w:cs="Arial"/>
        <w:sz w:val="16"/>
        <w:szCs w:val="16"/>
        <w:lang w:val="en-US"/>
      </w:rPr>
    </w:pPr>
    <w:r>
      <w:rPr>
        <w:rFonts w:cs="Arial"/>
        <w:sz w:val="16"/>
        <w:szCs w:val="16"/>
        <w:lang w:val="en-US"/>
      </w:rPr>
      <w:fldChar w:fldCharType="begin"/>
    </w:r>
    <w:r>
      <w:rPr>
        <w:rFonts w:cs="Arial"/>
        <w:sz w:val="16"/>
        <w:szCs w:val="16"/>
        <w:lang w:val="en-US"/>
      </w:rPr>
      <w:instrText xml:space="preserve"> PAGE </w:instrText>
    </w:r>
    <w:r>
      <w:rPr>
        <w:rFonts w:cs="Arial"/>
        <w:sz w:val="16"/>
        <w:szCs w:val="16"/>
        <w:lang w:val="en-US"/>
      </w:rPr>
      <w:fldChar w:fldCharType="separate"/>
    </w:r>
    <w:r>
      <w:rPr>
        <w:rFonts w:cs="Arial"/>
        <w:noProof/>
        <w:sz w:val="16"/>
        <w:szCs w:val="16"/>
        <w:lang w:val="en-US"/>
      </w:rPr>
      <w:t>26</w:t>
    </w:r>
    <w:r>
      <w:rPr>
        <w:rFonts w:cs="Arial"/>
        <w:sz w:val="16"/>
        <w:szCs w:val="16"/>
        <w:lang w:val="en-US"/>
      </w:rPr>
      <w:fldChar w:fldCharType="end"/>
    </w:r>
    <w:r>
      <w:rPr>
        <w:rFonts w:cs="Arial"/>
        <w:sz w:val="16"/>
        <w:szCs w:val="16"/>
        <w:lang w:val="en-US"/>
      </w:rPr>
      <w:tab/>
      <w:t xml:space="preserve">Under Keel Clearance Management </w:t>
    </w:r>
    <w:del w:id="31" w:author="Jason Rhee" w:date="2024-07-25T17:50:00Z" w16du:dateUtc="2024-07-25T07:50:00Z">
      <w:r w:rsidDel="004D4A89">
        <w:rPr>
          <w:rFonts w:cs="Arial"/>
          <w:sz w:val="16"/>
          <w:szCs w:val="16"/>
          <w:lang w:val="en-US"/>
        </w:rPr>
        <w:delText xml:space="preserve">Information </w:delText>
      </w:r>
    </w:del>
    <w:r>
      <w:rPr>
        <w:rFonts w:cs="Arial"/>
        <w:sz w:val="16"/>
        <w:szCs w:val="16"/>
        <w:lang w:val="en-US"/>
      </w:rPr>
      <w:t>Product Specification</w:t>
    </w:r>
    <w:r>
      <w:rPr>
        <w:rFonts w:cs="Arial"/>
        <w:sz w:val="16"/>
        <w:szCs w:val="16"/>
        <w:lang w:val="en-US"/>
      </w:rP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E156FF9" w14:textId="280C7978" w:rsidR="00997DC0" w:rsidRPr="00AB4346" w:rsidRDefault="00997DC0" w:rsidP="000B6A0F">
    <w:pPr>
      <w:tabs>
        <w:tab w:val="center" w:pos="4395"/>
        <w:tab w:val="left" w:pos="8647"/>
        <w:tab w:val="right" w:pos="13750"/>
      </w:tabs>
      <w:spacing w:before="0" w:after="0"/>
      <w:ind w:right="159"/>
      <w:rPr>
        <w:rFonts w:cs="Arial"/>
        <w:sz w:val="16"/>
        <w:szCs w:val="16"/>
        <w:lang w:val="en-US"/>
      </w:rPr>
    </w:pPr>
    <w:r w:rsidRPr="00D922BD">
      <w:rPr>
        <w:rStyle w:val="PageNumber"/>
        <w:sz w:val="16"/>
        <w:szCs w:val="16"/>
        <w:lang w:val="en-US"/>
      </w:rPr>
      <w:tab/>
    </w:r>
    <w:r>
      <w:rPr>
        <w:rFonts w:cs="Arial"/>
        <w:sz w:val="16"/>
        <w:szCs w:val="16"/>
        <w:lang w:val="en-US"/>
      </w:rPr>
      <w:t xml:space="preserve">Under Keel Clearance Management </w:t>
    </w:r>
    <w:del w:id="32" w:author="Jason Rhee" w:date="2024-07-25T17:51:00Z" w16du:dateUtc="2024-07-25T07:51:00Z">
      <w:r w:rsidDel="004D4A89">
        <w:rPr>
          <w:rFonts w:cs="Arial"/>
          <w:sz w:val="16"/>
          <w:szCs w:val="16"/>
          <w:lang w:val="en-US"/>
        </w:rPr>
        <w:delText xml:space="preserve">Information </w:delText>
      </w:r>
    </w:del>
    <w:r>
      <w:rPr>
        <w:rFonts w:cs="Arial"/>
        <w:sz w:val="16"/>
        <w:szCs w:val="16"/>
        <w:lang w:val="en-US"/>
      </w:rPr>
      <w:t>Product Specification</w:t>
    </w:r>
    <w:r>
      <w:rPr>
        <w:rFonts w:cs="Arial"/>
        <w:sz w:val="16"/>
        <w:szCs w:val="16"/>
        <w:lang w:val="en-US"/>
      </w:rPr>
      <w:tab/>
    </w:r>
    <w:r>
      <w:rPr>
        <w:rFonts w:cs="Arial"/>
        <w:sz w:val="16"/>
        <w:szCs w:val="16"/>
        <w:lang w:val="en-US"/>
      </w:rPr>
      <w:fldChar w:fldCharType="begin"/>
    </w:r>
    <w:r>
      <w:rPr>
        <w:rFonts w:cs="Arial"/>
        <w:sz w:val="16"/>
        <w:szCs w:val="16"/>
        <w:lang w:val="en-US"/>
      </w:rPr>
      <w:instrText xml:space="preserve"> PAGE </w:instrText>
    </w:r>
    <w:r>
      <w:rPr>
        <w:rFonts w:cs="Arial"/>
        <w:sz w:val="16"/>
        <w:szCs w:val="16"/>
        <w:lang w:val="en-US"/>
      </w:rPr>
      <w:fldChar w:fldCharType="separate"/>
    </w:r>
    <w:r>
      <w:rPr>
        <w:rFonts w:cs="Arial"/>
        <w:noProof/>
        <w:sz w:val="16"/>
        <w:szCs w:val="16"/>
        <w:lang w:val="en-US"/>
      </w:rPr>
      <w:t>27</w:t>
    </w:r>
    <w:r>
      <w:rPr>
        <w:rFonts w:cs="Arial"/>
        <w:sz w:val="16"/>
        <w:szCs w:val="16"/>
        <w:lang w:val="en-US"/>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402322B" w14:textId="77777777" w:rsidR="00997DC0" w:rsidRPr="00487533" w:rsidRDefault="00997DC0" w:rsidP="00487533">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69935F" w14:textId="76656E34" w:rsidR="00997DC0" w:rsidRPr="00CA2262" w:rsidRDefault="00997DC0" w:rsidP="00CA2262">
    <w:pPr>
      <w:tabs>
        <w:tab w:val="center" w:pos="6946"/>
        <w:tab w:val="right" w:pos="8640"/>
      </w:tabs>
      <w:spacing w:after="0"/>
      <w:ind w:right="360" w:firstLine="360"/>
      <w:jc w:val="left"/>
      <w:rPr>
        <w:rFonts w:cs="Arial"/>
        <w:sz w:val="16"/>
        <w:szCs w:val="16"/>
        <w:lang w:val="en-US"/>
      </w:rPr>
    </w:pPr>
    <w:r>
      <w:rPr>
        <w:rFonts w:cs="Arial"/>
        <w:sz w:val="16"/>
        <w:szCs w:val="16"/>
        <w:lang w:val="en-US"/>
      </w:rPr>
      <w:fldChar w:fldCharType="begin"/>
    </w:r>
    <w:r>
      <w:rPr>
        <w:rFonts w:cs="Arial"/>
        <w:sz w:val="16"/>
        <w:szCs w:val="16"/>
        <w:lang w:val="en-US"/>
      </w:rPr>
      <w:instrText xml:space="preserve"> PAGE </w:instrText>
    </w:r>
    <w:r>
      <w:rPr>
        <w:rFonts w:cs="Arial"/>
        <w:sz w:val="16"/>
        <w:szCs w:val="16"/>
        <w:lang w:val="en-US"/>
      </w:rPr>
      <w:fldChar w:fldCharType="separate"/>
    </w:r>
    <w:r>
      <w:rPr>
        <w:rFonts w:cs="Arial"/>
        <w:noProof/>
        <w:sz w:val="16"/>
        <w:szCs w:val="16"/>
        <w:lang w:val="en-US"/>
      </w:rPr>
      <w:t>38</w:t>
    </w:r>
    <w:r>
      <w:rPr>
        <w:rFonts w:cs="Arial"/>
        <w:sz w:val="16"/>
        <w:szCs w:val="16"/>
        <w:lang w:val="en-US"/>
      </w:rPr>
      <w:fldChar w:fldCharType="end"/>
    </w:r>
    <w:r>
      <w:rPr>
        <w:rFonts w:cs="Arial"/>
        <w:sz w:val="16"/>
        <w:szCs w:val="16"/>
        <w:lang w:val="en-US"/>
      </w:rPr>
      <w:tab/>
      <w:t xml:space="preserve">Under Keel Clearance Management </w:t>
    </w:r>
    <w:del w:id="1571" w:author="Jason Rhee" w:date="2024-07-25T17:51:00Z" w16du:dateUtc="2024-07-25T07:51:00Z">
      <w:r w:rsidDel="004D4A89">
        <w:rPr>
          <w:rFonts w:cs="Arial"/>
          <w:sz w:val="16"/>
          <w:szCs w:val="16"/>
          <w:lang w:val="en-US"/>
        </w:rPr>
        <w:delText xml:space="preserve">Information </w:delText>
      </w:r>
    </w:del>
    <w:r>
      <w:rPr>
        <w:rFonts w:cs="Arial"/>
        <w:sz w:val="16"/>
        <w:szCs w:val="16"/>
        <w:lang w:val="en-US"/>
      </w:rPr>
      <w:t>Product Specification</w:t>
    </w:r>
    <w:r>
      <w:rPr>
        <w:rFonts w:cs="Arial"/>
        <w:sz w:val="16"/>
        <w:szCs w:val="16"/>
        <w:lang w:val="en-US"/>
      </w:rPr>
      <w:tab/>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54C3E7E" w14:textId="20649BC4" w:rsidR="00997DC0" w:rsidRPr="00CA2262" w:rsidRDefault="00997DC0" w:rsidP="00CA2262">
    <w:pPr>
      <w:tabs>
        <w:tab w:val="center" w:pos="6946"/>
        <w:tab w:val="right" w:pos="13750"/>
      </w:tabs>
      <w:spacing w:after="0"/>
      <w:ind w:right="360" w:firstLine="360"/>
      <w:jc w:val="right"/>
      <w:rPr>
        <w:rFonts w:cs="Arial"/>
        <w:sz w:val="16"/>
        <w:szCs w:val="16"/>
        <w:lang w:val="en-US"/>
      </w:rPr>
    </w:pPr>
    <w:r>
      <w:rPr>
        <w:rStyle w:val="PageNumber"/>
        <w:b/>
        <w:sz w:val="16"/>
        <w:szCs w:val="16"/>
      </w:rPr>
      <w:tab/>
    </w:r>
    <w:r>
      <w:rPr>
        <w:rFonts w:cs="Arial"/>
        <w:sz w:val="16"/>
        <w:szCs w:val="16"/>
        <w:lang w:val="en-US"/>
      </w:rPr>
      <w:t xml:space="preserve">Under Keel Clearance Management </w:t>
    </w:r>
    <w:del w:id="1572" w:author="Jason Rhee" w:date="2024-07-25T17:51:00Z" w16du:dateUtc="2024-07-25T07:51:00Z">
      <w:r w:rsidDel="00BC7DFA">
        <w:rPr>
          <w:rFonts w:cs="Arial"/>
          <w:sz w:val="16"/>
          <w:szCs w:val="16"/>
          <w:lang w:val="en-US"/>
        </w:rPr>
        <w:delText xml:space="preserve">Information </w:delText>
      </w:r>
    </w:del>
    <w:r>
      <w:rPr>
        <w:rFonts w:cs="Arial"/>
        <w:sz w:val="16"/>
        <w:szCs w:val="16"/>
        <w:lang w:val="en-US"/>
      </w:rPr>
      <w:t>Product Specification</w:t>
    </w:r>
    <w:r>
      <w:rPr>
        <w:rFonts w:cs="Arial"/>
        <w:sz w:val="16"/>
        <w:szCs w:val="16"/>
        <w:lang w:val="en-US"/>
      </w:rPr>
      <w:tab/>
    </w:r>
    <w:r>
      <w:rPr>
        <w:rFonts w:cs="Arial"/>
        <w:sz w:val="16"/>
        <w:szCs w:val="16"/>
        <w:lang w:val="en-US"/>
      </w:rPr>
      <w:fldChar w:fldCharType="begin"/>
    </w:r>
    <w:r>
      <w:rPr>
        <w:rFonts w:cs="Arial"/>
        <w:sz w:val="16"/>
        <w:szCs w:val="16"/>
        <w:lang w:val="en-US"/>
      </w:rPr>
      <w:instrText xml:space="preserve"> PAGE </w:instrText>
    </w:r>
    <w:r>
      <w:rPr>
        <w:rFonts w:cs="Arial"/>
        <w:sz w:val="16"/>
        <w:szCs w:val="16"/>
        <w:lang w:val="en-US"/>
      </w:rPr>
      <w:fldChar w:fldCharType="separate"/>
    </w:r>
    <w:r>
      <w:rPr>
        <w:rFonts w:cs="Arial"/>
        <w:noProof/>
        <w:sz w:val="16"/>
        <w:szCs w:val="16"/>
        <w:lang w:val="en-US"/>
      </w:rPr>
      <w:t>39</w:t>
    </w:r>
    <w:r>
      <w:rPr>
        <w:rFonts w:cs="Arial"/>
        <w:sz w:val="16"/>
        <w:szCs w:val="16"/>
        <w:lang w:val="en-US"/>
      </w:rP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C55BBC3" w14:textId="4D071B98" w:rsidR="00997DC0" w:rsidRPr="00CA2262" w:rsidRDefault="00997DC0" w:rsidP="00634884">
    <w:pPr>
      <w:tabs>
        <w:tab w:val="center" w:pos="4395"/>
        <w:tab w:val="right" w:pos="8640"/>
      </w:tabs>
      <w:spacing w:before="0" w:after="0"/>
      <w:ind w:right="357" w:firstLine="357"/>
      <w:jc w:val="left"/>
      <w:rPr>
        <w:rFonts w:cs="Arial"/>
        <w:sz w:val="16"/>
        <w:szCs w:val="16"/>
        <w:lang w:val="en-US"/>
      </w:rPr>
    </w:pPr>
    <w:r>
      <w:rPr>
        <w:rFonts w:cs="Arial"/>
        <w:sz w:val="16"/>
        <w:szCs w:val="16"/>
        <w:lang w:val="en-US"/>
      </w:rPr>
      <w:fldChar w:fldCharType="begin"/>
    </w:r>
    <w:r>
      <w:rPr>
        <w:rFonts w:cs="Arial"/>
        <w:sz w:val="16"/>
        <w:szCs w:val="16"/>
        <w:lang w:val="en-US"/>
      </w:rPr>
      <w:instrText xml:space="preserve"> PAGE </w:instrText>
    </w:r>
    <w:r>
      <w:rPr>
        <w:rFonts w:cs="Arial"/>
        <w:sz w:val="16"/>
        <w:szCs w:val="16"/>
        <w:lang w:val="en-US"/>
      </w:rPr>
      <w:fldChar w:fldCharType="separate"/>
    </w:r>
    <w:r>
      <w:rPr>
        <w:rFonts w:cs="Arial"/>
        <w:noProof/>
        <w:sz w:val="16"/>
        <w:szCs w:val="16"/>
        <w:lang w:val="en-US"/>
      </w:rPr>
      <w:t>46</w:t>
    </w:r>
    <w:r>
      <w:rPr>
        <w:rFonts w:cs="Arial"/>
        <w:sz w:val="16"/>
        <w:szCs w:val="16"/>
        <w:lang w:val="en-US"/>
      </w:rPr>
      <w:fldChar w:fldCharType="end"/>
    </w:r>
    <w:r>
      <w:rPr>
        <w:rFonts w:cs="Arial"/>
        <w:sz w:val="16"/>
        <w:szCs w:val="16"/>
        <w:lang w:val="en-US"/>
      </w:rPr>
      <w:tab/>
      <w:t xml:space="preserve">Under Keel Clearance Management </w:t>
    </w:r>
    <w:del w:id="3890" w:author="Jason Rhee" w:date="2024-07-25T17:51:00Z" w16du:dateUtc="2024-07-25T07:51:00Z">
      <w:r w:rsidDel="009D16E1">
        <w:rPr>
          <w:rFonts w:cs="Arial"/>
          <w:sz w:val="16"/>
          <w:szCs w:val="16"/>
          <w:lang w:val="en-US"/>
        </w:rPr>
        <w:delText xml:space="preserve">Information </w:delText>
      </w:r>
    </w:del>
    <w:r>
      <w:rPr>
        <w:rFonts w:cs="Arial"/>
        <w:sz w:val="16"/>
        <w:szCs w:val="16"/>
        <w:lang w:val="en-US"/>
      </w:rPr>
      <w:t>Product Specification</w:t>
    </w:r>
    <w:r>
      <w:rPr>
        <w:rFonts w:cs="Arial"/>
        <w:sz w:val="16"/>
        <w:szCs w:val="16"/>
        <w:lang w:val="en-US"/>
      </w:rPr>
      <w:tab/>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5713A8C" w14:textId="282AFD43" w:rsidR="00997DC0" w:rsidRPr="00634884" w:rsidRDefault="00997DC0" w:rsidP="00634884">
    <w:pPr>
      <w:tabs>
        <w:tab w:val="center" w:pos="4395"/>
        <w:tab w:val="left" w:pos="8647"/>
        <w:tab w:val="right" w:pos="13750"/>
      </w:tabs>
      <w:spacing w:before="0" w:after="0"/>
      <w:ind w:right="159"/>
      <w:rPr>
        <w:rFonts w:cs="Arial"/>
        <w:sz w:val="16"/>
        <w:szCs w:val="16"/>
        <w:lang w:val="en-US"/>
      </w:rPr>
    </w:pPr>
    <w:r w:rsidRPr="00D922BD">
      <w:rPr>
        <w:rStyle w:val="PageNumber"/>
        <w:sz w:val="16"/>
        <w:szCs w:val="16"/>
        <w:lang w:val="en-US"/>
      </w:rPr>
      <w:tab/>
    </w:r>
    <w:r>
      <w:rPr>
        <w:rFonts w:cs="Arial"/>
        <w:sz w:val="16"/>
        <w:szCs w:val="16"/>
        <w:lang w:val="en-US"/>
      </w:rPr>
      <w:t xml:space="preserve">Under Keel Clearance Management </w:t>
    </w:r>
    <w:del w:id="3891" w:author="Jason Rhee" w:date="2024-07-25T17:51:00Z" w16du:dateUtc="2024-07-25T07:51:00Z">
      <w:r w:rsidDel="004D15D8">
        <w:rPr>
          <w:rFonts w:cs="Arial"/>
          <w:sz w:val="16"/>
          <w:szCs w:val="16"/>
          <w:lang w:val="en-US"/>
        </w:rPr>
        <w:delText xml:space="preserve">Information </w:delText>
      </w:r>
    </w:del>
    <w:r>
      <w:rPr>
        <w:rFonts w:cs="Arial"/>
        <w:sz w:val="16"/>
        <w:szCs w:val="16"/>
        <w:lang w:val="en-US"/>
      </w:rPr>
      <w:t>Product Specification</w:t>
    </w:r>
    <w:r>
      <w:rPr>
        <w:rFonts w:cs="Arial"/>
        <w:sz w:val="16"/>
        <w:szCs w:val="16"/>
        <w:lang w:val="en-US"/>
      </w:rPr>
      <w:tab/>
    </w:r>
    <w:r>
      <w:rPr>
        <w:rFonts w:cs="Arial"/>
        <w:sz w:val="16"/>
        <w:szCs w:val="16"/>
        <w:lang w:val="en-US"/>
      </w:rPr>
      <w:fldChar w:fldCharType="begin"/>
    </w:r>
    <w:r>
      <w:rPr>
        <w:rFonts w:cs="Arial"/>
        <w:sz w:val="16"/>
        <w:szCs w:val="16"/>
        <w:lang w:val="en-US"/>
      </w:rPr>
      <w:instrText xml:space="preserve"> PAGE </w:instrText>
    </w:r>
    <w:r>
      <w:rPr>
        <w:rFonts w:cs="Arial"/>
        <w:sz w:val="16"/>
        <w:szCs w:val="16"/>
        <w:lang w:val="en-US"/>
      </w:rPr>
      <w:fldChar w:fldCharType="separate"/>
    </w:r>
    <w:r>
      <w:rPr>
        <w:rFonts w:cs="Arial"/>
        <w:noProof/>
        <w:sz w:val="16"/>
        <w:szCs w:val="16"/>
        <w:lang w:val="en-US"/>
      </w:rPr>
      <w:t>47</w:t>
    </w:r>
    <w:r>
      <w:rPr>
        <w:rFonts w:cs="Arial"/>
        <w:sz w:val="16"/>
        <w:szCs w:val="16"/>
        <w:lang w:val="en-US"/>
      </w:rPr>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CC812C" w14:textId="77777777" w:rsidR="00997DC0" w:rsidRPr="00487533" w:rsidRDefault="00997DC0" w:rsidP="0048753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80"/>
    <w:multiLevelType w:val="singleLevel"/>
    <w:tmpl w:val="C61A574A"/>
    <w:lvl w:ilvl="0">
      <w:start w:val="1"/>
      <w:numFmt w:val="bullet"/>
      <w:pStyle w:val="ListNumber4"/>
      <w:lvlText w:val=""/>
      <w:lvlJc w:val="left"/>
      <w:pPr>
        <w:tabs>
          <w:tab w:val="num" w:pos="1492"/>
        </w:tabs>
        <w:ind w:left="1492" w:hanging="360"/>
      </w:pPr>
      <w:rPr>
        <w:rFonts w:ascii="Symbol" w:hAnsi="Symbol" w:hint="default"/>
      </w:rPr>
    </w:lvl>
  </w:abstractNum>
  <w:abstractNum w:abstractNumId="1" w15:restartNumberingAfterBreak="0">
    <w:nsid w:val="FFFFFF81"/>
    <w:multiLevelType w:val="singleLevel"/>
    <w:tmpl w:val="193C76E6"/>
    <w:lvl w:ilvl="0">
      <w:start w:val="1"/>
      <w:numFmt w:val="bullet"/>
      <w:pStyle w:val="ListNumber3"/>
      <w:lvlText w:val=""/>
      <w:lvlJc w:val="left"/>
      <w:pPr>
        <w:tabs>
          <w:tab w:val="num" w:pos="1209"/>
        </w:tabs>
        <w:ind w:left="1209" w:hanging="360"/>
      </w:pPr>
      <w:rPr>
        <w:rFonts w:ascii="Symbol" w:hAnsi="Symbol" w:hint="default"/>
      </w:rPr>
    </w:lvl>
  </w:abstractNum>
  <w:abstractNum w:abstractNumId="2" w15:restartNumberingAfterBreak="0">
    <w:nsid w:val="FFFFFF82"/>
    <w:multiLevelType w:val="singleLevel"/>
    <w:tmpl w:val="61BE3B8C"/>
    <w:lvl w:ilvl="0">
      <w:start w:val="1"/>
      <w:numFmt w:val="bullet"/>
      <w:pStyle w:val="ListNumber2"/>
      <w:lvlText w:val=""/>
      <w:lvlJc w:val="left"/>
      <w:pPr>
        <w:tabs>
          <w:tab w:val="num" w:pos="926"/>
        </w:tabs>
        <w:ind w:left="926" w:hanging="360"/>
      </w:pPr>
      <w:rPr>
        <w:rFonts w:ascii="Symbol" w:hAnsi="Symbol" w:hint="default"/>
      </w:rPr>
    </w:lvl>
  </w:abstractNum>
  <w:abstractNum w:abstractNumId="3" w15:restartNumberingAfterBreak="0">
    <w:nsid w:val="FFFFFF83"/>
    <w:multiLevelType w:val="singleLevel"/>
    <w:tmpl w:val="5BEAAE5C"/>
    <w:lvl w:ilvl="0">
      <w:start w:val="1"/>
      <w:numFmt w:val="bullet"/>
      <w:pStyle w:val="ListNumber"/>
      <w:lvlText w:val=""/>
      <w:lvlJc w:val="left"/>
      <w:pPr>
        <w:tabs>
          <w:tab w:val="num" w:pos="643"/>
        </w:tabs>
        <w:ind w:left="643" w:hanging="360"/>
      </w:pPr>
      <w:rPr>
        <w:rFonts w:ascii="Symbol" w:hAnsi="Symbol" w:hint="default"/>
      </w:rPr>
    </w:lvl>
  </w:abstractNum>
  <w:abstractNum w:abstractNumId="4" w15:restartNumberingAfterBreak="0">
    <w:nsid w:val="FFFFFF89"/>
    <w:multiLevelType w:val="singleLevel"/>
    <w:tmpl w:val="E0641914"/>
    <w:lvl w:ilvl="0">
      <w:start w:val="1"/>
      <w:numFmt w:val="bullet"/>
      <w:pStyle w:val="ListContinue4"/>
      <w:lvlText w:val=""/>
      <w:lvlJc w:val="left"/>
      <w:pPr>
        <w:tabs>
          <w:tab w:val="num" w:pos="360"/>
        </w:tabs>
        <w:ind w:left="360" w:hanging="360"/>
      </w:pPr>
      <w:rPr>
        <w:rFonts w:ascii="Symbol" w:hAnsi="Symbol" w:hint="default"/>
      </w:rPr>
    </w:lvl>
  </w:abstractNum>
  <w:abstractNum w:abstractNumId="5" w15:restartNumberingAfterBreak="0">
    <w:nsid w:val="00000003"/>
    <w:multiLevelType w:val="multilevel"/>
    <w:tmpl w:val="00000003"/>
    <w:name w:val="WWNum13"/>
    <w:lvl w:ilvl="0">
      <w:start w:val="1"/>
      <w:numFmt w:val="bullet"/>
      <w:lvlText w:val=""/>
      <w:lvlJc w:val="left"/>
      <w:pPr>
        <w:tabs>
          <w:tab w:val="num" w:pos="0"/>
        </w:tabs>
        <w:ind w:left="720" w:hanging="360"/>
      </w:pPr>
      <w:rPr>
        <w:rFonts w:ascii="Symbol" w:hAnsi="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rPr>
    </w:lvl>
    <w:lvl w:ilvl="3">
      <w:start w:val="1"/>
      <w:numFmt w:val="bullet"/>
      <w:lvlText w:val=""/>
      <w:lvlJc w:val="left"/>
      <w:pPr>
        <w:tabs>
          <w:tab w:val="num" w:pos="0"/>
        </w:tabs>
        <w:ind w:left="2880" w:hanging="360"/>
      </w:pPr>
      <w:rPr>
        <w:rFonts w:ascii="Symbol" w:hAnsi="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rPr>
    </w:lvl>
    <w:lvl w:ilvl="6">
      <w:start w:val="1"/>
      <w:numFmt w:val="bullet"/>
      <w:lvlText w:val=""/>
      <w:lvlJc w:val="left"/>
      <w:pPr>
        <w:tabs>
          <w:tab w:val="num" w:pos="0"/>
        </w:tabs>
        <w:ind w:left="5040" w:hanging="360"/>
      </w:pPr>
      <w:rPr>
        <w:rFonts w:ascii="Symbol" w:hAnsi="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rPr>
    </w:lvl>
  </w:abstractNum>
  <w:abstractNum w:abstractNumId="6" w15:restartNumberingAfterBreak="0">
    <w:nsid w:val="00000007"/>
    <w:multiLevelType w:val="multilevel"/>
    <w:tmpl w:val="00000007"/>
    <w:name w:val="WW8Num7"/>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7" w15:restartNumberingAfterBreak="0">
    <w:nsid w:val="00000008"/>
    <w:multiLevelType w:val="multilevel"/>
    <w:tmpl w:val="00000008"/>
    <w:name w:val="WW8Num8"/>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8" w15:restartNumberingAfterBreak="0">
    <w:nsid w:val="00000009"/>
    <w:multiLevelType w:val="multilevel"/>
    <w:tmpl w:val="00000009"/>
    <w:name w:val="WW8Num9"/>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9" w15:restartNumberingAfterBreak="0">
    <w:nsid w:val="0000000A"/>
    <w:multiLevelType w:val="multilevel"/>
    <w:tmpl w:val="0000000A"/>
    <w:name w:val="WW8Num10"/>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10" w15:restartNumberingAfterBreak="0">
    <w:nsid w:val="0000000B"/>
    <w:multiLevelType w:val="multilevel"/>
    <w:tmpl w:val="748237F6"/>
    <w:name w:val="WW8Num11"/>
    <w:lvl w:ilvl="0">
      <w:start w:val="1"/>
      <w:numFmt w:val="bullet"/>
      <w:lvlText w:val=""/>
      <w:lvlJc w:val="left"/>
      <w:pPr>
        <w:tabs>
          <w:tab w:val="num" w:pos="0"/>
        </w:tabs>
        <w:ind w:left="720" w:hanging="360"/>
      </w:pPr>
      <w:rPr>
        <w:rFonts w:ascii="Symbol" w:hAnsi="Symbol" w:cs="Symbol"/>
        <w:color w:val="auto"/>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color w:val="FF0000"/>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color w:val="FF0000"/>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11" w15:restartNumberingAfterBreak="0">
    <w:nsid w:val="0000004B"/>
    <w:multiLevelType w:val="multilevel"/>
    <w:tmpl w:val="0000004B"/>
    <w:lvl w:ilvl="0">
      <w:start w:val="1"/>
      <w:numFmt w:val="bullet"/>
      <w:pStyle w:val="ANNEX1"/>
      <w:lvlText w:val=""/>
      <w:lvlJc w:val="left"/>
      <w:pPr>
        <w:tabs>
          <w:tab w:val="num" w:pos="720"/>
        </w:tabs>
        <w:ind w:left="720" w:hanging="360"/>
      </w:pPr>
      <w:rPr>
        <w:rFonts w:ascii="Wingdings" w:hAnsi="Wingdings" w:cs="StarSymbol"/>
        <w:sz w:val="18"/>
        <w:szCs w:val="18"/>
      </w:rPr>
    </w:lvl>
    <w:lvl w:ilvl="1">
      <w:start w:val="1"/>
      <w:numFmt w:val="bullet"/>
      <w:lvlText w:val=""/>
      <w:lvlJc w:val="left"/>
      <w:pPr>
        <w:tabs>
          <w:tab w:val="num" w:pos="1080"/>
        </w:tabs>
        <w:ind w:left="1080" w:hanging="360"/>
      </w:pPr>
      <w:rPr>
        <w:rFonts w:ascii="Wingdings 2" w:hAnsi="Wingdings 2" w:cs="StarSymbol"/>
        <w:sz w:val="18"/>
        <w:szCs w:val="18"/>
      </w:rPr>
    </w:lvl>
    <w:lvl w:ilvl="2">
      <w:start w:val="1"/>
      <w:numFmt w:val="bullet"/>
      <w:lvlText w:val="■"/>
      <w:lvlJc w:val="left"/>
      <w:pPr>
        <w:tabs>
          <w:tab w:val="num" w:pos="1440"/>
        </w:tabs>
        <w:ind w:left="1440" w:hanging="360"/>
      </w:pPr>
      <w:rPr>
        <w:rFonts w:ascii="StarSymbol" w:hAnsi="StarSymbol" w:cs="StarSymbol"/>
        <w:sz w:val="18"/>
        <w:szCs w:val="18"/>
      </w:rPr>
    </w:lvl>
    <w:lvl w:ilvl="3">
      <w:start w:val="1"/>
      <w:numFmt w:val="bullet"/>
      <w:lvlText w:val=""/>
      <w:lvlJc w:val="left"/>
      <w:pPr>
        <w:tabs>
          <w:tab w:val="num" w:pos="1800"/>
        </w:tabs>
        <w:ind w:left="1800" w:hanging="360"/>
      </w:pPr>
      <w:rPr>
        <w:rFonts w:ascii="Wingdings" w:hAnsi="Wingdings" w:cs="StarSymbol"/>
        <w:sz w:val="18"/>
        <w:szCs w:val="18"/>
      </w:rPr>
    </w:lvl>
    <w:lvl w:ilvl="4">
      <w:start w:val="1"/>
      <w:numFmt w:val="bullet"/>
      <w:lvlText w:val=""/>
      <w:lvlJc w:val="left"/>
      <w:pPr>
        <w:tabs>
          <w:tab w:val="num" w:pos="2160"/>
        </w:tabs>
        <w:ind w:left="2160" w:hanging="360"/>
      </w:pPr>
      <w:rPr>
        <w:rFonts w:ascii="Wingdings 2" w:hAnsi="Wingdings 2" w:cs="StarSymbol"/>
        <w:sz w:val="18"/>
        <w:szCs w:val="18"/>
      </w:rPr>
    </w:lvl>
    <w:lvl w:ilvl="5">
      <w:start w:val="1"/>
      <w:numFmt w:val="bullet"/>
      <w:lvlText w:val="■"/>
      <w:lvlJc w:val="left"/>
      <w:pPr>
        <w:tabs>
          <w:tab w:val="num" w:pos="2520"/>
        </w:tabs>
        <w:ind w:left="2520" w:hanging="360"/>
      </w:pPr>
      <w:rPr>
        <w:rFonts w:ascii="StarSymbol" w:hAnsi="StarSymbol" w:cs="StarSymbol"/>
        <w:sz w:val="18"/>
        <w:szCs w:val="18"/>
      </w:rPr>
    </w:lvl>
    <w:lvl w:ilvl="6">
      <w:start w:val="1"/>
      <w:numFmt w:val="bullet"/>
      <w:lvlText w:val=""/>
      <w:lvlJc w:val="left"/>
      <w:pPr>
        <w:tabs>
          <w:tab w:val="num" w:pos="2880"/>
        </w:tabs>
        <w:ind w:left="2880" w:hanging="360"/>
      </w:pPr>
      <w:rPr>
        <w:rFonts w:ascii="Wingdings" w:hAnsi="Wingdings" w:cs="StarSymbol"/>
        <w:sz w:val="18"/>
        <w:szCs w:val="18"/>
      </w:rPr>
    </w:lvl>
    <w:lvl w:ilvl="7">
      <w:start w:val="1"/>
      <w:numFmt w:val="bullet"/>
      <w:lvlText w:val=""/>
      <w:lvlJc w:val="left"/>
      <w:pPr>
        <w:tabs>
          <w:tab w:val="num" w:pos="3240"/>
        </w:tabs>
        <w:ind w:left="3240" w:hanging="360"/>
      </w:pPr>
      <w:rPr>
        <w:rFonts w:ascii="Wingdings 2" w:hAnsi="Wingdings 2" w:cs="StarSymbol"/>
        <w:sz w:val="18"/>
        <w:szCs w:val="18"/>
      </w:rPr>
    </w:lvl>
    <w:lvl w:ilvl="8">
      <w:start w:val="1"/>
      <w:numFmt w:val="bullet"/>
      <w:lvlText w:val="■"/>
      <w:lvlJc w:val="left"/>
      <w:pPr>
        <w:tabs>
          <w:tab w:val="num" w:pos="3600"/>
        </w:tabs>
        <w:ind w:left="3600" w:hanging="360"/>
      </w:pPr>
      <w:rPr>
        <w:rFonts w:ascii="StarSymbol" w:hAnsi="StarSymbol" w:cs="StarSymbol"/>
        <w:sz w:val="18"/>
        <w:szCs w:val="18"/>
      </w:rPr>
    </w:lvl>
  </w:abstractNum>
  <w:abstractNum w:abstractNumId="12" w15:restartNumberingAfterBreak="0">
    <w:nsid w:val="0000005B"/>
    <w:multiLevelType w:val="multilevel"/>
    <w:tmpl w:val="9418FBCC"/>
    <w:lvl w:ilvl="0">
      <w:start w:val="1"/>
      <w:numFmt w:val="decimal"/>
      <w:pStyle w:val="AppendixC2"/>
      <w:lvlText w:val="C-%1"/>
      <w:lvlJc w:val="left"/>
      <w:pPr>
        <w:tabs>
          <w:tab w:val="num" w:pos="0"/>
        </w:tabs>
        <w:ind w:left="0" w:firstLine="0"/>
      </w:pPr>
      <w:rPr>
        <w:rFonts w:ascii="Arial" w:eastAsia="MS Mincho" w:hAnsi="Arial" w:hint="default"/>
        <w:lang w:val="de-DE" w:eastAsia="ar-SA" w:bidi="ar-SA"/>
      </w:rPr>
    </w:lvl>
    <w:lvl w:ilvl="1">
      <w:start w:val="1"/>
      <w:numFmt w:val="decimal"/>
      <w:pStyle w:val="AppendixC2"/>
      <w:lvlText w:val="C-%1.%2"/>
      <w:lvlJc w:val="left"/>
      <w:pPr>
        <w:tabs>
          <w:tab w:val="num" w:pos="0"/>
        </w:tabs>
        <w:ind w:left="0" w:firstLine="0"/>
      </w:pPr>
      <w:rPr>
        <w:rFonts w:ascii="Arial" w:hAnsi="Arial" w:hint="default"/>
        <w:b/>
        <w:bCs/>
        <w:iCs/>
        <w:sz w:val="22"/>
        <w:szCs w:val="28"/>
        <w:lang w:val="en-US"/>
      </w:rPr>
    </w:lvl>
    <w:lvl w:ilvl="2">
      <w:start w:val="1"/>
      <w:numFmt w:val="decimal"/>
      <w:lvlText w:val="0-%1.%2.%3"/>
      <w:lvlJc w:val="left"/>
      <w:pPr>
        <w:tabs>
          <w:tab w:val="num" w:pos="283"/>
        </w:tabs>
        <w:ind w:left="283" w:hanging="283"/>
      </w:pPr>
      <w:rPr>
        <w:rFonts w:ascii="Arial" w:hAnsi="Arial" w:hint="default"/>
        <w:b/>
        <w:bCs/>
        <w:szCs w:val="26"/>
        <w:lang w:val="en-US"/>
      </w:rPr>
    </w:lvl>
    <w:lvl w:ilvl="3">
      <w:start w:val="1"/>
      <w:numFmt w:val="decimal"/>
      <w:lvlText w:val="0-%4"/>
      <w:lvlJc w:val="left"/>
      <w:pPr>
        <w:tabs>
          <w:tab w:val="num" w:pos="283"/>
        </w:tabs>
        <w:ind w:left="283" w:hanging="283"/>
      </w:pPr>
      <w:rPr>
        <w:rFonts w:hint="default"/>
      </w:rPr>
    </w:lvl>
    <w:lvl w:ilvl="4">
      <w:start w:val="1"/>
      <w:numFmt w:val="decimal"/>
      <w:lvlText w:val="0-%5"/>
      <w:lvlJc w:val="left"/>
      <w:pPr>
        <w:tabs>
          <w:tab w:val="num" w:pos="283"/>
        </w:tabs>
        <w:ind w:left="283" w:hanging="283"/>
      </w:pPr>
      <w:rPr>
        <w:rFonts w:hint="default"/>
      </w:rPr>
    </w:lvl>
    <w:lvl w:ilvl="5">
      <w:start w:val="1"/>
      <w:numFmt w:val="decimal"/>
      <w:lvlText w:val="0-%6"/>
      <w:lvlJc w:val="left"/>
      <w:pPr>
        <w:tabs>
          <w:tab w:val="num" w:pos="1701"/>
        </w:tabs>
        <w:ind w:left="1701" w:hanging="283"/>
      </w:pPr>
      <w:rPr>
        <w:rFonts w:hint="default"/>
      </w:rPr>
    </w:lvl>
    <w:lvl w:ilvl="6">
      <w:start w:val="1"/>
      <w:numFmt w:val="decimal"/>
      <w:lvlText w:val="0-%7"/>
      <w:lvlJc w:val="left"/>
      <w:pPr>
        <w:tabs>
          <w:tab w:val="num" w:pos="1984"/>
        </w:tabs>
        <w:ind w:left="1984" w:hanging="283"/>
      </w:pPr>
      <w:rPr>
        <w:rFonts w:hint="default"/>
      </w:rPr>
    </w:lvl>
    <w:lvl w:ilvl="7">
      <w:start w:val="1"/>
      <w:numFmt w:val="decimal"/>
      <w:lvlText w:val="0-%8"/>
      <w:lvlJc w:val="left"/>
      <w:pPr>
        <w:tabs>
          <w:tab w:val="num" w:pos="2268"/>
        </w:tabs>
        <w:ind w:left="2268" w:hanging="283"/>
      </w:pPr>
      <w:rPr>
        <w:rFonts w:hint="default"/>
      </w:rPr>
    </w:lvl>
    <w:lvl w:ilvl="8">
      <w:start w:val="1"/>
      <w:numFmt w:val="decimal"/>
      <w:lvlText w:val="0-%9"/>
      <w:lvlJc w:val="left"/>
      <w:pPr>
        <w:tabs>
          <w:tab w:val="num" w:pos="2551"/>
        </w:tabs>
        <w:ind w:left="2551" w:hanging="283"/>
      </w:pPr>
      <w:rPr>
        <w:rFonts w:hint="default"/>
      </w:rPr>
    </w:lvl>
  </w:abstractNum>
  <w:abstractNum w:abstractNumId="13" w15:restartNumberingAfterBreak="0">
    <w:nsid w:val="0000008A"/>
    <w:multiLevelType w:val="multilevel"/>
    <w:tmpl w:val="0000008A"/>
    <w:lvl w:ilvl="0">
      <w:start w:val="1"/>
      <w:numFmt w:val="decimal"/>
      <w:pStyle w:val="LBullet"/>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cs="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cs="Courier New"/>
      </w:rPr>
    </w:lvl>
    <w:lvl w:ilvl="8">
      <w:start w:val="1"/>
      <w:numFmt w:val="bullet"/>
      <w:lvlText w:val=""/>
      <w:lvlJc w:val="left"/>
      <w:pPr>
        <w:tabs>
          <w:tab w:val="num" w:pos="6480"/>
        </w:tabs>
        <w:ind w:left="6480" w:hanging="360"/>
      </w:pPr>
      <w:rPr>
        <w:rFonts w:ascii="Wingdings" w:hAnsi="Wingdings"/>
      </w:rPr>
    </w:lvl>
  </w:abstractNum>
  <w:abstractNum w:abstractNumId="14" w15:restartNumberingAfterBreak="0">
    <w:nsid w:val="021F1432"/>
    <w:multiLevelType w:val="hybridMultilevel"/>
    <w:tmpl w:val="C976466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025C4031"/>
    <w:multiLevelType w:val="hybridMultilevel"/>
    <w:tmpl w:val="FE4A2BAA"/>
    <w:lvl w:ilvl="0" w:tplc="9C0848DE">
      <w:start w:val="1"/>
      <w:numFmt w:val="bullet"/>
      <w:lvlText w:val=""/>
      <w:lvlJc w:val="left"/>
      <w:pPr>
        <w:tabs>
          <w:tab w:val="num" w:pos="360"/>
        </w:tabs>
        <w:ind w:left="360" w:hanging="360"/>
      </w:pPr>
      <w:rPr>
        <w:rFonts w:ascii="Symbol" w:hAnsi="Symbol" w:hint="default"/>
        <w:sz w:val="20"/>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05F00B26"/>
    <w:multiLevelType w:val="multilevel"/>
    <w:tmpl w:val="42C4C90C"/>
    <w:lvl w:ilvl="0">
      <w:start w:val="1"/>
      <w:numFmt w:val="upperLetter"/>
      <w:pStyle w:val="ANNEX"/>
      <w:lvlText w:val="Annex %1."/>
      <w:lvlJc w:val="left"/>
      <w:pPr>
        <w:ind w:left="0" w:firstLine="0"/>
      </w:pPr>
      <w:rPr>
        <w:rFonts w:hint="default"/>
      </w:rPr>
    </w:lvl>
    <w:lvl w:ilvl="1">
      <w:start w:val="1"/>
      <w:numFmt w:val="lowerLetter"/>
      <w:lvlText w:val="%2."/>
      <w:lvlJc w:val="left"/>
      <w:pPr>
        <w:ind w:left="3420" w:hanging="360"/>
      </w:pPr>
      <w:rPr>
        <w:rFonts w:hint="default"/>
      </w:rPr>
    </w:lvl>
    <w:lvl w:ilvl="2">
      <w:start w:val="1"/>
      <w:numFmt w:val="lowerRoman"/>
      <w:lvlText w:val="%3."/>
      <w:lvlJc w:val="right"/>
      <w:pPr>
        <w:ind w:left="4140" w:hanging="180"/>
      </w:pPr>
      <w:rPr>
        <w:rFonts w:hint="default"/>
      </w:rPr>
    </w:lvl>
    <w:lvl w:ilvl="3">
      <w:start w:val="1"/>
      <w:numFmt w:val="decimal"/>
      <w:lvlText w:val="%4."/>
      <w:lvlJc w:val="left"/>
      <w:pPr>
        <w:ind w:left="4860" w:hanging="360"/>
      </w:pPr>
      <w:rPr>
        <w:rFonts w:hint="default"/>
      </w:rPr>
    </w:lvl>
    <w:lvl w:ilvl="4">
      <w:start w:val="1"/>
      <w:numFmt w:val="lowerLetter"/>
      <w:lvlText w:val="%5."/>
      <w:lvlJc w:val="left"/>
      <w:pPr>
        <w:ind w:left="5580" w:hanging="360"/>
      </w:pPr>
      <w:rPr>
        <w:rFonts w:hint="default"/>
      </w:rPr>
    </w:lvl>
    <w:lvl w:ilvl="5">
      <w:start w:val="1"/>
      <w:numFmt w:val="lowerRoman"/>
      <w:lvlText w:val="%6."/>
      <w:lvlJc w:val="right"/>
      <w:pPr>
        <w:ind w:left="6300" w:hanging="180"/>
      </w:pPr>
      <w:rPr>
        <w:rFonts w:hint="default"/>
      </w:rPr>
    </w:lvl>
    <w:lvl w:ilvl="6">
      <w:start w:val="1"/>
      <w:numFmt w:val="decimal"/>
      <w:lvlText w:val="%7."/>
      <w:lvlJc w:val="left"/>
      <w:pPr>
        <w:ind w:left="7020" w:hanging="360"/>
      </w:pPr>
      <w:rPr>
        <w:rFonts w:hint="default"/>
      </w:rPr>
    </w:lvl>
    <w:lvl w:ilvl="7">
      <w:start w:val="1"/>
      <w:numFmt w:val="lowerLetter"/>
      <w:lvlText w:val="%8."/>
      <w:lvlJc w:val="left"/>
      <w:pPr>
        <w:ind w:left="7740" w:hanging="360"/>
      </w:pPr>
      <w:rPr>
        <w:rFonts w:hint="default"/>
      </w:rPr>
    </w:lvl>
    <w:lvl w:ilvl="8">
      <w:start w:val="1"/>
      <w:numFmt w:val="lowerRoman"/>
      <w:lvlText w:val="%9."/>
      <w:lvlJc w:val="right"/>
      <w:pPr>
        <w:ind w:left="8460" w:hanging="180"/>
      </w:pPr>
      <w:rPr>
        <w:rFonts w:hint="default"/>
      </w:rPr>
    </w:lvl>
  </w:abstractNum>
  <w:abstractNum w:abstractNumId="17" w15:restartNumberingAfterBreak="0">
    <w:nsid w:val="05F252BD"/>
    <w:multiLevelType w:val="singleLevel"/>
    <w:tmpl w:val="074C56F8"/>
    <w:lvl w:ilvl="0">
      <w:start w:val="1"/>
      <w:numFmt w:val="decimal"/>
      <w:pStyle w:val="ListBullet5"/>
      <w:lvlText w:val="[%1]"/>
      <w:lvlJc w:val="left"/>
      <w:pPr>
        <w:tabs>
          <w:tab w:val="num" w:pos="360"/>
        </w:tabs>
        <w:ind w:left="360" w:hanging="360"/>
      </w:pPr>
    </w:lvl>
  </w:abstractNum>
  <w:abstractNum w:abstractNumId="18" w15:restartNumberingAfterBreak="0">
    <w:nsid w:val="07A044EA"/>
    <w:multiLevelType w:val="hybridMultilevel"/>
    <w:tmpl w:val="F5346FE6"/>
    <w:lvl w:ilvl="0" w:tplc="30C69D1A">
      <w:start w:val="1"/>
      <w:numFmt w:val="decimal"/>
      <w:lvlText w:val="%1."/>
      <w:lvlJc w:val="left"/>
      <w:pPr>
        <w:ind w:left="720" w:hanging="360"/>
      </w:pPr>
    </w:lvl>
    <w:lvl w:ilvl="1" w:tplc="5F886CBE">
      <w:start w:val="1"/>
      <w:numFmt w:val="decimal"/>
      <w:lvlText w:val="%2."/>
      <w:lvlJc w:val="left"/>
      <w:pPr>
        <w:ind w:left="720" w:hanging="360"/>
      </w:pPr>
    </w:lvl>
    <w:lvl w:ilvl="2" w:tplc="115A0A16">
      <w:start w:val="1"/>
      <w:numFmt w:val="decimal"/>
      <w:lvlText w:val="%3."/>
      <w:lvlJc w:val="left"/>
      <w:pPr>
        <w:ind w:left="720" w:hanging="360"/>
      </w:pPr>
    </w:lvl>
    <w:lvl w:ilvl="3" w:tplc="2D06C004">
      <w:start w:val="1"/>
      <w:numFmt w:val="decimal"/>
      <w:lvlText w:val="%4."/>
      <w:lvlJc w:val="left"/>
      <w:pPr>
        <w:ind w:left="720" w:hanging="360"/>
      </w:pPr>
    </w:lvl>
    <w:lvl w:ilvl="4" w:tplc="0BC24D26">
      <w:start w:val="1"/>
      <w:numFmt w:val="decimal"/>
      <w:lvlText w:val="%5."/>
      <w:lvlJc w:val="left"/>
      <w:pPr>
        <w:ind w:left="720" w:hanging="360"/>
      </w:pPr>
    </w:lvl>
    <w:lvl w:ilvl="5" w:tplc="23303A52">
      <w:start w:val="1"/>
      <w:numFmt w:val="decimal"/>
      <w:lvlText w:val="%6."/>
      <w:lvlJc w:val="left"/>
      <w:pPr>
        <w:ind w:left="720" w:hanging="360"/>
      </w:pPr>
    </w:lvl>
    <w:lvl w:ilvl="6" w:tplc="C3426338">
      <w:start w:val="1"/>
      <w:numFmt w:val="decimal"/>
      <w:lvlText w:val="%7."/>
      <w:lvlJc w:val="left"/>
      <w:pPr>
        <w:ind w:left="720" w:hanging="360"/>
      </w:pPr>
    </w:lvl>
    <w:lvl w:ilvl="7" w:tplc="EFDC534A">
      <w:start w:val="1"/>
      <w:numFmt w:val="decimal"/>
      <w:lvlText w:val="%8."/>
      <w:lvlJc w:val="left"/>
      <w:pPr>
        <w:ind w:left="720" w:hanging="360"/>
      </w:pPr>
    </w:lvl>
    <w:lvl w:ilvl="8" w:tplc="A2B0B976">
      <w:start w:val="1"/>
      <w:numFmt w:val="decimal"/>
      <w:lvlText w:val="%9."/>
      <w:lvlJc w:val="left"/>
      <w:pPr>
        <w:ind w:left="720" w:hanging="360"/>
      </w:pPr>
    </w:lvl>
  </w:abstractNum>
  <w:abstractNum w:abstractNumId="19" w15:restartNumberingAfterBreak="0">
    <w:nsid w:val="0A854E85"/>
    <w:multiLevelType w:val="hybridMultilevel"/>
    <w:tmpl w:val="FCE238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A5D22C5"/>
    <w:multiLevelType w:val="hybridMultilevel"/>
    <w:tmpl w:val="2A288C40"/>
    <w:lvl w:ilvl="0" w:tplc="A692D754">
      <w:start w:val="1"/>
      <w:numFmt w:val="decimal"/>
      <w:lvlText w:val="%1)"/>
      <w:lvlJc w:val="left"/>
      <w:pPr>
        <w:tabs>
          <w:tab w:val="num" w:pos="360"/>
        </w:tabs>
        <w:ind w:left="360" w:hanging="360"/>
      </w:pPr>
      <w:rPr>
        <w:rFonts w:hint="default"/>
        <w:b w:val="0"/>
        <w:color w:val="auto"/>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1" w15:restartNumberingAfterBreak="0">
    <w:nsid w:val="20994A75"/>
    <w:multiLevelType w:val="hybridMultilevel"/>
    <w:tmpl w:val="6136B390"/>
    <w:lvl w:ilvl="0" w:tplc="3ADEC54A">
      <w:start w:val="1"/>
      <w:numFmt w:val="bullet"/>
      <w:lvlText w:val="•"/>
      <w:lvlJc w:val="left"/>
      <w:pPr>
        <w:ind w:left="197" w:hanging="160"/>
      </w:pPr>
      <w:rPr>
        <w:rFonts w:ascii="Times New Roman" w:eastAsia="Times New Roman" w:hAnsi="Times New Roman" w:hint="default"/>
        <w:sz w:val="16"/>
        <w:szCs w:val="16"/>
      </w:rPr>
    </w:lvl>
    <w:lvl w:ilvl="1" w:tplc="4F9C8582">
      <w:start w:val="1"/>
      <w:numFmt w:val="bullet"/>
      <w:lvlText w:val="•"/>
      <w:lvlJc w:val="left"/>
      <w:pPr>
        <w:ind w:left="357" w:hanging="160"/>
      </w:pPr>
      <w:rPr>
        <w:rFonts w:ascii="Times New Roman" w:eastAsia="Times New Roman" w:hAnsi="Times New Roman" w:hint="default"/>
        <w:sz w:val="16"/>
        <w:szCs w:val="16"/>
      </w:rPr>
    </w:lvl>
    <w:lvl w:ilvl="2" w:tplc="3D428284">
      <w:start w:val="1"/>
      <w:numFmt w:val="bullet"/>
      <w:lvlText w:val="•"/>
      <w:lvlJc w:val="left"/>
      <w:pPr>
        <w:ind w:left="517" w:hanging="160"/>
      </w:pPr>
      <w:rPr>
        <w:rFonts w:ascii="Times New Roman" w:eastAsia="Times New Roman" w:hAnsi="Times New Roman" w:hint="default"/>
        <w:sz w:val="16"/>
        <w:szCs w:val="16"/>
      </w:rPr>
    </w:lvl>
    <w:lvl w:ilvl="3" w:tplc="8E98D34E">
      <w:start w:val="1"/>
      <w:numFmt w:val="bullet"/>
      <w:lvlText w:val="•"/>
      <w:lvlJc w:val="left"/>
      <w:pPr>
        <w:ind w:left="677" w:hanging="160"/>
      </w:pPr>
      <w:rPr>
        <w:rFonts w:ascii="Times New Roman" w:eastAsia="Times New Roman" w:hAnsi="Times New Roman" w:hint="default"/>
        <w:sz w:val="16"/>
        <w:szCs w:val="16"/>
      </w:rPr>
    </w:lvl>
    <w:lvl w:ilvl="4" w:tplc="E95C2298">
      <w:start w:val="1"/>
      <w:numFmt w:val="bullet"/>
      <w:lvlText w:val="•"/>
      <w:lvlJc w:val="left"/>
      <w:pPr>
        <w:ind w:left="837" w:hanging="160"/>
      </w:pPr>
      <w:rPr>
        <w:rFonts w:ascii="Times New Roman" w:eastAsia="Times New Roman" w:hAnsi="Times New Roman" w:hint="default"/>
        <w:sz w:val="16"/>
        <w:szCs w:val="16"/>
      </w:rPr>
    </w:lvl>
    <w:lvl w:ilvl="5" w:tplc="7178A934">
      <w:start w:val="1"/>
      <w:numFmt w:val="bullet"/>
      <w:lvlText w:val="•"/>
      <w:lvlJc w:val="left"/>
      <w:pPr>
        <w:ind w:left="2124" w:hanging="160"/>
      </w:pPr>
      <w:rPr>
        <w:rFonts w:hint="default"/>
      </w:rPr>
    </w:lvl>
    <w:lvl w:ilvl="6" w:tplc="DDB4DC46">
      <w:start w:val="1"/>
      <w:numFmt w:val="bullet"/>
      <w:lvlText w:val="•"/>
      <w:lvlJc w:val="left"/>
      <w:pPr>
        <w:ind w:left="3411" w:hanging="160"/>
      </w:pPr>
      <w:rPr>
        <w:rFonts w:hint="default"/>
      </w:rPr>
    </w:lvl>
    <w:lvl w:ilvl="7" w:tplc="E7CAC298">
      <w:start w:val="1"/>
      <w:numFmt w:val="bullet"/>
      <w:lvlText w:val="•"/>
      <w:lvlJc w:val="left"/>
      <w:pPr>
        <w:ind w:left="4698" w:hanging="160"/>
      </w:pPr>
      <w:rPr>
        <w:rFonts w:hint="default"/>
      </w:rPr>
    </w:lvl>
    <w:lvl w:ilvl="8" w:tplc="DBD86614">
      <w:start w:val="1"/>
      <w:numFmt w:val="bullet"/>
      <w:lvlText w:val="•"/>
      <w:lvlJc w:val="left"/>
      <w:pPr>
        <w:ind w:left="5985" w:hanging="160"/>
      </w:pPr>
      <w:rPr>
        <w:rFonts w:hint="default"/>
      </w:rPr>
    </w:lvl>
  </w:abstractNum>
  <w:abstractNum w:abstractNumId="22" w15:restartNumberingAfterBreak="0">
    <w:nsid w:val="26345092"/>
    <w:multiLevelType w:val="hybridMultilevel"/>
    <w:tmpl w:val="9072E55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3" w15:restartNumberingAfterBreak="0">
    <w:nsid w:val="26C87F1F"/>
    <w:multiLevelType w:val="hybridMultilevel"/>
    <w:tmpl w:val="29D65DA8"/>
    <w:lvl w:ilvl="0" w:tplc="63D09938">
      <w:start w:val="1"/>
      <w:numFmt w:val="bullet"/>
      <w:lvlText w:val="•"/>
      <w:lvlJc w:val="left"/>
      <w:pPr>
        <w:ind w:left="197" w:hanging="160"/>
      </w:pPr>
      <w:rPr>
        <w:rFonts w:ascii="Times New Roman" w:eastAsia="Times New Roman" w:hAnsi="Times New Roman" w:hint="default"/>
        <w:sz w:val="16"/>
        <w:szCs w:val="16"/>
      </w:rPr>
    </w:lvl>
    <w:lvl w:ilvl="1" w:tplc="8522EEEC">
      <w:start w:val="1"/>
      <w:numFmt w:val="bullet"/>
      <w:lvlText w:val="•"/>
      <w:lvlJc w:val="left"/>
      <w:pPr>
        <w:ind w:left="357" w:hanging="160"/>
      </w:pPr>
      <w:rPr>
        <w:rFonts w:ascii="Times New Roman" w:eastAsia="Times New Roman" w:hAnsi="Times New Roman" w:hint="default"/>
        <w:sz w:val="16"/>
        <w:szCs w:val="16"/>
      </w:rPr>
    </w:lvl>
    <w:lvl w:ilvl="2" w:tplc="554834FA">
      <w:start w:val="1"/>
      <w:numFmt w:val="bullet"/>
      <w:lvlText w:val="•"/>
      <w:lvlJc w:val="left"/>
      <w:pPr>
        <w:ind w:left="517" w:hanging="160"/>
      </w:pPr>
      <w:rPr>
        <w:rFonts w:ascii="Times New Roman" w:eastAsia="Times New Roman" w:hAnsi="Times New Roman" w:hint="default"/>
        <w:sz w:val="16"/>
        <w:szCs w:val="16"/>
      </w:rPr>
    </w:lvl>
    <w:lvl w:ilvl="3" w:tplc="B1024C80">
      <w:start w:val="1"/>
      <w:numFmt w:val="bullet"/>
      <w:lvlText w:val="•"/>
      <w:lvlJc w:val="left"/>
      <w:pPr>
        <w:ind w:left="1522" w:hanging="160"/>
      </w:pPr>
      <w:rPr>
        <w:rFonts w:hint="default"/>
      </w:rPr>
    </w:lvl>
    <w:lvl w:ilvl="4" w:tplc="621094D0">
      <w:start w:val="1"/>
      <w:numFmt w:val="bullet"/>
      <w:lvlText w:val="•"/>
      <w:lvlJc w:val="left"/>
      <w:pPr>
        <w:ind w:left="2528" w:hanging="160"/>
      </w:pPr>
      <w:rPr>
        <w:rFonts w:hint="default"/>
      </w:rPr>
    </w:lvl>
    <w:lvl w:ilvl="5" w:tplc="9D72B4A6">
      <w:start w:val="1"/>
      <w:numFmt w:val="bullet"/>
      <w:lvlText w:val="•"/>
      <w:lvlJc w:val="left"/>
      <w:pPr>
        <w:ind w:left="3533" w:hanging="160"/>
      </w:pPr>
      <w:rPr>
        <w:rFonts w:hint="default"/>
      </w:rPr>
    </w:lvl>
    <w:lvl w:ilvl="6" w:tplc="CFF2FECE">
      <w:start w:val="1"/>
      <w:numFmt w:val="bullet"/>
      <w:lvlText w:val="•"/>
      <w:lvlJc w:val="left"/>
      <w:pPr>
        <w:ind w:left="4538" w:hanging="160"/>
      </w:pPr>
      <w:rPr>
        <w:rFonts w:hint="default"/>
      </w:rPr>
    </w:lvl>
    <w:lvl w:ilvl="7" w:tplc="B8ECE304">
      <w:start w:val="1"/>
      <w:numFmt w:val="bullet"/>
      <w:lvlText w:val="•"/>
      <w:lvlJc w:val="left"/>
      <w:pPr>
        <w:ind w:left="5544" w:hanging="160"/>
      </w:pPr>
      <w:rPr>
        <w:rFonts w:hint="default"/>
      </w:rPr>
    </w:lvl>
    <w:lvl w:ilvl="8" w:tplc="ACDE56DA">
      <w:start w:val="1"/>
      <w:numFmt w:val="bullet"/>
      <w:lvlText w:val="•"/>
      <w:lvlJc w:val="left"/>
      <w:pPr>
        <w:ind w:left="6549" w:hanging="160"/>
      </w:pPr>
      <w:rPr>
        <w:rFonts w:hint="default"/>
      </w:rPr>
    </w:lvl>
  </w:abstractNum>
  <w:abstractNum w:abstractNumId="24" w15:restartNumberingAfterBreak="0">
    <w:nsid w:val="293A5307"/>
    <w:multiLevelType w:val="multilevel"/>
    <w:tmpl w:val="96D61960"/>
    <w:name w:val="s100-outline"/>
    <w:lvl w:ilvl="0">
      <w:start w:val="1"/>
      <w:numFmt w:val="decimal"/>
      <w:pStyle w:val="Heading1"/>
      <w:lvlText w:val="%1"/>
      <w:lvlJc w:val="left"/>
      <w:pPr>
        <w:ind w:left="432" w:hanging="432"/>
      </w:pPr>
      <w:rPr>
        <w:rFonts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lvlText w:val="%1.%2"/>
      <w:lvlJc w:val="left"/>
      <w:pPr>
        <w:ind w:left="576" w:hanging="576"/>
      </w:pPr>
      <w:rPr>
        <w:rFonts w:hint="default"/>
        <w:color w:val="auto"/>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5" w15:restartNumberingAfterBreak="0">
    <w:nsid w:val="2BAE795A"/>
    <w:multiLevelType w:val="multilevel"/>
    <w:tmpl w:val="D94A6950"/>
    <w:lvl w:ilvl="0">
      <w:start w:val="1"/>
      <w:numFmt w:val="decimal"/>
      <w:pStyle w:val="AppendixD1"/>
      <w:lvlText w:val="D-%1"/>
      <w:lvlJc w:val="left"/>
      <w:pPr>
        <w:tabs>
          <w:tab w:val="num" w:pos="0"/>
        </w:tabs>
        <w:ind w:left="0" w:firstLine="0"/>
      </w:pPr>
      <w:rPr>
        <w:rFonts w:ascii="Arial" w:eastAsia="MS Mincho" w:hAnsi="Arial" w:hint="default"/>
        <w:lang w:val="de-DE" w:eastAsia="ar-SA" w:bidi="ar-SA"/>
      </w:rPr>
    </w:lvl>
    <w:lvl w:ilvl="1">
      <w:start w:val="1"/>
      <w:numFmt w:val="decimal"/>
      <w:lvlText w:val="D-%1.%2"/>
      <w:lvlJc w:val="left"/>
      <w:pPr>
        <w:tabs>
          <w:tab w:val="num" w:pos="0"/>
        </w:tabs>
        <w:ind w:left="0" w:firstLine="0"/>
      </w:pPr>
      <w:rPr>
        <w:rFonts w:ascii="Arial" w:hAnsi="Arial" w:hint="default"/>
        <w:b/>
        <w:bCs/>
        <w:iCs/>
        <w:sz w:val="22"/>
        <w:szCs w:val="28"/>
        <w:lang w:val="en-US"/>
      </w:rPr>
    </w:lvl>
    <w:lvl w:ilvl="2">
      <w:start w:val="1"/>
      <w:numFmt w:val="decimal"/>
      <w:lvlText w:val="0-%1.%2.%3"/>
      <w:lvlJc w:val="left"/>
      <w:pPr>
        <w:tabs>
          <w:tab w:val="num" w:pos="283"/>
        </w:tabs>
        <w:ind w:left="283" w:hanging="283"/>
      </w:pPr>
      <w:rPr>
        <w:rFonts w:ascii="Arial" w:hAnsi="Arial" w:hint="default"/>
        <w:b/>
        <w:bCs/>
        <w:szCs w:val="26"/>
        <w:lang w:val="en-US"/>
      </w:rPr>
    </w:lvl>
    <w:lvl w:ilvl="3">
      <w:start w:val="1"/>
      <w:numFmt w:val="decimal"/>
      <w:lvlText w:val="0-%4"/>
      <w:lvlJc w:val="left"/>
      <w:pPr>
        <w:tabs>
          <w:tab w:val="num" w:pos="283"/>
        </w:tabs>
        <w:ind w:left="283" w:hanging="283"/>
      </w:pPr>
      <w:rPr>
        <w:rFonts w:hint="default"/>
      </w:rPr>
    </w:lvl>
    <w:lvl w:ilvl="4">
      <w:start w:val="1"/>
      <w:numFmt w:val="decimal"/>
      <w:lvlText w:val="0-%5"/>
      <w:lvlJc w:val="left"/>
      <w:pPr>
        <w:tabs>
          <w:tab w:val="num" w:pos="283"/>
        </w:tabs>
        <w:ind w:left="283" w:hanging="283"/>
      </w:pPr>
      <w:rPr>
        <w:rFonts w:hint="default"/>
      </w:rPr>
    </w:lvl>
    <w:lvl w:ilvl="5">
      <w:start w:val="1"/>
      <w:numFmt w:val="decimal"/>
      <w:lvlText w:val="0-%6"/>
      <w:lvlJc w:val="left"/>
      <w:pPr>
        <w:tabs>
          <w:tab w:val="num" w:pos="1701"/>
        </w:tabs>
        <w:ind w:left="1701" w:hanging="283"/>
      </w:pPr>
      <w:rPr>
        <w:rFonts w:hint="default"/>
      </w:rPr>
    </w:lvl>
    <w:lvl w:ilvl="6">
      <w:start w:val="1"/>
      <w:numFmt w:val="decimal"/>
      <w:lvlText w:val="0-%7"/>
      <w:lvlJc w:val="left"/>
      <w:pPr>
        <w:tabs>
          <w:tab w:val="num" w:pos="1984"/>
        </w:tabs>
        <w:ind w:left="1984" w:hanging="283"/>
      </w:pPr>
      <w:rPr>
        <w:rFonts w:hint="default"/>
      </w:rPr>
    </w:lvl>
    <w:lvl w:ilvl="7">
      <w:start w:val="1"/>
      <w:numFmt w:val="decimal"/>
      <w:lvlText w:val="0-%8"/>
      <w:lvlJc w:val="left"/>
      <w:pPr>
        <w:tabs>
          <w:tab w:val="num" w:pos="2268"/>
        </w:tabs>
        <w:ind w:left="2268" w:hanging="283"/>
      </w:pPr>
      <w:rPr>
        <w:rFonts w:hint="default"/>
      </w:rPr>
    </w:lvl>
    <w:lvl w:ilvl="8">
      <w:start w:val="1"/>
      <w:numFmt w:val="decimal"/>
      <w:lvlText w:val="0-%9"/>
      <w:lvlJc w:val="left"/>
      <w:pPr>
        <w:tabs>
          <w:tab w:val="num" w:pos="2551"/>
        </w:tabs>
        <w:ind w:left="2551" w:hanging="283"/>
      </w:pPr>
      <w:rPr>
        <w:rFonts w:hint="default"/>
      </w:rPr>
    </w:lvl>
  </w:abstractNum>
  <w:abstractNum w:abstractNumId="26" w15:restartNumberingAfterBreak="0">
    <w:nsid w:val="2DDA44D8"/>
    <w:multiLevelType w:val="hybridMultilevel"/>
    <w:tmpl w:val="9F1C62FE"/>
    <w:lvl w:ilvl="0" w:tplc="040C0001">
      <w:start w:val="1"/>
      <w:numFmt w:val="bullet"/>
      <w:lvlText w:val=""/>
      <w:lvlJc w:val="left"/>
      <w:pPr>
        <w:ind w:left="1080" w:hanging="360"/>
      </w:pPr>
      <w:rPr>
        <w:rFonts w:ascii="Symbol" w:hAnsi="Symbol" w:hint="default"/>
      </w:rPr>
    </w:lvl>
    <w:lvl w:ilvl="1" w:tplc="775475D8" w:tentative="1">
      <w:start w:val="1"/>
      <w:numFmt w:val="lowerLetter"/>
      <w:lvlText w:val="%2."/>
      <w:lvlJc w:val="left"/>
      <w:pPr>
        <w:ind w:left="1800" w:hanging="360"/>
      </w:pPr>
    </w:lvl>
    <w:lvl w:ilvl="2" w:tplc="6CE87FAA" w:tentative="1">
      <w:start w:val="1"/>
      <w:numFmt w:val="lowerRoman"/>
      <w:lvlText w:val="%3."/>
      <w:lvlJc w:val="right"/>
      <w:pPr>
        <w:ind w:left="2520" w:hanging="180"/>
      </w:pPr>
    </w:lvl>
    <w:lvl w:ilvl="3" w:tplc="FE04A9AE" w:tentative="1">
      <w:start w:val="1"/>
      <w:numFmt w:val="decimal"/>
      <w:lvlText w:val="%4."/>
      <w:lvlJc w:val="left"/>
      <w:pPr>
        <w:ind w:left="3240" w:hanging="360"/>
      </w:pPr>
    </w:lvl>
    <w:lvl w:ilvl="4" w:tplc="0532B80E" w:tentative="1">
      <w:start w:val="1"/>
      <w:numFmt w:val="lowerLetter"/>
      <w:lvlText w:val="%5."/>
      <w:lvlJc w:val="left"/>
      <w:pPr>
        <w:ind w:left="3960" w:hanging="360"/>
      </w:pPr>
    </w:lvl>
    <w:lvl w:ilvl="5" w:tplc="A7C8584C" w:tentative="1">
      <w:start w:val="1"/>
      <w:numFmt w:val="lowerRoman"/>
      <w:lvlText w:val="%6."/>
      <w:lvlJc w:val="right"/>
      <w:pPr>
        <w:ind w:left="4680" w:hanging="180"/>
      </w:pPr>
    </w:lvl>
    <w:lvl w:ilvl="6" w:tplc="C930D95E" w:tentative="1">
      <w:start w:val="1"/>
      <w:numFmt w:val="decimal"/>
      <w:lvlText w:val="%7."/>
      <w:lvlJc w:val="left"/>
      <w:pPr>
        <w:ind w:left="5400" w:hanging="360"/>
      </w:pPr>
    </w:lvl>
    <w:lvl w:ilvl="7" w:tplc="94167916" w:tentative="1">
      <w:start w:val="1"/>
      <w:numFmt w:val="lowerLetter"/>
      <w:lvlText w:val="%8."/>
      <w:lvlJc w:val="left"/>
      <w:pPr>
        <w:ind w:left="6120" w:hanging="360"/>
      </w:pPr>
    </w:lvl>
    <w:lvl w:ilvl="8" w:tplc="E5381D14" w:tentative="1">
      <w:start w:val="1"/>
      <w:numFmt w:val="lowerRoman"/>
      <w:lvlText w:val="%9."/>
      <w:lvlJc w:val="right"/>
      <w:pPr>
        <w:ind w:left="6840" w:hanging="180"/>
      </w:pPr>
    </w:lvl>
  </w:abstractNum>
  <w:abstractNum w:abstractNumId="27" w15:restartNumberingAfterBreak="0">
    <w:nsid w:val="2E9A758F"/>
    <w:multiLevelType w:val="multilevel"/>
    <w:tmpl w:val="65B40E5C"/>
    <w:lvl w:ilvl="0">
      <w:start w:val="1"/>
      <w:numFmt w:val="lowerRoman"/>
      <w:lvlText w:val="%1."/>
      <w:lvlJc w:val="left"/>
      <w:pPr>
        <w:ind w:left="643" w:hanging="360"/>
      </w:pPr>
      <w:rPr>
        <w:rFonts w:hint="default"/>
      </w:rPr>
    </w:lvl>
    <w:lvl w:ilvl="1">
      <w:start w:val="1"/>
      <w:numFmt w:val="decimal"/>
      <w:lvlText w:val="%1.%2."/>
      <w:lvlJc w:val="left"/>
      <w:pPr>
        <w:ind w:left="1075" w:hanging="432"/>
      </w:pPr>
      <w:rPr>
        <w:rFonts w:hint="default"/>
      </w:rPr>
    </w:lvl>
    <w:lvl w:ilvl="2">
      <w:start w:val="1"/>
      <w:numFmt w:val="decimal"/>
      <w:lvlText w:val="%1.%2.%3."/>
      <w:lvlJc w:val="left"/>
      <w:pPr>
        <w:ind w:left="1507" w:hanging="504"/>
      </w:pPr>
      <w:rPr>
        <w:rFonts w:hint="default"/>
      </w:rPr>
    </w:lvl>
    <w:lvl w:ilvl="3">
      <w:start w:val="1"/>
      <w:numFmt w:val="decimal"/>
      <w:lvlText w:val="%1.%2.%3.%4."/>
      <w:lvlJc w:val="left"/>
      <w:pPr>
        <w:ind w:left="2011" w:hanging="648"/>
      </w:pPr>
      <w:rPr>
        <w:rFonts w:hint="default"/>
      </w:rPr>
    </w:lvl>
    <w:lvl w:ilvl="4">
      <w:start w:val="1"/>
      <w:numFmt w:val="decimal"/>
      <w:lvlText w:val="%1.%2.%3.%4.%5."/>
      <w:lvlJc w:val="left"/>
      <w:pPr>
        <w:ind w:left="2515" w:hanging="792"/>
      </w:pPr>
      <w:rPr>
        <w:rFonts w:hint="default"/>
      </w:rPr>
    </w:lvl>
    <w:lvl w:ilvl="5">
      <w:start w:val="1"/>
      <w:numFmt w:val="decimal"/>
      <w:lvlText w:val="%1.%2.%3.%4.%5.%6."/>
      <w:lvlJc w:val="left"/>
      <w:pPr>
        <w:ind w:left="3019" w:hanging="936"/>
      </w:pPr>
      <w:rPr>
        <w:rFonts w:hint="default"/>
      </w:rPr>
    </w:lvl>
    <w:lvl w:ilvl="6">
      <w:start w:val="1"/>
      <w:numFmt w:val="decimal"/>
      <w:lvlText w:val="%1.%2.%3.%4.%5.%6.%7."/>
      <w:lvlJc w:val="left"/>
      <w:pPr>
        <w:ind w:left="3523" w:hanging="1080"/>
      </w:pPr>
      <w:rPr>
        <w:rFonts w:hint="default"/>
      </w:rPr>
    </w:lvl>
    <w:lvl w:ilvl="7">
      <w:start w:val="1"/>
      <w:numFmt w:val="decimal"/>
      <w:lvlText w:val="%1.%2.%3.%4.%5.%6.%7.%8."/>
      <w:lvlJc w:val="left"/>
      <w:pPr>
        <w:ind w:left="4027" w:hanging="1224"/>
      </w:pPr>
      <w:rPr>
        <w:rFonts w:hint="default"/>
      </w:rPr>
    </w:lvl>
    <w:lvl w:ilvl="8">
      <w:start w:val="1"/>
      <w:numFmt w:val="decimal"/>
      <w:lvlText w:val="%1.%2.%3.%4.%5.%6.%7.%8.%9."/>
      <w:lvlJc w:val="left"/>
      <w:pPr>
        <w:ind w:left="4603" w:hanging="1440"/>
      </w:pPr>
      <w:rPr>
        <w:rFonts w:hint="default"/>
      </w:rPr>
    </w:lvl>
  </w:abstractNum>
  <w:abstractNum w:abstractNumId="28" w15:restartNumberingAfterBreak="0">
    <w:nsid w:val="2ED02FA1"/>
    <w:multiLevelType w:val="hybridMultilevel"/>
    <w:tmpl w:val="DF3A66E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9" w15:restartNumberingAfterBreak="0">
    <w:nsid w:val="30F30B49"/>
    <w:multiLevelType w:val="hybridMultilevel"/>
    <w:tmpl w:val="CB0E6EBE"/>
    <w:lvl w:ilvl="0" w:tplc="09E865EE">
      <w:numFmt w:val="bullet"/>
      <w:lvlText w:val="-"/>
      <w:lvlJc w:val="left"/>
      <w:pPr>
        <w:ind w:left="760" w:hanging="360"/>
      </w:pPr>
      <w:rPr>
        <w:rFonts w:ascii="Arial" w:eastAsia="MS Mincho" w:hAnsi="Arial" w:cs="Arial"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0" w15:restartNumberingAfterBreak="0">
    <w:nsid w:val="33AC7EB8"/>
    <w:multiLevelType w:val="multilevel"/>
    <w:tmpl w:val="AC64227E"/>
    <w:lvl w:ilvl="0">
      <w:start w:val="1"/>
      <w:numFmt w:val="decimal"/>
      <w:pStyle w:val="Bibliography1"/>
      <w:lvlText w:val="B%1"/>
      <w:lvlJc w:val="left"/>
      <w:pPr>
        <w:tabs>
          <w:tab w:val="num" w:pos="432"/>
        </w:tabs>
        <w:ind w:left="432" w:hanging="432"/>
      </w:pPr>
      <w:rPr>
        <w:rFonts w:ascii="Times New Roman" w:hAnsi="Times New Roman" w:cs="Times New Roman" w:hint="default"/>
        <w:b/>
        <w:bCs w:val="0"/>
        <w:i w:val="0"/>
        <w:iCs w:val="0"/>
        <w:caps w:val="0"/>
        <w:smallCaps w:val="0"/>
        <w:strike w:val="0"/>
        <w:dstrike w:val="0"/>
        <w:noProof w:val="0"/>
        <w:snapToGrid w:val="0"/>
        <w:vanish w:val="0"/>
        <w:color w:val="000000"/>
        <w:spacing w:val="0"/>
        <w:w w:val="0"/>
        <w:kern w:val="0"/>
        <w:position w:val="0"/>
        <w:sz w:val="24"/>
        <w:szCs w:val="24"/>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ListContinue2"/>
      <w:lvlText w:val="B%1.%2"/>
      <w:lvlJc w:val="left"/>
      <w:pPr>
        <w:tabs>
          <w:tab w:val="num" w:pos="450"/>
        </w:tabs>
        <w:ind w:left="90" w:hanging="90"/>
      </w:pPr>
      <w:rPr>
        <w:rFonts w:ascii="Times New Roman" w:hAnsi="Times New Roman" w:cs="Times New Roman" w:hint="default"/>
        <w:b/>
        <w:bCs w:val="0"/>
        <w:i w:val="0"/>
        <w:iCs w:val="0"/>
        <w:caps w:val="0"/>
        <w:smallCaps w:val="0"/>
        <w:strike w:val="0"/>
        <w:dstrike w:val="0"/>
        <w:noProof w:val="0"/>
        <w:snapToGrid w:val="0"/>
        <w:vanish w:val="0"/>
        <w:color w:val="000000"/>
        <w:spacing w:val="0"/>
        <w:w w:val="0"/>
        <w:kern w:val="0"/>
        <w:position w:val="0"/>
        <w:szCs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ListContinue3"/>
      <w:lvlText w:val="B%1.%2.%3"/>
      <w:lvlJc w:val="left"/>
      <w:pPr>
        <w:tabs>
          <w:tab w:val="num" w:pos="720"/>
        </w:tabs>
        <w:ind w:left="0" w:firstLine="0"/>
      </w:pPr>
      <w:rPr>
        <w:rFonts w:ascii="Times New Roman" w:hAnsi="Times New Roman" w:cs="Times New Roman" w:hint="default"/>
        <w:b/>
        <w:bCs w:val="0"/>
        <w:i w:val="0"/>
        <w:iCs w:val="0"/>
        <w:caps w:val="0"/>
        <w:smallCaps w:val="0"/>
        <w:strike w:val="0"/>
        <w:dstrike w:val="0"/>
        <w:noProof w:val="0"/>
        <w:snapToGrid w:val="0"/>
        <w:vanish w:val="0"/>
        <w:color w:val="000000"/>
        <w:spacing w:val="0"/>
        <w:w w:val="0"/>
        <w:kern w:val="0"/>
        <w:position w:val="0"/>
        <w:szCs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lvlText w:val="B%1.%2.%3.%4"/>
      <w:lvlJc w:val="left"/>
      <w:pPr>
        <w:tabs>
          <w:tab w:val="num" w:pos="1080"/>
        </w:tabs>
        <w:ind w:left="0" w:firstLine="0"/>
      </w:pPr>
      <w:rPr>
        <w:rFonts w:hint="default"/>
        <w:b/>
        <w:i w:val="0"/>
      </w:rPr>
    </w:lvl>
    <w:lvl w:ilvl="4">
      <w:start w:val="1"/>
      <w:numFmt w:val="decimal"/>
      <w:lvlText w:val="B%1.%2.%3.%4.%5"/>
      <w:lvlJc w:val="left"/>
      <w:pPr>
        <w:tabs>
          <w:tab w:val="num" w:pos="1901"/>
        </w:tabs>
        <w:ind w:left="1900" w:hanging="1900"/>
      </w:pPr>
      <w:rPr>
        <w:rFonts w:hint="default"/>
        <w:b/>
        <w:i w:val="0"/>
      </w:rPr>
    </w:lvl>
    <w:lvl w:ilvl="5">
      <w:start w:val="1"/>
      <w:numFmt w:val="decimal"/>
      <w:lvlText w:val="B%1.%2.%3.%4.%5.%6"/>
      <w:lvlJc w:val="left"/>
      <w:pPr>
        <w:tabs>
          <w:tab w:val="num" w:pos="1440"/>
        </w:tabs>
        <w:ind w:left="0" w:firstLine="0"/>
      </w:pPr>
      <w:rPr>
        <w:rFonts w:hint="default"/>
        <w:b/>
        <w:i w:val="0"/>
      </w:rPr>
    </w:lvl>
    <w:lvl w:ilvl="6">
      <w:start w:val="1"/>
      <w:numFmt w:val="decimal"/>
      <w:lvlText w:val="%1.%2.%3.%4.%5.%6.%7"/>
      <w:lvlJc w:val="left"/>
      <w:pPr>
        <w:tabs>
          <w:tab w:val="num" w:pos="1440"/>
        </w:tabs>
        <w:ind w:left="0" w:firstLine="0"/>
      </w:pPr>
      <w:rPr>
        <w:rFonts w:hint="default"/>
      </w:rPr>
    </w:lvl>
    <w:lvl w:ilvl="7">
      <w:start w:val="1"/>
      <w:numFmt w:val="decimal"/>
      <w:lvlText w:val="%1.%2.%3.%4.%5.%6.%7.%8"/>
      <w:lvlJc w:val="left"/>
      <w:pPr>
        <w:tabs>
          <w:tab w:val="num" w:pos="1800"/>
        </w:tabs>
        <w:ind w:left="0" w:firstLine="0"/>
      </w:pPr>
      <w:rPr>
        <w:rFonts w:hint="default"/>
      </w:rPr>
    </w:lvl>
    <w:lvl w:ilvl="8">
      <w:start w:val="1"/>
      <w:numFmt w:val="decimal"/>
      <w:lvlText w:val="%1.%2.%3.%4.%5.%6.%7.%8.%9"/>
      <w:lvlJc w:val="left"/>
      <w:pPr>
        <w:tabs>
          <w:tab w:val="num" w:pos="1800"/>
        </w:tabs>
        <w:ind w:left="0" w:firstLine="0"/>
      </w:pPr>
      <w:rPr>
        <w:rFonts w:hint="default"/>
      </w:rPr>
    </w:lvl>
  </w:abstractNum>
  <w:abstractNum w:abstractNumId="31" w15:restartNumberingAfterBreak="0">
    <w:nsid w:val="3639584E"/>
    <w:multiLevelType w:val="singleLevel"/>
    <w:tmpl w:val="0054D796"/>
    <w:lvl w:ilvl="0">
      <w:start w:val="1"/>
      <w:numFmt w:val="decimal"/>
      <w:lvlText w:val="(%1)"/>
      <w:lvlJc w:val="left"/>
      <w:pPr>
        <w:tabs>
          <w:tab w:val="num" w:pos="360"/>
        </w:tabs>
        <w:ind w:left="360" w:hanging="360"/>
      </w:pPr>
    </w:lvl>
  </w:abstractNum>
  <w:abstractNum w:abstractNumId="32" w15:restartNumberingAfterBreak="0">
    <w:nsid w:val="387D4433"/>
    <w:multiLevelType w:val="multilevel"/>
    <w:tmpl w:val="2D70A7B4"/>
    <w:name w:val="heading"/>
    <w:lvl w:ilvl="0">
      <w:start w:val="1"/>
      <w:numFmt w:val="bullet"/>
      <w:lvlText w:val=""/>
      <w:lvlJc w:val="left"/>
      <w:pPr>
        <w:ind w:left="400" w:hanging="400"/>
      </w:pPr>
      <w:rPr>
        <w:rFonts w:ascii="Symbol" w:hAnsi="Symbol"/>
      </w:rPr>
    </w:lvl>
    <w:lvl w:ilvl="1">
      <w:start w:val="1"/>
      <w:numFmt w:val="bullet"/>
      <w:pStyle w:val="a2"/>
      <w:lvlText w:val=""/>
      <w:lvlJc w:val="left"/>
      <w:pPr>
        <w:ind w:left="800" w:hanging="400"/>
      </w:pPr>
      <w:rPr>
        <w:rFonts w:ascii="Symbol" w:hAnsi="Symbol"/>
      </w:rPr>
    </w:lvl>
    <w:lvl w:ilvl="2">
      <w:start w:val="1"/>
      <w:numFmt w:val="bullet"/>
      <w:pStyle w:val="a3"/>
      <w:lvlText w:val=""/>
      <w:lvlJc w:val="left"/>
      <w:pPr>
        <w:ind w:left="1200" w:hanging="400"/>
      </w:pPr>
      <w:rPr>
        <w:rFonts w:ascii="Symbol" w:hAnsi="Symbol"/>
      </w:rPr>
    </w:lvl>
    <w:lvl w:ilvl="3">
      <w:start w:val="1"/>
      <w:numFmt w:val="bullet"/>
      <w:pStyle w:val="a4"/>
      <w:lvlText w:val=""/>
      <w:lvlJc w:val="left"/>
      <w:pPr>
        <w:ind w:left="1600" w:hanging="400"/>
      </w:pPr>
      <w:rPr>
        <w:rFonts w:ascii="Symbol" w:hAnsi="Symbol"/>
      </w:rPr>
    </w:lvl>
    <w:lvl w:ilvl="4">
      <w:start w:val="1"/>
      <w:numFmt w:val="none"/>
      <w:pStyle w:val="a5"/>
      <w:suff w:val="nothing"/>
      <w:lvlText w:val=""/>
      <w:lvlJc w:val="left"/>
      <w:pPr>
        <w:ind w:left="0" w:firstLine="0"/>
      </w:pPr>
    </w:lvl>
    <w:lvl w:ilvl="5">
      <w:start w:val="1"/>
      <w:numFmt w:val="none"/>
      <w:pStyle w:val="a6"/>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33" w15:restartNumberingAfterBreak="0">
    <w:nsid w:val="3E893BD4"/>
    <w:multiLevelType w:val="hybridMultilevel"/>
    <w:tmpl w:val="E6EA377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4" w15:restartNumberingAfterBreak="0">
    <w:nsid w:val="40280960"/>
    <w:multiLevelType w:val="multilevel"/>
    <w:tmpl w:val="C3566766"/>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5" w15:restartNumberingAfterBreak="0">
    <w:nsid w:val="47CA4D3D"/>
    <w:multiLevelType w:val="hybridMultilevel"/>
    <w:tmpl w:val="734A4B5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4D3E0544"/>
    <w:multiLevelType w:val="multilevel"/>
    <w:tmpl w:val="97145EF4"/>
    <w:name w:val="s100-outline"/>
    <w:lvl w:ilvl="0">
      <w:start w:val="1"/>
      <w:numFmt w:val="decimal"/>
      <w:lvlText w:val="%1"/>
      <w:lvlJc w:val="center"/>
      <w:pPr>
        <w:ind w:left="0" w:firstLine="0"/>
      </w:pPr>
      <w:rPr>
        <w:rFonts w:cs="Times New Roman" w:hint="default"/>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lvlText w:val="%1.%2"/>
      <w:lvlJc w:val="left"/>
      <w:pPr>
        <w:ind w:left="0" w:firstLine="0"/>
      </w:pPr>
      <w:rPr>
        <w:rFonts w:ascii="Arial" w:hAnsi="Arial" w:cs="Arial" w:hint="default"/>
      </w:rPr>
    </w:lvl>
    <w:lvl w:ilvl="2">
      <w:start w:val="1"/>
      <w:numFmt w:val="decimal"/>
      <w:lvlText w:val="%1.%2.%3"/>
      <w:lvlJc w:val="left"/>
      <w:pPr>
        <w:ind w:left="0" w:firstLine="0"/>
      </w:pPr>
      <w:rPr>
        <w:rFonts w:ascii="Arial" w:hAnsi="Arial" w:cs="Arial" w:hint="default"/>
      </w:rPr>
    </w:lvl>
    <w:lvl w:ilvl="3">
      <w:start w:val="1"/>
      <w:numFmt w:val="decimal"/>
      <w:lvlText w:val="%1.%2.%3.%4"/>
      <w:lvlJc w:val="left"/>
      <w:pPr>
        <w:ind w:left="0" w:firstLine="0"/>
      </w:pPr>
      <w:rPr>
        <w:rFonts w:hint="default"/>
      </w:rPr>
    </w:lvl>
    <w:lvl w:ilvl="4">
      <w:start w:val="1"/>
      <w:numFmt w:val="lowerLetter"/>
      <w:lvlText w:val="%5."/>
      <w:lvlJc w:val="left"/>
      <w:pPr>
        <w:ind w:left="5580" w:hanging="360"/>
      </w:pPr>
      <w:rPr>
        <w:rFonts w:hint="default"/>
      </w:rPr>
    </w:lvl>
    <w:lvl w:ilvl="5">
      <w:start w:val="1"/>
      <w:numFmt w:val="lowerRoman"/>
      <w:lvlText w:val="%6."/>
      <w:lvlJc w:val="right"/>
      <w:pPr>
        <w:ind w:left="6300" w:hanging="180"/>
      </w:pPr>
      <w:rPr>
        <w:rFonts w:hint="default"/>
      </w:rPr>
    </w:lvl>
    <w:lvl w:ilvl="6">
      <w:start w:val="1"/>
      <w:numFmt w:val="decimal"/>
      <w:lvlText w:val="%7."/>
      <w:lvlJc w:val="left"/>
      <w:pPr>
        <w:ind w:left="7020" w:hanging="360"/>
      </w:pPr>
      <w:rPr>
        <w:rFonts w:hint="default"/>
      </w:rPr>
    </w:lvl>
    <w:lvl w:ilvl="7">
      <w:start w:val="1"/>
      <w:numFmt w:val="lowerLetter"/>
      <w:lvlText w:val="%8."/>
      <w:lvlJc w:val="left"/>
      <w:pPr>
        <w:ind w:left="7740" w:hanging="360"/>
      </w:pPr>
      <w:rPr>
        <w:rFonts w:hint="default"/>
      </w:rPr>
    </w:lvl>
    <w:lvl w:ilvl="8">
      <w:start w:val="1"/>
      <w:numFmt w:val="lowerRoman"/>
      <w:lvlText w:val="%9."/>
      <w:lvlJc w:val="right"/>
      <w:pPr>
        <w:ind w:left="8460" w:hanging="180"/>
      </w:pPr>
      <w:rPr>
        <w:rFonts w:hint="default"/>
      </w:rPr>
    </w:lvl>
  </w:abstractNum>
  <w:abstractNum w:abstractNumId="37" w15:restartNumberingAfterBreak="0">
    <w:nsid w:val="4E5E3521"/>
    <w:multiLevelType w:val="hybridMultilevel"/>
    <w:tmpl w:val="F418DCAC"/>
    <w:lvl w:ilvl="0" w:tplc="722A257C">
      <w:start w:val="1"/>
      <w:numFmt w:val="bullet"/>
      <w:lvlText w:val="•"/>
      <w:lvlJc w:val="left"/>
      <w:pPr>
        <w:ind w:left="197" w:hanging="160"/>
      </w:pPr>
      <w:rPr>
        <w:rFonts w:ascii="Times New Roman" w:eastAsia="Times New Roman" w:hAnsi="Times New Roman" w:hint="default"/>
        <w:sz w:val="16"/>
        <w:szCs w:val="16"/>
      </w:rPr>
    </w:lvl>
    <w:lvl w:ilvl="1" w:tplc="77D6B204">
      <w:start w:val="1"/>
      <w:numFmt w:val="bullet"/>
      <w:lvlText w:val="•"/>
      <w:lvlJc w:val="left"/>
      <w:pPr>
        <w:ind w:left="357" w:hanging="160"/>
      </w:pPr>
      <w:rPr>
        <w:rFonts w:ascii="Times New Roman" w:eastAsia="Times New Roman" w:hAnsi="Times New Roman" w:hint="default"/>
        <w:sz w:val="16"/>
        <w:szCs w:val="16"/>
      </w:rPr>
    </w:lvl>
    <w:lvl w:ilvl="2" w:tplc="DF009A9A">
      <w:start w:val="1"/>
      <w:numFmt w:val="bullet"/>
      <w:lvlText w:val="•"/>
      <w:lvlJc w:val="left"/>
      <w:pPr>
        <w:ind w:left="517" w:hanging="160"/>
      </w:pPr>
      <w:rPr>
        <w:rFonts w:ascii="Times New Roman" w:eastAsia="Times New Roman" w:hAnsi="Times New Roman" w:hint="default"/>
        <w:sz w:val="16"/>
        <w:szCs w:val="16"/>
      </w:rPr>
    </w:lvl>
    <w:lvl w:ilvl="3" w:tplc="AEC2C0A2">
      <w:start w:val="1"/>
      <w:numFmt w:val="bullet"/>
      <w:lvlText w:val="•"/>
      <w:lvlJc w:val="left"/>
      <w:pPr>
        <w:ind w:left="677" w:hanging="160"/>
      </w:pPr>
      <w:rPr>
        <w:rFonts w:ascii="Times New Roman" w:eastAsia="Times New Roman" w:hAnsi="Times New Roman" w:hint="default"/>
        <w:sz w:val="16"/>
        <w:szCs w:val="16"/>
      </w:rPr>
    </w:lvl>
    <w:lvl w:ilvl="4" w:tplc="9064C15E">
      <w:start w:val="1"/>
      <w:numFmt w:val="bullet"/>
      <w:lvlText w:val="•"/>
      <w:lvlJc w:val="left"/>
      <w:pPr>
        <w:ind w:left="837" w:hanging="160"/>
      </w:pPr>
      <w:rPr>
        <w:rFonts w:ascii="Times New Roman" w:eastAsia="Times New Roman" w:hAnsi="Times New Roman" w:hint="default"/>
        <w:sz w:val="16"/>
        <w:szCs w:val="16"/>
      </w:rPr>
    </w:lvl>
    <w:lvl w:ilvl="5" w:tplc="BB1A6C9A">
      <w:start w:val="1"/>
      <w:numFmt w:val="bullet"/>
      <w:lvlText w:val="•"/>
      <w:lvlJc w:val="left"/>
      <w:pPr>
        <w:ind w:left="2124" w:hanging="160"/>
      </w:pPr>
      <w:rPr>
        <w:rFonts w:hint="default"/>
      </w:rPr>
    </w:lvl>
    <w:lvl w:ilvl="6" w:tplc="F1C229C8">
      <w:start w:val="1"/>
      <w:numFmt w:val="bullet"/>
      <w:lvlText w:val="•"/>
      <w:lvlJc w:val="left"/>
      <w:pPr>
        <w:ind w:left="3411" w:hanging="160"/>
      </w:pPr>
      <w:rPr>
        <w:rFonts w:hint="default"/>
      </w:rPr>
    </w:lvl>
    <w:lvl w:ilvl="7" w:tplc="341204F4">
      <w:start w:val="1"/>
      <w:numFmt w:val="bullet"/>
      <w:lvlText w:val="•"/>
      <w:lvlJc w:val="left"/>
      <w:pPr>
        <w:ind w:left="4698" w:hanging="160"/>
      </w:pPr>
      <w:rPr>
        <w:rFonts w:hint="default"/>
      </w:rPr>
    </w:lvl>
    <w:lvl w:ilvl="8" w:tplc="44ACDA06">
      <w:start w:val="1"/>
      <w:numFmt w:val="bullet"/>
      <w:lvlText w:val="•"/>
      <w:lvlJc w:val="left"/>
      <w:pPr>
        <w:ind w:left="5985" w:hanging="160"/>
      </w:pPr>
      <w:rPr>
        <w:rFonts w:hint="default"/>
      </w:rPr>
    </w:lvl>
  </w:abstractNum>
  <w:abstractNum w:abstractNumId="38" w15:restartNumberingAfterBreak="0">
    <w:nsid w:val="510D2927"/>
    <w:multiLevelType w:val="hybridMultilevel"/>
    <w:tmpl w:val="055CFD66"/>
    <w:lvl w:ilvl="0" w:tplc="F10632BE">
      <w:start w:val="1"/>
      <w:numFmt w:val="bullet"/>
      <w:lvlText w:val="•"/>
      <w:lvlJc w:val="left"/>
      <w:pPr>
        <w:ind w:left="197" w:hanging="160"/>
      </w:pPr>
      <w:rPr>
        <w:rFonts w:ascii="Times New Roman" w:eastAsia="Times New Roman" w:hAnsi="Times New Roman" w:hint="default"/>
        <w:sz w:val="16"/>
        <w:szCs w:val="16"/>
      </w:rPr>
    </w:lvl>
    <w:lvl w:ilvl="1" w:tplc="F7B0DA32">
      <w:start w:val="1"/>
      <w:numFmt w:val="bullet"/>
      <w:lvlText w:val="•"/>
      <w:lvlJc w:val="left"/>
      <w:pPr>
        <w:ind w:left="357" w:hanging="160"/>
      </w:pPr>
      <w:rPr>
        <w:rFonts w:ascii="Times New Roman" w:eastAsia="Times New Roman" w:hAnsi="Times New Roman" w:hint="default"/>
        <w:sz w:val="16"/>
        <w:szCs w:val="16"/>
      </w:rPr>
    </w:lvl>
    <w:lvl w:ilvl="2" w:tplc="676E6A6C">
      <w:start w:val="1"/>
      <w:numFmt w:val="bullet"/>
      <w:lvlText w:val="•"/>
      <w:lvlJc w:val="left"/>
      <w:pPr>
        <w:ind w:left="517" w:hanging="160"/>
      </w:pPr>
      <w:rPr>
        <w:rFonts w:ascii="Times New Roman" w:eastAsia="Times New Roman" w:hAnsi="Times New Roman" w:hint="default"/>
        <w:sz w:val="16"/>
        <w:szCs w:val="16"/>
      </w:rPr>
    </w:lvl>
    <w:lvl w:ilvl="3" w:tplc="33769998">
      <w:start w:val="1"/>
      <w:numFmt w:val="bullet"/>
      <w:lvlText w:val="•"/>
      <w:lvlJc w:val="left"/>
      <w:pPr>
        <w:ind w:left="677" w:hanging="160"/>
      </w:pPr>
      <w:rPr>
        <w:rFonts w:ascii="Times New Roman" w:eastAsia="Times New Roman" w:hAnsi="Times New Roman" w:hint="default"/>
        <w:sz w:val="16"/>
        <w:szCs w:val="16"/>
      </w:rPr>
    </w:lvl>
    <w:lvl w:ilvl="4" w:tplc="C15A1BEA">
      <w:start w:val="1"/>
      <w:numFmt w:val="bullet"/>
      <w:lvlText w:val="•"/>
      <w:lvlJc w:val="left"/>
      <w:pPr>
        <w:ind w:left="837" w:hanging="160"/>
      </w:pPr>
      <w:rPr>
        <w:rFonts w:ascii="Times New Roman" w:eastAsia="Times New Roman" w:hAnsi="Times New Roman" w:hint="default"/>
        <w:sz w:val="16"/>
        <w:szCs w:val="16"/>
      </w:rPr>
    </w:lvl>
    <w:lvl w:ilvl="5" w:tplc="2BE0A012">
      <w:start w:val="1"/>
      <w:numFmt w:val="bullet"/>
      <w:lvlText w:val="•"/>
      <w:lvlJc w:val="left"/>
      <w:pPr>
        <w:ind w:left="2124" w:hanging="160"/>
      </w:pPr>
      <w:rPr>
        <w:rFonts w:hint="default"/>
      </w:rPr>
    </w:lvl>
    <w:lvl w:ilvl="6" w:tplc="6DD87E06">
      <w:start w:val="1"/>
      <w:numFmt w:val="bullet"/>
      <w:lvlText w:val="•"/>
      <w:lvlJc w:val="left"/>
      <w:pPr>
        <w:ind w:left="3411" w:hanging="160"/>
      </w:pPr>
      <w:rPr>
        <w:rFonts w:hint="default"/>
      </w:rPr>
    </w:lvl>
    <w:lvl w:ilvl="7" w:tplc="12F82142">
      <w:start w:val="1"/>
      <w:numFmt w:val="bullet"/>
      <w:lvlText w:val="•"/>
      <w:lvlJc w:val="left"/>
      <w:pPr>
        <w:ind w:left="4698" w:hanging="160"/>
      </w:pPr>
      <w:rPr>
        <w:rFonts w:hint="default"/>
      </w:rPr>
    </w:lvl>
    <w:lvl w:ilvl="8" w:tplc="6B2E527C">
      <w:start w:val="1"/>
      <w:numFmt w:val="bullet"/>
      <w:lvlText w:val="•"/>
      <w:lvlJc w:val="left"/>
      <w:pPr>
        <w:ind w:left="5985" w:hanging="160"/>
      </w:pPr>
      <w:rPr>
        <w:rFonts w:hint="default"/>
      </w:rPr>
    </w:lvl>
  </w:abstractNum>
  <w:abstractNum w:abstractNumId="39" w15:restartNumberingAfterBreak="0">
    <w:nsid w:val="53EB1EAC"/>
    <w:multiLevelType w:val="hybridMultilevel"/>
    <w:tmpl w:val="B860D7F2"/>
    <w:lvl w:ilvl="0" w:tplc="FB5ED6B2">
      <w:start w:val="1"/>
      <w:numFmt w:val="bullet"/>
      <w:lvlText w:val="•"/>
      <w:lvlJc w:val="left"/>
      <w:pPr>
        <w:ind w:left="197" w:hanging="160"/>
      </w:pPr>
      <w:rPr>
        <w:rFonts w:ascii="Times New Roman" w:eastAsia="Times New Roman" w:hAnsi="Times New Roman" w:hint="default"/>
        <w:sz w:val="16"/>
        <w:szCs w:val="16"/>
      </w:rPr>
    </w:lvl>
    <w:lvl w:ilvl="1" w:tplc="0D7222AC">
      <w:start w:val="1"/>
      <w:numFmt w:val="bullet"/>
      <w:lvlText w:val="•"/>
      <w:lvlJc w:val="left"/>
      <w:pPr>
        <w:ind w:left="357" w:hanging="160"/>
      </w:pPr>
      <w:rPr>
        <w:rFonts w:ascii="Times New Roman" w:eastAsia="Times New Roman" w:hAnsi="Times New Roman" w:hint="default"/>
        <w:sz w:val="16"/>
        <w:szCs w:val="16"/>
      </w:rPr>
    </w:lvl>
    <w:lvl w:ilvl="2" w:tplc="AC084C7A">
      <w:start w:val="1"/>
      <w:numFmt w:val="bullet"/>
      <w:lvlText w:val="•"/>
      <w:lvlJc w:val="left"/>
      <w:pPr>
        <w:ind w:left="1268" w:hanging="160"/>
      </w:pPr>
      <w:rPr>
        <w:rFonts w:hint="default"/>
      </w:rPr>
    </w:lvl>
    <w:lvl w:ilvl="3" w:tplc="501497BE">
      <w:start w:val="1"/>
      <w:numFmt w:val="bullet"/>
      <w:lvlText w:val="•"/>
      <w:lvlJc w:val="left"/>
      <w:pPr>
        <w:ind w:left="2180" w:hanging="160"/>
      </w:pPr>
      <w:rPr>
        <w:rFonts w:hint="default"/>
      </w:rPr>
    </w:lvl>
    <w:lvl w:ilvl="4" w:tplc="D6C02C80">
      <w:start w:val="1"/>
      <w:numFmt w:val="bullet"/>
      <w:lvlText w:val="•"/>
      <w:lvlJc w:val="left"/>
      <w:pPr>
        <w:ind w:left="3091" w:hanging="160"/>
      </w:pPr>
      <w:rPr>
        <w:rFonts w:hint="default"/>
      </w:rPr>
    </w:lvl>
    <w:lvl w:ilvl="5" w:tplc="8E607058">
      <w:start w:val="1"/>
      <w:numFmt w:val="bullet"/>
      <w:lvlText w:val="•"/>
      <w:lvlJc w:val="left"/>
      <w:pPr>
        <w:ind w:left="4003" w:hanging="160"/>
      </w:pPr>
      <w:rPr>
        <w:rFonts w:hint="default"/>
      </w:rPr>
    </w:lvl>
    <w:lvl w:ilvl="6" w:tplc="78B4304C">
      <w:start w:val="1"/>
      <w:numFmt w:val="bullet"/>
      <w:lvlText w:val="•"/>
      <w:lvlJc w:val="left"/>
      <w:pPr>
        <w:ind w:left="4914" w:hanging="160"/>
      </w:pPr>
      <w:rPr>
        <w:rFonts w:hint="default"/>
      </w:rPr>
    </w:lvl>
    <w:lvl w:ilvl="7" w:tplc="5B5C423A">
      <w:start w:val="1"/>
      <w:numFmt w:val="bullet"/>
      <w:lvlText w:val="•"/>
      <w:lvlJc w:val="left"/>
      <w:pPr>
        <w:ind w:left="5825" w:hanging="160"/>
      </w:pPr>
      <w:rPr>
        <w:rFonts w:hint="default"/>
      </w:rPr>
    </w:lvl>
    <w:lvl w:ilvl="8" w:tplc="F9EC6C1C">
      <w:start w:val="1"/>
      <w:numFmt w:val="bullet"/>
      <w:lvlText w:val="•"/>
      <w:lvlJc w:val="left"/>
      <w:pPr>
        <w:ind w:left="6737" w:hanging="160"/>
      </w:pPr>
      <w:rPr>
        <w:rFonts w:hint="default"/>
      </w:rPr>
    </w:lvl>
  </w:abstractNum>
  <w:abstractNum w:abstractNumId="40" w15:restartNumberingAfterBreak="0">
    <w:nsid w:val="53FC431D"/>
    <w:multiLevelType w:val="singleLevel"/>
    <w:tmpl w:val="F46422E2"/>
    <w:lvl w:ilvl="0">
      <w:start w:val="1"/>
      <w:numFmt w:val="bullet"/>
      <w:lvlText w:val="-"/>
      <w:lvlJc w:val="left"/>
      <w:pPr>
        <w:tabs>
          <w:tab w:val="num" w:pos="360"/>
        </w:tabs>
        <w:ind w:left="360" w:hanging="360"/>
      </w:pPr>
      <w:rPr>
        <w:rFonts w:ascii="Times New Roman" w:hAnsi="Times New Roman" w:hint="default"/>
      </w:rPr>
    </w:lvl>
  </w:abstractNum>
  <w:abstractNum w:abstractNumId="41" w15:restartNumberingAfterBreak="0">
    <w:nsid w:val="5459253E"/>
    <w:multiLevelType w:val="multilevel"/>
    <w:tmpl w:val="BB425704"/>
    <w:lvl w:ilvl="0">
      <w:start w:val="1"/>
      <w:numFmt w:val="lowerLetter"/>
      <w:lvlText w:val="%1"/>
      <w:lvlJc w:val="left"/>
      <w:pPr>
        <w:tabs>
          <w:tab w:val="num" w:pos="0"/>
        </w:tabs>
        <w:ind w:left="0" w:firstLine="0"/>
      </w:pPr>
      <w:rPr>
        <w:rFonts w:hint="default"/>
        <w:b/>
        <w:i w:val="0"/>
      </w:rPr>
    </w:lvl>
    <w:lvl w:ilvl="1">
      <w:start w:val="1"/>
      <w:numFmt w:val="decimal"/>
      <w:lvlText w:val="12-%1.%2"/>
      <w:lvlJc w:val="left"/>
      <w:pPr>
        <w:tabs>
          <w:tab w:val="num" w:pos="907"/>
        </w:tabs>
        <w:ind w:left="907" w:hanging="907"/>
      </w:pPr>
      <w:rPr>
        <w:rFonts w:hint="default"/>
        <w:b/>
        <w:i w:val="0"/>
      </w:rPr>
    </w:lvl>
    <w:lvl w:ilvl="2">
      <w:start w:val="1"/>
      <w:numFmt w:val="decimal"/>
      <w:pStyle w:val="Heading12-4"/>
      <w:lvlText w:val="12-%1.%2.%3"/>
      <w:lvlJc w:val="left"/>
      <w:pPr>
        <w:tabs>
          <w:tab w:val="num" w:pos="907"/>
        </w:tabs>
        <w:ind w:left="907" w:hanging="907"/>
      </w:pPr>
      <w:rPr>
        <w:rFonts w:hint="default"/>
        <w:b/>
        <w:i w:val="0"/>
      </w:rPr>
    </w:lvl>
    <w:lvl w:ilvl="3">
      <w:start w:val="1"/>
      <w:numFmt w:val="decimal"/>
      <w:pStyle w:val="Heading12-4"/>
      <w:lvlText w:val="12-%1.%2.%3.%4"/>
      <w:lvlJc w:val="left"/>
      <w:pPr>
        <w:tabs>
          <w:tab w:val="num" w:pos="964"/>
        </w:tabs>
        <w:ind w:left="964" w:hanging="964"/>
      </w:pPr>
      <w:rPr>
        <w:rFonts w:hint="default"/>
        <w:b/>
        <w:i w:val="0"/>
      </w:rPr>
    </w:lvl>
    <w:lvl w:ilvl="4">
      <w:start w:val="1"/>
      <w:numFmt w:val="decimal"/>
      <w:lvlText w:val="11-%1.%2.%3.%4.%5"/>
      <w:lvlJc w:val="left"/>
      <w:pPr>
        <w:tabs>
          <w:tab w:val="num" w:pos="1077"/>
        </w:tabs>
        <w:ind w:left="1077" w:hanging="1077"/>
      </w:pPr>
      <w:rPr>
        <w:rFonts w:hint="default"/>
        <w:b/>
        <w:i w:val="0"/>
      </w:rPr>
    </w:lvl>
    <w:lvl w:ilvl="5">
      <w:start w:val="1"/>
      <w:numFmt w:val="decimal"/>
      <w:lvlText w:val="%1.%2.%3.%4.%5.%6"/>
      <w:lvlJc w:val="left"/>
      <w:pPr>
        <w:tabs>
          <w:tab w:val="num" w:pos="1640"/>
        </w:tabs>
        <w:ind w:left="200" w:firstLine="0"/>
      </w:pPr>
      <w:rPr>
        <w:rFonts w:hint="default"/>
        <w:b/>
        <w:i w:val="0"/>
      </w:rPr>
    </w:lvl>
    <w:lvl w:ilvl="6">
      <w:start w:val="1"/>
      <w:numFmt w:val="decimal"/>
      <w:lvlText w:val="%1.%2.%3.%4.%5.%6.%7"/>
      <w:lvlJc w:val="left"/>
      <w:pPr>
        <w:tabs>
          <w:tab w:val="num" w:pos="1640"/>
        </w:tabs>
        <w:ind w:left="200" w:firstLine="0"/>
      </w:pPr>
      <w:rPr>
        <w:rFonts w:hint="default"/>
      </w:rPr>
    </w:lvl>
    <w:lvl w:ilvl="7">
      <w:start w:val="1"/>
      <w:numFmt w:val="decimal"/>
      <w:lvlText w:val="%1.%2.%3.%4.%5.%6.%7.%8"/>
      <w:lvlJc w:val="left"/>
      <w:pPr>
        <w:tabs>
          <w:tab w:val="num" w:pos="2000"/>
        </w:tabs>
        <w:ind w:left="200" w:firstLine="0"/>
      </w:pPr>
      <w:rPr>
        <w:rFonts w:hint="default"/>
      </w:rPr>
    </w:lvl>
    <w:lvl w:ilvl="8">
      <w:start w:val="1"/>
      <w:numFmt w:val="decimal"/>
      <w:lvlText w:val="%1.%2.%3.%4.%5.%6.%7.%8.%9"/>
      <w:lvlJc w:val="left"/>
      <w:pPr>
        <w:tabs>
          <w:tab w:val="num" w:pos="2000"/>
        </w:tabs>
        <w:ind w:left="200" w:firstLine="0"/>
      </w:pPr>
      <w:rPr>
        <w:rFonts w:hint="default"/>
      </w:rPr>
    </w:lvl>
  </w:abstractNum>
  <w:abstractNum w:abstractNumId="42" w15:restartNumberingAfterBreak="0">
    <w:nsid w:val="54CF449E"/>
    <w:multiLevelType w:val="hybridMultilevel"/>
    <w:tmpl w:val="52BA05A4"/>
    <w:lvl w:ilvl="0" w:tplc="B890E3E0">
      <w:start w:val="1"/>
      <w:numFmt w:val="bullet"/>
      <w:lvlText w:val="•"/>
      <w:lvlJc w:val="left"/>
      <w:pPr>
        <w:ind w:left="197" w:hanging="160"/>
      </w:pPr>
      <w:rPr>
        <w:rFonts w:ascii="Times New Roman" w:eastAsia="Times New Roman" w:hAnsi="Times New Roman" w:hint="default"/>
        <w:sz w:val="16"/>
        <w:szCs w:val="16"/>
      </w:rPr>
    </w:lvl>
    <w:lvl w:ilvl="1" w:tplc="9192FB44">
      <w:start w:val="1"/>
      <w:numFmt w:val="bullet"/>
      <w:lvlText w:val="•"/>
      <w:lvlJc w:val="left"/>
      <w:pPr>
        <w:ind w:left="357" w:hanging="160"/>
      </w:pPr>
      <w:rPr>
        <w:rFonts w:ascii="Times New Roman" w:eastAsia="Times New Roman" w:hAnsi="Times New Roman" w:hint="default"/>
        <w:sz w:val="16"/>
        <w:szCs w:val="16"/>
      </w:rPr>
    </w:lvl>
    <w:lvl w:ilvl="2" w:tplc="2A6492EA">
      <w:start w:val="1"/>
      <w:numFmt w:val="bullet"/>
      <w:lvlText w:val="•"/>
      <w:lvlJc w:val="left"/>
      <w:pPr>
        <w:ind w:left="517" w:hanging="160"/>
      </w:pPr>
      <w:rPr>
        <w:rFonts w:ascii="Times New Roman" w:eastAsia="Times New Roman" w:hAnsi="Times New Roman" w:hint="default"/>
        <w:sz w:val="16"/>
        <w:szCs w:val="16"/>
      </w:rPr>
    </w:lvl>
    <w:lvl w:ilvl="3" w:tplc="7EEA6CE6">
      <w:start w:val="1"/>
      <w:numFmt w:val="bullet"/>
      <w:lvlText w:val="•"/>
      <w:lvlJc w:val="left"/>
      <w:pPr>
        <w:ind w:left="677" w:hanging="160"/>
      </w:pPr>
      <w:rPr>
        <w:rFonts w:ascii="Times New Roman" w:eastAsia="Times New Roman" w:hAnsi="Times New Roman" w:hint="default"/>
        <w:sz w:val="16"/>
        <w:szCs w:val="16"/>
      </w:rPr>
    </w:lvl>
    <w:lvl w:ilvl="4" w:tplc="3BEE7C52">
      <w:start w:val="1"/>
      <w:numFmt w:val="bullet"/>
      <w:lvlText w:val="•"/>
      <w:lvlJc w:val="left"/>
      <w:pPr>
        <w:ind w:left="1803" w:hanging="160"/>
      </w:pPr>
      <w:rPr>
        <w:rFonts w:hint="default"/>
      </w:rPr>
    </w:lvl>
    <w:lvl w:ilvl="5" w:tplc="DA76931A">
      <w:start w:val="1"/>
      <w:numFmt w:val="bullet"/>
      <w:lvlText w:val="•"/>
      <w:lvlJc w:val="left"/>
      <w:pPr>
        <w:ind w:left="2929" w:hanging="160"/>
      </w:pPr>
      <w:rPr>
        <w:rFonts w:hint="default"/>
      </w:rPr>
    </w:lvl>
    <w:lvl w:ilvl="6" w:tplc="D7BCD254">
      <w:start w:val="1"/>
      <w:numFmt w:val="bullet"/>
      <w:lvlText w:val="•"/>
      <w:lvlJc w:val="left"/>
      <w:pPr>
        <w:ind w:left="4055" w:hanging="160"/>
      </w:pPr>
      <w:rPr>
        <w:rFonts w:hint="default"/>
      </w:rPr>
    </w:lvl>
    <w:lvl w:ilvl="7" w:tplc="98FA459A">
      <w:start w:val="1"/>
      <w:numFmt w:val="bullet"/>
      <w:lvlText w:val="•"/>
      <w:lvlJc w:val="left"/>
      <w:pPr>
        <w:ind w:left="5181" w:hanging="160"/>
      </w:pPr>
      <w:rPr>
        <w:rFonts w:hint="default"/>
      </w:rPr>
    </w:lvl>
    <w:lvl w:ilvl="8" w:tplc="7FE047DC">
      <w:start w:val="1"/>
      <w:numFmt w:val="bullet"/>
      <w:lvlText w:val="•"/>
      <w:lvlJc w:val="left"/>
      <w:pPr>
        <w:ind w:left="6307" w:hanging="160"/>
      </w:pPr>
      <w:rPr>
        <w:rFonts w:hint="default"/>
      </w:rPr>
    </w:lvl>
  </w:abstractNum>
  <w:abstractNum w:abstractNumId="43" w15:restartNumberingAfterBreak="0">
    <w:nsid w:val="550D0BE6"/>
    <w:multiLevelType w:val="hybridMultilevel"/>
    <w:tmpl w:val="66FE7FDE"/>
    <w:lvl w:ilvl="0" w:tplc="EC4E13F4">
      <w:start w:val="1"/>
      <w:numFmt w:val="bullet"/>
      <w:lvlText w:val="•"/>
      <w:lvlJc w:val="left"/>
      <w:pPr>
        <w:ind w:left="197" w:hanging="160"/>
      </w:pPr>
      <w:rPr>
        <w:rFonts w:ascii="Times New Roman" w:eastAsia="Times New Roman" w:hAnsi="Times New Roman" w:hint="default"/>
        <w:sz w:val="16"/>
        <w:szCs w:val="16"/>
      </w:rPr>
    </w:lvl>
    <w:lvl w:ilvl="1" w:tplc="FE64CBCE">
      <w:start w:val="1"/>
      <w:numFmt w:val="bullet"/>
      <w:lvlText w:val="•"/>
      <w:lvlJc w:val="left"/>
      <w:pPr>
        <w:ind w:left="357" w:hanging="160"/>
      </w:pPr>
      <w:rPr>
        <w:rFonts w:ascii="Times New Roman" w:eastAsia="Times New Roman" w:hAnsi="Times New Roman" w:hint="default"/>
        <w:sz w:val="16"/>
        <w:szCs w:val="16"/>
      </w:rPr>
    </w:lvl>
    <w:lvl w:ilvl="2" w:tplc="5D12F16C">
      <w:start w:val="1"/>
      <w:numFmt w:val="bullet"/>
      <w:lvlText w:val="•"/>
      <w:lvlJc w:val="left"/>
      <w:pPr>
        <w:ind w:left="517" w:hanging="160"/>
      </w:pPr>
      <w:rPr>
        <w:rFonts w:ascii="Times New Roman" w:eastAsia="Times New Roman" w:hAnsi="Times New Roman" w:hint="default"/>
        <w:sz w:val="16"/>
        <w:szCs w:val="16"/>
      </w:rPr>
    </w:lvl>
    <w:lvl w:ilvl="3" w:tplc="7B0E5560">
      <w:start w:val="1"/>
      <w:numFmt w:val="bullet"/>
      <w:lvlText w:val="•"/>
      <w:lvlJc w:val="left"/>
      <w:pPr>
        <w:ind w:left="677" w:hanging="160"/>
      </w:pPr>
      <w:rPr>
        <w:rFonts w:ascii="Times New Roman" w:eastAsia="Times New Roman" w:hAnsi="Times New Roman" w:hint="default"/>
        <w:sz w:val="16"/>
        <w:szCs w:val="16"/>
      </w:rPr>
    </w:lvl>
    <w:lvl w:ilvl="4" w:tplc="9F168BB0">
      <w:start w:val="1"/>
      <w:numFmt w:val="bullet"/>
      <w:lvlText w:val="•"/>
      <w:lvlJc w:val="left"/>
      <w:pPr>
        <w:ind w:left="1803" w:hanging="160"/>
      </w:pPr>
      <w:rPr>
        <w:rFonts w:hint="default"/>
      </w:rPr>
    </w:lvl>
    <w:lvl w:ilvl="5" w:tplc="82208D70">
      <w:start w:val="1"/>
      <w:numFmt w:val="bullet"/>
      <w:lvlText w:val="•"/>
      <w:lvlJc w:val="left"/>
      <w:pPr>
        <w:ind w:left="2929" w:hanging="160"/>
      </w:pPr>
      <w:rPr>
        <w:rFonts w:hint="default"/>
      </w:rPr>
    </w:lvl>
    <w:lvl w:ilvl="6" w:tplc="9D984A6A">
      <w:start w:val="1"/>
      <w:numFmt w:val="bullet"/>
      <w:lvlText w:val="•"/>
      <w:lvlJc w:val="left"/>
      <w:pPr>
        <w:ind w:left="4055" w:hanging="160"/>
      </w:pPr>
      <w:rPr>
        <w:rFonts w:hint="default"/>
      </w:rPr>
    </w:lvl>
    <w:lvl w:ilvl="7" w:tplc="482C2390">
      <w:start w:val="1"/>
      <w:numFmt w:val="bullet"/>
      <w:lvlText w:val="•"/>
      <w:lvlJc w:val="left"/>
      <w:pPr>
        <w:ind w:left="5181" w:hanging="160"/>
      </w:pPr>
      <w:rPr>
        <w:rFonts w:hint="default"/>
      </w:rPr>
    </w:lvl>
    <w:lvl w:ilvl="8" w:tplc="D0AE2AB4">
      <w:start w:val="1"/>
      <w:numFmt w:val="bullet"/>
      <w:lvlText w:val="•"/>
      <w:lvlJc w:val="left"/>
      <w:pPr>
        <w:ind w:left="6307" w:hanging="160"/>
      </w:pPr>
      <w:rPr>
        <w:rFonts w:hint="default"/>
      </w:rPr>
    </w:lvl>
  </w:abstractNum>
  <w:abstractNum w:abstractNumId="44" w15:restartNumberingAfterBreak="0">
    <w:nsid w:val="5B290A62"/>
    <w:multiLevelType w:val="hybridMultilevel"/>
    <w:tmpl w:val="F7506674"/>
    <w:lvl w:ilvl="0" w:tplc="E8209E9A">
      <w:start w:val="1"/>
      <w:numFmt w:val="decimal"/>
      <w:lvlText w:val="%1."/>
      <w:lvlJc w:val="left"/>
      <w:pPr>
        <w:ind w:left="720" w:hanging="360"/>
      </w:pPr>
    </w:lvl>
    <w:lvl w:ilvl="1" w:tplc="1A4C3C70">
      <w:start w:val="1"/>
      <w:numFmt w:val="decimal"/>
      <w:lvlText w:val="%2."/>
      <w:lvlJc w:val="left"/>
      <w:pPr>
        <w:ind w:left="720" w:hanging="360"/>
      </w:pPr>
    </w:lvl>
    <w:lvl w:ilvl="2" w:tplc="EFA2DFE0">
      <w:start w:val="1"/>
      <w:numFmt w:val="decimal"/>
      <w:lvlText w:val="%3."/>
      <w:lvlJc w:val="left"/>
      <w:pPr>
        <w:ind w:left="720" w:hanging="360"/>
      </w:pPr>
    </w:lvl>
    <w:lvl w:ilvl="3" w:tplc="56F6A164">
      <w:start w:val="1"/>
      <w:numFmt w:val="decimal"/>
      <w:lvlText w:val="%4."/>
      <w:lvlJc w:val="left"/>
      <w:pPr>
        <w:ind w:left="720" w:hanging="360"/>
      </w:pPr>
    </w:lvl>
    <w:lvl w:ilvl="4" w:tplc="F9A4B29E">
      <w:start w:val="1"/>
      <w:numFmt w:val="decimal"/>
      <w:lvlText w:val="%5."/>
      <w:lvlJc w:val="left"/>
      <w:pPr>
        <w:ind w:left="720" w:hanging="360"/>
      </w:pPr>
    </w:lvl>
    <w:lvl w:ilvl="5" w:tplc="D28E3DC4">
      <w:start w:val="1"/>
      <w:numFmt w:val="decimal"/>
      <w:lvlText w:val="%6."/>
      <w:lvlJc w:val="left"/>
      <w:pPr>
        <w:ind w:left="720" w:hanging="360"/>
      </w:pPr>
    </w:lvl>
    <w:lvl w:ilvl="6" w:tplc="EEF0FF62">
      <w:start w:val="1"/>
      <w:numFmt w:val="decimal"/>
      <w:lvlText w:val="%7."/>
      <w:lvlJc w:val="left"/>
      <w:pPr>
        <w:ind w:left="720" w:hanging="360"/>
      </w:pPr>
    </w:lvl>
    <w:lvl w:ilvl="7" w:tplc="0CAC911E">
      <w:start w:val="1"/>
      <w:numFmt w:val="decimal"/>
      <w:lvlText w:val="%8."/>
      <w:lvlJc w:val="left"/>
      <w:pPr>
        <w:ind w:left="720" w:hanging="360"/>
      </w:pPr>
    </w:lvl>
    <w:lvl w:ilvl="8" w:tplc="A18E64A0">
      <w:start w:val="1"/>
      <w:numFmt w:val="decimal"/>
      <w:lvlText w:val="%9."/>
      <w:lvlJc w:val="left"/>
      <w:pPr>
        <w:ind w:left="720" w:hanging="360"/>
      </w:pPr>
    </w:lvl>
  </w:abstractNum>
  <w:abstractNum w:abstractNumId="45" w15:restartNumberingAfterBreak="0">
    <w:nsid w:val="627E47EC"/>
    <w:multiLevelType w:val="hybridMultilevel"/>
    <w:tmpl w:val="E0AA9228"/>
    <w:lvl w:ilvl="0" w:tplc="72E2D762">
      <w:start w:val="1"/>
      <w:numFmt w:val="bullet"/>
      <w:lvlText w:val="•"/>
      <w:lvlJc w:val="left"/>
      <w:pPr>
        <w:ind w:left="197" w:hanging="160"/>
      </w:pPr>
      <w:rPr>
        <w:rFonts w:ascii="Times New Roman" w:eastAsia="Times New Roman" w:hAnsi="Times New Roman" w:hint="default"/>
        <w:sz w:val="16"/>
        <w:szCs w:val="16"/>
      </w:rPr>
    </w:lvl>
    <w:lvl w:ilvl="1" w:tplc="58ECD9D4">
      <w:start w:val="1"/>
      <w:numFmt w:val="bullet"/>
      <w:lvlText w:val="•"/>
      <w:lvlJc w:val="left"/>
      <w:pPr>
        <w:ind w:left="357" w:hanging="160"/>
      </w:pPr>
      <w:rPr>
        <w:rFonts w:ascii="Times New Roman" w:eastAsia="Times New Roman" w:hAnsi="Times New Roman" w:hint="default"/>
        <w:sz w:val="16"/>
        <w:szCs w:val="16"/>
      </w:rPr>
    </w:lvl>
    <w:lvl w:ilvl="2" w:tplc="5032E0AE">
      <w:start w:val="1"/>
      <w:numFmt w:val="bullet"/>
      <w:lvlText w:val="•"/>
      <w:lvlJc w:val="left"/>
      <w:pPr>
        <w:ind w:left="1268" w:hanging="160"/>
      </w:pPr>
      <w:rPr>
        <w:rFonts w:hint="default"/>
      </w:rPr>
    </w:lvl>
    <w:lvl w:ilvl="3" w:tplc="ECECCE2C">
      <w:start w:val="1"/>
      <w:numFmt w:val="bullet"/>
      <w:lvlText w:val="•"/>
      <w:lvlJc w:val="left"/>
      <w:pPr>
        <w:ind w:left="2180" w:hanging="160"/>
      </w:pPr>
      <w:rPr>
        <w:rFonts w:hint="default"/>
      </w:rPr>
    </w:lvl>
    <w:lvl w:ilvl="4" w:tplc="215C0DC4">
      <w:start w:val="1"/>
      <w:numFmt w:val="bullet"/>
      <w:lvlText w:val="•"/>
      <w:lvlJc w:val="left"/>
      <w:pPr>
        <w:ind w:left="3091" w:hanging="160"/>
      </w:pPr>
      <w:rPr>
        <w:rFonts w:hint="default"/>
      </w:rPr>
    </w:lvl>
    <w:lvl w:ilvl="5" w:tplc="9294DB96">
      <w:start w:val="1"/>
      <w:numFmt w:val="bullet"/>
      <w:lvlText w:val="•"/>
      <w:lvlJc w:val="left"/>
      <w:pPr>
        <w:ind w:left="4003" w:hanging="160"/>
      </w:pPr>
      <w:rPr>
        <w:rFonts w:hint="default"/>
      </w:rPr>
    </w:lvl>
    <w:lvl w:ilvl="6" w:tplc="ACA4C4C2">
      <w:start w:val="1"/>
      <w:numFmt w:val="bullet"/>
      <w:lvlText w:val="•"/>
      <w:lvlJc w:val="left"/>
      <w:pPr>
        <w:ind w:left="4914" w:hanging="160"/>
      </w:pPr>
      <w:rPr>
        <w:rFonts w:hint="default"/>
      </w:rPr>
    </w:lvl>
    <w:lvl w:ilvl="7" w:tplc="BADACD36">
      <w:start w:val="1"/>
      <w:numFmt w:val="bullet"/>
      <w:lvlText w:val="•"/>
      <w:lvlJc w:val="left"/>
      <w:pPr>
        <w:ind w:left="5825" w:hanging="160"/>
      </w:pPr>
      <w:rPr>
        <w:rFonts w:hint="default"/>
      </w:rPr>
    </w:lvl>
    <w:lvl w:ilvl="8" w:tplc="2AF2EC32">
      <w:start w:val="1"/>
      <w:numFmt w:val="bullet"/>
      <w:lvlText w:val="•"/>
      <w:lvlJc w:val="left"/>
      <w:pPr>
        <w:ind w:left="6737" w:hanging="160"/>
      </w:pPr>
      <w:rPr>
        <w:rFonts w:hint="default"/>
      </w:rPr>
    </w:lvl>
  </w:abstractNum>
  <w:abstractNum w:abstractNumId="46" w15:restartNumberingAfterBreak="0">
    <w:nsid w:val="62B620EA"/>
    <w:multiLevelType w:val="hybridMultilevel"/>
    <w:tmpl w:val="CD246AA8"/>
    <w:lvl w:ilvl="0" w:tplc="2EF4AF60">
      <w:start w:val="1"/>
      <w:numFmt w:val="bullet"/>
      <w:lvlText w:val="•"/>
      <w:lvlJc w:val="left"/>
      <w:pPr>
        <w:ind w:left="197" w:hanging="160"/>
      </w:pPr>
      <w:rPr>
        <w:rFonts w:ascii="Times New Roman" w:eastAsia="Times New Roman" w:hAnsi="Times New Roman" w:hint="default"/>
        <w:sz w:val="16"/>
        <w:szCs w:val="16"/>
      </w:rPr>
    </w:lvl>
    <w:lvl w:ilvl="1" w:tplc="727A5014">
      <w:start w:val="1"/>
      <w:numFmt w:val="bullet"/>
      <w:lvlText w:val="•"/>
      <w:lvlJc w:val="left"/>
      <w:pPr>
        <w:ind w:left="357" w:hanging="160"/>
      </w:pPr>
      <w:rPr>
        <w:rFonts w:ascii="Times New Roman" w:eastAsia="Times New Roman" w:hAnsi="Times New Roman" w:hint="default"/>
        <w:sz w:val="16"/>
        <w:szCs w:val="16"/>
      </w:rPr>
    </w:lvl>
    <w:lvl w:ilvl="2" w:tplc="93F20E3A">
      <w:start w:val="1"/>
      <w:numFmt w:val="bullet"/>
      <w:lvlText w:val="•"/>
      <w:lvlJc w:val="left"/>
      <w:pPr>
        <w:ind w:left="517" w:hanging="160"/>
      </w:pPr>
      <w:rPr>
        <w:rFonts w:ascii="Times New Roman" w:eastAsia="Times New Roman" w:hAnsi="Times New Roman" w:hint="default"/>
        <w:sz w:val="16"/>
        <w:szCs w:val="16"/>
      </w:rPr>
    </w:lvl>
    <w:lvl w:ilvl="3" w:tplc="1C9E3B44">
      <w:start w:val="1"/>
      <w:numFmt w:val="bullet"/>
      <w:lvlText w:val="•"/>
      <w:lvlJc w:val="left"/>
      <w:pPr>
        <w:ind w:left="1522" w:hanging="160"/>
      </w:pPr>
      <w:rPr>
        <w:rFonts w:hint="default"/>
      </w:rPr>
    </w:lvl>
    <w:lvl w:ilvl="4" w:tplc="2BE41EA8">
      <w:start w:val="1"/>
      <w:numFmt w:val="bullet"/>
      <w:lvlText w:val="•"/>
      <w:lvlJc w:val="left"/>
      <w:pPr>
        <w:ind w:left="2528" w:hanging="160"/>
      </w:pPr>
      <w:rPr>
        <w:rFonts w:hint="default"/>
      </w:rPr>
    </w:lvl>
    <w:lvl w:ilvl="5" w:tplc="73A61C12">
      <w:start w:val="1"/>
      <w:numFmt w:val="bullet"/>
      <w:lvlText w:val="•"/>
      <w:lvlJc w:val="left"/>
      <w:pPr>
        <w:ind w:left="3533" w:hanging="160"/>
      </w:pPr>
      <w:rPr>
        <w:rFonts w:hint="default"/>
      </w:rPr>
    </w:lvl>
    <w:lvl w:ilvl="6" w:tplc="380EE8FC">
      <w:start w:val="1"/>
      <w:numFmt w:val="bullet"/>
      <w:lvlText w:val="•"/>
      <w:lvlJc w:val="left"/>
      <w:pPr>
        <w:ind w:left="4538" w:hanging="160"/>
      </w:pPr>
      <w:rPr>
        <w:rFonts w:hint="default"/>
      </w:rPr>
    </w:lvl>
    <w:lvl w:ilvl="7" w:tplc="93CC9D16">
      <w:start w:val="1"/>
      <w:numFmt w:val="bullet"/>
      <w:lvlText w:val="•"/>
      <w:lvlJc w:val="left"/>
      <w:pPr>
        <w:ind w:left="5544" w:hanging="160"/>
      </w:pPr>
      <w:rPr>
        <w:rFonts w:hint="default"/>
      </w:rPr>
    </w:lvl>
    <w:lvl w:ilvl="8" w:tplc="D220A166">
      <w:start w:val="1"/>
      <w:numFmt w:val="bullet"/>
      <w:lvlText w:val="•"/>
      <w:lvlJc w:val="left"/>
      <w:pPr>
        <w:ind w:left="6549" w:hanging="160"/>
      </w:pPr>
      <w:rPr>
        <w:rFonts w:hint="default"/>
      </w:rPr>
    </w:lvl>
  </w:abstractNum>
  <w:abstractNum w:abstractNumId="47" w15:restartNumberingAfterBreak="0">
    <w:nsid w:val="69A94FA5"/>
    <w:multiLevelType w:val="multilevel"/>
    <w:tmpl w:val="974CAC48"/>
    <w:lvl w:ilvl="0">
      <w:start w:val="1"/>
      <w:numFmt w:val="upperLetter"/>
      <w:pStyle w:val="Annex0"/>
      <w:lvlText w:val="Annex %1. "/>
      <w:lvlJc w:val="center"/>
      <w:pPr>
        <w:ind w:left="0" w:firstLine="0"/>
      </w:pPr>
      <w:rPr>
        <w:rFonts w:cs="Times New Roman"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Annexheader-level2"/>
      <w:lvlText w:val="%1.%2"/>
      <w:lvlJc w:val="left"/>
      <w:pPr>
        <w:ind w:left="0" w:firstLine="0"/>
      </w:pPr>
      <w:rPr>
        <w:rFonts w:ascii="Arial" w:hAnsi="Arial" w:cs="Arial" w:hint="default"/>
      </w:rPr>
    </w:lvl>
    <w:lvl w:ilvl="2">
      <w:start w:val="1"/>
      <w:numFmt w:val="decimal"/>
      <w:pStyle w:val="Annex-Heading3"/>
      <w:lvlText w:val="%1.%2.%3"/>
      <w:lvlJc w:val="left"/>
      <w:pPr>
        <w:ind w:left="0" w:firstLine="0"/>
      </w:pPr>
      <w:rPr>
        <w:rFonts w:ascii="Arial" w:hAnsi="Arial" w:cs="Arial" w:hint="default"/>
      </w:rPr>
    </w:lvl>
    <w:lvl w:ilvl="3">
      <w:start w:val="1"/>
      <w:numFmt w:val="decimal"/>
      <w:pStyle w:val="Annex-Heading4"/>
      <w:lvlText w:val="%1.%2.%3.%4"/>
      <w:lvlJc w:val="left"/>
      <w:pPr>
        <w:ind w:left="0" w:firstLine="0"/>
      </w:pPr>
      <w:rPr>
        <w:rFonts w:hint="default"/>
      </w:rPr>
    </w:lvl>
    <w:lvl w:ilvl="4">
      <w:start w:val="1"/>
      <w:numFmt w:val="lowerLetter"/>
      <w:lvlText w:val="%5."/>
      <w:lvlJc w:val="left"/>
      <w:pPr>
        <w:ind w:left="5580" w:hanging="360"/>
      </w:pPr>
      <w:rPr>
        <w:rFonts w:hint="default"/>
      </w:rPr>
    </w:lvl>
    <w:lvl w:ilvl="5">
      <w:start w:val="1"/>
      <w:numFmt w:val="lowerRoman"/>
      <w:lvlText w:val="%6."/>
      <w:lvlJc w:val="right"/>
      <w:pPr>
        <w:ind w:left="6300" w:hanging="180"/>
      </w:pPr>
      <w:rPr>
        <w:rFonts w:hint="default"/>
      </w:rPr>
    </w:lvl>
    <w:lvl w:ilvl="6">
      <w:start w:val="1"/>
      <w:numFmt w:val="decimal"/>
      <w:lvlText w:val="%7."/>
      <w:lvlJc w:val="left"/>
      <w:pPr>
        <w:ind w:left="7020" w:hanging="360"/>
      </w:pPr>
      <w:rPr>
        <w:rFonts w:hint="default"/>
      </w:rPr>
    </w:lvl>
    <w:lvl w:ilvl="7">
      <w:start w:val="1"/>
      <w:numFmt w:val="lowerLetter"/>
      <w:lvlText w:val="%8."/>
      <w:lvlJc w:val="left"/>
      <w:pPr>
        <w:ind w:left="7740" w:hanging="360"/>
      </w:pPr>
      <w:rPr>
        <w:rFonts w:hint="default"/>
      </w:rPr>
    </w:lvl>
    <w:lvl w:ilvl="8">
      <w:start w:val="1"/>
      <w:numFmt w:val="lowerRoman"/>
      <w:lvlText w:val="%9."/>
      <w:lvlJc w:val="right"/>
      <w:pPr>
        <w:ind w:left="8460" w:hanging="180"/>
      </w:pPr>
      <w:rPr>
        <w:rFonts w:hint="default"/>
      </w:rPr>
    </w:lvl>
  </w:abstractNum>
  <w:abstractNum w:abstractNumId="48" w15:restartNumberingAfterBreak="0">
    <w:nsid w:val="6D6A3D43"/>
    <w:multiLevelType w:val="singleLevel"/>
    <w:tmpl w:val="D2966CFC"/>
    <w:lvl w:ilvl="0">
      <w:start w:val="5"/>
      <w:numFmt w:val="bullet"/>
      <w:lvlText w:val="-"/>
      <w:lvlJc w:val="left"/>
      <w:pPr>
        <w:tabs>
          <w:tab w:val="num" w:pos="360"/>
        </w:tabs>
        <w:ind w:left="360" w:hanging="360"/>
      </w:pPr>
      <w:rPr>
        <w:rFonts w:ascii="Times New Roman" w:hAnsi="Times New Roman" w:cs="Times New Roman" w:hint="default"/>
      </w:rPr>
    </w:lvl>
  </w:abstractNum>
  <w:abstractNum w:abstractNumId="49" w15:restartNumberingAfterBreak="0">
    <w:nsid w:val="6F432724"/>
    <w:multiLevelType w:val="hybridMultilevel"/>
    <w:tmpl w:val="AA3AFE8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0" w15:restartNumberingAfterBreak="0">
    <w:nsid w:val="754E7401"/>
    <w:multiLevelType w:val="singleLevel"/>
    <w:tmpl w:val="3AAE8F4E"/>
    <w:lvl w:ilvl="0">
      <w:start w:val="5"/>
      <w:numFmt w:val="bullet"/>
      <w:lvlText w:val="-"/>
      <w:lvlJc w:val="left"/>
      <w:pPr>
        <w:tabs>
          <w:tab w:val="num" w:pos="360"/>
        </w:tabs>
        <w:ind w:left="360" w:hanging="360"/>
      </w:pPr>
      <w:rPr>
        <w:rFonts w:ascii="Times New Roman" w:hAnsi="Times New Roman" w:cs="Times New Roman" w:hint="default"/>
      </w:rPr>
    </w:lvl>
  </w:abstractNum>
  <w:abstractNum w:abstractNumId="51" w15:restartNumberingAfterBreak="0">
    <w:nsid w:val="76D10768"/>
    <w:multiLevelType w:val="hybridMultilevel"/>
    <w:tmpl w:val="BC664B38"/>
    <w:lvl w:ilvl="0" w:tplc="0D3E7790">
      <w:start w:val="1"/>
      <w:numFmt w:val="bullet"/>
      <w:lvlText w:val="•"/>
      <w:lvlJc w:val="left"/>
      <w:pPr>
        <w:ind w:left="197" w:hanging="160"/>
      </w:pPr>
      <w:rPr>
        <w:rFonts w:ascii="Times New Roman" w:eastAsia="Times New Roman" w:hAnsi="Times New Roman" w:hint="default"/>
        <w:sz w:val="16"/>
        <w:szCs w:val="16"/>
      </w:rPr>
    </w:lvl>
    <w:lvl w:ilvl="1" w:tplc="48322C68">
      <w:start w:val="1"/>
      <w:numFmt w:val="bullet"/>
      <w:lvlText w:val="•"/>
      <w:lvlJc w:val="left"/>
      <w:pPr>
        <w:ind w:left="357" w:hanging="160"/>
      </w:pPr>
      <w:rPr>
        <w:rFonts w:ascii="Times New Roman" w:eastAsia="Times New Roman" w:hAnsi="Times New Roman" w:hint="default"/>
        <w:sz w:val="16"/>
        <w:szCs w:val="16"/>
      </w:rPr>
    </w:lvl>
    <w:lvl w:ilvl="2" w:tplc="0194E1DA">
      <w:start w:val="1"/>
      <w:numFmt w:val="bullet"/>
      <w:lvlText w:val="•"/>
      <w:lvlJc w:val="left"/>
      <w:pPr>
        <w:ind w:left="517" w:hanging="160"/>
      </w:pPr>
      <w:rPr>
        <w:rFonts w:ascii="Times New Roman" w:eastAsia="Times New Roman" w:hAnsi="Times New Roman" w:hint="default"/>
        <w:sz w:val="16"/>
        <w:szCs w:val="16"/>
      </w:rPr>
    </w:lvl>
    <w:lvl w:ilvl="3" w:tplc="E2FC6376">
      <w:start w:val="1"/>
      <w:numFmt w:val="bullet"/>
      <w:lvlText w:val="•"/>
      <w:lvlJc w:val="left"/>
      <w:pPr>
        <w:ind w:left="677" w:hanging="160"/>
      </w:pPr>
      <w:rPr>
        <w:rFonts w:ascii="Times New Roman" w:eastAsia="Times New Roman" w:hAnsi="Times New Roman" w:hint="default"/>
        <w:sz w:val="16"/>
        <w:szCs w:val="16"/>
      </w:rPr>
    </w:lvl>
    <w:lvl w:ilvl="4" w:tplc="351CC354">
      <w:start w:val="1"/>
      <w:numFmt w:val="bullet"/>
      <w:lvlText w:val="•"/>
      <w:lvlJc w:val="left"/>
      <w:pPr>
        <w:ind w:left="837" w:hanging="160"/>
      </w:pPr>
      <w:rPr>
        <w:rFonts w:ascii="Times New Roman" w:eastAsia="Times New Roman" w:hAnsi="Times New Roman" w:hint="default"/>
        <w:sz w:val="16"/>
        <w:szCs w:val="16"/>
      </w:rPr>
    </w:lvl>
    <w:lvl w:ilvl="5" w:tplc="1090C7E0">
      <w:start w:val="1"/>
      <w:numFmt w:val="bullet"/>
      <w:lvlText w:val="•"/>
      <w:lvlJc w:val="left"/>
      <w:pPr>
        <w:ind w:left="2124" w:hanging="160"/>
      </w:pPr>
      <w:rPr>
        <w:rFonts w:hint="default"/>
      </w:rPr>
    </w:lvl>
    <w:lvl w:ilvl="6" w:tplc="78EC817C">
      <w:start w:val="1"/>
      <w:numFmt w:val="bullet"/>
      <w:lvlText w:val="•"/>
      <w:lvlJc w:val="left"/>
      <w:pPr>
        <w:ind w:left="3411" w:hanging="160"/>
      </w:pPr>
      <w:rPr>
        <w:rFonts w:hint="default"/>
      </w:rPr>
    </w:lvl>
    <w:lvl w:ilvl="7" w:tplc="04F0CC8A">
      <w:start w:val="1"/>
      <w:numFmt w:val="bullet"/>
      <w:lvlText w:val="•"/>
      <w:lvlJc w:val="left"/>
      <w:pPr>
        <w:ind w:left="4698" w:hanging="160"/>
      </w:pPr>
      <w:rPr>
        <w:rFonts w:hint="default"/>
      </w:rPr>
    </w:lvl>
    <w:lvl w:ilvl="8" w:tplc="5FA011BC">
      <w:start w:val="1"/>
      <w:numFmt w:val="bullet"/>
      <w:lvlText w:val="•"/>
      <w:lvlJc w:val="left"/>
      <w:pPr>
        <w:ind w:left="5985" w:hanging="160"/>
      </w:pPr>
      <w:rPr>
        <w:rFonts w:hint="default"/>
      </w:rPr>
    </w:lvl>
  </w:abstractNum>
  <w:num w:numId="1" w16cid:durableId="1168640754">
    <w:abstractNumId w:val="30"/>
  </w:num>
  <w:num w:numId="2" w16cid:durableId="1317416853">
    <w:abstractNumId w:val="17"/>
  </w:num>
  <w:num w:numId="3" w16cid:durableId="949969977">
    <w:abstractNumId w:val="4"/>
  </w:num>
  <w:num w:numId="4" w16cid:durableId="1968773458">
    <w:abstractNumId w:val="3"/>
  </w:num>
  <w:num w:numId="5" w16cid:durableId="1715348681">
    <w:abstractNumId w:val="2"/>
  </w:num>
  <w:num w:numId="6" w16cid:durableId="1200435028">
    <w:abstractNumId w:val="1"/>
  </w:num>
  <w:num w:numId="7" w16cid:durableId="1246068655">
    <w:abstractNumId w:val="0"/>
  </w:num>
  <w:num w:numId="8" w16cid:durableId="1589465863">
    <w:abstractNumId w:val="32"/>
  </w:num>
  <w:num w:numId="9" w16cid:durableId="1905213438">
    <w:abstractNumId w:val="35"/>
  </w:num>
  <w:num w:numId="10" w16cid:durableId="1567715507">
    <w:abstractNumId w:val="24"/>
  </w:num>
  <w:num w:numId="11" w16cid:durableId="1921330706">
    <w:abstractNumId w:val="15"/>
  </w:num>
  <w:num w:numId="12" w16cid:durableId="1978948612">
    <w:abstractNumId w:val="20"/>
  </w:num>
  <w:num w:numId="13" w16cid:durableId="1555315249">
    <w:abstractNumId w:val="49"/>
  </w:num>
  <w:num w:numId="14" w16cid:durableId="1415083557">
    <w:abstractNumId w:val="47"/>
  </w:num>
  <w:num w:numId="15" w16cid:durableId="1173835668">
    <w:abstractNumId w:val="6"/>
  </w:num>
  <w:num w:numId="16" w16cid:durableId="995843596">
    <w:abstractNumId w:val="27"/>
  </w:num>
  <w:num w:numId="17" w16cid:durableId="2088333446">
    <w:abstractNumId w:val="7"/>
  </w:num>
  <w:num w:numId="18" w16cid:durableId="885601547">
    <w:abstractNumId w:val="8"/>
  </w:num>
  <w:num w:numId="19" w16cid:durableId="1335960803">
    <w:abstractNumId w:val="9"/>
  </w:num>
  <w:num w:numId="20" w16cid:durableId="218127084">
    <w:abstractNumId w:val="10"/>
  </w:num>
  <w:num w:numId="21" w16cid:durableId="850879606">
    <w:abstractNumId w:val="24"/>
  </w:num>
  <w:num w:numId="22" w16cid:durableId="1807506822">
    <w:abstractNumId w:val="19"/>
  </w:num>
  <w:num w:numId="23" w16cid:durableId="989794200">
    <w:abstractNumId w:val="40"/>
  </w:num>
  <w:num w:numId="24" w16cid:durableId="2073313963">
    <w:abstractNumId w:val="50"/>
  </w:num>
  <w:num w:numId="25" w16cid:durableId="1679775349">
    <w:abstractNumId w:val="48"/>
  </w:num>
  <w:num w:numId="26" w16cid:durableId="2114323266">
    <w:abstractNumId w:val="31"/>
    <w:lvlOverride w:ilvl="0">
      <w:startOverride w:val="1"/>
    </w:lvlOverride>
  </w:num>
  <w:num w:numId="27" w16cid:durableId="169681950">
    <w:abstractNumId w:val="26"/>
  </w:num>
  <w:num w:numId="28" w16cid:durableId="1169447394">
    <w:abstractNumId w:val="33"/>
  </w:num>
  <w:num w:numId="29" w16cid:durableId="560098012">
    <w:abstractNumId w:val="28"/>
  </w:num>
  <w:num w:numId="30" w16cid:durableId="767165770">
    <w:abstractNumId w:val="16"/>
  </w:num>
  <w:num w:numId="31" w16cid:durableId="2089493338">
    <w:abstractNumId w:val="4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1766607543">
    <w:abstractNumId w:val="12"/>
  </w:num>
  <w:num w:numId="33" w16cid:durableId="573855974">
    <w:abstractNumId w:val="11"/>
  </w:num>
  <w:num w:numId="34" w16cid:durableId="947784397">
    <w:abstractNumId w:val="13"/>
  </w:num>
  <w:num w:numId="35" w16cid:durableId="895160679">
    <w:abstractNumId w:val="41"/>
  </w:num>
  <w:num w:numId="36" w16cid:durableId="524832156">
    <w:abstractNumId w:val="25"/>
  </w:num>
  <w:num w:numId="37" w16cid:durableId="607082425">
    <w:abstractNumId w:val="43"/>
  </w:num>
  <w:num w:numId="38" w16cid:durableId="482283132">
    <w:abstractNumId w:val="39"/>
  </w:num>
  <w:num w:numId="39" w16cid:durableId="1726559795">
    <w:abstractNumId w:val="45"/>
  </w:num>
  <w:num w:numId="40" w16cid:durableId="555245185">
    <w:abstractNumId w:val="46"/>
  </w:num>
  <w:num w:numId="41" w16cid:durableId="1647970304">
    <w:abstractNumId w:val="23"/>
  </w:num>
  <w:num w:numId="42" w16cid:durableId="249194888">
    <w:abstractNumId w:val="21"/>
  </w:num>
  <w:num w:numId="43" w16cid:durableId="1999843470">
    <w:abstractNumId w:val="38"/>
  </w:num>
  <w:num w:numId="44" w16cid:durableId="906844814">
    <w:abstractNumId w:val="51"/>
  </w:num>
  <w:num w:numId="45" w16cid:durableId="672607512">
    <w:abstractNumId w:val="37"/>
  </w:num>
  <w:num w:numId="46" w16cid:durableId="328674250">
    <w:abstractNumId w:val="42"/>
  </w:num>
  <w:num w:numId="47" w16cid:durableId="48193703">
    <w:abstractNumId w:val="34"/>
  </w:num>
  <w:num w:numId="48" w16cid:durableId="1969237474">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16cid:durableId="353582324">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16cid:durableId="391317784">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16cid:durableId="1696271299">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16cid:durableId="476803387">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 w16cid:durableId="182785496">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16cid:durableId="822507324">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16cid:durableId="1794864256">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6" w16cid:durableId="1601525398">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7" w16cid:durableId="998655505">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16cid:durableId="227696409">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16cid:durableId="854080074">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16cid:durableId="744378410">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1" w16cid:durableId="128940682">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2" w16cid:durableId="1411579993">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3" w16cid:durableId="1648624916">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4" w16cid:durableId="306210238">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16cid:durableId="84421480">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6" w16cid:durableId="1156995031">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7" w16cid:durableId="892539770">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8" w16cid:durableId="714542302">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9" w16cid:durableId="1368137403">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0" w16cid:durableId="1738091393">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1" w16cid:durableId="2011256070">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2" w16cid:durableId="957027629">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3" w16cid:durableId="1711951687">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4" w16cid:durableId="707800292">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5" w16cid:durableId="1152286478">
    <w:abstractNumId w:val="24"/>
  </w:num>
  <w:num w:numId="76" w16cid:durableId="797914377">
    <w:abstractNumId w:val="22"/>
  </w:num>
  <w:num w:numId="77" w16cid:durableId="1263607072">
    <w:abstractNumId w:val="29"/>
  </w:num>
  <w:num w:numId="78" w16cid:durableId="670911439">
    <w:abstractNumId w:val="14"/>
  </w:num>
  <w:num w:numId="79" w16cid:durableId="1021854692">
    <w:abstractNumId w:val="44"/>
  </w:num>
  <w:num w:numId="80" w16cid:durableId="182327733">
    <w:abstractNumId w:val="18"/>
  </w:num>
  <w:numIdMacAtCleanup w:val="7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Jason Rhee">
    <w15:presenceInfo w15:providerId="AD" w15:userId="S::j.rhee@omcinternational.com::d4f34667-fc18-4c88-8925-5235a9a8c16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7"/>
  <w:bordersDoNotSurroundHeader/>
  <w:bordersDoNotSurroundFooter/>
  <w:activeWritingStyle w:appName="MSWord" w:lang="fr-FR" w:vendorID="64" w:dllVersion="6" w:nlCheck="1" w:checkStyle="0"/>
  <w:activeWritingStyle w:appName="MSWord" w:lang="en-GB" w:vendorID="64" w:dllVersion="6" w:nlCheck="1" w:checkStyle="0"/>
  <w:activeWritingStyle w:appName="MSWord" w:lang="en-AU" w:vendorID="64" w:dllVersion="6" w:nlCheck="1" w:checkStyle="0"/>
  <w:activeWritingStyle w:appName="MSWord" w:lang="en-US" w:vendorID="64" w:dllVersion="6" w:nlCheck="1" w:checkStyle="0"/>
  <w:activeWritingStyle w:appName="MSWord" w:lang="en-CA" w:vendorID="64" w:dllVersion="6" w:nlCheck="1" w:checkStyle="1"/>
  <w:activeWritingStyle w:appName="MSWord" w:lang="fr-MC" w:vendorID="64" w:dllVersion="6" w:nlCheck="1" w:checkStyle="0"/>
  <w:activeWritingStyle w:appName="MSWord" w:lang="fr-CA" w:vendorID="64" w:dllVersion="6" w:nlCheck="1" w:checkStyle="0"/>
  <w:activeWritingStyle w:appName="MSWord" w:lang="en-AU" w:vendorID="64" w:dllVersion="4096" w:nlCheck="1" w:checkStyle="0"/>
  <w:activeWritingStyle w:appName="MSWord" w:lang="en-GB" w:vendorID="64" w:dllVersion="4096" w:nlCheck="1" w:checkStyle="0"/>
  <w:activeWritingStyle w:appName="MSWord" w:lang="fr-FR" w:vendorID="64" w:dllVersion="4096" w:nlCheck="1" w:checkStyle="0"/>
  <w:activeWritingStyle w:appName="MSWord" w:lang="en-AU" w:vendorID="64" w:dllVersion="0" w:nlCheck="1" w:checkStyle="0"/>
  <w:activeWritingStyle w:appName="MSWord" w:lang="en-GB" w:vendorID="64" w:dllVersion="0" w:nlCheck="1" w:checkStyle="0"/>
  <w:activeWritingStyle w:appName="MSWord" w:lang="en-US" w:vendorID="64" w:dllVersion="0" w:nlCheck="1" w:checkStyle="0"/>
  <w:activeWritingStyle w:appName="MSWord" w:lang="en-CA" w:vendorID="64" w:dllVersion="0" w:nlCheck="1" w:checkStyle="0"/>
  <w:activeWritingStyle w:appName="MSWord" w:lang="fr-CA" w:vendorID="64" w:dllVersion="0" w:nlCheck="1" w:checkStyle="0"/>
  <w:activeWritingStyle w:appName="MSWord" w:lang="fr-MC" w:vendorID="64" w:dllVersion="0" w:nlCheck="1" w:checkStyle="0"/>
  <w:activeWritingStyle w:appName="MSWord" w:lang="fr-FR" w:vendorID="64" w:dllVersion="0" w:nlCheck="1" w:checkStyle="0"/>
  <w:activeWritingStyle w:appName="MSWord" w:lang="en-US" w:vendorID="64" w:dllVersion="4096" w:nlCheck="1" w:checkStyle="0"/>
  <w:activeWritingStyle w:appName="MSWord" w:lang="en-CA" w:vendorID="64" w:dllVersion="4096" w:nlCheck="1" w:checkStyle="0"/>
  <w:stylePaneFormatFilter w:val="7F24" w:allStyles="0" w:customStyles="0" w:latentStyles="1" w:stylesInUse="0" w:headingStyles="1" w:numberingStyles="0" w:tableStyles="0" w:directFormattingOnRuns="1" w:directFormattingOnParagraphs="1" w:directFormattingOnNumbering="1" w:directFormattingOnTables="1" w:clearFormatting="1" w:top3HeadingStyles="1" w:visibleStyles="1" w:alternateStyleNames="0"/>
  <w:trackRevisions/>
  <w:defaultTabStop w:val="340"/>
  <w:hyphenationZone w:val="425"/>
  <w:evenAndOddHeaders/>
  <w:drawingGridHorizontalSpacing w:val="100"/>
  <w:displayHorizontalDrawingGridEvery w:val="0"/>
  <w:displayVerticalDrawingGridEvery w:val="0"/>
  <w:noPunctuationKerning/>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87533"/>
    <w:rsid w:val="00000BB7"/>
    <w:rsid w:val="000018A4"/>
    <w:rsid w:val="000020F2"/>
    <w:rsid w:val="00002424"/>
    <w:rsid w:val="00002981"/>
    <w:rsid w:val="0000393C"/>
    <w:rsid w:val="00004989"/>
    <w:rsid w:val="000049AF"/>
    <w:rsid w:val="00004B50"/>
    <w:rsid w:val="000052AD"/>
    <w:rsid w:val="000052BD"/>
    <w:rsid w:val="0000728E"/>
    <w:rsid w:val="0001166A"/>
    <w:rsid w:val="0001207C"/>
    <w:rsid w:val="00014234"/>
    <w:rsid w:val="000148EB"/>
    <w:rsid w:val="000158F8"/>
    <w:rsid w:val="00016BA6"/>
    <w:rsid w:val="00017F0D"/>
    <w:rsid w:val="00020699"/>
    <w:rsid w:val="00021149"/>
    <w:rsid w:val="00021383"/>
    <w:rsid w:val="0002185C"/>
    <w:rsid w:val="00021A37"/>
    <w:rsid w:val="0002483E"/>
    <w:rsid w:val="0002495B"/>
    <w:rsid w:val="0002510D"/>
    <w:rsid w:val="00025BEA"/>
    <w:rsid w:val="00026555"/>
    <w:rsid w:val="00027A8C"/>
    <w:rsid w:val="00031CBC"/>
    <w:rsid w:val="00031CEB"/>
    <w:rsid w:val="00031D91"/>
    <w:rsid w:val="0003240A"/>
    <w:rsid w:val="00032F22"/>
    <w:rsid w:val="000345D9"/>
    <w:rsid w:val="00035108"/>
    <w:rsid w:val="0003528A"/>
    <w:rsid w:val="000356FA"/>
    <w:rsid w:val="00035815"/>
    <w:rsid w:val="00035C11"/>
    <w:rsid w:val="000361AA"/>
    <w:rsid w:val="000362EB"/>
    <w:rsid w:val="00036B75"/>
    <w:rsid w:val="000379ED"/>
    <w:rsid w:val="00037FD9"/>
    <w:rsid w:val="0004063A"/>
    <w:rsid w:val="000406A3"/>
    <w:rsid w:val="00040E13"/>
    <w:rsid w:val="000419AB"/>
    <w:rsid w:val="00041CAC"/>
    <w:rsid w:val="0004420E"/>
    <w:rsid w:val="00044EF9"/>
    <w:rsid w:val="00044FEE"/>
    <w:rsid w:val="000454EF"/>
    <w:rsid w:val="000458FB"/>
    <w:rsid w:val="00045A1E"/>
    <w:rsid w:val="00045DE2"/>
    <w:rsid w:val="00045F37"/>
    <w:rsid w:val="00045F4B"/>
    <w:rsid w:val="0004761E"/>
    <w:rsid w:val="00047C46"/>
    <w:rsid w:val="00047F6B"/>
    <w:rsid w:val="00050202"/>
    <w:rsid w:val="000509BA"/>
    <w:rsid w:val="00050B03"/>
    <w:rsid w:val="000517C1"/>
    <w:rsid w:val="000535CA"/>
    <w:rsid w:val="00053ABB"/>
    <w:rsid w:val="00053F52"/>
    <w:rsid w:val="0005492C"/>
    <w:rsid w:val="0005510C"/>
    <w:rsid w:val="00055244"/>
    <w:rsid w:val="000563DC"/>
    <w:rsid w:val="0005691F"/>
    <w:rsid w:val="00056ECE"/>
    <w:rsid w:val="00057572"/>
    <w:rsid w:val="00060070"/>
    <w:rsid w:val="00060957"/>
    <w:rsid w:val="00060A16"/>
    <w:rsid w:val="00061CED"/>
    <w:rsid w:val="00061CF1"/>
    <w:rsid w:val="00063DA7"/>
    <w:rsid w:val="000640C7"/>
    <w:rsid w:val="0006482A"/>
    <w:rsid w:val="00064E25"/>
    <w:rsid w:val="00066354"/>
    <w:rsid w:val="000664D6"/>
    <w:rsid w:val="00066C71"/>
    <w:rsid w:val="00070080"/>
    <w:rsid w:val="00070569"/>
    <w:rsid w:val="00070B5E"/>
    <w:rsid w:val="000715BE"/>
    <w:rsid w:val="00071706"/>
    <w:rsid w:val="00071EE7"/>
    <w:rsid w:val="00072605"/>
    <w:rsid w:val="00072A9E"/>
    <w:rsid w:val="000738F3"/>
    <w:rsid w:val="000747B3"/>
    <w:rsid w:val="000750E4"/>
    <w:rsid w:val="000753E8"/>
    <w:rsid w:val="00075928"/>
    <w:rsid w:val="00075B2F"/>
    <w:rsid w:val="000760E9"/>
    <w:rsid w:val="00076A6D"/>
    <w:rsid w:val="000771BD"/>
    <w:rsid w:val="000772C2"/>
    <w:rsid w:val="000772D9"/>
    <w:rsid w:val="000773A9"/>
    <w:rsid w:val="00077D48"/>
    <w:rsid w:val="0008064F"/>
    <w:rsid w:val="0008096E"/>
    <w:rsid w:val="00080EBB"/>
    <w:rsid w:val="00081644"/>
    <w:rsid w:val="0008205E"/>
    <w:rsid w:val="000825A2"/>
    <w:rsid w:val="00083C67"/>
    <w:rsid w:val="00083FBE"/>
    <w:rsid w:val="00084948"/>
    <w:rsid w:val="00084C3B"/>
    <w:rsid w:val="00085040"/>
    <w:rsid w:val="000854BF"/>
    <w:rsid w:val="00086AF2"/>
    <w:rsid w:val="00087A13"/>
    <w:rsid w:val="00090219"/>
    <w:rsid w:val="00090A00"/>
    <w:rsid w:val="000913AC"/>
    <w:rsid w:val="0009187F"/>
    <w:rsid w:val="00091D11"/>
    <w:rsid w:val="00094FCC"/>
    <w:rsid w:val="00097E2B"/>
    <w:rsid w:val="000A0417"/>
    <w:rsid w:val="000A060C"/>
    <w:rsid w:val="000A0B2E"/>
    <w:rsid w:val="000A1840"/>
    <w:rsid w:val="000A1A45"/>
    <w:rsid w:val="000A1AC7"/>
    <w:rsid w:val="000A245A"/>
    <w:rsid w:val="000A3DE1"/>
    <w:rsid w:val="000A40D0"/>
    <w:rsid w:val="000A457A"/>
    <w:rsid w:val="000A45DF"/>
    <w:rsid w:val="000A5998"/>
    <w:rsid w:val="000A60E9"/>
    <w:rsid w:val="000A61BE"/>
    <w:rsid w:val="000A6853"/>
    <w:rsid w:val="000A6CF6"/>
    <w:rsid w:val="000A7861"/>
    <w:rsid w:val="000B0FF2"/>
    <w:rsid w:val="000B11CD"/>
    <w:rsid w:val="000B128A"/>
    <w:rsid w:val="000B15B3"/>
    <w:rsid w:val="000B2FB7"/>
    <w:rsid w:val="000B39E5"/>
    <w:rsid w:val="000B3E51"/>
    <w:rsid w:val="000B3F15"/>
    <w:rsid w:val="000B3F51"/>
    <w:rsid w:val="000B3F82"/>
    <w:rsid w:val="000B40A1"/>
    <w:rsid w:val="000B6393"/>
    <w:rsid w:val="000B640E"/>
    <w:rsid w:val="000B6A0F"/>
    <w:rsid w:val="000B7185"/>
    <w:rsid w:val="000B74B9"/>
    <w:rsid w:val="000B750B"/>
    <w:rsid w:val="000B7BFA"/>
    <w:rsid w:val="000C109C"/>
    <w:rsid w:val="000C130D"/>
    <w:rsid w:val="000C1E8F"/>
    <w:rsid w:val="000C2038"/>
    <w:rsid w:val="000C223C"/>
    <w:rsid w:val="000C277E"/>
    <w:rsid w:val="000C2C7C"/>
    <w:rsid w:val="000C75B3"/>
    <w:rsid w:val="000C7798"/>
    <w:rsid w:val="000C7A81"/>
    <w:rsid w:val="000C7B98"/>
    <w:rsid w:val="000D0167"/>
    <w:rsid w:val="000D0422"/>
    <w:rsid w:val="000D0A65"/>
    <w:rsid w:val="000D1858"/>
    <w:rsid w:val="000D1B67"/>
    <w:rsid w:val="000D23CA"/>
    <w:rsid w:val="000D271F"/>
    <w:rsid w:val="000D3100"/>
    <w:rsid w:val="000D3C93"/>
    <w:rsid w:val="000D3ED3"/>
    <w:rsid w:val="000D40A6"/>
    <w:rsid w:val="000D43BF"/>
    <w:rsid w:val="000D4A00"/>
    <w:rsid w:val="000D4C71"/>
    <w:rsid w:val="000D5E51"/>
    <w:rsid w:val="000D6280"/>
    <w:rsid w:val="000D652B"/>
    <w:rsid w:val="000D7925"/>
    <w:rsid w:val="000E0000"/>
    <w:rsid w:val="000E033C"/>
    <w:rsid w:val="000E086D"/>
    <w:rsid w:val="000E1DFD"/>
    <w:rsid w:val="000E3E32"/>
    <w:rsid w:val="000E458A"/>
    <w:rsid w:val="000E4A26"/>
    <w:rsid w:val="000E5DA7"/>
    <w:rsid w:val="000E5FDA"/>
    <w:rsid w:val="000F0270"/>
    <w:rsid w:val="000F06D2"/>
    <w:rsid w:val="000F094B"/>
    <w:rsid w:val="000F0F20"/>
    <w:rsid w:val="000F1074"/>
    <w:rsid w:val="000F1CB8"/>
    <w:rsid w:val="000F1EC7"/>
    <w:rsid w:val="000F221C"/>
    <w:rsid w:val="000F2AEA"/>
    <w:rsid w:val="000F531B"/>
    <w:rsid w:val="000F6A4D"/>
    <w:rsid w:val="000F7029"/>
    <w:rsid w:val="000F75BD"/>
    <w:rsid w:val="000F7AA3"/>
    <w:rsid w:val="000F7B9F"/>
    <w:rsid w:val="000F7F7E"/>
    <w:rsid w:val="00100367"/>
    <w:rsid w:val="001004B0"/>
    <w:rsid w:val="00100EDD"/>
    <w:rsid w:val="00100FAE"/>
    <w:rsid w:val="00101207"/>
    <w:rsid w:val="00101C6B"/>
    <w:rsid w:val="00101D15"/>
    <w:rsid w:val="001023E1"/>
    <w:rsid w:val="00102D26"/>
    <w:rsid w:val="00102E5B"/>
    <w:rsid w:val="00103764"/>
    <w:rsid w:val="0010376A"/>
    <w:rsid w:val="00103A4B"/>
    <w:rsid w:val="0010463A"/>
    <w:rsid w:val="00105106"/>
    <w:rsid w:val="001056D7"/>
    <w:rsid w:val="00105E08"/>
    <w:rsid w:val="0010600C"/>
    <w:rsid w:val="00106AD7"/>
    <w:rsid w:val="001073C7"/>
    <w:rsid w:val="00107783"/>
    <w:rsid w:val="00107959"/>
    <w:rsid w:val="001100A3"/>
    <w:rsid w:val="00110125"/>
    <w:rsid w:val="00110BF6"/>
    <w:rsid w:val="00110EE3"/>
    <w:rsid w:val="00111549"/>
    <w:rsid w:val="00111A20"/>
    <w:rsid w:val="00111CFF"/>
    <w:rsid w:val="00113B5B"/>
    <w:rsid w:val="00114143"/>
    <w:rsid w:val="0011640D"/>
    <w:rsid w:val="00116CE2"/>
    <w:rsid w:val="0011724A"/>
    <w:rsid w:val="00117EF5"/>
    <w:rsid w:val="00120A87"/>
    <w:rsid w:val="00120D3A"/>
    <w:rsid w:val="001212E4"/>
    <w:rsid w:val="00121682"/>
    <w:rsid w:val="00121999"/>
    <w:rsid w:val="001221F6"/>
    <w:rsid w:val="001223C5"/>
    <w:rsid w:val="00122B61"/>
    <w:rsid w:val="00122BE3"/>
    <w:rsid w:val="00123836"/>
    <w:rsid w:val="0012735E"/>
    <w:rsid w:val="00131EB7"/>
    <w:rsid w:val="00132312"/>
    <w:rsid w:val="00132975"/>
    <w:rsid w:val="0013352C"/>
    <w:rsid w:val="00133B7A"/>
    <w:rsid w:val="00133E56"/>
    <w:rsid w:val="00134179"/>
    <w:rsid w:val="00134DF5"/>
    <w:rsid w:val="00135609"/>
    <w:rsid w:val="00136303"/>
    <w:rsid w:val="00136B15"/>
    <w:rsid w:val="00136C12"/>
    <w:rsid w:val="00137902"/>
    <w:rsid w:val="00140379"/>
    <w:rsid w:val="001406A3"/>
    <w:rsid w:val="00140852"/>
    <w:rsid w:val="00140947"/>
    <w:rsid w:val="00140A32"/>
    <w:rsid w:val="00141486"/>
    <w:rsid w:val="00141BA0"/>
    <w:rsid w:val="00141FF3"/>
    <w:rsid w:val="00142361"/>
    <w:rsid w:val="00142616"/>
    <w:rsid w:val="001437C7"/>
    <w:rsid w:val="00143BA6"/>
    <w:rsid w:val="00143BFC"/>
    <w:rsid w:val="00143F82"/>
    <w:rsid w:val="0014412A"/>
    <w:rsid w:val="00144C2B"/>
    <w:rsid w:val="00145E83"/>
    <w:rsid w:val="00146090"/>
    <w:rsid w:val="00146B46"/>
    <w:rsid w:val="00147227"/>
    <w:rsid w:val="00147600"/>
    <w:rsid w:val="00150B63"/>
    <w:rsid w:val="00150CEE"/>
    <w:rsid w:val="0015154C"/>
    <w:rsid w:val="0015230F"/>
    <w:rsid w:val="00153D38"/>
    <w:rsid w:val="0015421F"/>
    <w:rsid w:val="00155107"/>
    <w:rsid w:val="00155444"/>
    <w:rsid w:val="00156BE3"/>
    <w:rsid w:val="001573C4"/>
    <w:rsid w:val="001600AF"/>
    <w:rsid w:val="00160CE0"/>
    <w:rsid w:val="00160E0F"/>
    <w:rsid w:val="00161FDA"/>
    <w:rsid w:val="001622C2"/>
    <w:rsid w:val="0016254D"/>
    <w:rsid w:val="00162623"/>
    <w:rsid w:val="001628FB"/>
    <w:rsid w:val="00162D7E"/>
    <w:rsid w:val="0016384A"/>
    <w:rsid w:val="00163DFF"/>
    <w:rsid w:val="001647E1"/>
    <w:rsid w:val="001648C9"/>
    <w:rsid w:val="00165620"/>
    <w:rsid w:val="001661A4"/>
    <w:rsid w:val="00166373"/>
    <w:rsid w:val="001671EC"/>
    <w:rsid w:val="00167621"/>
    <w:rsid w:val="00167C2F"/>
    <w:rsid w:val="00167C87"/>
    <w:rsid w:val="00171B32"/>
    <w:rsid w:val="00171C07"/>
    <w:rsid w:val="00173519"/>
    <w:rsid w:val="00173A22"/>
    <w:rsid w:val="001742A9"/>
    <w:rsid w:val="00175254"/>
    <w:rsid w:val="001752D7"/>
    <w:rsid w:val="00176EA9"/>
    <w:rsid w:val="00180410"/>
    <w:rsid w:val="0018141E"/>
    <w:rsid w:val="00181986"/>
    <w:rsid w:val="001823BE"/>
    <w:rsid w:val="0018245A"/>
    <w:rsid w:val="00182E82"/>
    <w:rsid w:val="001831A5"/>
    <w:rsid w:val="001833FC"/>
    <w:rsid w:val="00183503"/>
    <w:rsid w:val="00183DF1"/>
    <w:rsid w:val="00186811"/>
    <w:rsid w:val="001868A1"/>
    <w:rsid w:val="00186CF4"/>
    <w:rsid w:val="0018781B"/>
    <w:rsid w:val="001878CD"/>
    <w:rsid w:val="0019003C"/>
    <w:rsid w:val="00190653"/>
    <w:rsid w:val="00190AF8"/>
    <w:rsid w:val="00190C69"/>
    <w:rsid w:val="00191E6A"/>
    <w:rsid w:val="001922CE"/>
    <w:rsid w:val="00192A1C"/>
    <w:rsid w:val="00193704"/>
    <w:rsid w:val="0019384E"/>
    <w:rsid w:val="00193A8C"/>
    <w:rsid w:val="00193B0E"/>
    <w:rsid w:val="001944BA"/>
    <w:rsid w:val="001947CB"/>
    <w:rsid w:val="00194B2D"/>
    <w:rsid w:val="00195D9D"/>
    <w:rsid w:val="00195FB8"/>
    <w:rsid w:val="0019692E"/>
    <w:rsid w:val="00197B73"/>
    <w:rsid w:val="001A033A"/>
    <w:rsid w:val="001A0BEA"/>
    <w:rsid w:val="001A1248"/>
    <w:rsid w:val="001A26D0"/>
    <w:rsid w:val="001A272F"/>
    <w:rsid w:val="001A296F"/>
    <w:rsid w:val="001A2E3A"/>
    <w:rsid w:val="001A2E9A"/>
    <w:rsid w:val="001A37DE"/>
    <w:rsid w:val="001A3F1B"/>
    <w:rsid w:val="001A3FDC"/>
    <w:rsid w:val="001A4BF3"/>
    <w:rsid w:val="001A5953"/>
    <w:rsid w:val="001A5C72"/>
    <w:rsid w:val="001A5DE3"/>
    <w:rsid w:val="001A6B2A"/>
    <w:rsid w:val="001A6D30"/>
    <w:rsid w:val="001A74C5"/>
    <w:rsid w:val="001A76D2"/>
    <w:rsid w:val="001B03BC"/>
    <w:rsid w:val="001B0A03"/>
    <w:rsid w:val="001B11E9"/>
    <w:rsid w:val="001B121A"/>
    <w:rsid w:val="001B1E64"/>
    <w:rsid w:val="001B3B1F"/>
    <w:rsid w:val="001B3B69"/>
    <w:rsid w:val="001B3C96"/>
    <w:rsid w:val="001B48C3"/>
    <w:rsid w:val="001B4929"/>
    <w:rsid w:val="001B4B89"/>
    <w:rsid w:val="001B4BE4"/>
    <w:rsid w:val="001B54AD"/>
    <w:rsid w:val="001B5653"/>
    <w:rsid w:val="001B582C"/>
    <w:rsid w:val="001B586A"/>
    <w:rsid w:val="001B5C3A"/>
    <w:rsid w:val="001B6CF0"/>
    <w:rsid w:val="001B774A"/>
    <w:rsid w:val="001B77E4"/>
    <w:rsid w:val="001C0863"/>
    <w:rsid w:val="001C0B56"/>
    <w:rsid w:val="001C0EC0"/>
    <w:rsid w:val="001C1487"/>
    <w:rsid w:val="001C153A"/>
    <w:rsid w:val="001C1EB1"/>
    <w:rsid w:val="001C2735"/>
    <w:rsid w:val="001C2B4C"/>
    <w:rsid w:val="001C2D53"/>
    <w:rsid w:val="001C4298"/>
    <w:rsid w:val="001C445F"/>
    <w:rsid w:val="001C554E"/>
    <w:rsid w:val="001C5909"/>
    <w:rsid w:val="001C5BCD"/>
    <w:rsid w:val="001C64E5"/>
    <w:rsid w:val="001C691F"/>
    <w:rsid w:val="001C6D85"/>
    <w:rsid w:val="001C729C"/>
    <w:rsid w:val="001C758C"/>
    <w:rsid w:val="001C7A1B"/>
    <w:rsid w:val="001C7DF5"/>
    <w:rsid w:val="001D010B"/>
    <w:rsid w:val="001D03BF"/>
    <w:rsid w:val="001D065D"/>
    <w:rsid w:val="001D13B7"/>
    <w:rsid w:val="001D16C1"/>
    <w:rsid w:val="001D1B73"/>
    <w:rsid w:val="001D2A3D"/>
    <w:rsid w:val="001D2CEC"/>
    <w:rsid w:val="001D2F35"/>
    <w:rsid w:val="001D3233"/>
    <w:rsid w:val="001D36D7"/>
    <w:rsid w:val="001D444C"/>
    <w:rsid w:val="001D44F5"/>
    <w:rsid w:val="001D502D"/>
    <w:rsid w:val="001D57C7"/>
    <w:rsid w:val="001D6395"/>
    <w:rsid w:val="001D6848"/>
    <w:rsid w:val="001D6C60"/>
    <w:rsid w:val="001D74D7"/>
    <w:rsid w:val="001D7688"/>
    <w:rsid w:val="001E01CA"/>
    <w:rsid w:val="001E0502"/>
    <w:rsid w:val="001E0923"/>
    <w:rsid w:val="001E1A3B"/>
    <w:rsid w:val="001E2283"/>
    <w:rsid w:val="001E2A80"/>
    <w:rsid w:val="001E2B05"/>
    <w:rsid w:val="001E2E6B"/>
    <w:rsid w:val="001E3C99"/>
    <w:rsid w:val="001E4A4E"/>
    <w:rsid w:val="001E4C2C"/>
    <w:rsid w:val="001E5540"/>
    <w:rsid w:val="001E561A"/>
    <w:rsid w:val="001E5C86"/>
    <w:rsid w:val="001E754B"/>
    <w:rsid w:val="001E7856"/>
    <w:rsid w:val="001E78CA"/>
    <w:rsid w:val="001F086A"/>
    <w:rsid w:val="001F0D95"/>
    <w:rsid w:val="001F1025"/>
    <w:rsid w:val="001F127D"/>
    <w:rsid w:val="001F1495"/>
    <w:rsid w:val="001F15CB"/>
    <w:rsid w:val="001F185B"/>
    <w:rsid w:val="001F4052"/>
    <w:rsid w:val="001F420C"/>
    <w:rsid w:val="001F5F7F"/>
    <w:rsid w:val="001F644E"/>
    <w:rsid w:val="001F6D62"/>
    <w:rsid w:val="001F7144"/>
    <w:rsid w:val="001F7C66"/>
    <w:rsid w:val="001F7C83"/>
    <w:rsid w:val="002006DA"/>
    <w:rsid w:val="00201203"/>
    <w:rsid w:val="0020149E"/>
    <w:rsid w:val="00201653"/>
    <w:rsid w:val="00202DCC"/>
    <w:rsid w:val="00203A93"/>
    <w:rsid w:val="002041B2"/>
    <w:rsid w:val="00204764"/>
    <w:rsid w:val="002055B8"/>
    <w:rsid w:val="002055FC"/>
    <w:rsid w:val="00205D9B"/>
    <w:rsid w:val="00205DF7"/>
    <w:rsid w:val="0020711F"/>
    <w:rsid w:val="002078DE"/>
    <w:rsid w:val="002107B5"/>
    <w:rsid w:val="00210A5D"/>
    <w:rsid w:val="00210A7B"/>
    <w:rsid w:val="00211B9A"/>
    <w:rsid w:val="00211F93"/>
    <w:rsid w:val="00213311"/>
    <w:rsid w:val="00213A2E"/>
    <w:rsid w:val="00215D0F"/>
    <w:rsid w:val="0021661B"/>
    <w:rsid w:val="00217DE6"/>
    <w:rsid w:val="00220030"/>
    <w:rsid w:val="002204BA"/>
    <w:rsid w:val="00221993"/>
    <w:rsid w:val="00221A42"/>
    <w:rsid w:val="00222260"/>
    <w:rsid w:val="00222388"/>
    <w:rsid w:val="00222B05"/>
    <w:rsid w:val="002230FF"/>
    <w:rsid w:val="002237E0"/>
    <w:rsid w:val="00223857"/>
    <w:rsid w:val="00224CAB"/>
    <w:rsid w:val="00224DC4"/>
    <w:rsid w:val="00224E0D"/>
    <w:rsid w:val="00225EDC"/>
    <w:rsid w:val="00226688"/>
    <w:rsid w:val="00227018"/>
    <w:rsid w:val="00227314"/>
    <w:rsid w:val="002277CF"/>
    <w:rsid w:val="00231260"/>
    <w:rsid w:val="00231652"/>
    <w:rsid w:val="00231701"/>
    <w:rsid w:val="00231C74"/>
    <w:rsid w:val="0023231F"/>
    <w:rsid w:val="0023277B"/>
    <w:rsid w:val="0023375C"/>
    <w:rsid w:val="00233A0D"/>
    <w:rsid w:val="002348B7"/>
    <w:rsid w:val="00234D7D"/>
    <w:rsid w:val="00235EBB"/>
    <w:rsid w:val="002368D1"/>
    <w:rsid w:val="00237E76"/>
    <w:rsid w:val="0024045C"/>
    <w:rsid w:val="0024149F"/>
    <w:rsid w:val="00241642"/>
    <w:rsid w:val="00241991"/>
    <w:rsid w:val="002429AD"/>
    <w:rsid w:val="0024407C"/>
    <w:rsid w:val="0024485B"/>
    <w:rsid w:val="00245982"/>
    <w:rsid w:val="00245FEC"/>
    <w:rsid w:val="002464F7"/>
    <w:rsid w:val="0024702D"/>
    <w:rsid w:val="00247961"/>
    <w:rsid w:val="00247CD3"/>
    <w:rsid w:val="002502BF"/>
    <w:rsid w:val="002503E1"/>
    <w:rsid w:val="00251A73"/>
    <w:rsid w:val="00252585"/>
    <w:rsid w:val="002536CE"/>
    <w:rsid w:val="00253B2B"/>
    <w:rsid w:val="0025415A"/>
    <w:rsid w:val="0025515F"/>
    <w:rsid w:val="0025598A"/>
    <w:rsid w:val="002566AD"/>
    <w:rsid w:val="002626E4"/>
    <w:rsid w:val="00262E95"/>
    <w:rsid w:val="002633A4"/>
    <w:rsid w:val="002638CA"/>
    <w:rsid w:val="00264204"/>
    <w:rsid w:val="00264725"/>
    <w:rsid w:val="00264BE3"/>
    <w:rsid w:val="002650D4"/>
    <w:rsid w:val="002654A1"/>
    <w:rsid w:val="0026555A"/>
    <w:rsid w:val="00266531"/>
    <w:rsid w:val="002665C8"/>
    <w:rsid w:val="00266912"/>
    <w:rsid w:val="00266D5F"/>
    <w:rsid w:val="00270009"/>
    <w:rsid w:val="00270808"/>
    <w:rsid w:val="00271679"/>
    <w:rsid w:val="00271C89"/>
    <w:rsid w:val="002721B0"/>
    <w:rsid w:val="00272B0A"/>
    <w:rsid w:val="00272BD4"/>
    <w:rsid w:val="00272FDF"/>
    <w:rsid w:val="00273D9B"/>
    <w:rsid w:val="00273F78"/>
    <w:rsid w:val="00273F8C"/>
    <w:rsid w:val="0027508E"/>
    <w:rsid w:val="00275755"/>
    <w:rsid w:val="002757C1"/>
    <w:rsid w:val="00275BDD"/>
    <w:rsid w:val="002762FC"/>
    <w:rsid w:val="00276364"/>
    <w:rsid w:val="002775EF"/>
    <w:rsid w:val="002807DC"/>
    <w:rsid w:val="002816F9"/>
    <w:rsid w:val="002817C0"/>
    <w:rsid w:val="002819C2"/>
    <w:rsid w:val="002825BD"/>
    <w:rsid w:val="002828BE"/>
    <w:rsid w:val="00282CE8"/>
    <w:rsid w:val="00283418"/>
    <w:rsid w:val="00283D4B"/>
    <w:rsid w:val="00283D81"/>
    <w:rsid w:val="002844A3"/>
    <w:rsid w:val="002854B6"/>
    <w:rsid w:val="00285D42"/>
    <w:rsid w:val="0028646B"/>
    <w:rsid w:val="00286A01"/>
    <w:rsid w:val="00287175"/>
    <w:rsid w:val="002875C5"/>
    <w:rsid w:val="00290177"/>
    <w:rsid w:val="0029081E"/>
    <w:rsid w:val="00290AE5"/>
    <w:rsid w:val="00290B09"/>
    <w:rsid w:val="00292B85"/>
    <w:rsid w:val="00292C08"/>
    <w:rsid w:val="00292FF6"/>
    <w:rsid w:val="00293DD0"/>
    <w:rsid w:val="002944F7"/>
    <w:rsid w:val="0029459A"/>
    <w:rsid w:val="002957CE"/>
    <w:rsid w:val="00295AD0"/>
    <w:rsid w:val="00295F56"/>
    <w:rsid w:val="002A0D41"/>
    <w:rsid w:val="002A23D3"/>
    <w:rsid w:val="002A356D"/>
    <w:rsid w:val="002A3FFE"/>
    <w:rsid w:val="002A4ECF"/>
    <w:rsid w:val="002A650C"/>
    <w:rsid w:val="002A6AAC"/>
    <w:rsid w:val="002A709C"/>
    <w:rsid w:val="002A7207"/>
    <w:rsid w:val="002A747D"/>
    <w:rsid w:val="002A77E9"/>
    <w:rsid w:val="002A7A97"/>
    <w:rsid w:val="002A7C0E"/>
    <w:rsid w:val="002B03C6"/>
    <w:rsid w:val="002B06B8"/>
    <w:rsid w:val="002B0C43"/>
    <w:rsid w:val="002B1C31"/>
    <w:rsid w:val="002B1D5F"/>
    <w:rsid w:val="002B3B3B"/>
    <w:rsid w:val="002B3FDC"/>
    <w:rsid w:val="002B4EE2"/>
    <w:rsid w:val="002B4F5C"/>
    <w:rsid w:val="002B545A"/>
    <w:rsid w:val="002B6122"/>
    <w:rsid w:val="002B6C27"/>
    <w:rsid w:val="002B72E5"/>
    <w:rsid w:val="002B75AA"/>
    <w:rsid w:val="002C0ED3"/>
    <w:rsid w:val="002C12E9"/>
    <w:rsid w:val="002C133A"/>
    <w:rsid w:val="002C142D"/>
    <w:rsid w:val="002C2378"/>
    <w:rsid w:val="002C2697"/>
    <w:rsid w:val="002C36EC"/>
    <w:rsid w:val="002C47FB"/>
    <w:rsid w:val="002C4B93"/>
    <w:rsid w:val="002C58F5"/>
    <w:rsid w:val="002C5D6F"/>
    <w:rsid w:val="002C617B"/>
    <w:rsid w:val="002C67FC"/>
    <w:rsid w:val="002C6BEE"/>
    <w:rsid w:val="002C6C72"/>
    <w:rsid w:val="002C6E05"/>
    <w:rsid w:val="002D032B"/>
    <w:rsid w:val="002D1458"/>
    <w:rsid w:val="002D1560"/>
    <w:rsid w:val="002D1728"/>
    <w:rsid w:val="002D27A8"/>
    <w:rsid w:val="002D2F79"/>
    <w:rsid w:val="002D3102"/>
    <w:rsid w:val="002D3282"/>
    <w:rsid w:val="002D3E10"/>
    <w:rsid w:val="002D3F05"/>
    <w:rsid w:val="002D4217"/>
    <w:rsid w:val="002D4719"/>
    <w:rsid w:val="002D4CA5"/>
    <w:rsid w:val="002D4EFC"/>
    <w:rsid w:val="002D4F73"/>
    <w:rsid w:val="002D5102"/>
    <w:rsid w:val="002D53B8"/>
    <w:rsid w:val="002D614D"/>
    <w:rsid w:val="002D62B9"/>
    <w:rsid w:val="002D6611"/>
    <w:rsid w:val="002D6A39"/>
    <w:rsid w:val="002D6C24"/>
    <w:rsid w:val="002E1973"/>
    <w:rsid w:val="002E1CB8"/>
    <w:rsid w:val="002E2409"/>
    <w:rsid w:val="002E2BD9"/>
    <w:rsid w:val="002E2D81"/>
    <w:rsid w:val="002E3A50"/>
    <w:rsid w:val="002E3CDA"/>
    <w:rsid w:val="002E4F2B"/>
    <w:rsid w:val="002E5829"/>
    <w:rsid w:val="002E6D77"/>
    <w:rsid w:val="002E6F40"/>
    <w:rsid w:val="002F035B"/>
    <w:rsid w:val="002F053B"/>
    <w:rsid w:val="002F05AF"/>
    <w:rsid w:val="002F1220"/>
    <w:rsid w:val="002F1355"/>
    <w:rsid w:val="002F191E"/>
    <w:rsid w:val="002F31A6"/>
    <w:rsid w:val="002F3B43"/>
    <w:rsid w:val="002F3E4F"/>
    <w:rsid w:val="002F3F85"/>
    <w:rsid w:val="002F4185"/>
    <w:rsid w:val="002F4516"/>
    <w:rsid w:val="002F4E6B"/>
    <w:rsid w:val="002F4EAB"/>
    <w:rsid w:val="002F5156"/>
    <w:rsid w:val="002F5BE8"/>
    <w:rsid w:val="002F5C11"/>
    <w:rsid w:val="002F6670"/>
    <w:rsid w:val="002F69A9"/>
    <w:rsid w:val="002F6A0C"/>
    <w:rsid w:val="002F6AFA"/>
    <w:rsid w:val="002F6C64"/>
    <w:rsid w:val="003000DC"/>
    <w:rsid w:val="00300898"/>
    <w:rsid w:val="00301519"/>
    <w:rsid w:val="0030169C"/>
    <w:rsid w:val="00301F6D"/>
    <w:rsid w:val="003021C1"/>
    <w:rsid w:val="003026FF"/>
    <w:rsid w:val="00302F86"/>
    <w:rsid w:val="00303687"/>
    <w:rsid w:val="00303A1F"/>
    <w:rsid w:val="00303DB1"/>
    <w:rsid w:val="00304CBC"/>
    <w:rsid w:val="00305BF5"/>
    <w:rsid w:val="003071BD"/>
    <w:rsid w:val="003079DC"/>
    <w:rsid w:val="0031094F"/>
    <w:rsid w:val="00311958"/>
    <w:rsid w:val="00311A75"/>
    <w:rsid w:val="003120FE"/>
    <w:rsid w:val="00312929"/>
    <w:rsid w:val="00312DE4"/>
    <w:rsid w:val="0031303F"/>
    <w:rsid w:val="00313AE8"/>
    <w:rsid w:val="003145B4"/>
    <w:rsid w:val="00314EF9"/>
    <w:rsid w:val="00315DFD"/>
    <w:rsid w:val="00320009"/>
    <w:rsid w:val="00320664"/>
    <w:rsid w:val="00320C38"/>
    <w:rsid w:val="00321141"/>
    <w:rsid w:val="0032195C"/>
    <w:rsid w:val="00321EB2"/>
    <w:rsid w:val="00322151"/>
    <w:rsid w:val="0032261C"/>
    <w:rsid w:val="00322FAF"/>
    <w:rsid w:val="00324223"/>
    <w:rsid w:val="00324E3F"/>
    <w:rsid w:val="00325F61"/>
    <w:rsid w:val="00325F62"/>
    <w:rsid w:val="003265E4"/>
    <w:rsid w:val="00326616"/>
    <w:rsid w:val="00326B39"/>
    <w:rsid w:val="003275BF"/>
    <w:rsid w:val="0032786B"/>
    <w:rsid w:val="00327DCB"/>
    <w:rsid w:val="00330739"/>
    <w:rsid w:val="00330823"/>
    <w:rsid w:val="003314F4"/>
    <w:rsid w:val="00331C2F"/>
    <w:rsid w:val="003328B3"/>
    <w:rsid w:val="00332A8F"/>
    <w:rsid w:val="0033363E"/>
    <w:rsid w:val="00333F3C"/>
    <w:rsid w:val="00334111"/>
    <w:rsid w:val="0033412D"/>
    <w:rsid w:val="003341A0"/>
    <w:rsid w:val="0033594C"/>
    <w:rsid w:val="00335DA9"/>
    <w:rsid w:val="00336114"/>
    <w:rsid w:val="003368E9"/>
    <w:rsid w:val="00336B2A"/>
    <w:rsid w:val="00337617"/>
    <w:rsid w:val="003378F5"/>
    <w:rsid w:val="00337CC6"/>
    <w:rsid w:val="0034022E"/>
    <w:rsid w:val="003402F8"/>
    <w:rsid w:val="00341388"/>
    <w:rsid w:val="00341B46"/>
    <w:rsid w:val="00342193"/>
    <w:rsid w:val="00342827"/>
    <w:rsid w:val="00343D78"/>
    <w:rsid w:val="00343DA6"/>
    <w:rsid w:val="00344184"/>
    <w:rsid w:val="00344884"/>
    <w:rsid w:val="00344BF9"/>
    <w:rsid w:val="00344D0C"/>
    <w:rsid w:val="00344EC3"/>
    <w:rsid w:val="003450AE"/>
    <w:rsid w:val="003450C0"/>
    <w:rsid w:val="003458C9"/>
    <w:rsid w:val="003461F1"/>
    <w:rsid w:val="00346B91"/>
    <w:rsid w:val="00346B9B"/>
    <w:rsid w:val="0034745C"/>
    <w:rsid w:val="003477BE"/>
    <w:rsid w:val="00347FF8"/>
    <w:rsid w:val="0035004D"/>
    <w:rsid w:val="0035120F"/>
    <w:rsid w:val="0035179E"/>
    <w:rsid w:val="003518B2"/>
    <w:rsid w:val="00352BAA"/>
    <w:rsid w:val="00352D10"/>
    <w:rsid w:val="00352D40"/>
    <w:rsid w:val="003530DD"/>
    <w:rsid w:val="003532F0"/>
    <w:rsid w:val="003533D6"/>
    <w:rsid w:val="00353636"/>
    <w:rsid w:val="003538E5"/>
    <w:rsid w:val="003545D9"/>
    <w:rsid w:val="00354B18"/>
    <w:rsid w:val="003559AF"/>
    <w:rsid w:val="0035657C"/>
    <w:rsid w:val="003572D3"/>
    <w:rsid w:val="00357A87"/>
    <w:rsid w:val="00357BE7"/>
    <w:rsid w:val="00360855"/>
    <w:rsid w:val="0036096C"/>
    <w:rsid w:val="00361C76"/>
    <w:rsid w:val="00361CD6"/>
    <w:rsid w:val="0036222C"/>
    <w:rsid w:val="00363D1E"/>
    <w:rsid w:val="003648EA"/>
    <w:rsid w:val="00365679"/>
    <w:rsid w:val="003656C7"/>
    <w:rsid w:val="00365E42"/>
    <w:rsid w:val="003668DB"/>
    <w:rsid w:val="003671D5"/>
    <w:rsid w:val="00367C6D"/>
    <w:rsid w:val="003701F0"/>
    <w:rsid w:val="0037027C"/>
    <w:rsid w:val="003705F1"/>
    <w:rsid w:val="00371553"/>
    <w:rsid w:val="00371853"/>
    <w:rsid w:val="00371A32"/>
    <w:rsid w:val="00372B45"/>
    <w:rsid w:val="00373E37"/>
    <w:rsid w:val="00374404"/>
    <w:rsid w:val="00375D4A"/>
    <w:rsid w:val="00375D8F"/>
    <w:rsid w:val="0037698F"/>
    <w:rsid w:val="00376CCF"/>
    <w:rsid w:val="003772C0"/>
    <w:rsid w:val="00377AF7"/>
    <w:rsid w:val="00377D31"/>
    <w:rsid w:val="00380BDE"/>
    <w:rsid w:val="00382B15"/>
    <w:rsid w:val="00382C0A"/>
    <w:rsid w:val="00382CC5"/>
    <w:rsid w:val="003834B3"/>
    <w:rsid w:val="003835F3"/>
    <w:rsid w:val="00383EF0"/>
    <w:rsid w:val="003845DA"/>
    <w:rsid w:val="003845DE"/>
    <w:rsid w:val="0038569F"/>
    <w:rsid w:val="00386678"/>
    <w:rsid w:val="00386F70"/>
    <w:rsid w:val="00387500"/>
    <w:rsid w:val="00387B2F"/>
    <w:rsid w:val="0039076C"/>
    <w:rsid w:val="003911A8"/>
    <w:rsid w:val="00392A2D"/>
    <w:rsid w:val="00392DE2"/>
    <w:rsid w:val="00393BB1"/>
    <w:rsid w:val="00393C2E"/>
    <w:rsid w:val="0039480C"/>
    <w:rsid w:val="00394A4C"/>
    <w:rsid w:val="00394F33"/>
    <w:rsid w:val="00396269"/>
    <w:rsid w:val="003963F1"/>
    <w:rsid w:val="00396787"/>
    <w:rsid w:val="00396D01"/>
    <w:rsid w:val="00397311"/>
    <w:rsid w:val="003A07B5"/>
    <w:rsid w:val="003A126C"/>
    <w:rsid w:val="003A1398"/>
    <w:rsid w:val="003A144A"/>
    <w:rsid w:val="003A17CD"/>
    <w:rsid w:val="003A1BE9"/>
    <w:rsid w:val="003A1DEA"/>
    <w:rsid w:val="003A2A5C"/>
    <w:rsid w:val="003A2A93"/>
    <w:rsid w:val="003A2D3B"/>
    <w:rsid w:val="003A2F9F"/>
    <w:rsid w:val="003A437B"/>
    <w:rsid w:val="003A552C"/>
    <w:rsid w:val="003A58E5"/>
    <w:rsid w:val="003A5C4E"/>
    <w:rsid w:val="003A6217"/>
    <w:rsid w:val="003A697F"/>
    <w:rsid w:val="003A7C02"/>
    <w:rsid w:val="003A7C25"/>
    <w:rsid w:val="003B05BA"/>
    <w:rsid w:val="003B0C74"/>
    <w:rsid w:val="003B0D74"/>
    <w:rsid w:val="003B0F49"/>
    <w:rsid w:val="003B26B2"/>
    <w:rsid w:val="003B31D6"/>
    <w:rsid w:val="003B3D93"/>
    <w:rsid w:val="003B53C2"/>
    <w:rsid w:val="003B54BD"/>
    <w:rsid w:val="003B582C"/>
    <w:rsid w:val="003B5E21"/>
    <w:rsid w:val="003B63F7"/>
    <w:rsid w:val="003B67D5"/>
    <w:rsid w:val="003B6E33"/>
    <w:rsid w:val="003B7877"/>
    <w:rsid w:val="003B7F8F"/>
    <w:rsid w:val="003C0A06"/>
    <w:rsid w:val="003C0AD2"/>
    <w:rsid w:val="003C10C7"/>
    <w:rsid w:val="003C161E"/>
    <w:rsid w:val="003C1FC0"/>
    <w:rsid w:val="003C248E"/>
    <w:rsid w:val="003C2556"/>
    <w:rsid w:val="003C26AB"/>
    <w:rsid w:val="003C306F"/>
    <w:rsid w:val="003C37CA"/>
    <w:rsid w:val="003C3D5F"/>
    <w:rsid w:val="003C4934"/>
    <w:rsid w:val="003C60E1"/>
    <w:rsid w:val="003C635B"/>
    <w:rsid w:val="003C6471"/>
    <w:rsid w:val="003C7614"/>
    <w:rsid w:val="003C7647"/>
    <w:rsid w:val="003C7801"/>
    <w:rsid w:val="003C7969"/>
    <w:rsid w:val="003D1324"/>
    <w:rsid w:val="003D1865"/>
    <w:rsid w:val="003D2F70"/>
    <w:rsid w:val="003D46BB"/>
    <w:rsid w:val="003D493D"/>
    <w:rsid w:val="003D4968"/>
    <w:rsid w:val="003D5B98"/>
    <w:rsid w:val="003D5E52"/>
    <w:rsid w:val="003D6ACB"/>
    <w:rsid w:val="003D771B"/>
    <w:rsid w:val="003D7DFE"/>
    <w:rsid w:val="003E054A"/>
    <w:rsid w:val="003E0954"/>
    <w:rsid w:val="003E0B96"/>
    <w:rsid w:val="003E16EF"/>
    <w:rsid w:val="003E2A65"/>
    <w:rsid w:val="003E4117"/>
    <w:rsid w:val="003E41C3"/>
    <w:rsid w:val="003E466E"/>
    <w:rsid w:val="003E474A"/>
    <w:rsid w:val="003E4959"/>
    <w:rsid w:val="003E5312"/>
    <w:rsid w:val="003E544B"/>
    <w:rsid w:val="003E5ED5"/>
    <w:rsid w:val="003E6193"/>
    <w:rsid w:val="003E6483"/>
    <w:rsid w:val="003E6A70"/>
    <w:rsid w:val="003F04BA"/>
    <w:rsid w:val="003F0777"/>
    <w:rsid w:val="003F1004"/>
    <w:rsid w:val="003F2876"/>
    <w:rsid w:val="003F29EC"/>
    <w:rsid w:val="003F2CE7"/>
    <w:rsid w:val="003F3AB3"/>
    <w:rsid w:val="003F4368"/>
    <w:rsid w:val="003F517B"/>
    <w:rsid w:val="003F588A"/>
    <w:rsid w:val="003F5BD2"/>
    <w:rsid w:val="003F67E2"/>
    <w:rsid w:val="003F68C8"/>
    <w:rsid w:val="003F6AC8"/>
    <w:rsid w:val="003F6D64"/>
    <w:rsid w:val="003F73F5"/>
    <w:rsid w:val="003F7D55"/>
    <w:rsid w:val="00402840"/>
    <w:rsid w:val="00402FBA"/>
    <w:rsid w:val="004046AE"/>
    <w:rsid w:val="0040471E"/>
    <w:rsid w:val="004060BE"/>
    <w:rsid w:val="00406A03"/>
    <w:rsid w:val="00407363"/>
    <w:rsid w:val="004105B4"/>
    <w:rsid w:val="00410A2F"/>
    <w:rsid w:val="00411436"/>
    <w:rsid w:val="00411798"/>
    <w:rsid w:val="00412761"/>
    <w:rsid w:val="00412768"/>
    <w:rsid w:val="00413210"/>
    <w:rsid w:val="00413DAA"/>
    <w:rsid w:val="00413DED"/>
    <w:rsid w:val="00413F19"/>
    <w:rsid w:val="00413F99"/>
    <w:rsid w:val="00414CC4"/>
    <w:rsid w:val="004153A3"/>
    <w:rsid w:val="0041548B"/>
    <w:rsid w:val="00415594"/>
    <w:rsid w:val="004155D6"/>
    <w:rsid w:val="00415CAE"/>
    <w:rsid w:val="0041637F"/>
    <w:rsid w:val="00417334"/>
    <w:rsid w:val="004179BB"/>
    <w:rsid w:val="00420F36"/>
    <w:rsid w:val="00423014"/>
    <w:rsid w:val="00423E4A"/>
    <w:rsid w:val="0042430C"/>
    <w:rsid w:val="00424444"/>
    <w:rsid w:val="0042446D"/>
    <w:rsid w:val="00424E4F"/>
    <w:rsid w:val="00425034"/>
    <w:rsid w:val="0042503C"/>
    <w:rsid w:val="0042530D"/>
    <w:rsid w:val="004261A2"/>
    <w:rsid w:val="00426236"/>
    <w:rsid w:val="004262FA"/>
    <w:rsid w:val="00426B25"/>
    <w:rsid w:val="00426EE5"/>
    <w:rsid w:val="00427969"/>
    <w:rsid w:val="004279CC"/>
    <w:rsid w:val="00427C24"/>
    <w:rsid w:val="00427C26"/>
    <w:rsid w:val="00427FF9"/>
    <w:rsid w:val="00430E9C"/>
    <w:rsid w:val="00431198"/>
    <w:rsid w:val="0043181F"/>
    <w:rsid w:val="00431D1D"/>
    <w:rsid w:val="00432649"/>
    <w:rsid w:val="004334CC"/>
    <w:rsid w:val="004337FC"/>
    <w:rsid w:val="00434664"/>
    <w:rsid w:val="00434709"/>
    <w:rsid w:val="00434B3A"/>
    <w:rsid w:val="00435222"/>
    <w:rsid w:val="00435297"/>
    <w:rsid w:val="004353CA"/>
    <w:rsid w:val="004355CA"/>
    <w:rsid w:val="00436292"/>
    <w:rsid w:val="00436616"/>
    <w:rsid w:val="00436C86"/>
    <w:rsid w:val="00436DFE"/>
    <w:rsid w:val="00437545"/>
    <w:rsid w:val="0043765C"/>
    <w:rsid w:val="00437F4B"/>
    <w:rsid w:val="0044038D"/>
    <w:rsid w:val="00440CB6"/>
    <w:rsid w:val="00440F83"/>
    <w:rsid w:val="00441B86"/>
    <w:rsid w:val="00441E36"/>
    <w:rsid w:val="004420D7"/>
    <w:rsid w:val="00443180"/>
    <w:rsid w:val="004437E4"/>
    <w:rsid w:val="004446AD"/>
    <w:rsid w:val="00445973"/>
    <w:rsid w:val="00446285"/>
    <w:rsid w:val="004471B6"/>
    <w:rsid w:val="004478B9"/>
    <w:rsid w:val="00447C88"/>
    <w:rsid w:val="00450010"/>
    <w:rsid w:val="00450410"/>
    <w:rsid w:val="004504B9"/>
    <w:rsid w:val="00450754"/>
    <w:rsid w:val="00451DB0"/>
    <w:rsid w:val="00452843"/>
    <w:rsid w:val="00452C5F"/>
    <w:rsid w:val="00452FCE"/>
    <w:rsid w:val="00453950"/>
    <w:rsid w:val="00453BCE"/>
    <w:rsid w:val="00454236"/>
    <w:rsid w:val="00454257"/>
    <w:rsid w:val="00454A66"/>
    <w:rsid w:val="00454B76"/>
    <w:rsid w:val="00455199"/>
    <w:rsid w:val="004558E8"/>
    <w:rsid w:val="00455A92"/>
    <w:rsid w:val="00455D8C"/>
    <w:rsid w:val="004567BB"/>
    <w:rsid w:val="00456F12"/>
    <w:rsid w:val="004574E5"/>
    <w:rsid w:val="00457AE4"/>
    <w:rsid w:val="00457C3A"/>
    <w:rsid w:val="0046021F"/>
    <w:rsid w:val="00460870"/>
    <w:rsid w:val="00461A20"/>
    <w:rsid w:val="00462731"/>
    <w:rsid w:val="00462811"/>
    <w:rsid w:val="00462A3F"/>
    <w:rsid w:val="00464355"/>
    <w:rsid w:val="004659F7"/>
    <w:rsid w:val="00466C59"/>
    <w:rsid w:val="00466DBC"/>
    <w:rsid w:val="00467133"/>
    <w:rsid w:val="00467386"/>
    <w:rsid w:val="00470039"/>
    <w:rsid w:val="004700A3"/>
    <w:rsid w:val="0047028D"/>
    <w:rsid w:val="0047030E"/>
    <w:rsid w:val="00470B9A"/>
    <w:rsid w:val="0047118E"/>
    <w:rsid w:val="0047172A"/>
    <w:rsid w:val="00471D07"/>
    <w:rsid w:val="00471E71"/>
    <w:rsid w:val="00471ECC"/>
    <w:rsid w:val="00472514"/>
    <w:rsid w:val="004732A3"/>
    <w:rsid w:val="0047385A"/>
    <w:rsid w:val="00473CFA"/>
    <w:rsid w:val="00474629"/>
    <w:rsid w:val="0047462C"/>
    <w:rsid w:val="00475045"/>
    <w:rsid w:val="004754DB"/>
    <w:rsid w:val="00475F98"/>
    <w:rsid w:val="004764B3"/>
    <w:rsid w:val="004765AE"/>
    <w:rsid w:val="00476E85"/>
    <w:rsid w:val="0047703A"/>
    <w:rsid w:val="004772BA"/>
    <w:rsid w:val="00477521"/>
    <w:rsid w:val="0047756A"/>
    <w:rsid w:val="00477BF7"/>
    <w:rsid w:val="00480034"/>
    <w:rsid w:val="004804B3"/>
    <w:rsid w:val="00480832"/>
    <w:rsid w:val="004809FC"/>
    <w:rsid w:val="004813C8"/>
    <w:rsid w:val="00481665"/>
    <w:rsid w:val="004819B8"/>
    <w:rsid w:val="00481EF7"/>
    <w:rsid w:val="00481F12"/>
    <w:rsid w:val="00481F5B"/>
    <w:rsid w:val="004825A4"/>
    <w:rsid w:val="00482632"/>
    <w:rsid w:val="00483F58"/>
    <w:rsid w:val="00483FBD"/>
    <w:rsid w:val="0048415B"/>
    <w:rsid w:val="00484369"/>
    <w:rsid w:val="004844E1"/>
    <w:rsid w:val="00485278"/>
    <w:rsid w:val="004861FE"/>
    <w:rsid w:val="00486AC3"/>
    <w:rsid w:val="00487533"/>
    <w:rsid w:val="004878A6"/>
    <w:rsid w:val="00490D1C"/>
    <w:rsid w:val="004911E1"/>
    <w:rsid w:val="00491E2D"/>
    <w:rsid w:val="00491E58"/>
    <w:rsid w:val="00492958"/>
    <w:rsid w:val="00492FFC"/>
    <w:rsid w:val="004934F6"/>
    <w:rsid w:val="00493740"/>
    <w:rsid w:val="00493791"/>
    <w:rsid w:val="004952F9"/>
    <w:rsid w:val="0049565D"/>
    <w:rsid w:val="00495B9A"/>
    <w:rsid w:val="00495D5E"/>
    <w:rsid w:val="0049639C"/>
    <w:rsid w:val="0049643E"/>
    <w:rsid w:val="00496B2E"/>
    <w:rsid w:val="00496C68"/>
    <w:rsid w:val="00497150"/>
    <w:rsid w:val="00497CA0"/>
    <w:rsid w:val="00497FCD"/>
    <w:rsid w:val="004A022A"/>
    <w:rsid w:val="004A0FE6"/>
    <w:rsid w:val="004A104F"/>
    <w:rsid w:val="004A131E"/>
    <w:rsid w:val="004A15F8"/>
    <w:rsid w:val="004A1BD9"/>
    <w:rsid w:val="004A27AC"/>
    <w:rsid w:val="004A2B9B"/>
    <w:rsid w:val="004A2DD1"/>
    <w:rsid w:val="004A392B"/>
    <w:rsid w:val="004A3B52"/>
    <w:rsid w:val="004A41B6"/>
    <w:rsid w:val="004A420A"/>
    <w:rsid w:val="004A4AF0"/>
    <w:rsid w:val="004A50D6"/>
    <w:rsid w:val="004A51A9"/>
    <w:rsid w:val="004A527C"/>
    <w:rsid w:val="004A5CF1"/>
    <w:rsid w:val="004A661A"/>
    <w:rsid w:val="004B00B0"/>
    <w:rsid w:val="004B1DAB"/>
    <w:rsid w:val="004B20D2"/>
    <w:rsid w:val="004B21FD"/>
    <w:rsid w:val="004B244F"/>
    <w:rsid w:val="004B26BC"/>
    <w:rsid w:val="004B28C4"/>
    <w:rsid w:val="004B2C57"/>
    <w:rsid w:val="004B316D"/>
    <w:rsid w:val="004B3BA0"/>
    <w:rsid w:val="004B433D"/>
    <w:rsid w:val="004B45C2"/>
    <w:rsid w:val="004B4F77"/>
    <w:rsid w:val="004B59B1"/>
    <w:rsid w:val="004B5AC5"/>
    <w:rsid w:val="004B62A9"/>
    <w:rsid w:val="004B630D"/>
    <w:rsid w:val="004B63A3"/>
    <w:rsid w:val="004B67F0"/>
    <w:rsid w:val="004B6869"/>
    <w:rsid w:val="004B6A2F"/>
    <w:rsid w:val="004B6C2C"/>
    <w:rsid w:val="004B71B7"/>
    <w:rsid w:val="004C1112"/>
    <w:rsid w:val="004C1657"/>
    <w:rsid w:val="004C175E"/>
    <w:rsid w:val="004C1E25"/>
    <w:rsid w:val="004C2C3C"/>
    <w:rsid w:val="004C3429"/>
    <w:rsid w:val="004C398E"/>
    <w:rsid w:val="004C502E"/>
    <w:rsid w:val="004C530A"/>
    <w:rsid w:val="004C53D6"/>
    <w:rsid w:val="004C59AC"/>
    <w:rsid w:val="004C6407"/>
    <w:rsid w:val="004C71B1"/>
    <w:rsid w:val="004C7776"/>
    <w:rsid w:val="004D0264"/>
    <w:rsid w:val="004D032C"/>
    <w:rsid w:val="004D07CF"/>
    <w:rsid w:val="004D15D8"/>
    <w:rsid w:val="004D18AB"/>
    <w:rsid w:val="004D1F36"/>
    <w:rsid w:val="004D20A7"/>
    <w:rsid w:val="004D3B7E"/>
    <w:rsid w:val="004D3C1E"/>
    <w:rsid w:val="004D40E9"/>
    <w:rsid w:val="004D4A89"/>
    <w:rsid w:val="004D5744"/>
    <w:rsid w:val="004D61E5"/>
    <w:rsid w:val="004D6435"/>
    <w:rsid w:val="004D6A96"/>
    <w:rsid w:val="004D6C42"/>
    <w:rsid w:val="004D7A06"/>
    <w:rsid w:val="004D7C79"/>
    <w:rsid w:val="004E05E4"/>
    <w:rsid w:val="004E1105"/>
    <w:rsid w:val="004E1B3D"/>
    <w:rsid w:val="004E1D1D"/>
    <w:rsid w:val="004E22F9"/>
    <w:rsid w:val="004E2E41"/>
    <w:rsid w:val="004E3EB2"/>
    <w:rsid w:val="004E3EDD"/>
    <w:rsid w:val="004E4930"/>
    <w:rsid w:val="004E4FDF"/>
    <w:rsid w:val="004E5538"/>
    <w:rsid w:val="004E5569"/>
    <w:rsid w:val="004E57E1"/>
    <w:rsid w:val="004E5DC5"/>
    <w:rsid w:val="004E5FC4"/>
    <w:rsid w:val="004E682A"/>
    <w:rsid w:val="004E763D"/>
    <w:rsid w:val="004F0E38"/>
    <w:rsid w:val="004F1035"/>
    <w:rsid w:val="004F1360"/>
    <w:rsid w:val="004F167F"/>
    <w:rsid w:val="004F1822"/>
    <w:rsid w:val="004F1B4A"/>
    <w:rsid w:val="004F2541"/>
    <w:rsid w:val="004F4646"/>
    <w:rsid w:val="004F4B23"/>
    <w:rsid w:val="004F5817"/>
    <w:rsid w:val="004F5C1F"/>
    <w:rsid w:val="004F6781"/>
    <w:rsid w:val="004F6D40"/>
    <w:rsid w:val="004F71C4"/>
    <w:rsid w:val="00500630"/>
    <w:rsid w:val="00500883"/>
    <w:rsid w:val="00500CAC"/>
    <w:rsid w:val="00501584"/>
    <w:rsid w:val="0050239F"/>
    <w:rsid w:val="0050276B"/>
    <w:rsid w:val="005028B2"/>
    <w:rsid w:val="00503238"/>
    <w:rsid w:val="00503357"/>
    <w:rsid w:val="005036E8"/>
    <w:rsid w:val="00503E95"/>
    <w:rsid w:val="00503FEF"/>
    <w:rsid w:val="0050407F"/>
    <w:rsid w:val="005046C1"/>
    <w:rsid w:val="00505136"/>
    <w:rsid w:val="00505402"/>
    <w:rsid w:val="00505F42"/>
    <w:rsid w:val="00505FAD"/>
    <w:rsid w:val="0050635D"/>
    <w:rsid w:val="00506BA4"/>
    <w:rsid w:val="0050725B"/>
    <w:rsid w:val="00510462"/>
    <w:rsid w:val="0051106D"/>
    <w:rsid w:val="00511F60"/>
    <w:rsid w:val="00512E48"/>
    <w:rsid w:val="005132FA"/>
    <w:rsid w:val="00513347"/>
    <w:rsid w:val="00514ADD"/>
    <w:rsid w:val="00515446"/>
    <w:rsid w:val="00516478"/>
    <w:rsid w:val="00516BD1"/>
    <w:rsid w:val="00517CA1"/>
    <w:rsid w:val="00517E20"/>
    <w:rsid w:val="00520189"/>
    <w:rsid w:val="0052124D"/>
    <w:rsid w:val="00521AD0"/>
    <w:rsid w:val="00521E4E"/>
    <w:rsid w:val="0052201F"/>
    <w:rsid w:val="00522512"/>
    <w:rsid w:val="005237A9"/>
    <w:rsid w:val="005250F1"/>
    <w:rsid w:val="005251DF"/>
    <w:rsid w:val="005252E8"/>
    <w:rsid w:val="00525593"/>
    <w:rsid w:val="005264EE"/>
    <w:rsid w:val="00526B13"/>
    <w:rsid w:val="00527468"/>
    <w:rsid w:val="00527703"/>
    <w:rsid w:val="005278BE"/>
    <w:rsid w:val="00527EDD"/>
    <w:rsid w:val="00531D31"/>
    <w:rsid w:val="00532CB7"/>
    <w:rsid w:val="00533147"/>
    <w:rsid w:val="00533DDD"/>
    <w:rsid w:val="005352A0"/>
    <w:rsid w:val="005352E1"/>
    <w:rsid w:val="00535476"/>
    <w:rsid w:val="005355B4"/>
    <w:rsid w:val="005360FE"/>
    <w:rsid w:val="00536406"/>
    <w:rsid w:val="005364FE"/>
    <w:rsid w:val="00536BE2"/>
    <w:rsid w:val="0053708D"/>
    <w:rsid w:val="00537114"/>
    <w:rsid w:val="0053719B"/>
    <w:rsid w:val="005373BE"/>
    <w:rsid w:val="00537689"/>
    <w:rsid w:val="0054056C"/>
    <w:rsid w:val="00540C46"/>
    <w:rsid w:val="00541645"/>
    <w:rsid w:val="005418B1"/>
    <w:rsid w:val="00541EDF"/>
    <w:rsid w:val="00542BB7"/>
    <w:rsid w:val="0054339C"/>
    <w:rsid w:val="0054384C"/>
    <w:rsid w:val="00543B39"/>
    <w:rsid w:val="00543C8D"/>
    <w:rsid w:val="00545912"/>
    <w:rsid w:val="00546138"/>
    <w:rsid w:val="005463D3"/>
    <w:rsid w:val="0054652A"/>
    <w:rsid w:val="00546561"/>
    <w:rsid w:val="00546820"/>
    <w:rsid w:val="00546B06"/>
    <w:rsid w:val="005470B4"/>
    <w:rsid w:val="00547B60"/>
    <w:rsid w:val="005507F9"/>
    <w:rsid w:val="0055115B"/>
    <w:rsid w:val="00551280"/>
    <w:rsid w:val="005514FF"/>
    <w:rsid w:val="00552313"/>
    <w:rsid w:val="00552D45"/>
    <w:rsid w:val="00552D83"/>
    <w:rsid w:val="00553CAE"/>
    <w:rsid w:val="00554DE8"/>
    <w:rsid w:val="00554F78"/>
    <w:rsid w:val="00555400"/>
    <w:rsid w:val="00555E51"/>
    <w:rsid w:val="005569EF"/>
    <w:rsid w:val="005571F4"/>
    <w:rsid w:val="005577B0"/>
    <w:rsid w:val="0055793A"/>
    <w:rsid w:val="005601BD"/>
    <w:rsid w:val="00561650"/>
    <w:rsid w:val="00561696"/>
    <w:rsid w:val="00563B18"/>
    <w:rsid w:val="00563F4B"/>
    <w:rsid w:val="005651FF"/>
    <w:rsid w:val="0056560E"/>
    <w:rsid w:val="00566040"/>
    <w:rsid w:val="00566A83"/>
    <w:rsid w:val="00567193"/>
    <w:rsid w:val="00567A63"/>
    <w:rsid w:val="00570D40"/>
    <w:rsid w:val="005715D8"/>
    <w:rsid w:val="00572318"/>
    <w:rsid w:val="00573945"/>
    <w:rsid w:val="00576258"/>
    <w:rsid w:val="005770C2"/>
    <w:rsid w:val="005772BA"/>
    <w:rsid w:val="005774E3"/>
    <w:rsid w:val="005778DB"/>
    <w:rsid w:val="00580D6D"/>
    <w:rsid w:val="005812CE"/>
    <w:rsid w:val="00581A41"/>
    <w:rsid w:val="00581AE1"/>
    <w:rsid w:val="00581D86"/>
    <w:rsid w:val="0058225F"/>
    <w:rsid w:val="00583592"/>
    <w:rsid w:val="0058392C"/>
    <w:rsid w:val="00584162"/>
    <w:rsid w:val="005842CD"/>
    <w:rsid w:val="005844C2"/>
    <w:rsid w:val="00584C25"/>
    <w:rsid w:val="00584DE7"/>
    <w:rsid w:val="005866E9"/>
    <w:rsid w:val="005866F2"/>
    <w:rsid w:val="005874A4"/>
    <w:rsid w:val="0058762E"/>
    <w:rsid w:val="00587922"/>
    <w:rsid w:val="005909CE"/>
    <w:rsid w:val="005909EF"/>
    <w:rsid w:val="00591E0E"/>
    <w:rsid w:val="00592500"/>
    <w:rsid w:val="005926C7"/>
    <w:rsid w:val="005928CA"/>
    <w:rsid w:val="00592AA4"/>
    <w:rsid w:val="00593EA5"/>
    <w:rsid w:val="00594111"/>
    <w:rsid w:val="00594D2A"/>
    <w:rsid w:val="00595A33"/>
    <w:rsid w:val="005964F6"/>
    <w:rsid w:val="00596924"/>
    <w:rsid w:val="00596942"/>
    <w:rsid w:val="00596AB5"/>
    <w:rsid w:val="00596C59"/>
    <w:rsid w:val="00596CE7"/>
    <w:rsid w:val="00596E97"/>
    <w:rsid w:val="005975B2"/>
    <w:rsid w:val="00597723"/>
    <w:rsid w:val="0059781F"/>
    <w:rsid w:val="00597988"/>
    <w:rsid w:val="00597DCF"/>
    <w:rsid w:val="005A0A69"/>
    <w:rsid w:val="005A157C"/>
    <w:rsid w:val="005A1812"/>
    <w:rsid w:val="005A1BC4"/>
    <w:rsid w:val="005A1D9A"/>
    <w:rsid w:val="005A203A"/>
    <w:rsid w:val="005A22CE"/>
    <w:rsid w:val="005A2FB9"/>
    <w:rsid w:val="005A30FF"/>
    <w:rsid w:val="005A4547"/>
    <w:rsid w:val="005A4BC1"/>
    <w:rsid w:val="005A50C3"/>
    <w:rsid w:val="005A5961"/>
    <w:rsid w:val="005A6669"/>
    <w:rsid w:val="005A6A12"/>
    <w:rsid w:val="005B06F8"/>
    <w:rsid w:val="005B1F72"/>
    <w:rsid w:val="005B24EC"/>
    <w:rsid w:val="005B2707"/>
    <w:rsid w:val="005B45BE"/>
    <w:rsid w:val="005B50E5"/>
    <w:rsid w:val="005B5471"/>
    <w:rsid w:val="005B5EA8"/>
    <w:rsid w:val="005B6BF9"/>
    <w:rsid w:val="005B6EC1"/>
    <w:rsid w:val="005B7153"/>
    <w:rsid w:val="005C05FC"/>
    <w:rsid w:val="005C17E8"/>
    <w:rsid w:val="005C184B"/>
    <w:rsid w:val="005C1DB9"/>
    <w:rsid w:val="005C26E0"/>
    <w:rsid w:val="005C3A22"/>
    <w:rsid w:val="005C4072"/>
    <w:rsid w:val="005C41B3"/>
    <w:rsid w:val="005C48ED"/>
    <w:rsid w:val="005C4B44"/>
    <w:rsid w:val="005C4C66"/>
    <w:rsid w:val="005C4F42"/>
    <w:rsid w:val="005C4F57"/>
    <w:rsid w:val="005C538C"/>
    <w:rsid w:val="005C5532"/>
    <w:rsid w:val="005C64A0"/>
    <w:rsid w:val="005C68DA"/>
    <w:rsid w:val="005C6CC0"/>
    <w:rsid w:val="005C6F14"/>
    <w:rsid w:val="005C7C89"/>
    <w:rsid w:val="005D0061"/>
    <w:rsid w:val="005D0063"/>
    <w:rsid w:val="005D0276"/>
    <w:rsid w:val="005D0AEE"/>
    <w:rsid w:val="005D41D7"/>
    <w:rsid w:val="005D4686"/>
    <w:rsid w:val="005D4A35"/>
    <w:rsid w:val="005D4FB7"/>
    <w:rsid w:val="005D5B04"/>
    <w:rsid w:val="005D6CAB"/>
    <w:rsid w:val="005D6D39"/>
    <w:rsid w:val="005D7410"/>
    <w:rsid w:val="005D766A"/>
    <w:rsid w:val="005D772E"/>
    <w:rsid w:val="005D7AEC"/>
    <w:rsid w:val="005D7B18"/>
    <w:rsid w:val="005D7C22"/>
    <w:rsid w:val="005E062A"/>
    <w:rsid w:val="005E0678"/>
    <w:rsid w:val="005E1463"/>
    <w:rsid w:val="005E1594"/>
    <w:rsid w:val="005E27CA"/>
    <w:rsid w:val="005E3DDA"/>
    <w:rsid w:val="005E4402"/>
    <w:rsid w:val="005E4F4E"/>
    <w:rsid w:val="005E5ABF"/>
    <w:rsid w:val="005E62F8"/>
    <w:rsid w:val="005E6D36"/>
    <w:rsid w:val="005E6D54"/>
    <w:rsid w:val="005F0237"/>
    <w:rsid w:val="005F0964"/>
    <w:rsid w:val="005F198E"/>
    <w:rsid w:val="005F236A"/>
    <w:rsid w:val="005F2E54"/>
    <w:rsid w:val="005F2EB3"/>
    <w:rsid w:val="005F37DC"/>
    <w:rsid w:val="005F3C65"/>
    <w:rsid w:val="005F3DE4"/>
    <w:rsid w:val="005F45E6"/>
    <w:rsid w:val="005F4689"/>
    <w:rsid w:val="005F479C"/>
    <w:rsid w:val="005F5014"/>
    <w:rsid w:val="005F5DD7"/>
    <w:rsid w:val="005F6B6E"/>
    <w:rsid w:val="005F6EE7"/>
    <w:rsid w:val="005F727F"/>
    <w:rsid w:val="005F7C49"/>
    <w:rsid w:val="005F7F55"/>
    <w:rsid w:val="00600A62"/>
    <w:rsid w:val="00602170"/>
    <w:rsid w:val="006022BC"/>
    <w:rsid w:val="006027FF"/>
    <w:rsid w:val="00602AA3"/>
    <w:rsid w:val="00602FB5"/>
    <w:rsid w:val="006031D7"/>
    <w:rsid w:val="00603834"/>
    <w:rsid w:val="00603CD5"/>
    <w:rsid w:val="00603CFA"/>
    <w:rsid w:val="00603D1E"/>
    <w:rsid w:val="0060469A"/>
    <w:rsid w:val="0060525E"/>
    <w:rsid w:val="00605483"/>
    <w:rsid w:val="00605ED9"/>
    <w:rsid w:val="00605FF5"/>
    <w:rsid w:val="00606127"/>
    <w:rsid w:val="00606372"/>
    <w:rsid w:val="006065FC"/>
    <w:rsid w:val="00606816"/>
    <w:rsid w:val="006072E6"/>
    <w:rsid w:val="00607D7B"/>
    <w:rsid w:val="0061048F"/>
    <w:rsid w:val="0061057A"/>
    <w:rsid w:val="0061073F"/>
    <w:rsid w:val="00610EEE"/>
    <w:rsid w:val="00610F4E"/>
    <w:rsid w:val="00611133"/>
    <w:rsid w:val="006117B0"/>
    <w:rsid w:val="00611BC3"/>
    <w:rsid w:val="0061224F"/>
    <w:rsid w:val="00612262"/>
    <w:rsid w:val="006126E1"/>
    <w:rsid w:val="0061280A"/>
    <w:rsid w:val="00613056"/>
    <w:rsid w:val="006135B3"/>
    <w:rsid w:val="00614402"/>
    <w:rsid w:val="00615D0E"/>
    <w:rsid w:val="006162D3"/>
    <w:rsid w:val="00616826"/>
    <w:rsid w:val="006169FA"/>
    <w:rsid w:val="00616C42"/>
    <w:rsid w:val="00616E19"/>
    <w:rsid w:val="006171D2"/>
    <w:rsid w:val="00617B37"/>
    <w:rsid w:val="00620248"/>
    <w:rsid w:val="00621922"/>
    <w:rsid w:val="006220E0"/>
    <w:rsid w:val="006236E2"/>
    <w:rsid w:val="006237AC"/>
    <w:rsid w:val="00623AAF"/>
    <w:rsid w:val="0062438A"/>
    <w:rsid w:val="006244FC"/>
    <w:rsid w:val="00624835"/>
    <w:rsid w:val="00624EFB"/>
    <w:rsid w:val="006254B4"/>
    <w:rsid w:val="00625D4D"/>
    <w:rsid w:val="00626A31"/>
    <w:rsid w:val="00626AB0"/>
    <w:rsid w:val="00627784"/>
    <w:rsid w:val="00627E6D"/>
    <w:rsid w:val="00627EED"/>
    <w:rsid w:val="006311D6"/>
    <w:rsid w:val="00631719"/>
    <w:rsid w:val="006320A5"/>
    <w:rsid w:val="00632A77"/>
    <w:rsid w:val="00632B92"/>
    <w:rsid w:val="006341EA"/>
    <w:rsid w:val="0063471E"/>
    <w:rsid w:val="00634812"/>
    <w:rsid w:val="00634884"/>
    <w:rsid w:val="006348BE"/>
    <w:rsid w:val="00634FD7"/>
    <w:rsid w:val="00636130"/>
    <w:rsid w:val="006367B2"/>
    <w:rsid w:val="00636916"/>
    <w:rsid w:val="00636A55"/>
    <w:rsid w:val="00636B49"/>
    <w:rsid w:val="006374E2"/>
    <w:rsid w:val="00637567"/>
    <w:rsid w:val="0063776E"/>
    <w:rsid w:val="006378E0"/>
    <w:rsid w:val="00640257"/>
    <w:rsid w:val="00640F73"/>
    <w:rsid w:val="0064131B"/>
    <w:rsid w:val="00641755"/>
    <w:rsid w:val="00645E46"/>
    <w:rsid w:val="00646137"/>
    <w:rsid w:val="0064660B"/>
    <w:rsid w:val="00647214"/>
    <w:rsid w:val="00647DB7"/>
    <w:rsid w:val="00647FD9"/>
    <w:rsid w:val="006503E2"/>
    <w:rsid w:val="00650B9C"/>
    <w:rsid w:val="00650C8E"/>
    <w:rsid w:val="00651266"/>
    <w:rsid w:val="00651591"/>
    <w:rsid w:val="00652120"/>
    <w:rsid w:val="00652BD2"/>
    <w:rsid w:val="00653AD5"/>
    <w:rsid w:val="00653B23"/>
    <w:rsid w:val="00653DAF"/>
    <w:rsid w:val="0065442D"/>
    <w:rsid w:val="006547E0"/>
    <w:rsid w:val="00654DA0"/>
    <w:rsid w:val="0065570C"/>
    <w:rsid w:val="0065624B"/>
    <w:rsid w:val="00657C12"/>
    <w:rsid w:val="006602B5"/>
    <w:rsid w:val="00661375"/>
    <w:rsid w:val="0066199C"/>
    <w:rsid w:val="00661F2F"/>
    <w:rsid w:val="00662056"/>
    <w:rsid w:val="0066351F"/>
    <w:rsid w:val="0066549D"/>
    <w:rsid w:val="0066556B"/>
    <w:rsid w:val="006658CE"/>
    <w:rsid w:val="00666133"/>
    <w:rsid w:val="006665C6"/>
    <w:rsid w:val="00666E30"/>
    <w:rsid w:val="006671C6"/>
    <w:rsid w:val="006671F2"/>
    <w:rsid w:val="0066779F"/>
    <w:rsid w:val="00667CEE"/>
    <w:rsid w:val="00667E51"/>
    <w:rsid w:val="00670238"/>
    <w:rsid w:val="00670962"/>
    <w:rsid w:val="00670C83"/>
    <w:rsid w:val="006711EA"/>
    <w:rsid w:val="00671800"/>
    <w:rsid w:val="00672173"/>
    <w:rsid w:val="006722AC"/>
    <w:rsid w:val="0067242F"/>
    <w:rsid w:val="00672BF6"/>
    <w:rsid w:val="006743FC"/>
    <w:rsid w:val="006746E3"/>
    <w:rsid w:val="006749AB"/>
    <w:rsid w:val="00675C48"/>
    <w:rsid w:val="0067660C"/>
    <w:rsid w:val="0067677B"/>
    <w:rsid w:val="006767ED"/>
    <w:rsid w:val="00676DA1"/>
    <w:rsid w:val="00676DE5"/>
    <w:rsid w:val="0067722B"/>
    <w:rsid w:val="00677D17"/>
    <w:rsid w:val="006803B4"/>
    <w:rsid w:val="00680FB9"/>
    <w:rsid w:val="00681398"/>
    <w:rsid w:val="0068149B"/>
    <w:rsid w:val="00681769"/>
    <w:rsid w:val="006823D4"/>
    <w:rsid w:val="00683385"/>
    <w:rsid w:val="00683BAD"/>
    <w:rsid w:val="0068561E"/>
    <w:rsid w:val="00685918"/>
    <w:rsid w:val="00685A30"/>
    <w:rsid w:val="00686AD5"/>
    <w:rsid w:val="00686B0C"/>
    <w:rsid w:val="00686DEC"/>
    <w:rsid w:val="0068744B"/>
    <w:rsid w:val="00687DC7"/>
    <w:rsid w:val="0069011F"/>
    <w:rsid w:val="00690360"/>
    <w:rsid w:val="00690B1E"/>
    <w:rsid w:val="00690BBA"/>
    <w:rsid w:val="00690C31"/>
    <w:rsid w:val="006916E5"/>
    <w:rsid w:val="0069190F"/>
    <w:rsid w:val="00693536"/>
    <w:rsid w:val="006936AA"/>
    <w:rsid w:val="00693B4F"/>
    <w:rsid w:val="0069490B"/>
    <w:rsid w:val="006952C2"/>
    <w:rsid w:val="00695BA2"/>
    <w:rsid w:val="00696FD0"/>
    <w:rsid w:val="0069705A"/>
    <w:rsid w:val="006970ED"/>
    <w:rsid w:val="00697473"/>
    <w:rsid w:val="00697F02"/>
    <w:rsid w:val="006A01EB"/>
    <w:rsid w:val="006A0299"/>
    <w:rsid w:val="006A0F1D"/>
    <w:rsid w:val="006A0F56"/>
    <w:rsid w:val="006A15A5"/>
    <w:rsid w:val="006A1A66"/>
    <w:rsid w:val="006A2564"/>
    <w:rsid w:val="006A2A68"/>
    <w:rsid w:val="006A306A"/>
    <w:rsid w:val="006A3B8E"/>
    <w:rsid w:val="006A497B"/>
    <w:rsid w:val="006A62E0"/>
    <w:rsid w:val="006A6FBA"/>
    <w:rsid w:val="006A77B8"/>
    <w:rsid w:val="006B021C"/>
    <w:rsid w:val="006B1E82"/>
    <w:rsid w:val="006B1ED5"/>
    <w:rsid w:val="006B2FCF"/>
    <w:rsid w:val="006B3888"/>
    <w:rsid w:val="006B3B7B"/>
    <w:rsid w:val="006B44D6"/>
    <w:rsid w:val="006B468E"/>
    <w:rsid w:val="006B5ABD"/>
    <w:rsid w:val="006B7127"/>
    <w:rsid w:val="006C031E"/>
    <w:rsid w:val="006C0461"/>
    <w:rsid w:val="006C04CC"/>
    <w:rsid w:val="006C0D25"/>
    <w:rsid w:val="006C0EB8"/>
    <w:rsid w:val="006C19ED"/>
    <w:rsid w:val="006C1B0D"/>
    <w:rsid w:val="006C1F18"/>
    <w:rsid w:val="006C23E1"/>
    <w:rsid w:val="006C3477"/>
    <w:rsid w:val="006C34D9"/>
    <w:rsid w:val="006C4187"/>
    <w:rsid w:val="006C4332"/>
    <w:rsid w:val="006C44B4"/>
    <w:rsid w:val="006C46FF"/>
    <w:rsid w:val="006C47F5"/>
    <w:rsid w:val="006C4C8D"/>
    <w:rsid w:val="006C4D84"/>
    <w:rsid w:val="006C4DCC"/>
    <w:rsid w:val="006C4EBE"/>
    <w:rsid w:val="006C5872"/>
    <w:rsid w:val="006C5AB0"/>
    <w:rsid w:val="006C6885"/>
    <w:rsid w:val="006C7634"/>
    <w:rsid w:val="006D07E1"/>
    <w:rsid w:val="006D09B8"/>
    <w:rsid w:val="006D0C67"/>
    <w:rsid w:val="006D1611"/>
    <w:rsid w:val="006D1A75"/>
    <w:rsid w:val="006D1E6E"/>
    <w:rsid w:val="006D21D4"/>
    <w:rsid w:val="006D3140"/>
    <w:rsid w:val="006D4D42"/>
    <w:rsid w:val="006D4F22"/>
    <w:rsid w:val="006D550A"/>
    <w:rsid w:val="006D782A"/>
    <w:rsid w:val="006E0E6C"/>
    <w:rsid w:val="006E1B5E"/>
    <w:rsid w:val="006E20AA"/>
    <w:rsid w:val="006E21AF"/>
    <w:rsid w:val="006E23DE"/>
    <w:rsid w:val="006E266F"/>
    <w:rsid w:val="006E3438"/>
    <w:rsid w:val="006E34F0"/>
    <w:rsid w:val="006E3A8C"/>
    <w:rsid w:val="006E3CF5"/>
    <w:rsid w:val="006E4207"/>
    <w:rsid w:val="006E5280"/>
    <w:rsid w:val="006E55E5"/>
    <w:rsid w:val="006E5801"/>
    <w:rsid w:val="006E5B30"/>
    <w:rsid w:val="006E64ED"/>
    <w:rsid w:val="006E698D"/>
    <w:rsid w:val="006E7548"/>
    <w:rsid w:val="006E77C5"/>
    <w:rsid w:val="006E78D9"/>
    <w:rsid w:val="006E7A46"/>
    <w:rsid w:val="006F0777"/>
    <w:rsid w:val="006F099E"/>
    <w:rsid w:val="006F0AD9"/>
    <w:rsid w:val="006F0D12"/>
    <w:rsid w:val="006F0F9E"/>
    <w:rsid w:val="006F153E"/>
    <w:rsid w:val="006F27D7"/>
    <w:rsid w:val="006F35AF"/>
    <w:rsid w:val="006F384D"/>
    <w:rsid w:val="006F3F69"/>
    <w:rsid w:val="006F411E"/>
    <w:rsid w:val="006F4C19"/>
    <w:rsid w:val="006F4DF9"/>
    <w:rsid w:val="006F4E27"/>
    <w:rsid w:val="006F532F"/>
    <w:rsid w:val="006F6451"/>
    <w:rsid w:val="006F7019"/>
    <w:rsid w:val="006F75F9"/>
    <w:rsid w:val="006F79DA"/>
    <w:rsid w:val="006F7A93"/>
    <w:rsid w:val="00700A00"/>
    <w:rsid w:val="007021F5"/>
    <w:rsid w:val="00703B80"/>
    <w:rsid w:val="00703EC6"/>
    <w:rsid w:val="0070434D"/>
    <w:rsid w:val="0070447B"/>
    <w:rsid w:val="00704544"/>
    <w:rsid w:val="00704DCA"/>
    <w:rsid w:val="007058EA"/>
    <w:rsid w:val="00705C04"/>
    <w:rsid w:val="00705C05"/>
    <w:rsid w:val="00705F09"/>
    <w:rsid w:val="00706483"/>
    <w:rsid w:val="00706616"/>
    <w:rsid w:val="00706D39"/>
    <w:rsid w:val="00707A32"/>
    <w:rsid w:val="00707F1E"/>
    <w:rsid w:val="007107CF"/>
    <w:rsid w:val="00711077"/>
    <w:rsid w:val="007115FE"/>
    <w:rsid w:val="00712A4F"/>
    <w:rsid w:val="00712F29"/>
    <w:rsid w:val="007135EA"/>
    <w:rsid w:val="007137A3"/>
    <w:rsid w:val="00714148"/>
    <w:rsid w:val="00714291"/>
    <w:rsid w:val="00714972"/>
    <w:rsid w:val="00715884"/>
    <w:rsid w:val="00716349"/>
    <w:rsid w:val="007163BD"/>
    <w:rsid w:val="007173E7"/>
    <w:rsid w:val="00717694"/>
    <w:rsid w:val="00717CC8"/>
    <w:rsid w:val="00721C5F"/>
    <w:rsid w:val="00722340"/>
    <w:rsid w:val="0072255B"/>
    <w:rsid w:val="007227E9"/>
    <w:rsid w:val="007228F4"/>
    <w:rsid w:val="00722918"/>
    <w:rsid w:val="00722B25"/>
    <w:rsid w:val="00723393"/>
    <w:rsid w:val="00723718"/>
    <w:rsid w:val="007237DF"/>
    <w:rsid w:val="00723C81"/>
    <w:rsid w:val="00723D7F"/>
    <w:rsid w:val="00724D86"/>
    <w:rsid w:val="00724FEE"/>
    <w:rsid w:val="00725F05"/>
    <w:rsid w:val="00726271"/>
    <w:rsid w:val="00726AE6"/>
    <w:rsid w:val="00726BB3"/>
    <w:rsid w:val="00726BF8"/>
    <w:rsid w:val="00727124"/>
    <w:rsid w:val="00727C26"/>
    <w:rsid w:val="00727D0E"/>
    <w:rsid w:val="00731056"/>
    <w:rsid w:val="0073119D"/>
    <w:rsid w:val="00731C05"/>
    <w:rsid w:val="00731D5E"/>
    <w:rsid w:val="00731FB8"/>
    <w:rsid w:val="00732C39"/>
    <w:rsid w:val="0073321F"/>
    <w:rsid w:val="007334C8"/>
    <w:rsid w:val="00733BDB"/>
    <w:rsid w:val="0073434A"/>
    <w:rsid w:val="00735788"/>
    <w:rsid w:val="007359FB"/>
    <w:rsid w:val="00735E3F"/>
    <w:rsid w:val="00736821"/>
    <w:rsid w:val="00736A3C"/>
    <w:rsid w:val="00736EF6"/>
    <w:rsid w:val="00737566"/>
    <w:rsid w:val="00740E6B"/>
    <w:rsid w:val="00741699"/>
    <w:rsid w:val="00741BA0"/>
    <w:rsid w:val="00741ED9"/>
    <w:rsid w:val="00742555"/>
    <w:rsid w:val="00742CB2"/>
    <w:rsid w:val="00743583"/>
    <w:rsid w:val="00743791"/>
    <w:rsid w:val="007437D7"/>
    <w:rsid w:val="007438A2"/>
    <w:rsid w:val="00744D89"/>
    <w:rsid w:val="0074511D"/>
    <w:rsid w:val="0074549E"/>
    <w:rsid w:val="00745850"/>
    <w:rsid w:val="00746982"/>
    <w:rsid w:val="00746C86"/>
    <w:rsid w:val="00746FEA"/>
    <w:rsid w:val="0075109C"/>
    <w:rsid w:val="00751420"/>
    <w:rsid w:val="007528A2"/>
    <w:rsid w:val="007529C6"/>
    <w:rsid w:val="0075378B"/>
    <w:rsid w:val="007537A6"/>
    <w:rsid w:val="007547BF"/>
    <w:rsid w:val="007551A4"/>
    <w:rsid w:val="0075560D"/>
    <w:rsid w:val="00755792"/>
    <w:rsid w:val="007606DE"/>
    <w:rsid w:val="00760ABA"/>
    <w:rsid w:val="0076180C"/>
    <w:rsid w:val="007622DD"/>
    <w:rsid w:val="00762A39"/>
    <w:rsid w:val="007630F2"/>
    <w:rsid w:val="00763867"/>
    <w:rsid w:val="00763C0E"/>
    <w:rsid w:val="00763E32"/>
    <w:rsid w:val="007648A0"/>
    <w:rsid w:val="00764CE3"/>
    <w:rsid w:val="00765552"/>
    <w:rsid w:val="007659FA"/>
    <w:rsid w:val="00766268"/>
    <w:rsid w:val="0076682E"/>
    <w:rsid w:val="00767C4D"/>
    <w:rsid w:val="00770332"/>
    <w:rsid w:val="00771010"/>
    <w:rsid w:val="00771675"/>
    <w:rsid w:val="00772726"/>
    <w:rsid w:val="00773C88"/>
    <w:rsid w:val="00774F94"/>
    <w:rsid w:val="007752D3"/>
    <w:rsid w:val="007766D4"/>
    <w:rsid w:val="0077716C"/>
    <w:rsid w:val="007773BF"/>
    <w:rsid w:val="00777D5D"/>
    <w:rsid w:val="0078008D"/>
    <w:rsid w:val="0078009A"/>
    <w:rsid w:val="00780142"/>
    <w:rsid w:val="00780E8C"/>
    <w:rsid w:val="007812B0"/>
    <w:rsid w:val="00781421"/>
    <w:rsid w:val="00782138"/>
    <w:rsid w:val="00782D42"/>
    <w:rsid w:val="007840CA"/>
    <w:rsid w:val="00784B70"/>
    <w:rsid w:val="00784BCD"/>
    <w:rsid w:val="00786774"/>
    <w:rsid w:val="007869E8"/>
    <w:rsid w:val="00786CE5"/>
    <w:rsid w:val="00786DC2"/>
    <w:rsid w:val="007870EB"/>
    <w:rsid w:val="00787252"/>
    <w:rsid w:val="00787B56"/>
    <w:rsid w:val="007901A1"/>
    <w:rsid w:val="007909C8"/>
    <w:rsid w:val="00790E32"/>
    <w:rsid w:val="007919F3"/>
    <w:rsid w:val="00791F27"/>
    <w:rsid w:val="00791F46"/>
    <w:rsid w:val="007926A1"/>
    <w:rsid w:val="00793111"/>
    <w:rsid w:val="007931FF"/>
    <w:rsid w:val="00794272"/>
    <w:rsid w:val="00794421"/>
    <w:rsid w:val="00794CA5"/>
    <w:rsid w:val="00795884"/>
    <w:rsid w:val="00795958"/>
    <w:rsid w:val="00795D30"/>
    <w:rsid w:val="0079648B"/>
    <w:rsid w:val="00796C2C"/>
    <w:rsid w:val="007979B9"/>
    <w:rsid w:val="007A002A"/>
    <w:rsid w:val="007A181F"/>
    <w:rsid w:val="007A1C19"/>
    <w:rsid w:val="007A2229"/>
    <w:rsid w:val="007A26CF"/>
    <w:rsid w:val="007A2F70"/>
    <w:rsid w:val="007A319A"/>
    <w:rsid w:val="007A358F"/>
    <w:rsid w:val="007A3792"/>
    <w:rsid w:val="007A3C0E"/>
    <w:rsid w:val="007A3D49"/>
    <w:rsid w:val="007A3DD6"/>
    <w:rsid w:val="007A4C3B"/>
    <w:rsid w:val="007A5AE4"/>
    <w:rsid w:val="007A60C6"/>
    <w:rsid w:val="007A6E14"/>
    <w:rsid w:val="007A7AF4"/>
    <w:rsid w:val="007B08D0"/>
    <w:rsid w:val="007B1407"/>
    <w:rsid w:val="007B1BF0"/>
    <w:rsid w:val="007B1FC0"/>
    <w:rsid w:val="007B258C"/>
    <w:rsid w:val="007B2909"/>
    <w:rsid w:val="007B34D4"/>
    <w:rsid w:val="007B3E18"/>
    <w:rsid w:val="007B3E5A"/>
    <w:rsid w:val="007B4746"/>
    <w:rsid w:val="007B4A6B"/>
    <w:rsid w:val="007B502E"/>
    <w:rsid w:val="007B51B5"/>
    <w:rsid w:val="007B5400"/>
    <w:rsid w:val="007B68BF"/>
    <w:rsid w:val="007B7012"/>
    <w:rsid w:val="007B7222"/>
    <w:rsid w:val="007B7337"/>
    <w:rsid w:val="007B790F"/>
    <w:rsid w:val="007B7F88"/>
    <w:rsid w:val="007C0CA4"/>
    <w:rsid w:val="007C0CF4"/>
    <w:rsid w:val="007C11A0"/>
    <w:rsid w:val="007C13EE"/>
    <w:rsid w:val="007C140F"/>
    <w:rsid w:val="007C14AA"/>
    <w:rsid w:val="007C1591"/>
    <w:rsid w:val="007C2003"/>
    <w:rsid w:val="007C2089"/>
    <w:rsid w:val="007C260A"/>
    <w:rsid w:val="007C29A0"/>
    <w:rsid w:val="007C3756"/>
    <w:rsid w:val="007C392E"/>
    <w:rsid w:val="007C4A38"/>
    <w:rsid w:val="007C5055"/>
    <w:rsid w:val="007C5738"/>
    <w:rsid w:val="007C57CA"/>
    <w:rsid w:val="007C6250"/>
    <w:rsid w:val="007C643D"/>
    <w:rsid w:val="007C691C"/>
    <w:rsid w:val="007C6BA7"/>
    <w:rsid w:val="007C6F33"/>
    <w:rsid w:val="007C7DC3"/>
    <w:rsid w:val="007D02D4"/>
    <w:rsid w:val="007D0B01"/>
    <w:rsid w:val="007D0EBD"/>
    <w:rsid w:val="007D127A"/>
    <w:rsid w:val="007D15AC"/>
    <w:rsid w:val="007D1C0F"/>
    <w:rsid w:val="007D2624"/>
    <w:rsid w:val="007D457F"/>
    <w:rsid w:val="007D4B10"/>
    <w:rsid w:val="007D5132"/>
    <w:rsid w:val="007D548B"/>
    <w:rsid w:val="007D664F"/>
    <w:rsid w:val="007D70D1"/>
    <w:rsid w:val="007D76E4"/>
    <w:rsid w:val="007D7CDF"/>
    <w:rsid w:val="007E0252"/>
    <w:rsid w:val="007E080B"/>
    <w:rsid w:val="007E105D"/>
    <w:rsid w:val="007E21EF"/>
    <w:rsid w:val="007E26B2"/>
    <w:rsid w:val="007E2CA2"/>
    <w:rsid w:val="007E33D0"/>
    <w:rsid w:val="007E35BD"/>
    <w:rsid w:val="007E3684"/>
    <w:rsid w:val="007E426E"/>
    <w:rsid w:val="007E42FB"/>
    <w:rsid w:val="007E4334"/>
    <w:rsid w:val="007E477E"/>
    <w:rsid w:val="007E5520"/>
    <w:rsid w:val="007E5B56"/>
    <w:rsid w:val="007E60FC"/>
    <w:rsid w:val="007E65FE"/>
    <w:rsid w:val="007E7851"/>
    <w:rsid w:val="007E7BD6"/>
    <w:rsid w:val="007F10DA"/>
    <w:rsid w:val="007F1898"/>
    <w:rsid w:val="007F205C"/>
    <w:rsid w:val="007F228B"/>
    <w:rsid w:val="007F2E4C"/>
    <w:rsid w:val="007F3A42"/>
    <w:rsid w:val="007F3C62"/>
    <w:rsid w:val="007F4433"/>
    <w:rsid w:val="007F44B9"/>
    <w:rsid w:val="007F4AAD"/>
    <w:rsid w:val="007F4D8E"/>
    <w:rsid w:val="007F4E5D"/>
    <w:rsid w:val="007F6E4F"/>
    <w:rsid w:val="00800F5C"/>
    <w:rsid w:val="008017A5"/>
    <w:rsid w:val="00801899"/>
    <w:rsid w:val="008018B3"/>
    <w:rsid w:val="00801D6F"/>
    <w:rsid w:val="00803694"/>
    <w:rsid w:val="008058D4"/>
    <w:rsid w:val="00806AA0"/>
    <w:rsid w:val="00807506"/>
    <w:rsid w:val="0081015C"/>
    <w:rsid w:val="008103D9"/>
    <w:rsid w:val="00810BCD"/>
    <w:rsid w:val="00811268"/>
    <w:rsid w:val="00811447"/>
    <w:rsid w:val="00811911"/>
    <w:rsid w:val="0081250B"/>
    <w:rsid w:val="0081361F"/>
    <w:rsid w:val="00813819"/>
    <w:rsid w:val="00813B3D"/>
    <w:rsid w:val="00815FDD"/>
    <w:rsid w:val="008161C5"/>
    <w:rsid w:val="00816736"/>
    <w:rsid w:val="008169B5"/>
    <w:rsid w:val="00816B9A"/>
    <w:rsid w:val="008200D9"/>
    <w:rsid w:val="008208B6"/>
    <w:rsid w:val="00820A9F"/>
    <w:rsid w:val="00821DA3"/>
    <w:rsid w:val="00821F77"/>
    <w:rsid w:val="008233BF"/>
    <w:rsid w:val="008238A3"/>
    <w:rsid w:val="00824378"/>
    <w:rsid w:val="0082440D"/>
    <w:rsid w:val="0082443F"/>
    <w:rsid w:val="008257B8"/>
    <w:rsid w:val="008262E3"/>
    <w:rsid w:val="00826546"/>
    <w:rsid w:val="00826E40"/>
    <w:rsid w:val="00826E7E"/>
    <w:rsid w:val="00827146"/>
    <w:rsid w:val="0082721C"/>
    <w:rsid w:val="00830A02"/>
    <w:rsid w:val="008316B8"/>
    <w:rsid w:val="0083178C"/>
    <w:rsid w:val="00831B08"/>
    <w:rsid w:val="008320EA"/>
    <w:rsid w:val="0083245F"/>
    <w:rsid w:val="0083253C"/>
    <w:rsid w:val="00832762"/>
    <w:rsid w:val="00832ABB"/>
    <w:rsid w:val="00833E38"/>
    <w:rsid w:val="0083446A"/>
    <w:rsid w:val="00834D9F"/>
    <w:rsid w:val="0083518D"/>
    <w:rsid w:val="00835796"/>
    <w:rsid w:val="00835C8B"/>
    <w:rsid w:val="008362DF"/>
    <w:rsid w:val="0083670E"/>
    <w:rsid w:val="00837C3F"/>
    <w:rsid w:val="0084015C"/>
    <w:rsid w:val="008407E5"/>
    <w:rsid w:val="00841A8D"/>
    <w:rsid w:val="00841E79"/>
    <w:rsid w:val="00843046"/>
    <w:rsid w:val="00843F99"/>
    <w:rsid w:val="0084461F"/>
    <w:rsid w:val="00845102"/>
    <w:rsid w:val="008458B6"/>
    <w:rsid w:val="0084633F"/>
    <w:rsid w:val="0084667B"/>
    <w:rsid w:val="00846772"/>
    <w:rsid w:val="00846F6A"/>
    <w:rsid w:val="00847437"/>
    <w:rsid w:val="00847E8C"/>
    <w:rsid w:val="0085045B"/>
    <w:rsid w:val="00850866"/>
    <w:rsid w:val="008508D8"/>
    <w:rsid w:val="00850ABE"/>
    <w:rsid w:val="00851026"/>
    <w:rsid w:val="008514E3"/>
    <w:rsid w:val="008524C7"/>
    <w:rsid w:val="00852B38"/>
    <w:rsid w:val="00852DE3"/>
    <w:rsid w:val="00853EFA"/>
    <w:rsid w:val="00854102"/>
    <w:rsid w:val="0085670D"/>
    <w:rsid w:val="00856D9E"/>
    <w:rsid w:val="00857747"/>
    <w:rsid w:val="00857BC0"/>
    <w:rsid w:val="0086079B"/>
    <w:rsid w:val="008611B4"/>
    <w:rsid w:val="0086161A"/>
    <w:rsid w:val="00861EED"/>
    <w:rsid w:val="0086278E"/>
    <w:rsid w:val="00862E9C"/>
    <w:rsid w:val="0086359A"/>
    <w:rsid w:val="0086365C"/>
    <w:rsid w:val="008637B7"/>
    <w:rsid w:val="00863F3F"/>
    <w:rsid w:val="0086403D"/>
    <w:rsid w:val="00864799"/>
    <w:rsid w:val="008647FE"/>
    <w:rsid w:val="00865299"/>
    <w:rsid w:val="008658ED"/>
    <w:rsid w:val="00865977"/>
    <w:rsid w:val="0086625B"/>
    <w:rsid w:val="0086635B"/>
    <w:rsid w:val="00866DFE"/>
    <w:rsid w:val="008672B2"/>
    <w:rsid w:val="00867753"/>
    <w:rsid w:val="0087062E"/>
    <w:rsid w:val="0087071B"/>
    <w:rsid w:val="008717F6"/>
    <w:rsid w:val="00871A7A"/>
    <w:rsid w:val="00871D38"/>
    <w:rsid w:val="00872117"/>
    <w:rsid w:val="0087238A"/>
    <w:rsid w:val="00873016"/>
    <w:rsid w:val="0087321D"/>
    <w:rsid w:val="00873FF2"/>
    <w:rsid w:val="00874D17"/>
    <w:rsid w:val="00875123"/>
    <w:rsid w:val="008757B5"/>
    <w:rsid w:val="00875B5E"/>
    <w:rsid w:val="008760F1"/>
    <w:rsid w:val="00876177"/>
    <w:rsid w:val="008762E6"/>
    <w:rsid w:val="00876496"/>
    <w:rsid w:val="008769D2"/>
    <w:rsid w:val="00876C65"/>
    <w:rsid w:val="008776C3"/>
    <w:rsid w:val="00877AB0"/>
    <w:rsid w:val="0088116D"/>
    <w:rsid w:val="008818E2"/>
    <w:rsid w:val="00881BFF"/>
    <w:rsid w:val="00881C9E"/>
    <w:rsid w:val="00881D5E"/>
    <w:rsid w:val="008821E8"/>
    <w:rsid w:val="008823A4"/>
    <w:rsid w:val="00882557"/>
    <w:rsid w:val="00882E7A"/>
    <w:rsid w:val="008830DB"/>
    <w:rsid w:val="00883BD2"/>
    <w:rsid w:val="00883BE9"/>
    <w:rsid w:val="00884BF8"/>
    <w:rsid w:val="0088639D"/>
    <w:rsid w:val="00886441"/>
    <w:rsid w:val="008866D9"/>
    <w:rsid w:val="00886739"/>
    <w:rsid w:val="00886882"/>
    <w:rsid w:val="00886895"/>
    <w:rsid w:val="00887C3F"/>
    <w:rsid w:val="00890158"/>
    <w:rsid w:val="0089065B"/>
    <w:rsid w:val="00890FFC"/>
    <w:rsid w:val="00891971"/>
    <w:rsid w:val="00891B68"/>
    <w:rsid w:val="00892285"/>
    <w:rsid w:val="00893B0E"/>
    <w:rsid w:val="00893BFF"/>
    <w:rsid w:val="00894134"/>
    <w:rsid w:val="0089428B"/>
    <w:rsid w:val="00894299"/>
    <w:rsid w:val="00894BF7"/>
    <w:rsid w:val="0089533D"/>
    <w:rsid w:val="008962A3"/>
    <w:rsid w:val="0089686B"/>
    <w:rsid w:val="0089691C"/>
    <w:rsid w:val="00897736"/>
    <w:rsid w:val="008A0408"/>
    <w:rsid w:val="008A1B7D"/>
    <w:rsid w:val="008A221B"/>
    <w:rsid w:val="008A33BC"/>
    <w:rsid w:val="008A36B6"/>
    <w:rsid w:val="008A37B9"/>
    <w:rsid w:val="008A38AF"/>
    <w:rsid w:val="008A39B9"/>
    <w:rsid w:val="008A4EB6"/>
    <w:rsid w:val="008A4EEF"/>
    <w:rsid w:val="008A5191"/>
    <w:rsid w:val="008A53C3"/>
    <w:rsid w:val="008A587C"/>
    <w:rsid w:val="008A6269"/>
    <w:rsid w:val="008A64EC"/>
    <w:rsid w:val="008B09BD"/>
    <w:rsid w:val="008B16AC"/>
    <w:rsid w:val="008B17CC"/>
    <w:rsid w:val="008B21CD"/>
    <w:rsid w:val="008B2A31"/>
    <w:rsid w:val="008B3DEE"/>
    <w:rsid w:val="008B3E9B"/>
    <w:rsid w:val="008B4127"/>
    <w:rsid w:val="008B554E"/>
    <w:rsid w:val="008B6D8B"/>
    <w:rsid w:val="008B6DA7"/>
    <w:rsid w:val="008B7553"/>
    <w:rsid w:val="008B7C57"/>
    <w:rsid w:val="008C090A"/>
    <w:rsid w:val="008C13B6"/>
    <w:rsid w:val="008C369E"/>
    <w:rsid w:val="008C554B"/>
    <w:rsid w:val="008C5B1C"/>
    <w:rsid w:val="008C60E2"/>
    <w:rsid w:val="008C65F7"/>
    <w:rsid w:val="008C6850"/>
    <w:rsid w:val="008C763C"/>
    <w:rsid w:val="008D041D"/>
    <w:rsid w:val="008D05D2"/>
    <w:rsid w:val="008D07AF"/>
    <w:rsid w:val="008D0A0A"/>
    <w:rsid w:val="008D0DAD"/>
    <w:rsid w:val="008D0F3F"/>
    <w:rsid w:val="008D13B7"/>
    <w:rsid w:val="008D13F6"/>
    <w:rsid w:val="008D15BA"/>
    <w:rsid w:val="008D2269"/>
    <w:rsid w:val="008D22FB"/>
    <w:rsid w:val="008D27A6"/>
    <w:rsid w:val="008D28FB"/>
    <w:rsid w:val="008D42DA"/>
    <w:rsid w:val="008D4534"/>
    <w:rsid w:val="008D47AA"/>
    <w:rsid w:val="008D48C3"/>
    <w:rsid w:val="008D49AA"/>
    <w:rsid w:val="008D4EB2"/>
    <w:rsid w:val="008D5295"/>
    <w:rsid w:val="008D585F"/>
    <w:rsid w:val="008D6BB4"/>
    <w:rsid w:val="008E007D"/>
    <w:rsid w:val="008E047D"/>
    <w:rsid w:val="008E090F"/>
    <w:rsid w:val="008E14BA"/>
    <w:rsid w:val="008E1991"/>
    <w:rsid w:val="008E1AA1"/>
    <w:rsid w:val="008E22AC"/>
    <w:rsid w:val="008E27DD"/>
    <w:rsid w:val="008E2BEC"/>
    <w:rsid w:val="008E2FC2"/>
    <w:rsid w:val="008E38A3"/>
    <w:rsid w:val="008E3A06"/>
    <w:rsid w:val="008E4B09"/>
    <w:rsid w:val="008E56B7"/>
    <w:rsid w:val="008E7585"/>
    <w:rsid w:val="008E7D91"/>
    <w:rsid w:val="008F0B5A"/>
    <w:rsid w:val="008F1071"/>
    <w:rsid w:val="008F108C"/>
    <w:rsid w:val="008F11F4"/>
    <w:rsid w:val="008F13DD"/>
    <w:rsid w:val="008F164E"/>
    <w:rsid w:val="008F27A9"/>
    <w:rsid w:val="008F34EE"/>
    <w:rsid w:val="008F455E"/>
    <w:rsid w:val="008F47C6"/>
    <w:rsid w:val="008F4A1D"/>
    <w:rsid w:val="008F4C16"/>
    <w:rsid w:val="008F5CC2"/>
    <w:rsid w:val="008F5D78"/>
    <w:rsid w:val="008F5E9B"/>
    <w:rsid w:val="008F653A"/>
    <w:rsid w:val="008F6F01"/>
    <w:rsid w:val="008F7F95"/>
    <w:rsid w:val="008F7FFE"/>
    <w:rsid w:val="00900FD3"/>
    <w:rsid w:val="009017A4"/>
    <w:rsid w:val="00901EF4"/>
    <w:rsid w:val="009029DA"/>
    <w:rsid w:val="00902A20"/>
    <w:rsid w:val="00903B01"/>
    <w:rsid w:val="00904690"/>
    <w:rsid w:val="00904891"/>
    <w:rsid w:val="009054AD"/>
    <w:rsid w:val="009056B6"/>
    <w:rsid w:val="009066C4"/>
    <w:rsid w:val="0090684E"/>
    <w:rsid w:val="00906E95"/>
    <w:rsid w:val="0090718C"/>
    <w:rsid w:val="00907638"/>
    <w:rsid w:val="0091091B"/>
    <w:rsid w:val="00910A01"/>
    <w:rsid w:val="00911B7E"/>
    <w:rsid w:val="0091220D"/>
    <w:rsid w:val="00912820"/>
    <w:rsid w:val="00912B16"/>
    <w:rsid w:val="0091319D"/>
    <w:rsid w:val="0091338B"/>
    <w:rsid w:val="00913907"/>
    <w:rsid w:val="009168ED"/>
    <w:rsid w:val="00917B42"/>
    <w:rsid w:val="009202D4"/>
    <w:rsid w:val="00920A30"/>
    <w:rsid w:val="00920D30"/>
    <w:rsid w:val="009220A1"/>
    <w:rsid w:val="009220C4"/>
    <w:rsid w:val="00922A73"/>
    <w:rsid w:val="0092352C"/>
    <w:rsid w:val="009237EB"/>
    <w:rsid w:val="00924088"/>
    <w:rsid w:val="0092489E"/>
    <w:rsid w:val="00924A2E"/>
    <w:rsid w:val="00924C76"/>
    <w:rsid w:val="00925631"/>
    <w:rsid w:val="00925C13"/>
    <w:rsid w:val="009270A0"/>
    <w:rsid w:val="0092720F"/>
    <w:rsid w:val="009300EE"/>
    <w:rsid w:val="00930CBD"/>
    <w:rsid w:val="00931793"/>
    <w:rsid w:val="00932552"/>
    <w:rsid w:val="00932694"/>
    <w:rsid w:val="009332CB"/>
    <w:rsid w:val="00933CEC"/>
    <w:rsid w:val="00933FE9"/>
    <w:rsid w:val="009348B7"/>
    <w:rsid w:val="00935581"/>
    <w:rsid w:val="0093628A"/>
    <w:rsid w:val="009403A8"/>
    <w:rsid w:val="00940571"/>
    <w:rsid w:val="0094085F"/>
    <w:rsid w:val="00940FF1"/>
    <w:rsid w:val="0094165D"/>
    <w:rsid w:val="00941F24"/>
    <w:rsid w:val="00943359"/>
    <w:rsid w:val="00943366"/>
    <w:rsid w:val="00943F89"/>
    <w:rsid w:val="00944A5C"/>
    <w:rsid w:val="00944ABD"/>
    <w:rsid w:val="00944B04"/>
    <w:rsid w:val="00944DC9"/>
    <w:rsid w:val="00944FA6"/>
    <w:rsid w:val="00945E3A"/>
    <w:rsid w:val="00946E46"/>
    <w:rsid w:val="0094744A"/>
    <w:rsid w:val="00947C6C"/>
    <w:rsid w:val="0095009E"/>
    <w:rsid w:val="0095112F"/>
    <w:rsid w:val="009517CB"/>
    <w:rsid w:val="009518BD"/>
    <w:rsid w:val="009522FD"/>
    <w:rsid w:val="0095344B"/>
    <w:rsid w:val="00953565"/>
    <w:rsid w:val="0095385C"/>
    <w:rsid w:val="009542C8"/>
    <w:rsid w:val="009544BA"/>
    <w:rsid w:val="00954D96"/>
    <w:rsid w:val="00955071"/>
    <w:rsid w:val="00955BC2"/>
    <w:rsid w:val="00956024"/>
    <w:rsid w:val="0095681D"/>
    <w:rsid w:val="00956F74"/>
    <w:rsid w:val="00956F82"/>
    <w:rsid w:val="00956FF2"/>
    <w:rsid w:val="0095723B"/>
    <w:rsid w:val="00957893"/>
    <w:rsid w:val="00957B29"/>
    <w:rsid w:val="00960CE5"/>
    <w:rsid w:val="009610C8"/>
    <w:rsid w:val="0096181F"/>
    <w:rsid w:val="00962062"/>
    <w:rsid w:val="009630E4"/>
    <w:rsid w:val="00963E06"/>
    <w:rsid w:val="00963FE0"/>
    <w:rsid w:val="00964087"/>
    <w:rsid w:val="00964577"/>
    <w:rsid w:val="00964583"/>
    <w:rsid w:val="00964842"/>
    <w:rsid w:val="00966098"/>
    <w:rsid w:val="009666A1"/>
    <w:rsid w:val="00966798"/>
    <w:rsid w:val="00966C1A"/>
    <w:rsid w:val="00970DE3"/>
    <w:rsid w:val="00971793"/>
    <w:rsid w:val="00971C72"/>
    <w:rsid w:val="00972855"/>
    <w:rsid w:val="009738B0"/>
    <w:rsid w:val="00973B41"/>
    <w:rsid w:val="00973D02"/>
    <w:rsid w:val="00973D5B"/>
    <w:rsid w:val="00973F74"/>
    <w:rsid w:val="009745B2"/>
    <w:rsid w:val="009749D2"/>
    <w:rsid w:val="00974DCF"/>
    <w:rsid w:val="00974F4F"/>
    <w:rsid w:val="0097677C"/>
    <w:rsid w:val="00976B86"/>
    <w:rsid w:val="00977DB7"/>
    <w:rsid w:val="00981809"/>
    <w:rsid w:val="00981D09"/>
    <w:rsid w:val="00982DCD"/>
    <w:rsid w:val="00982ED6"/>
    <w:rsid w:val="0098370A"/>
    <w:rsid w:val="0098472B"/>
    <w:rsid w:val="00984902"/>
    <w:rsid w:val="00984D5A"/>
    <w:rsid w:val="00985081"/>
    <w:rsid w:val="0098509A"/>
    <w:rsid w:val="00985AEC"/>
    <w:rsid w:val="009862D6"/>
    <w:rsid w:val="00986F0D"/>
    <w:rsid w:val="0098703E"/>
    <w:rsid w:val="009876A6"/>
    <w:rsid w:val="00987E97"/>
    <w:rsid w:val="0099059C"/>
    <w:rsid w:val="0099162E"/>
    <w:rsid w:val="00991C29"/>
    <w:rsid w:val="00992A88"/>
    <w:rsid w:val="00992B8B"/>
    <w:rsid w:val="0099363A"/>
    <w:rsid w:val="00994441"/>
    <w:rsid w:val="0099463A"/>
    <w:rsid w:val="00994A6B"/>
    <w:rsid w:val="00995070"/>
    <w:rsid w:val="00995B94"/>
    <w:rsid w:val="00995DD9"/>
    <w:rsid w:val="00995E2B"/>
    <w:rsid w:val="00995F85"/>
    <w:rsid w:val="00996338"/>
    <w:rsid w:val="0099653D"/>
    <w:rsid w:val="00997885"/>
    <w:rsid w:val="00997DC0"/>
    <w:rsid w:val="009A05FD"/>
    <w:rsid w:val="009A083D"/>
    <w:rsid w:val="009A0E8D"/>
    <w:rsid w:val="009A2011"/>
    <w:rsid w:val="009A23AB"/>
    <w:rsid w:val="009A244D"/>
    <w:rsid w:val="009A29D0"/>
    <w:rsid w:val="009A3121"/>
    <w:rsid w:val="009A3175"/>
    <w:rsid w:val="009A3810"/>
    <w:rsid w:val="009A3B6C"/>
    <w:rsid w:val="009A4040"/>
    <w:rsid w:val="009A40A4"/>
    <w:rsid w:val="009A4734"/>
    <w:rsid w:val="009A4816"/>
    <w:rsid w:val="009A48F7"/>
    <w:rsid w:val="009A50E1"/>
    <w:rsid w:val="009A58B9"/>
    <w:rsid w:val="009A5994"/>
    <w:rsid w:val="009A6901"/>
    <w:rsid w:val="009B0759"/>
    <w:rsid w:val="009B0E2F"/>
    <w:rsid w:val="009B0F0F"/>
    <w:rsid w:val="009B18F3"/>
    <w:rsid w:val="009B1EE9"/>
    <w:rsid w:val="009B2298"/>
    <w:rsid w:val="009B23C4"/>
    <w:rsid w:val="009B2488"/>
    <w:rsid w:val="009B304C"/>
    <w:rsid w:val="009B35AA"/>
    <w:rsid w:val="009B41CE"/>
    <w:rsid w:val="009B554B"/>
    <w:rsid w:val="009B5573"/>
    <w:rsid w:val="009B5EC8"/>
    <w:rsid w:val="009B6653"/>
    <w:rsid w:val="009B6C1A"/>
    <w:rsid w:val="009B7338"/>
    <w:rsid w:val="009C06D4"/>
    <w:rsid w:val="009C0B85"/>
    <w:rsid w:val="009C2482"/>
    <w:rsid w:val="009C2786"/>
    <w:rsid w:val="009C2AC5"/>
    <w:rsid w:val="009C2F97"/>
    <w:rsid w:val="009C3B4F"/>
    <w:rsid w:val="009C3EF1"/>
    <w:rsid w:val="009C43BD"/>
    <w:rsid w:val="009C480A"/>
    <w:rsid w:val="009C4842"/>
    <w:rsid w:val="009C5537"/>
    <w:rsid w:val="009C6346"/>
    <w:rsid w:val="009C6828"/>
    <w:rsid w:val="009C68D7"/>
    <w:rsid w:val="009C6937"/>
    <w:rsid w:val="009C6D69"/>
    <w:rsid w:val="009C6FF3"/>
    <w:rsid w:val="009D00F0"/>
    <w:rsid w:val="009D0A53"/>
    <w:rsid w:val="009D0CB9"/>
    <w:rsid w:val="009D1514"/>
    <w:rsid w:val="009D1539"/>
    <w:rsid w:val="009D159A"/>
    <w:rsid w:val="009D16E1"/>
    <w:rsid w:val="009D1822"/>
    <w:rsid w:val="009D1CED"/>
    <w:rsid w:val="009D2106"/>
    <w:rsid w:val="009D2184"/>
    <w:rsid w:val="009D231C"/>
    <w:rsid w:val="009D26C3"/>
    <w:rsid w:val="009D3FF7"/>
    <w:rsid w:val="009D43A7"/>
    <w:rsid w:val="009D478C"/>
    <w:rsid w:val="009D4B6E"/>
    <w:rsid w:val="009D5991"/>
    <w:rsid w:val="009D5EBF"/>
    <w:rsid w:val="009D6080"/>
    <w:rsid w:val="009D60B0"/>
    <w:rsid w:val="009D690F"/>
    <w:rsid w:val="009D6B6B"/>
    <w:rsid w:val="009D72AB"/>
    <w:rsid w:val="009D7E71"/>
    <w:rsid w:val="009E0B02"/>
    <w:rsid w:val="009E1106"/>
    <w:rsid w:val="009E1885"/>
    <w:rsid w:val="009E223C"/>
    <w:rsid w:val="009E2E2D"/>
    <w:rsid w:val="009E3DCD"/>
    <w:rsid w:val="009E4CFA"/>
    <w:rsid w:val="009E525E"/>
    <w:rsid w:val="009E59F8"/>
    <w:rsid w:val="009E66AF"/>
    <w:rsid w:val="009E71D5"/>
    <w:rsid w:val="009E7689"/>
    <w:rsid w:val="009E7B23"/>
    <w:rsid w:val="009E7FBD"/>
    <w:rsid w:val="009F03D1"/>
    <w:rsid w:val="009F0E60"/>
    <w:rsid w:val="009F0F1A"/>
    <w:rsid w:val="009F0FCA"/>
    <w:rsid w:val="009F1311"/>
    <w:rsid w:val="009F1340"/>
    <w:rsid w:val="009F1DED"/>
    <w:rsid w:val="009F2249"/>
    <w:rsid w:val="009F2A29"/>
    <w:rsid w:val="009F2F4D"/>
    <w:rsid w:val="009F3870"/>
    <w:rsid w:val="009F3890"/>
    <w:rsid w:val="009F4447"/>
    <w:rsid w:val="009F4493"/>
    <w:rsid w:val="009F46BE"/>
    <w:rsid w:val="009F4FDF"/>
    <w:rsid w:val="009F5206"/>
    <w:rsid w:val="009F5BFC"/>
    <w:rsid w:val="009F60A0"/>
    <w:rsid w:val="009F6F09"/>
    <w:rsid w:val="009F7443"/>
    <w:rsid w:val="009F7B7D"/>
    <w:rsid w:val="009F7CEF"/>
    <w:rsid w:val="00A003BB"/>
    <w:rsid w:val="00A0058A"/>
    <w:rsid w:val="00A00C7C"/>
    <w:rsid w:val="00A011ED"/>
    <w:rsid w:val="00A01441"/>
    <w:rsid w:val="00A015B6"/>
    <w:rsid w:val="00A030A1"/>
    <w:rsid w:val="00A034E4"/>
    <w:rsid w:val="00A035C3"/>
    <w:rsid w:val="00A0370B"/>
    <w:rsid w:val="00A0426D"/>
    <w:rsid w:val="00A04922"/>
    <w:rsid w:val="00A04E56"/>
    <w:rsid w:val="00A05204"/>
    <w:rsid w:val="00A0539D"/>
    <w:rsid w:val="00A0541A"/>
    <w:rsid w:val="00A05517"/>
    <w:rsid w:val="00A0577E"/>
    <w:rsid w:val="00A058DC"/>
    <w:rsid w:val="00A061F8"/>
    <w:rsid w:val="00A0702A"/>
    <w:rsid w:val="00A0789A"/>
    <w:rsid w:val="00A07E0A"/>
    <w:rsid w:val="00A109B7"/>
    <w:rsid w:val="00A11031"/>
    <w:rsid w:val="00A11044"/>
    <w:rsid w:val="00A11B61"/>
    <w:rsid w:val="00A11D1F"/>
    <w:rsid w:val="00A12008"/>
    <w:rsid w:val="00A124E8"/>
    <w:rsid w:val="00A12978"/>
    <w:rsid w:val="00A12CA9"/>
    <w:rsid w:val="00A13E27"/>
    <w:rsid w:val="00A157B1"/>
    <w:rsid w:val="00A15821"/>
    <w:rsid w:val="00A15E77"/>
    <w:rsid w:val="00A16DD5"/>
    <w:rsid w:val="00A17B41"/>
    <w:rsid w:val="00A20823"/>
    <w:rsid w:val="00A21710"/>
    <w:rsid w:val="00A217FA"/>
    <w:rsid w:val="00A21B52"/>
    <w:rsid w:val="00A2216E"/>
    <w:rsid w:val="00A22E3F"/>
    <w:rsid w:val="00A22F0A"/>
    <w:rsid w:val="00A236E6"/>
    <w:rsid w:val="00A23B0E"/>
    <w:rsid w:val="00A24138"/>
    <w:rsid w:val="00A24741"/>
    <w:rsid w:val="00A2513E"/>
    <w:rsid w:val="00A25574"/>
    <w:rsid w:val="00A25DC9"/>
    <w:rsid w:val="00A261E8"/>
    <w:rsid w:val="00A302AF"/>
    <w:rsid w:val="00A30858"/>
    <w:rsid w:val="00A30BA1"/>
    <w:rsid w:val="00A318B0"/>
    <w:rsid w:val="00A31A5F"/>
    <w:rsid w:val="00A320A1"/>
    <w:rsid w:val="00A32389"/>
    <w:rsid w:val="00A3276E"/>
    <w:rsid w:val="00A34411"/>
    <w:rsid w:val="00A35373"/>
    <w:rsid w:val="00A354B9"/>
    <w:rsid w:val="00A355E4"/>
    <w:rsid w:val="00A359CF"/>
    <w:rsid w:val="00A365BC"/>
    <w:rsid w:val="00A36B63"/>
    <w:rsid w:val="00A37ED4"/>
    <w:rsid w:val="00A405A3"/>
    <w:rsid w:val="00A4099F"/>
    <w:rsid w:val="00A40C04"/>
    <w:rsid w:val="00A40D1B"/>
    <w:rsid w:val="00A4129D"/>
    <w:rsid w:val="00A413CF"/>
    <w:rsid w:val="00A427DC"/>
    <w:rsid w:val="00A42DA6"/>
    <w:rsid w:val="00A436D0"/>
    <w:rsid w:val="00A43BB6"/>
    <w:rsid w:val="00A43D8D"/>
    <w:rsid w:val="00A44A1E"/>
    <w:rsid w:val="00A44DA8"/>
    <w:rsid w:val="00A454C8"/>
    <w:rsid w:val="00A45F38"/>
    <w:rsid w:val="00A46482"/>
    <w:rsid w:val="00A46F49"/>
    <w:rsid w:val="00A470E6"/>
    <w:rsid w:val="00A51240"/>
    <w:rsid w:val="00A517AD"/>
    <w:rsid w:val="00A51C2B"/>
    <w:rsid w:val="00A52B28"/>
    <w:rsid w:val="00A52BA0"/>
    <w:rsid w:val="00A53046"/>
    <w:rsid w:val="00A53428"/>
    <w:rsid w:val="00A5444D"/>
    <w:rsid w:val="00A544FA"/>
    <w:rsid w:val="00A547FC"/>
    <w:rsid w:val="00A54C5C"/>
    <w:rsid w:val="00A54C6F"/>
    <w:rsid w:val="00A554C2"/>
    <w:rsid w:val="00A55CB2"/>
    <w:rsid w:val="00A55D1D"/>
    <w:rsid w:val="00A562C0"/>
    <w:rsid w:val="00A563FE"/>
    <w:rsid w:val="00A56910"/>
    <w:rsid w:val="00A574A4"/>
    <w:rsid w:val="00A6014F"/>
    <w:rsid w:val="00A604C1"/>
    <w:rsid w:val="00A60DA4"/>
    <w:rsid w:val="00A6104B"/>
    <w:rsid w:val="00A61408"/>
    <w:rsid w:val="00A62D0D"/>
    <w:rsid w:val="00A63D71"/>
    <w:rsid w:val="00A64803"/>
    <w:rsid w:val="00A64A96"/>
    <w:rsid w:val="00A64F3F"/>
    <w:rsid w:val="00A650D4"/>
    <w:rsid w:val="00A65BFF"/>
    <w:rsid w:val="00A65DB1"/>
    <w:rsid w:val="00A66C78"/>
    <w:rsid w:val="00A66F25"/>
    <w:rsid w:val="00A6740A"/>
    <w:rsid w:val="00A67E04"/>
    <w:rsid w:val="00A67EAC"/>
    <w:rsid w:val="00A715E0"/>
    <w:rsid w:val="00A722B3"/>
    <w:rsid w:val="00A722D1"/>
    <w:rsid w:val="00A7230B"/>
    <w:rsid w:val="00A72451"/>
    <w:rsid w:val="00A72D94"/>
    <w:rsid w:val="00A73236"/>
    <w:rsid w:val="00A74030"/>
    <w:rsid w:val="00A746E5"/>
    <w:rsid w:val="00A748B0"/>
    <w:rsid w:val="00A74FD4"/>
    <w:rsid w:val="00A7557B"/>
    <w:rsid w:val="00A75F69"/>
    <w:rsid w:val="00A765BF"/>
    <w:rsid w:val="00A7667C"/>
    <w:rsid w:val="00A76FDC"/>
    <w:rsid w:val="00A7714F"/>
    <w:rsid w:val="00A7728A"/>
    <w:rsid w:val="00A77607"/>
    <w:rsid w:val="00A802B4"/>
    <w:rsid w:val="00A80C4C"/>
    <w:rsid w:val="00A81043"/>
    <w:rsid w:val="00A8237F"/>
    <w:rsid w:val="00A8274E"/>
    <w:rsid w:val="00A8380F"/>
    <w:rsid w:val="00A83F5E"/>
    <w:rsid w:val="00A840C5"/>
    <w:rsid w:val="00A84A5E"/>
    <w:rsid w:val="00A852D2"/>
    <w:rsid w:val="00A85388"/>
    <w:rsid w:val="00A853BB"/>
    <w:rsid w:val="00A85E33"/>
    <w:rsid w:val="00A85E90"/>
    <w:rsid w:val="00A8609E"/>
    <w:rsid w:val="00A87102"/>
    <w:rsid w:val="00A873ED"/>
    <w:rsid w:val="00A87F5E"/>
    <w:rsid w:val="00A90599"/>
    <w:rsid w:val="00A91985"/>
    <w:rsid w:val="00A91C35"/>
    <w:rsid w:val="00A91F76"/>
    <w:rsid w:val="00A92533"/>
    <w:rsid w:val="00A93AF5"/>
    <w:rsid w:val="00A94296"/>
    <w:rsid w:val="00A95625"/>
    <w:rsid w:val="00A96695"/>
    <w:rsid w:val="00A96880"/>
    <w:rsid w:val="00A968CA"/>
    <w:rsid w:val="00A96B5D"/>
    <w:rsid w:val="00A974AE"/>
    <w:rsid w:val="00A975B9"/>
    <w:rsid w:val="00AA0561"/>
    <w:rsid w:val="00AA0989"/>
    <w:rsid w:val="00AA0B98"/>
    <w:rsid w:val="00AA10F5"/>
    <w:rsid w:val="00AA1861"/>
    <w:rsid w:val="00AA1CCC"/>
    <w:rsid w:val="00AA2AE4"/>
    <w:rsid w:val="00AA2C7F"/>
    <w:rsid w:val="00AA38A3"/>
    <w:rsid w:val="00AA396C"/>
    <w:rsid w:val="00AA3BC2"/>
    <w:rsid w:val="00AA3E43"/>
    <w:rsid w:val="00AA4459"/>
    <w:rsid w:val="00AA4E0A"/>
    <w:rsid w:val="00AA4EEE"/>
    <w:rsid w:val="00AA5787"/>
    <w:rsid w:val="00AA6349"/>
    <w:rsid w:val="00AA6F95"/>
    <w:rsid w:val="00AB0200"/>
    <w:rsid w:val="00AB02F9"/>
    <w:rsid w:val="00AB1980"/>
    <w:rsid w:val="00AB19CC"/>
    <w:rsid w:val="00AB1B2E"/>
    <w:rsid w:val="00AB2C52"/>
    <w:rsid w:val="00AB2D12"/>
    <w:rsid w:val="00AB32A8"/>
    <w:rsid w:val="00AB35C8"/>
    <w:rsid w:val="00AB38F1"/>
    <w:rsid w:val="00AB3D81"/>
    <w:rsid w:val="00AB420A"/>
    <w:rsid w:val="00AB4346"/>
    <w:rsid w:val="00AB4D4F"/>
    <w:rsid w:val="00AB5132"/>
    <w:rsid w:val="00AB5811"/>
    <w:rsid w:val="00AB63BA"/>
    <w:rsid w:val="00AB67E9"/>
    <w:rsid w:val="00AB697F"/>
    <w:rsid w:val="00AB73FF"/>
    <w:rsid w:val="00AB7963"/>
    <w:rsid w:val="00AC02C8"/>
    <w:rsid w:val="00AC08F3"/>
    <w:rsid w:val="00AC0D79"/>
    <w:rsid w:val="00AC168D"/>
    <w:rsid w:val="00AC1E5F"/>
    <w:rsid w:val="00AC2813"/>
    <w:rsid w:val="00AC3603"/>
    <w:rsid w:val="00AC3757"/>
    <w:rsid w:val="00AC41D1"/>
    <w:rsid w:val="00AC441E"/>
    <w:rsid w:val="00AC4424"/>
    <w:rsid w:val="00AC48C2"/>
    <w:rsid w:val="00AC4B9C"/>
    <w:rsid w:val="00AC4EBA"/>
    <w:rsid w:val="00AC61F9"/>
    <w:rsid w:val="00AC620F"/>
    <w:rsid w:val="00AC7100"/>
    <w:rsid w:val="00AC71D0"/>
    <w:rsid w:val="00AC784E"/>
    <w:rsid w:val="00AC7B41"/>
    <w:rsid w:val="00AD0967"/>
    <w:rsid w:val="00AD0B45"/>
    <w:rsid w:val="00AD0DCA"/>
    <w:rsid w:val="00AD21B9"/>
    <w:rsid w:val="00AD29FD"/>
    <w:rsid w:val="00AD4C2D"/>
    <w:rsid w:val="00AD5E25"/>
    <w:rsid w:val="00AD63DB"/>
    <w:rsid w:val="00AD71E7"/>
    <w:rsid w:val="00AD72BF"/>
    <w:rsid w:val="00AD7315"/>
    <w:rsid w:val="00AD7320"/>
    <w:rsid w:val="00AD7C43"/>
    <w:rsid w:val="00AE21D7"/>
    <w:rsid w:val="00AE2E09"/>
    <w:rsid w:val="00AE33AD"/>
    <w:rsid w:val="00AE459C"/>
    <w:rsid w:val="00AE4687"/>
    <w:rsid w:val="00AE47AC"/>
    <w:rsid w:val="00AE47E5"/>
    <w:rsid w:val="00AE4A6F"/>
    <w:rsid w:val="00AE4B5B"/>
    <w:rsid w:val="00AE4BAC"/>
    <w:rsid w:val="00AE52AA"/>
    <w:rsid w:val="00AE56B9"/>
    <w:rsid w:val="00AE5FD5"/>
    <w:rsid w:val="00AE6692"/>
    <w:rsid w:val="00AE6EAE"/>
    <w:rsid w:val="00AE766A"/>
    <w:rsid w:val="00AE7BD3"/>
    <w:rsid w:val="00AE7DD0"/>
    <w:rsid w:val="00AF008D"/>
    <w:rsid w:val="00AF0E2D"/>
    <w:rsid w:val="00AF1419"/>
    <w:rsid w:val="00AF15DF"/>
    <w:rsid w:val="00AF1ABD"/>
    <w:rsid w:val="00AF2A34"/>
    <w:rsid w:val="00AF3316"/>
    <w:rsid w:val="00AF390E"/>
    <w:rsid w:val="00AF3DD4"/>
    <w:rsid w:val="00AF4C69"/>
    <w:rsid w:val="00AF5266"/>
    <w:rsid w:val="00AF5955"/>
    <w:rsid w:val="00AF6130"/>
    <w:rsid w:val="00AF6513"/>
    <w:rsid w:val="00AF66B9"/>
    <w:rsid w:val="00AF7F44"/>
    <w:rsid w:val="00B01D30"/>
    <w:rsid w:val="00B01F8A"/>
    <w:rsid w:val="00B025E3"/>
    <w:rsid w:val="00B04390"/>
    <w:rsid w:val="00B04AC7"/>
    <w:rsid w:val="00B04F02"/>
    <w:rsid w:val="00B056AE"/>
    <w:rsid w:val="00B061FF"/>
    <w:rsid w:val="00B06F2E"/>
    <w:rsid w:val="00B10839"/>
    <w:rsid w:val="00B10947"/>
    <w:rsid w:val="00B109EE"/>
    <w:rsid w:val="00B111BD"/>
    <w:rsid w:val="00B11B94"/>
    <w:rsid w:val="00B11FD7"/>
    <w:rsid w:val="00B128D2"/>
    <w:rsid w:val="00B12C5A"/>
    <w:rsid w:val="00B1317C"/>
    <w:rsid w:val="00B13344"/>
    <w:rsid w:val="00B137CC"/>
    <w:rsid w:val="00B14A1E"/>
    <w:rsid w:val="00B14E7D"/>
    <w:rsid w:val="00B15142"/>
    <w:rsid w:val="00B15432"/>
    <w:rsid w:val="00B159D9"/>
    <w:rsid w:val="00B16610"/>
    <w:rsid w:val="00B16EDD"/>
    <w:rsid w:val="00B17300"/>
    <w:rsid w:val="00B17869"/>
    <w:rsid w:val="00B17EB2"/>
    <w:rsid w:val="00B20023"/>
    <w:rsid w:val="00B2121A"/>
    <w:rsid w:val="00B2172E"/>
    <w:rsid w:val="00B235BC"/>
    <w:rsid w:val="00B23831"/>
    <w:rsid w:val="00B2410C"/>
    <w:rsid w:val="00B2423D"/>
    <w:rsid w:val="00B243B4"/>
    <w:rsid w:val="00B246B9"/>
    <w:rsid w:val="00B24992"/>
    <w:rsid w:val="00B2652B"/>
    <w:rsid w:val="00B26A89"/>
    <w:rsid w:val="00B27737"/>
    <w:rsid w:val="00B27BE1"/>
    <w:rsid w:val="00B300EA"/>
    <w:rsid w:val="00B303B5"/>
    <w:rsid w:val="00B30654"/>
    <w:rsid w:val="00B30D9C"/>
    <w:rsid w:val="00B311EA"/>
    <w:rsid w:val="00B31AF1"/>
    <w:rsid w:val="00B31EED"/>
    <w:rsid w:val="00B32946"/>
    <w:rsid w:val="00B3315D"/>
    <w:rsid w:val="00B33531"/>
    <w:rsid w:val="00B3435A"/>
    <w:rsid w:val="00B34E4D"/>
    <w:rsid w:val="00B34F26"/>
    <w:rsid w:val="00B356C5"/>
    <w:rsid w:val="00B35750"/>
    <w:rsid w:val="00B36124"/>
    <w:rsid w:val="00B366A1"/>
    <w:rsid w:val="00B3727B"/>
    <w:rsid w:val="00B372DE"/>
    <w:rsid w:val="00B37FF5"/>
    <w:rsid w:val="00B40F73"/>
    <w:rsid w:val="00B413FE"/>
    <w:rsid w:val="00B41FBA"/>
    <w:rsid w:val="00B4247F"/>
    <w:rsid w:val="00B4329F"/>
    <w:rsid w:val="00B447BA"/>
    <w:rsid w:val="00B44931"/>
    <w:rsid w:val="00B45CCF"/>
    <w:rsid w:val="00B473D3"/>
    <w:rsid w:val="00B47A4D"/>
    <w:rsid w:val="00B47F2D"/>
    <w:rsid w:val="00B51614"/>
    <w:rsid w:val="00B5169D"/>
    <w:rsid w:val="00B52507"/>
    <w:rsid w:val="00B52D28"/>
    <w:rsid w:val="00B537AA"/>
    <w:rsid w:val="00B5412E"/>
    <w:rsid w:val="00B54C94"/>
    <w:rsid w:val="00B54DFC"/>
    <w:rsid w:val="00B552B2"/>
    <w:rsid w:val="00B563A8"/>
    <w:rsid w:val="00B56D57"/>
    <w:rsid w:val="00B5769F"/>
    <w:rsid w:val="00B57833"/>
    <w:rsid w:val="00B602E0"/>
    <w:rsid w:val="00B6081B"/>
    <w:rsid w:val="00B60A09"/>
    <w:rsid w:val="00B60B7B"/>
    <w:rsid w:val="00B6258D"/>
    <w:rsid w:val="00B62B0B"/>
    <w:rsid w:val="00B62D3E"/>
    <w:rsid w:val="00B63173"/>
    <w:rsid w:val="00B63CF5"/>
    <w:rsid w:val="00B63D63"/>
    <w:rsid w:val="00B6440D"/>
    <w:rsid w:val="00B654AE"/>
    <w:rsid w:val="00B65A22"/>
    <w:rsid w:val="00B6627C"/>
    <w:rsid w:val="00B663A0"/>
    <w:rsid w:val="00B66BE3"/>
    <w:rsid w:val="00B66F13"/>
    <w:rsid w:val="00B67496"/>
    <w:rsid w:val="00B70625"/>
    <w:rsid w:val="00B71A99"/>
    <w:rsid w:val="00B72868"/>
    <w:rsid w:val="00B730E4"/>
    <w:rsid w:val="00B732A5"/>
    <w:rsid w:val="00B73357"/>
    <w:rsid w:val="00B74C0B"/>
    <w:rsid w:val="00B74FB9"/>
    <w:rsid w:val="00B764EA"/>
    <w:rsid w:val="00B76AE9"/>
    <w:rsid w:val="00B76D65"/>
    <w:rsid w:val="00B7777D"/>
    <w:rsid w:val="00B77832"/>
    <w:rsid w:val="00B8086F"/>
    <w:rsid w:val="00B80D07"/>
    <w:rsid w:val="00B80E7C"/>
    <w:rsid w:val="00B81533"/>
    <w:rsid w:val="00B81F3D"/>
    <w:rsid w:val="00B82002"/>
    <w:rsid w:val="00B821FE"/>
    <w:rsid w:val="00B82360"/>
    <w:rsid w:val="00B82AE1"/>
    <w:rsid w:val="00B832A6"/>
    <w:rsid w:val="00B844B0"/>
    <w:rsid w:val="00B857D3"/>
    <w:rsid w:val="00B85CE6"/>
    <w:rsid w:val="00B8612C"/>
    <w:rsid w:val="00B862A2"/>
    <w:rsid w:val="00B86481"/>
    <w:rsid w:val="00B86BA9"/>
    <w:rsid w:val="00B86DF9"/>
    <w:rsid w:val="00B87784"/>
    <w:rsid w:val="00B87BDF"/>
    <w:rsid w:val="00B900DF"/>
    <w:rsid w:val="00B900F3"/>
    <w:rsid w:val="00B90A8E"/>
    <w:rsid w:val="00B925D1"/>
    <w:rsid w:val="00B93297"/>
    <w:rsid w:val="00B9375B"/>
    <w:rsid w:val="00B941C4"/>
    <w:rsid w:val="00B948D8"/>
    <w:rsid w:val="00B953DD"/>
    <w:rsid w:val="00B955D5"/>
    <w:rsid w:val="00B957B2"/>
    <w:rsid w:val="00B9644D"/>
    <w:rsid w:val="00B96564"/>
    <w:rsid w:val="00B968BB"/>
    <w:rsid w:val="00B968D4"/>
    <w:rsid w:val="00B975CC"/>
    <w:rsid w:val="00B97B0C"/>
    <w:rsid w:val="00BA06A7"/>
    <w:rsid w:val="00BA099A"/>
    <w:rsid w:val="00BA161A"/>
    <w:rsid w:val="00BA22CA"/>
    <w:rsid w:val="00BA2988"/>
    <w:rsid w:val="00BA3C2B"/>
    <w:rsid w:val="00BA4437"/>
    <w:rsid w:val="00BA461B"/>
    <w:rsid w:val="00BA5868"/>
    <w:rsid w:val="00BA5E3E"/>
    <w:rsid w:val="00BA5ED9"/>
    <w:rsid w:val="00BA64F7"/>
    <w:rsid w:val="00BA6595"/>
    <w:rsid w:val="00BA6E3F"/>
    <w:rsid w:val="00BA6F41"/>
    <w:rsid w:val="00BA7AA4"/>
    <w:rsid w:val="00BA7D22"/>
    <w:rsid w:val="00BA7DC7"/>
    <w:rsid w:val="00BB03A0"/>
    <w:rsid w:val="00BB0421"/>
    <w:rsid w:val="00BB06A1"/>
    <w:rsid w:val="00BB0E3B"/>
    <w:rsid w:val="00BB10F5"/>
    <w:rsid w:val="00BB1C60"/>
    <w:rsid w:val="00BB2205"/>
    <w:rsid w:val="00BB24D9"/>
    <w:rsid w:val="00BB2F7B"/>
    <w:rsid w:val="00BB3243"/>
    <w:rsid w:val="00BB3EC8"/>
    <w:rsid w:val="00BB4373"/>
    <w:rsid w:val="00BB50A7"/>
    <w:rsid w:val="00BB6B3E"/>
    <w:rsid w:val="00BB7845"/>
    <w:rsid w:val="00BB7F10"/>
    <w:rsid w:val="00BC0B91"/>
    <w:rsid w:val="00BC0EDB"/>
    <w:rsid w:val="00BC123E"/>
    <w:rsid w:val="00BC1244"/>
    <w:rsid w:val="00BC1360"/>
    <w:rsid w:val="00BC141A"/>
    <w:rsid w:val="00BC1938"/>
    <w:rsid w:val="00BC1A74"/>
    <w:rsid w:val="00BC2CFE"/>
    <w:rsid w:val="00BC3F06"/>
    <w:rsid w:val="00BC3FEC"/>
    <w:rsid w:val="00BC461F"/>
    <w:rsid w:val="00BC498A"/>
    <w:rsid w:val="00BC512D"/>
    <w:rsid w:val="00BC5455"/>
    <w:rsid w:val="00BC5A83"/>
    <w:rsid w:val="00BC5EEE"/>
    <w:rsid w:val="00BC6CAF"/>
    <w:rsid w:val="00BC76E4"/>
    <w:rsid w:val="00BC7DFA"/>
    <w:rsid w:val="00BC7E83"/>
    <w:rsid w:val="00BC7EE0"/>
    <w:rsid w:val="00BD028A"/>
    <w:rsid w:val="00BD07F9"/>
    <w:rsid w:val="00BD0CC1"/>
    <w:rsid w:val="00BD0DB1"/>
    <w:rsid w:val="00BD11C7"/>
    <w:rsid w:val="00BD1300"/>
    <w:rsid w:val="00BD1CEF"/>
    <w:rsid w:val="00BD1D08"/>
    <w:rsid w:val="00BD21DE"/>
    <w:rsid w:val="00BD2CA8"/>
    <w:rsid w:val="00BD2FBF"/>
    <w:rsid w:val="00BD304B"/>
    <w:rsid w:val="00BD3FC2"/>
    <w:rsid w:val="00BD44D8"/>
    <w:rsid w:val="00BD5EBA"/>
    <w:rsid w:val="00BD6164"/>
    <w:rsid w:val="00BD641B"/>
    <w:rsid w:val="00BD6E35"/>
    <w:rsid w:val="00BD70B9"/>
    <w:rsid w:val="00BD77B0"/>
    <w:rsid w:val="00BD7E60"/>
    <w:rsid w:val="00BE0766"/>
    <w:rsid w:val="00BE08D0"/>
    <w:rsid w:val="00BE13D6"/>
    <w:rsid w:val="00BE24F6"/>
    <w:rsid w:val="00BE2C8F"/>
    <w:rsid w:val="00BE3BFF"/>
    <w:rsid w:val="00BE441F"/>
    <w:rsid w:val="00BE52A9"/>
    <w:rsid w:val="00BE5C84"/>
    <w:rsid w:val="00BE5F21"/>
    <w:rsid w:val="00BE6000"/>
    <w:rsid w:val="00BE65BA"/>
    <w:rsid w:val="00BE6F50"/>
    <w:rsid w:val="00BE7E1B"/>
    <w:rsid w:val="00BF0CF6"/>
    <w:rsid w:val="00BF0DA3"/>
    <w:rsid w:val="00BF0FEF"/>
    <w:rsid w:val="00BF1E42"/>
    <w:rsid w:val="00BF254A"/>
    <w:rsid w:val="00BF25EA"/>
    <w:rsid w:val="00BF2DB0"/>
    <w:rsid w:val="00BF305E"/>
    <w:rsid w:val="00BF3324"/>
    <w:rsid w:val="00BF3B1E"/>
    <w:rsid w:val="00BF3E27"/>
    <w:rsid w:val="00BF3FCB"/>
    <w:rsid w:val="00BF4308"/>
    <w:rsid w:val="00BF44F5"/>
    <w:rsid w:val="00BF51D5"/>
    <w:rsid w:val="00BF5385"/>
    <w:rsid w:val="00BF57B8"/>
    <w:rsid w:val="00BF6AC5"/>
    <w:rsid w:val="00BF6FA3"/>
    <w:rsid w:val="00BF7B93"/>
    <w:rsid w:val="00BF7EA4"/>
    <w:rsid w:val="00C00FF8"/>
    <w:rsid w:val="00C02E4B"/>
    <w:rsid w:val="00C03F79"/>
    <w:rsid w:val="00C042CE"/>
    <w:rsid w:val="00C04B45"/>
    <w:rsid w:val="00C056A7"/>
    <w:rsid w:val="00C05ACF"/>
    <w:rsid w:val="00C062FB"/>
    <w:rsid w:val="00C06457"/>
    <w:rsid w:val="00C06F73"/>
    <w:rsid w:val="00C06FA7"/>
    <w:rsid w:val="00C0723F"/>
    <w:rsid w:val="00C109A7"/>
    <w:rsid w:val="00C118B9"/>
    <w:rsid w:val="00C12808"/>
    <w:rsid w:val="00C131D2"/>
    <w:rsid w:val="00C13555"/>
    <w:rsid w:val="00C13B4C"/>
    <w:rsid w:val="00C13C44"/>
    <w:rsid w:val="00C146B1"/>
    <w:rsid w:val="00C14F9E"/>
    <w:rsid w:val="00C153E1"/>
    <w:rsid w:val="00C1567F"/>
    <w:rsid w:val="00C159C7"/>
    <w:rsid w:val="00C16271"/>
    <w:rsid w:val="00C16647"/>
    <w:rsid w:val="00C16688"/>
    <w:rsid w:val="00C16724"/>
    <w:rsid w:val="00C1698B"/>
    <w:rsid w:val="00C1732E"/>
    <w:rsid w:val="00C17554"/>
    <w:rsid w:val="00C177B7"/>
    <w:rsid w:val="00C17DAF"/>
    <w:rsid w:val="00C2004E"/>
    <w:rsid w:val="00C21A73"/>
    <w:rsid w:val="00C22A70"/>
    <w:rsid w:val="00C22AFD"/>
    <w:rsid w:val="00C2373D"/>
    <w:rsid w:val="00C2443E"/>
    <w:rsid w:val="00C24470"/>
    <w:rsid w:val="00C2477E"/>
    <w:rsid w:val="00C247C0"/>
    <w:rsid w:val="00C2546F"/>
    <w:rsid w:val="00C26041"/>
    <w:rsid w:val="00C2645E"/>
    <w:rsid w:val="00C267E1"/>
    <w:rsid w:val="00C26966"/>
    <w:rsid w:val="00C27BF1"/>
    <w:rsid w:val="00C30471"/>
    <w:rsid w:val="00C314C3"/>
    <w:rsid w:val="00C318AA"/>
    <w:rsid w:val="00C322D6"/>
    <w:rsid w:val="00C32BC8"/>
    <w:rsid w:val="00C33149"/>
    <w:rsid w:val="00C336B4"/>
    <w:rsid w:val="00C3427E"/>
    <w:rsid w:val="00C342BE"/>
    <w:rsid w:val="00C35CF1"/>
    <w:rsid w:val="00C36E4E"/>
    <w:rsid w:val="00C37644"/>
    <w:rsid w:val="00C37CC7"/>
    <w:rsid w:val="00C40045"/>
    <w:rsid w:val="00C40DA9"/>
    <w:rsid w:val="00C43218"/>
    <w:rsid w:val="00C43B21"/>
    <w:rsid w:val="00C4469E"/>
    <w:rsid w:val="00C456D9"/>
    <w:rsid w:val="00C45ECD"/>
    <w:rsid w:val="00C460F9"/>
    <w:rsid w:val="00C462C5"/>
    <w:rsid w:val="00C4662C"/>
    <w:rsid w:val="00C4745F"/>
    <w:rsid w:val="00C478D3"/>
    <w:rsid w:val="00C5035C"/>
    <w:rsid w:val="00C50633"/>
    <w:rsid w:val="00C5103D"/>
    <w:rsid w:val="00C51D13"/>
    <w:rsid w:val="00C51FDA"/>
    <w:rsid w:val="00C527BD"/>
    <w:rsid w:val="00C52D5E"/>
    <w:rsid w:val="00C52E58"/>
    <w:rsid w:val="00C537A4"/>
    <w:rsid w:val="00C53830"/>
    <w:rsid w:val="00C53B69"/>
    <w:rsid w:val="00C53C09"/>
    <w:rsid w:val="00C54311"/>
    <w:rsid w:val="00C54713"/>
    <w:rsid w:val="00C55502"/>
    <w:rsid w:val="00C55D16"/>
    <w:rsid w:val="00C56420"/>
    <w:rsid w:val="00C60894"/>
    <w:rsid w:val="00C6189E"/>
    <w:rsid w:val="00C61F76"/>
    <w:rsid w:val="00C623C0"/>
    <w:rsid w:val="00C62437"/>
    <w:rsid w:val="00C6282A"/>
    <w:rsid w:val="00C63713"/>
    <w:rsid w:val="00C63791"/>
    <w:rsid w:val="00C641FA"/>
    <w:rsid w:val="00C645D2"/>
    <w:rsid w:val="00C64FE3"/>
    <w:rsid w:val="00C651A1"/>
    <w:rsid w:val="00C651F6"/>
    <w:rsid w:val="00C661C4"/>
    <w:rsid w:val="00C703FD"/>
    <w:rsid w:val="00C709B1"/>
    <w:rsid w:val="00C713B0"/>
    <w:rsid w:val="00C7226E"/>
    <w:rsid w:val="00C72A99"/>
    <w:rsid w:val="00C7307A"/>
    <w:rsid w:val="00C73523"/>
    <w:rsid w:val="00C73851"/>
    <w:rsid w:val="00C73F6A"/>
    <w:rsid w:val="00C7440B"/>
    <w:rsid w:val="00C744D7"/>
    <w:rsid w:val="00C746B8"/>
    <w:rsid w:val="00C7501B"/>
    <w:rsid w:val="00C75ED5"/>
    <w:rsid w:val="00C767DB"/>
    <w:rsid w:val="00C767EA"/>
    <w:rsid w:val="00C77516"/>
    <w:rsid w:val="00C77B34"/>
    <w:rsid w:val="00C800DC"/>
    <w:rsid w:val="00C80113"/>
    <w:rsid w:val="00C80314"/>
    <w:rsid w:val="00C8156D"/>
    <w:rsid w:val="00C82359"/>
    <w:rsid w:val="00C82A6D"/>
    <w:rsid w:val="00C82CC7"/>
    <w:rsid w:val="00C838D0"/>
    <w:rsid w:val="00C83D07"/>
    <w:rsid w:val="00C8430B"/>
    <w:rsid w:val="00C84540"/>
    <w:rsid w:val="00C84A2B"/>
    <w:rsid w:val="00C84E68"/>
    <w:rsid w:val="00C8653E"/>
    <w:rsid w:val="00C86D10"/>
    <w:rsid w:val="00C87117"/>
    <w:rsid w:val="00C872E6"/>
    <w:rsid w:val="00C87A24"/>
    <w:rsid w:val="00C87A36"/>
    <w:rsid w:val="00C9000F"/>
    <w:rsid w:val="00C90886"/>
    <w:rsid w:val="00C90CD2"/>
    <w:rsid w:val="00C91C9B"/>
    <w:rsid w:val="00C925C3"/>
    <w:rsid w:val="00C92C5E"/>
    <w:rsid w:val="00C92C75"/>
    <w:rsid w:val="00C92CD8"/>
    <w:rsid w:val="00C92F80"/>
    <w:rsid w:val="00C92FE4"/>
    <w:rsid w:val="00C930E2"/>
    <w:rsid w:val="00C95DDE"/>
    <w:rsid w:val="00C95E28"/>
    <w:rsid w:val="00C96A4C"/>
    <w:rsid w:val="00C97194"/>
    <w:rsid w:val="00C97923"/>
    <w:rsid w:val="00C97F0E"/>
    <w:rsid w:val="00CA006B"/>
    <w:rsid w:val="00CA051E"/>
    <w:rsid w:val="00CA0B32"/>
    <w:rsid w:val="00CA1008"/>
    <w:rsid w:val="00CA1871"/>
    <w:rsid w:val="00CA1B2D"/>
    <w:rsid w:val="00CA21ED"/>
    <w:rsid w:val="00CA2262"/>
    <w:rsid w:val="00CA2E6A"/>
    <w:rsid w:val="00CA33B6"/>
    <w:rsid w:val="00CA3790"/>
    <w:rsid w:val="00CA3833"/>
    <w:rsid w:val="00CA4746"/>
    <w:rsid w:val="00CA48A4"/>
    <w:rsid w:val="00CA5DA4"/>
    <w:rsid w:val="00CA6AE1"/>
    <w:rsid w:val="00CA6C68"/>
    <w:rsid w:val="00CA7042"/>
    <w:rsid w:val="00CB0B93"/>
    <w:rsid w:val="00CB0C91"/>
    <w:rsid w:val="00CB1676"/>
    <w:rsid w:val="00CB1F5F"/>
    <w:rsid w:val="00CB2755"/>
    <w:rsid w:val="00CB27A5"/>
    <w:rsid w:val="00CB2F9E"/>
    <w:rsid w:val="00CB3BF3"/>
    <w:rsid w:val="00CB3E12"/>
    <w:rsid w:val="00CB3E54"/>
    <w:rsid w:val="00CB54B9"/>
    <w:rsid w:val="00CB554C"/>
    <w:rsid w:val="00CB56BC"/>
    <w:rsid w:val="00CB594D"/>
    <w:rsid w:val="00CB661B"/>
    <w:rsid w:val="00CB79CD"/>
    <w:rsid w:val="00CC0732"/>
    <w:rsid w:val="00CC1849"/>
    <w:rsid w:val="00CC1A07"/>
    <w:rsid w:val="00CC1CA0"/>
    <w:rsid w:val="00CC1D0E"/>
    <w:rsid w:val="00CC2876"/>
    <w:rsid w:val="00CC3D66"/>
    <w:rsid w:val="00CC4246"/>
    <w:rsid w:val="00CC4FCD"/>
    <w:rsid w:val="00CC5329"/>
    <w:rsid w:val="00CC580B"/>
    <w:rsid w:val="00CC6C92"/>
    <w:rsid w:val="00CC6D23"/>
    <w:rsid w:val="00CC6EAF"/>
    <w:rsid w:val="00CC74FE"/>
    <w:rsid w:val="00CC756D"/>
    <w:rsid w:val="00CC7A28"/>
    <w:rsid w:val="00CC7F33"/>
    <w:rsid w:val="00CD0B85"/>
    <w:rsid w:val="00CD0D2E"/>
    <w:rsid w:val="00CD11B7"/>
    <w:rsid w:val="00CD1799"/>
    <w:rsid w:val="00CD1EC1"/>
    <w:rsid w:val="00CD24DD"/>
    <w:rsid w:val="00CD2565"/>
    <w:rsid w:val="00CD3954"/>
    <w:rsid w:val="00CD40A5"/>
    <w:rsid w:val="00CD4C66"/>
    <w:rsid w:val="00CD4DF3"/>
    <w:rsid w:val="00CD5757"/>
    <w:rsid w:val="00CD5BCF"/>
    <w:rsid w:val="00CD5DDE"/>
    <w:rsid w:val="00CD6AC6"/>
    <w:rsid w:val="00CE050C"/>
    <w:rsid w:val="00CE0ACC"/>
    <w:rsid w:val="00CE10FA"/>
    <w:rsid w:val="00CE1521"/>
    <w:rsid w:val="00CE15D6"/>
    <w:rsid w:val="00CE1C36"/>
    <w:rsid w:val="00CE1EDA"/>
    <w:rsid w:val="00CE2392"/>
    <w:rsid w:val="00CE267F"/>
    <w:rsid w:val="00CE2C34"/>
    <w:rsid w:val="00CE2E2D"/>
    <w:rsid w:val="00CE3A0D"/>
    <w:rsid w:val="00CE4E2C"/>
    <w:rsid w:val="00CE4F4F"/>
    <w:rsid w:val="00CE5635"/>
    <w:rsid w:val="00CE581F"/>
    <w:rsid w:val="00CE6CE2"/>
    <w:rsid w:val="00CE794E"/>
    <w:rsid w:val="00CF10EF"/>
    <w:rsid w:val="00CF1ACB"/>
    <w:rsid w:val="00CF25AD"/>
    <w:rsid w:val="00CF2CC2"/>
    <w:rsid w:val="00CF3A8C"/>
    <w:rsid w:val="00CF5256"/>
    <w:rsid w:val="00CF5510"/>
    <w:rsid w:val="00CF684E"/>
    <w:rsid w:val="00CF6B8E"/>
    <w:rsid w:val="00CF6D4E"/>
    <w:rsid w:val="00CF6DB1"/>
    <w:rsid w:val="00CF7914"/>
    <w:rsid w:val="00D009CB"/>
    <w:rsid w:val="00D00E6B"/>
    <w:rsid w:val="00D01920"/>
    <w:rsid w:val="00D01CB3"/>
    <w:rsid w:val="00D025A8"/>
    <w:rsid w:val="00D02C6B"/>
    <w:rsid w:val="00D02F01"/>
    <w:rsid w:val="00D031E1"/>
    <w:rsid w:val="00D031E9"/>
    <w:rsid w:val="00D03D88"/>
    <w:rsid w:val="00D04724"/>
    <w:rsid w:val="00D04DEB"/>
    <w:rsid w:val="00D0523C"/>
    <w:rsid w:val="00D0524F"/>
    <w:rsid w:val="00D052AA"/>
    <w:rsid w:val="00D057CA"/>
    <w:rsid w:val="00D0622D"/>
    <w:rsid w:val="00D06734"/>
    <w:rsid w:val="00D06912"/>
    <w:rsid w:val="00D069CF"/>
    <w:rsid w:val="00D06CA0"/>
    <w:rsid w:val="00D06F18"/>
    <w:rsid w:val="00D0711B"/>
    <w:rsid w:val="00D072D5"/>
    <w:rsid w:val="00D0736D"/>
    <w:rsid w:val="00D077B8"/>
    <w:rsid w:val="00D101A9"/>
    <w:rsid w:val="00D1033B"/>
    <w:rsid w:val="00D103BE"/>
    <w:rsid w:val="00D1063F"/>
    <w:rsid w:val="00D11385"/>
    <w:rsid w:val="00D121AB"/>
    <w:rsid w:val="00D129DC"/>
    <w:rsid w:val="00D12A1A"/>
    <w:rsid w:val="00D12CC9"/>
    <w:rsid w:val="00D12E92"/>
    <w:rsid w:val="00D138A3"/>
    <w:rsid w:val="00D13F39"/>
    <w:rsid w:val="00D146E5"/>
    <w:rsid w:val="00D149EE"/>
    <w:rsid w:val="00D14C79"/>
    <w:rsid w:val="00D14D02"/>
    <w:rsid w:val="00D1527E"/>
    <w:rsid w:val="00D1558C"/>
    <w:rsid w:val="00D155A5"/>
    <w:rsid w:val="00D16690"/>
    <w:rsid w:val="00D16A56"/>
    <w:rsid w:val="00D16DE2"/>
    <w:rsid w:val="00D17428"/>
    <w:rsid w:val="00D17663"/>
    <w:rsid w:val="00D17798"/>
    <w:rsid w:val="00D179FC"/>
    <w:rsid w:val="00D2018C"/>
    <w:rsid w:val="00D2073B"/>
    <w:rsid w:val="00D20CB6"/>
    <w:rsid w:val="00D20CD5"/>
    <w:rsid w:val="00D21089"/>
    <w:rsid w:val="00D21889"/>
    <w:rsid w:val="00D223AF"/>
    <w:rsid w:val="00D23E16"/>
    <w:rsid w:val="00D24C85"/>
    <w:rsid w:val="00D25FD2"/>
    <w:rsid w:val="00D26EE2"/>
    <w:rsid w:val="00D27549"/>
    <w:rsid w:val="00D27C0A"/>
    <w:rsid w:val="00D30465"/>
    <w:rsid w:val="00D313CA"/>
    <w:rsid w:val="00D31CA3"/>
    <w:rsid w:val="00D3282C"/>
    <w:rsid w:val="00D32FBB"/>
    <w:rsid w:val="00D3347F"/>
    <w:rsid w:val="00D33C25"/>
    <w:rsid w:val="00D35AFC"/>
    <w:rsid w:val="00D37E6A"/>
    <w:rsid w:val="00D40E29"/>
    <w:rsid w:val="00D412E4"/>
    <w:rsid w:val="00D41B9A"/>
    <w:rsid w:val="00D44915"/>
    <w:rsid w:val="00D44B9C"/>
    <w:rsid w:val="00D45167"/>
    <w:rsid w:val="00D4522E"/>
    <w:rsid w:val="00D465D8"/>
    <w:rsid w:val="00D467E5"/>
    <w:rsid w:val="00D46BA3"/>
    <w:rsid w:val="00D46C56"/>
    <w:rsid w:val="00D50498"/>
    <w:rsid w:val="00D51A19"/>
    <w:rsid w:val="00D51B8D"/>
    <w:rsid w:val="00D5234F"/>
    <w:rsid w:val="00D52A25"/>
    <w:rsid w:val="00D5421F"/>
    <w:rsid w:val="00D5479A"/>
    <w:rsid w:val="00D55E00"/>
    <w:rsid w:val="00D56BB4"/>
    <w:rsid w:val="00D56FC7"/>
    <w:rsid w:val="00D5799A"/>
    <w:rsid w:val="00D579C7"/>
    <w:rsid w:val="00D60F9F"/>
    <w:rsid w:val="00D61545"/>
    <w:rsid w:val="00D6169A"/>
    <w:rsid w:val="00D62589"/>
    <w:rsid w:val="00D6283A"/>
    <w:rsid w:val="00D62903"/>
    <w:rsid w:val="00D62BC9"/>
    <w:rsid w:val="00D63517"/>
    <w:rsid w:val="00D64313"/>
    <w:rsid w:val="00D64896"/>
    <w:rsid w:val="00D65ACD"/>
    <w:rsid w:val="00D677D9"/>
    <w:rsid w:val="00D7007E"/>
    <w:rsid w:val="00D707EB"/>
    <w:rsid w:val="00D70AFD"/>
    <w:rsid w:val="00D71AB2"/>
    <w:rsid w:val="00D720AC"/>
    <w:rsid w:val="00D723E5"/>
    <w:rsid w:val="00D72A08"/>
    <w:rsid w:val="00D732F2"/>
    <w:rsid w:val="00D73322"/>
    <w:rsid w:val="00D73369"/>
    <w:rsid w:val="00D73449"/>
    <w:rsid w:val="00D73CA5"/>
    <w:rsid w:val="00D74E27"/>
    <w:rsid w:val="00D74F64"/>
    <w:rsid w:val="00D753A9"/>
    <w:rsid w:val="00D75EE8"/>
    <w:rsid w:val="00D7697A"/>
    <w:rsid w:val="00D77056"/>
    <w:rsid w:val="00D77724"/>
    <w:rsid w:val="00D77B90"/>
    <w:rsid w:val="00D77C4B"/>
    <w:rsid w:val="00D807AC"/>
    <w:rsid w:val="00D81309"/>
    <w:rsid w:val="00D81A55"/>
    <w:rsid w:val="00D81A77"/>
    <w:rsid w:val="00D820E2"/>
    <w:rsid w:val="00D8341D"/>
    <w:rsid w:val="00D83513"/>
    <w:rsid w:val="00D835D9"/>
    <w:rsid w:val="00D8373D"/>
    <w:rsid w:val="00D84727"/>
    <w:rsid w:val="00D84D18"/>
    <w:rsid w:val="00D85C4B"/>
    <w:rsid w:val="00D86403"/>
    <w:rsid w:val="00D86FE0"/>
    <w:rsid w:val="00D876E4"/>
    <w:rsid w:val="00D9080B"/>
    <w:rsid w:val="00D90C6C"/>
    <w:rsid w:val="00D91279"/>
    <w:rsid w:val="00D91CFA"/>
    <w:rsid w:val="00D91F52"/>
    <w:rsid w:val="00D91FD9"/>
    <w:rsid w:val="00D92AB7"/>
    <w:rsid w:val="00D94124"/>
    <w:rsid w:val="00D94314"/>
    <w:rsid w:val="00D9539E"/>
    <w:rsid w:val="00D9588F"/>
    <w:rsid w:val="00D959F0"/>
    <w:rsid w:val="00D95E7D"/>
    <w:rsid w:val="00D95F91"/>
    <w:rsid w:val="00D9628D"/>
    <w:rsid w:val="00D96BD6"/>
    <w:rsid w:val="00D97335"/>
    <w:rsid w:val="00D97B37"/>
    <w:rsid w:val="00DA019C"/>
    <w:rsid w:val="00DA0A58"/>
    <w:rsid w:val="00DA15CD"/>
    <w:rsid w:val="00DA28F9"/>
    <w:rsid w:val="00DA29BF"/>
    <w:rsid w:val="00DA3CC9"/>
    <w:rsid w:val="00DA4655"/>
    <w:rsid w:val="00DA4B97"/>
    <w:rsid w:val="00DA53FD"/>
    <w:rsid w:val="00DA582A"/>
    <w:rsid w:val="00DA60A6"/>
    <w:rsid w:val="00DA7867"/>
    <w:rsid w:val="00DB062C"/>
    <w:rsid w:val="00DB0A9E"/>
    <w:rsid w:val="00DB0CEF"/>
    <w:rsid w:val="00DB152A"/>
    <w:rsid w:val="00DB1B3E"/>
    <w:rsid w:val="00DB21C3"/>
    <w:rsid w:val="00DB2BE8"/>
    <w:rsid w:val="00DB303A"/>
    <w:rsid w:val="00DB304E"/>
    <w:rsid w:val="00DB4117"/>
    <w:rsid w:val="00DB4617"/>
    <w:rsid w:val="00DB4778"/>
    <w:rsid w:val="00DB4881"/>
    <w:rsid w:val="00DB4DBD"/>
    <w:rsid w:val="00DB58FA"/>
    <w:rsid w:val="00DB6272"/>
    <w:rsid w:val="00DB6A7E"/>
    <w:rsid w:val="00DC040C"/>
    <w:rsid w:val="00DC0F83"/>
    <w:rsid w:val="00DC2C76"/>
    <w:rsid w:val="00DC30AD"/>
    <w:rsid w:val="00DC3F81"/>
    <w:rsid w:val="00DC416A"/>
    <w:rsid w:val="00DC4B7C"/>
    <w:rsid w:val="00DC4EEB"/>
    <w:rsid w:val="00DC5303"/>
    <w:rsid w:val="00DC5F88"/>
    <w:rsid w:val="00DC66AF"/>
    <w:rsid w:val="00DC6AC5"/>
    <w:rsid w:val="00DC6BC4"/>
    <w:rsid w:val="00DC7A87"/>
    <w:rsid w:val="00DD0A33"/>
    <w:rsid w:val="00DD0D2A"/>
    <w:rsid w:val="00DD0FB8"/>
    <w:rsid w:val="00DD105A"/>
    <w:rsid w:val="00DD13CD"/>
    <w:rsid w:val="00DD165F"/>
    <w:rsid w:val="00DD252C"/>
    <w:rsid w:val="00DD2960"/>
    <w:rsid w:val="00DD30A6"/>
    <w:rsid w:val="00DD454E"/>
    <w:rsid w:val="00DD4CC3"/>
    <w:rsid w:val="00DD4E7B"/>
    <w:rsid w:val="00DD4FF3"/>
    <w:rsid w:val="00DD6DF3"/>
    <w:rsid w:val="00DD721F"/>
    <w:rsid w:val="00DD7223"/>
    <w:rsid w:val="00DD7A51"/>
    <w:rsid w:val="00DE2145"/>
    <w:rsid w:val="00DE2386"/>
    <w:rsid w:val="00DE2A2C"/>
    <w:rsid w:val="00DE2CCD"/>
    <w:rsid w:val="00DE33C8"/>
    <w:rsid w:val="00DE3C93"/>
    <w:rsid w:val="00DE4B17"/>
    <w:rsid w:val="00DE5052"/>
    <w:rsid w:val="00DE505B"/>
    <w:rsid w:val="00DE55F5"/>
    <w:rsid w:val="00DE609B"/>
    <w:rsid w:val="00DE677B"/>
    <w:rsid w:val="00DE799A"/>
    <w:rsid w:val="00DE7C96"/>
    <w:rsid w:val="00DF1D06"/>
    <w:rsid w:val="00DF2199"/>
    <w:rsid w:val="00DF2951"/>
    <w:rsid w:val="00DF3C07"/>
    <w:rsid w:val="00DF3FBB"/>
    <w:rsid w:val="00DF5923"/>
    <w:rsid w:val="00DF5BC3"/>
    <w:rsid w:val="00DF65A1"/>
    <w:rsid w:val="00DF6AC9"/>
    <w:rsid w:val="00DF6D02"/>
    <w:rsid w:val="00DF7643"/>
    <w:rsid w:val="00E008D7"/>
    <w:rsid w:val="00E00A31"/>
    <w:rsid w:val="00E00A7B"/>
    <w:rsid w:val="00E00D88"/>
    <w:rsid w:val="00E010FB"/>
    <w:rsid w:val="00E01560"/>
    <w:rsid w:val="00E019D3"/>
    <w:rsid w:val="00E01A35"/>
    <w:rsid w:val="00E01C78"/>
    <w:rsid w:val="00E01E14"/>
    <w:rsid w:val="00E02643"/>
    <w:rsid w:val="00E026D9"/>
    <w:rsid w:val="00E02C3C"/>
    <w:rsid w:val="00E03298"/>
    <w:rsid w:val="00E039A5"/>
    <w:rsid w:val="00E03FD6"/>
    <w:rsid w:val="00E04340"/>
    <w:rsid w:val="00E04650"/>
    <w:rsid w:val="00E04C40"/>
    <w:rsid w:val="00E0596B"/>
    <w:rsid w:val="00E060FF"/>
    <w:rsid w:val="00E071F8"/>
    <w:rsid w:val="00E10145"/>
    <w:rsid w:val="00E1024D"/>
    <w:rsid w:val="00E10401"/>
    <w:rsid w:val="00E117CD"/>
    <w:rsid w:val="00E128AA"/>
    <w:rsid w:val="00E12C79"/>
    <w:rsid w:val="00E135DE"/>
    <w:rsid w:val="00E13E48"/>
    <w:rsid w:val="00E14AC8"/>
    <w:rsid w:val="00E14CED"/>
    <w:rsid w:val="00E1500C"/>
    <w:rsid w:val="00E15788"/>
    <w:rsid w:val="00E15E29"/>
    <w:rsid w:val="00E16647"/>
    <w:rsid w:val="00E16E11"/>
    <w:rsid w:val="00E1761D"/>
    <w:rsid w:val="00E17BD6"/>
    <w:rsid w:val="00E17E4E"/>
    <w:rsid w:val="00E20E0E"/>
    <w:rsid w:val="00E20E4B"/>
    <w:rsid w:val="00E217F5"/>
    <w:rsid w:val="00E22E5D"/>
    <w:rsid w:val="00E22F7C"/>
    <w:rsid w:val="00E23167"/>
    <w:rsid w:val="00E23D9D"/>
    <w:rsid w:val="00E24A27"/>
    <w:rsid w:val="00E24B01"/>
    <w:rsid w:val="00E25847"/>
    <w:rsid w:val="00E26EE8"/>
    <w:rsid w:val="00E26FFB"/>
    <w:rsid w:val="00E27585"/>
    <w:rsid w:val="00E30480"/>
    <w:rsid w:val="00E31874"/>
    <w:rsid w:val="00E321C2"/>
    <w:rsid w:val="00E3255F"/>
    <w:rsid w:val="00E33B2E"/>
    <w:rsid w:val="00E34FB5"/>
    <w:rsid w:val="00E34FCD"/>
    <w:rsid w:val="00E35764"/>
    <w:rsid w:val="00E357CF"/>
    <w:rsid w:val="00E35A62"/>
    <w:rsid w:val="00E36261"/>
    <w:rsid w:val="00E36E63"/>
    <w:rsid w:val="00E3702A"/>
    <w:rsid w:val="00E3704E"/>
    <w:rsid w:val="00E37320"/>
    <w:rsid w:val="00E3743E"/>
    <w:rsid w:val="00E4047D"/>
    <w:rsid w:val="00E41D39"/>
    <w:rsid w:val="00E42944"/>
    <w:rsid w:val="00E429E8"/>
    <w:rsid w:val="00E4324C"/>
    <w:rsid w:val="00E44881"/>
    <w:rsid w:val="00E44B56"/>
    <w:rsid w:val="00E44CF0"/>
    <w:rsid w:val="00E453A8"/>
    <w:rsid w:val="00E45B0F"/>
    <w:rsid w:val="00E45E77"/>
    <w:rsid w:val="00E47640"/>
    <w:rsid w:val="00E505C6"/>
    <w:rsid w:val="00E51587"/>
    <w:rsid w:val="00E5173D"/>
    <w:rsid w:val="00E518C8"/>
    <w:rsid w:val="00E52680"/>
    <w:rsid w:val="00E52681"/>
    <w:rsid w:val="00E53AAE"/>
    <w:rsid w:val="00E53B68"/>
    <w:rsid w:val="00E544DC"/>
    <w:rsid w:val="00E54ADE"/>
    <w:rsid w:val="00E54B99"/>
    <w:rsid w:val="00E54BDB"/>
    <w:rsid w:val="00E54FB9"/>
    <w:rsid w:val="00E56415"/>
    <w:rsid w:val="00E56970"/>
    <w:rsid w:val="00E56AED"/>
    <w:rsid w:val="00E56F08"/>
    <w:rsid w:val="00E5710F"/>
    <w:rsid w:val="00E57EAA"/>
    <w:rsid w:val="00E6016B"/>
    <w:rsid w:val="00E608E0"/>
    <w:rsid w:val="00E6090D"/>
    <w:rsid w:val="00E6153E"/>
    <w:rsid w:val="00E615CB"/>
    <w:rsid w:val="00E61EE5"/>
    <w:rsid w:val="00E6209E"/>
    <w:rsid w:val="00E6308B"/>
    <w:rsid w:val="00E632C5"/>
    <w:rsid w:val="00E63546"/>
    <w:rsid w:val="00E6434E"/>
    <w:rsid w:val="00E64555"/>
    <w:rsid w:val="00E64FB2"/>
    <w:rsid w:val="00E65251"/>
    <w:rsid w:val="00E654EF"/>
    <w:rsid w:val="00E655D3"/>
    <w:rsid w:val="00E65858"/>
    <w:rsid w:val="00E65A85"/>
    <w:rsid w:val="00E662AD"/>
    <w:rsid w:val="00E668A8"/>
    <w:rsid w:val="00E67350"/>
    <w:rsid w:val="00E67809"/>
    <w:rsid w:val="00E678EB"/>
    <w:rsid w:val="00E67CF5"/>
    <w:rsid w:val="00E67EBE"/>
    <w:rsid w:val="00E7102E"/>
    <w:rsid w:val="00E71041"/>
    <w:rsid w:val="00E710B7"/>
    <w:rsid w:val="00E714F5"/>
    <w:rsid w:val="00E71AA0"/>
    <w:rsid w:val="00E724D7"/>
    <w:rsid w:val="00E74189"/>
    <w:rsid w:val="00E75C7A"/>
    <w:rsid w:val="00E75E03"/>
    <w:rsid w:val="00E76505"/>
    <w:rsid w:val="00E76C7A"/>
    <w:rsid w:val="00E76D09"/>
    <w:rsid w:val="00E77020"/>
    <w:rsid w:val="00E8022A"/>
    <w:rsid w:val="00E809CD"/>
    <w:rsid w:val="00E812AD"/>
    <w:rsid w:val="00E81DFA"/>
    <w:rsid w:val="00E8248B"/>
    <w:rsid w:val="00E82FC7"/>
    <w:rsid w:val="00E831A7"/>
    <w:rsid w:val="00E83228"/>
    <w:rsid w:val="00E83E2E"/>
    <w:rsid w:val="00E83F20"/>
    <w:rsid w:val="00E8406A"/>
    <w:rsid w:val="00E84496"/>
    <w:rsid w:val="00E8497F"/>
    <w:rsid w:val="00E84F38"/>
    <w:rsid w:val="00E855CB"/>
    <w:rsid w:val="00E859CC"/>
    <w:rsid w:val="00E86E97"/>
    <w:rsid w:val="00E9016D"/>
    <w:rsid w:val="00E90A64"/>
    <w:rsid w:val="00E90E70"/>
    <w:rsid w:val="00E91188"/>
    <w:rsid w:val="00E9131C"/>
    <w:rsid w:val="00E92215"/>
    <w:rsid w:val="00E9348D"/>
    <w:rsid w:val="00E93592"/>
    <w:rsid w:val="00E939EF"/>
    <w:rsid w:val="00E94078"/>
    <w:rsid w:val="00E948A7"/>
    <w:rsid w:val="00E9539E"/>
    <w:rsid w:val="00E9571A"/>
    <w:rsid w:val="00E95C19"/>
    <w:rsid w:val="00E96129"/>
    <w:rsid w:val="00E97164"/>
    <w:rsid w:val="00E97464"/>
    <w:rsid w:val="00E97B9A"/>
    <w:rsid w:val="00EA0C98"/>
    <w:rsid w:val="00EA36D1"/>
    <w:rsid w:val="00EA3C19"/>
    <w:rsid w:val="00EA4436"/>
    <w:rsid w:val="00EA46F4"/>
    <w:rsid w:val="00EA49BB"/>
    <w:rsid w:val="00EA4F09"/>
    <w:rsid w:val="00EA4F82"/>
    <w:rsid w:val="00EA4F99"/>
    <w:rsid w:val="00EA6AD1"/>
    <w:rsid w:val="00EA7CED"/>
    <w:rsid w:val="00EB0CD9"/>
    <w:rsid w:val="00EB1648"/>
    <w:rsid w:val="00EB1A29"/>
    <w:rsid w:val="00EB2B7C"/>
    <w:rsid w:val="00EB2EC2"/>
    <w:rsid w:val="00EB30FA"/>
    <w:rsid w:val="00EB31EA"/>
    <w:rsid w:val="00EB359F"/>
    <w:rsid w:val="00EB3657"/>
    <w:rsid w:val="00EB376F"/>
    <w:rsid w:val="00EB40C7"/>
    <w:rsid w:val="00EB46C8"/>
    <w:rsid w:val="00EB4BEB"/>
    <w:rsid w:val="00EB4ED7"/>
    <w:rsid w:val="00EB4FF9"/>
    <w:rsid w:val="00EB4FFE"/>
    <w:rsid w:val="00EB6638"/>
    <w:rsid w:val="00EB6D3C"/>
    <w:rsid w:val="00EB6ECC"/>
    <w:rsid w:val="00EB72DF"/>
    <w:rsid w:val="00EB7952"/>
    <w:rsid w:val="00EB7DF8"/>
    <w:rsid w:val="00EC2277"/>
    <w:rsid w:val="00EC23BC"/>
    <w:rsid w:val="00EC4F93"/>
    <w:rsid w:val="00EC547F"/>
    <w:rsid w:val="00EC5705"/>
    <w:rsid w:val="00EC611C"/>
    <w:rsid w:val="00EC62E0"/>
    <w:rsid w:val="00EC75AD"/>
    <w:rsid w:val="00EC761E"/>
    <w:rsid w:val="00EC76BF"/>
    <w:rsid w:val="00ED04DE"/>
    <w:rsid w:val="00ED1A61"/>
    <w:rsid w:val="00ED1CF6"/>
    <w:rsid w:val="00ED2241"/>
    <w:rsid w:val="00ED2CEB"/>
    <w:rsid w:val="00ED3433"/>
    <w:rsid w:val="00ED46E2"/>
    <w:rsid w:val="00ED586A"/>
    <w:rsid w:val="00ED5A91"/>
    <w:rsid w:val="00ED5B79"/>
    <w:rsid w:val="00ED6037"/>
    <w:rsid w:val="00ED6538"/>
    <w:rsid w:val="00ED6BEF"/>
    <w:rsid w:val="00ED7EB6"/>
    <w:rsid w:val="00EE0506"/>
    <w:rsid w:val="00EE14C8"/>
    <w:rsid w:val="00EE19A6"/>
    <w:rsid w:val="00EE1C01"/>
    <w:rsid w:val="00EE1C07"/>
    <w:rsid w:val="00EE37EB"/>
    <w:rsid w:val="00EE3862"/>
    <w:rsid w:val="00EE39ED"/>
    <w:rsid w:val="00EE3B78"/>
    <w:rsid w:val="00EE433F"/>
    <w:rsid w:val="00EE4F9B"/>
    <w:rsid w:val="00EE68FE"/>
    <w:rsid w:val="00EE6B50"/>
    <w:rsid w:val="00EE79EB"/>
    <w:rsid w:val="00EE7DC1"/>
    <w:rsid w:val="00EF0135"/>
    <w:rsid w:val="00EF018C"/>
    <w:rsid w:val="00EF0673"/>
    <w:rsid w:val="00EF0AA3"/>
    <w:rsid w:val="00EF1443"/>
    <w:rsid w:val="00EF1AC1"/>
    <w:rsid w:val="00EF452A"/>
    <w:rsid w:val="00EF45C8"/>
    <w:rsid w:val="00EF46EC"/>
    <w:rsid w:val="00EF4A6D"/>
    <w:rsid w:val="00EF53A8"/>
    <w:rsid w:val="00EF5D2C"/>
    <w:rsid w:val="00EF5EEA"/>
    <w:rsid w:val="00EF6688"/>
    <w:rsid w:val="00EF6E48"/>
    <w:rsid w:val="00EF70CB"/>
    <w:rsid w:val="00EF713F"/>
    <w:rsid w:val="00EF78B0"/>
    <w:rsid w:val="00EF7A4D"/>
    <w:rsid w:val="00F000C4"/>
    <w:rsid w:val="00F00C88"/>
    <w:rsid w:val="00F00C9F"/>
    <w:rsid w:val="00F01687"/>
    <w:rsid w:val="00F016A4"/>
    <w:rsid w:val="00F01929"/>
    <w:rsid w:val="00F01D09"/>
    <w:rsid w:val="00F02136"/>
    <w:rsid w:val="00F028B7"/>
    <w:rsid w:val="00F032E9"/>
    <w:rsid w:val="00F03395"/>
    <w:rsid w:val="00F0503A"/>
    <w:rsid w:val="00F05598"/>
    <w:rsid w:val="00F06F3E"/>
    <w:rsid w:val="00F071E7"/>
    <w:rsid w:val="00F073CC"/>
    <w:rsid w:val="00F07F77"/>
    <w:rsid w:val="00F1034C"/>
    <w:rsid w:val="00F10E03"/>
    <w:rsid w:val="00F11393"/>
    <w:rsid w:val="00F11C40"/>
    <w:rsid w:val="00F11F86"/>
    <w:rsid w:val="00F12E8C"/>
    <w:rsid w:val="00F162A3"/>
    <w:rsid w:val="00F16EA8"/>
    <w:rsid w:val="00F207F3"/>
    <w:rsid w:val="00F215CD"/>
    <w:rsid w:val="00F21B80"/>
    <w:rsid w:val="00F22C43"/>
    <w:rsid w:val="00F243B7"/>
    <w:rsid w:val="00F24A64"/>
    <w:rsid w:val="00F24DF2"/>
    <w:rsid w:val="00F25C8A"/>
    <w:rsid w:val="00F27451"/>
    <w:rsid w:val="00F27574"/>
    <w:rsid w:val="00F27A6C"/>
    <w:rsid w:val="00F27CBB"/>
    <w:rsid w:val="00F27D32"/>
    <w:rsid w:val="00F27DE7"/>
    <w:rsid w:val="00F30384"/>
    <w:rsid w:val="00F31618"/>
    <w:rsid w:val="00F325B5"/>
    <w:rsid w:val="00F3284D"/>
    <w:rsid w:val="00F32E61"/>
    <w:rsid w:val="00F33797"/>
    <w:rsid w:val="00F33DC2"/>
    <w:rsid w:val="00F34DE0"/>
    <w:rsid w:val="00F34F63"/>
    <w:rsid w:val="00F36409"/>
    <w:rsid w:val="00F36CD1"/>
    <w:rsid w:val="00F375CE"/>
    <w:rsid w:val="00F37826"/>
    <w:rsid w:val="00F400B1"/>
    <w:rsid w:val="00F40FF5"/>
    <w:rsid w:val="00F41080"/>
    <w:rsid w:val="00F41A0E"/>
    <w:rsid w:val="00F42215"/>
    <w:rsid w:val="00F42496"/>
    <w:rsid w:val="00F43CB1"/>
    <w:rsid w:val="00F43DE3"/>
    <w:rsid w:val="00F4471E"/>
    <w:rsid w:val="00F44CFC"/>
    <w:rsid w:val="00F451C1"/>
    <w:rsid w:val="00F4648B"/>
    <w:rsid w:val="00F46721"/>
    <w:rsid w:val="00F4682B"/>
    <w:rsid w:val="00F50086"/>
    <w:rsid w:val="00F5012F"/>
    <w:rsid w:val="00F50621"/>
    <w:rsid w:val="00F506B5"/>
    <w:rsid w:val="00F50954"/>
    <w:rsid w:val="00F50A21"/>
    <w:rsid w:val="00F50E91"/>
    <w:rsid w:val="00F528A5"/>
    <w:rsid w:val="00F53D05"/>
    <w:rsid w:val="00F54026"/>
    <w:rsid w:val="00F540F7"/>
    <w:rsid w:val="00F54DD2"/>
    <w:rsid w:val="00F55031"/>
    <w:rsid w:val="00F5503C"/>
    <w:rsid w:val="00F55B36"/>
    <w:rsid w:val="00F55F99"/>
    <w:rsid w:val="00F5614B"/>
    <w:rsid w:val="00F5749D"/>
    <w:rsid w:val="00F579E4"/>
    <w:rsid w:val="00F60601"/>
    <w:rsid w:val="00F61956"/>
    <w:rsid w:val="00F61C52"/>
    <w:rsid w:val="00F627A8"/>
    <w:rsid w:val="00F63521"/>
    <w:rsid w:val="00F63672"/>
    <w:rsid w:val="00F63940"/>
    <w:rsid w:val="00F63AE2"/>
    <w:rsid w:val="00F63F5C"/>
    <w:rsid w:val="00F648A1"/>
    <w:rsid w:val="00F65828"/>
    <w:rsid w:val="00F65E02"/>
    <w:rsid w:val="00F66945"/>
    <w:rsid w:val="00F677AD"/>
    <w:rsid w:val="00F67A65"/>
    <w:rsid w:val="00F67B2D"/>
    <w:rsid w:val="00F70001"/>
    <w:rsid w:val="00F70CB1"/>
    <w:rsid w:val="00F71542"/>
    <w:rsid w:val="00F71900"/>
    <w:rsid w:val="00F71D1D"/>
    <w:rsid w:val="00F726EB"/>
    <w:rsid w:val="00F72FAB"/>
    <w:rsid w:val="00F7302E"/>
    <w:rsid w:val="00F73215"/>
    <w:rsid w:val="00F7324F"/>
    <w:rsid w:val="00F735DE"/>
    <w:rsid w:val="00F736C5"/>
    <w:rsid w:val="00F73E40"/>
    <w:rsid w:val="00F73EB5"/>
    <w:rsid w:val="00F7473D"/>
    <w:rsid w:val="00F74B1A"/>
    <w:rsid w:val="00F7512C"/>
    <w:rsid w:val="00F7563F"/>
    <w:rsid w:val="00F759A4"/>
    <w:rsid w:val="00F759EE"/>
    <w:rsid w:val="00F75BD8"/>
    <w:rsid w:val="00F75BD9"/>
    <w:rsid w:val="00F76963"/>
    <w:rsid w:val="00F76A60"/>
    <w:rsid w:val="00F773A0"/>
    <w:rsid w:val="00F80219"/>
    <w:rsid w:val="00F804F6"/>
    <w:rsid w:val="00F806FF"/>
    <w:rsid w:val="00F807E8"/>
    <w:rsid w:val="00F8081E"/>
    <w:rsid w:val="00F81734"/>
    <w:rsid w:val="00F830D8"/>
    <w:rsid w:val="00F83577"/>
    <w:rsid w:val="00F84270"/>
    <w:rsid w:val="00F84B3B"/>
    <w:rsid w:val="00F84BAD"/>
    <w:rsid w:val="00F854EF"/>
    <w:rsid w:val="00F8555F"/>
    <w:rsid w:val="00F8580C"/>
    <w:rsid w:val="00F87806"/>
    <w:rsid w:val="00F87DD3"/>
    <w:rsid w:val="00F9091F"/>
    <w:rsid w:val="00F90D24"/>
    <w:rsid w:val="00F939F2"/>
    <w:rsid w:val="00F94763"/>
    <w:rsid w:val="00F949A2"/>
    <w:rsid w:val="00F94F23"/>
    <w:rsid w:val="00F9599B"/>
    <w:rsid w:val="00F960EF"/>
    <w:rsid w:val="00F96824"/>
    <w:rsid w:val="00F97BB2"/>
    <w:rsid w:val="00FA0624"/>
    <w:rsid w:val="00FA0C40"/>
    <w:rsid w:val="00FA0DF1"/>
    <w:rsid w:val="00FA1378"/>
    <w:rsid w:val="00FA17B7"/>
    <w:rsid w:val="00FA1AD1"/>
    <w:rsid w:val="00FA3682"/>
    <w:rsid w:val="00FA44E0"/>
    <w:rsid w:val="00FA46AF"/>
    <w:rsid w:val="00FA4921"/>
    <w:rsid w:val="00FA4EC4"/>
    <w:rsid w:val="00FA5145"/>
    <w:rsid w:val="00FA5B0F"/>
    <w:rsid w:val="00FA5C9F"/>
    <w:rsid w:val="00FA68F9"/>
    <w:rsid w:val="00FA6927"/>
    <w:rsid w:val="00FA6AF4"/>
    <w:rsid w:val="00FA703D"/>
    <w:rsid w:val="00FA7102"/>
    <w:rsid w:val="00FA7489"/>
    <w:rsid w:val="00FA7B6A"/>
    <w:rsid w:val="00FA7E75"/>
    <w:rsid w:val="00FB0183"/>
    <w:rsid w:val="00FB0D90"/>
    <w:rsid w:val="00FB0F33"/>
    <w:rsid w:val="00FB1E11"/>
    <w:rsid w:val="00FB223A"/>
    <w:rsid w:val="00FB3980"/>
    <w:rsid w:val="00FB48D8"/>
    <w:rsid w:val="00FB4B49"/>
    <w:rsid w:val="00FB54AB"/>
    <w:rsid w:val="00FB58F1"/>
    <w:rsid w:val="00FB7611"/>
    <w:rsid w:val="00FB7B5D"/>
    <w:rsid w:val="00FC0385"/>
    <w:rsid w:val="00FC0444"/>
    <w:rsid w:val="00FC081E"/>
    <w:rsid w:val="00FC084A"/>
    <w:rsid w:val="00FC09BC"/>
    <w:rsid w:val="00FC0F90"/>
    <w:rsid w:val="00FC1021"/>
    <w:rsid w:val="00FC110E"/>
    <w:rsid w:val="00FC1F7F"/>
    <w:rsid w:val="00FC21D1"/>
    <w:rsid w:val="00FC31A1"/>
    <w:rsid w:val="00FC38A9"/>
    <w:rsid w:val="00FC5198"/>
    <w:rsid w:val="00FC5F51"/>
    <w:rsid w:val="00FC5F9C"/>
    <w:rsid w:val="00FC610B"/>
    <w:rsid w:val="00FC6153"/>
    <w:rsid w:val="00FC616C"/>
    <w:rsid w:val="00FC6A48"/>
    <w:rsid w:val="00FD0393"/>
    <w:rsid w:val="00FD0D8D"/>
    <w:rsid w:val="00FD108F"/>
    <w:rsid w:val="00FD1A64"/>
    <w:rsid w:val="00FD1CBB"/>
    <w:rsid w:val="00FD27C0"/>
    <w:rsid w:val="00FD2DE8"/>
    <w:rsid w:val="00FD32DF"/>
    <w:rsid w:val="00FD3997"/>
    <w:rsid w:val="00FD3CD2"/>
    <w:rsid w:val="00FD4136"/>
    <w:rsid w:val="00FD46CA"/>
    <w:rsid w:val="00FD4EAE"/>
    <w:rsid w:val="00FD5C0C"/>
    <w:rsid w:val="00FD615B"/>
    <w:rsid w:val="00FD75E5"/>
    <w:rsid w:val="00FD7C74"/>
    <w:rsid w:val="00FE090B"/>
    <w:rsid w:val="00FE26C2"/>
    <w:rsid w:val="00FE2CB9"/>
    <w:rsid w:val="00FE2E0C"/>
    <w:rsid w:val="00FE3691"/>
    <w:rsid w:val="00FE4233"/>
    <w:rsid w:val="00FE4B4C"/>
    <w:rsid w:val="00FE5A32"/>
    <w:rsid w:val="00FE732E"/>
    <w:rsid w:val="00FE7798"/>
    <w:rsid w:val="00FF0F1F"/>
    <w:rsid w:val="00FF13ED"/>
    <w:rsid w:val="00FF1559"/>
    <w:rsid w:val="00FF17CE"/>
    <w:rsid w:val="00FF2643"/>
    <w:rsid w:val="00FF2645"/>
    <w:rsid w:val="00FF26F3"/>
    <w:rsid w:val="00FF2CA8"/>
    <w:rsid w:val="00FF431B"/>
    <w:rsid w:val="00FF4CAE"/>
    <w:rsid w:val="00FF52C5"/>
    <w:rsid w:val="00FF534E"/>
    <w:rsid w:val="00FF5E44"/>
    <w:rsid w:val="00FF6266"/>
    <w:rsid w:val="00FF6FD3"/>
    <w:rsid w:val="00FF7DCD"/>
  </w:rsids>
  <m:mathPr>
    <m:mathFont m:val="Cambria Math"/>
    <m:brkBin m:val="before"/>
    <m:brkBinSub m:val="--"/>
    <m:smallFrac m:val="0"/>
    <m:dispDef/>
    <m:lMargin m:val="0"/>
    <m:rMargin m:val="0"/>
    <m:defJc m:val="centerGroup"/>
    <m:wrapIndent m:val="1440"/>
    <m:intLim m:val="subSup"/>
    <m:naryLim m:val="undOvr"/>
  </m:mathPr>
  <w:themeFontLang w:val="en-SG" w:eastAsia="ko-K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2C10110"/>
  <w15:docId w15:val="{04BA7BC7-07F8-4F19-8C95-A5801D8A83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MS Mincho" w:hAnsi="Times New Roman" w:cs="Times New Roman"/>
        <w:lang w:val="en-SG" w:eastAsia="en-SG" w:bidi="ar-SA"/>
      </w:rPr>
    </w:rPrDefault>
    <w:pPrDefault/>
  </w:docDefaults>
  <w:latentStyles w:defLockedState="0" w:defUIPriority="99" w:defSemiHidden="0" w:defUnhideWhenUsed="0" w:defQFormat="0" w:count="376">
    <w:lsdException w:name="Normal" w:uiPriority="0" w:qFormat="1"/>
    <w:lsdException w:name="heading 1" w:uiPriority="1" w:qFormat="1"/>
    <w:lsdException w:name="heading 2" w:uiPriority="1" w:qFormat="1"/>
    <w:lsdException w:name="heading 3" w:uiPriority="9" w:qFormat="1"/>
    <w:lsdException w:name="heading 4" w:uiPriority="9"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iPriority="0" w:unhideWhenUsed="1"/>
    <w:lsdException w:name="index 2" w:semiHidden="1" w:uiPriority="0" w:unhideWhenUsed="1"/>
    <w:lsdException w:name="index 3" w:semiHidden="1" w:uiPriority="0" w:unhideWhenUsed="1"/>
    <w:lsdException w:name="index 4" w:semiHidden="1" w:uiPriority="0" w:unhideWhenUsed="1"/>
    <w:lsdException w:name="index 5" w:semiHidden="1" w:uiPriority="0" w:unhideWhenUsed="1"/>
    <w:lsdException w:name="index 6" w:semiHidden="1" w:uiPriority="0" w:unhideWhenUsed="1"/>
    <w:lsdException w:name="index 7" w:semiHidden="1" w:uiPriority="0" w:unhideWhenUsed="1"/>
    <w:lsdException w:name="index 8" w:semiHidden="1" w:uiPriority="0" w:unhideWhenUsed="1"/>
    <w:lsdException w:name="index 9" w:semiHidden="1" w:uiPriority="0"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qFormat="1"/>
    <w:lsdException w:name="index heading" w:semiHidden="1" w:uiPriority="0" w:unhideWhenUsed="1"/>
    <w:lsdException w:name="caption" w:uiPriority="0" w:qFormat="1"/>
    <w:lsdException w:name="table of figures" w:semiHidden="1" w:uiPriority="0" w:unhideWhenUsed="1"/>
    <w:lsdException w:name="envelope address" w:semiHidden="1" w:uiPriority="0" w:unhideWhenUsed="1"/>
    <w:lsdException w:name="envelope return" w:semiHidden="1" w:uiPriority="0" w:unhideWhenUsed="1"/>
    <w:lsdException w:name="footnote reference" w:semiHidden="1" w:uiPriority="0" w:unhideWhenUsed="1"/>
    <w:lsdException w:name="annotation reference" w:semiHidden="1" w:uiPriority="0" w:unhideWhenUsed="1"/>
    <w:lsdException w:name="line number" w:semiHidden="1" w:uiPriority="0"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iPriority="0" w:unhideWhenUsed="1"/>
    <w:lsdException w:name="macro" w:semiHidden="1" w:uiPriority="0" w:unhideWhenUsed="1"/>
    <w:lsdException w:name="toa heading" w:semiHidden="1" w:uiPriority="0" w:unhideWhenUsed="1"/>
    <w:lsdException w:name="List" w:semiHidden="1" w:uiPriority="0" w:unhideWhenUsed="1"/>
    <w:lsdException w:name="List Bullet" w:semiHidden="1" w:uiPriority="0" w:unhideWhenUsed="1"/>
    <w:lsdException w:name="List Number" w:semiHidden="1" w:uiPriority="0" w:unhideWhenUsed="1"/>
    <w:lsdException w:name="List 2" w:semiHidden="1" w:uiPriority="0" w:unhideWhenUsed="1"/>
    <w:lsdException w:name="List 3" w:semiHidden="1" w:uiPriority="0" w:unhideWhenUsed="1"/>
    <w:lsdException w:name="List 4" w:semiHidden="1" w:uiPriority="0" w:unhideWhenUsed="1"/>
    <w:lsdException w:name="List 5" w:semiHidden="1" w:uiPriority="0" w:unhideWhenUsed="1"/>
    <w:lsdException w:name="List Bullet 2" w:semiHidden="1" w:uiPriority="0" w:unhideWhenUsed="1"/>
    <w:lsdException w:name="List Bullet 3" w:semiHidden="1" w:uiPriority="0" w:unhideWhenUsed="1"/>
    <w:lsdException w:name="List Bullet 4" w:semiHidden="1" w:uiPriority="0" w:unhideWhenUsed="1"/>
    <w:lsdException w:name="List Bullet 5" w:semiHidden="1" w:uiPriority="0" w:unhideWhenUsed="1"/>
    <w:lsdException w:name="List Number 2" w:semiHidden="1" w:uiPriority="0" w:unhideWhenUsed="1"/>
    <w:lsdException w:name="List Number 3" w:semiHidden="1" w:uiPriority="0" w:unhideWhenUsed="1"/>
    <w:lsdException w:name="List Number 4" w:semiHidden="1" w:uiPriority="0" w:unhideWhenUsed="1"/>
    <w:lsdException w:name="List Number 5" w:semiHidden="1" w:uiPriority="0" w:unhideWhenUsed="1"/>
    <w:lsdException w:name="Title" w:uiPriority="0" w:qFormat="1"/>
    <w:lsdException w:name="Closing" w:semiHidden="1" w:uiPriority="0" w:unhideWhenUsed="1"/>
    <w:lsdException w:name="Signature" w:semiHidden="1" w:uiPriority="0"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iPriority="0" w:unhideWhenUsed="1"/>
    <w:lsdException w:name="List Continue 2" w:semiHidden="1" w:uiPriority="0" w:unhideWhenUsed="1"/>
    <w:lsdException w:name="List Continue 3" w:semiHidden="1" w:uiPriority="0" w:unhideWhenUsed="1"/>
    <w:lsdException w:name="List Continue 4" w:semiHidden="1" w:uiPriority="0" w:unhideWhenUsed="1"/>
    <w:lsdException w:name="List Continue 5" w:semiHidden="1" w:uiPriority="0" w:unhideWhenUsed="1"/>
    <w:lsdException w:name="Message Header" w:semiHidden="1" w:uiPriority="0" w:unhideWhenUsed="1"/>
    <w:lsdException w:name="Subtitle" w:uiPriority="0" w:qFormat="1"/>
    <w:lsdException w:name="Salutation" w:semiHidden="1" w:uiPriority="0" w:unhideWhenUsed="1"/>
    <w:lsdException w:name="Date" w:semiHidden="1" w:uiPriority="0" w:unhideWhenUsed="1"/>
    <w:lsdException w:name="Body Text First Indent" w:semiHidden="1" w:uiPriority="0" w:unhideWhenUsed="1"/>
    <w:lsdException w:name="Body Text First Indent 2" w:semiHidden="1" w:uiPriority="0" w:unhideWhenUsed="1"/>
    <w:lsdException w:name="Note Heading" w:semiHidden="1" w:uiPriority="0" w:unhideWhenUsed="1"/>
    <w:lsdException w:name="Body Text 2" w:semiHidden="1" w:unhideWhenUsed="1"/>
    <w:lsdException w:name="Body Text 3" w:semiHidden="1" w:unhideWhenUsed="1"/>
    <w:lsdException w:name="Body Text Indent 2" w:semiHidden="1" w:unhideWhenUsed="1"/>
    <w:lsdException w:name="Body Text Indent 3" w:semiHidden="1" w:uiPriority="0" w:unhideWhenUsed="1"/>
    <w:lsdException w:name="Block Text" w:semiHidden="1" w:uiPriority="0" w:unhideWhenUsed="1"/>
    <w:lsdException w:name="Hyperlink" w:semiHidden="1" w:unhideWhenUsed="1"/>
    <w:lsdException w:name="FollowedHyperlink" w:semiHidden="1" w:uiPriority="0" w:unhideWhenUsed="1"/>
    <w:lsdException w:name="Strong" w:uiPriority="22" w:qFormat="1"/>
    <w:lsdException w:name="Emphasis" w:uiPriority="0" w:qFormat="1"/>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844E1"/>
    <w:pPr>
      <w:spacing w:before="120" w:after="240"/>
      <w:jc w:val="both"/>
    </w:pPr>
    <w:rPr>
      <w:rFonts w:ascii="Arial" w:eastAsia="Times New Roman" w:hAnsi="Arial"/>
      <w:szCs w:val="24"/>
      <w:lang w:val="en-AU" w:eastAsia="en-US"/>
    </w:rPr>
  </w:style>
  <w:style w:type="paragraph" w:styleId="Heading1">
    <w:name w:val="heading 1"/>
    <w:basedOn w:val="Heading"/>
    <w:next w:val="Normal"/>
    <w:link w:val="Heading1Char"/>
    <w:autoRedefine/>
    <w:uiPriority w:val="1"/>
    <w:qFormat/>
    <w:rsid w:val="002721B0"/>
    <w:pPr>
      <w:numPr>
        <w:numId w:val="21"/>
      </w:numPr>
      <w:tabs>
        <w:tab w:val="left" w:pos="426"/>
        <w:tab w:val="left" w:pos="560"/>
      </w:tabs>
      <w:spacing w:before="60" w:after="240"/>
      <w:ind w:left="431" w:hanging="431"/>
      <w:outlineLvl w:val="0"/>
    </w:pPr>
    <w:rPr>
      <w:rFonts w:eastAsia="MS Mincho"/>
      <w:b/>
      <w:bCs/>
      <w:sz w:val="24"/>
      <w:szCs w:val="20"/>
      <w:lang w:val="en-GB" w:eastAsia="ja-JP"/>
    </w:rPr>
  </w:style>
  <w:style w:type="paragraph" w:styleId="Heading2">
    <w:name w:val="heading 2"/>
    <w:basedOn w:val="Heading1"/>
    <w:link w:val="Heading2Char"/>
    <w:autoRedefine/>
    <w:uiPriority w:val="1"/>
    <w:qFormat/>
    <w:rsid w:val="00B3435A"/>
    <w:pPr>
      <w:numPr>
        <w:ilvl w:val="1"/>
        <w:numId w:val="10"/>
      </w:numPr>
      <w:tabs>
        <w:tab w:val="clear" w:pos="426"/>
        <w:tab w:val="clear" w:pos="560"/>
        <w:tab w:val="left" w:pos="709"/>
      </w:tabs>
      <w:ind w:left="720" w:hanging="720"/>
      <w:outlineLvl w:val="1"/>
    </w:pPr>
    <w:rPr>
      <w:sz w:val="22"/>
    </w:rPr>
  </w:style>
  <w:style w:type="paragraph" w:styleId="Heading3">
    <w:name w:val="heading 3"/>
    <w:basedOn w:val="Heading1"/>
    <w:next w:val="Normal"/>
    <w:link w:val="Heading3Char"/>
    <w:uiPriority w:val="9"/>
    <w:qFormat/>
    <w:rsid w:val="008F7F95"/>
    <w:pPr>
      <w:numPr>
        <w:ilvl w:val="2"/>
      </w:numPr>
      <w:tabs>
        <w:tab w:val="clear" w:pos="560"/>
        <w:tab w:val="left" w:pos="660"/>
        <w:tab w:val="left" w:pos="880"/>
      </w:tabs>
      <w:spacing w:line="230" w:lineRule="exact"/>
      <w:jc w:val="left"/>
      <w:outlineLvl w:val="2"/>
    </w:pPr>
    <w:rPr>
      <w:sz w:val="20"/>
    </w:rPr>
  </w:style>
  <w:style w:type="paragraph" w:styleId="Heading4">
    <w:name w:val="heading 4"/>
    <w:basedOn w:val="Heading3"/>
    <w:next w:val="Normal"/>
    <w:link w:val="Heading4Char"/>
    <w:uiPriority w:val="9"/>
    <w:qFormat/>
    <w:rsid w:val="00E86E97"/>
    <w:pPr>
      <w:numPr>
        <w:ilvl w:val="3"/>
      </w:numPr>
      <w:tabs>
        <w:tab w:val="clear" w:pos="660"/>
        <w:tab w:val="clear" w:pos="880"/>
        <w:tab w:val="left" w:pos="940"/>
        <w:tab w:val="left" w:pos="1140"/>
        <w:tab w:val="left" w:pos="1360"/>
      </w:tabs>
      <w:outlineLvl w:val="3"/>
    </w:pPr>
  </w:style>
  <w:style w:type="paragraph" w:styleId="Heading5">
    <w:name w:val="heading 5"/>
    <w:basedOn w:val="Heading4"/>
    <w:next w:val="Normal"/>
    <w:link w:val="Heading5Char"/>
    <w:qFormat/>
    <w:rsid w:val="00E86E97"/>
    <w:pPr>
      <w:numPr>
        <w:ilvl w:val="4"/>
      </w:numPr>
      <w:tabs>
        <w:tab w:val="clear" w:pos="940"/>
        <w:tab w:val="clear" w:pos="1140"/>
        <w:tab w:val="clear" w:pos="1360"/>
      </w:tabs>
      <w:outlineLvl w:val="4"/>
    </w:pPr>
  </w:style>
  <w:style w:type="paragraph" w:styleId="Heading6">
    <w:name w:val="heading 6"/>
    <w:basedOn w:val="Heading5"/>
    <w:next w:val="Normal"/>
    <w:link w:val="Heading6Char"/>
    <w:qFormat/>
    <w:rsid w:val="00E86E97"/>
    <w:pPr>
      <w:numPr>
        <w:ilvl w:val="5"/>
      </w:numPr>
      <w:outlineLvl w:val="5"/>
    </w:pPr>
  </w:style>
  <w:style w:type="paragraph" w:styleId="Heading7">
    <w:name w:val="heading 7"/>
    <w:basedOn w:val="Heading6"/>
    <w:next w:val="Normal"/>
    <w:link w:val="Heading7Char"/>
    <w:qFormat/>
    <w:rsid w:val="00E86E97"/>
    <w:pPr>
      <w:numPr>
        <w:ilvl w:val="6"/>
      </w:numPr>
      <w:outlineLvl w:val="6"/>
    </w:pPr>
  </w:style>
  <w:style w:type="paragraph" w:styleId="Heading8">
    <w:name w:val="heading 8"/>
    <w:basedOn w:val="Heading6"/>
    <w:next w:val="Normal"/>
    <w:link w:val="Heading8Char"/>
    <w:qFormat/>
    <w:rsid w:val="00E86E97"/>
    <w:pPr>
      <w:numPr>
        <w:ilvl w:val="7"/>
      </w:numPr>
      <w:outlineLvl w:val="7"/>
    </w:pPr>
  </w:style>
  <w:style w:type="paragraph" w:styleId="Heading9">
    <w:name w:val="heading 9"/>
    <w:basedOn w:val="Heading6"/>
    <w:next w:val="Normal"/>
    <w:link w:val="Heading9Char"/>
    <w:qFormat/>
    <w:rsid w:val="00E86E97"/>
    <w:pPr>
      <w:numPr>
        <w:ilvl w:val="8"/>
      </w:numPr>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2">
    <w:name w:val="a2"/>
    <w:basedOn w:val="Heading2"/>
    <w:next w:val="Normal"/>
    <w:rsid w:val="00E86E97"/>
    <w:pPr>
      <w:numPr>
        <w:numId w:val="8"/>
      </w:numPr>
      <w:tabs>
        <w:tab w:val="clear" w:pos="709"/>
        <w:tab w:val="num" w:pos="360"/>
        <w:tab w:val="left" w:pos="500"/>
        <w:tab w:val="left" w:pos="720"/>
      </w:tabs>
      <w:spacing w:before="270" w:line="270" w:lineRule="exact"/>
      <w:ind w:left="0" w:firstLine="0"/>
    </w:pPr>
    <w:rPr>
      <w:sz w:val="24"/>
    </w:rPr>
  </w:style>
  <w:style w:type="paragraph" w:customStyle="1" w:styleId="a3">
    <w:name w:val="a3"/>
    <w:basedOn w:val="Heading3"/>
    <w:next w:val="Normal"/>
    <w:rsid w:val="00E86E97"/>
    <w:pPr>
      <w:numPr>
        <w:numId w:val="8"/>
      </w:numPr>
      <w:tabs>
        <w:tab w:val="clear" w:pos="660"/>
        <w:tab w:val="left" w:pos="640"/>
        <w:tab w:val="num" w:pos="720"/>
      </w:tabs>
      <w:spacing w:line="250" w:lineRule="exact"/>
      <w:ind w:left="0" w:firstLine="0"/>
    </w:pPr>
    <w:rPr>
      <w:sz w:val="22"/>
    </w:rPr>
  </w:style>
  <w:style w:type="paragraph" w:customStyle="1" w:styleId="a4">
    <w:name w:val="a4"/>
    <w:basedOn w:val="Heading4"/>
    <w:next w:val="Normal"/>
    <w:rsid w:val="00E86E97"/>
    <w:pPr>
      <w:numPr>
        <w:numId w:val="8"/>
      </w:numPr>
      <w:tabs>
        <w:tab w:val="clear" w:pos="940"/>
        <w:tab w:val="clear" w:pos="1140"/>
        <w:tab w:val="clear" w:pos="1360"/>
        <w:tab w:val="left" w:pos="880"/>
        <w:tab w:val="num" w:pos="1080"/>
      </w:tabs>
      <w:ind w:left="0" w:firstLine="0"/>
    </w:pPr>
  </w:style>
  <w:style w:type="paragraph" w:customStyle="1" w:styleId="a5">
    <w:name w:val="a5"/>
    <w:basedOn w:val="Heading5"/>
    <w:next w:val="Normal"/>
    <w:rsid w:val="00E86E97"/>
    <w:pPr>
      <w:numPr>
        <w:numId w:val="8"/>
      </w:numPr>
      <w:tabs>
        <w:tab w:val="num" w:pos="1080"/>
        <w:tab w:val="left" w:pos="1140"/>
        <w:tab w:val="left" w:pos="1360"/>
      </w:tabs>
    </w:pPr>
  </w:style>
  <w:style w:type="paragraph" w:customStyle="1" w:styleId="a6">
    <w:name w:val="a6"/>
    <w:basedOn w:val="Heading6"/>
    <w:next w:val="Normal"/>
    <w:rsid w:val="00E86E97"/>
    <w:pPr>
      <w:numPr>
        <w:numId w:val="8"/>
      </w:numPr>
      <w:tabs>
        <w:tab w:val="left" w:pos="1140"/>
        <w:tab w:val="left" w:pos="1360"/>
        <w:tab w:val="num" w:pos="1440"/>
      </w:tabs>
    </w:pPr>
  </w:style>
  <w:style w:type="paragraph" w:customStyle="1" w:styleId="ANNEX">
    <w:name w:val="ANNEX"/>
    <w:basedOn w:val="Normal"/>
    <w:next w:val="Normal"/>
    <w:rsid w:val="00E86E97"/>
    <w:pPr>
      <w:keepNext/>
      <w:pageBreakBefore/>
      <w:numPr>
        <w:numId w:val="30"/>
      </w:numPr>
      <w:spacing w:after="760" w:line="310" w:lineRule="exact"/>
      <w:jc w:val="center"/>
      <w:outlineLvl w:val="0"/>
    </w:pPr>
    <w:rPr>
      <w:rFonts w:eastAsia="MS Mincho"/>
      <w:b/>
      <w:sz w:val="28"/>
      <w:szCs w:val="20"/>
      <w:lang w:val="en-GB" w:eastAsia="ja-JP"/>
    </w:rPr>
  </w:style>
  <w:style w:type="paragraph" w:customStyle="1" w:styleId="ANNEXN">
    <w:name w:val="ANNEXN"/>
    <w:basedOn w:val="ANNEX"/>
    <w:next w:val="Normal"/>
    <w:rsid w:val="00E86E97"/>
    <w:pPr>
      <w:numPr>
        <w:numId w:val="0"/>
      </w:numPr>
    </w:pPr>
  </w:style>
  <w:style w:type="paragraph" w:customStyle="1" w:styleId="ANNEXZ">
    <w:name w:val="ANNEXZ"/>
    <w:basedOn w:val="ANNEX"/>
    <w:next w:val="Normal"/>
    <w:rsid w:val="00E86E97"/>
    <w:pPr>
      <w:numPr>
        <w:numId w:val="0"/>
      </w:numPr>
    </w:pPr>
  </w:style>
  <w:style w:type="paragraph" w:customStyle="1" w:styleId="Bibliography1">
    <w:name w:val="Bibliography1"/>
    <w:basedOn w:val="Normal"/>
    <w:rsid w:val="00E86E97"/>
    <w:pPr>
      <w:numPr>
        <w:numId w:val="1"/>
      </w:numPr>
      <w:tabs>
        <w:tab w:val="left" w:pos="660"/>
      </w:tabs>
      <w:spacing w:line="230" w:lineRule="atLeast"/>
    </w:pPr>
    <w:rPr>
      <w:rFonts w:eastAsia="MS Mincho"/>
      <w:szCs w:val="20"/>
      <w:lang w:val="en-GB" w:eastAsia="ja-JP"/>
    </w:rPr>
  </w:style>
  <w:style w:type="paragraph" w:styleId="BlockText">
    <w:name w:val="Block Text"/>
    <w:basedOn w:val="Normal"/>
    <w:rsid w:val="00E86E97"/>
    <w:pPr>
      <w:spacing w:after="120" w:line="230" w:lineRule="atLeast"/>
      <w:ind w:left="1440" w:right="1440"/>
    </w:pPr>
    <w:rPr>
      <w:rFonts w:eastAsia="MS Mincho"/>
      <w:szCs w:val="20"/>
      <w:lang w:val="en-GB" w:eastAsia="ja-JP"/>
    </w:rPr>
  </w:style>
  <w:style w:type="paragraph" w:styleId="BodyText">
    <w:name w:val="Body Text"/>
    <w:basedOn w:val="Normal"/>
    <w:link w:val="BodyTextChar"/>
    <w:uiPriority w:val="1"/>
    <w:qFormat/>
    <w:rsid w:val="00E86E97"/>
    <w:pPr>
      <w:spacing w:before="60" w:after="60" w:line="210" w:lineRule="atLeast"/>
    </w:pPr>
    <w:rPr>
      <w:rFonts w:eastAsia="MS Mincho"/>
      <w:sz w:val="18"/>
      <w:szCs w:val="20"/>
      <w:lang w:val="en-GB" w:eastAsia="ja-JP"/>
    </w:rPr>
  </w:style>
  <w:style w:type="paragraph" w:styleId="BodyText2">
    <w:name w:val="Body Text 2"/>
    <w:basedOn w:val="Normal"/>
    <w:link w:val="BodyText2Char"/>
    <w:uiPriority w:val="99"/>
    <w:rsid w:val="00E86E97"/>
    <w:pPr>
      <w:spacing w:before="60" w:after="60" w:line="190" w:lineRule="atLeast"/>
    </w:pPr>
    <w:rPr>
      <w:rFonts w:eastAsia="MS Mincho"/>
      <w:sz w:val="16"/>
      <w:szCs w:val="20"/>
      <w:lang w:val="en-GB" w:eastAsia="ja-JP"/>
    </w:rPr>
  </w:style>
  <w:style w:type="paragraph" w:styleId="BodyText3">
    <w:name w:val="Body Text 3"/>
    <w:basedOn w:val="Normal"/>
    <w:link w:val="BodyText3Char"/>
    <w:uiPriority w:val="99"/>
    <w:rsid w:val="00E86E97"/>
    <w:pPr>
      <w:spacing w:before="60" w:after="60" w:line="170" w:lineRule="atLeast"/>
    </w:pPr>
    <w:rPr>
      <w:rFonts w:eastAsia="MS Mincho"/>
      <w:sz w:val="14"/>
      <w:szCs w:val="20"/>
      <w:lang w:val="en-GB" w:eastAsia="ja-JP"/>
    </w:rPr>
  </w:style>
  <w:style w:type="paragraph" w:styleId="BodyTextFirstIndent">
    <w:name w:val="Body Text First Indent"/>
    <w:basedOn w:val="BodyText"/>
    <w:rsid w:val="00E86E97"/>
    <w:pPr>
      <w:spacing w:before="0" w:after="120"/>
      <w:ind w:firstLine="210"/>
    </w:pPr>
  </w:style>
  <w:style w:type="paragraph" w:styleId="BodyTextIndent">
    <w:name w:val="Body Text Indent"/>
    <w:basedOn w:val="Normal"/>
    <w:link w:val="BodyTextIndentChar"/>
    <w:uiPriority w:val="99"/>
    <w:rsid w:val="00E86E97"/>
    <w:pPr>
      <w:spacing w:after="120" w:line="230" w:lineRule="atLeast"/>
      <w:ind w:left="283"/>
    </w:pPr>
    <w:rPr>
      <w:rFonts w:eastAsia="MS Mincho"/>
      <w:szCs w:val="20"/>
      <w:lang w:val="en-GB" w:eastAsia="ja-JP"/>
    </w:rPr>
  </w:style>
  <w:style w:type="paragraph" w:styleId="BodyTextFirstIndent2">
    <w:name w:val="Body Text First Indent 2"/>
    <w:basedOn w:val="Normal"/>
    <w:rsid w:val="00E86E97"/>
    <w:pPr>
      <w:spacing w:line="230" w:lineRule="atLeast"/>
      <w:ind w:firstLine="210"/>
    </w:pPr>
    <w:rPr>
      <w:rFonts w:eastAsia="MS Mincho"/>
      <w:szCs w:val="20"/>
      <w:lang w:val="en-GB" w:eastAsia="ja-JP"/>
    </w:rPr>
  </w:style>
  <w:style w:type="paragraph" w:styleId="BodyTextIndent2">
    <w:name w:val="Body Text Indent 2"/>
    <w:basedOn w:val="Normal"/>
    <w:link w:val="BodyTextIndent2Char"/>
    <w:uiPriority w:val="99"/>
    <w:rsid w:val="00E86E97"/>
    <w:pPr>
      <w:spacing w:after="120" w:line="480" w:lineRule="auto"/>
      <w:ind w:left="283"/>
    </w:pPr>
    <w:rPr>
      <w:rFonts w:eastAsia="MS Mincho"/>
      <w:szCs w:val="20"/>
      <w:lang w:val="en-GB" w:eastAsia="ja-JP"/>
    </w:rPr>
  </w:style>
  <w:style w:type="paragraph" w:styleId="BodyTextIndent3">
    <w:name w:val="Body Text Indent 3"/>
    <w:basedOn w:val="Normal"/>
    <w:rsid w:val="00E86E97"/>
    <w:pPr>
      <w:spacing w:after="120" w:line="230" w:lineRule="atLeast"/>
      <w:ind w:left="283"/>
    </w:pPr>
    <w:rPr>
      <w:rFonts w:eastAsia="MS Mincho"/>
      <w:sz w:val="16"/>
      <w:szCs w:val="20"/>
      <w:lang w:val="en-GB" w:eastAsia="ja-JP"/>
    </w:rPr>
  </w:style>
  <w:style w:type="paragraph" w:styleId="Caption">
    <w:name w:val="caption"/>
    <w:basedOn w:val="Normal"/>
    <w:next w:val="Normal"/>
    <w:qFormat/>
    <w:rsid w:val="00E86E97"/>
    <w:pPr>
      <w:spacing w:after="120" w:line="230" w:lineRule="atLeast"/>
    </w:pPr>
    <w:rPr>
      <w:rFonts w:eastAsia="MS Mincho"/>
      <w:b/>
      <w:szCs w:val="20"/>
      <w:lang w:val="en-GB" w:eastAsia="ja-JP"/>
    </w:rPr>
  </w:style>
  <w:style w:type="paragraph" w:styleId="Closing">
    <w:name w:val="Closing"/>
    <w:basedOn w:val="Normal"/>
    <w:rsid w:val="00E86E97"/>
    <w:pPr>
      <w:spacing w:line="230" w:lineRule="atLeast"/>
      <w:ind w:left="4252"/>
    </w:pPr>
    <w:rPr>
      <w:rFonts w:eastAsia="MS Mincho"/>
      <w:szCs w:val="20"/>
      <w:lang w:val="en-GB" w:eastAsia="ja-JP"/>
    </w:rPr>
  </w:style>
  <w:style w:type="character" w:styleId="CommentReference">
    <w:name w:val="annotation reference"/>
    <w:rsid w:val="00E86E97"/>
    <w:rPr>
      <w:noProof w:val="0"/>
      <w:sz w:val="16"/>
      <w:lang w:val="fr-FR"/>
    </w:rPr>
  </w:style>
  <w:style w:type="paragraph" w:styleId="CommentText">
    <w:name w:val="annotation text"/>
    <w:basedOn w:val="Normal"/>
    <w:link w:val="CommentTextChar"/>
    <w:rsid w:val="00E86E97"/>
    <w:pPr>
      <w:spacing w:line="230" w:lineRule="atLeast"/>
    </w:pPr>
    <w:rPr>
      <w:rFonts w:eastAsia="MS Mincho"/>
      <w:szCs w:val="20"/>
      <w:lang w:val="en-GB" w:eastAsia="ja-JP"/>
    </w:rPr>
  </w:style>
  <w:style w:type="paragraph" w:styleId="Date">
    <w:name w:val="Date"/>
    <w:basedOn w:val="Normal"/>
    <w:next w:val="Normal"/>
    <w:rsid w:val="00E86E97"/>
    <w:pPr>
      <w:spacing w:line="230" w:lineRule="atLeast"/>
    </w:pPr>
    <w:rPr>
      <w:rFonts w:eastAsia="MS Mincho"/>
      <w:szCs w:val="20"/>
      <w:lang w:val="en-GB" w:eastAsia="ja-JP"/>
    </w:rPr>
  </w:style>
  <w:style w:type="paragraph" w:customStyle="1" w:styleId="Definition">
    <w:name w:val="Definition"/>
    <w:basedOn w:val="Normal"/>
    <w:next w:val="Normal"/>
    <w:rsid w:val="00E86E97"/>
    <w:pPr>
      <w:spacing w:line="230" w:lineRule="atLeast"/>
    </w:pPr>
    <w:rPr>
      <w:rFonts w:eastAsia="MS Mincho"/>
      <w:szCs w:val="20"/>
      <w:lang w:val="en-GB" w:eastAsia="ja-JP"/>
    </w:rPr>
  </w:style>
  <w:style w:type="character" w:customStyle="1" w:styleId="Defterms">
    <w:name w:val="Defterms"/>
    <w:rsid w:val="00E86E97"/>
    <w:rPr>
      <w:noProof w:val="0"/>
      <w:color w:val="auto"/>
      <w:lang w:val="fr-FR"/>
    </w:rPr>
  </w:style>
  <w:style w:type="paragraph" w:customStyle="1" w:styleId="dl">
    <w:name w:val="dl"/>
    <w:basedOn w:val="Normal"/>
    <w:rsid w:val="00E86E97"/>
    <w:pPr>
      <w:spacing w:line="230" w:lineRule="atLeast"/>
      <w:ind w:left="800" w:hanging="400"/>
    </w:pPr>
    <w:rPr>
      <w:rFonts w:eastAsia="MS Mincho"/>
      <w:szCs w:val="20"/>
      <w:lang w:val="en-GB" w:eastAsia="ja-JP"/>
    </w:rPr>
  </w:style>
  <w:style w:type="paragraph" w:styleId="DocumentMap">
    <w:name w:val="Document Map"/>
    <w:basedOn w:val="Normal"/>
    <w:semiHidden/>
    <w:rsid w:val="00E86E97"/>
    <w:pPr>
      <w:shd w:val="clear" w:color="auto" w:fill="000080"/>
      <w:spacing w:line="230" w:lineRule="atLeast"/>
    </w:pPr>
    <w:rPr>
      <w:rFonts w:ascii="Tahoma" w:eastAsia="MS Mincho" w:hAnsi="Tahoma"/>
      <w:szCs w:val="20"/>
      <w:lang w:val="en-GB" w:eastAsia="ja-JP"/>
    </w:rPr>
  </w:style>
  <w:style w:type="character" w:styleId="Emphasis">
    <w:name w:val="Emphasis"/>
    <w:qFormat/>
    <w:rsid w:val="00E86E97"/>
    <w:rPr>
      <w:i/>
      <w:noProof w:val="0"/>
      <w:lang w:val="fr-FR"/>
    </w:rPr>
  </w:style>
  <w:style w:type="character" w:styleId="EndnoteReference">
    <w:name w:val="endnote reference"/>
    <w:semiHidden/>
    <w:rsid w:val="00E86E97"/>
    <w:rPr>
      <w:noProof w:val="0"/>
      <w:vertAlign w:val="superscript"/>
      <w:lang w:val="fr-FR"/>
    </w:rPr>
  </w:style>
  <w:style w:type="paragraph" w:styleId="EndnoteText">
    <w:name w:val="endnote text"/>
    <w:basedOn w:val="Normal"/>
    <w:semiHidden/>
    <w:rsid w:val="00E86E97"/>
    <w:pPr>
      <w:spacing w:line="230" w:lineRule="atLeast"/>
    </w:pPr>
    <w:rPr>
      <w:rFonts w:eastAsia="MS Mincho"/>
      <w:szCs w:val="20"/>
      <w:lang w:val="en-GB" w:eastAsia="ja-JP"/>
    </w:rPr>
  </w:style>
  <w:style w:type="paragraph" w:styleId="EnvelopeAddress">
    <w:name w:val="envelope address"/>
    <w:basedOn w:val="Normal"/>
    <w:rsid w:val="00E86E97"/>
    <w:pPr>
      <w:framePr w:w="7938" w:h="1985" w:hRule="exact" w:hSpace="141" w:wrap="auto" w:hAnchor="page" w:xAlign="center" w:yAlign="bottom"/>
      <w:spacing w:line="230" w:lineRule="atLeast"/>
      <w:ind w:left="2835"/>
    </w:pPr>
    <w:rPr>
      <w:rFonts w:eastAsia="MS Mincho"/>
      <w:szCs w:val="20"/>
      <w:lang w:val="en-GB" w:eastAsia="ja-JP"/>
    </w:rPr>
  </w:style>
  <w:style w:type="paragraph" w:styleId="EnvelopeReturn">
    <w:name w:val="envelope return"/>
    <w:basedOn w:val="Normal"/>
    <w:rsid w:val="00E86E97"/>
    <w:pPr>
      <w:spacing w:line="230" w:lineRule="atLeast"/>
    </w:pPr>
    <w:rPr>
      <w:rFonts w:eastAsia="MS Mincho"/>
      <w:szCs w:val="20"/>
      <w:lang w:val="en-GB" w:eastAsia="ja-JP"/>
    </w:rPr>
  </w:style>
  <w:style w:type="paragraph" w:customStyle="1" w:styleId="Example">
    <w:name w:val="Example"/>
    <w:basedOn w:val="Normal"/>
    <w:next w:val="Normal"/>
    <w:rsid w:val="00E86E97"/>
    <w:pPr>
      <w:tabs>
        <w:tab w:val="left" w:pos="1360"/>
      </w:tabs>
      <w:spacing w:line="210" w:lineRule="atLeast"/>
    </w:pPr>
    <w:rPr>
      <w:rFonts w:eastAsia="MS Mincho"/>
      <w:sz w:val="18"/>
      <w:szCs w:val="20"/>
      <w:lang w:val="en-GB" w:eastAsia="ja-JP"/>
    </w:rPr>
  </w:style>
  <w:style w:type="character" w:customStyle="1" w:styleId="ExtXref">
    <w:name w:val="ExtXref"/>
    <w:rsid w:val="00E86E97"/>
    <w:rPr>
      <w:noProof w:val="0"/>
      <w:color w:val="auto"/>
      <w:lang w:val="fr-FR"/>
    </w:rPr>
  </w:style>
  <w:style w:type="paragraph" w:customStyle="1" w:styleId="Figurefootnote">
    <w:name w:val="Figure footnote"/>
    <w:basedOn w:val="Normal"/>
    <w:rsid w:val="00E86E97"/>
    <w:pPr>
      <w:keepNext/>
      <w:tabs>
        <w:tab w:val="left" w:pos="340"/>
      </w:tabs>
      <w:spacing w:after="60" w:line="210" w:lineRule="atLeast"/>
    </w:pPr>
    <w:rPr>
      <w:rFonts w:eastAsia="MS Mincho"/>
      <w:sz w:val="18"/>
      <w:szCs w:val="20"/>
      <w:lang w:val="en-GB" w:eastAsia="ja-JP"/>
    </w:rPr>
  </w:style>
  <w:style w:type="paragraph" w:customStyle="1" w:styleId="Figuretitle">
    <w:name w:val="Figure title"/>
    <w:basedOn w:val="Normal"/>
    <w:next w:val="Normal"/>
    <w:rsid w:val="00E86E97"/>
    <w:pPr>
      <w:suppressAutoHyphens/>
      <w:spacing w:before="220" w:after="220" w:line="230" w:lineRule="atLeast"/>
      <w:jc w:val="center"/>
    </w:pPr>
    <w:rPr>
      <w:rFonts w:eastAsia="MS Mincho"/>
      <w:b/>
      <w:szCs w:val="20"/>
      <w:lang w:val="en-GB" w:eastAsia="ja-JP"/>
    </w:rPr>
  </w:style>
  <w:style w:type="character" w:styleId="FollowedHyperlink">
    <w:name w:val="FollowedHyperlink"/>
    <w:rsid w:val="00E86E97"/>
    <w:rPr>
      <w:noProof w:val="0"/>
      <w:color w:val="800080"/>
      <w:u w:val="single"/>
      <w:lang w:val="fr-FR"/>
    </w:rPr>
  </w:style>
  <w:style w:type="paragraph" w:styleId="Footer">
    <w:name w:val="footer"/>
    <w:basedOn w:val="Normal"/>
    <w:link w:val="FooterChar"/>
    <w:uiPriority w:val="99"/>
    <w:qFormat/>
    <w:rsid w:val="00E86E97"/>
    <w:pPr>
      <w:spacing w:line="220" w:lineRule="exact"/>
    </w:pPr>
    <w:rPr>
      <w:rFonts w:eastAsia="MS Mincho"/>
      <w:szCs w:val="20"/>
      <w:lang w:val="en-GB" w:eastAsia="ja-JP"/>
    </w:rPr>
  </w:style>
  <w:style w:type="character" w:styleId="FootnoteReference">
    <w:name w:val="footnote reference"/>
    <w:semiHidden/>
    <w:rsid w:val="00E86E97"/>
    <w:rPr>
      <w:noProof/>
      <w:position w:val="6"/>
      <w:sz w:val="16"/>
      <w:vertAlign w:val="baseline"/>
      <w:lang w:val="fr-FR"/>
    </w:rPr>
  </w:style>
  <w:style w:type="paragraph" w:styleId="FootnoteText">
    <w:name w:val="footnote text"/>
    <w:basedOn w:val="Normal"/>
    <w:semiHidden/>
    <w:rsid w:val="00E86E97"/>
    <w:pPr>
      <w:tabs>
        <w:tab w:val="left" w:pos="340"/>
      </w:tabs>
      <w:spacing w:after="120" w:line="210" w:lineRule="atLeast"/>
    </w:pPr>
    <w:rPr>
      <w:rFonts w:eastAsia="MS Mincho"/>
      <w:sz w:val="18"/>
      <w:szCs w:val="20"/>
      <w:lang w:val="en-GB" w:eastAsia="ja-JP"/>
    </w:rPr>
  </w:style>
  <w:style w:type="paragraph" w:customStyle="1" w:styleId="Foreword">
    <w:name w:val="Foreword"/>
    <w:basedOn w:val="Normal"/>
    <w:next w:val="Normal"/>
    <w:rsid w:val="00E86E97"/>
    <w:pPr>
      <w:spacing w:line="230" w:lineRule="atLeast"/>
    </w:pPr>
    <w:rPr>
      <w:rFonts w:eastAsia="MS Mincho"/>
      <w:color w:val="0000FF"/>
      <w:szCs w:val="20"/>
      <w:lang w:val="en-GB" w:eastAsia="ja-JP"/>
    </w:rPr>
  </w:style>
  <w:style w:type="paragraph" w:customStyle="1" w:styleId="Formula">
    <w:name w:val="Formula"/>
    <w:basedOn w:val="Normal"/>
    <w:next w:val="Normal"/>
    <w:rsid w:val="00E86E97"/>
    <w:pPr>
      <w:tabs>
        <w:tab w:val="right" w:pos="9752"/>
      </w:tabs>
      <w:spacing w:after="220" w:line="230" w:lineRule="atLeast"/>
      <w:ind w:left="403"/>
    </w:pPr>
    <w:rPr>
      <w:rFonts w:eastAsia="MS Mincho"/>
      <w:szCs w:val="20"/>
      <w:lang w:val="en-GB" w:eastAsia="ja-JP"/>
    </w:rPr>
  </w:style>
  <w:style w:type="paragraph" w:styleId="Header">
    <w:name w:val="header"/>
    <w:basedOn w:val="Normal"/>
    <w:link w:val="HeaderChar"/>
    <w:uiPriority w:val="99"/>
    <w:rsid w:val="00E86E97"/>
    <w:pPr>
      <w:spacing w:after="740" w:line="220" w:lineRule="exact"/>
    </w:pPr>
    <w:rPr>
      <w:rFonts w:eastAsia="MS Mincho"/>
      <w:b/>
      <w:szCs w:val="20"/>
      <w:lang w:val="en-GB" w:eastAsia="ja-JP"/>
    </w:rPr>
  </w:style>
  <w:style w:type="character" w:styleId="Hyperlink">
    <w:name w:val="Hyperlink"/>
    <w:uiPriority w:val="99"/>
    <w:rsid w:val="00E86E97"/>
    <w:rPr>
      <w:noProof w:val="0"/>
      <w:color w:val="0000FF"/>
      <w:u w:val="single"/>
      <w:lang w:val="fr-FR"/>
    </w:rPr>
  </w:style>
  <w:style w:type="paragraph" w:styleId="Index1">
    <w:name w:val="index 1"/>
    <w:basedOn w:val="Normal"/>
    <w:semiHidden/>
    <w:rsid w:val="00E86E97"/>
    <w:pPr>
      <w:spacing w:line="210" w:lineRule="atLeast"/>
      <w:ind w:left="142" w:hanging="142"/>
    </w:pPr>
    <w:rPr>
      <w:rFonts w:eastAsia="MS Mincho"/>
      <w:b/>
      <w:sz w:val="18"/>
      <w:szCs w:val="20"/>
      <w:lang w:val="en-GB" w:eastAsia="ja-JP"/>
    </w:rPr>
  </w:style>
  <w:style w:type="paragraph" w:styleId="Index2">
    <w:name w:val="index 2"/>
    <w:basedOn w:val="Normal"/>
    <w:next w:val="Normal"/>
    <w:autoRedefine/>
    <w:semiHidden/>
    <w:rsid w:val="00E86E97"/>
    <w:pPr>
      <w:spacing w:line="210" w:lineRule="atLeast"/>
      <w:ind w:left="600" w:hanging="200"/>
    </w:pPr>
    <w:rPr>
      <w:rFonts w:eastAsia="MS Mincho"/>
      <w:b/>
      <w:sz w:val="18"/>
      <w:szCs w:val="20"/>
      <w:lang w:val="en-GB" w:eastAsia="ja-JP"/>
    </w:rPr>
  </w:style>
  <w:style w:type="paragraph" w:styleId="Index3">
    <w:name w:val="index 3"/>
    <w:basedOn w:val="Normal"/>
    <w:next w:val="Normal"/>
    <w:autoRedefine/>
    <w:semiHidden/>
    <w:rsid w:val="00E86E97"/>
    <w:pPr>
      <w:spacing w:line="220" w:lineRule="atLeast"/>
      <w:ind w:left="600" w:hanging="200"/>
    </w:pPr>
    <w:rPr>
      <w:rFonts w:eastAsia="MS Mincho"/>
      <w:b/>
      <w:szCs w:val="20"/>
      <w:lang w:val="en-GB" w:eastAsia="ja-JP"/>
    </w:rPr>
  </w:style>
  <w:style w:type="paragraph" w:styleId="Index4">
    <w:name w:val="index 4"/>
    <w:basedOn w:val="Normal"/>
    <w:next w:val="Normal"/>
    <w:autoRedefine/>
    <w:semiHidden/>
    <w:rsid w:val="00E86E97"/>
    <w:pPr>
      <w:spacing w:line="220" w:lineRule="atLeast"/>
      <w:ind w:left="800" w:hanging="200"/>
    </w:pPr>
    <w:rPr>
      <w:rFonts w:eastAsia="MS Mincho"/>
      <w:b/>
      <w:szCs w:val="20"/>
      <w:lang w:val="en-GB" w:eastAsia="ja-JP"/>
    </w:rPr>
  </w:style>
  <w:style w:type="paragraph" w:styleId="Index5">
    <w:name w:val="index 5"/>
    <w:basedOn w:val="Normal"/>
    <w:next w:val="Normal"/>
    <w:autoRedefine/>
    <w:semiHidden/>
    <w:rsid w:val="00E86E97"/>
    <w:pPr>
      <w:spacing w:line="220" w:lineRule="atLeast"/>
      <w:ind w:left="1000" w:hanging="200"/>
    </w:pPr>
    <w:rPr>
      <w:rFonts w:eastAsia="MS Mincho"/>
      <w:b/>
      <w:szCs w:val="20"/>
      <w:lang w:val="en-GB" w:eastAsia="ja-JP"/>
    </w:rPr>
  </w:style>
  <w:style w:type="paragraph" w:styleId="Index6">
    <w:name w:val="index 6"/>
    <w:basedOn w:val="Normal"/>
    <w:next w:val="Normal"/>
    <w:autoRedefine/>
    <w:semiHidden/>
    <w:rsid w:val="00E86E97"/>
    <w:pPr>
      <w:spacing w:line="220" w:lineRule="atLeast"/>
      <w:ind w:left="1200" w:hanging="200"/>
    </w:pPr>
    <w:rPr>
      <w:rFonts w:eastAsia="MS Mincho"/>
      <w:b/>
      <w:szCs w:val="20"/>
      <w:lang w:val="en-GB" w:eastAsia="ja-JP"/>
    </w:rPr>
  </w:style>
  <w:style w:type="paragraph" w:styleId="Index7">
    <w:name w:val="index 7"/>
    <w:basedOn w:val="Normal"/>
    <w:next w:val="Normal"/>
    <w:autoRedefine/>
    <w:semiHidden/>
    <w:rsid w:val="00E86E97"/>
    <w:pPr>
      <w:spacing w:line="220" w:lineRule="atLeast"/>
      <w:ind w:left="1400" w:hanging="200"/>
    </w:pPr>
    <w:rPr>
      <w:rFonts w:eastAsia="MS Mincho"/>
      <w:b/>
      <w:szCs w:val="20"/>
      <w:lang w:val="en-GB" w:eastAsia="ja-JP"/>
    </w:rPr>
  </w:style>
  <w:style w:type="paragraph" w:styleId="Index8">
    <w:name w:val="index 8"/>
    <w:basedOn w:val="Normal"/>
    <w:next w:val="Normal"/>
    <w:autoRedefine/>
    <w:semiHidden/>
    <w:rsid w:val="00E86E97"/>
    <w:pPr>
      <w:spacing w:line="220" w:lineRule="atLeast"/>
      <w:ind w:left="1600" w:hanging="200"/>
    </w:pPr>
    <w:rPr>
      <w:rFonts w:eastAsia="MS Mincho"/>
      <w:b/>
      <w:szCs w:val="20"/>
      <w:lang w:val="en-GB" w:eastAsia="ja-JP"/>
    </w:rPr>
  </w:style>
  <w:style w:type="paragraph" w:styleId="Index9">
    <w:name w:val="index 9"/>
    <w:basedOn w:val="Normal"/>
    <w:next w:val="Normal"/>
    <w:autoRedefine/>
    <w:semiHidden/>
    <w:rsid w:val="00E86E97"/>
    <w:pPr>
      <w:spacing w:line="220" w:lineRule="atLeast"/>
      <w:ind w:left="1800" w:hanging="200"/>
    </w:pPr>
    <w:rPr>
      <w:rFonts w:eastAsia="MS Mincho"/>
      <w:b/>
      <w:szCs w:val="20"/>
      <w:lang w:val="en-GB" w:eastAsia="ja-JP"/>
    </w:rPr>
  </w:style>
  <w:style w:type="paragraph" w:styleId="IndexHeading">
    <w:name w:val="index heading"/>
    <w:basedOn w:val="Normal"/>
    <w:next w:val="Index1"/>
    <w:semiHidden/>
    <w:rsid w:val="00E86E97"/>
    <w:pPr>
      <w:keepNext/>
      <w:spacing w:before="400" w:after="210" w:line="230" w:lineRule="atLeast"/>
      <w:jc w:val="center"/>
    </w:pPr>
    <w:rPr>
      <w:rFonts w:eastAsia="MS Mincho"/>
      <w:szCs w:val="20"/>
      <w:lang w:val="en-GB" w:eastAsia="ja-JP"/>
    </w:rPr>
  </w:style>
  <w:style w:type="paragraph" w:customStyle="1" w:styleId="Introduction">
    <w:name w:val="Introduction"/>
    <w:basedOn w:val="Normal"/>
    <w:next w:val="Normal"/>
    <w:rsid w:val="00E86E97"/>
    <w:pPr>
      <w:keepNext/>
      <w:pageBreakBefore/>
      <w:tabs>
        <w:tab w:val="left" w:pos="400"/>
      </w:tabs>
      <w:suppressAutoHyphens/>
      <w:spacing w:before="960" w:after="310" w:line="310" w:lineRule="exact"/>
    </w:pPr>
    <w:rPr>
      <w:rFonts w:eastAsia="MS Mincho"/>
      <w:b/>
      <w:sz w:val="28"/>
      <w:szCs w:val="20"/>
      <w:lang w:val="en-GB" w:eastAsia="ja-JP"/>
    </w:rPr>
  </w:style>
  <w:style w:type="character" w:styleId="LineNumber">
    <w:name w:val="line number"/>
    <w:rsid w:val="00E86E97"/>
    <w:rPr>
      <w:noProof w:val="0"/>
      <w:lang w:val="fr-FR"/>
    </w:rPr>
  </w:style>
  <w:style w:type="paragraph" w:styleId="List">
    <w:name w:val="List"/>
    <w:basedOn w:val="Normal"/>
    <w:rsid w:val="00E86E97"/>
    <w:pPr>
      <w:spacing w:line="230" w:lineRule="atLeast"/>
      <w:ind w:left="283" w:hanging="283"/>
    </w:pPr>
    <w:rPr>
      <w:rFonts w:eastAsia="MS Mincho"/>
      <w:szCs w:val="20"/>
      <w:lang w:val="en-GB" w:eastAsia="ja-JP"/>
    </w:rPr>
  </w:style>
  <w:style w:type="paragraph" w:styleId="List2">
    <w:name w:val="List 2"/>
    <w:basedOn w:val="Normal"/>
    <w:rsid w:val="00E86E97"/>
    <w:pPr>
      <w:spacing w:line="230" w:lineRule="atLeast"/>
      <w:ind w:left="566" w:hanging="283"/>
    </w:pPr>
    <w:rPr>
      <w:rFonts w:eastAsia="MS Mincho"/>
      <w:szCs w:val="20"/>
      <w:lang w:val="en-GB" w:eastAsia="ja-JP"/>
    </w:rPr>
  </w:style>
  <w:style w:type="paragraph" w:styleId="List3">
    <w:name w:val="List 3"/>
    <w:basedOn w:val="Normal"/>
    <w:rsid w:val="00E86E97"/>
    <w:pPr>
      <w:spacing w:line="230" w:lineRule="atLeast"/>
      <w:ind w:left="849" w:hanging="283"/>
    </w:pPr>
    <w:rPr>
      <w:rFonts w:eastAsia="MS Mincho"/>
      <w:szCs w:val="20"/>
      <w:lang w:val="en-GB" w:eastAsia="ja-JP"/>
    </w:rPr>
  </w:style>
  <w:style w:type="paragraph" w:styleId="List4">
    <w:name w:val="List 4"/>
    <w:basedOn w:val="Normal"/>
    <w:rsid w:val="00E86E97"/>
    <w:pPr>
      <w:spacing w:line="230" w:lineRule="atLeast"/>
      <w:ind w:left="1132" w:hanging="283"/>
    </w:pPr>
    <w:rPr>
      <w:rFonts w:eastAsia="MS Mincho"/>
      <w:szCs w:val="20"/>
      <w:lang w:val="en-GB" w:eastAsia="ja-JP"/>
    </w:rPr>
  </w:style>
  <w:style w:type="paragraph" w:styleId="List5">
    <w:name w:val="List 5"/>
    <w:basedOn w:val="Normal"/>
    <w:rsid w:val="00E86E97"/>
    <w:pPr>
      <w:spacing w:line="230" w:lineRule="atLeast"/>
      <w:ind w:left="1415" w:hanging="283"/>
    </w:pPr>
    <w:rPr>
      <w:rFonts w:eastAsia="MS Mincho"/>
      <w:szCs w:val="20"/>
      <w:lang w:val="en-GB" w:eastAsia="ja-JP"/>
    </w:rPr>
  </w:style>
  <w:style w:type="paragraph" w:styleId="ListBullet">
    <w:name w:val="List Bullet"/>
    <w:basedOn w:val="Normal"/>
    <w:autoRedefine/>
    <w:rsid w:val="00E86E97"/>
    <w:pPr>
      <w:tabs>
        <w:tab w:val="num" w:pos="360"/>
      </w:tabs>
      <w:spacing w:line="230" w:lineRule="atLeast"/>
      <w:ind w:left="360" w:hanging="360"/>
    </w:pPr>
    <w:rPr>
      <w:rFonts w:eastAsia="MS Mincho"/>
      <w:szCs w:val="20"/>
      <w:lang w:val="en-GB" w:eastAsia="ja-JP"/>
    </w:rPr>
  </w:style>
  <w:style w:type="paragraph" w:styleId="ListBullet2">
    <w:name w:val="List Bullet 2"/>
    <w:basedOn w:val="Normal"/>
    <w:autoRedefine/>
    <w:rsid w:val="00E86E97"/>
    <w:pPr>
      <w:tabs>
        <w:tab w:val="num" w:pos="643"/>
      </w:tabs>
      <w:spacing w:line="230" w:lineRule="atLeast"/>
      <w:ind w:left="643" w:hanging="360"/>
    </w:pPr>
    <w:rPr>
      <w:rFonts w:eastAsia="MS Mincho"/>
      <w:szCs w:val="20"/>
      <w:lang w:val="en-GB" w:eastAsia="ja-JP"/>
    </w:rPr>
  </w:style>
  <w:style w:type="paragraph" w:styleId="ListBullet3">
    <w:name w:val="List Bullet 3"/>
    <w:basedOn w:val="Normal"/>
    <w:autoRedefine/>
    <w:rsid w:val="00E86E97"/>
    <w:pPr>
      <w:tabs>
        <w:tab w:val="num" w:pos="926"/>
      </w:tabs>
      <w:spacing w:line="230" w:lineRule="atLeast"/>
      <w:ind w:left="926" w:hanging="360"/>
    </w:pPr>
    <w:rPr>
      <w:rFonts w:eastAsia="MS Mincho"/>
      <w:szCs w:val="20"/>
      <w:lang w:val="en-GB" w:eastAsia="ja-JP"/>
    </w:rPr>
  </w:style>
  <w:style w:type="paragraph" w:styleId="ListBullet4">
    <w:name w:val="List Bullet 4"/>
    <w:basedOn w:val="Normal"/>
    <w:autoRedefine/>
    <w:rsid w:val="00E86E97"/>
    <w:pPr>
      <w:tabs>
        <w:tab w:val="num" w:pos="1209"/>
      </w:tabs>
      <w:spacing w:line="230" w:lineRule="atLeast"/>
      <w:ind w:left="1209" w:hanging="360"/>
    </w:pPr>
    <w:rPr>
      <w:rFonts w:eastAsia="MS Mincho"/>
      <w:szCs w:val="20"/>
      <w:lang w:val="en-GB" w:eastAsia="ja-JP"/>
    </w:rPr>
  </w:style>
  <w:style w:type="paragraph" w:styleId="ListBullet5">
    <w:name w:val="List Bullet 5"/>
    <w:basedOn w:val="Normal"/>
    <w:autoRedefine/>
    <w:rsid w:val="00E86E97"/>
    <w:pPr>
      <w:numPr>
        <w:numId w:val="2"/>
      </w:numPr>
      <w:tabs>
        <w:tab w:val="clear" w:pos="360"/>
        <w:tab w:val="num" w:pos="1492"/>
      </w:tabs>
      <w:spacing w:line="230" w:lineRule="atLeast"/>
      <w:ind w:left="1492"/>
    </w:pPr>
    <w:rPr>
      <w:rFonts w:eastAsia="MS Mincho"/>
      <w:szCs w:val="20"/>
      <w:lang w:val="en-GB" w:eastAsia="ja-JP"/>
    </w:rPr>
  </w:style>
  <w:style w:type="paragraph" w:styleId="ListContinue">
    <w:name w:val="List Continue"/>
    <w:basedOn w:val="Normal"/>
    <w:rsid w:val="00E86E97"/>
    <w:pPr>
      <w:tabs>
        <w:tab w:val="left" w:pos="400"/>
      </w:tabs>
      <w:spacing w:line="230" w:lineRule="atLeast"/>
      <w:ind w:left="400" w:hanging="400"/>
    </w:pPr>
    <w:rPr>
      <w:rFonts w:eastAsia="MS Mincho"/>
      <w:szCs w:val="20"/>
      <w:lang w:val="en-GB" w:eastAsia="ja-JP"/>
    </w:rPr>
  </w:style>
  <w:style w:type="paragraph" w:styleId="ListContinue2">
    <w:name w:val="List Continue 2"/>
    <w:basedOn w:val="ListContinue"/>
    <w:rsid w:val="00E86E97"/>
    <w:pPr>
      <w:numPr>
        <w:ilvl w:val="1"/>
        <w:numId w:val="1"/>
      </w:numPr>
      <w:tabs>
        <w:tab w:val="clear" w:pos="400"/>
        <w:tab w:val="left" w:pos="800"/>
      </w:tabs>
    </w:pPr>
  </w:style>
  <w:style w:type="paragraph" w:styleId="ListContinue3">
    <w:name w:val="List Continue 3"/>
    <w:basedOn w:val="ListContinue"/>
    <w:rsid w:val="00E86E97"/>
    <w:pPr>
      <w:numPr>
        <w:ilvl w:val="2"/>
        <w:numId w:val="1"/>
      </w:numPr>
      <w:tabs>
        <w:tab w:val="clear" w:pos="400"/>
        <w:tab w:val="left" w:pos="1200"/>
      </w:tabs>
    </w:pPr>
  </w:style>
  <w:style w:type="paragraph" w:styleId="ListContinue4">
    <w:name w:val="List Continue 4"/>
    <w:basedOn w:val="ListContinue"/>
    <w:rsid w:val="00E86E97"/>
    <w:pPr>
      <w:numPr>
        <w:ilvl w:val="3"/>
        <w:numId w:val="3"/>
      </w:numPr>
      <w:tabs>
        <w:tab w:val="clear" w:pos="360"/>
        <w:tab w:val="clear" w:pos="400"/>
        <w:tab w:val="left" w:pos="1600"/>
      </w:tabs>
      <w:ind w:left="1600" w:hanging="400"/>
    </w:pPr>
  </w:style>
  <w:style w:type="paragraph" w:styleId="ListContinue5">
    <w:name w:val="List Continue 5"/>
    <w:basedOn w:val="Normal"/>
    <w:rsid w:val="00E86E97"/>
    <w:pPr>
      <w:spacing w:after="120" w:line="230" w:lineRule="atLeast"/>
      <w:ind w:left="1415"/>
    </w:pPr>
    <w:rPr>
      <w:rFonts w:eastAsia="MS Mincho"/>
      <w:szCs w:val="20"/>
      <w:lang w:val="en-GB" w:eastAsia="ja-JP"/>
    </w:rPr>
  </w:style>
  <w:style w:type="paragraph" w:styleId="ListNumber">
    <w:name w:val="List Number"/>
    <w:basedOn w:val="Normal"/>
    <w:rsid w:val="00E86E97"/>
    <w:pPr>
      <w:numPr>
        <w:numId w:val="4"/>
      </w:numPr>
      <w:tabs>
        <w:tab w:val="clear" w:pos="643"/>
        <w:tab w:val="left" w:pos="400"/>
      </w:tabs>
      <w:spacing w:line="230" w:lineRule="atLeast"/>
      <w:ind w:left="400" w:hanging="400"/>
    </w:pPr>
    <w:rPr>
      <w:rFonts w:eastAsia="MS Mincho"/>
      <w:szCs w:val="20"/>
      <w:lang w:val="en-GB" w:eastAsia="ja-JP"/>
    </w:rPr>
  </w:style>
  <w:style w:type="paragraph" w:styleId="ListNumber2">
    <w:name w:val="List Number 2"/>
    <w:basedOn w:val="Normal"/>
    <w:rsid w:val="00E86E97"/>
    <w:pPr>
      <w:numPr>
        <w:ilvl w:val="1"/>
        <w:numId w:val="5"/>
      </w:numPr>
      <w:tabs>
        <w:tab w:val="clear" w:pos="926"/>
        <w:tab w:val="left" w:pos="800"/>
      </w:tabs>
      <w:spacing w:line="230" w:lineRule="atLeast"/>
      <w:ind w:left="800" w:hanging="400"/>
    </w:pPr>
    <w:rPr>
      <w:rFonts w:eastAsia="MS Mincho"/>
      <w:szCs w:val="20"/>
      <w:lang w:val="en-GB" w:eastAsia="ja-JP"/>
    </w:rPr>
  </w:style>
  <w:style w:type="paragraph" w:styleId="ListNumber3">
    <w:name w:val="List Number 3"/>
    <w:basedOn w:val="Normal"/>
    <w:rsid w:val="00E86E97"/>
    <w:pPr>
      <w:numPr>
        <w:ilvl w:val="2"/>
        <w:numId w:val="6"/>
      </w:numPr>
      <w:tabs>
        <w:tab w:val="clear" w:pos="1209"/>
        <w:tab w:val="left" w:pos="1200"/>
      </w:tabs>
      <w:spacing w:line="230" w:lineRule="atLeast"/>
      <w:ind w:left="1200" w:hanging="400"/>
    </w:pPr>
    <w:rPr>
      <w:rFonts w:eastAsia="MS Mincho"/>
      <w:szCs w:val="20"/>
      <w:lang w:val="en-GB" w:eastAsia="ja-JP"/>
    </w:rPr>
  </w:style>
  <w:style w:type="paragraph" w:styleId="ListNumber4">
    <w:name w:val="List Number 4"/>
    <w:basedOn w:val="Normal"/>
    <w:rsid w:val="00E86E97"/>
    <w:pPr>
      <w:numPr>
        <w:ilvl w:val="3"/>
        <w:numId w:val="7"/>
      </w:numPr>
      <w:tabs>
        <w:tab w:val="clear" w:pos="1492"/>
        <w:tab w:val="left" w:pos="1600"/>
      </w:tabs>
      <w:spacing w:line="230" w:lineRule="atLeast"/>
      <w:ind w:left="1600" w:hanging="400"/>
    </w:pPr>
    <w:rPr>
      <w:rFonts w:eastAsia="MS Mincho"/>
      <w:szCs w:val="20"/>
      <w:lang w:val="en-GB" w:eastAsia="ja-JP"/>
    </w:rPr>
  </w:style>
  <w:style w:type="paragraph" w:styleId="ListNumber5">
    <w:name w:val="List Number 5"/>
    <w:basedOn w:val="Normal"/>
    <w:rsid w:val="00E86E97"/>
    <w:pPr>
      <w:tabs>
        <w:tab w:val="num" w:pos="1492"/>
      </w:tabs>
      <w:spacing w:line="230" w:lineRule="atLeast"/>
      <w:ind w:left="1492" w:hanging="360"/>
    </w:pPr>
    <w:rPr>
      <w:rFonts w:eastAsia="MS Mincho"/>
      <w:szCs w:val="20"/>
      <w:lang w:val="en-GB" w:eastAsia="ja-JP"/>
    </w:rPr>
  </w:style>
  <w:style w:type="paragraph" w:styleId="MacroText">
    <w:name w:val="macro"/>
    <w:semiHidden/>
    <w:rsid w:val="00E86E97"/>
    <w:pPr>
      <w:tabs>
        <w:tab w:val="left" w:pos="480"/>
        <w:tab w:val="left" w:pos="960"/>
        <w:tab w:val="left" w:pos="1440"/>
        <w:tab w:val="left" w:pos="1920"/>
        <w:tab w:val="left" w:pos="2400"/>
        <w:tab w:val="left" w:pos="2880"/>
        <w:tab w:val="left" w:pos="3360"/>
        <w:tab w:val="left" w:pos="3840"/>
        <w:tab w:val="left" w:pos="4320"/>
      </w:tabs>
      <w:spacing w:after="240" w:line="230" w:lineRule="atLeast"/>
      <w:jc w:val="both"/>
    </w:pPr>
    <w:rPr>
      <w:rFonts w:ascii="Courier New" w:hAnsi="Courier New"/>
      <w:lang w:val="en-GB" w:eastAsia="ja-JP"/>
    </w:rPr>
  </w:style>
  <w:style w:type="paragraph" w:styleId="MessageHeader">
    <w:name w:val="Message Header"/>
    <w:basedOn w:val="Normal"/>
    <w:rsid w:val="00E86E97"/>
    <w:pPr>
      <w:pBdr>
        <w:top w:val="single" w:sz="6" w:space="1" w:color="auto"/>
        <w:left w:val="single" w:sz="6" w:space="1" w:color="auto"/>
        <w:bottom w:val="single" w:sz="6" w:space="1" w:color="auto"/>
        <w:right w:val="single" w:sz="6" w:space="1" w:color="auto"/>
      </w:pBdr>
      <w:shd w:val="pct20" w:color="auto" w:fill="auto"/>
      <w:spacing w:line="230" w:lineRule="atLeast"/>
      <w:ind w:left="1134" w:hanging="1134"/>
    </w:pPr>
    <w:rPr>
      <w:rFonts w:eastAsia="MS Mincho"/>
      <w:szCs w:val="20"/>
      <w:lang w:val="en-GB" w:eastAsia="ja-JP"/>
    </w:rPr>
  </w:style>
  <w:style w:type="paragraph" w:customStyle="1" w:styleId="MSDNFR">
    <w:name w:val="MSDNFR"/>
    <w:basedOn w:val="Normal"/>
    <w:next w:val="Normal"/>
    <w:rsid w:val="00E86E97"/>
    <w:pPr>
      <w:spacing w:line="220" w:lineRule="atLeast"/>
    </w:pPr>
    <w:rPr>
      <w:rFonts w:eastAsia="MS Mincho"/>
      <w:color w:val="0000FF"/>
      <w:szCs w:val="20"/>
      <w:lang w:val="en-GB" w:eastAsia="ja-JP"/>
    </w:rPr>
  </w:style>
  <w:style w:type="paragraph" w:customStyle="1" w:styleId="na2">
    <w:name w:val="na2"/>
    <w:basedOn w:val="a2"/>
    <w:next w:val="Normal"/>
    <w:rsid w:val="00E86E97"/>
    <w:pPr>
      <w:numPr>
        <w:ilvl w:val="0"/>
        <w:numId w:val="0"/>
      </w:numPr>
    </w:pPr>
  </w:style>
  <w:style w:type="paragraph" w:customStyle="1" w:styleId="na3">
    <w:name w:val="na3"/>
    <w:basedOn w:val="a3"/>
    <w:next w:val="Normal"/>
    <w:rsid w:val="00E86E97"/>
    <w:pPr>
      <w:numPr>
        <w:ilvl w:val="0"/>
        <w:numId w:val="0"/>
      </w:numPr>
    </w:pPr>
  </w:style>
  <w:style w:type="paragraph" w:customStyle="1" w:styleId="na4">
    <w:name w:val="na4"/>
    <w:basedOn w:val="a4"/>
    <w:next w:val="Normal"/>
    <w:rsid w:val="00E86E97"/>
    <w:pPr>
      <w:numPr>
        <w:ilvl w:val="0"/>
        <w:numId w:val="0"/>
      </w:numPr>
      <w:tabs>
        <w:tab w:val="left" w:pos="1060"/>
      </w:tabs>
    </w:pPr>
  </w:style>
  <w:style w:type="paragraph" w:customStyle="1" w:styleId="na5">
    <w:name w:val="na5"/>
    <w:basedOn w:val="a5"/>
    <w:next w:val="Normal"/>
    <w:rsid w:val="00E86E97"/>
    <w:pPr>
      <w:numPr>
        <w:ilvl w:val="0"/>
        <w:numId w:val="0"/>
      </w:numPr>
    </w:pPr>
  </w:style>
  <w:style w:type="paragraph" w:customStyle="1" w:styleId="na6">
    <w:name w:val="na6"/>
    <w:basedOn w:val="a6"/>
    <w:next w:val="Normal"/>
    <w:rsid w:val="00E86E97"/>
    <w:pPr>
      <w:numPr>
        <w:ilvl w:val="0"/>
        <w:numId w:val="0"/>
      </w:numPr>
    </w:pPr>
  </w:style>
  <w:style w:type="paragraph" w:styleId="NormalIndent">
    <w:name w:val="Normal Indent"/>
    <w:basedOn w:val="Normal"/>
    <w:link w:val="NormalIndentChar"/>
    <w:rsid w:val="00E86E97"/>
    <w:pPr>
      <w:spacing w:line="230" w:lineRule="atLeast"/>
      <w:ind w:left="708"/>
    </w:pPr>
    <w:rPr>
      <w:rFonts w:eastAsia="MS Mincho"/>
      <w:szCs w:val="20"/>
      <w:lang w:val="en-GB" w:eastAsia="ja-JP"/>
    </w:rPr>
  </w:style>
  <w:style w:type="paragraph" w:customStyle="1" w:styleId="Note">
    <w:name w:val="Note"/>
    <w:basedOn w:val="Normal"/>
    <w:next w:val="Normal"/>
    <w:rsid w:val="00E86E97"/>
    <w:pPr>
      <w:tabs>
        <w:tab w:val="left" w:pos="960"/>
      </w:tabs>
      <w:spacing w:line="210" w:lineRule="atLeast"/>
    </w:pPr>
    <w:rPr>
      <w:rFonts w:eastAsia="MS Mincho"/>
      <w:sz w:val="18"/>
      <w:szCs w:val="20"/>
      <w:lang w:val="en-GB" w:eastAsia="ja-JP"/>
    </w:rPr>
  </w:style>
  <w:style w:type="paragraph" w:styleId="NoteHeading">
    <w:name w:val="Note Heading"/>
    <w:basedOn w:val="Normal"/>
    <w:next w:val="Normal"/>
    <w:rsid w:val="00E86E97"/>
    <w:pPr>
      <w:spacing w:line="230" w:lineRule="atLeast"/>
    </w:pPr>
    <w:rPr>
      <w:rFonts w:eastAsia="MS Mincho"/>
      <w:szCs w:val="20"/>
      <w:lang w:val="en-GB" w:eastAsia="ja-JP"/>
    </w:rPr>
  </w:style>
  <w:style w:type="paragraph" w:customStyle="1" w:styleId="p2">
    <w:name w:val="p2"/>
    <w:basedOn w:val="Normal"/>
    <w:next w:val="Normal"/>
    <w:rsid w:val="00E86E97"/>
    <w:pPr>
      <w:tabs>
        <w:tab w:val="left" w:pos="560"/>
      </w:tabs>
      <w:spacing w:line="230" w:lineRule="atLeast"/>
    </w:pPr>
    <w:rPr>
      <w:rFonts w:eastAsia="MS Mincho"/>
      <w:szCs w:val="20"/>
      <w:lang w:val="en-GB" w:eastAsia="ja-JP"/>
    </w:rPr>
  </w:style>
  <w:style w:type="paragraph" w:customStyle="1" w:styleId="p3">
    <w:name w:val="p3"/>
    <w:basedOn w:val="Normal"/>
    <w:next w:val="Normal"/>
    <w:rsid w:val="00E86E97"/>
    <w:pPr>
      <w:tabs>
        <w:tab w:val="left" w:pos="720"/>
      </w:tabs>
      <w:spacing w:line="230" w:lineRule="atLeast"/>
    </w:pPr>
    <w:rPr>
      <w:rFonts w:eastAsia="MS Mincho"/>
      <w:szCs w:val="20"/>
      <w:lang w:val="en-GB" w:eastAsia="ja-JP"/>
    </w:rPr>
  </w:style>
  <w:style w:type="paragraph" w:customStyle="1" w:styleId="p4">
    <w:name w:val="p4"/>
    <w:basedOn w:val="Normal"/>
    <w:next w:val="Normal"/>
    <w:rsid w:val="00E86E97"/>
    <w:pPr>
      <w:tabs>
        <w:tab w:val="left" w:pos="1100"/>
      </w:tabs>
      <w:spacing w:line="230" w:lineRule="atLeast"/>
    </w:pPr>
    <w:rPr>
      <w:rFonts w:eastAsia="MS Mincho"/>
      <w:szCs w:val="20"/>
      <w:lang w:val="en-GB" w:eastAsia="ja-JP"/>
    </w:rPr>
  </w:style>
  <w:style w:type="paragraph" w:customStyle="1" w:styleId="p5">
    <w:name w:val="p5"/>
    <w:basedOn w:val="Normal"/>
    <w:next w:val="Normal"/>
    <w:rsid w:val="00E86E97"/>
    <w:pPr>
      <w:tabs>
        <w:tab w:val="left" w:pos="1100"/>
      </w:tabs>
      <w:spacing w:line="230" w:lineRule="atLeast"/>
    </w:pPr>
    <w:rPr>
      <w:rFonts w:eastAsia="MS Mincho"/>
      <w:szCs w:val="20"/>
      <w:lang w:val="en-GB" w:eastAsia="ja-JP"/>
    </w:rPr>
  </w:style>
  <w:style w:type="paragraph" w:customStyle="1" w:styleId="p6">
    <w:name w:val="p6"/>
    <w:basedOn w:val="Normal"/>
    <w:next w:val="Normal"/>
    <w:rsid w:val="00E86E97"/>
    <w:pPr>
      <w:tabs>
        <w:tab w:val="left" w:pos="1440"/>
      </w:tabs>
      <w:spacing w:line="230" w:lineRule="atLeast"/>
    </w:pPr>
    <w:rPr>
      <w:rFonts w:eastAsia="MS Mincho"/>
      <w:szCs w:val="20"/>
      <w:lang w:val="en-GB" w:eastAsia="ja-JP"/>
    </w:rPr>
  </w:style>
  <w:style w:type="character" w:styleId="PageNumber">
    <w:name w:val="page number"/>
    <w:rsid w:val="00E86E97"/>
    <w:rPr>
      <w:noProof w:val="0"/>
      <w:lang w:val="fr-FR"/>
    </w:rPr>
  </w:style>
  <w:style w:type="paragraph" w:styleId="PlainText">
    <w:name w:val="Plain Text"/>
    <w:basedOn w:val="Normal"/>
    <w:rsid w:val="00E86E97"/>
    <w:pPr>
      <w:spacing w:line="230" w:lineRule="atLeast"/>
    </w:pPr>
    <w:rPr>
      <w:rFonts w:ascii="Courier New" w:eastAsia="MS Mincho" w:hAnsi="Courier New"/>
      <w:szCs w:val="20"/>
      <w:lang w:val="en-GB" w:eastAsia="ja-JP"/>
    </w:rPr>
  </w:style>
  <w:style w:type="paragraph" w:customStyle="1" w:styleId="RefNorm">
    <w:name w:val="RefNorm"/>
    <w:basedOn w:val="Normal"/>
    <w:next w:val="Normal"/>
    <w:rsid w:val="00E86E97"/>
    <w:pPr>
      <w:spacing w:line="230" w:lineRule="atLeast"/>
    </w:pPr>
    <w:rPr>
      <w:rFonts w:eastAsia="MS Mincho"/>
      <w:szCs w:val="20"/>
      <w:lang w:val="en-GB" w:eastAsia="ja-JP"/>
    </w:rPr>
  </w:style>
  <w:style w:type="paragraph" w:styleId="Salutation">
    <w:name w:val="Salutation"/>
    <w:basedOn w:val="Normal"/>
    <w:next w:val="Normal"/>
    <w:rsid w:val="00E86E97"/>
    <w:pPr>
      <w:spacing w:line="230" w:lineRule="atLeast"/>
    </w:pPr>
    <w:rPr>
      <w:rFonts w:eastAsia="MS Mincho"/>
      <w:szCs w:val="20"/>
      <w:lang w:val="en-GB" w:eastAsia="ja-JP"/>
    </w:rPr>
  </w:style>
  <w:style w:type="paragraph" w:styleId="Signature">
    <w:name w:val="Signature"/>
    <w:basedOn w:val="Normal"/>
    <w:rsid w:val="00E86E97"/>
    <w:pPr>
      <w:spacing w:line="230" w:lineRule="atLeast"/>
      <w:ind w:left="4252"/>
    </w:pPr>
    <w:rPr>
      <w:rFonts w:eastAsia="MS Mincho"/>
      <w:szCs w:val="20"/>
      <w:lang w:val="en-GB" w:eastAsia="ja-JP"/>
    </w:rPr>
  </w:style>
  <w:style w:type="paragraph" w:customStyle="1" w:styleId="Special">
    <w:name w:val="Special"/>
    <w:basedOn w:val="Normal"/>
    <w:next w:val="Normal"/>
    <w:rsid w:val="00E86E97"/>
    <w:pPr>
      <w:spacing w:line="230" w:lineRule="atLeast"/>
    </w:pPr>
    <w:rPr>
      <w:rFonts w:eastAsia="MS Mincho"/>
      <w:szCs w:val="20"/>
      <w:lang w:val="en-GB" w:eastAsia="ja-JP"/>
    </w:rPr>
  </w:style>
  <w:style w:type="character" w:styleId="Strong">
    <w:name w:val="Strong"/>
    <w:basedOn w:val="Emphasis"/>
    <w:uiPriority w:val="22"/>
    <w:qFormat/>
    <w:rsid w:val="00BB0E3B"/>
    <w:rPr>
      <w:rFonts w:cs="Arial"/>
      <w:b/>
      <w:i w:val="0"/>
      <w:noProof w:val="0"/>
      <w:color w:val="auto"/>
      <w:lang w:val="fr-FR" w:eastAsia="en-GB"/>
    </w:rPr>
  </w:style>
  <w:style w:type="paragraph" w:styleId="Subtitle">
    <w:name w:val="Subtitle"/>
    <w:basedOn w:val="Normal"/>
    <w:qFormat/>
    <w:rsid w:val="00E86E97"/>
    <w:pPr>
      <w:spacing w:after="60" w:line="230" w:lineRule="atLeast"/>
      <w:jc w:val="center"/>
      <w:outlineLvl w:val="1"/>
    </w:pPr>
    <w:rPr>
      <w:rFonts w:eastAsia="MS Mincho"/>
      <w:szCs w:val="20"/>
      <w:lang w:val="en-GB" w:eastAsia="ja-JP"/>
    </w:rPr>
  </w:style>
  <w:style w:type="paragraph" w:customStyle="1" w:styleId="Tablefootnote">
    <w:name w:val="Table footnote"/>
    <w:basedOn w:val="Normal"/>
    <w:rsid w:val="00E86E97"/>
    <w:pPr>
      <w:tabs>
        <w:tab w:val="left" w:pos="340"/>
      </w:tabs>
      <w:spacing w:before="60" w:after="60" w:line="190" w:lineRule="atLeast"/>
    </w:pPr>
    <w:rPr>
      <w:rFonts w:eastAsia="MS Mincho"/>
      <w:sz w:val="16"/>
      <w:szCs w:val="20"/>
      <w:lang w:val="en-GB" w:eastAsia="ja-JP"/>
    </w:rPr>
  </w:style>
  <w:style w:type="paragraph" w:styleId="TableofAuthorities">
    <w:name w:val="table of authorities"/>
    <w:basedOn w:val="Normal"/>
    <w:next w:val="Normal"/>
    <w:semiHidden/>
    <w:rsid w:val="00E86E97"/>
    <w:pPr>
      <w:spacing w:line="230" w:lineRule="atLeast"/>
      <w:ind w:left="200" w:hanging="200"/>
    </w:pPr>
    <w:rPr>
      <w:rFonts w:eastAsia="MS Mincho"/>
      <w:szCs w:val="20"/>
      <w:lang w:val="en-GB" w:eastAsia="ja-JP"/>
    </w:rPr>
  </w:style>
  <w:style w:type="paragraph" w:styleId="TableofFigures">
    <w:name w:val="table of figures"/>
    <w:basedOn w:val="Normal"/>
    <w:next w:val="Normal"/>
    <w:semiHidden/>
    <w:rsid w:val="00E86E97"/>
    <w:pPr>
      <w:spacing w:line="230" w:lineRule="atLeast"/>
      <w:ind w:left="400" w:hanging="400"/>
    </w:pPr>
    <w:rPr>
      <w:rFonts w:eastAsia="MS Mincho"/>
      <w:szCs w:val="20"/>
      <w:lang w:val="en-GB" w:eastAsia="ja-JP"/>
    </w:rPr>
  </w:style>
  <w:style w:type="paragraph" w:customStyle="1" w:styleId="Tabletitle">
    <w:name w:val="Table title"/>
    <w:basedOn w:val="Normal"/>
    <w:next w:val="Normal"/>
    <w:rsid w:val="00E86E97"/>
    <w:pPr>
      <w:keepNext/>
      <w:suppressAutoHyphens/>
      <w:spacing w:after="120" w:line="230" w:lineRule="exact"/>
      <w:jc w:val="center"/>
    </w:pPr>
    <w:rPr>
      <w:rFonts w:eastAsia="MS Mincho"/>
      <w:b/>
      <w:szCs w:val="20"/>
      <w:lang w:val="en-GB" w:eastAsia="ja-JP"/>
    </w:rPr>
  </w:style>
  <w:style w:type="character" w:customStyle="1" w:styleId="TableFootNoteXref">
    <w:name w:val="TableFootNoteXref"/>
    <w:rsid w:val="00E86E97"/>
    <w:rPr>
      <w:noProof/>
      <w:position w:val="6"/>
      <w:sz w:val="14"/>
      <w:lang w:val="fr-FR"/>
    </w:rPr>
  </w:style>
  <w:style w:type="paragraph" w:customStyle="1" w:styleId="Terms">
    <w:name w:val="Term(s)"/>
    <w:basedOn w:val="Normal"/>
    <w:next w:val="Definition"/>
    <w:rsid w:val="00E86E97"/>
    <w:pPr>
      <w:keepNext/>
      <w:suppressAutoHyphens/>
      <w:spacing w:line="230" w:lineRule="atLeast"/>
    </w:pPr>
    <w:rPr>
      <w:rFonts w:eastAsia="MS Mincho"/>
      <w:b/>
      <w:szCs w:val="20"/>
      <w:lang w:val="en-GB" w:eastAsia="ja-JP"/>
    </w:rPr>
  </w:style>
  <w:style w:type="paragraph" w:customStyle="1" w:styleId="TermNum">
    <w:name w:val="TermNum"/>
    <w:basedOn w:val="Normal"/>
    <w:next w:val="Terms"/>
    <w:rsid w:val="00E86E97"/>
    <w:pPr>
      <w:keepNext/>
      <w:spacing w:line="230" w:lineRule="atLeast"/>
    </w:pPr>
    <w:rPr>
      <w:rFonts w:eastAsia="MS Mincho"/>
      <w:b/>
      <w:szCs w:val="20"/>
      <w:lang w:val="en-GB" w:eastAsia="ja-JP"/>
    </w:rPr>
  </w:style>
  <w:style w:type="paragraph" w:styleId="Title">
    <w:name w:val="Title"/>
    <w:basedOn w:val="Normal"/>
    <w:link w:val="TitleChar"/>
    <w:qFormat/>
    <w:rsid w:val="003C1FC0"/>
    <w:pPr>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center"/>
      <w:outlineLvl w:val="0"/>
    </w:pPr>
    <w:rPr>
      <w:rFonts w:eastAsia="MS Mincho"/>
      <w:b/>
      <w:sz w:val="28"/>
      <w:szCs w:val="20"/>
      <w:lang w:val="en-GB" w:eastAsia="ja-JP"/>
    </w:rPr>
  </w:style>
  <w:style w:type="paragraph" w:styleId="TOAHeading">
    <w:name w:val="toa heading"/>
    <w:basedOn w:val="Normal"/>
    <w:next w:val="Normal"/>
    <w:semiHidden/>
    <w:rsid w:val="00E86E97"/>
    <w:pPr>
      <w:spacing w:line="230" w:lineRule="atLeast"/>
    </w:pPr>
    <w:rPr>
      <w:rFonts w:eastAsia="MS Mincho"/>
      <w:b/>
      <w:szCs w:val="20"/>
      <w:lang w:val="en-GB" w:eastAsia="ja-JP"/>
    </w:rPr>
  </w:style>
  <w:style w:type="paragraph" w:styleId="TOC1">
    <w:name w:val="toc 1"/>
    <w:basedOn w:val="Normal"/>
    <w:next w:val="Normal"/>
    <w:uiPriority w:val="39"/>
    <w:qFormat/>
    <w:rsid w:val="00E86E97"/>
    <w:pPr>
      <w:tabs>
        <w:tab w:val="left" w:pos="720"/>
        <w:tab w:val="right" w:leader="dot" w:pos="9752"/>
      </w:tabs>
      <w:suppressAutoHyphens/>
      <w:spacing w:line="230" w:lineRule="atLeast"/>
      <w:ind w:left="720" w:right="500" w:hanging="720"/>
    </w:pPr>
    <w:rPr>
      <w:rFonts w:eastAsia="MS Mincho"/>
      <w:b/>
      <w:szCs w:val="20"/>
      <w:lang w:val="en-GB" w:eastAsia="ja-JP"/>
    </w:rPr>
  </w:style>
  <w:style w:type="paragraph" w:styleId="TOC2">
    <w:name w:val="toc 2"/>
    <w:basedOn w:val="TOC1"/>
    <w:next w:val="Normal"/>
    <w:uiPriority w:val="39"/>
    <w:qFormat/>
    <w:rsid w:val="00FD3997"/>
    <w:pPr>
      <w:spacing w:before="0"/>
    </w:pPr>
  </w:style>
  <w:style w:type="paragraph" w:styleId="TOC3">
    <w:name w:val="toc 3"/>
    <w:basedOn w:val="TOC2"/>
    <w:next w:val="Normal"/>
    <w:uiPriority w:val="39"/>
    <w:qFormat/>
    <w:rsid w:val="00E17BD6"/>
    <w:pPr>
      <w:tabs>
        <w:tab w:val="clear" w:pos="720"/>
        <w:tab w:val="left" w:pos="567"/>
        <w:tab w:val="left" w:pos="1134"/>
      </w:tabs>
      <w:ind w:left="10580"/>
    </w:pPr>
    <w:rPr>
      <w:b w:val="0"/>
    </w:rPr>
  </w:style>
  <w:style w:type="paragraph" w:styleId="TOC4">
    <w:name w:val="toc 4"/>
    <w:basedOn w:val="TOC2"/>
    <w:next w:val="Normal"/>
    <w:uiPriority w:val="39"/>
    <w:rsid w:val="00E86E97"/>
    <w:pPr>
      <w:tabs>
        <w:tab w:val="clear" w:pos="720"/>
        <w:tab w:val="left" w:pos="1140"/>
      </w:tabs>
      <w:ind w:left="1140" w:hanging="1140"/>
    </w:pPr>
  </w:style>
  <w:style w:type="paragraph" w:styleId="TOC5">
    <w:name w:val="toc 5"/>
    <w:basedOn w:val="TOC4"/>
    <w:next w:val="Normal"/>
    <w:uiPriority w:val="39"/>
    <w:rsid w:val="00E86E97"/>
  </w:style>
  <w:style w:type="paragraph" w:styleId="TOC6">
    <w:name w:val="toc 6"/>
    <w:basedOn w:val="TOC4"/>
    <w:next w:val="Normal"/>
    <w:uiPriority w:val="39"/>
    <w:rsid w:val="00E86E97"/>
    <w:pPr>
      <w:tabs>
        <w:tab w:val="clear" w:pos="1140"/>
        <w:tab w:val="left" w:pos="1440"/>
      </w:tabs>
      <w:ind w:left="1440" w:hanging="1440"/>
    </w:pPr>
  </w:style>
  <w:style w:type="paragraph" w:styleId="TOC7">
    <w:name w:val="toc 7"/>
    <w:basedOn w:val="TOC4"/>
    <w:next w:val="Normal"/>
    <w:uiPriority w:val="39"/>
    <w:rsid w:val="00E86E97"/>
    <w:pPr>
      <w:tabs>
        <w:tab w:val="clear" w:pos="1140"/>
        <w:tab w:val="left" w:pos="1440"/>
      </w:tabs>
      <w:ind w:left="1440" w:hanging="1440"/>
    </w:pPr>
  </w:style>
  <w:style w:type="paragraph" w:styleId="TOC8">
    <w:name w:val="toc 8"/>
    <w:basedOn w:val="TOC4"/>
    <w:next w:val="Normal"/>
    <w:uiPriority w:val="39"/>
    <w:rsid w:val="00E86E97"/>
    <w:pPr>
      <w:tabs>
        <w:tab w:val="clear" w:pos="1140"/>
        <w:tab w:val="left" w:pos="1440"/>
      </w:tabs>
      <w:ind w:left="1440" w:hanging="1440"/>
    </w:pPr>
  </w:style>
  <w:style w:type="paragraph" w:styleId="TOC9">
    <w:name w:val="toc 9"/>
    <w:basedOn w:val="TOC1"/>
    <w:next w:val="Normal"/>
    <w:uiPriority w:val="39"/>
    <w:rsid w:val="00E86E97"/>
    <w:pPr>
      <w:tabs>
        <w:tab w:val="clear" w:pos="720"/>
      </w:tabs>
      <w:ind w:left="0" w:firstLine="0"/>
    </w:pPr>
  </w:style>
  <w:style w:type="paragraph" w:customStyle="1" w:styleId="zzBiblio">
    <w:name w:val="zzBiblio"/>
    <w:basedOn w:val="Normal"/>
    <w:next w:val="Bibliography1"/>
    <w:rsid w:val="00E86E97"/>
    <w:pPr>
      <w:pageBreakBefore/>
      <w:spacing w:after="760" w:line="310" w:lineRule="exact"/>
      <w:jc w:val="center"/>
    </w:pPr>
    <w:rPr>
      <w:rFonts w:eastAsia="MS Mincho"/>
      <w:b/>
      <w:sz w:val="28"/>
      <w:szCs w:val="20"/>
      <w:lang w:val="en-GB" w:eastAsia="ja-JP"/>
    </w:rPr>
  </w:style>
  <w:style w:type="paragraph" w:customStyle="1" w:styleId="zzContents">
    <w:name w:val="zzContents"/>
    <w:basedOn w:val="Introduction"/>
    <w:next w:val="TOC1"/>
    <w:rsid w:val="00E86E97"/>
    <w:pPr>
      <w:tabs>
        <w:tab w:val="clear" w:pos="400"/>
      </w:tabs>
    </w:pPr>
  </w:style>
  <w:style w:type="paragraph" w:customStyle="1" w:styleId="zzCopyright">
    <w:name w:val="zzCopyright"/>
    <w:basedOn w:val="Normal"/>
    <w:next w:val="Normal"/>
    <w:rsid w:val="00E86E97"/>
    <w:pPr>
      <w:pBdr>
        <w:top w:val="single" w:sz="4" w:space="1" w:color="0000FF"/>
        <w:left w:val="single" w:sz="4" w:space="4" w:color="0000FF"/>
        <w:bottom w:val="single" w:sz="4" w:space="1" w:color="0000FF"/>
        <w:right w:val="single" w:sz="4" w:space="4" w:color="0000FF"/>
      </w:pBdr>
      <w:tabs>
        <w:tab w:val="left" w:pos="514"/>
        <w:tab w:val="left" w:pos="9623"/>
      </w:tabs>
      <w:spacing w:line="230" w:lineRule="atLeast"/>
      <w:ind w:left="284" w:right="284"/>
    </w:pPr>
    <w:rPr>
      <w:rFonts w:eastAsia="MS Mincho"/>
      <w:color w:val="0000FF"/>
      <w:szCs w:val="20"/>
      <w:lang w:val="en-GB" w:eastAsia="ja-JP"/>
    </w:rPr>
  </w:style>
  <w:style w:type="paragraph" w:customStyle="1" w:styleId="zzCover">
    <w:name w:val="zzCover"/>
    <w:basedOn w:val="Normal"/>
    <w:rsid w:val="00E86E97"/>
    <w:pPr>
      <w:spacing w:after="220" w:line="230" w:lineRule="atLeast"/>
      <w:jc w:val="right"/>
    </w:pPr>
    <w:rPr>
      <w:rFonts w:eastAsia="MS Mincho"/>
      <w:b/>
      <w:color w:val="000000"/>
      <w:szCs w:val="20"/>
      <w:lang w:val="en-GB" w:eastAsia="ja-JP"/>
    </w:rPr>
  </w:style>
  <w:style w:type="paragraph" w:customStyle="1" w:styleId="zzForeword">
    <w:name w:val="zzForeword"/>
    <w:basedOn w:val="Introduction"/>
    <w:next w:val="Normal"/>
    <w:rsid w:val="00E86E97"/>
    <w:pPr>
      <w:tabs>
        <w:tab w:val="clear" w:pos="400"/>
      </w:tabs>
    </w:pPr>
    <w:rPr>
      <w:color w:val="0000FF"/>
    </w:rPr>
  </w:style>
  <w:style w:type="paragraph" w:customStyle="1" w:styleId="zzHelp">
    <w:name w:val="zzHelp"/>
    <w:basedOn w:val="Normal"/>
    <w:rsid w:val="00E86E97"/>
    <w:pPr>
      <w:spacing w:line="230" w:lineRule="atLeast"/>
    </w:pPr>
    <w:rPr>
      <w:rFonts w:eastAsia="MS Mincho"/>
      <w:color w:val="008000"/>
      <w:szCs w:val="20"/>
      <w:lang w:val="en-GB" w:eastAsia="ja-JP"/>
    </w:rPr>
  </w:style>
  <w:style w:type="paragraph" w:customStyle="1" w:styleId="zzIndex">
    <w:name w:val="zzIndex"/>
    <w:basedOn w:val="zzBiblio"/>
    <w:next w:val="IndexHeading"/>
    <w:rsid w:val="00E86E97"/>
  </w:style>
  <w:style w:type="paragraph" w:customStyle="1" w:styleId="zzLc5">
    <w:name w:val="zzLc5"/>
    <w:basedOn w:val="Normal"/>
    <w:next w:val="Normal"/>
    <w:rsid w:val="00E86E97"/>
    <w:pPr>
      <w:spacing w:line="230" w:lineRule="atLeast"/>
    </w:pPr>
    <w:rPr>
      <w:rFonts w:eastAsia="MS Mincho"/>
      <w:szCs w:val="20"/>
      <w:lang w:val="en-GB" w:eastAsia="ja-JP"/>
    </w:rPr>
  </w:style>
  <w:style w:type="paragraph" w:customStyle="1" w:styleId="zzLc6">
    <w:name w:val="zzLc6"/>
    <w:basedOn w:val="Normal"/>
    <w:next w:val="Normal"/>
    <w:rsid w:val="00E86E97"/>
    <w:pPr>
      <w:spacing w:line="230" w:lineRule="atLeast"/>
    </w:pPr>
    <w:rPr>
      <w:rFonts w:eastAsia="MS Mincho"/>
      <w:szCs w:val="20"/>
      <w:lang w:val="en-GB" w:eastAsia="ja-JP"/>
    </w:rPr>
  </w:style>
  <w:style w:type="paragraph" w:customStyle="1" w:styleId="zzLn5">
    <w:name w:val="zzLn5"/>
    <w:basedOn w:val="Normal"/>
    <w:next w:val="Normal"/>
    <w:rsid w:val="00E86E97"/>
    <w:pPr>
      <w:spacing w:line="230" w:lineRule="atLeast"/>
    </w:pPr>
    <w:rPr>
      <w:rFonts w:eastAsia="MS Mincho"/>
      <w:szCs w:val="20"/>
      <w:lang w:val="en-GB" w:eastAsia="ja-JP"/>
    </w:rPr>
  </w:style>
  <w:style w:type="paragraph" w:customStyle="1" w:styleId="zzLn6">
    <w:name w:val="zzLn6"/>
    <w:basedOn w:val="Normal"/>
    <w:next w:val="Normal"/>
    <w:rsid w:val="00E86E97"/>
    <w:pPr>
      <w:spacing w:line="230" w:lineRule="atLeast"/>
    </w:pPr>
    <w:rPr>
      <w:rFonts w:eastAsia="MS Mincho"/>
      <w:szCs w:val="20"/>
      <w:lang w:val="en-GB" w:eastAsia="ja-JP"/>
    </w:rPr>
  </w:style>
  <w:style w:type="paragraph" w:customStyle="1" w:styleId="zzSTDTitle">
    <w:name w:val="zzSTDTitle"/>
    <w:basedOn w:val="Normal"/>
    <w:next w:val="Normal"/>
    <w:rsid w:val="00E86E97"/>
    <w:pPr>
      <w:suppressAutoHyphens/>
      <w:spacing w:before="400" w:after="760" w:line="350" w:lineRule="exact"/>
    </w:pPr>
    <w:rPr>
      <w:rFonts w:eastAsia="MS Mincho"/>
      <w:b/>
      <w:color w:val="0000FF"/>
      <w:sz w:val="32"/>
      <w:szCs w:val="20"/>
      <w:lang w:val="en-GB" w:eastAsia="ja-JP"/>
    </w:rPr>
  </w:style>
  <w:style w:type="paragraph" w:styleId="BalloonText">
    <w:name w:val="Balloon Text"/>
    <w:basedOn w:val="Normal"/>
    <w:link w:val="BalloonTextChar"/>
    <w:uiPriority w:val="99"/>
    <w:rsid w:val="00BB50A7"/>
    <w:pPr>
      <w:spacing w:line="230" w:lineRule="atLeast"/>
    </w:pPr>
    <w:rPr>
      <w:rFonts w:ascii="Tahoma" w:eastAsia="MS Mincho" w:hAnsi="Tahoma"/>
      <w:sz w:val="16"/>
      <w:szCs w:val="16"/>
      <w:lang w:val="en-GB" w:eastAsia="ja-JP"/>
    </w:rPr>
  </w:style>
  <w:style w:type="paragraph" w:customStyle="1" w:styleId="Tabletext10">
    <w:name w:val="Table text (10)"/>
    <w:basedOn w:val="Normal"/>
    <w:rsid w:val="00E86E97"/>
    <w:pPr>
      <w:spacing w:before="60" w:after="60" w:line="230" w:lineRule="atLeast"/>
    </w:pPr>
    <w:rPr>
      <w:rFonts w:eastAsia="MS Mincho"/>
      <w:szCs w:val="20"/>
      <w:lang w:val="en-GB" w:eastAsia="ja-JP"/>
    </w:rPr>
  </w:style>
  <w:style w:type="paragraph" w:customStyle="1" w:styleId="Tabletext9">
    <w:name w:val="Table text (9)"/>
    <w:basedOn w:val="Normal"/>
    <w:rsid w:val="00E86E97"/>
    <w:pPr>
      <w:spacing w:before="60" w:after="60" w:line="210" w:lineRule="atLeast"/>
    </w:pPr>
    <w:rPr>
      <w:rFonts w:eastAsia="MS Mincho"/>
      <w:sz w:val="18"/>
      <w:szCs w:val="20"/>
      <w:lang w:val="en-GB" w:eastAsia="ja-JP"/>
    </w:rPr>
  </w:style>
  <w:style w:type="paragraph" w:customStyle="1" w:styleId="Tabletext8">
    <w:name w:val="Table text (8)"/>
    <w:basedOn w:val="Normal"/>
    <w:rsid w:val="00E86E97"/>
    <w:pPr>
      <w:spacing w:before="60" w:after="60" w:line="190" w:lineRule="atLeast"/>
    </w:pPr>
    <w:rPr>
      <w:rFonts w:eastAsia="MS Mincho"/>
      <w:sz w:val="16"/>
      <w:szCs w:val="20"/>
      <w:lang w:val="en-GB" w:eastAsia="ja-JP"/>
    </w:rPr>
  </w:style>
  <w:style w:type="paragraph" w:customStyle="1" w:styleId="Tabletext7">
    <w:name w:val="Table text (7)"/>
    <w:basedOn w:val="Normal"/>
    <w:rsid w:val="00E86E97"/>
    <w:pPr>
      <w:spacing w:before="60" w:after="60" w:line="170" w:lineRule="atLeast"/>
    </w:pPr>
    <w:rPr>
      <w:rFonts w:eastAsia="MS Mincho"/>
      <w:sz w:val="14"/>
      <w:szCs w:val="20"/>
      <w:lang w:val="en-GB" w:eastAsia="ja-JP"/>
    </w:rPr>
  </w:style>
  <w:style w:type="paragraph" w:customStyle="1" w:styleId="Tabletext">
    <w:name w:val="Table text"/>
    <w:rsid w:val="000049AF"/>
    <w:rPr>
      <w:rFonts w:ascii="Helvetica" w:eastAsia="Times New Roman" w:hAnsi="Helvetica"/>
      <w:sz w:val="16"/>
      <w:szCs w:val="16"/>
      <w:lang w:val="en-GB" w:eastAsia="en-US"/>
    </w:rPr>
  </w:style>
  <w:style w:type="paragraph" w:customStyle="1" w:styleId="Default">
    <w:name w:val="Default"/>
    <w:rsid w:val="00014234"/>
    <w:pPr>
      <w:autoSpaceDE w:val="0"/>
      <w:autoSpaceDN w:val="0"/>
      <w:adjustRightInd w:val="0"/>
    </w:pPr>
    <w:rPr>
      <w:rFonts w:ascii="Arial" w:eastAsia="Times New Roman" w:hAnsi="Arial" w:cs="Arial"/>
      <w:color w:val="000000"/>
      <w:sz w:val="24"/>
      <w:szCs w:val="24"/>
      <w:lang w:val="en-US" w:eastAsia="en-US"/>
    </w:rPr>
  </w:style>
  <w:style w:type="paragraph" w:styleId="CommentSubject">
    <w:name w:val="annotation subject"/>
    <w:basedOn w:val="CommentText"/>
    <w:next w:val="CommentText"/>
    <w:link w:val="CommentSubjectChar"/>
    <w:uiPriority w:val="99"/>
    <w:semiHidden/>
    <w:rsid w:val="00014234"/>
    <w:rPr>
      <w:b/>
      <w:bCs/>
    </w:rPr>
  </w:style>
  <w:style w:type="table" w:styleId="TableGrid">
    <w:name w:val="Table Grid"/>
    <w:basedOn w:val="TableNormal"/>
    <w:uiPriority w:val="39"/>
    <w:rsid w:val="00D121AB"/>
    <w:pPr>
      <w:spacing w:after="240" w:line="230" w:lineRule="atLeast"/>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ttr-list">
    <w:name w:val="attr-list"/>
    <w:rsid w:val="0095385C"/>
  </w:style>
  <w:style w:type="paragraph" w:styleId="NormalWeb">
    <w:name w:val="Normal (Web)"/>
    <w:basedOn w:val="Normal"/>
    <w:link w:val="NormalWebChar"/>
    <w:uiPriority w:val="99"/>
    <w:rsid w:val="00944FA6"/>
    <w:pPr>
      <w:spacing w:before="100" w:beforeAutospacing="1" w:after="100" w:afterAutospacing="1"/>
    </w:pPr>
    <w:rPr>
      <w:lang w:val="en-GB" w:eastAsia="en-GB"/>
    </w:rPr>
  </w:style>
  <w:style w:type="paragraph" w:customStyle="1" w:styleId="NormalWeb1">
    <w:name w:val="Normal (Web)1"/>
    <w:basedOn w:val="Normal"/>
    <w:rsid w:val="00CE2C34"/>
    <w:rPr>
      <w:lang w:val="en-US"/>
    </w:rPr>
  </w:style>
  <w:style w:type="paragraph" w:customStyle="1" w:styleId="NoSpacing2">
    <w:name w:val="No Spacing2"/>
    <w:aliases w:val="Code"/>
    <w:qFormat/>
    <w:rsid w:val="007B7337"/>
    <w:pPr>
      <w:widowControl w:val="0"/>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s>
    </w:pPr>
    <w:rPr>
      <w:rFonts w:ascii="Courier New" w:eastAsia="Times New Roman" w:hAnsi="Courier New"/>
      <w:noProof/>
      <w:snapToGrid w:val="0"/>
      <w:lang w:val="en-GB" w:eastAsia="en-US"/>
    </w:rPr>
  </w:style>
  <w:style w:type="paragraph" w:customStyle="1" w:styleId="Small">
    <w:name w:val="Small"/>
    <w:basedOn w:val="Normal"/>
    <w:qFormat/>
    <w:rsid w:val="00E02643"/>
    <w:pPr>
      <w:widowControl w:val="0"/>
      <w:spacing w:before="20"/>
    </w:pPr>
    <w:rPr>
      <w:snapToGrid w:val="0"/>
      <w:sz w:val="16"/>
      <w:szCs w:val="16"/>
      <w:lang w:val="en-GB"/>
    </w:rPr>
  </w:style>
  <w:style w:type="paragraph" w:styleId="Revision">
    <w:name w:val="Revision"/>
    <w:hidden/>
    <w:uiPriority w:val="99"/>
    <w:rsid w:val="00460870"/>
    <w:rPr>
      <w:rFonts w:ascii="Arial" w:hAnsi="Arial"/>
      <w:lang w:val="en-GB" w:eastAsia="ja-JP"/>
    </w:rPr>
  </w:style>
  <w:style w:type="paragraph" w:styleId="ListParagraph">
    <w:name w:val="List Paragraph"/>
    <w:basedOn w:val="Normal"/>
    <w:uiPriority w:val="1"/>
    <w:qFormat/>
    <w:rsid w:val="007C13EE"/>
    <w:pPr>
      <w:spacing w:line="230" w:lineRule="atLeast"/>
      <w:ind w:left="720"/>
    </w:pPr>
    <w:rPr>
      <w:rFonts w:eastAsia="MS Mincho"/>
      <w:szCs w:val="20"/>
      <w:lang w:val="en-GB" w:eastAsia="ja-JP"/>
    </w:rPr>
  </w:style>
  <w:style w:type="paragraph" w:customStyle="1" w:styleId="Figuretitle2">
    <w:name w:val="Figure title2"/>
    <w:basedOn w:val="Normal"/>
    <w:next w:val="Normal"/>
    <w:rsid w:val="009D6080"/>
    <w:pPr>
      <w:suppressAutoHyphens/>
      <w:spacing w:before="220" w:after="220" w:line="230" w:lineRule="atLeast"/>
      <w:jc w:val="center"/>
    </w:pPr>
    <w:rPr>
      <w:rFonts w:eastAsia="MS Mincho"/>
      <w:b/>
      <w:szCs w:val="20"/>
      <w:lang w:val="de-DE" w:eastAsia="ar-SA"/>
    </w:rPr>
  </w:style>
  <w:style w:type="paragraph" w:customStyle="1" w:styleId="ISOComments">
    <w:name w:val="ISO_Comments"/>
    <w:basedOn w:val="Normal"/>
    <w:rsid w:val="0056560E"/>
    <w:pPr>
      <w:spacing w:before="210" w:line="210" w:lineRule="exact"/>
    </w:pPr>
    <w:rPr>
      <w:sz w:val="18"/>
      <w:szCs w:val="20"/>
      <w:lang w:val="en-GB"/>
    </w:rPr>
  </w:style>
  <w:style w:type="paragraph" w:customStyle="1" w:styleId="ISOChange">
    <w:name w:val="ISO_Change"/>
    <w:basedOn w:val="Normal"/>
    <w:rsid w:val="0056560E"/>
    <w:pPr>
      <w:spacing w:before="210" w:line="210" w:lineRule="exact"/>
    </w:pPr>
    <w:rPr>
      <w:sz w:val="18"/>
      <w:szCs w:val="20"/>
      <w:lang w:val="en-GB"/>
    </w:rPr>
  </w:style>
  <w:style w:type="paragraph" w:customStyle="1" w:styleId="NoSpacing1">
    <w:name w:val="No Spacing1"/>
    <w:qFormat/>
    <w:rsid w:val="003B6E33"/>
    <w:pPr>
      <w:widowControl w:val="0"/>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s>
      <w:suppressAutoHyphens/>
    </w:pPr>
    <w:rPr>
      <w:rFonts w:ascii="Courier New" w:eastAsia="Arial" w:hAnsi="Courier New"/>
      <w:lang w:val="en-GB" w:eastAsia="ar-SA"/>
    </w:rPr>
  </w:style>
  <w:style w:type="character" w:customStyle="1" w:styleId="CommentTextChar">
    <w:name w:val="Comment Text Char"/>
    <w:link w:val="CommentText"/>
    <w:rsid w:val="00A75F69"/>
    <w:rPr>
      <w:rFonts w:ascii="Arial" w:hAnsi="Arial"/>
      <w:lang w:val="en-GB" w:eastAsia="ja-JP"/>
    </w:rPr>
  </w:style>
  <w:style w:type="paragraph" w:customStyle="1" w:styleId="Firstparagraph">
    <w:name w:val="First paragraph"/>
    <w:basedOn w:val="Normal"/>
    <w:next w:val="Normal"/>
    <w:rsid w:val="00A85E33"/>
    <w:pPr>
      <w:overflowPunct w:val="0"/>
      <w:autoSpaceDE w:val="0"/>
      <w:autoSpaceDN w:val="0"/>
      <w:adjustRightInd w:val="0"/>
      <w:spacing w:line="260" w:lineRule="exact"/>
      <w:textAlignment w:val="baseline"/>
    </w:pPr>
    <w:rPr>
      <w:szCs w:val="20"/>
      <w:lang w:val="en-US"/>
    </w:rPr>
  </w:style>
  <w:style w:type="paragraph" w:customStyle="1" w:styleId="ISOSecretObservations">
    <w:name w:val="ISO_Secret_Observations"/>
    <w:basedOn w:val="Normal"/>
    <w:rsid w:val="006E77C5"/>
    <w:pPr>
      <w:spacing w:before="210" w:line="210" w:lineRule="exact"/>
    </w:pPr>
    <w:rPr>
      <w:sz w:val="18"/>
      <w:szCs w:val="20"/>
      <w:lang w:val="en-GB"/>
    </w:rPr>
  </w:style>
  <w:style w:type="paragraph" w:customStyle="1" w:styleId="subpara">
    <w:name w:val="sub para"/>
    <w:basedOn w:val="Normal"/>
    <w:rsid w:val="00A65BFF"/>
    <w:pPr>
      <w:spacing w:before="60" w:after="60"/>
      <w:ind w:left="1134" w:right="794" w:hanging="567"/>
    </w:pPr>
    <w:rPr>
      <w:rFonts w:ascii="Arial Narrow" w:hAnsi="Arial Narrow"/>
      <w:szCs w:val="20"/>
    </w:rPr>
  </w:style>
  <w:style w:type="character" w:customStyle="1" w:styleId="Heading3Char">
    <w:name w:val="Heading 3 Char"/>
    <w:link w:val="Heading3"/>
    <w:uiPriority w:val="9"/>
    <w:rsid w:val="00541645"/>
    <w:rPr>
      <w:rFonts w:ascii="Arial" w:hAnsi="Arial" w:cs="Arial"/>
      <w:b/>
      <w:bCs/>
      <w:color w:val="000000"/>
      <w:lang w:val="en-GB" w:eastAsia="ja-JP"/>
    </w:rPr>
  </w:style>
  <w:style w:type="character" w:customStyle="1" w:styleId="Heading4Char">
    <w:name w:val="Heading 4 Char"/>
    <w:link w:val="Heading4"/>
    <w:uiPriority w:val="9"/>
    <w:rsid w:val="00541645"/>
    <w:rPr>
      <w:rFonts w:ascii="Arial" w:hAnsi="Arial" w:cs="Arial"/>
      <w:b/>
      <w:bCs/>
      <w:color w:val="000000"/>
      <w:lang w:val="en-GB" w:eastAsia="ja-JP"/>
    </w:rPr>
  </w:style>
  <w:style w:type="paragraph" w:styleId="NoSpacing">
    <w:name w:val="No Spacing"/>
    <w:uiPriority w:val="1"/>
    <w:qFormat/>
    <w:rsid w:val="00541645"/>
    <w:pPr>
      <w:jc w:val="both"/>
    </w:pPr>
    <w:rPr>
      <w:rFonts w:ascii="Arial" w:hAnsi="Arial"/>
      <w:lang w:val="en-GB" w:eastAsia="ja-JP"/>
    </w:rPr>
  </w:style>
  <w:style w:type="paragraph" w:styleId="TOCHeading">
    <w:name w:val="TOC Heading"/>
    <w:basedOn w:val="Heading1"/>
    <w:next w:val="Normal"/>
    <w:uiPriority w:val="39"/>
    <w:unhideWhenUsed/>
    <w:qFormat/>
    <w:rsid w:val="00E56415"/>
    <w:pPr>
      <w:numPr>
        <w:numId w:val="0"/>
      </w:numPr>
      <w:tabs>
        <w:tab w:val="clear" w:pos="560"/>
      </w:tabs>
      <w:suppressAutoHyphens w:val="0"/>
      <w:spacing w:before="240" w:after="60" w:line="230" w:lineRule="atLeast"/>
      <w:outlineLvl w:val="9"/>
    </w:pPr>
    <w:rPr>
      <w:rFonts w:ascii="Cambria" w:eastAsia="Times New Roman" w:hAnsi="Cambria"/>
      <w:kern w:val="32"/>
      <w:sz w:val="32"/>
      <w:szCs w:val="32"/>
    </w:rPr>
  </w:style>
  <w:style w:type="character" w:customStyle="1" w:styleId="NumberingSymbols">
    <w:name w:val="Numbering Symbols"/>
    <w:rsid w:val="00E56415"/>
  </w:style>
  <w:style w:type="paragraph" w:customStyle="1" w:styleId="Caption1">
    <w:name w:val="Caption1"/>
    <w:basedOn w:val="Normal"/>
    <w:rsid w:val="00E56415"/>
    <w:pPr>
      <w:widowControl w:val="0"/>
      <w:suppressLineNumbers/>
      <w:suppressAutoHyphens/>
      <w:spacing w:after="120"/>
    </w:pPr>
    <w:rPr>
      <w:rFonts w:eastAsia="Arial" w:cs="Tahoma"/>
      <w:i/>
      <w:iCs/>
      <w:szCs w:val="20"/>
      <w:lang w:val="en-GB" w:eastAsia="ja-JP"/>
    </w:rPr>
  </w:style>
  <w:style w:type="paragraph" w:customStyle="1" w:styleId="Index">
    <w:name w:val="Index"/>
    <w:basedOn w:val="Normal"/>
    <w:rsid w:val="00E56415"/>
    <w:pPr>
      <w:widowControl w:val="0"/>
      <w:suppressLineNumbers/>
      <w:suppressAutoHyphens/>
    </w:pPr>
    <w:rPr>
      <w:rFonts w:eastAsia="Arial" w:cs="Tahoma"/>
      <w:szCs w:val="20"/>
      <w:lang w:val="en-GB" w:eastAsia="ja-JP"/>
    </w:rPr>
  </w:style>
  <w:style w:type="character" w:customStyle="1" w:styleId="Heading2Char">
    <w:name w:val="Heading 2 Char"/>
    <w:link w:val="Heading2"/>
    <w:uiPriority w:val="1"/>
    <w:rsid w:val="00B3435A"/>
    <w:rPr>
      <w:rFonts w:ascii="Arial" w:hAnsi="Arial" w:cs="Arial"/>
      <w:b/>
      <w:bCs/>
      <w:color w:val="000000"/>
      <w:sz w:val="22"/>
      <w:lang w:val="en-GB" w:eastAsia="ja-JP"/>
    </w:rPr>
  </w:style>
  <w:style w:type="character" w:customStyle="1" w:styleId="Heading1Char">
    <w:name w:val="Heading 1 Char"/>
    <w:link w:val="Heading1"/>
    <w:uiPriority w:val="1"/>
    <w:rsid w:val="002721B0"/>
    <w:rPr>
      <w:rFonts w:ascii="Arial" w:hAnsi="Arial" w:cs="Arial"/>
      <w:b/>
      <w:bCs/>
      <w:color w:val="000000"/>
      <w:sz w:val="24"/>
      <w:lang w:val="en-GB" w:eastAsia="ja-JP"/>
    </w:rPr>
  </w:style>
  <w:style w:type="character" w:customStyle="1" w:styleId="BalloonTextChar">
    <w:name w:val="Balloon Text Char"/>
    <w:link w:val="BalloonText"/>
    <w:uiPriority w:val="99"/>
    <w:semiHidden/>
    <w:rsid w:val="00E56415"/>
    <w:rPr>
      <w:rFonts w:ascii="Tahoma" w:hAnsi="Tahoma" w:cs="Tahoma"/>
      <w:sz w:val="16"/>
      <w:szCs w:val="16"/>
      <w:lang w:val="en-GB" w:eastAsia="ja-JP"/>
    </w:rPr>
  </w:style>
  <w:style w:type="character" w:customStyle="1" w:styleId="BodyTextIndentChar">
    <w:name w:val="Body Text Indent Char"/>
    <w:link w:val="BodyTextIndent"/>
    <w:uiPriority w:val="99"/>
    <w:rsid w:val="00E56415"/>
    <w:rPr>
      <w:rFonts w:ascii="Arial" w:hAnsi="Arial"/>
      <w:lang w:val="en-GB" w:eastAsia="ja-JP"/>
    </w:rPr>
  </w:style>
  <w:style w:type="character" w:customStyle="1" w:styleId="HeaderChar">
    <w:name w:val="Header Char"/>
    <w:link w:val="Header"/>
    <w:uiPriority w:val="99"/>
    <w:rsid w:val="00E56415"/>
    <w:rPr>
      <w:rFonts w:ascii="Arial" w:hAnsi="Arial"/>
      <w:b/>
      <w:sz w:val="22"/>
      <w:lang w:val="en-GB" w:eastAsia="ja-JP"/>
    </w:rPr>
  </w:style>
  <w:style w:type="character" w:customStyle="1" w:styleId="CommentSubjectChar">
    <w:name w:val="Comment Subject Char"/>
    <w:link w:val="CommentSubject"/>
    <w:uiPriority w:val="99"/>
    <w:semiHidden/>
    <w:rsid w:val="00E56415"/>
    <w:rPr>
      <w:rFonts w:ascii="Arial" w:hAnsi="Arial"/>
      <w:b/>
      <w:bCs/>
      <w:lang w:val="en-GB" w:eastAsia="ja-JP"/>
    </w:rPr>
  </w:style>
  <w:style w:type="character" w:customStyle="1" w:styleId="BodyText2Char">
    <w:name w:val="Body Text 2 Char"/>
    <w:link w:val="BodyText2"/>
    <w:uiPriority w:val="99"/>
    <w:rsid w:val="00E56415"/>
    <w:rPr>
      <w:rFonts w:ascii="Arial" w:hAnsi="Arial"/>
      <w:sz w:val="16"/>
      <w:lang w:val="en-GB" w:eastAsia="ja-JP"/>
    </w:rPr>
  </w:style>
  <w:style w:type="character" w:customStyle="1" w:styleId="Heading5Char">
    <w:name w:val="Heading 5 Char"/>
    <w:link w:val="Heading5"/>
    <w:rsid w:val="00E56415"/>
    <w:rPr>
      <w:rFonts w:ascii="Arial" w:hAnsi="Arial" w:cs="Arial"/>
      <w:b/>
      <w:bCs/>
      <w:color w:val="000000"/>
      <w:lang w:val="en-GB" w:eastAsia="ja-JP"/>
    </w:rPr>
  </w:style>
  <w:style w:type="character" w:customStyle="1" w:styleId="Heading6Char">
    <w:name w:val="Heading 6 Char"/>
    <w:link w:val="Heading6"/>
    <w:rsid w:val="00E56415"/>
    <w:rPr>
      <w:rFonts w:ascii="Arial" w:hAnsi="Arial" w:cs="Arial"/>
      <w:b/>
      <w:bCs/>
      <w:color w:val="000000"/>
      <w:lang w:val="en-GB" w:eastAsia="ja-JP"/>
    </w:rPr>
  </w:style>
  <w:style w:type="character" w:customStyle="1" w:styleId="Heading7Char">
    <w:name w:val="Heading 7 Char"/>
    <w:link w:val="Heading7"/>
    <w:rsid w:val="00E56415"/>
    <w:rPr>
      <w:rFonts w:ascii="Arial" w:hAnsi="Arial" w:cs="Arial"/>
      <w:b/>
      <w:bCs/>
      <w:color w:val="000000"/>
      <w:lang w:val="en-GB" w:eastAsia="ja-JP"/>
    </w:rPr>
  </w:style>
  <w:style w:type="character" w:customStyle="1" w:styleId="Heading8Char">
    <w:name w:val="Heading 8 Char"/>
    <w:link w:val="Heading8"/>
    <w:rsid w:val="00E56415"/>
    <w:rPr>
      <w:rFonts w:ascii="Arial" w:hAnsi="Arial" w:cs="Arial"/>
      <w:b/>
      <w:bCs/>
      <w:color w:val="000000"/>
      <w:lang w:val="en-GB" w:eastAsia="ja-JP"/>
    </w:rPr>
  </w:style>
  <w:style w:type="character" w:customStyle="1" w:styleId="Heading9Char">
    <w:name w:val="Heading 9 Char"/>
    <w:link w:val="Heading9"/>
    <w:rsid w:val="00E56415"/>
    <w:rPr>
      <w:rFonts w:ascii="Arial" w:hAnsi="Arial" w:cs="Arial"/>
      <w:b/>
      <w:bCs/>
      <w:color w:val="000000"/>
      <w:lang w:val="en-GB" w:eastAsia="ja-JP"/>
    </w:rPr>
  </w:style>
  <w:style w:type="character" w:customStyle="1" w:styleId="BodyTextIndent2Char">
    <w:name w:val="Body Text Indent 2 Char"/>
    <w:link w:val="BodyTextIndent2"/>
    <w:uiPriority w:val="99"/>
    <w:rsid w:val="00E56415"/>
    <w:rPr>
      <w:rFonts w:ascii="Arial" w:hAnsi="Arial"/>
      <w:lang w:val="en-GB" w:eastAsia="ja-JP"/>
    </w:rPr>
  </w:style>
  <w:style w:type="character" w:customStyle="1" w:styleId="BodyText3Char">
    <w:name w:val="Body Text 3 Char"/>
    <w:link w:val="BodyText3"/>
    <w:uiPriority w:val="99"/>
    <w:rsid w:val="00E56415"/>
    <w:rPr>
      <w:rFonts w:ascii="Arial" w:hAnsi="Arial"/>
      <w:sz w:val="14"/>
      <w:lang w:val="en-GB" w:eastAsia="ja-JP"/>
    </w:rPr>
  </w:style>
  <w:style w:type="paragraph" w:customStyle="1" w:styleId="quotedtext">
    <w:name w:val="quoted text"/>
    <w:basedOn w:val="Normal"/>
    <w:rsid w:val="00E56415"/>
    <w:pPr>
      <w:spacing w:before="60" w:after="60"/>
      <w:ind w:left="1134" w:right="1134" w:hanging="567"/>
    </w:pPr>
    <w:rPr>
      <w:i/>
      <w:szCs w:val="20"/>
      <w:lang w:eastAsia="fr-FR"/>
    </w:rPr>
  </w:style>
  <w:style w:type="character" w:customStyle="1" w:styleId="FooterChar">
    <w:name w:val="Footer Char"/>
    <w:link w:val="Footer"/>
    <w:uiPriority w:val="99"/>
    <w:rsid w:val="00E56415"/>
    <w:rPr>
      <w:rFonts w:ascii="Arial" w:hAnsi="Arial"/>
      <w:lang w:val="en-GB" w:eastAsia="ja-JP"/>
    </w:rPr>
  </w:style>
  <w:style w:type="character" w:customStyle="1" w:styleId="ipa1">
    <w:name w:val="ipa1"/>
    <w:rsid w:val="00E56415"/>
    <w:rPr>
      <w:rFonts w:ascii="Arial Unicode MS" w:eastAsia="Arial Unicode MS" w:hAnsi="Arial Unicode MS" w:cs="Arial Unicode MS" w:hint="eastAsia"/>
    </w:rPr>
  </w:style>
  <w:style w:type="character" w:customStyle="1" w:styleId="NormalWebChar">
    <w:name w:val="Normal (Web) Char"/>
    <w:link w:val="NormalWeb"/>
    <w:uiPriority w:val="99"/>
    <w:rsid w:val="00561650"/>
    <w:rPr>
      <w:rFonts w:eastAsia="Times New Roman"/>
      <w:sz w:val="24"/>
      <w:szCs w:val="24"/>
      <w:lang w:val="en-GB" w:eastAsia="en-GB"/>
    </w:rPr>
  </w:style>
  <w:style w:type="paragraph" w:styleId="Bibliography">
    <w:name w:val="Bibliography"/>
    <w:basedOn w:val="Normal"/>
    <w:next w:val="Normal"/>
    <w:uiPriority w:val="37"/>
    <w:semiHidden/>
    <w:unhideWhenUsed/>
    <w:rsid w:val="00241642"/>
    <w:pPr>
      <w:spacing w:line="230" w:lineRule="atLeast"/>
    </w:pPr>
    <w:rPr>
      <w:rFonts w:eastAsia="MS Mincho"/>
      <w:szCs w:val="20"/>
      <w:lang w:val="en-GB" w:eastAsia="ja-JP"/>
    </w:rPr>
  </w:style>
  <w:style w:type="paragraph" w:styleId="E-mailSignature">
    <w:name w:val="E-mail Signature"/>
    <w:basedOn w:val="Normal"/>
    <w:link w:val="E-mailSignatureChar"/>
    <w:uiPriority w:val="99"/>
    <w:semiHidden/>
    <w:unhideWhenUsed/>
    <w:rsid w:val="00241642"/>
    <w:pPr>
      <w:spacing w:line="230" w:lineRule="atLeast"/>
    </w:pPr>
    <w:rPr>
      <w:rFonts w:eastAsia="MS Mincho"/>
      <w:szCs w:val="20"/>
      <w:lang w:val="en-GB" w:eastAsia="ja-JP"/>
    </w:rPr>
  </w:style>
  <w:style w:type="character" w:customStyle="1" w:styleId="E-mailSignatureChar">
    <w:name w:val="E-mail Signature Char"/>
    <w:link w:val="E-mailSignature"/>
    <w:uiPriority w:val="99"/>
    <w:semiHidden/>
    <w:rsid w:val="00241642"/>
    <w:rPr>
      <w:rFonts w:ascii="Arial" w:hAnsi="Arial"/>
      <w:lang w:val="en-GB" w:eastAsia="ja-JP"/>
    </w:rPr>
  </w:style>
  <w:style w:type="paragraph" w:styleId="HTMLAddress">
    <w:name w:val="HTML Address"/>
    <w:basedOn w:val="Normal"/>
    <w:link w:val="HTMLAddressChar"/>
    <w:uiPriority w:val="99"/>
    <w:semiHidden/>
    <w:unhideWhenUsed/>
    <w:rsid w:val="00241642"/>
    <w:pPr>
      <w:spacing w:line="230" w:lineRule="atLeast"/>
    </w:pPr>
    <w:rPr>
      <w:rFonts w:eastAsia="MS Mincho"/>
      <w:i/>
      <w:iCs/>
      <w:szCs w:val="20"/>
      <w:lang w:val="en-GB" w:eastAsia="ja-JP"/>
    </w:rPr>
  </w:style>
  <w:style w:type="character" w:customStyle="1" w:styleId="HTMLAddressChar">
    <w:name w:val="HTML Address Char"/>
    <w:link w:val="HTMLAddress"/>
    <w:uiPriority w:val="99"/>
    <w:semiHidden/>
    <w:rsid w:val="00241642"/>
    <w:rPr>
      <w:rFonts w:ascii="Arial" w:hAnsi="Arial"/>
      <w:i/>
      <w:iCs/>
      <w:lang w:val="en-GB" w:eastAsia="ja-JP"/>
    </w:rPr>
  </w:style>
  <w:style w:type="paragraph" w:styleId="HTMLPreformatted">
    <w:name w:val="HTML Preformatted"/>
    <w:basedOn w:val="Normal"/>
    <w:link w:val="HTMLPreformattedChar"/>
    <w:uiPriority w:val="99"/>
    <w:semiHidden/>
    <w:unhideWhenUsed/>
    <w:rsid w:val="00241642"/>
    <w:pPr>
      <w:spacing w:line="230" w:lineRule="atLeast"/>
    </w:pPr>
    <w:rPr>
      <w:rFonts w:ascii="Courier New" w:eastAsia="MS Mincho" w:hAnsi="Courier New"/>
      <w:szCs w:val="20"/>
      <w:lang w:val="en-GB" w:eastAsia="ja-JP"/>
    </w:rPr>
  </w:style>
  <w:style w:type="character" w:customStyle="1" w:styleId="HTMLPreformattedChar">
    <w:name w:val="HTML Preformatted Char"/>
    <w:link w:val="HTMLPreformatted"/>
    <w:uiPriority w:val="99"/>
    <w:semiHidden/>
    <w:rsid w:val="00241642"/>
    <w:rPr>
      <w:rFonts w:ascii="Courier New" w:hAnsi="Courier New" w:cs="Courier New"/>
      <w:lang w:val="en-GB" w:eastAsia="ja-JP"/>
    </w:rPr>
  </w:style>
  <w:style w:type="paragraph" w:styleId="IntenseQuote">
    <w:name w:val="Intense Quote"/>
    <w:basedOn w:val="Normal"/>
    <w:next w:val="Normal"/>
    <w:link w:val="IntenseQuoteChar"/>
    <w:uiPriority w:val="30"/>
    <w:qFormat/>
    <w:rsid w:val="00241642"/>
    <w:pPr>
      <w:pBdr>
        <w:bottom w:val="single" w:sz="4" w:space="4" w:color="4F81BD"/>
      </w:pBdr>
      <w:spacing w:before="200" w:after="280" w:line="230" w:lineRule="atLeast"/>
      <w:ind w:left="936" w:right="936"/>
    </w:pPr>
    <w:rPr>
      <w:rFonts w:eastAsia="MS Mincho"/>
      <w:b/>
      <w:bCs/>
      <w:i/>
      <w:iCs/>
      <w:color w:val="4F81BD"/>
      <w:szCs w:val="20"/>
      <w:lang w:val="en-GB" w:eastAsia="ja-JP"/>
    </w:rPr>
  </w:style>
  <w:style w:type="character" w:customStyle="1" w:styleId="IntenseQuoteChar">
    <w:name w:val="Intense Quote Char"/>
    <w:link w:val="IntenseQuote"/>
    <w:uiPriority w:val="30"/>
    <w:rsid w:val="00241642"/>
    <w:rPr>
      <w:rFonts w:ascii="Arial" w:hAnsi="Arial"/>
      <w:b/>
      <w:bCs/>
      <w:i/>
      <w:iCs/>
      <w:color w:val="4F81BD"/>
      <w:lang w:val="en-GB" w:eastAsia="ja-JP"/>
    </w:rPr>
  </w:style>
  <w:style w:type="paragraph" w:styleId="Quote">
    <w:name w:val="Quote"/>
    <w:basedOn w:val="Normal"/>
    <w:next w:val="Normal"/>
    <w:link w:val="QuoteChar"/>
    <w:uiPriority w:val="29"/>
    <w:qFormat/>
    <w:rsid w:val="00AB5811"/>
    <w:pPr>
      <w:autoSpaceDE w:val="0"/>
      <w:autoSpaceDN w:val="0"/>
      <w:adjustRightInd w:val="0"/>
      <w:spacing w:after="120"/>
      <w:ind w:left="600" w:right="924"/>
      <w:jc w:val="center"/>
    </w:pPr>
    <w:rPr>
      <w:rFonts w:ascii="Calibri" w:hAnsi="Calibri"/>
      <w:i/>
    </w:rPr>
  </w:style>
  <w:style w:type="character" w:customStyle="1" w:styleId="QuoteChar">
    <w:name w:val="Quote Char"/>
    <w:link w:val="Quote"/>
    <w:uiPriority w:val="29"/>
    <w:rsid w:val="00AB5811"/>
    <w:rPr>
      <w:rFonts w:ascii="Calibri" w:eastAsia="Times New Roman" w:hAnsi="Calibri"/>
      <w:i/>
      <w:szCs w:val="24"/>
      <w:lang w:val="en-AU" w:eastAsia="en-US"/>
    </w:rPr>
  </w:style>
  <w:style w:type="paragraph" w:customStyle="1" w:styleId="publishedby">
    <w:name w:val="published by"/>
    <w:basedOn w:val="Normal"/>
    <w:link w:val="publishedbyChar"/>
    <w:qFormat/>
    <w:rsid w:val="003C1FC0"/>
    <w:pPr>
      <w:tabs>
        <w:tab w:val="center" w:pos="4514"/>
        <w:tab w:val="left" w:pos="5040"/>
        <w:tab w:val="left" w:pos="5760"/>
        <w:tab w:val="left" w:pos="6480"/>
        <w:tab w:val="left" w:pos="7200"/>
        <w:tab w:val="left" w:pos="7920"/>
        <w:tab w:val="left" w:pos="8640"/>
      </w:tabs>
      <w:outlineLvl w:val="0"/>
    </w:pPr>
    <w:rPr>
      <w:rFonts w:eastAsia="MS Mincho"/>
      <w:b/>
      <w:szCs w:val="20"/>
      <w:lang w:val="en-GB" w:eastAsia="ja-JP"/>
    </w:rPr>
  </w:style>
  <w:style w:type="paragraph" w:customStyle="1" w:styleId="note0">
    <w:name w:val="note"/>
    <w:basedOn w:val="Normal"/>
    <w:link w:val="noteChar"/>
    <w:qFormat/>
    <w:rsid w:val="003C1FC0"/>
    <w:pPr>
      <w:spacing w:line="230" w:lineRule="atLeast"/>
    </w:pPr>
    <w:rPr>
      <w:rFonts w:eastAsia="MS Mincho"/>
      <w:i/>
      <w:color w:val="FF0000"/>
      <w:szCs w:val="20"/>
      <w:lang w:val="en-GB" w:eastAsia="ja-JP"/>
    </w:rPr>
  </w:style>
  <w:style w:type="character" w:customStyle="1" w:styleId="publishedbyChar">
    <w:name w:val="published by Char"/>
    <w:link w:val="publishedby"/>
    <w:rsid w:val="003C1FC0"/>
    <w:rPr>
      <w:rFonts w:ascii="Arial" w:hAnsi="Arial"/>
      <w:b/>
      <w:lang w:val="en-GB" w:eastAsia="ja-JP"/>
    </w:rPr>
  </w:style>
  <w:style w:type="paragraph" w:customStyle="1" w:styleId="Label1">
    <w:name w:val="Label1"/>
    <w:basedOn w:val="Normal"/>
    <w:link w:val="Label1Char"/>
    <w:qFormat/>
    <w:rsid w:val="003C1FC0"/>
    <w:pPr>
      <w:autoSpaceDE w:val="0"/>
      <w:autoSpaceDN w:val="0"/>
      <w:adjustRightInd w:val="0"/>
      <w:spacing w:line="480" w:lineRule="auto"/>
      <w:ind w:left="1695" w:hanging="1695"/>
    </w:pPr>
    <w:rPr>
      <w:rFonts w:eastAsia="MS Mincho"/>
      <w:b/>
      <w:szCs w:val="22"/>
      <w:lang w:val="en-GB" w:eastAsia="ja-JP"/>
    </w:rPr>
  </w:style>
  <w:style w:type="character" w:customStyle="1" w:styleId="noteChar">
    <w:name w:val="note Char"/>
    <w:link w:val="note0"/>
    <w:rsid w:val="003C1FC0"/>
    <w:rPr>
      <w:rFonts w:ascii="Arial" w:hAnsi="Arial"/>
      <w:i/>
      <w:color w:val="FF0000"/>
      <w:lang w:val="en-GB" w:eastAsia="ja-JP"/>
    </w:rPr>
  </w:style>
  <w:style w:type="paragraph" w:customStyle="1" w:styleId="Label2">
    <w:name w:val="Label2"/>
    <w:basedOn w:val="Normal"/>
    <w:link w:val="Label2Char"/>
    <w:qFormat/>
    <w:rsid w:val="003C1FC0"/>
    <w:pPr>
      <w:spacing w:line="230" w:lineRule="atLeast"/>
      <w:ind w:left="1360" w:firstLine="340"/>
    </w:pPr>
    <w:rPr>
      <w:rFonts w:eastAsia="MS Mincho"/>
      <w:b/>
      <w:szCs w:val="20"/>
      <w:lang w:val="en-GB" w:eastAsia="ja-JP"/>
    </w:rPr>
  </w:style>
  <w:style w:type="character" w:customStyle="1" w:styleId="Label1Char">
    <w:name w:val="Label1 Char"/>
    <w:link w:val="Label1"/>
    <w:rsid w:val="003C1FC0"/>
    <w:rPr>
      <w:rFonts w:ascii="Arial" w:hAnsi="Arial"/>
      <w:b/>
      <w:sz w:val="22"/>
      <w:szCs w:val="22"/>
      <w:lang w:val="en-GB" w:eastAsia="ja-JP"/>
    </w:rPr>
  </w:style>
  <w:style w:type="paragraph" w:customStyle="1" w:styleId="Labeldata">
    <w:name w:val="Label data"/>
    <w:basedOn w:val="Normal"/>
    <w:link w:val="LabeldataChar"/>
    <w:qFormat/>
    <w:rsid w:val="003C1FC0"/>
    <w:pPr>
      <w:autoSpaceDE w:val="0"/>
      <w:autoSpaceDN w:val="0"/>
      <w:adjustRightInd w:val="0"/>
    </w:pPr>
    <w:rPr>
      <w:rFonts w:eastAsia="MS Mincho"/>
      <w:szCs w:val="20"/>
      <w:lang w:val="en-GB" w:eastAsia="ja-JP"/>
    </w:rPr>
  </w:style>
  <w:style w:type="character" w:customStyle="1" w:styleId="Label2Char">
    <w:name w:val="Label2 Char"/>
    <w:link w:val="Label2"/>
    <w:rsid w:val="003C1FC0"/>
    <w:rPr>
      <w:rFonts w:ascii="Arial" w:hAnsi="Arial"/>
      <w:b/>
      <w:lang w:val="en-GB" w:eastAsia="ja-JP"/>
    </w:rPr>
  </w:style>
  <w:style w:type="paragraph" w:customStyle="1" w:styleId="Annex0">
    <w:name w:val="Annex"/>
    <w:basedOn w:val="Heading1"/>
    <w:link w:val="AnnexChar"/>
    <w:qFormat/>
    <w:rsid w:val="00F54026"/>
    <w:pPr>
      <w:numPr>
        <w:numId w:val="14"/>
      </w:numPr>
      <w:jc w:val="center"/>
    </w:pPr>
    <w:rPr>
      <w:rFonts w:eastAsia="Times New Roman"/>
      <w:lang w:eastAsia="en-US"/>
    </w:rPr>
  </w:style>
  <w:style w:type="character" w:customStyle="1" w:styleId="LabeldataChar">
    <w:name w:val="Label data Char"/>
    <w:link w:val="Labeldata"/>
    <w:rsid w:val="003C1FC0"/>
    <w:rPr>
      <w:rFonts w:ascii="Arial" w:hAnsi="Arial"/>
      <w:lang w:val="en-GB" w:eastAsia="ja-JP"/>
    </w:rPr>
  </w:style>
  <w:style w:type="paragraph" w:customStyle="1" w:styleId="Annexheader-level2">
    <w:name w:val="Annex header -level 2"/>
    <w:basedOn w:val="Heading2"/>
    <w:link w:val="Annexheader-level2Char"/>
    <w:qFormat/>
    <w:rsid w:val="00F54026"/>
    <w:pPr>
      <w:numPr>
        <w:numId w:val="14"/>
      </w:numPr>
      <w:tabs>
        <w:tab w:val="clear" w:pos="709"/>
      </w:tabs>
      <w:jc w:val="left"/>
    </w:pPr>
    <w:rPr>
      <w:sz w:val="24"/>
      <w:szCs w:val="22"/>
    </w:rPr>
  </w:style>
  <w:style w:type="character" w:customStyle="1" w:styleId="AnnexChar">
    <w:name w:val="Annex Char"/>
    <w:basedOn w:val="Heading1Char"/>
    <w:link w:val="Annex0"/>
    <w:rsid w:val="00F54026"/>
    <w:rPr>
      <w:rFonts w:ascii="Arial" w:eastAsia="Times New Roman" w:hAnsi="Arial" w:cs="Arial"/>
      <w:b/>
      <w:bCs/>
      <w:color w:val="000000"/>
      <w:sz w:val="24"/>
      <w:lang w:val="en-GB" w:eastAsia="en-US"/>
    </w:rPr>
  </w:style>
  <w:style w:type="paragraph" w:customStyle="1" w:styleId="AppendixD2">
    <w:name w:val="Appendix D2"/>
    <w:autoRedefine/>
    <w:rsid w:val="00B413FE"/>
    <w:pPr>
      <w:spacing w:after="120"/>
    </w:pPr>
    <w:rPr>
      <w:rFonts w:ascii="Arial" w:hAnsi="Arial"/>
      <w:b/>
      <w:sz w:val="22"/>
      <w:lang w:val="en-GB" w:eastAsia="ar-SA"/>
    </w:rPr>
  </w:style>
  <w:style w:type="character" w:customStyle="1" w:styleId="Annexheader-level2Char">
    <w:name w:val="Annex header -level 2 Char"/>
    <w:link w:val="Annexheader-level2"/>
    <w:rsid w:val="00F54026"/>
    <w:rPr>
      <w:rFonts w:ascii="Arial" w:hAnsi="Arial" w:cs="Arial"/>
      <w:b/>
      <w:bCs/>
      <w:color w:val="000000"/>
      <w:sz w:val="24"/>
      <w:szCs w:val="22"/>
      <w:lang w:val="en-GB" w:eastAsia="ja-JP"/>
    </w:rPr>
  </w:style>
  <w:style w:type="paragraph" w:customStyle="1" w:styleId="templatetext">
    <w:name w:val="template text"/>
    <w:basedOn w:val="Normal"/>
    <w:link w:val="templatetextChar"/>
    <w:qFormat/>
    <w:rsid w:val="009A0E8D"/>
    <w:pPr>
      <w:spacing w:after="120"/>
    </w:pPr>
    <w:rPr>
      <w:rFonts w:eastAsia="Calibri"/>
      <w:i/>
      <w:iCs/>
      <w:color w:val="FF0000"/>
      <w:sz w:val="18"/>
      <w:szCs w:val="20"/>
      <w:lang w:val="en-US"/>
    </w:rPr>
  </w:style>
  <w:style w:type="character" w:customStyle="1" w:styleId="templatetextChar">
    <w:name w:val="template text Char"/>
    <w:link w:val="templatetext"/>
    <w:rsid w:val="009A0E8D"/>
    <w:rPr>
      <w:rFonts w:ascii="Arial" w:eastAsia="Calibri" w:hAnsi="Arial"/>
      <w:i/>
      <w:iCs/>
      <w:color w:val="FF0000"/>
      <w:sz w:val="18"/>
      <w:lang w:val="en-US" w:eastAsia="en-US"/>
    </w:rPr>
  </w:style>
  <w:style w:type="paragraph" w:customStyle="1" w:styleId="default0">
    <w:name w:val="default"/>
    <w:basedOn w:val="Normal"/>
    <w:rsid w:val="00DF3C07"/>
    <w:pPr>
      <w:spacing w:before="100" w:beforeAutospacing="1" w:after="100" w:afterAutospacing="1"/>
    </w:pPr>
  </w:style>
  <w:style w:type="character" w:customStyle="1" w:styleId="apple-converted-space">
    <w:name w:val="apple-converted-space"/>
    <w:basedOn w:val="DefaultParagraphFont"/>
    <w:rsid w:val="00DF3C07"/>
  </w:style>
  <w:style w:type="paragraph" w:customStyle="1" w:styleId="gmail-label1">
    <w:name w:val="gmail-label1"/>
    <w:basedOn w:val="Normal"/>
    <w:rsid w:val="00FE732E"/>
    <w:pPr>
      <w:spacing w:before="100" w:beforeAutospacing="1" w:after="100" w:afterAutospacing="1"/>
    </w:pPr>
  </w:style>
  <w:style w:type="paragraph" w:customStyle="1" w:styleId="Paragraph">
    <w:name w:val="Paragraph"/>
    <w:rsid w:val="003E0B96"/>
    <w:pPr>
      <w:widowControl w:val="0"/>
      <w:autoSpaceDE w:val="0"/>
      <w:autoSpaceDN w:val="0"/>
      <w:adjustRightInd w:val="0"/>
    </w:pPr>
    <w:rPr>
      <w:rFonts w:eastAsiaTheme="minorEastAsia"/>
      <w:szCs w:val="24"/>
      <w:lang w:val="en-US" w:eastAsia="en-US"/>
    </w:rPr>
  </w:style>
  <w:style w:type="paragraph" w:customStyle="1" w:styleId="Center">
    <w:name w:val="Center"/>
    <w:uiPriority w:val="99"/>
    <w:rsid w:val="003E0B96"/>
    <w:pPr>
      <w:widowControl w:val="0"/>
      <w:autoSpaceDE w:val="0"/>
      <w:autoSpaceDN w:val="0"/>
      <w:adjustRightInd w:val="0"/>
      <w:jc w:val="center"/>
    </w:pPr>
    <w:rPr>
      <w:rFonts w:eastAsiaTheme="minorEastAsia"/>
      <w:szCs w:val="24"/>
      <w:lang w:val="en-US" w:eastAsia="en-US"/>
    </w:rPr>
  </w:style>
  <w:style w:type="character" w:customStyle="1" w:styleId="CommentReference1">
    <w:name w:val="Comment Reference1"/>
    <w:rsid w:val="003E0B96"/>
    <w:rPr>
      <w:sz w:val="16"/>
      <w:szCs w:val="16"/>
    </w:rPr>
  </w:style>
  <w:style w:type="paragraph" w:customStyle="1" w:styleId="Heading">
    <w:name w:val="Heading"/>
    <w:basedOn w:val="Normal"/>
    <w:next w:val="BodyText"/>
    <w:rsid w:val="003E0B96"/>
    <w:pPr>
      <w:keepNext/>
      <w:suppressAutoHyphens/>
      <w:spacing w:before="240" w:after="120"/>
    </w:pPr>
    <w:rPr>
      <w:rFonts w:eastAsia="Microsoft YaHei" w:cs="Arial"/>
      <w:color w:val="000000"/>
      <w:sz w:val="28"/>
      <w:szCs w:val="28"/>
      <w:lang w:val="en-US" w:eastAsia="ar-SA"/>
    </w:rPr>
  </w:style>
  <w:style w:type="paragraph" w:customStyle="1" w:styleId="CommentText1">
    <w:name w:val="Comment Text1"/>
    <w:basedOn w:val="Normal"/>
    <w:rsid w:val="003E0B96"/>
    <w:pPr>
      <w:suppressAutoHyphens/>
    </w:pPr>
    <w:rPr>
      <w:rFonts w:cs="Arial"/>
      <w:color w:val="000000"/>
      <w:szCs w:val="20"/>
      <w:lang w:val="en-US" w:eastAsia="ar-SA"/>
    </w:rPr>
  </w:style>
  <w:style w:type="paragraph" w:customStyle="1" w:styleId="CommentSubject1">
    <w:name w:val="Comment Subject1"/>
    <w:basedOn w:val="CommentText1"/>
    <w:rsid w:val="003E0B96"/>
    <w:rPr>
      <w:b/>
      <w:bCs/>
    </w:rPr>
  </w:style>
  <w:style w:type="paragraph" w:customStyle="1" w:styleId="TableContents">
    <w:name w:val="Table Contents"/>
    <w:basedOn w:val="Normal"/>
    <w:rsid w:val="003E0B96"/>
    <w:pPr>
      <w:suppressLineNumbers/>
      <w:suppressAutoHyphens/>
    </w:pPr>
    <w:rPr>
      <w:rFonts w:cs="Arial"/>
      <w:color w:val="000000"/>
      <w:lang w:val="en-US" w:eastAsia="ar-SA"/>
    </w:rPr>
  </w:style>
  <w:style w:type="character" w:customStyle="1" w:styleId="standardtextcolour">
    <w:name w:val="standard textcolour"/>
    <w:basedOn w:val="DefaultParagraphFont"/>
    <w:uiPriority w:val="1"/>
    <w:qFormat/>
    <w:rsid w:val="003E0B96"/>
  </w:style>
  <w:style w:type="character" w:styleId="BookTitle">
    <w:name w:val="Book Title"/>
    <w:basedOn w:val="DefaultParagraphFont"/>
    <w:uiPriority w:val="33"/>
    <w:qFormat/>
    <w:rsid w:val="003E0B96"/>
    <w:rPr>
      <w:b/>
      <w:bCs/>
      <w:smallCaps/>
      <w:spacing w:val="5"/>
    </w:rPr>
  </w:style>
  <w:style w:type="paragraph" w:customStyle="1" w:styleId="RevisionHistory">
    <w:name w:val="Revision History"/>
    <w:basedOn w:val="Title"/>
    <w:link w:val="RevisionHistoryChar"/>
    <w:qFormat/>
    <w:rsid w:val="001F185B"/>
  </w:style>
  <w:style w:type="paragraph" w:customStyle="1" w:styleId="Annex-Heading3">
    <w:name w:val="Annex-Heading 3"/>
    <w:basedOn w:val="Heading3"/>
    <w:link w:val="Annex-Heading3Char"/>
    <w:qFormat/>
    <w:rsid w:val="00D91CFA"/>
    <w:pPr>
      <w:numPr>
        <w:numId w:val="14"/>
      </w:numPr>
      <w:tabs>
        <w:tab w:val="clear" w:pos="660"/>
        <w:tab w:val="clear" w:pos="880"/>
      </w:tabs>
    </w:pPr>
    <w:rPr>
      <w:sz w:val="22"/>
    </w:rPr>
  </w:style>
  <w:style w:type="character" w:customStyle="1" w:styleId="TitleChar">
    <w:name w:val="Title Char"/>
    <w:basedOn w:val="DefaultParagraphFont"/>
    <w:link w:val="Title"/>
    <w:rsid w:val="001F185B"/>
    <w:rPr>
      <w:rFonts w:ascii="Arial" w:hAnsi="Arial"/>
      <w:b/>
      <w:sz w:val="28"/>
      <w:lang w:val="en-GB" w:eastAsia="ja-JP"/>
    </w:rPr>
  </w:style>
  <w:style w:type="character" w:customStyle="1" w:styleId="RevisionHistoryChar">
    <w:name w:val="Revision History Char"/>
    <w:basedOn w:val="TitleChar"/>
    <w:link w:val="RevisionHistory"/>
    <w:rsid w:val="001F185B"/>
    <w:rPr>
      <w:rFonts w:ascii="Arial" w:hAnsi="Arial"/>
      <w:b/>
      <w:sz w:val="28"/>
      <w:lang w:val="en-GB" w:eastAsia="ja-JP"/>
    </w:rPr>
  </w:style>
  <w:style w:type="paragraph" w:customStyle="1" w:styleId="Annex-Heading4">
    <w:name w:val="Annex-Heading4"/>
    <w:basedOn w:val="Heading4"/>
    <w:link w:val="Annex-Heading4Char"/>
    <w:qFormat/>
    <w:rsid w:val="002464F7"/>
    <w:pPr>
      <w:numPr>
        <w:numId w:val="14"/>
      </w:numPr>
    </w:pPr>
  </w:style>
  <w:style w:type="character" w:customStyle="1" w:styleId="Annex-Heading3Char">
    <w:name w:val="Annex-Heading 3 Char"/>
    <w:basedOn w:val="Heading1Char"/>
    <w:link w:val="Annex-Heading3"/>
    <w:rsid w:val="00D91CFA"/>
    <w:rPr>
      <w:rFonts w:ascii="Arial" w:hAnsi="Arial" w:cs="Arial"/>
      <w:b/>
      <w:bCs/>
      <w:color w:val="000000"/>
      <w:sz w:val="22"/>
      <w:lang w:val="en-GB" w:eastAsia="ja-JP"/>
    </w:rPr>
  </w:style>
  <w:style w:type="paragraph" w:customStyle="1" w:styleId="term">
    <w:name w:val="term"/>
    <w:basedOn w:val="Normal"/>
    <w:link w:val="termChar"/>
    <w:autoRedefine/>
    <w:qFormat/>
    <w:rsid w:val="009F3890"/>
    <w:pPr>
      <w:spacing w:before="0" w:after="0"/>
    </w:pPr>
    <w:rPr>
      <w:b/>
      <w:lang w:eastAsia="en-GB"/>
    </w:rPr>
  </w:style>
  <w:style w:type="character" w:customStyle="1" w:styleId="Annex-Heading4Char">
    <w:name w:val="Annex-Heading4 Char"/>
    <w:basedOn w:val="Heading4Char"/>
    <w:link w:val="Annex-Heading4"/>
    <w:rsid w:val="002464F7"/>
    <w:rPr>
      <w:rFonts w:ascii="Arial" w:hAnsi="Arial" w:cs="Arial"/>
      <w:b/>
      <w:bCs/>
      <w:color w:val="000000"/>
      <w:lang w:val="en-GB" w:eastAsia="ja-JP"/>
    </w:rPr>
  </w:style>
  <w:style w:type="paragraph" w:customStyle="1" w:styleId="definition0">
    <w:name w:val="definition"/>
    <w:basedOn w:val="NormalIndent"/>
    <w:link w:val="definitionChar"/>
    <w:autoRedefine/>
    <w:qFormat/>
    <w:rsid w:val="009F3890"/>
    <w:pPr>
      <w:spacing w:before="0" w:line="240" w:lineRule="auto"/>
      <w:ind w:left="0"/>
    </w:pPr>
    <w:rPr>
      <w:rFonts w:cs="Arial"/>
      <w:lang w:eastAsia="en-GB"/>
    </w:rPr>
  </w:style>
  <w:style w:type="character" w:customStyle="1" w:styleId="termChar">
    <w:name w:val="term Char"/>
    <w:basedOn w:val="DefaultParagraphFont"/>
    <w:link w:val="term"/>
    <w:rsid w:val="009F3890"/>
    <w:rPr>
      <w:rFonts w:ascii="Arial" w:eastAsia="Times New Roman" w:hAnsi="Arial"/>
      <w:b/>
      <w:szCs w:val="24"/>
      <w:lang w:val="en-AU" w:eastAsia="en-GB"/>
    </w:rPr>
  </w:style>
  <w:style w:type="paragraph" w:customStyle="1" w:styleId="termExample">
    <w:name w:val="termExample"/>
    <w:basedOn w:val="definition0"/>
    <w:link w:val="termExampleChar"/>
    <w:autoRedefine/>
    <w:qFormat/>
    <w:rsid w:val="00AE21D7"/>
    <w:rPr>
      <w:color w:val="000000" w:themeColor="text1"/>
    </w:rPr>
  </w:style>
  <w:style w:type="character" w:customStyle="1" w:styleId="NormalIndentChar">
    <w:name w:val="Normal Indent Char"/>
    <w:basedOn w:val="DefaultParagraphFont"/>
    <w:link w:val="NormalIndent"/>
    <w:rsid w:val="00AB5811"/>
    <w:rPr>
      <w:rFonts w:ascii="Arial" w:hAnsi="Arial"/>
      <w:lang w:val="en-GB" w:eastAsia="ja-JP"/>
    </w:rPr>
  </w:style>
  <w:style w:type="character" w:customStyle="1" w:styleId="definitionChar">
    <w:name w:val="definition Char"/>
    <w:basedOn w:val="NormalIndentChar"/>
    <w:link w:val="definition0"/>
    <w:rsid w:val="009F3890"/>
    <w:rPr>
      <w:rFonts w:ascii="Arial" w:hAnsi="Arial" w:cs="Arial"/>
      <w:lang w:val="en-GB" w:eastAsia="en-GB"/>
    </w:rPr>
  </w:style>
  <w:style w:type="paragraph" w:customStyle="1" w:styleId="termNote">
    <w:name w:val="termNote"/>
    <w:basedOn w:val="note0"/>
    <w:link w:val="termNoteChar"/>
    <w:autoRedefine/>
    <w:qFormat/>
    <w:rsid w:val="00681398"/>
    <w:pPr>
      <w:spacing w:after="0" w:line="240" w:lineRule="auto"/>
      <w:ind w:left="432"/>
    </w:pPr>
    <w:rPr>
      <w:rFonts w:cs="Arial"/>
      <w:i w:val="0"/>
      <w:color w:val="auto"/>
      <w:lang w:eastAsia="en-GB"/>
    </w:rPr>
  </w:style>
  <w:style w:type="character" w:customStyle="1" w:styleId="termExampleChar">
    <w:name w:val="termExample Char"/>
    <w:basedOn w:val="definitionChar"/>
    <w:link w:val="termExample"/>
    <w:rsid w:val="00AE21D7"/>
    <w:rPr>
      <w:rFonts w:ascii="Arial" w:hAnsi="Arial" w:cs="Arial"/>
      <w:color w:val="000000" w:themeColor="text1"/>
      <w:lang w:val="en-GB" w:eastAsia="en-GB"/>
    </w:rPr>
  </w:style>
  <w:style w:type="paragraph" w:customStyle="1" w:styleId="source">
    <w:name w:val="source"/>
    <w:basedOn w:val="definition0"/>
    <w:link w:val="sourceChar"/>
    <w:qFormat/>
    <w:rsid w:val="00681398"/>
    <w:pPr>
      <w:spacing w:before="120"/>
    </w:pPr>
  </w:style>
  <w:style w:type="character" w:customStyle="1" w:styleId="termNoteChar">
    <w:name w:val="termNote Char"/>
    <w:basedOn w:val="definitionChar"/>
    <w:link w:val="termNote"/>
    <w:rsid w:val="00681398"/>
    <w:rPr>
      <w:rFonts w:ascii="Arial" w:hAnsi="Arial" w:cs="Arial"/>
      <w:lang w:val="en-GB" w:eastAsia="en-GB"/>
    </w:rPr>
  </w:style>
  <w:style w:type="paragraph" w:customStyle="1" w:styleId="acronym">
    <w:name w:val="acronym"/>
    <w:basedOn w:val="Normal"/>
    <w:link w:val="acronymChar"/>
    <w:qFormat/>
    <w:rsid w:val="00696FD0"/>
    <w:pPr>
      <w:spacing w:after="0"/>
    </w:pPr>
    <w:rPr>
      <w:color w:val="000000" w:themeColor="text1"/>
    </w:rPr>
  </w:style>
  <w:style w:type="character" w:customStyle="1" w:styleId="sourceChar">
    <w:name w:val="source Char"/>
    <w:basedOn w:val="definitionChar"/>
    <w:link w:val="source"/>
    <w:rsid w:val="00681398"/>
    <w:rPr>
      <w:rFonts w:ascii="Arial" w:hAnsi="Arial" w:cs="Arial"/>
      <w:lang w:val="en-GB" w:eastAsia="en-GB"/>
    </w:rPr>
  </w:style>
  <w:style w:type="paragraph" w:customStyle="1" w:styleId="acronymdef">
    <w:name w:val="acronym def"/>
    <w:basedOn w:val="Normal"/>
    <w:link w:val="acronymdefChar"/>
    <w:autoRedefine/>
    <w:qFormat/>
    <w:rsid w:val="009F6F09"/>
    <w:pPr>
      <w:spacing w:after="0"/>
    </w:pPr>
    <w:rPr>
      <w:color w:val="000000" w:themeColor="text1"/>
      <w:sz w:val="22"/>
    </w:rPr>
  </w:style>
  <w:style w:type="character" w:customStyle="1" w:styleId="acronymChar">
    <w:name w:val="acronym Char"/>
    <w:basedOn w:val="noteChar"/>
    <w:link w:val="acronym"/>
    <w:rsid w:val="00696FD0"/>
    <w:rPr>
      <w:rFonts w:ascii="Arial" w:eastAsia="Times New Roman" w:hAnsi="Arial"/>
      <w:i w:val="0"/>
      <w:color w:val="000000" w:themeColor="text1"/>
      <w:szCs w:val="24"/>
      <w:lang w:val="en-AU" w:eastAsia="en-US"/>
    </w:rPr>
  </w:style>
  <w:style w:type="character" w:customStyle="1" w:styleId="acronymdefChar">
    <w:name w:val="acronym def Char"/>
    <w:basedOn w:val="noteChar"/>
    <w:link w:val="acronymdef"/>
    <w:rsid w:val="009F6F09"/>
    <w:rPr>
      <w:rFonts w:ascii="Arial" w:eastAsia="Times New Roman" w:hAnsi="Arial"/>
      <w:i w:val="0"/>
      <w:color w:val="000000" w:themeColor="text1"/>
      <w:sz w:val="22"/>
      <w:szCs w:val="24"/>
      <w:lang w:val="en-AU" w:eastAsia="en-US"/>
    </w:rPr>
  </w:style>
  <w:style w:type="paragraph" w:customStyle="1" w:styleId="Annexsection">
    <w:name w:val="Annex section"/>
    <w:basedOn w:val="Heading2"/>
    <w:link w:val="AnnexsectionChar"/>
    <w:qFormat/>
    <w:rsid w:val="00C1698B"/>
    <w:pPr>
      <w:numPr>
        <w:ilvl w:val="0"/>
        <w:numId w:val="0"/>
      </w:numPr>
      <w:jc w:val="left"/>
    </w:pPr>
    <w:rPr>
      <w:rFonts w:ascii="Arial Narrow" w:hAnsi="Arial Narrow" w:cs="Times New Roman"/>
      <w:color w:val="auto"/>
      <w:sz w:val="24"/>
      <w:szCs w:val="22"/>
    </w:rPr>
  </w:style>
  <w:style w:type="character" w:customStyle="1" w:styleId="AnnexsectionChar">
    <w:name w:val="Annex section Char"/>
    <w:link w:val="Annexsection"/>
    <w:rsid w:val="00C1698B"/>
    <w:rPr>
      <w:rFonts w:ascii="Arial Narrow" w:hAnsi="Arial Narrow"/>
      <w:b/>
      <w:bCs/>
      <w:sz w:val="24"/>
      <w:szCs w:val="22"/>
      <w:lang w:val="en-GB" w:eastAsia="ja-JP"/>
    </w:rPr>
  </w:style>
  <w:style w:type="character" w:customStyle="1" w:styleId="FootnoteCharacters">
    <w:name w:val="Footnote Characters"/>
    <w:rsid w:val="00C1698B"/>
    <w:rPr>
      <w:position w:val="0"/>
      <w:sz w:val="16"/>
      <w:vertAlign w:val="baseline"/>
      <w:lang w:val="fr-FR"/>
    </w:rPr>
  </w:style>
  <w:style w:type="paragraph" w:customStyle="1" w:styleId="HeadingLeft">
    <w:name w:val="Heading Left"/>
    <w:basedOn w:val="Normal"/>
    <w:next w:val="Normal"/>
    <w:rsid w:val="00C1698B"/>
    <w:pPr>
      <w:suppressAutoHyphens/>
      <w:spacing w:after="0"/>
      <w:jc w:val="left"/>
    </w:pPr>
    <w:rPr>
      <w:rFonts w:eastAsia="MS Mincho"/>
      <w:b/>
      <w:sz w:val="24"/>
      <w:szCs w:val="20"/>
      <w:lang w:val="en-GB" w:eastAsia="ar-SA"/>
    </w:rPr>
  </w:style>
  <w:style w:type="paragraph" w:customStyle="1" w:styleId="PartTitle">
    <w:name w:val="Part Title"/>
    <w:basedOn w:val="Normal"/>
    <w:next w:val="Normal"/>
    <w:rsid w:val="00C1698B"/>
    <w:pPr>
      <w:suppressAutoHyphens/>
      <w:spacing w:before="0" w:after="0" w:line="100" w:lineRule="atLeast"/>
      <w:jc w:val="center"/>
    </w:pPr>
    <w:rPr>
      <w:rFonts w:eastAsia="MS Mincho"/>
      <w:b/>
      <w:sz w:val="28"/>
      <w:szCs w:val="20"/>
      <w:lang w:val="de-DE" w:eastAsia="ar-SA"/>
    </w:rPr>
  </w:style>
  <w:style w:type="paragraph" w:customStyle="1" w:styleId="ParagraphText">
    <w:name w:val="Paragraph Text"/>
    <w:basedOn w:val="Normal"/>
    <w:rsid w:val="00C1698B"/>
    <w:pPr>
      <w:suppressAutoHyphens/>
      <w:spacing w:before="0" w:after="62"/>
      <w:jc w:val="left"/>
    </w:pPr>
    <w:rPr>
      <w:rFonts w:eastAsia="MS Mincho"/>
      <w:color w:val="000000"/>
      <w:szCs w:val="16"/>
      <w:lang w:val="en-GB" w:eastAsia="ar-SA"/>
    </w:rPr>
  </w:style>
  <w:style w:type="paragraph" w:customStyle="1" w:styleId="LBullet">
    <w:name w:val="L Bullet"/>
    <w:basedOn w:val="Normal"/>
    <w:next w:val="Normal"/>
    <w:rsid w:val="00C1698B"/>
    <w:pPr>
      <w:numPr>
        <w:numId w:val="34"/>
      </w:numPr>
      <w:suppressAutoHyphens/>
      <w:spacing w:before="0" w:after="120" w:line="240" w:lineRule="atLeast"/>
      <w:ind w:left="0" w:firstLine="0"/>
      <w:jc w:val="left"/>
    </w:pPr>
    <w:rPr>
      <w:rFonts w:eastAsia="MS Mincho"/>
      <w:szCs w:val="20"/>
      <w:lang w:val="en-GB" w:eastAsia="ar-SA"/>
    </w:rPr>
  </w:style>
  <w:style w:type="paragraph" w:customStyle="1" w:styleId="Figuretitle1">
    <w:name w:val="Figure title1"/>
    <w:basedOn w:val="Normal"/>
    <w:next w:val="Normal"/>
    <w:rsid w:val="00C1698B"/>
    <w:pPr>
      <w:suppressAutoHyphens/>
      <w:spacing w:before="220" w:after="220"/>
      <w:jc w:val="center"/>
    </w:pPr>
    <w:rPr>
      <w:rFonts w:eastAsia="MS Mincho"/>
      <w:b/>
      <w:szCs w:val="20"/>
      <w:lang w:val="de-DE" w:eastAsia="ar-SA"/>
    </w:rPr>
  </w:style>
  <w:style w:type="paragraph" w:customStyle="1" w:styleId="Tabletitle1">
    <w:name w:val="Table title1"/>
    <w:basedOn w:val="Normal"/>
    <w:next w:val="Normal"/>
    <w:rsid w:val="00C1698B"/>
    <w:pPr>
      <w:keepNext/>
      <w:suppressAutoHyphens/>
      <w:spacing w:after="120" w:line="230" w:lineRule="exact"/>
      <w:jc w:val="center"/>
    </w:pPr>
    <w:rPr>
      <w:rFonts w:eastAsia="MS Mincho"/>
      <w:b/>
      <w:szCs w:val="20"/>
      <w:lang w:val="de-DE" w:eastAsia="ar-SA"/>
    </w:rPr>
  </w:style>
  <w:style w:type="paragraph" w:customStyle="1" w:styleId="Appendix">
    <w:name w:val="Appendix"/>
    <w:next w:val="ParagraphText"/>
    <w:rsid w:val="00C1698B"/>
    <w:rPr>
      <w:rFonts w:ascii="Arial" w:eastAsia="Times New Roman" w:hAnsi="Arial" w:cs="Arial"/>
      <w:b/>
      <w:bCs/>
      <w:sz w:val="24"/>
      <w:szCs w:val="24"/>
      <w:lang w:val="en-GB" w:eastAsia="ar-SA"/>
    </w:rPr>
  </w:style>
  <w:style w:type="paragraph" w:customStyle="1" w:styleId="Heading1-5">
    <w:name w:val="Heading 1-5"/>
    <w:basedOn w:val="Normal"/>
    <w:rsid w:val="00C1698B"/>
    <w:pPr>
      <w:tabs>
        <w:tab w:val="num" w:pos="1077"/>
      </w:tabs>
      <w:suppressAutoHyphens/>
      <w:spacing w:before="0" w:after="0"/>
    </w:pPr>
    <w:rPr>
      <w:rFonts w:eastAsia="MS Mincho"/>
      <w:szCs w:val="20"/>
      <w:lang w:val="de-DE" w:eastAsia="ar-SA"/>
    </w:rPr>
  </w:style>
  <w:style w:type="paragraph" w:customStyle="1" w:styleId="ANNEX3">
    <w:name w:val="ANNEX3"/>
    <w:basedOn w:val="Normal"/>
    <w:next w:val="Normal"/>
    <w:rsid w:val="00C1698B"/>
    <w:pPr>
      <w:keepNext/>
      <w:pageBreakBefore/>
      <w:suppressAutoHyphens/>
      <w:spacing w:before="0" w:line="310" w:lineRule="exact"/>
      <w:jc w:val="center"/>
    </w:pPr>
    <w:rPr>
      <w:rFonts w:cs="Arial"/>
      <w:b/>
      <w:bCs/>
      <w:sz w:val="28"/>
      <w:szCs w:val="28"/>
      <w:lang w:val="en-GB" w:eastAsia="ar-SA"/>
    </w:rPr>
  </w:style>
  <w:style w:type="paragraph" w:customStyle="1" w:styleId="ANNEX1">
    <w:name w:val="ANNEX1"/>
    <w:basedOn w:val="ANNEX"/>
    <w:rsid w:val="00C1698B"/>
    <w:pPr>
      <w:numPr>
        <w:numId w:val="33"/>
      </w:numPr>
      <w:suppressAutoHyphens/>
      <w:spacing w:after="240"/>
      <w:outlineLvl w:val="9"/>
    </w:pPr>
    <w:rPr>
      <w:rFonts w:eastAsia="Times New Roman" w:cs="Arial"/>
      <w:bCs/>
      <w:szCs w:val="28"/>
      <w:lang w:eastAsia="ar-SA"/>
    </w:rPr>
  </w:style>
  <w:style w:type="paragraph" w:customStyle="1" w:styleId="ANNEX2">
    <w:name w:val="ANNEX2"/>
    <w:basedOn w:val="ANNEX"/>
    <w:rsid w:val="00C1698B"/>
    <w:pPr>
      <w:numPr>
        <w:numId w:val="0"/>
      </w:numPr>
      <w:tabs>
        <w:tab w:val="num" w:pos="720"/>
      </w:tabs>
      <w:suppressAutoHyphens/>
      <w:spacing w:after="240"/>
      <w:ind w:left="720" w:hanging="360"/>
      <w:outlineLvl w:val="9"/>
    </w:pPr>
    <w:rPr>
      <w:rFonts w:eastAsia="Times New Roman" w:cs="Arial"/>
      <w:bCs/>
      <w:szCs w:val="28"/>
      <w:lang w:eastAsia="ar-SA"/>
    </w:rPr>
  </w:style>
  <w:style w:type="paragraph" w:customStyle="1" w:styleId="AppendixC1">
    <w:name w:val="Appendix C1"/>
    <w:rsid w:val="00C1698B"/>
    <w:pPr>
      <w:tabs>
        <w:tab w:val="num" w:pos="0"/>
      </w:tabs>
      <w:spacing w:before="120" w:after="120"/>
    </w:pPr>
    <w:rPr>
      <w:rFonts w:ascii="Arial" w:hAnsi="Arial" w:cs="Arial"/>
      <w:b/>
      <w:bCs/>
      <w:sz w:val="24"/>
      <w:szCs w:val="26"/>
      <w:lang w:val="en-GB" w:eastAsia="ar-SA"/>
    </w:rPr>
  </w:style>
  <w:style w:type="paragraph" w:customStyle="1" w:styleId="AppendixC2">
    <w:name w:val="Appendix C2"/>
    <w:rsid w:val="00C1698B"/>
    <w:pPr>
      <w:numPr>
        <w:ilvl w:val="1"/>
        <w:numId w:val="32"/>
      </w:numPr>
      <w:spacing w:before="120" w:after="120"/>
    </w:pPr>
    <w:rPr>
      <w:rFonts w:ascii="Arial" w:hAnsi="Arial" w:cs="Arial"/>
      <w:b/>
      <w:bCs/>
      <w:sz w:val="22"/>
      <w:szCs w:val="26"/>
      <w:lang w:val="en-GB" w:eastAsia="ar-SA"/>
    </w:rPr>
  </w:style>
  <w:style w:type="paragraph" w:customStyle="1" w:styleId="AppendixD1">
    <w:name w:val="Appendix D1"/>
    <w:rsid w:val="00C1698B"/>
    <w:pPr>
      <w:numPr>
        <w:numId w:val="36"/>
      </w:numPr>
      <w:spacing w:before="120" w:after="120"/>
    </w:pPr>
    <w:rPr>
      <w:rFonts w:ascii="Arial" w:eastAsia="Times New Roman" w:hAnsi="Arial" w:cs="Arial"/>
      <w:b/>
      <w:bCs/>
      <w:sz w:val="24"/>
      <w:szCs w:val="28"/>
      <w:lang w:val="en-GB" w:eastAsia="ar-SA"/>
    </w:rPr>
  </w:style>
  <w:style w:type="paragraph" w:customStyle="1" w:styleId="Heading12-2">
    <w:name w:val="Heading 12-2"/>
    <w:basedOn w:val="Normal"/>
    <w:rsid w:val="00C1698B"/>
    <w:pPr>
      <w:tabs>
        <w:tab w:val="num" w:pos="907"/>
      </w:tabs>
      <w:suppressAutoHyphens/>
      <w:spacing w:before="0" w:after="0"/>
      <w:ind w:left="907" w:hanging="907"/>
    </w:pPr>
    <w:rPr>
      <w:rFonts w:eastAsia="MS Mincho"/>
      <w:szCs w:val="20"/>
      <w:lang w:val="de-DE" w:eastAsia="ar-SA"/>
    </w:rPr>
  </w:style>
  <w:style w:type="paragraph" w:customStyle="1" w:styleId="Heading12-3">
    <w:name w:val="Heading 12-3"/>
    <w:basedOn w:val="Normal"/>
    <w:rsid w:val="00C1698B"/>
    <w:pPr>
      <w:tabs>
        <w:tab w:val="num" w:pos="907"/>
      </w:tabs>
      <w:suppressAutoHyphens/>
      <w:spacing w:before="0" w:after="0"/>
      <w:ind w:left="907" w:hanging="907"/>
    </w:pPr>
    <w:rPr>
      <w:rFonts w:eastAsia="MS Mincho"/>
      <w:szCs w:val="20"/>
      <w:lang w:val="de-DE" w:eastAsia="ar-SA"/>
    </w:rPr>
  </w:style>
  <w:style w:type="paragraph" w:customStyle="1" w:styleId="Heading12-4">
    <w:name w:val="Heading 12-4"/>
    <w:basedOn w:val="Normal"/>
    <w:rsid w:val="00C1698B"/>
    <w:pPr>
      <w:numPr>
        <w:ilvl w:val="3"/>
        <w:numId w:val="35"/>
      </w:numPr>
      <w:suppressAutoHyphens/>
      <w:spacing w:before="0" w:after="0"/>
    </w:pPr>
    <w:rPr>
      <w:rFonts w:eastAsia="MS Mincho"/>
      <w:szCs w:val="20"/>
      <w:lang w:val="de-DE" w:eastAsia="ar-SA"/>
    </w:rPr>
  </w:style>
  <w:style w:type="paragraph" w:customStyle="1" w:styleId="TableParagraph">
    <w:name w:val="Table Paragraph"/>
    <w:basedOn w:val="Normal"/>
    <w:uiPriority w:val="1"/>
    <w:qFormat/>
    <w:rsid w:val="008A4EB6"/>
    <w:pPr>
      <w:widowControl w:val="0"/>
      <w:spacing w:before="0" w:after="0"/>
      <w:jc w:val="left"/>
    </w:pPr>
    <w:rPr>
      <w:rFonts w:asciiTheme="minorHAnsi" w:eastAsiaTheme="minorHAnsi" w:hAnsiTheme="minorHAnsi" w:cstheme="minorBidi"/>
      <w:sz w:val="22"/>
      <w:szCs w:val="22"/>
      <w:lang w:val="en-US"/>
    </w:rPr>
  </w:style>
  <w:style w:type="table" w:customStyle="1" w:styleId="TableGrid1">
    <w:name w:val="Table Grid1"/>
    <w:basedOn w:val="TableNormal"/>
    <w:next w:val="TableGrid"/>
    <w:uiPriority w:val="39"/>
    <w:rsid w:val="00746982"/>
    <w:pPr>
      <w:jc w:val="both"/>
    </w:pPr>
    <w:rPr>
      <w:rFonts w:ascii="Malgun Gothic" w:eastAsia="Malgun Gothic" w:hAnsi="Malgun Gothic"/>
      <w:kern w:val="2"/>
      <w:szCs w:val="22"/>
      <w:lang w:val="en-US" w:eastAsia="ko-K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asisalinea">
    <w:name w:val="[Basisalinea]"/>
    <w:basedOn w:val="Normal"/>
    <w:uiPriority w:val="99"/>
    <w:rsid w:val="000753E8"/>
    <w:pPr>
      <w:autoSpaceDE w:val="0"/>
      <w:autoSpaceDN w:val="0"/>
      <w:adjustRightInd w:val="0"/>
      <w:spacing w:before="0" w:after="0" w:line="288" w:lineRule="auto"/>
      <w:jc w:val="left"/>
      <w:textAlignment w:val="center"/>
    </w:pPr>
    <w:rPr>
      <w:rFonts w:ascii="Times" w:eastAsiaTheme="minorHAnsi" w:hAnsi="Times" w:cs="Times"/>
      <w:color w:val="000000"/>
      <w:sz w:val="24"/>
      <w:lang w:val="nl-NL"/>
    </w:rPr>
  </w:style>
  <w:style w:type="character" w:customStyle="1" w:styleId="1">
    <w:name w:val="확인되지 않은 멘션1"/>
    <w:basedOn w:val="DefaultParagraphFont"/>
    <w:uiPriority w:val="99"/>
    <w:semiHidden/>
    <w:unhideWhenUsed/>
    <w:rsid w:val="00A31A5F"/>
    <w:rPr>
      <w:color w:val="605E5C"/>
      <w:shd w:val="clear" w:color="auto" w:fill="E1DFDD"/>
    </w:rPr>
  </w:style>
  <w:style w:type="character" w:customStyle="1" w:styleId="BodyTextChar">
    <w:name w:val="Body Text Char"/>
    <w:basedOn w:val="DefaultParagraphFont"/>
    <w:link w:val="BodyText"/>
    <w:uiPriority w:val="1"/>
    <w:rsid w:val="00B602E0"/>
    <w:rPr>
      <w:rFonts w:ascii="Arial" w:hAnsi="Arial"/>
      <w:sz w:val="18"/>
      <w:lang w:val="en-GB" w:eastAsia="ja-JP"/>
    </w:rPr>
  </w:style>
  <w:style w:type="character" w:styleId="UnresolvedMention">
    <w:name w:val="Unresolved Mention"/>
    <w:basedOn w:val="DefaultParagraphFont"/>
    <w:uiPriority w:val="99"/>
    <w:semiHidden/>
    <w:unhideWhenUsed/>
    <w:rsid w:val="003402F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6422289">
      <w:bodyDiv w:val="1"/>
      <w:marLeft w:val="0"/>
      <w:marRight w:val="0"/>
      <w:marTop w:val="0"/>
      <w:marBottom w:val="0"/>
      <w:divBdr>
        <w:top w:val="none" w:sz="0" w:space="0" w:color="auto"/>
        <w:left w:val="none" w:sz="0" w:space="0" w:color="auto"/>
        <w:bottom w:val="none" w:sz="0" w:space="0" w:color="auto"/>
        <w:right w:val="none" w:sz="0" w:space="0" w:color="auto"/>
      </w:divBdr>
      <w:divsChild>
        <w:div w:id="1987081147">
          <w:marLeft w:val="0"/>
          <w:marRight w:val="0"/>
          <w:marTop w:val="0"/>
          <w:marBottom w:val="0"/>
          <w:divBdr>
            <w:top w:val="none" w:sz="0" w:space="0" w:color="auto"/>
            <w:left w:val="none" w:sz="0" w:space="0" w:color="auto"/>
            <w:bottom w:val="none" w:sz="0" w:space="0" w:color="auto"/>
            <w:right w:val="none" w:sz="0" w:space="0" w:color="auto"/>
          </w:divBdr>
          <w:divsChild>
            <w:div w:id="728957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48035">
      <w:bodyDiv w:val="1"/>
      <w:marLeft w:val="0"/>
      <w:marRight w:val="0"/>
      <w:marTop w:val="0"/>
      <w:marBottom w:val="0"/>
      <w:divBdr>
        <w:top w:val="none" w:sz="0" w:space="0" w:color="auto"/>
        <w:left w:val="none" w:sz="0" w:space="0" w:color="auto"/>
        <w:bottom w:val="none" w:sz="0" w:space="0" w:color="auto"/>
        <w:right w:val="none" w:sz="0" w:space="0" w:color="auto"/>
      </w:divBdr>
      <w:divsChild>
        <w:div w:id="463356149">
          <w:marLeft w:val="0"/>
          <w:marRight w:val="0"/>
          <w:marTop w:val="0"/>
          <w:marBottom w:val="0"/>
          <w:divBdr>
            <w:top w:val="none" w:sz="0" w:space="0" w:color="auto"/>
            <w:left w:val="none" w:sz="0" w:space="0" w:color="auto"/>
            <w:bottom w:val="none" w:sz="0" w:space="0" w:color="auto"/>
            <w:right w:val="none" w:sz="0" w:space="0" w:color="auto"/>
          </w:divBdr>
          <w:divsChild>
            <w:div w:id="303853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13065">
      <w:bodyDiv w:val="1"/>
      <w:marLeft w:val="0"/>
      <w:marRight w:val="0"/>
      <w:marTop w:val="0"/>
      <w:marBottom w:val="0"/>
      <w:divBdr>
        <w:top w:val="none" w:sz="0" w:space="0" w:color="auto"/>
        <w:left w:val="none" w:sz="0" w:space="0" w:color="auto"/>
        <w:bottom w:val="none" w:sz="0" w:space="0" w:color="auto"/>
        <w:right w:val="none" w:sz="0" w:space="0" w:color="auto"/>
      </w:divBdr>
      <w:divsChild>
        <w:div w:id="1170564283">
          <w:marLeft w:val="0"/>
          <w:marRight w:val="0"/>
          <w:marTop w:val="0"/>
          <w:marBottom w:val="0"/>
          <w:divBdr>
            <w:top w:val="none" w:sz="0" w:space="0" w:color="auto"/>
            <w:left w:val="none" w:sz="0" w:space="0" w:color="auto"/>
            <w:bottom w:val="none" w:sz="0" w:space="0" w:color="auto"/>
            <w:right w:val="none" w:sz="0" w:space="0" w:color="auto"/>
          </w:divBdr>
          <w:divsChild>
            <w:div w:id="835535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30563">
      <w:bodyDiv w:val="1"/>
      <w:marLeft w:val="0"/>
      <w:marRight w:val="0"/>
      <w:marTop w:val="0"/>
      <w:marBottom w:val="0"/>
      <w:divBdr>
        <w:top w:val="none" w:sz="0" w:space="0" w:color="auto"/>
        <w:left w:val="none" w:sz="0" w:space="0" w:color="auto"/>
        <w:bottom w:val="none" w:sz="0" w:space="0" w:color="auto"/>
        <w:right w:val="none" w:sz="0" w:space="0" w:color="auto"/>
      </w:divBdr>
    </w:div>
    <w:div w:id="144902192">
      <w:bodyDiv w:val="1"/>
      <w:marLeft w:val="0"/>
      <w:marRight w:val="0"/>
      <w:marTop w:val="0"/>
      <w:marBottom w:val="0"/>
      <w:divBdr>
        <w:top w:val="none" w:sz="0" w:space="0" w:color="auto"/>
        <w:left w:val="none" w:sz="0" w:space="0" w:color="auto"/>
        <w:bottom w:val="none" w:sz="0" w:space="0" w:color="auto"/>
        <w:right w:val="none" w:sz="0" w:space="0" w:color="auto"/>
      </w:divBdr>
      <w:divsChild>
        <w:div w:id="1875532169">
          <w:marLeft w:val="0"/>
          <w:marRight w:val="0"/>
          <w:marTop w:val="0"/>
          <w:marBottom w:val="0"/>
          <w:divBdr>
            <w:top w:val="none" w:sz="0" w:space="0" w:color="auto"/>
            <w:left w:val="none" w:sz="0" w:space="0" w:color="auto"/>
            <w:bottom w:val="none" w:sz="0" w:space="0" w:color="auto"/>
            <w:right w:val="none" w:sz="0" w:space="0" w:color="auto"/>
          </w:divBdr>
          <w:divsChild>
            <w:div w:id="1190145377">
              <w:marLeft w:val="0"/>
              <w:marRight w:val="0"/>
              <w:marTop w:val="0"/>
              <w:marBottom w:val="0"/>
              <w:divBdr>
                <w:top w:val="none" w:sz="0" w:space="0" w:color="auto"/>
                <w:left w:val="none" w:sz="0" w:space="0" w:color="auto"/>
                <w:bottom w:val="none" w:sz="0" w:space="0" w:color="auto"/>
                <w:right w:val="none" w:sz="0" w:space="0" w:color="auto"/>
              </w:divBdr>
              <w:divsChild>
                <w:div w:id="11230416">
                  <w:marLeft w:val="0"/>
                  <w:marRight w:val="0"/>
                  <w:marTop w:val="0"/>
                  <w:marBottom w:val="0"/>
                  <w:divBdr>
                    <w:top w:val="none" w:sz="0" w:space="0" w:color="auto"/>
                    <w:left w:val="none" w:sz="0" w:space="0" w:color="auto"/>
                    <w:bottom w:val="none" w:sz="0" w:space="0" w:color="auto"/>
                    <w:right w:val="none" w:sz="0" w:space="0" w:color="auto"/>
                  </w:divBdr>
                  <w:divsChild>
                    <w:div w:id="904991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212373">
      <w:bodyDiv w:val="1"/>
      <w:marLeft w:val="0"/>
      <w:marRight w:val="0"/>
      <w:marTop w:val="0"/>
      <w:marBottom w:val="0"/>
      <w:divBdr>
        <w:top w:val="none" w:sz="0" w:space="0" w:color="auto"/>
        <w:left w:val="none" w:sz="0" w:space="0" w:color="auto"/>
        <w:bottom w:val="none" w:sz="0" w:space="0" w:color="auto"/>
        <w:right w:val="none" w:sz="0" w:space="0" w:color="auto"/>
      </w:divBdr>
    </w:div>
    <w:div w:id="149100561">
      <w:bodyDiv w:val="1"/>
      <w:marLeft w:val="0"/>
      <w:marRight w:val="0"/>
      <w:marTop w:val="0"/>
      <w:marBottom w:val="0"/>
      <w:divBdr>
        <w:top w:val="none" w:sz="0" w:space="0" w:color="auto"/>
        <w:left w:val="none" w:sz="0" w:space="0" w:color="auto"/>
        <w:bottom w:val="none" w:sz="0" w:space="0" w:color="auto"/>
        <w:right w:val="none" w:sz="0" w:space="0" w:color="auto"/>
      </w:divBdr>
      <w:divsChild>
        <w:div w:id="1411582456">
          <w:marLeft w:val="0"/>
          <w:marRight w:val="0"/>
          <w:marTop w:val="0"/>
          <w:marBottom w:val="0"/>
          <w:divBdr>
            <w:top w:val="none" w:sz="0" w:space="0" w:color="auto"/>
            <w:left w:val="none" w:sz="0" w:space="0" w:color="auto"/>
            <w:bottom w:val="none" w:sz="0" w:space="0" w:color="auto"/>
            <w:right w:val="none" w:sz="0" w:space="0" w:color="auto"/>
          </w:divBdr>
          <w:divsChild>
            <w:div w:id="335498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72103">
      <w:bodyDiv w:val="1"/>
      <w:marLeft w:val="0"/>
      <w:marRight w:val="0"/>
      <w:marTop w:val="0"/>
      <w:marBottom w:val="0"/>
      <w:divBdr>
        <w:top w:val="none" w:sz="0" w:space="0" w:color="auto"/>
        <w:left w:val="none" w:sz="0" w:space="0" w:color="auto"/>
        <w:bottom w:val="none" w:sz="0" w:space="0" w:color="auto"/>
        <w:right w:val="none" w:sz="0" w:space="0" w:color="auto"/>
      </w:divBdr>
      <w:divsChild>
        <w:div w:id="360715129">
          <w:marLeft w:val="0"/>
          <w:marRight w:val="0"/>
          <w:marTop w:val="0"/>
          <w:marBottom w:val="0"/>
          <w:divBdr>
            <w:top w:val="none" w:sz="0" w:space="0" w:color="auto"/>
            <w:left w:val="none" w:sz="0" w:space="0" w:color="auto"/>
            <w:bottom w:val="none" w:sz="0" w:space="0" w:color="auto"/>
            <w:right w:val="none" w:sz="0" w:space="0" w:color="auto"/>
          </w:divBdr>
          <w:divsChild>
            <w:div w:id="131411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90669">
      <w:bodyDiv w:val="1"/>
      <w:marLeft w:val="0"/>
      <w:marRight w:val="0"/>
      <w:marTop w:val="0"/>
      <w:marBottom w:val="0"/>
      <w:divBdr>
        <w:top w:val="none" w:sz="0" w:space="0" w:color="auto"/>
        <w:left w:val="none" w:sz="0" w:space="0" w:color="auto"/>
        <w:bottom w:val="none" w:sz="0" w:space="0" w:color="auto"/>
        <w:right w:val="none" w:sz="0" w:space="0" w:color="auto"/>
      </w:divBdr>
      <w:divsChild>
        <w:div w:id="1500540909">
          <w:marLeft w:val="0"/>
          <w:marRight w:val="0"/>
          <w:marTop w:val="0"/>
          <w:marBottom w:val="0"/>
          <w:divBdr>
            <w:top w:val="none" w:sz="0" w:space="0" w:color="auto"/>
            <w:left w:val="none" w:sz="0" w:space="0" w:color="auto"/>
            <w:bottom w:val="none" w:sz="0" w:space="0" w:color="auto"/>
            <w:right w:val="none" w:sz="0" w:space="0" w:color="auto"/>
          </w:divBdr>
          <w:divsChild>
            <w:div w:id="1384209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948975">
      <w:bodyDiv w:val="1"/>
      <w:marLeft w:val="0"/>
      <w:marRight w:val="0"/>
      <w:marTop w:val="0"/>
      <w:marBottom w:val="0"/>
      <w:divBdr>
        <w:top w:val="none" w:sz="0" w:space="0" w:color="auto"/>
        <w:left w:val="none" w:sz="0" w:space="0" w:color="auto"/>
        <w:bottom w:val="none" w:sz="0" w:space="0" w:color="auto"/>
        <w:right w:val="none" w:sz="0" w:space="0" w:color="auto"/>
      </w:divBdr>
      <w:divsChild>
        <w:div w:id="1564368219">
          <w:marLeft w:val="0"/>
          <w:marRight w:val="0"/>
          <w:marTop w:val="0"/>
          <w:marBottom w:val="0"/>
          <w:divBdr>
            <w:top w:val="none" w:sz="0" w:space="0" w:color="auto"/>
            <w:left w:val="none" w:sz="0" w:space="0" w:color="auto"/>
            <w:bottom w:val="none" w:sz="0" w:space="0" w:color="auto"/>
            <w:right w:val="none" w:sz="0" w:space="0" w:color="auto"/>
          </w:divBdr>
          <w:divsChild>
            <w:div w:id="1752777248">
              <w:marLeft w:val="0"/>
              <w:marRight w:val="0"/>
              <w:marTop w:val="0"/>
              <w:marBottom w:val="0"/>
              <w:divBdr>
                <w:top w:val="none" w:sz="0" w:space="0" w:color="auto"/>
                <w:left w:val="none" w:sz="0" w:space="0" w:color="auto"/>
                <w:bottom w:val="none" w:sz="0" w:space="0" w:color="auto"/>
                <w:right w:val="none" w:sz="0" w:space="0" w:color="auto"/>
              </w:divBdr>
              <w:divsChild>
                <w:div w:id="1763527821">
                  <w:marLeft w:val="0"/>
                  <w:marRight w:val="0"/>
                  <w:marTop w:val="0"/>
                  <w:marBottom w:val="0"/>
                  <w:divBdr>
                    <w:top w:val="none" w:sz="0" w:space="0" w:color="auto"/>
                    <w:left w:val="none" w:sz="0" w:space="0" w:color="auto"/>
                    <w:bottom w:val="none" w:sz="0" w:space="0" w:color="auto"/>
                    <w:right w:val="none" w:sz="0" w:space="0" w:color="auto"/>
                  </w:divBdr>
                  <w:divsChild>
                    <w:div w:id="925310590">
                      <w:marLeft w:val="0"/>
                      <w:marRight w:val="0"/>
                      <w:marTop w:val="0"/>
                      <w:marBottom w:val="0"/>
                      <w:divBdr>
                        <w:top w:val="none" w:sz="0" w:space="0" w:color="auto"/>
                        <w:left w:val="none" w:sz="0" w:space="0" w:color="auto"/>
                        <w:bottom w:val="none" w:sz="0" w:space="0" w:color="auto"/>
                        <w:right w:val="none" w:sz="0" w:space="0" w:color="auto"/>
                      </w:divBdr>
                      <w:divsChild>
                        <w:div w:id="1064719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00230003">
      <w:bodyDiv w:val="1"/>
      <w:marLeft w:val="0"/>
      <w:marRight w:val="0"/>
      <w:marTop w:val="0"/>
      <w:marBottom w:val="0"/>
      <w:divBdr>
        <w:top w:val="none" w:sz="0" w:space="0" w:color="auto"/>
        <w:left w:val="none" w:sz="0" w:space="0" w:color="auto"/>
        <w:bottom w:val="none" w:sz="0" w:space="0" w:color="auto"/>
        <w:right w:val="none" w:sz="0" w:space="0" w:color="auto"/>
      </w:divBdr>
      <w:divsChild>
        <w:div w:id="2081244125">
          <w:marLeft w:val="0"/>
          <w:marRight w:val="0"/>
          <w:marTop w:val="0"/>
          <w:marBottom w:val="0"/>
          <w:divBdr>
            <w:top w:val="none" w:sz="0" w:space="0" w:color="auto"/>
            <w:left w:val="none" w:sz="0" w:space="0" w:color="auto"/>
            <w:bottom w:val="none" w:sz="0" w:space="0" w:color="auto"/>
            <w:right w:val="none" w:sz="0" w:space="0" w:color="auto"/>
          </w:divBdr>
          <w:divsChild>
            <w:div w:id="1856453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349986">
      <w:bodyDiv w:val="1"/>
      <w:marLeft w:val="0"/>
      <w:marRight w:val="0"/>
      <w:marTop w:val="0"/>
      <w:marBottom w:val="0"/>
      <w:divBdr>
        <w:top w:val="none" w:sz="0" w:space="0" w:color="auto"/>
        <w:left w:val="none" w:sz="0" w:space="0" w:color="auto"/>
        <w:bottom w:val="none" w:sz="0" w:space="0" w:color="auto"/>
        <w:right w:val="none" w:sz="0" w:space="0" w:color="auto"/>
      </w:divBdr>
    </w:div>
    <w:div w:id="319966052">
      <w:bodyDiv w:val="1"/>
      <w:marLeft w:val="0"/>
      <w:marRight w:val="0"/>
      <w:marTop w:val="0"/>
      <w:marBottom w:val="0"/>
      <w:divBdr>
        <w:top w:val="none" w:sz="0" w:space="0" w:color="auto"/>
        <w:left w:val="none" w:sz="0" w:space="0" w:color="auto"/>
        <w:bottom w:val="none" w:sz="0" w:space="0" w:color="auto"/>
        <w:right w:val="none" w:sz="0" w:space="0" w:color="auto"/>
      </w:divBdr>
    </w:div>
    <w:div w:id="320697257">
      <w:bodyDiv w:val="1"/>
      <w:marLeft w:val="0"/>
      <w:marRight w:val="0"/>
      <w:marTop w:val="0"/>
      <w:marBottom w:val="0"/>
      <w:divBdr>
        <w:top w:val="none" w:sz="0" w:space="0" w:color="auto"/>
        <w:left w:val="none" w:sz="0" w:space="0" w:color="auto"/>
        <w:bottom w:val="none" w:sz="0" w:space="0" w:color="auto"/>
        <w:right w:val="none" w:sz="0" w:space="0" w:color="auto"/>
      </w:divBdr>
    </w:div>
    <w:div w:id="331370359">
      <w:bodyDiv w:val="1"/>
      <w:marLeft w:val="0"/>
      <w:marRight w:val="0"/>
      <w:marTop w:val="0"/>
      <w:marBottom w:val="0"/>
      <w:divBdr>
        <w:top w:val="none" w:sz="0" w:space="0" w:color="auto"/>
        <w:left w:val="none" w:sz="0" w:space="0" w:color="auto"/>
        <w:bottom w:val="none" w:sz="0" w:space="0" w:color="auto"/>
        <w:right w:val="none" w:sz="0" w:space="0" w:color="auto"/>
      </w:divBdr>
    </w:div>
    <w:div w:id="331762442">
      <w:bodyDiv w:val="1"/>
      <w:marLeft w:val="0"/>
      <w:marRight w:val="0"/>
      <w:marTop w:val="0"/>
      <w:marBottom w:val="0"/>
      <w:divBdr>
        <w:top w:val="none" w:sz="0" w:space="0" w:color="auto"/>
        <w:left w:val="none" w:sz="0" w:space="0" w:color="auto"/>
        <w:bottom w:val="none" w:sz="0" w:space="0" w:color="auto"/>
        <w:right w:val="none" w:sz="0" w:space="0" w:color="auto"/>
      </w:divBdr>
      <w:divsChild>
        <w:div w:id="1623727300">
          <w:marLeft w:val="0"/>
          <w:marRight w:val="0"/>
          <w:marTop w:val="0"/>
          <w:marBottom w:val="0"/>
          <w:divBdr>
            <w:top w:val="none" w:sz="0" w:space="0" w:color="auto"/>
            <w:left w:val="none" w:sz="0" w:space="0" w:color="auto"/>
            <w:bottom w:val="none" w:sz="0" w:space="0" w:color="auto"/>
            <w:right w:val="none" w:sz="0" w:space="0" w:color="auto"/>
          </w:divBdr>
          <w:divsChild>
            <w:div w:id="197086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438224">
      <w:bodyDiv w:val="1"/>
      <w:marLeft w:val="0"/>
      <w:marRight w:val="0"/>
      <w:marTop w:val="0"/>
      <w:marBottom w:val="0"/>
      <w:divBdr>
        <w:top w:val="none" w:sz="0" w:space="0" w:color="auto"/>
        <w:left w:val="none" w:sz="0" w:space="0" w:color="auto"/>
        <w:bottom w:val="none" w:sz="0" w:space="0" w:color="auto"/>
        <w:right w:val="none" w:sz="0" w:space="0" w:color="auto"/>
      </w:divBdr>
    </w:div>
    <w:div w:id="395327102">
      <w:bodyDiv w:val="1"/>
      <w:marLeft w:val="0"/>
      <w:marRight w:val="0"/>
      <w:marTop w:val="0"/>
      <w:marBottom w:val="0"/>
      <w:divBdr>
        <w:top w:val="none" w:sz="0" w:space="0" w:color="auto"/>
        <w:left w:val="none" w:sz="0" w:space="0" w:color="auto"/>
        <w:bottom w:val="none" w:sz="0" w:space="0" w:color="auto"/>
        <w:right w:val="none" w:sz="0" w:space="0" w:color="auto"/>
      </w:divBdr>
      <w:divsChild>
        <w:div w:id="682129597">
          <w:marLeft w:val="0"/>
          <w:marRight w:val="0"/>
          <w:marTop w:val="0"/>
          <w:marBottom w:val="0"/>
          <w:divBdr>
            <w:top w:val="none" w:sz="0" w:space="0" w:color="auto"/>
            <w:left w:val="none" w:sz="0" w:space="0" w:color="auto"/>
            <w:bottom w:val="none" w:sz="0" w:space="0" w:color="auto"/>
            <w:right w:val="none" w:sz="0" w:space="0" w:color="auto"/>
          </w:divBdr>
          <w:divsChild>
            <w:div w:id="758647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110200">
      <w:bodyDiv w:val="1"/>
      <w:marLeft w:val="0"/>
      <w:marRight w:val="0"/>
      <w:marTop w:val="0"/>
      <w:marBottom w:val="0"/>
      <w:divBdr>
        <w:top w:val="none" w:sz="0" w:space="0" w:color="auto"/>
        <w:left w:val="none" w:sz="0" w:space="0" w:color="auto"/>
        <w:bottom w:val="none" w:sz="0" w:space="0" w:color="auto"/>
        <w:right w:val="none" w:sz="0" w:space="0" w:color="auto"/>
      </w:divBdr>
      <w:divsChild>
        <w:div w:id="1500581629">
          <w:marLeft w:val="0"/>
          <w:marRight w:val="0"/>
          <w:marTop w:val="0"/>
          <w:marBottom w:val="0"/>
          <w:divBdr>
            <w:top w:val="none" w:sz="0" w:space="0" w:color="auto"/>
            <w:left w:val="none" w:sz="0" w:space="0" w:color="auto"/>
            <w:bottom w:val="none" w:sz="0" w:space="0" w:color="auto"/>
            <w:right w:val="none" w:sz="0" w:space="0" w:color="auto"/>
          </w:divBdr>
          <w:divsChild>
            <w:div w:id="1593511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008287">
      <w:bodyDiv w:val="1"/>
      <w:marLeft w:val="0"/>
      <w:marRight w:val="0"/>
      <w:marTop w:val="0"/>
      <w:marBottom w:val="0"/>
      <w:divBdr>
        <w:top w:val="none" w:sz="0" w:space="0" w:color="auto"/>
        <w:left w:val="none" w:sz="0" w:space="0" w:color="auto"/>
        <w:bottom w:val="none" w:sz="0" w:space="0" w:color="auto"/>
        <w:right w:val="none" w:sz="0" w:space="0" w:color="auto"/>
      </w:divBdr>
      <w:divsChild>
        <w:div w:id="1428883530">
          <w:marLeft w:val="0"/>
          <w:marRight w:val="0"/>
          <w:marTop w:val="0"/>
          <w:marBottom w:val="0"/>
          <w:divBdr>
            <w:top w:val="none" w:sz="0" w:space="0" w:color="auto"/>
            <w:left w:val="none" w:sz="0" w:space="0" w:color="auto"/>
            <w:bottom w:val="none" w:sz="0" w:space="0" w:color="auto"/>
            <w:right w:val="none" w:sz="0" w:space="0" w:color="auto"/>
          </w:divBdr>
        </w:div>
        <w:div w:id="1984575389">
          <w:marLeft w:val="0"/>
          <w:marRight w:val="0"/>
          <w:marTop w:val="0"/>
          <w:marBottom w:val="0"/>
          <w:divBdr>
            <w:top w:val="none" w:sz="0" w:space="0" w:color="auto"/>
            <w:left w:val="none" w:sz="0" w:space="0" w:color="auto"/>
            <w:bottom w:val="none" w:sz="0" w:space="0" w:color="auto"/>
            <w:right w:val="none" w:sz="0" w:space="0" w:color="auto"/>
          </w:divBdr>
        </w:div>
      </w:divsChild>
    </w:div>
    <w:div w:id="448816562">
      <w:bodyDiv w:val="1"/>
      <w:marLeft w:val="0"/>
      <w:marRight w:val="0"/>
      <w:marTop w:val="0"/>
      <w:marBottom w:val="0"/>
      <w:divBdr>
        <w:top w:val="none" w:sz="0" w:space="0" w:color="auto"/>
        <w:left w:val="none" w:sz="0" w:space="0" w:color="auto"/>
        <w:bottom w:val="none" w:sz="0" w:space="0" w:color="auto"/>
        <w:right w:val="none" w:sz="0" w:space="0" w:color="auto"/>
      </w:divBdr>
      <w:divsChild>
        <w:div w:id="990838991">
          <w:marLeft w:val="0"/>
          <w:marRight w:val="0"/>
          <w:marTop w:val="0"/>
          <w:marBottom w:val="0"/>
          <w:divBdr>
            <w:top w:val="none" w:sz="0" w:space="0" w:color="auto"/>
            <w:left w:val="none" w:sz="0" w:space="0" w:color="auto"/>
            <w:bottom w:val="none" w:sz="0" w:space="0" w:color="auto"/>
            <w:right w:val="none" w:sz="0" w:space="0" w:color="auto"/>
          </w:divBdr>
          <w:divsChild>
            <w:div w:id="484081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051974">
      <w:bodyDiv w:val="1"/>
      <w:marLeft w:val="0"/>
      <w:marRight w:val="0"/>
      <w:marTop w:val="0"/>
      <w:marBottom w:val="0"/>
      <w:divBdr>
        <w:top w:val="none" w:sz="0" w:space="0" w:color="auto"/>
        <w:left w:val="none" w:sz="0" w:space="0" w:color="auto"/>
        <w:bottom w:val="none" w:sz="0" w:space="0" w:color="auto"/>
        <w:right w:val="none" w:sz="0" w:space="0" w:color="auto"/>
      </w:divBdr>
      <w:divsChild>
        <w:div w:id="642081513">
          <w:marLeft w:val="0"/>
          <w:marRight w:val="0"/>
          <w:marTop w:val="0"/>
          <w:marBottom w:val="0"/>
          <w:divBdr>
            <w:top w:val="none" w:sz="0" w:space="0" w:color="auto"/>
            <w:left w:val="none" w:sz="0" w:space="0" w:color="auto"/>
            <w:bottom w:val="none" w:sz="0" w:space="0" w:color="auto"/>
            <w:right w:val="none" w:sz="0" w:space="0" w:color="auto"/>
          </w:divBdr>
          <w:divsChild>
            <w:div w:id="1814902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4172022">
      <w:bodyDiv w:val="1"/>
      <w:marLeft w:val="0"/>
      <w:marRight w:val="0"/>
      <w:marTop w:val="0"/>
      <w:marBottom w:val="0"/>
      <w:divBdr>
        <w:top w:val="none" w:sz="0" w:space="0" w:color="auto"/>
        <w:left w:val="none" w:sz="0" w:space="0" w:color="auto"/>
        <w:bottom w:val="none" w:sz="0" w:space="0" w:color="auto"/>
        <w:right w:val="none" w:sz="0" w:space="0" w:color="auto"/>
      </w:divBdr>
    </w:div>
    <w:div w:id="513569060">
      <w:bodyDiv w:val="1"/>
      <w:marLeft w:val="0"/>
      <w:marRight w:val="0"/>
      <w:marTop w:val="0"/>
      <w:marBottom w:val="0"/>
      <w:divBdr>
        <w:top w:val="none" w:sz="0" w:space="0" w:color="auto"/>
        <w:left w:val="none" w:sz="0" w:space="0" w:color="auto"/>
        <w:bottom w:val="none" w:sz="0" w:space="0" w:color="auto"/>
        <w:right w:val="none" w:sz="0" w:space="0" w:color="auto"/>
      </w:divBdr>
      <w:divsChild>
        <w:div w:id="1698117723">
          <w:marLeft w:val="0"/>
          <w:marRight w:val="0"/>
          <w:marTop w:val="0"/>
          <w:marBottom w:val="0"/>
          <w:divBdr>
            <w:top w:val="none" w:sz="0" w:space="0" w:color="auto"/>
            <w:left w:val="none" w:sz="0" w:space="0" w:color="auto"/>
            <w:bottom w:val="none" w:sz="0" w:space="0" w:color="auto"/>
            <w:right w:val="none" w:sz="0" w:space="0" w:color="auto"/>
          </w:divBdr>
          <w:divsChild>
            <w:div w:id="1117026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4073775">
      <w:bodyDiv w:val="1"/>
      <w:marLeft w:val="0"/>
      <w:marRight w:val="0"/>
      <w:marTop w:val="0"/>
      <w:marBottom w:val="0"/>
      <w:divBdr>
        <w:top w:val="none" w:sz="0" w:space="0" w:color="auto"/>
        <w:left w:val="none" w:sz="0" w:space="0" w:color="auto"/>
        <w:bottom w:val="none" w:sz="0" w:space="0" w:color="auto"/>
        <w:right w:val="none" w:sz="0" w:space="0" w:color="auto"/>
      </w:divBdr>
    </w:div>
    <w:div w:id="514343302">
      <w:bodyDiv w:val="1"/>
      <w:marLeft w:val="0"/>
      <w:marRight w:val="0"/>
      <w:marTop w:val="0"/>
      <w:marBottom w:val="0"/>
      <w:divBdr>
        <w:top w:val="none" w:sz="0" w:space="0" w:color="auto"/>
        <w:left w:val="none" w:sz="0" w:space="0" w:color="auto"/>
        <w:bottom w:val="none" w:sz="0" w:space="0" w:color="auto"/>
        <w:right w:val="none" w:sz="0" w:space="0" w:color="auto"/>
      </w:divBdr>
      <w:divsChild>
        <w:div w:id="148787643">
          <w:marLeft w:val="0"/>
          <w:marRight w:val="0"/>
          <w:marTop w:val="0"/>
          <w:marBottom w:val="0"/>
          <w:divBdr>
            <w:top w:val="none" w:sz="0" w:space="0" w:color="auto"/>
            <w:left w:val="none" w:sz="0" w:space="0" w:color="auto"/>
            <w:bottom w:val="none" w:sz="0" w:space="0" w:color="auto"/>
            <w:right w:val="none" w:sz="0" w:space="0" w:color="auto"/>
          </w:divBdr>
          <w:divsChild>
            <w:div w:id="431975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932043">
      <w:bodyDiv w:val="1"/>
      <w:marLeft w:val="0"/>
      <w:marRight w:val="0"/>
      <w:marTop w:val="0"/>
      <w:marBottom w:val="0"/>
      <w:divBdr>
        <w:top w:val="none" w:sz="0" w:space="0" w:color="auto"/>
        <w:left w:val="none" w:sz="0" w:space="0" w:color="auto"/>
        <w:bottom w:val="none" w:sz="0" w:space="0" w:color="auto"/>
        <w:right w:val="none" w:sz="0" w:space="0" w:color="auto"/>
      </w:divBdr>
    </w:div>
    <w:div w:id="546647920">
      <w:bodyDiv w:val="1"/>
      <w:marLeft w:val="0"/>
      <w:marRight w:val="0"/>
      <w:marTop w:val="0"/>
      <w:marBottom w:val="0"/>
      <w:divBdr>
        <w:top w:val="none" w:sz="0" w:space="0" w:color="auto"/>
        <w:left w:val="none" w:sz="0" w:space="0" w:color="auto"/>
        <w:bottom w:val="none" w:sz="0" w:space="0" w:color="auto"/>
        <w:right w:val="none" w:sz="0" w:space="0" w:color="auto"/>
      </w:divBdr>
      <w:divsChild>
        <w:div w:id="65960889">
          <w:marLeft w:val="0"/>
          <w:marRight w:val="0"/>
          <w:marTop w:val="0"/>
          <w:marBottom w:val="0"/>
          <w:divBdr>
            <w:top w:val="none" w:sz="0" w:space="0" w:color="auto"/>
            <w:left w:val="none" w:sz="0" w:space="0" w:color="auto"/>
            <w:bottom w:val="none" w:sz="0" w:space="0" w:color="auto"/>
            <w:right w:val="none" w:sz="0" w:space="0" w:color="auto"/>
          </w:divBdr>
          <w:divsChild>
            <w:div w:id="383678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854507">
      <w:bodyDiv w:val="1"/>
      <w:marLeft w:val="0"/>
      <w:marRight w:val="0"/>
      <w:marTop w:val="0"/>
      <w:marBottom w:val="0"/>
      <w:divBdr>
        <w:top w:val="none" w:sz="0" w:space="0" w:color="auto"/>
        <w:left w:val="none" w:sz="0" w:space="0" w:color="auto"/>
        <w:bottom w:val="none" w:sz="0" w:space="0" w:color="auto"/>
        <w:right w:val="none" w:sz="0" w:space="0" w:color="auto"/>
      </w:divBdr>
    </w:div>
    <w:div w:id="600332247">
      <w:bodyDiv w:val="1"/>
      <w:marLeft w:val="0"/>
      <w:marRight w:val="0"/>
      <w:marTop w:val="0"/>
      <w:marBottom w:val="0"/>
      <w:divBdr>
        <w:top w:val="none" w:sz="0" w:space="0" w:color="auto"/>
        <w:left w:val="none" w:sz="0" w:space="0" w:color="auto"/>
        <w:bottom w:val="none" w:sz="0" w:space="0" w:color="auto"/>
        <w:right w:val="none" w:sz="0" w:space="0" w:color="auto"/>
      </w:divBdr>
      <w:divsChild>
        <w:div w:id="2106487160">
          <w:marLeft w:val="0"/>
          <w:marRight w:val="0"/>
          <w:marTop w:val="0"/>
          <w:marBottom w:val="0"/>
          <w:divBdr>
            <w:top w:val="none" w:sz="0" w:space="0" w:color="auto"/>
            <w:left w:val="none" w:sz="0" w:space="0" w:color="auto"/>
            <w:bottom w:val="none" w:sz="0" w:space="0" w:color="auto"/>
            <w:right w:val="none" w:sz="0" w:space="0" w:color="auto"/>
          </w:divBdr>
          <w:divsChild>
            <w:div w:id="852840136">
              <w:marLeft w:val="0"/>
              <w:marRight w:val="0"/>
              <w:marTop w:val="0"/>
              <w:marBottom w:val="0"/>
              <w:divBdr>
                <w:top w:val="none" w:sz="0" w:space="0" w:color="auto"/>
                <w:left w:val="none" w:sz="0" w:space="0" w:color="auto"/>
                <w:bottom w:val="none" w:sz="0" w:space="0" w:color="auto"/>
                <w:right w:val="none" w:sz="0" w:space="0" w:color="auto"/>
              </w:divBdr>
              <w:divsChild>
                <w:div w:id="970327579">
                  <w:marLeft w:val="0"/>
                  <w:marRight w:val="0"/>
                  <w:marTop w:val="0"/>
                  <w:marBottom w:val="0"/>
                  <w:divBdr>
                    <w:top w:val="none" w:sz="0" w:space="0" w:color="auto"/>
                    <w:left w:val="none" w:sz="0" w:space="0" w:color="auto"/>
                    <w:bottom w:val="none" w:sz="0" w:space="0" w:color="auto"/>
                    <w:right w:val="none" w:sz="0" w:space="0" w:color="auto"/>
                  </w:divBdr>
                  <w:divsChild>
                    <w:div w:id="1843427101">
                      <w:marLeft w:val="0"/>
                      <w:marRight w:val="0"/>
                      <w:marTop w:val="0"/>
                      <w:marBottom w:val="0"/>
                      <w:divBdr>
                        <w:top w:val="none" w:sz="0" w:space="0" w:color="auto"/>
                        <w:left w:val="none" w:sz="0" w:space="0" w:color="auto"/>
                        <w:bottom w:val="none" w:sz="0" w:space="0" w:color="auto"/>
                        <w:right w:val="none" w:sz="0" w:space="0" w:color="auto"/>
                      </w:divBdr>
                      <w:divsChild>
                        <w:div w:id="1263762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18166641">
      <w:bodyDiv w:val="1"/>
      <w:marLeft w:val="0"/>
      <w:marRight w:val="0"/>
      <w:marTop w:val="0"/>
      <w:marBottom w:val="0"/>
      <w:divBdr>
        <w:top w:val="none" w:sz="0" w:space="0" w:color="auto"/>
        <w:left w:val="none" w:sz="0" w:space="0" w:color="auto"/>
        <w:bottom w:val="none" w:sz="0" w:space="0" w:color="auto"/>
        <w:right w:val="none" w:sz="0" w:space="0" w:color="auto"/>
      </w:divBdr>
      <w:divsChild>
        <w:div w:id="452557787">
          <w:marLeft w:val="0"/>
          <w:marRight w:val="0"/>
          <w:marTop w:val="0"/>
          <w:marBottom w:val="0"/>
          <w:divBdr>
            <w:top w:val="none" w:sz="0" w:space="0" w:color="auto"/>
            <w:left w:val="none" w:sz="0" w:space="0" w:color="auto"/>
            <w:bottom w:val="none" w:sz="0" w:space="0" w:color="auto"/>
            <w:right w:val="none" w:sz="0" w:space="0" w:color="auto"/>
          </w:divBdr>
          <w:divsChild>
            <w:div w:id="688917482">
              <w:marLeft w:val="0"/>
              <w:marRight w:val="0"/>
              <w:marTop w:val="0"/>
              <w:marBottom w:val="0"/>
              <w:divBdr>
                <w:top w:val="none" w:sz="0" w:space="0" w:color="auto"/>
                <w:left w:val="none" w:sz="0" w:space="0" w:color="auto"/>
                <w:bottom w:val="none" w:sz="0" w:space="0" w:color="auto"/>
                <w:right w:val="none" w:sz="0" w:space="0" w:color="auto"/>
              </w:divBdr>
              <w:divsChild>
                <w:div w:id="1161627790">
                  <w:marLeft w:val="0"/>
                  <w:marRight w:val="0"/>
                  <w:marTop w:val="0"/>
                  <w:marBottom w:val="0"/>
                  <w:divBdr>
                    <w:top w:val="none" w:sz="0" w:space="0" w:color="auto"/>
                    <w:left w:val="none" w:sz="0" w:space="0" w:color="auto"/>
                    <w:bottom w:val="none" w:sz="0" w:space="0" w:color="auto"/>
                    <w:right w:val="none" w:sz="0" w:space="0" w:color="auto"/>
                  </w:divBdr>
                  <w:divsChild>
                    <w:div w:id="1105535794">
                      <w:marLeft w:val="0"/>
                      <w:marRight w:val="0"/>
                      <w:marTop w:val="0"/>
                      <w:marBottom w:val="0"/>
                      <w:divBdr>
                        <w:top w:val="none" w:sz="0" w:space="0" w:color="auto"/>
                        <w:left w:val="none" w:sz="0" w:space="0" w:color="auto"/>
                        <w:bottom w:val="none" w:sz="0" w:space="0" w:color="auto"/>
                        <w:right w:val="none" w:sz="0" w:space="0" w:color="auto"/>
                      </w:divBdr>
                      <w:divsChild>
                        <w:div w:id="1178275993">
                          <w:marLeft w:val="0"/>
                          <w:marRight w:val="0"/>
                          <w:marTop w:val="0"/>
                          <w:marBottom w:val="0"/>
                          <w:divBdr>
                            <w:top w:val="none" w:sz="0" w:space="0" w:color="auto"/>
                            <w:left w:val="none" w:sz="0" w:space="0" w:color="auto"/>
                            <w:bottom w:val="none" w:sz="0" w:space="0" w:color="auto"/>
                            <w:right w:val="none" w:sz="0" w:space="0" w:color="auto"/>
                          </w:divBdr>
                          <w:divsChild>
                            <w:div w:id="676928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73132710">
      <w:bodyDiv w:val="1"/>
      <w:marLeft w:val="0"/>
      <w:marRight w:val="0"/>
      <w:marTop w:val="0"/>
      <w:marBottom w:val="0"/>
      <w:divBdr>
        <w:top w:val="none" w:sz="0" w:space="0" w:color="auto"/>
        <w:left w:val="none" w:sz="0" w:space="0" w:color="auto"/>
        <w:bottom w:val="none" w:sz="0" w:space="0" w:color="auto"/>
        <w:right w:val="none" w:sz="0" w:space="0" w:color="auto"/>
      </w:divBdr>
    </w:div>
    <w:div w:id="779106057">
      <w:bodyDiv w:val="1"/>
      <w:marLeft w:val="0"/>
      <w:marRight w:val="0"/>
      <w:marTop w:val="0"/>
      <w:marBottom w:val="0"/>
      <w:divBdr>
        <w:top w:val="none" w:sz="0" w:space="0" w:color="auto"/>
        <w:left w:val="none" w:sz="0" w:space="0" w:color="auto"/>
        <w:bottom w:val="none" w:sz="0" w:space="0" w:color="auto"/>
        <w:right w:val="none" w:sz="0" w:space="0" w:color="auto"/>
      </w:divBdr>
      <w:divsChild>
        <w:div w:id="1838688243">
          <w:marLeft w:val="0"/>
          <w:marRight w:val="0"/>
          <w:marTop w:val="0"/>
          <w:marBottom w:val="0"/>
          <w:divBdr>
            <w:top w:val="none" w:sz="0" w:space="0" w:color="auto"/>
            <w:left w:val="none" w:sz="0" w:space="0" w:color="auto"/>
            <w:bottom w:val="none" w:sz="0" w:space="0" w:color="auto"/>
            <w:right w:val="none" w:sz="0" w:space="0" w:color="auto"/>
          </w:divBdr>
          <w:divsChild>
            <w:div w:id="676005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951438">
      <w:bodyDiv w:val="1"/>
      <w:marLeft w:val="0"/>
      <w:marRight w:val="0"/>
      <w:marTop w:val="0"/>
      <w:marBottom w:val="0"/>
      <w:divBdr>
        <w:top w:val="none" w:sz="0" w:space="0" w:color="auto"/>
        <w:left w:val="none" w:sz="0" w:space="0" w:color="auto"/>
        <w:bottom w:val="none" w:sz="0" w:space="0" w:color="auto"/>
        <w:right w:val="none" w:sz="0" w:space="0" w:color="auto"/>
      </w:divBdr>
    </w:div>
    <w:div w:id="865480424">
      <w:bodyDiv w:val="1"/>
      <w:marLeft w:val="0"/>
      <w:marRight w:val="0"/>
      <w:marTop w:val="0"/>
      <w:marBottom w:val="0"/>
      <w:divBdr>
        <w:top w:val="none" w:sz="0" w:space="0" w:color="auto"/>
        <w:left w:val="none" w:sz="0" w:space="0" w:color="auto"/>
        <w:bottom w:val="none" w:sz="0" w:space="0" w:color="auto"/>
        <w:right w:val="none" w:sz="0" w:space="0" w:color="auto"/>
      </w:divBdr>
    </w:div>
    <w:div w:id="870000833">
      <w:bodyDiv w:val="1"/>
      <w:marLeft w:val="0"/>
      <w:marRight w:val="0"/>
      <w:marTop w:val="0"/>
      <w:marBottom w:val="0"/>
      <w:divBdr>
        <w:top w:val="none" w:sz="0" w:space="0" w:color="auto"/>
        <w:left w:val="none" w:sz="0" w:space="0" w:color="auto"/>
        <w:bottom w:val="none" w:sz="0" w:space="0" w:color="auto"/>
        <w:right w:val="none" w:sz="0" w:space="0" w:color="auto"/>
      </w:divBdr>
    </w:div>
    <w:div w:id="895236993">
      <w:bodyDiv w:val="1"/>
      <w:marLeft w:val="0"/>
      <w:marRight w:val="0"/>
      <w:marTop w:val="0"/>
      <w:marBottom w:val="0"/>
      <w:divBdr>
        <w:top w:val="none" w:sz="0" w:space="0" w:color="auto"/>
        <w:left w:val="none" w:sz="0" w:space="0" w:color="auto"/>
        <w:bottom w:val="none" w:sz="0" w:space="0" w:color="auto"/>
        <w:right w:val="none" w:sz="0" w:space="0" w:color="auto"/>
      </w:divBdr>
    </w:div>
    <w:div w:id="913663797">
      <w:bodyDiv w:val="1"/>
      <w:marLeft w:val="0"/>
      <w:marRight w:val="0"/>
      <w:marTop w:val="0"/>
      <w:marBottom w:val="0"/>
      <w:divBdr>
        <w:top w:val="none" w:sz="0" w:space="0" w:color="auto"/>
        <w:left w:val="none" w:sz="0" w:space="0" w:color="auto"/>
        <w:bottom w:val="none" w:sz="0" w:space="0" w:color="auto"/>
        <w:right w:val="none" w:sz="0" w:space="0" w:color="auto"/>
      </w:divBdr>
    </w:div>
    <w:div w:id="956638122">
      <w:bodyDiv w:val="1"/>
      <w:marLeft w:val="0"/>
      <w:marRight w:val="0"/>
      <w:marTop w:val="0"/>
      <w:marBottom w:val="0"/>
      <w:divBdr>
        <w:top w:val="none" w:sz="0" w:space="0" w:color="auto"/>
        <w:left w:val="none" w:sz="0" w:space="0" w:color="auto"/>
        <w:bottom w:val="none" w:sz="0" w:space="0" w:color="auto"/>
        <w:right w:val="none" w:sz="0" w:space="0" w:color="auto"/>
      </w:divBdr>
      <w:divsChild>
        <w:div w:id="431245108">
          <w:marLeft w:val="0"/>
          <w:marRight w:val="0"/>
          <w:marTop w:val="0"/>
          <w:marBottom w:val="0"/>
          <w:divBdr>
            <w:top w:val="none" w:sz="0" w:space="0" w:color="auto"/>
            <w:left w:val="none" w:sz="0" w:space="0" w:color="auto"/>
            <w:bottom w:val="none" w:sz="0" w:space="0" w:color="auto"/>
            <w:right w:val="none" w:sz="0" w:space="0" w:color="auto"/>
          </w:divBdr>
          <w:divsChild>
            <w:div w:id="489567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8727619">
      <w:bodyDiv w:val="1"/>
      <w:marLeft w:val="0"/>
      <w:marRight w:val="0"/>
      <w:marTop w:val="0"/>
      <w:marBottom w:val="0"/>
      <w:divBdr>
        <w:top w:val="none" w:sz="0" w:space="0" w:color="auto"/>
        <w:left w:val="none" w:sz="0" w:space="0" w:color="auto"/>
        <w:bottom w:val="none" w:sz="0" w:space="0" w:color="auto"/>
        <w:right w:val="none" w:sz="0" w:space="0" w:color="auto"/>
      </w:divBdr>
    </w:div>
    <w:div w:id="1058668858">
      <w:bodyDiv w:val="1"/>
      <w:marLeft w:val="0"/>
      <w:marRight w:val="0"/>
      <w:marTop w:val="0"/>
      <w:marBottom w:val="0"/>
      <w:divBdr>
        <w:top w:val="none" w:sz="0" w:space="0" w:color="auto"/>
        <w:left w:val="none" w:sz="0" w:space="0" w:color="auto"/>
        <w:bottom w:val="none" w:sz="0" w:space="0" w:color="auto"/>
        <w:right w:val="none" w:sz="0" w:space="0" w:color="auto"/>
      </w:divBdr>
      <w:divsChild>
        <w:div w:id="1056050122">
          <w:marLeft w:val="0"/>
          <w:marRight w:val="0"/>
          <w:marTop w:val="0"/>
          <w:marBottom w:val="0"/>
          <w:divBdr>
            <w:top w:val="none" w:sz="0" w:space="0" w:color="auto"/>
            <w:left w:val="none" w:sz="0" w:space="0" w:color="auto"/>
            <w:bottom w:val="none" w:sz="0" w:space="0" w:color="auto"/>
            <w:right w:val="none" w:sz="0" w:space="0" w:color="auto"/>
          </w:divBdr>
          <w:divsChild>
            <w:div w:id="1623733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038623">
      <w:bodyDiv w:val="1"/>
      <w:marLeft w:val="0"/>
      <w:marRight w:val="0"/>
      <w:marTop w:val="0"/>
      <w:marBottom w:val="0"/>
      <w:divBdr>
        <w:top w:val="none" w:sz="0" w:space="0" w:color="auto"/>
        <w:left w:val="none" w:sz="0" w:space="0" w:color="auto"/>
        <w:bottom w:val="none" w:sz="0" w:space="0" w:color="auto"/>
        <w:right w:val="none" w:sz="0" w:space="0" w:color="auto"/>
      </w:divBdr>
      <w:divsChild>
        <w:div w:id="1278487443">
          <w:marLeft w:val="0"/>
          <w:marRight w:val="0"/>
          <w:marTop w:val="0"/>
          <w:marBottom w:val="0"/>
          <w:divBdr>
            <w:top w:val="none" w:sz="0" w:space="0" w:color="auto"/>
            <w:left w:val="none" w:sz="0" w:space="0" w:color="auto"/>
            <w:bottom w:val="none" w:sz="0" w:space="0" w:color="auto"/>
            <w:right w:val="none" w:sz="0" w:space="0" w:color="auto"/>
          </w:divBdr>
          <w:divsChild>
            <w:div w:id="1839923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210196">
      <w:bodyDiv w:val="1"/>
      <w:marLeft w:val="0"/>
      <w:marRight w:val="0"/>
      <w:marTop w:val="0"/>
      <w:marBottom w:val="0"/>
      <w:divBdr>
        <w:top w:val="none" w:sz="0" w:space="0" w:color="auto"/>
        <w:left w:val="none" w:sz="0" w:space="0" w:color="auto"/>
        <w:bottom w:val="none" w:sz="0" w:space="0" w:color="auto"/>
        <w:right w:val="none" w:sz="0" w:space="0" w:color="auto"/>
      </w:divBdr>
    </w:div>
    <w:div w:id="1136413090">
      <w:bodyDiv w:val="1"/>
      <w:marLeft w:val="0"/>
      <w:marRight w:val="0"/>
      <w:marTop w:val="0"/>
      <w:marBottom w:val="0"/>
      <w:divBdr>
        <w:top w:val="none" w:sz="0" w:space="0" w:color="auto"/>
        <w:left w:val="none" w:sz="0" w:space="0" w:color="auto"/>
        <w:bottom w:val="none" w:sz="0" w:space="0" w:color="auto"/>
        <w:right w:val="none" w:sz="0" w:space="0" w:color="auto"/>
      </w:divBdr>
      <w:divsChild>
        <w:div w:id="1510026225">
          <w:marLeft w:val="0"/>
          <w:marRight w:val="0"/>
          <w:marTop w:val="0"/>
          <w:marBottom w:val="0"/>
          <w:divBdr>
            <w:top w:val="none" w:sz="0" w:space="0" w:color="auto"/>
            <w:left w:val="none" w:sz="0" w:space="0" w:color="auto"/>
            <w:bottom w:val="none" w:sz="0" w:space="0" w:color="auto"/>
            <w:right w:val="none" w:sz="0" w:space="0" w:color="auto"/>
          </w:divBdr>
          <w:divsChild>
            <w:div w:id="1665433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689113">
      <w:bodyDiv w:val="1"/>
      <w:marLeft w:val="0"/>
      <w:marRight w:val="0"/>
      <w:marTop w:val="0"/>
      <w:marBottom w:val="0"/>
      <w:divBdr>
        <w:top w:val="none" w:sz="0" w:space="0" w:color="auto"/>
        <w:left w:val="none" w:sz="0" w:space="0" w:color="auto"/>
        <w:bottom w:val="none" w:sz="0" w:space="0" w:color="auto"/>
        <w:right w:val="none" w:sz="0" w:space="0" w:color="auto"/>
      </w:divBdr>
      <w:divsChild>
        <w:div w:id="940723314">
          <w:marLeft w:val="0"/>
          <w:marRight w:val="0"/>
          <w:marTop w:val="0"/>
          <w:marBottom w:val="0"/>
          <w:divBdr>
            <w:top w:val="none" w:sz="0" w:space="0" w:color="auto"/>
            <w:left w:val="none" w:sz="0" w:space="0" w:color="auto"/>
            <w:bottom w:val="none" w:sz="0" w:space="0" w:color="auto"/>
            <w:right w:val="none" w:sz="0" w:space="0" w:color="auto"/>
          </w:divBdr>
          <w:divsChild>
            <w:div w:id="70127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319338">
      <w:bodyDiv w:val="1"/>
      <w:marLeft w:val="0"/>
      <w:marRight w:val="0"/>
      <w:marTop w:val="0"/>
      <w:marBottom w:val="0"/>
      <w:divBdr>
        <w:top w:val="none" w:sz="0" w:space="0" w:color="auto"/>
        <w:left w:val="none" w:sz="0" w:space="0" w:color="auto"/>
        <w:bottom w:val="none" w:sz="0" w:space="0" w:color="auto"/>
        <w:right w:val="none" w:sz="0" w:space="0" w:color="auto"/>
      </w:divBdr>
      <w:divsChild>
        <w:div w:id="38668210">
          <w:marLeft w:val="0"/>
          <w:marRight w:val="0"/>
          <w:marTop w:val="0"/>
          <w:marBottom w:val="0"/>
          <w:divBdr>
            <w:top w:val="none" w:sz="0" w:space="0" w:color="auto"/>
            <w:left w:val="none" w:sz="0" w:space="0" w:color="auto"/>
            <w:bottom w:val="none" w:sz="0" w:space="0" w:color="auto"/>
            <w:right w:val="none" w:sz="0" w:space="0" w:color="auto"/>
          </w:divBdr>
        </w:div>
        <w:div w:id="839660319">
          <w:marLeft w:val="0"/>
          <w:marRight w:val="0"/>
          <w:marTop w:val="0"/>
          <w:marBottom w:val="0"/>
          <w:divBdr>
            <w:top w:val="none" w:sz="0" w:space="0" w:color="auto"/>
            <w:left w:val="none" w:sz="0" w:space="0" w:color="auto"/>
            <w:bottom w:val="none" w:sz="0" w:space="0" w:color="auto"/>
            <w:right w:val="none" w:sz="0" w:space="0" w:color="auto"/>
          </w:divBdr>
        </w:div>
        <w:div w:id="1009792443">
          <w:marLeft w:val="0"/>
          <w:marRight w:val="0"/>
          <w:marTop w:val="0"/>
          <w:marBottom w:val="0"/>
          <w:divBdr>
            <w:top w:val="none" w:sz="0" w:space="0" w:color="auto"/>
            <w:left w:val="none" w:sz="0" w:space="0" w:color="auto"/>
            <w:bottom w:val="none" w:sz="0" w:space="0" w:color="auto"/>
            <w:right w:val="none" w:sz="0" w:space="0" w:color="auto"/>
          </w:divBdr>
        </w:div>
        <w:div w:id="1057314473">
          <w:marLeft w:val="0"/>
          <w:marRight w:val="0"/>
          <w:marTop w:val="0"/>
          <w:marBottom w:val="0"/>
          <w:divBdr>
            <w:top w:val="none" w:sz="0" w:space="0" w:color="auto"/>
            <w:left w:val="none" w:sz="0" w:space="0" w:color="auto"/>
            <w:bottom w:val="none" w:sz="0" w:space="0" w:color="auto"/>
            <w:right w:val="none" w:sz="0" w:space="0" w:color="auto"/>
          </w:divBdr>
        </w:div>
        <w:div w:id="1586649678">
          <w:marLeft w:val="0"/>
          <w:marRight w:val="0"/>
          <w:marTop w:val="0"/>
          <w:marBottom w:val="0"/>
          <w:divBdr>
            <w:top w:val="none" w:sz="0" w:space="0" w:color="auto"/>
            <w:left w:val="none" w:sz="0" w:space="0" w:color="auto"/>
            <w:bottom w:val="none" w:sz="0" w:space="0" w:color="auto"/>
            <w:right w:val="none" w:sz="0" w:space="0" w:color="auto"/>
          </w:divBdr>
        </w:div>
        <w:div w:id="1928925262">
          <w:marLeft w:val="0"/>
          <w:marRight w:val="0"/>
          <w:marTop w:val="0"/>
          <w:marBottom w:val="0"/>
          <w:divBdr>
            <w:top w:val="none" w:sz="0" w:space="0" w:color="auto"/>
            <w:left w:val="none" w:sz="0" w:space="0" w:color="auto"/>
            <w:bottom w:val="none" w:sz="0" w:space="0" w:color="auto"/>
            <w:right w:val="none" w:sz="0" w:space="0" w:color="auto"/>
          </w:divBdr>
        </w:div>
      </w:divsChild>
    </w:div>
    <w:div w:id="1165442063">
      <w:bodyDiv w:val="1"/>
      <w:marLeft w:val="0"/>
      <w:marRight w:val="0"/>
      <w:marTop w:val="0"/>
      <w:marBottom w:val="0"/>
      <w:divBdr>
        <w:top w:val="none" w:sz="0" w:space="0" w:color="auto"/>
        <w:left w:val="none" w:sz="0" w:space="0" w:color="auto"/>
        <w:bottom w:val="none" w:sz="0" w:space="0" w:color="auto"/>
        <w:right w:val="none" w:sz="0" w:space="0" w:color="auto"/>
      </w:divBdr>
      <w:divsChild>
        <w:div w:id="1561286444">
          <w:marLeft w:val="0"/>
          <w:marRight w:val="0"/>
          <w:marTop w:val="0"/>
          <w:marBottom w:val="0"/>
          <w:divBdr>
            <w:top w:val="none" w:sz="0" w:space="0" w:color="auto"/>
            <w:left w:val="none" w:sz="0" w:space="0" w:color="auto"/>
            <w:bottom w:val="none" w:sz="0" w:space="0" w:color="auto"/>
            <w:right w:val="none" w:sz="0" w:space="0" w:color="auto"/>
          </w:divBdr>
          <w:divsChild>
            <w:div w:id="986742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5607713">
      <w:bodyDiv w:val="1"/>
      <w:marLeft w:val="0"/>
      <w:marRight w:val="0"/>
      <w:marTop w:val="0"/>
      <w:marBottom w:val="0"/>
      <w:divBdr>
        <w:top w:val="none" w:sz="0" w:space="0" w:color="auto"/>
        <w:left w:val="none" w:sz="0" w:space="0" w:color="auto"/>
        <w:bottom w:val="none" w:sz="0" w:space="0" w:color="auto"/>
        <w:right w:val="none" w:sz="0" w:space="0" w:color="auto"/>
      </w:divBdr>
    </w:div>
    <w:div w:id="1247688493">
      <w:bodyDiv w:val="1"/>
      <w:marLeft w:val="0"/>
      <w:marRight w:val="0"/>
      <w:marTop w:val="0"/>
      <w:marBottom w:val="0"/>
      <w:divBdr>
        <w:top w:val="none" w:sz="0" w:space="0" w:color="auto"/>
        <w:left w:val="none" w:sz="0" w:space="0" w:color="auto"/>
        <w:bottom w:val="none" w:sz="0" w:space="0" w:color="auto"/>
        <w:right w:val="none" w:sz="0" w:space="0" w:color="auto"/>
      </w:divBdr>
    </w:div>
    <w:div w:id="1280993658">
      <w:bodyDiv w:val="1"/>
      <w:marLeft w:val="0"/>
      <w:marRight w:val="0"/>
      <w:marTop w:val="0"/>
      <w:marBottom w:val="0"/>
      <w:divBdr>
        <w:top w:val="none" w:sz="0" w:space="0" w:color="auto"/>
        <w:left w:val="none" w:sz="0" w:space="0" w:color="auto"/>
        <w:bottom w:val="none" w:sz="0" w:space="0" w:color="auto"/>
        <w:right w:val="none" w:sz="0" w:space="0" w:color="auto"/>
      </w:divBdr>
      <w:divsChild>
        <w:div w:id="502625954">
          <w:marLeft w:val="0"/>
          <w:marRight w:val="0"/>
          <w:marTop w:val="0"/>
          <w:marBottom w:val="0"/>
          <w:divBdr>
            <w:top w:val="none" w:sz="0" w:space="0" w:color="auto"/>
            <w:left w:val="none" w:sz="0" w:space="0" w:color="auto"/>
            <w:bottom w:val="none" w:sz="0" w:space="0" w:color="auto"/>
            <w:right w:val="none" w:sz="0" w:space="0" w:color="auto"/>
          </w:divBdr>
          <w:divsChild>
            <w:div w:id="1050495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201903">
      <w:bodyDiv w:val="1"/>
      <w:marLeft w:val="0"/>
      <w:marRight w:val="0"/>
      <w:marTop w:val="0"/>
      <w:marBottom w:val="0"/>
      <w:divBdr>
        <w:top w:val="none" w:sz="0" w:space="0" w:color="auto"/>
        <w:left w:val="none" w:sz="0" w:space="0" w:color="auto"/>
        <w:bottom w:val="none" w:sz="0" w:space="0" w:color="auto"/>
        <w:right w:val="none" w:sz="0" w:space="0" w:color="auto"/>
      </w:divBdr>
      <w:divsChild>
        <w:div w:id="264576704">
          <w:marLeft w:val="0"/>
          <w:marRight w:val="0"/>
          <w:marTop w:val="0"/>
          <w:marBottom w:val="0"/>
          <w:divBdr>
            <w:top w:val="none" w:sz="0" w:space="0" w:color="auto"/>
            <w:left w:val="none" w:sz="0" w:space="0" w:color="auto"/>
            <w:bottom w:val="none" w:sz="0" w:space="0" w:color="auto"/>
            <w:right w:val="none" w:sz="0" w:space="0" w:color="auto"/>
          </w:divBdr>
          <w:divsChild>
            <w:div w:id="804086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819712">
      <w:bodyDiv w:val="1"/>
      <w:marLeft w:val="0"/>
      <w:marRight w:val="0"/>
      <w:marTop w:val="0"/>
      <w:marBottom w:val="0"/>
      <w:divBdr>
        <w:top w:val="none" w:sz="0" w:space="0" w:color="auto"/>
        <w:left w:val="none" w:sz="0" w:space="0" w:color="auto"/>
        <w:bottom w:val="none" w:sz="0" w:space="0" w:color="auto"/>
        <w:right w:val="none" w:sz="0" w:space="0" w:color="auto"/>
      </w:divBdr>
      <w:divsChild>
        <w:div w:id="1126658693">
          <w:marLeft w:val="0"/>
          <w:marRight w:val="0"/>
          <w:marTop w:val="0"/>
          <w:marBottom w:val="0"/>
          <w:divBdr>
            <w:top w:val="none" w:sz="0" w:space="0" w:color="auto"/>
            <w:left w:val="none" w:sz="0" w:space="0" w:color="auto"/>
            <w:bottom w:val="none" w:sz="0" w:space="0" w:color="auto"/>
            <w:right w:val="none" w:sz="0" w:space="0" w:color="auto"/>
          </w:divBdr>
        </w:div>
        <w:div w:id="1660572026">
          <w:marLeft w:val="0"/>
          <w:marRight w:val="0"/>
          <w:marTop w:val="0"/>
          <w:marBottom w:val="0"/>
          <w:divBdr>
            <w:top w:val="none" w:sz="0" w:space="0" w:color="auto"/>
            <w:left w:val="none" w:sz="0" w:space="0" w:color="auto"/>
            <w:bottom w:val="none" w:sz="0" w:space="0" w:color="auto"/>
            <w:right w:val="none" w:sz="0" w:space="0" w:color="auto"/>
          </w:divBdr>
        </w:div>
        <w:div w:id="2059553232">
          <w:marLeft w:val="0"/>
          <w:marRight w:val="0"/>
          <w:marTop w:val="0"/>
          <w:marBottom w:val="0"/>
          <w:divBdr>
            <w:top w:val="none" w:sz="0" w:space="0" w:color="auto"/>
            <w:left w:val="none" w:sz="0" w:space="0" w:color="auto"/>
            <w:bottom w:val="none" w:sz="0" w:space="0" w:color="auto"/>
            <w:right w:val="none" w:sz="0" w:space="0" w:color="auto"/>
          </w:divBdr>
        </w:div>
      </w:divsChild>
    </w:div>
    <w:div w:id="1314027112">
      <w:bodyDiv w:val="1"/>
      <w:marLeft w:val="0"/>
      <w:marRight w:val="0"/>
      <w:marTop w:val="0"/>
      <w:marBottom w:val="0"/>
      <w:divBdr>
        <w:top w:val="none" w:sz="0" w:space="0" w:color="auto"/>
        <w:left w:val="none" w:sz="0" w:space="0" w:color="auto"/>
        <w:bottom w:val="none" w:sz="0" w:space="0" w:color="auto"/>
        <w:right w:val="none" w:sz="0" w:space="0" w:color="auto"/>
      </w:divBdr>
      <w:divsChild>
        <w:div w:id="1611082393">
          <w:marLeft w:val="0"/>
          <w:marRight w:val="0"/>
          <w:marTop w:val="0"/>
          <w:marBottom w:val="0"/>
          <w:divBdr>
            <w:top w:val="none" w:sz="0" w:space="0" w:color="auto"/>
            <w:left w:val="none" w:sz="0" w:space="0" w:color="auto"/>
            <w:bottom w:val="none" w:sz="0" w:space="0" w:color="auto"/>
            <w:right w:val="none" w:sz="0" w:space="0" w:color="auto"/>
          </w:divBdr>
          <w:divsChild>
            <w:div w:id="655190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837823">
      <w:bodyDiv w:val="1"/>
      <w:marLeft w:val="0"/>
      <w:marRight w:val="0"/>
      <w:marTop w:val="0"/>
      <w:marBottom w:val="0"/>
      <w:divBdr>
        <w:top w:val="none" w:sz="0" w:space="0" w:color="auto"/>
        <w:left w:val="none" w:sz="0" w:space="0" w:color="auto"/>
        <w:bottom w:val="none" w:sz="0" w:space="0" w:color="auto"/>
        <w:right w:val="none" w:sz="0" w:space="0" w:color="auto"/>
      </w:divBdr>
      <w:divsChild>
        <w:div w:id="565340413">
          <w:marLeft w:val="0"/>
          <w:marRight w:val="0"/>
          <w:marTop w:val="0"/>
          <w:marBottom w:val="0"/>
          <w:divBdr>
            <w:top w:val="none" w:sz="0" w:space="0" w:color="auto"/>
            <w:left w:val="none" w:sz="0" w:space="0" w:color="auto"/>
            <w:bottom w:val="none" w:sz="0" w:space="0" w:color="auto"/>
            <w:right w:val="none" w:sz="0" w:space="0" w:color="auto"/>
          </w:divBdr>
          <w:divsChild>
            <w:div w:id="383912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684543">
      <w:bodyDiv w:val="1"/>
      <w:marLeft w:val="0"/>
      <w:marRight w:val="0"/>
      <w:marTop w:val="0"/>
      <w:marBottom w:val="0"/>
      <w:divBdr>
        <w:top w:val="none" w:sz="0" w:space="0" w:color="auto"/>
        <w:left w:val="none" w:sz="0" w:space="0" w:color="auto"/>
        <w:bottom w:val="none" w:sz="0" w:space="0" w:color="auto"/>
        <w:right w:val="none" w:sz="0" w:space="0" w:color="auto"/>
      </w:divBdr>
      <w:divsChild>
        <w:div w:id="797727846">
          <w:marLeft w:val="0"/>
          <w:marRight w:val="0"/>
          <w:marTop w:val="0"/>
          <w:marBottom w:val="0"/>
          <w:divBdr>
            <w:top w:val="none" w:sz="0" w:space="0" w:color="auto"/>
            <w:left w:val="none" w:sz="0" w:space="0" w:color="auto"/>
            <w:bottom w:val="none" w:sz="0" w:space="0" w:color="auto"/>
            <w:right w:val="none" w:sz="0" w:space="0" w:color="auto"/>
          </w:divBdr>
          <w:divsChild>
            <w:div w:id="1474054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864552">
      <w:bodyDiv w:val="1"/>
      <w:marLeft w:val="0"/>
      <w:marRight w:val="0"/>
      <w:marTop w:val="0"/>
      <w:marBottom w:val="0"/>
      <w:divBdr>
        <w:top w:val="none" w:sz="0" w:space="0" w:color="auto"/>
        <w:left w:val="none" w:sz="0" w:space="0" w:color="auto"/>
        <w:bottom w:val="none" w:sz="0" w:space="0" w:color="auto"/>
        <w:right w:val="none" w:sz="0" w:space="0" w:color="auto"/>
      </w:divBdr>
      <w:divsChild>
        <w:div w:id="2086687905">
          <w:marLeft w:val="0"/>
          <w:marRight w:val="0"/>
          <w:marTop w:val="0"/>
          <w:marBottom w:val="0"/>
          <w:divBdr>
            <w:top w:val="none" w:sz="0" w:space="0" w:color="auto"/>
            <w:left w:val="none" w:sz="0" w:space="0" w:color="auto"/>
            <w:bottom w:val="none" w:sz="0" w:space="0" w:color="auto"/>
            <w:right w:val="none" w:sz="0" w:space="0" w:color="auto"/>
          </w:divBdr>
          <w:divsChild>
            <w:div w:id="1652827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0083311">
      <w:bodyDiv w:val="1"/>
      <w:marLeft w:val="0"/>
      <w:marRight w:val="0"/>
      <w:marTop w:val="0"/>
      <w:marBottom w:val="0"/>
      <w:divBdr>
        <w:top w:val="none" w:sz="0" w:space="0" w:color="auto"/>
        <w:left w:val="none" w:sz="0" w:space="0" w:color="auto"/>
        <w:bottom w:val="none" w:sz="0" w:space="0" w:color="auto"/>
        <w:right w:val="none" w:sz="0" w:space="0" w:color="auto"/>
      </w:divBdr>
    </w:div>
    <w:div w:id="1446995710">
      <w:bodyDiv w:val="1"/>
      <w:marLeft w:val="0"/>
      <w:marRight w:val="0"/>
      <w:marTop w:val="0"/>
      <w:marBottom w:val="0"/>
      <w:divBdr>
        <w:top w:val="none" w:sz="0" w:space="0" w:color="auto"/>
        <w:left w:val="none" w:sz="0" w:space="0" w:color="auto"/>
        <w:bottom w:val="none" w:sz="0" w:space="0" w:color="auto"/>
        <w:right w:val="none" w:sz="0" w:space="0" w:color="auto"/>
      </w:divBdr>
      <w:divsChild>
        <w:div w:id="1522161015">
          <w:marLeft w:val="0"/>
          <w:marRight w:val="0"/>
          <w:marTop w:val="0"/>
          <w:marBottom w:val="0"/>
          <w:divBdr>
            <w:top w:val="none" w:sz="0" w:space="0" w:color="auto"/>
            <w:left w:val="none" w:sz="0" w:space="0" w:color="auto"/>
            <w:bottom w:val="none" w:sz="0" w:space="0" w:color="auto"/>
            <w:right w:val="none" w:sz="0" w:space="0" w:color="auto"/>
          </w:divBdr>
          <w:divsChild>
            <w:div w:id="1744911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920524">
      <w:bodyDiv w:val="1"/>
      <w:marLeft w:val="0"/>
      <w:marRight w:val="0"/>
      <w:marTop w:val="0"/>
      <w:marBottom w:val="0"/>
      <w:divBdr>
        <w:top w:val="none" w:sz="0" w:space="0" w:color="auto"/>
        <w:left w:val="none" w:sz="0" w:space="0" w:color="auto"/>
        <w:bottom w:val="none" w:sz="0" w:space="0" w:color="auto"/>
        <w:right w:val="none" w:sz="0" w:space="0" w:color="auto"/>
      </w:divBdr>
      <w:divsChild>
        <w:div w:id="4480489">
          <w:marLeft w:val="0"/>
          <w:marRight w:val="0"/>
          <w:marTop w:val="0"/>
          <w:marBottom w:val="0"/>
          <w:divBdr>
            <w:top w:val="none" w:sz="0" w:space="0" w:color="auto"/>
            <w:left w:val="none" w:sz="0" w:space="0" w:color="auto"/>
            <w:bottom w:val="none" w:sz="0" w:space="0" w:color="auto"/>
            <w:right w:val="none" w:sz="0" w:space="0" w:color="auto"/>
          </w:divBdr>
          <w:divsChild>
            <w:div w:id="484006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4418587">
      <w:bodyDiv w:val="1"/>
      <w:marLeft w:val="0"/>
      <w:marRight w:val="0"/>
      <w:marTop w:val="0"/>
      <w:marBottom w:val="0"/>
      <w:divBdr>
        <w:top w:val="none" w:sz="0" w:space="0" w:color="auto"/>
        <w:left w:val="none" w:sz="0" w:space="0" w:color="auto"/>
        <w:bottom w:val="none" w:sz="0" w:space="0" w:color="auto"/>
        <w:right w:val="none" w:sz="0" w:space="0" w:color="auto"/>
      </w:divBdr>
      <w:divsChild>
        <w:div w:id="917248474">
          <w:marLeft w:val="0"/>
          <w:marRight w:val="0"/>
          <w:marTop w:val="0"/>
          <w:marBottom w:val="0"/>
          <w:divBdr>
            <w:top w:val="none" w:sz="0" w:space="0" w:color="auto"/>
            <w:left w:val="none" w:sz="0" w:space="0" w:color="auto"/>
            <w:bottom w:val="none" w:sz="0" w:space="0" w:color="auto"/>
            <w:right w:val="none" w:sz="0" w:space="0" w:color="auto"/>
          </w:divBdr>
          <w:divsChild>
            <w:div w:id="1217935185">
              <w:marLeft w:val="0"/>
              <w:marRight w:val="0"/>
              <w:marTop w:val="0"/>
              <w:marBottom w:val="0"/>
              <w:divBdr>
                <w:top w:val="none" w:sz="0" w:space="0" w:color="auto"/>
                <w:left w:val="none" w:sz="0" w:space="0" w:color="auto"/>
                <w:bottom w:val="none" w:sz="0" w:space="0" w:color="auto"/>
                <w:right w:val="none" w:sz="0" w:space="0" w:color="auto"/>
              </w:divBdr>
              <w:divsChild>
                <w:div w:id="1819614896">
                  <w:marLeft w:val="0"/>
                  <w:marRight w:val="0"/>
                  <w:marTop w:val="0"/>
                  <w:marBottom w:val="0"/>
                  <w:divBdr>
                    <w:top w:val="none" w:sz="0" w:space="0" w:color="auto"/>
                    <w:left w:val="none" w:sz="0" w:space="0" w:color="auto"/>
                    <w:bottom w:val="none" w:sz="0" w:space="0" w:color="auto"/>
                    <w:right w:val="none" w:sz="0" w:space="0" w:color="auto"/>
                  </w:divBdr>
                  <w:divsChild>
                    <w:div w:id="1453356840">
                      <w:marLeft w:val="0"/>
                      <w:marRight w:val="0"/>
                      <w:marTop w:val="0"/>
                      <w:marBottom w:val="0"/>
                      <w:divBdr>
                        <w:top w:val="none" w:sz="0" w:space="0" w:color="auto"/>
                        <w:left w:val="none" w:sz="0" w:space="0" w:color="auto"/>
                        <w:bottom w:val="none" w:sz="0" w:space="0" w:color="auto"/>
                        <w:right w:val="none" w:sz="0" w:space="0" w:color="auto"/>
                      </w:divBdr>
                      <w:divsChild>
                        <w:div w:id="471558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36963385">
      <w:bodyDiv w:val="1"/>
      <w:marLeft w:val="0"/>
      <w:marRight w:val="0"/>
      <w:marTop w:val="0"/>
      <w:marBottom w:val="0"/>
      <w:divBdr>
        <w:top w:val="none" w:sz="0" w:space="0" w:color="auto"/>
        <w:left w:val="none" w:sz="0" w:space="0" w:color="auto"/>
        <w:bottom w:val="none" w:sz="0" w:space="0" w:color="auto"/>
        <w:right w:val="none" w:sz="0" w:space="0" w:color="auto"/>
      </w:divBdr>
      <w:divsChild>
        <w:div w:id="368140681">
          <w:marLeft w:val="0"/>
          <w:marRight w:val="0"/>
          <w:marTop w:val="0"/>
          <w:marBottom w:val="0"/>
          <w:divBdr>
            <w:top w:val="none" w:sz="0" w:space="0" w:color="auto"/>
            <w:left w:val="none" w:sz="0" w:space="0" w:color="auto"/>
            <w:bottom w:val="none" w:sz="0" w:space="0" w:color="auto"/>
            <w:right w:val="none" w:sz="0" w:space="0" w:color="auto"/>
          </w:divBdr>
          <w:divsChild>
            <w:div w:id="567304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1818560">
      <w:bodyDiv w:val="1"/>
      <w:marLeft w:val="0"/>
      <w:marRight w:val="0"/>
      <w:marTop w:val="0"/>
      <w:marBottom w:val="0"/>
      <w:divBdr>
        <w:top w:val="none" w:sz="0" w:space="0" w:color="auto"/>
        <w:left w:val="none" w:sz="0" w:space="0" w:color="auto"/>
        <w:bottom w:val="none" w:sz="0" w:space="0" w:color="auto"/>
        <w:right w:val="none" w:sz="0" w:space="0" w:color="auto"/>
      </w:divBdr>
      <w:divsChild>
        <w:div w:id="730931972">
          <w:marLeft w:val="0"/>
          <w:marRight w:val="0"/>
          <w:marTop w:val="0"/>
          <w:marBottom w:val="0"/>
          <w:divBdr>
            <w:top w:val="none" w:sz="0" w:space="0" w:color="auto"/>
            <w:left w:val="none" w:sz="0" w:space="0" w:color="auto"/>
            <w:bottom w:val="none" w:sz="0" w:space="0" w:color="auto"/>
            <w:right w:val="none" w:sz="0" w:space="0" w:color="auto"/>
          </w:divBdr>
          <w:divsChild>
            <w:div w:id="452989671">
              <w:marLeft w:val="0"/>
              <w:marRight w:val="0"/>
              <w:marTop w:val="0"/>
              <w:marBottom w:val="0"/>
              <w:divBdr>
                <w:top w:val="none" w:sz="0" w:space="0" w:color="auto"/>
                <w:left w:val="none" w:sz="0" w:space="0" w:color="auto"/>
                <w:bottom w:val="none" w:sz="0" w:space="0" w:color="auto"/>
                <w:right w:val="none" w:sz="0" w:space="0" w:color="auto"/>
              </w:divBdr>
              <w:divsChild>
                <w:div w:id="603735716">
                  <w:marLeft w:val="0"/>
                  <w:marRight w:val="0"/>
                  <w:marTop w:val="0"/>
                  <w:marBottom w:val="0"/>
                  <w:divBdr>
                    <w:top w:val="none" w:sz="0" w:space="0" w:color="auto"/>
                    <w:left w:val="none" w:sz="0" w:space="0" w:color="auto"/>
                    <w:bottom w:val="none" w:sz="0" w:space="0" w:color="auto"/>
                    <w:right w:val="none" w:sz="0" w:space="0" w:color="auto"/>
                  </w:divBdr>
                  <w:divsChild>
                    <w:div w:id="121269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4056076">
      <w:bodyDiv w:val="1"/>
      <w:marLeft w:val="0"/>
      <w:marRight w:val="0"/>
      <w:marTop w:val="0"/>
      <w:marBottom w:val="0"/>
      <w:divBdr>
        <w:top w:val="none" w:sz="0" w:space="0" w:color="auto"/>
        <w:left w:val="none" w:sz="0" w:space="0" w:color="auto"/>
        <w:bottom w:val="none" w:sz="0" w:space="0" w:color="auto"/>
        <w:right w:val="none" w:sz="0" w:space="0" w:color="auto"/>
      </w:divBdr>
      <w:divsChild>
        <w:div w:id="1341351482">
          <w:marLeft w:val="0"/>
          <w:marRight w:val="0"/>
          <w:marTop w:val="0"/>
          <w:marBottom w:val="0"/>
          <w:divBdr>
            <w:top w:val="none" w:sz="0" w:space="0" w:color="auto"/>
            <w:left w:val="none" w:sz="0" w:space="0" w:color="auto"/>
            <w:bottom w:val="none" w:sz="0" w:space="0" w:color="auto"/>
            <w:right w:val="none" w:sz="0" w:space="0" w:color="auto"/>
          </w:divBdr>
          <w:divsChild>
            <w:div w:id="606620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493052">
      <w:bodyDiv w:val="1"/>
      <w:marLeft w:val="0"/>
      <w:marRight w:val="0"/>
      <w:marTop w:val="0"/>
      <w:marBottom w:val="0"/>
      <w:divBdr>
        <w:top w:val="none" w:sz="0" w:space="0" w:color="auto"/>
        <w:left w:val="none" w:sz="0" w:space="0" w:color="auto"/>
        <w:bottom w:val="none" w:sz="0" w:space="0" w:color="auto"/>
        <w:right w:val="none" w:sz="0" w:space="0" w:color="auto"/>
      </w:divBdr>
    </w:div>
    <w:div w:id="1589389225">
      <w:bodyDiv w:val="1"/>
      <w:marLeft w:val="0"/>
      <w:marRight w:val="0"/>
      <w:marTop w:val="0"/>
      <w:marBottom w:val="0"/>
      <w:divBdr>
        <w:top w:val="none" w:sz="0" w:space="0" w:color="auto"/>
        <w:left w:val="none" w:sz="0" w:space="0" w:color="auto"/>
        <w:bottom w:val="none" w:sz="0" w:space="0" w:color="auto"/>
        <w:right w:val="none" w:sz="0" w:space="0" w:color="auto"/>
      </w:divBdr>
      <w:divsChild>
        <w:div w:id="1213733505">
          <w:marLeft w:val="0"/>
          <w:marRight w:val="0"/>
          <w:marTop w:val="0"/>
          <w:marBottom w:val="0"/>
          <w:divBdr>
            <w:top w:val="none" w:sz="0" w:space="0" w:color="auto"/>
            <w:left w:val="none" w:sz="0" w:space="0" w:color="auto"/>
            <w:bottom w:val="none" w:sz="0" w:space="0" w:color="auto"/>
            <w:right w:val="none" w:sz="0" w:space="0" w:color="auto"/>
          </w:divBdr>
          <w:divsChild>
            <w:div w:id="395974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710747">
      <w:bodyDiv w:val="1"/>
      <w:marLeft w:val="0"/>
      <w:marRight w:val="0"/>
      <w:marTop w:val="0"/>
      <w:marBottom w:val="0"/>
      <w:divBdr>
        <w:top w:val="none" w:sz="0" w:space="0" w:color="auto"/>
        <w:left w:val="none" w:sz="0" w:space="0" w:color="auto"/>
        <w:bottom w:val="none" w:sz="0" w:space="0" w:color="auto"/>
        <w:right w:val="none" w:sz="0" w:space="0" w:color="auto"/>
      </w:divBdr>
      <w:divsChild>
        <w:div w:id="379284250">
          <w:marLeft w:val="0"/>
          <w:marRight w:val="0"/>
          <w:marTop w:val="0"/>
          <w:marBottom w:val="0"/>
          <w:divBdr>
            <w:top w:val="none" w:sz="0" w:space="0" w:color="auto"/>
            <w:left w:val="none" w:sz="0" w:space="0" w:color="auto"/>
            <w:bottom w:val="none" w:sz="0" w:space="0" w:color="auto"/>
            <w:right w:val="none" w:sz="0" w:space="0" w:color="auto"/>
          </w:divBdr>
          <w:divsChild>
            <w:div w:id="1857883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862972">
      <w:bodyDiv w:val="1"/>
      <w:marLeft w:val="0"/>
      <w:marRight w:val="0"/>
      <w:marTop w:val="0"/>
      <w:marBottom w:val="0"/>
      <w:divBdr>
        <w:top w:val="none" w:sz="0" w:space="0" w:color="auto"/>
        <w:left w:val="none" w:sz="0" w:space="0" w:color="auto"/>
        <w:bottom w:val="none" w:sz="0" w:space="0" w:color="auto"/>
        <w:right w:val="none" w:sz="0" w:space="0" w:color="auto"/>
      </w:divBdr>
      <w:divsChild>
        <w:div w:id="9181565">
          <w:marLeft w:val="0"/>
          <w:marRight w:val="0"/>
          <w:marTop w:val="0"/>
          <w:marBottom w:val="0"/>
          <w:divBdr>
            <w:top w:val="none" w:sz="0" w:space="0" w:color="auto"/>
            <w:left w:val="none" w:sz="0" w:space="0" w:color="auto"/>
            <w:bottom w:val="none" w:sz="0" w:space="0" w:color="auto"/>
            <w:right w:val="none" w:sz="0" w:space="0" w:color="auto"/>
          </w:divBdr>
          <w:divsChild>
            <w:div w:id="1823233860">
              <w:marLeft w:val="0"/>
              <w:marRight w:val="0"/>
              <w:marTop w:val="0"/>
              <w:marBottom w:val="0"/>
              <w:divBdr>
                <w:top w:val="none" w:sz="0" w:space="0" w:color="auto"/>
                <w:left w:val="none" w:sz="0" w:space="0" w:color="auto"/>
                <w:bottom w:val="none" w:sz="0" w:space="0" w:color="auto"/>
                <w:right w:val="none" w:sz="0" w:space="0" w:color="auto"/>
              </w:divBdr>
              <w:divsChild>
                <w:div w:id="1891260678">
                  <w:marLeft w:val="0"/>
                  <w:marRight w:val="0"/>
                  <w:marTop w:val="0"/>
                  <w:marBottom w:val="0"/>
                  <w:divBdr>
                    <w:top w:val="none" w:sz="0" w:space="0" w:color="auto"/>
                    <w:left w:val="none" w:sz="0" w:space="0" w:color="auto"/>
                    <w:bottom w:val="none" w:sz="0" w:space="0" w:color="auto"/>
                    <w:right w:val="none" w:sz="0" w:space="0" w:color="auto"/>
                  </w:divBdr>
                  <w:divsChild>
                    <w:div w:id="1336036881">
                      <w:marLeft w:val="0"/>
                      <w:marRight w:val="0"/>
                      <w:marTop w:val="0"/>
                      <w:marBottom w:val="0"/>
                      <w:divBdr>
                        <w:top w:val="none" w:sz="0" w:space="0" w:color="auto"/>
                        <w:left w:val="none" w:sz="0" w:space="0" w:color="auto"/>
                        <w:bottom w:val="none" w:sz="0" w:space="0" w:color="auto"/>
                        <w:right w:val="none" w:sz="0" w:space="0" w:color="auto"/>
                      </w:divBdr>
                      <w:divsChild>
                        <w:div w:id="925723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21303913">
      <w:bodyDiv w:val="1"/>
      <w:marLeft w:val="0"/>
      <w:marRight w:val="0"/>
      <w:marTop w:val="0"/>
      <w:marBottom w:val="0"/>
      <w:divBdr>
        <w:top w:val="none" w:sz="0" w:space="0" w:color="auto"/>
        <w:left w:val="none" w:sz="0" w:space="0" w:color="auto"/>
        <w:bottom w:val="none" w:sz="0" w:space="0" w:color="auto"/>
        <w:right w:val="none" w:sz="0" w:space="0" w:color="auto"/>
      </w:divBdr>
      <w:divsChild>
        <w:div w:id="274989999">
          <w:marLeft w:val="0"/>
          <w:marRight w:val="0"/>
          <w:marTop w:val="0"/>
          <w:marBottom w:val="0"/>
          <w:divBdr>
            <w:top w:val="none" w:sz="0" w:space="0" w:color="auto"/>
            <w:left w:val="none" w:sz="0" w:space="0" w:color="auto"/>
            <w:bottom w:val="none" w:sz="0" w:space="0" w:color="auto"/>
            <w:right w:val="none" w:sz="0" w:space="0" w:color="auto"/>
          </w:divBdr>
        </w:div>
        <w:div w:id="501044113">
          <w:marLeft w:val="0"/>
          <w:marRight w:val="0"/>
          <w:marTop w:val="0"/>
          <w:marBottom w:val="0"/>
          <w:divBdr>
            <w:top w:val="none" w:sz="0" w:space="0" w:color="auto"/>
            <w:left w:val="none" w:sz="0" w:space="0" w:color="auto"/>
            <w:bottom w:val="none" w:sz="0" w:space="0" w:color="auto"/>
            <w:right w:val="none" w:sz="0" w:space="0" w:color="auto"/>
          </w:divBdr>
        </w:div>
        <w:div w:id="1277257251">
          <w:marLeft w:val="0"/>
          <w:marRight w:val="0"/>
          <w:marTop w:val="0"/>
          <w:marBottom w:val="0"/>
          <w:divBdr>
            <w:top w:val="none" w:sz="0" w:space="0" w:color="auto"/>
            <w:left w:val="none" w:sz="0" w:space="0" w:color="auto"/>
            <w:bottom w:val="none" w:sz="0" w:space="0" w:color="auto"/>
            <w:right w:val="none" w:sz="0" w:space="0" w:color="auto"/>
          </w:divBdr>
        </w:div>
      </w:divsChild>
    </w:div>
    <w:div w:id="1622110332">
      <w:bodyDiv w:val="1"/>
      <w:marLeft w:val="0"/>
      <w:marRight w:val="0"/>
      <w:marTop w:val="0"/>
      <w:marBottom w:val="0"/>
      <w:divBdr>
        <w:top w:val="none" w:sz="0" w:space="0" w:color="auto"/>
        <w:left w:val="none" w:sz="0" w:space="0" w:color="auto"/>
        <w:bottom w:val="none" w:sz="0" w:space="0" w:color="auto"/>
        <w:right w:val="none" w:sz="0" w:space="0" w:color="auto"/>
      </w:divBdr>
      <w:divsChild>
        <w:div w:id="545147511">
          <w:marLeft w:val="0"/>
          <w:marRight w:val="0"/>
          <w:marTop w:val="0"/>
          <w:marBottom w:val="0"/>
          <w:divBdr>
            <w:top w:val="none" w:sz="0" w:space="0" w:color="auto"/>
            <w:left w:val="none" w:sz="0" w:space="0" w:color="auto"/>
            <w:bottom w:val="none" w:sz="0" w:space="0" w:color="auto"/>
            <w:right w:val="none" w:sz="0" w:space="0" w:color="auto"/>
          </w:divBdr>
          <w:divsChild>
            <w:div w:id="1966958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411957">
      <w:bodyDiv w:val="1"/>
      <w:marLeft w:val="0"/>
      <w:marRight w:val="0"/>
      <w:marTop w:val="0"/>
      <w:marBottom w:val="0"/>
      <w:divBdr>
        <w:top w:val="none" w:sz="0" w:space="0" w:color="auto"/>
        <w:left w:val="none" w:sz="0" w:space="0" w:color="auto"/>
        <w:bottom w:val="none" w:sz="0" w:space="0" w:color="auto"/>
        <w:right w:val="none" w:sz="0" w:space="0" w:color="auto"/>
      </w:divBdr>
      <w:divsChild>
        <w:div w:id="929117957">
          <w:marLeft w:val="0"/>
          <w:marRight w:val="0"/>
          <w:marTop w:val="0"/>
          <w:marBottom w:val="0"/>
          <w:divBdr>
            <w:top w:val="none" w:sz="0" w:space="0" w:color="auto"/>
            <w:left w:val="none" w:sz="0" w:space="0" w:color="auto"/>
            <w:bottom w:val="none" w:sz="0" w:space="0" w:color="auto"/>
            <w:right w:val="none" w:sz="0" w:space="0" w:color="auto"/>
          </w:divBdr>
          <w:divsChild>
            <w:div w:id="1628971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858925">
      <w:bodyDiv w:val="1"/>
      <w:marLeft w:val="0"/>
      <w:marRight w:val="0"/>
      <w:marTop w:val="0"/>
      <w:marBottom w:val="0"/>
      <w:divBdr>
        <w:top w:val="none" w:sz="0" w:space="0" w:color="auto"/>
        <w:left w:val="none" w:sz="0" w:space="0" w:color="auto"/>
        <w:bottom w:val="none" w:sz="0" w:space="0" w:color="auto"/>
        <w:right w:val="none" w:sz="0" w:space="0" w:color="auto"/>
      </w:divBdr>
      <w:divsChild>
        <w:div w:id="756487802">
          <w:marLeft w:val="0"/>
          <w:marRight w:val="0"/>
          <w:marTop w:val="0"/>
          <w:marBottom w:val="0"/>
          <w:divBdr>
            <w:top w:val="none" w:sz="0" w:space="0" w:color="auto"/>
            <w:left w:val="none" w:sz="0" w:space="0" w:color="auto"/>
            <w:bottom w:val="none" w:sz="0" w:space="0" w:color="auto"/>
            <w:right w:val="none" w:sz="0" w:space="0" w:color="auto"/>
          </w:divBdr>
          <w:divsChild>
            <w:div w:id="1178469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691774">
      <w:bodyDiv w:val="1"/>
      <w:marLeft w:val="0"/>
      <w:marRight w:val="0"/>
      <w:marTop w:val="0"/>
      <w:marBottom w:val="0"/>
      <w:divBdr>
        <w:top w:val="none" w:sz="0" w:space="0" w:color="auto"/>
        <w:left w:val="none" w:sz="0" w:space="0" w:color="auto"/>
        <w:bottom w:val="none" w:sz="0" w:space="0" w:color="auto"/>
        <w:right w:val="none" w:sz="0" w:space="0" w:color="auto"/>
      </w:divBdr>
    </w:div>
    <w:div w:id="1701932121">
      <w:bodyDiv w:val="1"/>
      <w:marLeft w:val="0"/>
      <w:marRight w:val="0"/>
      <w:marTop w:val="0"/>
      <w:marBottom w:val="0"/>
      <w:divBdr>
        <w:top w:val="none" w:sz="0" w:space="0" w:color="auto"/>
        <w:left w:val="none" w:sz="0" w:space="0" w:color="auto"/>
        <w:bottom w:val="none" w:sz="0" w:space="0" w:color="auto"/>
        <w:right w:val="none" w:sz="0" w:space="0" w:color="auto"/>
      </w:divBdr>
      <w:divsChild>
        <w:div w:id="1839222619">
          <w:marLeft w:val="0"/>
          <w:marRight w:val="0"/>
          <w:marTop w:val="0"/>
          <w:marBottom w:val="0"/>
          <w:divBdr>
            <w:top w:val="none" w:sz="0" w:space="0" w:color="auto"/>
            <w:left w:val="none" w:sz="0" w:space="0" w:color="auto"/>
            <w:bottom w:val="none" w:sz="0" w:space="0" w:color="auto"/>
            <w:right w:val="none" w:sz="0" w:space="0" w:color="auto"/>
          </w:divBdr>
          <w:divsChild>
            <w:div w:id="309599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277438">
      <w:bodyDiv w:val="1"/>
      <w:marLeft w:val="0"/>
      <w:marRight w:val="0"/>
      <w:marTop w:val="0"/>
      <w:marBottom w:val="0"/>
      <w:divBdr>
        <w:top w:val="none" w:sz="0" w:space="0" w:color="auto"/>
        <w:left w:val="none" w:sz="0" w:space="0" w:color="auto"/>
        <w:bottom w:val="none" w:sz="0" w:space="0" w:color="auto"/>
        <w:right w:val="none" w:sz="0" w:space="0" w:color="auto"/>
      </w:divBdr>
      <w:divsChild>
        <w:div w:id="555312204">
          <w:marLeft w:val="0"/>
          <w:marRight w:val="0"/>
          <w:marTop w:val="0"/>
          <w:marBottom w:val="0"/>
          <w:divBdr>
            <w:top w:val="none" w:sz="0" w:space="0" w:color="auto"/>
            <w:left w:val="none" w:sz="0" w:space="0" w:color="auto"/>
            <w:bottom w:val="none" w:sz="0" w:space="0" w:color="auto"/>
            <w:right w:val="none" w:sz="0" w:space="0" w:color="auto"/>
          </w:divBdr>
          <w:divsChild>
            <w:div w:id="1100835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871674">
      <w:bodyDiv w:val="1"/>
      <w:marLeft w:val="0"/>
      <w:marRight w:val="0"/>
      <w:marTop w:val="0"/>
      <w:marBottom w:val="0"/>
      <w:divBdr>
        <w:top w:val="none" w:sz="0" w:space="0" w:color="auto"/>
        <w:left w:val="none" w:sz="0" w:space="0" w:color="auto"/>
        <w:bottom w:val="none" w:sz="0" w:space="0" w:color="auto"/>
        <w:right w:val="none" w:sz="0" w:space="0" w:color="auto"/>
      </w:divBdr>
      <w:divsChild>
        <w:div w:id="970207240">
          <w:marLeft w:val="0"/>
          <w:marRight w:val="0"/>
          <w:marTop w:val="0"/>
          <w:marBottom w:val="0"/>
          <w:divBdr>
            <w:top w:val="none" w:sz="0" w:space="0" w:color="auto"/>
            <w:left w:val="none" w:sz="0" w:space="0" w:color="auto"/>
            <w:bottom w:val="none" w:sz="0" w:space="0" w:color="auto"/>
            <w:right w:val="none" w:sz="0" w:space="0" w:color="auto"/>
          </w:divBdr>
        </w:div>
        <w:div w:id="1092242072">
          <w:marLeft w:val="0"/>
          <w:marRight w:val="0"/>
          <w:marTop w:val="0"/>
          <w:marBottom w:val="0"/>
          <w:divBdr>
            <w:top w:val="none" w:sz="0" w:space="0" w:color="auto"/>
            <w:left w:val="none" w:sz="0" w:space="0" w:color="auto"/>
            <w:bottom w:val="none" w:sz="0" w:space="0" w:color="auto"/>
            <w:right w:val="none" w:sz="0" w:space="0" w:color="auto"/>
          </w:divBdr>
        </w:div>
        <w:div w:id="1166360179">
          <w:marLeft w:val="0"/>
          <w:marRight w:val="0"/>
          <w:marTop w:val="0"/>
          <w:marBottom w:val="0"/>
          <w:divBdr>
            <w:top w:val="none" w:sz="0" w:space="0" w:color="auto"/>
            <w:left w:val="none" w:sz="0" w:space="0" w:color="auto"/>
            <w:bottom w:val="none" w:sz="0" w:space="0" w:color="auto"/>
            <w:right w:val="none" w:sz="0" w:space="0" w:color="auto"/>
          </w:divBdr>
        </w:div>
      </w:divsChild>
    </w:div>
    <w:div w:id="1764840730">
      <w:bodyDiv w:val="1"/>
      <w:marLeft w:val="0"/>
      <w:marRight w:val="0"/>
      <w:marTop w:val="0"/>
      <w:marBottom w:val="0"/>
      <w:divBdr>
        <w:top w:val="none" w:sz="0" w:space="0" w:color="auto"/>
        <w:left w:val="none" w:sz="0" w:space="0" w:color="auto"/>
        <w:bottom w:val="none" w:sz="0" w:space="0" w:color="auto"/>
        <w:right w:val="none" w:sz="0" w:space="0" w:color="auto"/>
      </w:divBdr>
      <w:divsChild>
        <w:div w:id="333075441">
          <w:marLeft w:val="0"/>
          <w:marRight w:val="0"/>
          <w:marTop w:val="0"/>
          <w:marBottom w:val="0"/>
          <w:divBdr>
            <w:top w:val="none" w:sz="0" w:space="0" w:color="auto"/>
            <w:left w:val="none" w:sz="0" w:space="0" w:color="auto"/>
            <w:bottom w:val="none" w:sz="0" w:space="0" w:color="auto"/>
            <w:right w:val="none" w:sz="0" w:space="0" w:color="auto"/>
          </w:divBdr>
          <w:divsChild>
            <w:div w:id="962541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031716">
      <w:bodyDiv w:val="1"/>
      <w:marLeft w:val="0"/>
      <w:marRight w:val="0"/>
      <w:marTop w:val="0"/>
      <w:marBottom w:val="0"/>
      <w:divBdr>
        <w:top w:val="none" w:sz="0" w:space="0" w:color="auto"/>
        <w:left w:val="none" w:sz="0" w:space="0" w:color="auto"/>
        <w:bottom w:val="none" w:sz="0" w:space="0" w:color="auto"/>
        <w:right w:val="none" w:sz="0" w:space="0" w:color="auto"/>
      </w:divBdr>
    </w:div>
    <w:div w:id="1823351174">
      <w:bodyDiv w:val="1"/>
      <w:marLeft w:val="0"/>
      <w:marRight w:val="0"/>
      <w:marTop w:val="0"/>
      <w:marBottom w:val="0"/>
      <w:divBdr>
        <w:top w:val="none" w:sz="0" w:space="0" w:color="auto"/>
        <w:left w:val="none" w:sz="0" w:space="0" w:color="auto"/>
        <w:bottom w:val="none" w:sz="0" w:space="0" w:color="auto"/>
        <w:right w:val="none" w:sz="0" w:space="0" w:color="auto"/>
      </w:divBdr>
      <w:divsChild>
        <w:div w:id="211380718">
          <w:marLeft w:val="0"/>
          <w:marRight w:val="0"/>
          <w:marTop w:val="0"/>
          <w:marBottom w:val="0"/>
          <w:divBdr>
            <w:top w:val="none" w:sz="0" w:space="0" w:color="auto"/>
            <w:left w:val="none" w:sz="0" w:space="0" w:color="auto"/>
            <w:bottom w:val="none" w:sz="0" w:space="0" w:color="auto"/>
            <w:right w:val="none" w:sz="0" w:space="0" w:color="auto"/>
          </w:divBdr>
          <w:divsChild>
            <w:div w:id="1029381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436737">
      <w:bodyDiv w:val="1"/>
      <w:marLeft w:val="0"/>
      <w:marRight w:val="0"/>
      <w:marTop w:val="0"/>
      <w:marBottom w:val="0"/>
      <w:divBdr>
        <w:top w:val="none" w:sz="0" w:space="0" w:color="auto"/>
        <w:left w:val="none" w:sz="0" w:space="0" w:color="auto"/>
        <w:bottom w:val="none" w:sz="0" w:space="0" w:color="auto"/>
        <w:right w:val="none" w:sz="0" w:space="0" w:color="auto"/>
      </w:divBdr>
      <w:divsChild>
        <w:div w:id="1633946454">
          <w:marLeft w:val="0"/>
          <w:marRight w:val="0"/>
          <w:marTop w:val="0"/>
          <w:marBottom w:val="0"/>
          <w:divBdr>
            <w:top w:val="none" w:sz="0" w:space="0" w:color="auto"/>
            <w:left w:val="none" w:sz="0" w:space="0" w:color="auto"/>
            <w:bottom w:val="none" w:sz="0" w:space="0" w:color="auto"/>
            <w:right w:val="none" w:sz="0" w:space="0" w:color="auto"/>
          </w:divBdr>
          <w:divsChild>
            <w:div w:id="1402605638">
              <w:marLeft w:val="0"/>
              <w:marRight w:val="0"/>
              <w:marTop w:val="0"/>
              <w:marBottom w:val="0"/>
              <w:divBdr>
                <w:top w:val="none" w:sz="0" w:space="0" w:color="auto"/>
                <w:left w:val="none" w:sz="0" w:space="0" w:color="auto"/>
                <w:bottom w:val="none" w:sz="0" w:space="0" w:color="auto"/>
                <w:right w:val="none" w:sz="0" w:space="0" w:color="auto"/>
              </w:divBdr>
              <w:divsChild>
                <w:div w:id="689379882">
                  <w:marLeft w:val="0"/>
                  <w:marRight w:val="0"/>
                  <w:marTop w:val="0"/>
                  <w:marBottom w:val="0"/>
                  <w:divBdr>
                    <w:top w:val="none" w:sz="0" w:space="0" w:color="auto"/>
                    <w:left w:val="none" w:sz="0" w:space="0" w:color="auto"/>
                    <w:bottom w:val="none" w:sz="0" w:space="0" w:color="auto"/>
                    <w:right w:val="none" w:sz="0" w:space="0" w:color="auto"/>
                  </w:divBdr>
                  <w:divsChild>
                    <w:div w:id="766074701">
                      <w:marLeft w:val="0"/>
                      <w:marRight w:val="0"/>
                      <w:marTop w:val="0"/>
                      <w:marBottom w:val="0"/>
                      <w:divBdr>
                        <w:top w:val="none" w:sz="0" w:space="0" w:color="auto"/>
                        <w:left w:val="none" w:sz="0" w:space="0" w:color="auto"/>
                        <w:bottom w:val="none" w:sz="0" w:space="0" w:color="auto"/>
                        <w:right w:val="none" w:sz="0" w:space="0" w:color="auto"/>
                      </w:divBdr>
                      <w:divsChild>
                        <w:div w:id="1828400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36919949">
      <w:bodyDiv w:val="1"/>
      <w:marLeft w:val="0"/>
      <w:marRight w:val="0"/>
      <w:marTop w:val="0"/>
      <w:marBottom w:val="0"/>
      <w:divBdr>
        <w:top w:val="none" w:sz="0" w:space="0" w:color="auto"/>
        <w:left w:val="none" w:sz="0" w:space="0" w:color="auto"/>
        <w:bottom w:val="none" w:sz="0" w:space="0" w:color="auto"/>
        <w:right w:val="none" w:sz="0" w:space="0" w:color="auto"/>
      </w:divBdr>
    </w:div>
    <w:div w:id="1845588200">
      <w:bodyDiv w:val="1"/>
      <w:marLeft w:val="0"/>
      <w:marRight w:val="0"/>
      <w:marTop w:val="0"/>
      <w:marBottom w:val="0"/>
      <w:divBdr>
        <w:top w:val="none" w:sz="0" w:space="0" w:color="auto"/>
        <w:left w:val="none" w:sz="0" w:space="0" w:color="auto"/>
        <w:bottom w:val="none" w:sz="0" w:space="0" w:color="auto"/>
        <w:right w:val="none" w:sz="0" w:space="0" w:color="auto"/>
      </w:divBdr>
      <w:divsChild>
        <w:div w:id="626425404">
          <w:marLeft w:val="0"/>
          <w:marRight w:val="0"/>
          <w:marTop w:val="0"/>
          <w:marBottom w:val="0"/>
          <w:divBdr>
            <w:top w:val="none" w:sz="0" w:space="0" w:color="auto"/>
            <w:left w:val="none" w:sz="0" w:space="0" w:color="auto"/>
            <w:bottom w:val="none" w:sz="0" w:space="0" w:color="auto"/>
            <w:right w:val="none" w:sz="0" w:space="0" w:color="auto"/>
          </w:divBdr>
          <w:divsChild>
            <w:div w:id="745221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486634">
      <w:bodyDiv w:val="1"/>
      <w:marLeft w:val="0"/>
      <w:marRight w:val="0"/>
      <w:marTop w:val="0"/>
      <w:marBottom w:val="0"/>
      <w:divBdr>
        <w:top w:val="none" w:sz="0" w:space="0" w:color="auto"/>
        <w:left w:val="none" w:sz="0" w:space="0" w:color="auto"/>
        <w:bottom w:val="none" w:sz="0" w:space="0" w:color="auto"/>
        <w:right w:val="none" w:sz="0" w:space="0" w:color="auto"/>
      </w:divBdr>
      <w:divsChild>
        <w:div w:id="450827955">
          <w:marLeft w:val="0"/>
          <w:marRight w:val="0"/>
          <w:marTop w:val="0"/>
          <w:marBottom w:val="0"/>
          <w:divBdr>
            <w:top w:val="none" w:sz="0" w:space="0" w:color="auto"/>
            <w:left w:val="none" w:sz="0" w:space="0" w:color="auto"/>
            <w:bottom w:val="none" w:sz="0" w:space="0" w:color="auto"/>
            <w:right w:val="none" w:sz="0" w:space="0" w:color="auto"/>
          </w:divBdr>
          <w:divsChild>
            <w:div w:id="1253080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142947">
      <w:bodyDiv w:val="1"/>
      <w:marLeft w:val="0"/>
      <w:marRight w:val="0"/>
      <w:marTop w:val="0"/>
      <w:marBottom w:val="0"/>
      <w:divBdr>
        <w:top w:val="none" w:sz="0" w:space="0" w:color="auto"/>
        <w:left w:val="none" w:sz="0" w:space="0" w:color="auto"/>
        <w:bottom w:val="none" w:sz="0" w:space="0" w:color="auto"/>
        <w:right w:val="none" w:sz="0" w:space="0" w:color="auto"/>
      </w:divBdr>
      <w:divsChild>
        <w:div w:id="1381704639">
          <w:marLeft w:val="0"/>
          <w:marRight w:val="0"/>
          <w:marTop w:val="0"/>
          <w:marBottom w:val="0"/>
          <w:divBdr>
            <w:top w:val="none" w:sz="0" w:space="0" w:color="auto"/>
            <w:left w:val="none" w:sz="0" w:space="0" w:color="auto"/>
            <w:bottom w:val="none" w:sz="0" w:space="0" w:color="auto"/>
            <w:right w:val="none" w:sz="0" w:space="0" w:color="auto"/>
          </w:divBdr>
          <w:divsChild>
            <w:div w:id="1109543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127189">
      <w:bodyDiv w:val="1"/>
      <w:marLeft w:val="0"/>
      <w:marRight w:val="0"/>
      <w:marTop w:val="0"/>
      <w:marBottom w:val="0"/>
      <w:divBdr>
        <w:top w:val="none" w:sz="0" w:space="0" w:color="auto"/>
        <w:left w:val="none" w:sz="0" w:space="0" w:color="auto"/>
        <w:bottom w:val="none" w:sz="0" w:space="0" w:color="auto"/>
        <w:right w:val="none" w:sz="0" w:space="0" w:color="auto"/>
      </w:divBdr>
    </w:div>
    <w:div w:id="1908300524">
      <w:bodyDiv w:val="1"/>
      <w:marLeft w:val="0"/>
      <w:marRight w:val="0"/>
      <w:marTop w:val="0"/>
      <w:marBottom w:val="0"/>
      <w:divBdr>
        <w:top w:val="none" w:sz="0" w:space="0" w:color="auto"/>
        <w:left w:val="none" w:sz="0" w:space="0" w:color="auto"/>
        <w:bottom w:val="none" w:sz="0" w:space="0" w:color="auto"/>
        <w:right w:val="none" w:sz="0" w:space="0" w:color="auto"/>
      </w:divBdr>
    </w:div>
    <w:div w:id="1929538347">
      <w:bodyDiv w:val="1"/>
      <w:marLeft w:val="0"/>
      <w:marRight w:val="0"/>
      <w:marTop w:val="0"/>
      <w:marBottom w:val="0"/>
      <w:divBdr>
        <w:top w:val="none" w:sz="0" w:space="0" w:color="auto"/>
        <w:left w:val="none" w:sz="0" w:space="0" w:color="auto"/>
        <w:bottom w:val="none" w:sz="0" w:space="0" w:color="auto"/>
        <w:right w:val="none" w:sz="0" w:space="0" w:color="auto"/>
      </w:divBdr>
      <w:divsChild>
        <w:div w:id="2113238921">
          <w:marLeft w:val="0"/>
          <w:marRight w:val="0"/>
          <w:marTop w:val="0"/>
          <w:marBottom w:val="0"/>
          <w:divBdr>
            <w:top w:val="none" w:sz="0" w:space="0" w:color="auto"/>
            <w:left w:val="none" w:sz="0" w:space="0" w:color="auto"/>
            <w:bottom w:val="none" w:sz="0" w:space="0" w:color="auto"/>
            <w:right w:val="none" w:sz="0" w:space="0" w:color="auto"/>
          </w:divBdr>
          <w:divsChild>
            <w:div w:id="1701854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776369">
      <w:bodyDiv w:val="1"/>
      <w:marLeft w:val="0"/>
      <w:marRight w:val="0"/>
      <w:marTop w:val="0"/>
      <w:marBottom w:val="0"/>
      <w:divBdr>
        <w:top w:val="none" w:sz="0" w:space="0" w:color="auto"/>
        <w:left w:val="none" w:sz="0" w:space="0" w:color="auto"/>
        <w:bottom w:val="none" w:sz="0" w:space="0" w:color="auto"/>
        <w:right w:val="none" w:sz="0" w:space="0" w:color="auto"/>
      </w:divBdr>
      <w:divsChild>
        <w:div w:id="1319960626">
          <w:marLeft w:val="0"/>
          <w:marRight w:val="0"/>
          <w:marTop w:val="0"/>
          <w:marBottom w:val="0"/>
          <w:divBdr>
            <w:top w:val="none" w:sz="0" w:space="0" w:color="auto"/>
            <w:left w:val="none" w:sz="0" w:space="0" w:color="auto"/>
            <w:bottom w:val="none" w:sz="0" w:space="0" w:color="auto"/>
            <w:right w:val="none" w:sz="0" w:space="0" w:color="auto"/>
          </w:divBdr>
          <w:divsChild>
            <w:div w:id="1894077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538040">
      <w:bodyDiv w:val="1"/>
      <w:marLeft w:val="0"/>
      <w:marRight w:val="0"/>
      <w:marTop w:val="0"/>
      <w:marBottom w:val="0"/>
      <w:divBdr>
        <w:top w:val="none" w:sz="0" w:space="0" w:color="auto"/>
        <w:left w:val="none" w:sz="0" w:space="0" w:color="auto"/>
        <w:bottom w:val="none" w:sz="0" w:space="0" w:color="auto"/>
        <w:right w:val="none" w:sz="0" w:space="0" w:color="auto"/>
      </w:divBdr>
      <w:divsChild>
        <w:div w:id="1949121596">
          <w:marLeft w:val="0"/>
          <w:marRight w:val="0"/>
          <w:marTop w:val="0"/>
          <w:marBottom w:val="0"/>
          <w:divBdr>
            <w:top w:val="none" w:sz="0" w:space="0" w:color="auto"/>
            <w:left w:val="none" w:sz="0" w:space="0" w:color="auto"/>
            <w:bottom w:val="none" w:sz="0" w:space="0" w:color="auto"/>
            <w:right w:val="none" w:sz="0" w:space="0" w:color="auto"/>
          </w:divBdr>
          <w:divsChild>
            <w:div w:id="592082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7761044">
      <w:bodyDiv w:val="1"/>
      <w:marLeft w:val="0"/>
      <w:marRight w:val="0"/>
      <w:marTop w:val="0"/>
      <w:marBottom w:val="0"/>
      <w:divBdr>
        <w:top w:val="none" w:sz="0" w:space="0" w:color="auto"/>
        <w:left w:val="none" w:sz="0" w:space="0" w:color="auto"/>
        <w:bottom w:val="none" w:sz="0" w:space="0" w:color="auto"/>
        <w:right w:val="none" w:sz="0" w:space="0" w:color="auto"/>
      </w:divBdr>
      <w:divsChild>
        <w:div w:id="1440418466">
          <w:marLeft w:val="0"/>
          <w:marRight w:val="0"/>
          <w:marTop w:val="0"/>
          <w:marBottom w:val="0"/>
          <w:divBdr>
            <w:top w:val="none" w:sz="0" w:space="0" w:color="auto"/>
            <w:left w:val="none" w:sz="0" w:space="0" w:color="auto"/>
            <w:bottom w:val="none" w:sz="0" w:space="0" w:color="auto"/>
            <w:right w:val="none" w:sz="0" w:space="0" w:color="auto"/>
          </w:divBdr>
          <w:divsChild>
            <w:div w:id="1049651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471336">
      <w:bodyDiv w:val="1"/>
      <w:marLeft w:val="0"/>
      <w:marRight w:val="0"/>
      <w:marTop w:val="0"/>
      <w:marBottom w:val="0"/>
      <w:divBdr>
        <w:top w:val="none" w:sz="0" w:space="0" w:color="auto"/>
        <w:left w:val="none" w:sz="0" w:space="0" w:color="auto"/>
        <w:bottom w:val="none" w:sz="0" w:space="0" w:color="auto"/>
        <w:right w:val="none" w:sz="0" w:space="0" w:color="auto"/>
      </w:divBdr>
      <w:divsChild>
        <w:div w:id="586231848">
          <w:marLeft w:val="0"/>
          <w:marRight w:val="0"/>
          <w:marTop w:val="0"/>
          <w:marBottom w:val="0"/>
          <w:divBdr>
            <w:top w:val="none" w:sz="0" w:space="0" w:color="auto"/>
            <w:left w:val="none" w:sz="0" w:space="0" w:color="auto"/>
            <w:bottom w:val="none" w:sz="0" w:space="0" w:color="auto"/>
            <w:right w:val="none" w:sz="0" w:space="0" w:color="auto"/>
          </w:divBdr>
          <w:divsChild>
            <w:div w:id="760179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178555">
      <w:bodyDiv w:val="1"/>
      <w:marLeft w:val="0"/>
      <w:marRight w:val="0"/>
      <w:marTop w:val="0"/>
      <w:marBottom w:val="0"/>
      <w:divBdr>
        <w:top w:val="none" w:sz="0" w:space="0" w:color="auto"/>
        <w:left w:val="none" w:sz="0" w:space="0" w:color="auto"/>
        <w:bottom w:val="none" w:sz="0" w:space="0" w:color="auto"/>
        <w:right w:val="none" w:sz="0" w:space="0" w:color="auto"/>
      </w:divBdr>
      <w:divsChild>
        <w:div w:id="1290358566">
          <w:marLeft w:val="0"/>
          <w:marRight w:val="0"/>
          <w:marTop w:val="0"/>
          <w:marBottom w:val="0"/>
          <w:divBdr>
            <w:top w:val="none" w:sz="0" w:space="0" w:color="auto"/>
            <w:left w:val="none" w:sz="0" w:space="0" w:color="auto"/>
            <w:bottom w:val="none" w:sz="0" w:space="0" w:color="auto"/>
            <w:right w:val="none" w:sz="0" w:space="0" w:color="auto"/>
          </w:divBdr>
          <w:divsChild>
            <w:div w:id="1713381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129734">
      <w:bodyDiv w:val="1"/>
      <w:marLeft w:val="0"/>
      <w:marRight w:val="0"/>
      <w:marTop w:val="0"/>
      <w:marBottom w:val="0"/>
      <w:divBdr>
        <w:top w:val="none" w:sz="0" w:space="0" w:color="auto"/>
        <w:left w:val="none" w:sz="0" w:space="0" w:color="auto"/>
        <w:bottom w:val="none" w:sz="0" w:space="0" w:color="auto"/>
        <w:right w:val="none" w:sz="0" w:space="0" w:color="auto"/>
      </w:divBdr>
    </w:div>
    <w:div w:id="2057314627">
      <w:bodyDiv w:val="1"/>
      <w:marLeft w:val="0"/>
      <w:marRight w:val="0"/>
      <w:marTop w:val="0"/>
      <w:marBottom w:val="0"/>
      <w:divBdr>
        <w:top w:val="none" w:sz="0" w:space="0" w:color="auto"/>
        <w:left w:val="none" w:sz="0" w:space="0" w:color="auto"/>
        <w:bottom w:val="none" w:sz="0" w:space="0" w:color="auto"/>
        <w:right w:val="none" w:sz="0" w:space="0" w:color="auto"/>
      </w:divBdr>
      <w:divsChild>
        <w:div w:id="1506894057">
          <w:marLeft w:val="0"/>
          <w:marRight w:val="0"/>
          <w:marTop w:val="0"/>
          <w:marBottom w:val="0"/>
          <w:divBdr>
            <w:top w:val="none" w:sz="0" w:space="0" w:color="auto"/>
            <w:left w:val="none" w:sz="0" w:space="0" w:color="auto"/>
            <w:bottom w:val="none" w:sz="0" w:space="0" w:color="auto"/>
            <w:right w:val="none" w:sz="0" w:space="0" w:color="auto"/>
          </w:divBdr>
          <w:divsChild>
            <w:div w:id="462967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696580">
      <w:bodyDiv w:val="1"/>
      <w:marLeft w:val="0"/>
      <w:marRight w:val="0"/>
      <w:marTop w:val="0"/>
      <w:marBottom w:val="0"/>
      <w:divBdr>
        <w:top w:val="none" w:sz="0" w:space="0" w:color="auto"/>
        <w:left w:val="none" w:sz="0" w:space="0" w:color="auto"/>
        <w:bottom w:val="none" w:sz="0" w:space="0" w:color="auto"/>
        <w:right w:val="none" w:sz="0" w:space="0" w:color="auto"/>
      </w:divBdr>
      <w:divsChild>
        <w:div w:id="841431647">
          <w:marLeft w:val="0"/>
          <w:marRight w:val="0"/>
          <w:marTop w:val="0"/>
          <w:marBottom w:val="0"/>
          <w:divBdr>
            <w:top w:val="none" w:sz="0" w:space="0" w:color="auto"/>
            <w:left w:val="none" w:sz="0" w:space="0" w:color="auto"/>
            <w:bottom w:val="none" w:sz="0" w:space="0" w:color="auto"/>
            <w:right w:val="none" w:sz="0" w:space="0" w:color="auto"/>
          </w:divBdr>
          <w:divsChild>
            <w:div w:id="906693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063513">
      <w:bodyDiv w:val="1"/>
      <w:marLeft w:val="0"/>
      <w:marRight w:val="0"/>
      <w:marTop w:val="0"/>
      <w:marBottom w:val="0"/>
      <w:divBdr>
        <w:top w:val="none" w:sz="0" w:space="0" w:color="auto"/>
        <w:left w:val="none" w:sz="0" w:space="0" w:color="auto"/>
        <w:bottom w:val="none" w:sz="0" w:space="0" w:color="auto"/>
        <w:right w:val="none" w:sz="0" w:space="0" w:color="auto"/>
      </w:divBdr>
      <w:divsChild>
        <w:div w:id="2038575127">
          <w:marLeft w:val="0"/>
          <w:marRight w:val="0"/>
          <w:marTop w:val="0"/>
          <w:marBottom w:val="0"/>
          <w:divBdr>
            <w:top w:val="none" w:sz="0" w:space="0" w:color="auto"/>
            <w:left w:val="none" w:sz="0" w:space="0" w:color="auto"/>
            <w:bottom w:val="none" w:sz="0" w:space="0" w:color="auto"/>
            <w:right w:val="none" w:sz="0" w:space="0" w:color="auto"/>
          </w:divBdr>
          <w:divsChild>
            <w:div w:id="1708602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6561863">
      <w:bodyDiv w:val="1"/>
      <w:marLeft w:val="0"/>
      <w:marRight w:val="0"/>
      <w:marTop w:val="0"/>
      <w:marBottom w:val="0"/>
      <w:divBdr>
        <w:top w:val="none" w:sz="0" w:space="0" w:color="auto"/>
        <w:left w:val="none" w:sz="0" w:space="0" w:color="auto"/>
        <w:bottom w:val="none" w:sz="0" w:space="0" w:color="auto"/>
        <w:right w:val="none" w:sz="0" w:space="0" w:color="auto"/>
      </w:divBdr>
      <w:divsChild>
        <w:div w:id="1576548222">
          <w:marLeft w:val="0"/>
          <w:marRight w:val="0"/>
          <w:marTop w:val="0"/>
          <w:marBottom w:val="0"/>
          <w:divBdr>
            <w:top w:val="none" w:sz="0" w:space="0" w:color="auto"/>
            <w:left w:val="none" w:sz="0" w:space="0" w:color="auto"/>
            <w:bottom w:val="none" w:sz="0" w:space="0" w:color="auto"/>
            <w:right w:val="none" w:sz="0" w:space="0" w:color="auto"/>
          </w:divBdr>
          <w:divsChild>
            <w:div w:id="202794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993345">
      <w:bodyDiv w:val="1"/>
      <w:marLeft w:val="0"/>
      <w:marRight w:val="0"/>
      <w:marTop w:val="0"/>
      <w:marBottom w:val="0"/>
      <w:divBdr>
        <w:top w:val="none" w:sz="0" w:space="0" w:color="auto"/>
        <w:left w:val="none" w:sz="0" w:space="0" w:color="auto"/>
        <w:bottom w:val="none" w:sz="0" w:space="0" w:color="auto"/>
        <w:right w:val="none" w:sz="0" w:space="0" w:color="auto"/>
      </w:divBdr>
      <w:divsChild>
        <w:div w:id="619531976">
          <w:marLeft w:val="0"/>
          <w:marRight w:val="0"/>
          <w:marTop w:val="0"/>
          <w:marBottom w:val="0"/>
          <w:divBdr>
            <w:top w:val="none" w:sz="0" w:space="0" w:color="auto"/>
            <w:left w:val="none" w:sz="0" w:space="0" w:color="auto"/>
            <w:bottom w:val="none" w:sz="0" w:space="0" w:color="auto"/>
            <w:right w:val="none" w:sz="0" w:space="0" w:color="auto"/>
          </w:divBdr>
          <w:divsChild>
            <w:div w:id="604774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352105">
      <w:bodyDiv w:val="1"/>
      <w:marLeft w:val="0"/>
      <w:marRight w:val="0"/>
      <w:marTop w:val="0"/>
      <w:marBottom w:val="0"/>
      <w:divBdr>
        <w:top w:val="none" w:sz="0" w:space="0" w:color="auto"/>
        <w:left w:val="none" w:sz="0" w:space="0" w:color="auto"/>
        <w:bottom w:val="none" w:sz="0" w:space="0" w:color="auto"/>
        <w:right w:val="none" w:sz="0" w:space="0" w:color="auto"/>
      </w:divBdr>
    </w:div>
    <w:div w:id="2115130120">
      <w:bodyDiv w:val="1"/>
      <w:marLeft w:val="0"/>
      <w:marRight w:val="0"/>
      <w:marTop w:val="0"/>
      <w:marBottom w:val="0"/>
      <w:divBdr>
        <w:top w:val="none" w:sz="0" w:space="0" w:color="auto"/>
        <w:left w:val="none" w:sz="0" w:space="0" w:color="auto"/>
        <w:bottom w:val="none" w:sz="0" w:space="0" w:color="auto"/>
        <w:right w:val="none" w:sz="0" w:space="0" w:color="auto"/>
      </w:divBdr>
      <w:divsChild>
        <w:div w:id="355035503">
          <w:marLeft w:val="0"/>
          <w:marRight w:val="0"/>
          <w:marTop w:val="0"/>
          <w:marBottom w:val="0"/>
          <w:divBdr>
            <w:top w:val="none" w:sz="0" w:space="0" w:color="auto"/>
            <w:left w:val="none" w:sz="0" w:space="0" w:color="auto"/>
            <w:bottom w:val="none" w:sz="0" w:space="0" w:color="auto"/>
            <w:right w:val="none" w:sz="0" w:space="0" w:color="auto"/>
          </w:divBdr>
          <w:divsChild>
            <w:div w:id="1943561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microsoft.com/office/2016/09/relationships/commentsIds" Target="commentsIds.xml"/><Relationship Id="rId21" Type="http://schemas.openxmlformats.org/officeDocument/2006/relationships/footer" Target="footer4.xml"/><Relationship Id="rId42" Type="http://schemas.openxmlformats.org/officeDocument/2006/relationships/image" Target="media/image16.emf"/><Relationship Id="rId47" Type="http://schemas.openxmlformats.org/officeDocument/2006/relationships/footer" Target="footer7.xml"/><Relationship Id="rId63" Type="http://schemas.openxmlformats.org/officeDocument/2006/relationships/image" Target="media/image26.jpeg"/><Relationship Id="rId68" Type="http://schemas.openxmlformats.org/officeDocument/2006/relationships/image" Target="media/image29.png"/><Relationship Id="rId84" Type="http://schemas.openxmlformats.org/officeDocument/2006/relationships/hyperlink" Target="http://www.iho.int/S124/gml/cs0/0.1" TargetMode="External"/><Relationship Id="rId89" Type="http://schemas.openxmlformats.org/officeDocument/2006/relationships/image" Target="media/image42.png"/><Relationship Id="rId7" Type="http://schemas.openxmlformats.org/officeDocument/2006/relationships/endnotes" Target="endnotes.xml"/><Relationship Id="rId71" Type="http://schemas.openxmlformats.org/officeDocument/2006/relationships/image" Target="media/image31.png"/><Relationship Id="rId92" Type="http://schemas.openxmlformats.org/officeDocument/2006/relationships/image" Target="media/image45.png"/><Relationship Id="rId2" Type="http://schemas.openxmlformats.org/officeDocument/2006/relationships/numbering" Target="numbering.xml"/><Relationship Id="rId16" Type="http://schemas.openxmlformats.org/officeDocument/2006/relationships/header" Target="header1.xml"/><Relationship Id="rId29" Type="http://schemas.openxmlformats.org/officeDocument/2006/relationships/image" Target="media/image8.png"/><Relationship Id="rId11" Type="http://schemas.openxmlformats.org/officeDocument/2006/relationships/image" Target="media/image4.png"/><Relationship Id="rId24" Type="http://schemas.openxmlformats.org/officeDocument/2006/relationships/comments" Target="comments.xml"/><Relationship Id="rId32" Type="http://schemas.openxmlformats.org/officeDocument/2006/relationships/image" Target="media/image9.png"/><Relationship Id="rId37" Type="http://schemas.openxmlformats.org/officeDocument/2006/relationships/hyperlink" Target="http://www.epsg-registry.org/" TargetMode="External"/><Relationship Id="rId40" Type="http://schemas.openxmlformats.org/officeDocument/2006/relationships/image" Target="media/image14.jpeg"/><Relationship Id="rId45" Type="http://schemas.openxmlformats.org/officeDocument/2006/relationships/header" Target="header5.xml"/><Relationship Id="rId53" Type="http://schemas.openxmlformats.org/officeDocument/2006/relationships/hyperlink" Target="http://www.iho.int/S124/gml/cs0/0.1" TargetMode="External"/><Relationship Id="rId58" Type="http://schemas.openxmlformats.org/officeDocument/2006/relationships/image" Target="media/image22.jpeg"/><Relationship Id="rId66" Type="http://schemas.openxmlformats.org/officeDocument/2006/relationships/hyperlink" Target="http://www.iho.int/S124/gml/cs0/0.1" TargetMode="External"/><Relationship Id="rId74" Type="http://schemas.openxmlformats.org/officeDocument/2006/relationships/hyperlink" Target="http://www.iho.int/S124/gml/cs0/0.1" TargetMode="External"/><Relationship Id="rId79" Type="http://schemas.openxmlformats.org/officeDocument/2006/relationships/image" Target="media/image35.png"/><Relationship Id="rId87" Type="http://schemas.openxmlformats.org/officeDocument/2006/relationships/image" Target="media/image40.png"/><Relationship Id="rId102"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24.jpeg"/><Relationship Id="rId82" Type="http://schemas.openxmlformats.org/officeDocument/2006/relationships/hyperlink" Target="http://www.iho.int/S124/gml/cs0/0.1" TargetMode="External"/><Relationship Id="rId90" Type="http://schemas.openxmlformats.org/officeDocument/2006/relationships/image" Target="media/image43.png"/><Relationship Id="rId95" Type="http://schemas.openxmlformats.org/officeDocument/2006/relationships/image" Target="media/image48.png"/><Relationship Id="rId19" Type="http://schemas.openxmlformats.org/officeDocument/2006/relationships/footer" Target="footer2.xml"/><Relationship Id="rId14" Type="http://schemas.openxmlformats.org/officeDocument/2006/relationships/hyperlink" Target="http://www.wipo.int/treaties/en/ip/berne/trtdocs_wo001.html" TargetMode="External"/><Relationship Id="rId22" Type="http://schemas.openxmlformats.org/officeDocument/2006/relationships/header" Target="header3.xml"/><Relationship Id="rId27" Type="http://schemas.microsoft.com/office/2018/08/relationships/commentsExtensible" Target="commentsExtensible.xml"/><Relationship Id="rId30" Type="http://schemas.openxmlformats.org/officeDocument/2006/relationships/hyperlink" Target="mailto:info@iho.int" TargetMode="External"/><Relationship Id="rId35" Type="http://schemas.openxmlformats.org/officeDocument/2006/relationships/image" Target="media/image12.png"/><Relationship Id="rId43" Type="http://schemas.openxmlformats.org/officeDocument/2006/relationships/image" Target="media/image17.png"/><Relationship Id="rId48" Type="http://schemas.openxmlformats.org/officeDocument/2006/relationships/hyperlink" Target="http://www.iho.int/S124/gml/cs0/0.1" TargetMode="External"/><Relationship Id="rId56" Type="http://schemas.openxmlformats.org/officeDocument/2006/relationships/image" Target="media/image21.png"/><Relationship Id="rId64" Type="http://schemas.openxmlformats.org/officeDocument/2006/relationships/hyperlink" Target="http://www.iho.int/S124/gml/cs0/0.1" TargetMode="External"/><Relationship Id="rId69" Type="http://schemas.openxmlformats.org/officeDocument/2006/relationships/hyperlink" Target="http://www.iho.int/S124/gml/cs0/0.1" TargetMode="External"/><Relationship Id="rId77" Type="http://schemas.openxmlformats.org/officeDocument/2006/relationships/image" Target="media/image34.png"/><Relationship Id="rId100" Type="http://schemas.openxmlformats.org/officeDocument/2006/relationships/header" Target="header8.xml"/><Relationship Id="rId8" Type="http://schemas.openxmlformats.org/officeDocument/2006/relationships/image" Target="media/image1.png"/><Relationship Id="rId51" Type="http://schemas.openxmlformats.org/officeDocument/2006/relationships/hyperlink" Target="http://www.iho.int/S124/gml/cs0/0.1" TargetMode="External"/><Relationship Id="rId72" Type="http://schemas.openxmlformats.org/officeDocument/2006/relationships/hyperlink" Target="http://www.iho.int/S124/gml/cs0/0.1" TargetMode="External"/><Relationship Id="rId80" Type="http://schemas.openxmlformats.org/officeDocument/2006/relationships/hyperlink" Target="http://www.iho.int/S124/gml/cs0/0.1" TargetMode="External"/><Relationship Id="rId85" Type="http://schemas.openxmlformats.org/officeDocument/2006/relationships/image" Target="media/image38.png"/><Relationship Id="rId93" Type="http://schemas.openxmlformats.org/officeDocument/2006/relationships/image" Target="media/image46.png"/><Relationship Id="rId98" Type="http://schemas.openxmlformats.org/officeDocument/2006/relationships/footer" Target="footer8.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eader" Target="header2.xml"/><Relationship Id="rId25" Type="http://schemas.microsoft.com/office/2011/relationships/commentsExtended" Target="commentsExtended.xml"/><Relationship Id="rId33" Type="http://schemas.openxmlformats.org/officeDocument/2006/relationships/image" Target="media/image10.png"/><Relationship Id="rId38" Type="http://schemas.openxmlformats.org/officeDocument/2006/relationships/hyperlink" Target="http://www.iogp.org" TargetMode="External"/><Relationship Id="rId46" Type="http://schemas.openxmlformats.org/officeDocument/2006/relationships/footer" Target="footer6.xml"/><Relationship Id="rId59" Type="http://schemas.openxmlformats.org/officeDocument/2006/relationships/image" Target="media/image23.jpeg"/><Relationship Id="rId67" Type="http://schemas.openxmlformats.org/officeDocument/2006/relationships/image" Target="media/image28.jpeg"/><Relationship Id="rId103" Type="http://schemas.microsoft.com/office/2011/relationships/people" Target="people.xml"/><Relationship Id="rId20" Type="http://schemas.openxmlformats.org/officeDocument/2006/relationships/footer" Target="footer3.xml"/><Relationship Id="rId41" Type="http://schemas.openxmlformats.org/officeDocument/2006/relationships/image" Target="media/image15.png"/><Relationship Id="rId54" Type="http://schemas.openxmlformats.org/officeDocument/2006/relationships/image" Target="media/image20.png"/><Relationship Id="rId62" Type="http://schemas.openxmlformats.org/officeDocument/2006/relationships/image" Target="media/image25.png"/><Relationship Id="rId70" Type="http://schemas.openxmlformats.org/officeDocument/2006/relationships/image" Target="media/image30.jpeg"/><Relationship Id="rId75" Type="http://schemas.openxmlformats.org/officeDocument/2006/relationships/image" Target="media/image33.jpeg"/><Relationship Id="rId83" Type="http://schemas.openxmlformats.org/officeDocument/2006/relationships/image" Target="media/image37.png"/><Relationship Id="rId88" Type="http://schemas.openxmlformats.org/officeDocument/2006/relationships/image" Target="media/image41.png"/><Relationship Id="rId91" Type="http://schemas.openxmlformats.org/officeDocument/2006/relationships/image" Target="media/image44.png"/><Relationship Id="rId96" Type="http://schemas.openxmlformats.org/officeDocument/2006/relationships/header" Target="header6.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www.wipo.int/treaties/en/ip/berne/trtdocs_wo001.html" TargetMode="External"/><Relationship Id="rId23" Type="http://schemas.openxmlformats.org/officeDocument/2006/relationships/footer" Target="footer5.xml"/><Relationship Id="rId28" Type="http://schemas.openxmlformats.org/officeDocument/2006/relationships/image" Target="media/image7.png"/><Relationship Id="rId36" Type="http://schemas.openxmlformats.org/officeDocument/2006/relationships/image" Target="media/image13.png"/><Relationship Id="rId49" Type="http://schemas.openxmlformats.org/officeDocument/2006/relationships/hyperlink" Target="http://www.iho.int/S124/gml/cs0/0.1" TargetMode="External"/><Relationship Id="rId57" Type="http://schemas.openxmlformats.org/officeDocument/2006/relationships/hyperlink" Target="http://www.iho.int/S124/gml/cs0/0.1" TargetMode="External"/><Relationship Id="rId10" Type="http://schemas.openxmlformats.org/officeDocument/2006/relationships/image" Target="media/image3.png"/><Relationship Id="rId31" Type="http://schemas.openxmlformats.org/officeDocument/2006/relationships/hyperlink" Target="file:///C:\Users\ldp01\AppData\Local\Microsoft\Windows\INetCache\Content.Outlook\AWYHJ2Y1\www.iho.int" TargetMode="External"/><Relationship Id="rId44" Type="http://schemas.openxmlformats.org/officeDocument/2006/relationships/header" Target="header4.xml"/><Relationship Id="rId52" Type="http://schemas.openxmlformats.org/officeDocument/2006/relationships/image" Target="media/image19.png"/><Relationship Id="rId60" Type="http://schemas.openxmlformats.org/officeDocument/2006/relationships/hyperlink" Target="http://www.iho.int/S124/gml/cs0/0.1" TargetMode="External"/><Relationship Id="rId65" Type="http://schemas.openxmlformats.org/officeDocument/2006/relationships/image" Target="media/image27.jpeg"/><Relationship Id="rId73" Type="http://schemas.openxmlformats.org/officeDocument/2006/relationships/image" Target="media/image32.png"/><Relationship Id="rId78" Type="http://schemas.openxmlformats.org/officeDocument/2006/relationships/hyperlink" Target="http://www.iho.int/S124/gml/cs0/0.1" TargetMode="External"/><Relationship Id="rId81" Type="http://schemas.openxmlformats.org/officeDocument/2006/relationships/image" Target="media/image36.jpeg"/><Relationship Id="rId86" Type="http://schemas.openxmlformats.org/officeDocument/2006/relationships/image" Target="media/image39.jpeg"/><Relationship Id="rId94" Type="http://schemas.openxmlformats.org/officeDocument/2006/relationships/image" Target="media/image47.png"/><Relationship Id="rId99" Type="http://schemas.openxmlformats.org/officeDocument/2006/relationships/footer" Target="footer9.xml"/><Relationship Id="rId101" Type="http://schemas.openxmlformats.org/officeDocument/2006/relationships/footer" Target="footer10.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footer" Target="footer1.xml"/><Relationship Id="rId39" Type="http://schemas.openxmlformats.org/officeDocument/2006/relationships/hyperlink" Target="https://epsg.org/" TargetMode="External"/><Relationship Id="rId34" Type="http://schemas.openxmlformats.org/officeDocument/2006/relationships/image" Target="media/image11.png"/><Relationship Id="rId50" Type="http://schemas.openxmlformats.org/officeDocument/2006/relationships/image" Target="media/image18.png"/><Relationship Id="rId55" Type="http://schemas.openxmlformats.org/officeDocument/2006/relationships/hyperlink" Target="http://www.iho.int/S124/gml/cs0/0.1" TargetMode="External"/><Relationship Id="rId76" Type="http://schemas.openxmlformats.org/officeDocument/2006/relationships/hyperlink" Target="http://www.iho.int/S124/gml/cs0/0.1" TargetMode="External"/><Relationship Id="rId97" Type="http://schemas.openxmlformats.org/officeDocument/2006/relationships/header" Target="header7.xml"/><Relationship Id="rId10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C81FD32-D144-496C-9374-A720364B0A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1819</TotalTime>
  <Pages>113</Pages>
  <Words>22823</Words>
  <Characters>130092</Characters>
  <Application>Microsoft Office Word</Application>
  <DocSecurity>0</DocSecurity>
  <Lines>1084</Lines>
  <Paragraphs>305</Paragraphs>
  <ScaleCrop>false</ScaleCrop>
  <HeadingPairs>
    <vt:vector size="6" baseType="variant">
      <vt:variant>
        <vt:lpstr>Title</vt:lpstr>
      </vt:variant>
      <vt:variant>
        <vt:i4>1</vt:i4>
      </vt:variant>
      <vt:variant>
        <vt:lpstr>제목</vt:lpstr>
      </vt:variant>
      <vt:variant>
        <vt:i4>1</vt:i4>
      </vt:variant>
      <vt:variant>
        <vt:lpstr>Otsikko</vt:lpstr>
      </vt:variant>
      <vt:variant>
        <vt:i4>1</vt:i4>
      </vt:variant>
    </vt:vector>
  </HeadingPairs>
  <TitlesOfParts>
    <vt:vector size="3" baseType="lpstr">
      <vt:lpstr>ISO/IEC TC /SC  N</vt:lpstr>
      <vt:lpstr>ISO/IEC TC /SC  N</vt:lpstr>
      <vt:lpstr>ISO/IEC TC /SC  N</vt:lpstr>
    </vt:vector>
  </TitlesOfParts>
  <Company>afnor</Company>
  <LinksUpToDate>false</LinksUpToDate>
  <CharactersWithSpaces>152610</CharactersWithSpaces>
  <SharedDoc>false</SharedDoc>
  <HLinks>
    <vt:vector size="12" baseType="variant">
      <vt:variant>
        <vt:i4>6684718</vt:i4>
      </vt:variant>
      <vt:variant>
        <vt:i4>326</vt:i4>
      </vt:variant>
      <vt:variant>
        <vt:i4>0</vt:i4>
      </vt:variant>
      <vt:variant>
        <vt:i4>5</vt:i4>
      </vt:variant>
      <vt:variant>
        <vt:lpwstr>http://www.ogp.org.uk/</vt:lpwstr>
      </vt:variant>
      <vt:variant>
        <vt:lpwstr/>
      </vt:variant>
      <vt:variant>
        <vt:i4>1638415</vt:i4>
      </vt:variant>
      <vt:variant>
        <vt:i4>323</vt:i4>
      </vt:variant>
      <vt:variant>
        <vt:i4>0</vt:i4>
      </vt:variant>
      <vt:variant>
        <vt:i4>5</vt:i4>
      </vt:variant>
      <vt:variant>
        <vt:lpwstr>http://www.epsg-registry.org/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ISO/IEC TC /SC  N</dc:title>
  <dc:subject/>
  <dc:creator>Microsoft Office User</dc:creator>
  <cp:keywords/>
  <dc:description/>
  <cp:lastModifiedBy>Jason Rhee</cp:lastModifiedBy>
  <cp:revision>592</cp:revision>
  <cp:lastPrinted>2024-02-27T09:27:00Z</cp:lastPrinted>
  <dcterms:created xsi:type="dcterms:W3CDTF">2024-02-27T08:59:00Z</dcterms:created>
  <dcterms:modified xsi:type="dcterms:W3CDTF">2024-07-26T03:27:00Z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Objective-Comment">
    <vt:lpwstr>Notes message registered by Wootton, Jeffrey (MR)(CIMG Charting Standards &amp; Specifications) on Wednesday, 6 January 2010 10:44:06 AM</vt:lpwstr>
  </property>
  <property fmtid="{D5CDD505-2E9C-101B-9397-08002B2CF9AE}" pid="3" name="Objective-CreationStamp">
    <vt:filetime>2010-01-06T10:44:30Z</vt:filetime>
  </property>
  <property fmtid="{D5CDD505-2E9C-101B-9397-08002B2CF9AE}" pid="4" name="Objective-Id">
    <vt:lpwstr>AA447525</vt:lpwstr>
  </property>
  <property fmtid="{D5CDD505-2E9C-101B-9397-08002B2CF9AE}" pid="5" name="Objective-IsApproved">
    <vt:lpwstr>No</vt:lpwstr>
  </property>
  <property fmtid="{D5CDD505-2E9C-101B-9397-08002B2CF9AE}" pid="6" name="Objective-IsPublished">
    <vt:lpwstr>Yes</vt:lpwstr>
  </property>
  <property fmtid="{D5CDD505-2E9C-101B-9397-08002B2CF9AE}" pid="7" name="Objective-DatePublished">
    <vt:filetime>2010-01-06T00:00:00Z</vt:filetime>
  </property>
  <property fmtid="{D5CDD505-2E9C-101B-9397-08002B2CF9AE}" pid="8" name="Objective-ModificationStamp">
    <vt:filetime>2010-01-11T08:53:39Z</vt:filetime>
  </property>
  <property fmtid="{D5CDD505-2E9C-101B-9397-08002B2CF9AE}" pid="9" name="Objective-Owner">
    <vt:lpwstr>Wootton, Jeffrey (MR)(CIMG Charting Standards &amp; Specifications)</vt:lpwstr>
  </property>
  <property fmtid="{D5CDD505-2E9C-101B-9397-08002B2CF9AE}" pid="10" name="Objective-Path">
    <vt:lpwstr>DRMS Global Folder - PROD:Defence Business Units:Navy:Strategic Command:Hydrography and Metoc Branch:HM BRANCH : Hydrography and Metoc Branch:01 HM Branch Corporate Files:4. Military and Maritime Geospatial Information Management:Charting Standards &amp; Spec</vt:lpwstr>
  </property>
  <property fmtid="{D5CDD505-2E9C-101B-9397-08002B2CF9AE}" pid="11" name="Objective-Parent">
    <vt:lpwstr>20100105 S-101 Product Specification 0.1_From Julia</vt:lpwstr>
  </property>
  <property fmtid="{D5CDD505-2E9C-101B-9397-08002B2CF9AE}" pid="12" name="Objective-State">
    <vt:lpwstr>Published</vt:lpwstr>
  </property>
  <property fmtid="{D5CDD505-2E9C-101B-9397-08002B2CF9AE}" pid="13" name="Objective-Title">
    <vt:lpwstr>20100105_5 S-101 ENC Product Specification draft 0.1 Dec 2009</vt:lpwstr>
  </property>
  <property fmtid="{D5CDD505-2E9C-101B-9397-08002B2CF9AE}" pid="14" name="Objective-Version">
    <vt:lpwstr>1.0</vt:lpwstr>
  </property>
  <property fmtid="{D5CDD505-2E9C-101B-9397-08002B2CF9AE}" pid="15" name="Objective-VersionComment">
    <vt:lpwstr>First version</vt:lpwstr>
  </property>
  <property fmtid="{D5CDD505-2E9C-101B-9397-08002B2CF9AE}" pid="16" name="Objective-VersionNumber">
    <vt:i4>1</vt:i4>
  </property>
  <property fmtid="{D5CDD505-2E9C-101B-9397-08002B2CF9AE}" pid="17" name="Objective-FileNumber">
    <vt:lpwstr>2007/2500278</vt:lpwstr>
  </property>
  <property fmtid="{D5CDD505-2E9C-101B-9397-08002B2CF9AE}" pid="18" name="Objective-Classification">
    <vt:lpwstr>Not classified</vt:lpwstr>
  </property>
  <property fmtid="{D5CDD505-2E9C-101B-9397-08002B2CF9AE}" pid="19" name="Objective-Caveats">
    <vt:lpwstr/>
  </property>
  <property fmtid="{D5CDD505-2E9C-101B-9397-08002B2CF9AE}" pid="20" name="_DocHome">
    <vt:i4>580479195</vt:i4>
  </property>
  <property fmtid="{D5CDD505-2E9C-101B-9397-08002B2CF9AE}" pid="21" name="MSIP_Label_f0f40459-83b3-439a-9b5d-c36e29e9ec53_Enabled">
    <vt:lpwstr>true</vt:lpwstr>
  </property>
  <property fmtid="{D5CDD505-2E9C-101B-9397-08002B2CF9AE}" pid="22" name="MSIP_Label_f0f40459-83b3-439a-9b5d-c36e29e9ec53_SetDate">
    <vt:lpwstr>2023-10-05T05:48:28Z</vt:lpwstr>
  </property>
  <property fmtid="{D5CDD505-2E9C-101B-9397-08002B2CF9AE}" pid="23" name="MSIP_Label_f0f40459-83b3-439a-9b5d-c36e29e9ec53_Method">
    <vt:lpwstr>Privileged</vt:lpwstr>
  </property>
  <property fmtid="{D5CDD505-2E9C-101B-9397-08002B2CF9AE}" pid="24" name="MSIP_Label_f0f40459-83b3-439a-9b5d-c36e29e9ec53_Name">
    <vt:lpwstr>CommercialInConfidence</vt:lpwstr>
  </property>
  <property fmtid="{D5CDD505-2E9C-101B-9397-08002B2CF9AE}" pid="25" name="MSIP_Label_f0f40459-83b3-439a-9b5d-c36e29e9ec53_SiteId">
    <vt:lpwstr>7f80b01b-7741-4ca1-bd07-3cff0abd1d50</vt:lpwstr>
  </property>
  <property fmtid="{D5CDD505-2E9C-101B-9397-08002B2CF9AE}" pid="26" name="MSIP_Label_f0f40459-83b3-439a-9b5d-c36e29e9ec53_ActionId">
    <vt:lpwstr>74c100c0-a284-49a2-aa78-e1658582c546</vt:lpwstr>
  </property>
  <property fmtid="{D5CDD505-2E9C-101B-9397-08002B2CF9AE}" pid="27" name="MSIP_Label_f0f40459-83b3-439a-9b5d-c36e29e9ec53_ContentBits">
    <vt:lpwstr>0</vt:lpwstr>
  </property>
</Properties>
</file>